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5442C758"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ins w:id="0" w:author="rawlins" w:date="2014-12-23T15:50:00Z">
        <w:del w:id="1" w:author="Gerard" w:date="2015-03-21T09:54:00Z">
          <w:r w:rsidR="00905817" w:rsidDel="00D25725">
            <w:rPr>
              <w:rFonts w:ascii="Arial Narrow" w:hAnsi="Arial Narrow"/>
              <w:i/>
              <w:iCs/>
            </w:rPr>
            <w:delText>2</w:delText>
          </w:r>
        </w:del>
      </w:ins>
      <w:ins w:id="2" w:author="Gerard" w:date="2015-03-21T09:54:00Z">
        <w:r w:rsidR="00D25725">
          <w:rPr>
            <w:rFonts w:ascii="Arial Narrow" w:hAnsi="Arial Narrow"/>
            <w:i/>
            <w:iCs/>
          </w:rPr>
          <w:t>3</w:t>
        </w:r>
      </w:ins>
      <w:del w:id="3" w:author="rawlins" w:date="2014-08-22T10:18:00Z">
        <w:r w:rsidR="00CC5A71" w:rsidDel="006658BB">
          <w:rPr>
            <w:rFonts w:ascii="Arial Narrow" w:hAnsi="Arial Narrow"/>
            <w:i/>
            <w:iCs/>
          </w:rPr>
          <w:delText>0</w:delText>
        </w:r>
      </w:del>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4" w:name="_Toc142743975"/>
      <w:bookmarkStart w:id="5" w:name="_Toc142744037"/>
      <w:bookmarkStart w:id="6" w:name="_Toc150242752"/>
      <w:bookmarkStart w:id="7" w:name="_Toc150246463"/>
      <w:bookmarkStart w:id="8" w:name="_Toc150246778"/>
      <w:bookmarkStart w:id="9" w:name="_Toc150247211"/>
      <w:bookmarkStart w:id="10" w:name="_Toc150325624"/>
      <w:bookmarkStart w:id="11" w:name="_Toc151872142"/>
      <w:bookmarkStart w:id="12" w:name="_Toc158898342"/>
      <w:bookmarkStart w:id="13" w:name="_Toc158898381"/>
      <w:bookmarkStart w:id="14" w:name="_Toc159492709"/>
      <w:bookmarkStart w:id="15" w:name="_Toc162086833"/>
      <w:bookmarkStart w:id="16" w:name="_Toc162086973"/>
      <w:bookmarkStart w:id="17" w:name="_Toc162157202"/>
      <w:bookmarkStart w:id="18" w:name="_Toc162162277"/>
      <w:bookmarkStart w:id="19" w:name="_Toc164497325"/>
      <w:bookmarkStart w:id="20" w:name="_Toc164578186"/>
      <w:bookmarkStart w:id="21" w:name="_Toc164778705"/>
      <w:r w:rsidRPr="00707FB1">
        <w:rPr>
          <w:b/>
          <w:sz w:val="44"/>
          <w:szCs w:val="44"/>
        </w:rPr>
        <w:t>Theory Manual</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777777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22" w:author="Gerard" w:date="2015-05-06T12:49:00Z">
        <w:r w:rsidR="00E3755C">
          <w:rPr>
            <w:b/>
            <w:noProof/>
          </w:rPr>
          <w:t>May 6, 2015</w:t>
        </w:r>
      </w:ins>
      <w:ins w:id="23" w:author="rawlins" w:date="2014-12-23T15:44:00Z">
        <w:del w:id="24" w:author="Gerard" w:date="2015-03-21T09:53:00Z">
          <w:r w:rsidR="00905817" w:rsidDel="00D25725">
            <w:rPr>
              <w:b/>
              <w:noProof/>
            </w:rPr>
            <w:delText>December 23, 2014</w:delText>
          </w:r>
        </w:del>
      </w:ins>
      <w:ins w:id="25" w:author="Kingsley" w:date="2014-05-27T10:55:00Z">
        <w:del w:id="26" w:author="Gerard" w:date="2015-03-21T09:53:00Z">
          <w:r w:rsidR="003747B4" w:rsidDel="00D25725">
            <w:rPr>
              <w:b/>
              <w:noProof/>
            </w:rPr>
            <w:delText>May 27, 2014</w:delText>
          </w:r>
        </w:del>
      </w:ins>
      <w:del w:id="27" w:author="Gerard" w:date="2015-03-21T09:53:00Z">
        <w:r w:rsidR="00567B45" w:rsidDel="00D25725">
          <w:rPr>
            <w:b/>
            <w:noProof/>
          </w:rPr>
          <w:delText>May 24, 2014</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9B696E">
        <w:fldChar w:fldCharType="begin"/>
      </w:r>
      <w:r w:rsidR="009B696E">
        <w:instrText xml:space="preserve"> HYPERLINK "mailto:steve.maas@utah.edu" </w:instrText>
      </w:r>
      <w:ins w:id="28" w:author="Gerard" w:date="2015-05-06T12:49:00Z"/>
      <w:r w:rsidR="009B696E">
        <w:fldChar w:fldCharType="separate"/>
      </w:r>
      <w:r w:rsidRPr="00DC27ED">
        <w:rPr>
          <w:rStyle w:val="Hyperlink"/>
          <w:lang w:val="nl-BE"/>
        </w:rPr>
        <w:t>steve.maas@utah.edu</w:t>
      </w:r>
      <w:r w:rsidR="009B696E">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D25725">
        <w:fldChar w:fldCharType="begin"/>
      </w:r>
      <w:r w:rsidR="00D25725">
        <w:instrText xml:space="preserve"> HYPERLINK "mailto:rawlins@sci.utah.edu" </w:instrText>
      </w:r>
      <w:ins w:id="29" w:author="Gerard" w:date="2015-05-06T12:49:00Z"/>
      <w:r w:rsidR="00D25725">
        <w:fldChar w:fldCharType="separate"/>
      </w:r>
      <w:r w:rsidRPr="00DC27ED">
        <w:rPr>
          <w:rStyle w:val="Hyperlink"/>
        </w:rPr>
        <w:t>rawlins@sci.utah.edu</w:t>
      </w:r>
      <w:r w:rsidR="00D25725">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D25725">
        <w:fldChar w:fldCharType="begin"/>
      </w:r>
      <w:r w:rsidR="00D25725">
        <w:instrText xml:space="preserve"> HYPERLINK "mailto:jeff.weiss@utah.edu" </w:instrText>
      </w:r>
      <w:ins w:id="30" w:author="Gerard" w:date="2015-05-06T12:49:00Z"/>
      <w:r w:rsidR="00D25725">
        <w:fldChar w:fldCharType="separate"/>
      </w:r>
      <w:r w:rsidRPr="00DC27ED">
        <w:rPr>
          <w:rStyle w:val="Hyperlink"/>
        </w:rPr>
        <w:t>jeff.weiss@utah.edu</w:t>
      </w:r>
      <w:r w:rsidR="00D25725">
        <w:rPr>
          <w:rStyle w:val="Hyperlink"/>
        </w:rPr>
        <w:fldChar w:fldCharType="end"/>
      </w:r>
      <w:r w:rsidRPr="00DC27ED">
        <w:t>)</w:t>
      </w:r>
    </w:p>
    <w:p w14:paraId="68B29575" w14:textId="77777777" w:rsidR="008C7882" w:rsidRDefault="008C7882" w:rsidP="008C7882">
      <w:pPr>
        <w:numPr>
          <w:ilvl w:val="0"/>
          <w:numId w:val="11"/>
        </w:numPr>
      </w:pPr>
      <w:r>
        <w:t>Dr. Gerard Ateshian (</w:t>
      </w:r>
      <w:r w:rsidR="00D25725">
        <w:fldChar w:fldCharType="begin"/>
      </w:r>
      <w:r w:rsidR="00D25725">
        <w:instrText xml:space="preserve"> HYPERLINK "mailto:ateshian@columbia.edu" </w:instrText>
      </w:r>
      <w:ins w:id="31" w:author="Gerard" w:date="2015-05-06T12:49:00Z"/>
      <w:r w:rsidR="00D25725">
        <w:fldChar w:fldCharType="separate"/>
      </w:r>
      <w:r w:rsidRPr="005223D1">
        <w:rPr>
          <w:rStyle w:val="Hyperlink"/>
        </w:rPr>
        <w:t>ateshian@columbia.edu</w:t>
      </w:r>
      <w:r w:rsidR="00D25725">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D25725">
        <w:fldChar w:fldCharType="begin"/>
      </w:r>
      <w:r w:rsidR="00D25725">
        <w:instrText xml:space="preserve"> HYPERLINK "http://mrl.sci.utah.edu" </w:instrText>
      </w:r>
      <w:ins w:id="32" w:author="Gerard" w:date="2015-05-06T12:49:00Z"/>
      <w:r w:rsidR="00D25725">
        <w:fldChar w:fldCharType="separate"/>
      </w:r>
      <w:r w:rsidRPr="006D7874">
        <w:rPr>
          <w:rStyle w:val="Hyperlink"/>
        </w:rPr>
        <w:t>http://mrl.sci.utah.edu</w:t>
      </w:r>
      <w:r w:rsidR="00D25725">
        <w:rPr>
          <w:rStyle w:val="Hyperlink"/>
        </w:rPr>
        <w:fldChar w:fldCharType="end"/>
      </w:r>
    </w:p>
    <w:p w14:paraId="074B1663" w14:textId="77777777" w:rsidR="008C7882" w:rsidRPr="00C62631" w:rsidRDefault="008C7882" w:rsidP="008C7882">
      <w:r>
        <w:t xml:space="preserve">FEBio: </w:t>
      </w:r>
      <w:r w:rsidR="00D25725">
        <w:fldChar w:fldCharType="begin"/>
      </w:r>
      <w:r w:rsidR="00D25725">
        <w:instrText xml:space="preserve"> HYPERLINK "http://mrl.sci.utah.edu/software/febio" </w:instrText>
      </w:r>
      <w:ins w:id="33" w:author="Gerard" w:date="2015-05-06T12:49:00Z"/>
      <w:r w:rsidR="00D25725">
        <w:fldChar w:fldCharType="separate"/>
      </w:r>
      <w:r w:rsidRPr="00971EFB">
        <w:rPr>
          <w:rStyle w:val="Hyperlink"/>
        </w:rPr>
        <w:t>http://mrl.sci.utah.edu/software/febio</w:t>
      </w:r>
      <w:r w:rsidR="00D25725">
        <w:rPr>
          <w:rStyle w:val="Hyperlink"/>
        </w:rPr>
        <w:fldChar w:fldCharType="end"/>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D25725" w:rsidP="008C7882">
      <w:r>
        <w:fldChar w:fldCharType="begin"/>
      </w:r>
      <w:r>
        <w:instrText xml:space="preserve"> HYPERLINK "http://mrlforums.sci.utah.edu/forums/" </w:instrText>
      </w:r>
      <w:ins w:id="34" w:author="Gerard" w:date="2015-05-06T12:49: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5" w:name="_Toc300826262"/>
      <w:bookmarkStart w:id="36"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37" w:name="_Toc162086974"/>
      <w:bookmarkStart w:id="38" w:name="_Toc162157203"/>
      <w:bookmarkStart w:id="39" w:name="_Toc162162278"/>
      <w:bookmarkStart w:id="40" w:name="_Toc164497326"/>
      <w:bookmarkStart w:id="41" w:name="_Toc164578187"/>
      <w:bookmarkStart w:id="42" w:name="_Toc164778706"/>
      <w:bookmarkStart w:id="43" w:name="_Toc302472633"/>
      <w:r w:rsidRPr="00715ECB">
        <w:rPr>
          <w:b/>
          <w:sz w:val="48"/>
          <w:szCs w:val="48"/>
        </w:rPr>
        <w:lastRenderedPageBreak/>
        <w:t>Table of Contents</w:t>
      </w:r>
      <w:bookmarkEnd w:id="35"/>
      <w:bookmarkEnd w:id="36"/>
      <w:bookmarkEnd w:id="37"/>
      <w:bookmarkEnd w:id="38"/>
      <w:bookmarkEnd w:id="39"/>
      <w:bookmarkEnd w:id="40"/>
      <w:bookmarkEnd w:id="41"/>
      <w:bookmarkEnd w:id="42"/>
      <w:bookmarkEnd w:id="43"/>
    </w:p>
    <w:p w14:paraId="63A7DFA9" w14:textId="77777777" w:rsidR="008C7882" w:rsidRPr="00707FB1" w:rsidRDefault="008C7882" w:rsidP="008C7882">
      <w:pPr>
        <w:rPr>
          <w:b/>
          <w:sz w:val="44"/>
          <w:szCs w:val="44"/>
        </w:rPr>
      </w:pPr>
    </w:p>
    <w:p w14:paraId="755DA646" w14:textId="77777777" w:rsidR="00153956" w:rsidRDefault="008C7882">
      <w:pPr>
        <w:pStyle w:val="TOC1"/>
        <w:rPr>
          <w:ins w:id="44" w:author="Gerard" w:date="2015-03-26T23:39: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45" w:author="Gerard" w:date="2015-03-26T23:39:00Z">
        <w:r w:rsidR="00153956">
          <w:t>Chapter 1. Introduction</w:t>
        </w:r>
        <w:r w:rsidR="00153956">
          <w:tab/>
        </w:r>
        <w:r w:rsidR="00153956">
          <w:fldChar w:fldCharType="begin"/>
        </w:r>
        <w:r w:rsidR="00153956">
          <w:instrText xml:space="preserve"> PAGEREF _Toc289032512 \h </w:instrText>
        </w:r>
      </w:ins>
      <w:r w:rsidR="00153956">
        <w:fldChar w:fldCharType="separate"/>
      </w:r>
      <w:ins w:id="46" w:author="Gerard" w:date="2015-05-06T12:49:00Z">
        <w:r w:rsidR="00E3755C">
          <w:t>6</w:t>
        </w:r>
      </w:ins>
      <w:ins w:id="47" w:author="Gerard" w:date="2015-03-26T23:39:00Z">
        <w:r w:rsidR="00153956">
          <w:fldChar w:fldCharType="end"/>
        </w:r>
      </w:ins>
    </w:p>
    <w:p w14:paraId="24C0BAB3" w14:textId="77777777" w:rsidR="00153956" w:rsidRDefault="00153956">
      <w:pPr>
        <w:pStyle w:val="TOC2"/>
        <w:tabs>
          <w:tab w:val="right" w:leader="dot" w:pos="9350"/>
        </w:tabs>
        <w:rPr>
          <w:ins w:id="48" w:author="Gerard" w:date="2015-03-26T23:39:00Z"/>
          <w:rFonts w:asciiTheme="minorHAnsi" w:eastAsiaTheme="minorEastAsia" w:hAnsiTheme="minorHAnsi" w:cstheme="minorBidi"/>
          <w:noProof/>
          <w:lang w:eastAsia="ja-JP"/>
        </w:rPr>
      </w:pPr>
      <w:ins w:id="49" w:author="Gerard" w:date="2015-03-26T23:39:00Z">
        <w:r>
          <w:rPr>
            <w:noProof/>
          </w:rPr>
          <w:t>1.1. Overview of FEBio</w:t>
        </w:r>
        <w:r>
          <w:rPr>
            <w:noProof/>
          </w:rPr>
          <w:tab/>
        </w:r>
        <w:r>
          <w:rPr>
            <w:noProof/>
          </w:rPr>
          <w:fldChar w:fldCharType="begin"/>
        </w:r>
        <w:r>
          <w:rPr>
            <w:noProof/>
          </w:rPr>
          <w:instrText xml:space="preserve"> PAGEREF _Toc289032513 \h </w:instrText>
        </w:r>
      </w:ins>
      <w:r>
        <w:rPr>
          <w:noProof/>
        </w:rPr>
      </w:r>
      <w:r>
        <w:rPr>
          <w:noProof/>
        </w:rPr>
        <w:fldChar w:fldCharType="separate"/>
      </w:r>
      <w:ins w:id="50" w:author="Gerard" w:date="2015-05-06T12:49:00Z">
        <w:r w:rsidR="00E3755C">
          <w:rPr>
            <w:noProof/>
          </w:rPr>
          <w:t>6</w:t>
        </w:r>
      </w:ins>
      <w:ins w:id="51" w:author="Gerard" w:date="2015-03-26T23:39:00Z">
        <w:r>
          <w:rPr>
            <w:noProof/>
          </w:rPr>
          <w:fldChar w:fldCharType="end"/>
        </w:r>
      </w:ins>
    </w:p>
    <w:p w14:paraId="10C734D4" w14:textId="77777777" w:rsidR="00153956" w:rsidRDefault="00153956">
      <w:pPr>
        <w:pStyle w:val="TOC2"/>
        <w:tabs>
          <w:tab w:val="right" w:leader="dot" w:pos="9350"/>
        </w:tabs>
        <w:rPr>
          <w:ins w:id="52" w:author="Gerard" w:date="2015-03-26T23:39:00Z"/>
          <w:rFonts w:asciiTheme="minorHAnsi" w:eastAsiaTheme="minorEastAsia" w:hAnsiTheme="minorHAnsi" w:cstheme="minorBidi"/>
          <w:noProof/>
          <w:lang w:eastAsia="ja-JP"/>
        </w:rPr>
      </w:pPr>
      <w:ins w:id="53" w:author="Gerard" w:date="2015-03-26T23:39:00Z">
        <w:r>
          <w:rPr>
            <w:noProof/>
          </w:rPr>
          <w:t>1.2. About this document</w:t>
        </w:r>
        <w:r>
          <w:rPr>
            <w:noProof/>
          </w:rPr>
          <w:tab/>
        </w:r>
        <w:r>
          <w:rPr>
            <w:noProof/>
          </w:rPr>
          <w:fldChar w:fldCharType="begin"/>
        </w:r>
        <w:r>
          <w:rPr>
            <w:noProof/>
          </w:rPr>
          <w:instrText xml:space="preserve"> PAGEREF _Toc289032514 \h </w:instrText>
        </w:r>
      </w:ins>
      <w:r>
        <w:rPr>
          <w:noProof/>
        </w:rPr>
      </w:r>
      <w:r>
        <w:rPr>
          <w:noProof/>
        </w:rPr>
        <w:fldChar w:fldCharType="separate"/>
      </w:r>
      <w:ins w:id="54" w:author="Gerard" w:date="2015-05-06T12:49:00Z">
        <w:r w:rsidR="00E3755C">
          <w:rPr>
            <w:noProof/>
          </w:rPr>
          <w:t>6</w:t>
        </w:r>
      </w:ins>
      <w:ins w:id="55" w:author="Gerard" w:date="2015-03-26T23:39:00Z">
        <w:r>
          <w:rPr>
            <w:noProof/>
          </w:rPr>
          <w:fldChar w:fldCharType="end"/>
        </w:r>
      </w:ins>
    </w:p>
    <w:p w14:paraId="45426DA6" w14:textId="77777777" w:rsidR="00153956" w:rsidRDefault="00153956">
      <w:pPr>
        <w:pStyle w:val="TOC1"/>
        <w:rPr>
          <w:ins w:id="56" w:author="Gerard" w:date="2015-03-26T23:39:00Z"/>
          <w:rFonts w:asciiTheme="minorHAnsi" w:eastAsiaTheme="minorEastAsia" w:hAnsiTheme="minorHAnsi" w:cstheme="minorBidi"/>
          <w:b w:val="0"/>
          <w:lang w:eastAsia="ja-JP"/>
        </w:rPr>
      </w:pPr>
      <w:ins w:id="57" w:author="Gerard" w:date="2015-03-26T23:39:00Z">
        <w:r>
          <w:t>Chapter 2. Continuum Mechanics</w:t>
        </w:r>
        <w:r>
          <w:tab/>
        </w:r>
        <w:r>
          <w:fldChar w:fldCharType="begin"/>
        </w:r>
        <w:r>
          <w:instrText xml:space="preserve"> PAGEREF _Toc289032515 \h </w:instrText>
        </w:r>
      </w:ins>
      <w:r>
        <w:fldChar w:fldCharType="separate"/>
      </w:r>
      <w:ins w:id="58" w:author="Gerard" w:date="2015-05-06T12:49:00Z">
        <w:r w:rsidR="00E3755C">
          <w:t>8</w:t>
        </w:r>
      </w:ins>
      <w:ins w:id="59" w:author="Gerard" w:date="2015-03-26T23:39:00Z">
        <w:r>
          <w:fldChar w:fldCharType="end"/>
        </w:r>
      </w:ins>
    </w:p>
    <w:p w14:paraId="207561D5" w14:textId="77777777" w:rsidR="00153956" w:rsidRDefault="00153956">
      <w:pPr>
        <w:pStyle w:val="TOC2"/>
        <w:tabs>
          <w:tab w:val="right" w:leader="dot" w:pos="9350"/>
        </w:tabs>
        <w:rPr>
          <w:ins w:id="60" w:author="Gerard" w:date="2015-03-26T23:39:00Z"/>
          <w:rFonts w:asciiTheme="minorHAnsi" w:eastAsiaTheme="minorEastAsia" w:hAnsiTheme="minorHAnsi" w:cstheme="minorBidi"/>
          <w:noProof/>
          <w:lang w:eastAsia="ja-JP"/>
        </w:rPr>
      </w:pPr>
      <w:ins w:id="61" w:author="Gerard" w:date="2015-03-26T23:39:00Z">
        <w:r>
          <w:rPr>
            <w:noProof/>
          </w:rPr>
          <w:t>2.1. Vectors and Tensors</w:t>
        </w:r>
        <w:r>
          <w:rPr>
            <w:noProof/>
          </w:rPr>
          <w:tab/>
        </w:r>
        <w:r>
          <w:rPr>
            <w:noProof/>
          </w:rPr>
          <w:fldChar w:fldCharType="begin"/>
        </w:r>
        <w:r>
          <w:rPr>
            <w:noProof/>
          </w:rPr>
          <w:instrText xml:space="preserve"> PAGEREF _Toc289032516 \h </w:instrText>
        </w:r>
      </w:ins>
      <w:r>
        <w:rPr>
          <w:noProof/>
        </w:rPr>
      </w:r>
      <w:r>
        <w:rPr>
          <w:noProof/>
        </w:rPr>
        <w:fldChar w:fldCharType="separate"/>
      </w:r>
      <w:ins w:id="62" w:author="Gerard" w:date="2015-05-06T12:49:00Z">
        <w:r w:rsidR="00E3755C">
          <w:rPr>
            <w:noProof/>
          </w:rPr>
          <w:t>8</w:t>
        </w:r>
      </w:ins>
      <w:ins w:id="63" w:author="Gerard" w:date="2015-03-26T23:39:00Z">
        <w:r>
          <w:rPr>
            <w:noProof/>
          </w:rPr>
          <w:fldChar w:fldCharType="end"/>
        </w:r>
      </w:ins>
    </w:p>
    <w:p w14:paraId="5236EAC4" w14:textId="77777777" w:rsidR="00153956" w:rsidRDefault="00153956">
      <w:pPr>
        <w:pStyle w:val="TOC2"/>
        <w:tabs>
          <w:tab w:val="right" w:leader="dot" w:pos="9350"/>
        </w:tabs>
        <w:rPr>
          <w:ins w:id="64" w:author="Gerard" w:date="2015-03-26T23:39:00Z"/>
          <w:rFonts w:asciiTheme="minorHAnsi" w:eastAsiaTheme="minorEastAsia" w:hAnsiTheme="minorHAnsi" w:cstheme="minorBidi"/>
          <w:noProof/>
          <w:lang w:eastAsia="ja-JP"/>
        </w:rPr>
      </w:pPr>
      <w:ins w:id="65" w:author="Gerard" w:date="2015-03-26T23:39:00Z">
        <w:r>
          <w:rPr>
            <w:noProof/>
          </w:rPr>
          <w:t>2.2. The Directional Derivative</w:t>
        </w:r>
        <w:r>
          <w:rPr>
            <w:noProof/>
          </w:rPr>
          <w:tab/>
        </w:r>
        <w:r>
          <w:rPr>
            <w:noProof/>
          </w:rPr>
          <w:fldChar w:fldCharType="begin"/>
        </w:r>
        <w:r>
          <w:rPr>
            <w:noProof/>
          </w:rPr>
          <w:instrText xml:space="preserve"> PAGEREF _Toc289032517 \h </w:instrText>
        </w:r>
      </w:ins>
      <w:r>
        <w:rPr>
          <w:noProof/>
        </w:rPr>
      </w:r>
      <w:r>
        <w:rPr>
          <w:noProof/>
        </w:rPr>
        <w:fldChar w:fldCharType="separate"/>
      </w:r>
      <w:ins w:id="66" w:author="Gerard" w:date="2015-05-06T12:49:00Z">
        <w:r w:rsidR="00E3755C">
          <w:rPr>
            <w:noProof/>
          </w:rPr>
          <w:t>11</w:t>
        </w:r>
      </w:ins>
      <w:ins w:id="67" w:author="Gerard" w:date="2015-03-26T23:39:00Z">
        <w:r>
          <w:rPr>
            <w:noProof/>
          </w:rPr>
          <w:fldChar w:fldCharType="end"/>
        </w:r>
      </w:ins>
    </w:p>
    <w:p w14:paraId="1FD9387F" w14:textId="77777777" w:rsidR="00153956" w:rsidRDefault="00153956">
      <w:pPr>
        <w:pStyle w:val="TOC2"/>
        <w:tabs>
          <w:tab w:val="right" w:leader="dot" w:pos="9350"/>
        </w:tabs>
        <w:rPr>
          <w:ins w:id="68" w:author="Gerard" w:date="2015-03-26T23:39:00Z"/>
          <w:rFonts w:asciiTheme="minorHAnsi" w:eastAsiaTheme="minorEastAsia" w:hAnsiTheme="minorHAnsi" w:cstheme="minorBidi"/>
          <w:noProof/>
          <w:lang w:eastAsia="ja-JP"/>
        </w:rPr>
      </w:pPr>
      <w:ins w:id="69" w:author="Gerard" w:date="2015-03-26T23:39:00Z">
        <w:r>
          <w:rPr>
            <w:noProof/>
          </w:rPr>
          <w:t>2.3. Deformation, Strain and Stress</w:t>
        </w:r>
        <w:r>
          <w:rPr>
            <w:noProof/>
          </w:rPr>
          <w:tab/>
        </w:r>
        <w:r>
          <w:rPr>
            <w:noProof/>
          </w:rPr>
          <w:fldChar w:fldCharType="begin"/>
        </w:r>
        <w:r>
          <w:rPr>
            <w:noProof/>
          </w:rPr>
          <w:instrText xml:space="preserve"> PAGEREF _Toc289032518 \h </w:instrText>
        </w:r>
      </w:ins>
      <w:r>
        <w:rPr>
          <w:noProof/>
        </w:rPr>
      </w:r>
      <w:r>
        <w:rPr>
          <w:noProof/>
        </w:rPr>
        <w:fldChar w:fldCharType="separate"/>
      </w:r>
      <w:ins w:id="70" w:author="Gerard" w:date="2015-05-06T12:49:00Z">
        <w:r w:rsidR="00E3755C">
          <w:rPr>
            <w:noProof/>
          </w:rPr>
          <w:t>12</w:t>
        </w:r>
      </w:ins>
      <w:ins w:id="71" w:author="Gerard" w:date="2015-03-26T23:39:00Z">
        <w:r>
          <w:rPr>
            <w:noProof/>
          </w:rPr>
          <w:fldChar w:fldCharType="end"/>
        </w:r>
      </w:ins>
    </w:p>
    <w:p w14:paraId="6B592B10" w14:textId="77777777" w:rsidR="00153956" w:rsidRDefault="00153956">
      <w:pPr>
        <w:pStyle w:val="TOC3"/>
        <w:tabs>
          <w:tab w:val="right" w:leader="dot" w:pos="9350"/>
        </w:tabs>
        <w:rPr>
          <w:ins w:id="72" w:author="Gerard" w:date="2015-03-26T23:39:00Z"/>
          <w:rFonts w:asciiTheme="minorHAnsi" w:eastAsiaTheme="minorEastAsia" w:hAnsiTheme="minorHAnsi" w:cstheme="minorBidi"/>
          <w:noProof/>
          <w:lang w:eastAsia="ja-JP"/>
        </w:rPr>
      </w:pPr>
      <w:ins w:id="73" w:author="Gerard" w:date="2015-03-26T23:39:00Z">
        <w:r>
          <w:rPr>
            <w:noProof/>
          </w:rPr>
          <w:t>2.3.1. The deformation gradient tensor</w:t>
        </w:r>
        <w:r>
          <w:rPr>
            <w:noProof/>
          </w:rPr>
          <w:tab/>
        </w:r>
        <w:r>
          <w:rPr>
            <w:noProof/>
          </w:rPr>
          <w:fldChar w:fldCharType="begin"/>
        </w:r>
        <w:r>
          <w:rPr>
            <w:noProof/>
          </w:rPr>
          <w:instrText xml:space="preserve"> PAGEREF _Toc289032519 \h </w:instrText>
        </w:r>
      </w:ins>
      <w:r>
        <w:rPr>
          <w:noProof/>
        </w:rPr>
      </w:r>
      <w:r>
        <w:rPr>
          <w:noProof/>
        </w:rPr>
        <w:fldChar w:fldCharType="separate"/>
      </w:r>
      <w:ins w:id="74" w:author="Gerard" w:date="2015-05-06T12:49:00Z">
        <w:r w:rsidR="00E3755C">
          <w:rPr>
            <w:noProof/>
          </w:rPr>
          <w:t>12</w:t>
        </w:r>
      </w:ins>
      <w:ins w:id="75" w:author="Gerard" w:date="2015-03-26T23:39:00Z">
        <w:r>
          <w:rPr>
            <w:noProof/>
          </w:rPr>
          <w:fldChar w:fldCharType="end"/>
        </w:r>
      </w:ins>
    </w:p>
    <w:p w14:paraId="56D5F73A" w14:textId="77777777" w:rsidR="00153956" w:rsidRDefault="00153956">
      <w:pPr>
        <w:pStyle w:val="TOC3"/>
        <w:tabs>
          <w:tab w:val="right" w:leader="dot" w:pos="9350"/>
        </w:tabs>
        <w:rPr>
          <w:ins w:id="76" w:author="Gerard" w:date="2015-03-26T23:39:00Z"/>
          <w:rFonts w:asciiTheme="minorHAnsi" w:eastAsiaTheme="minorEastAsia" w:hAnsiTheme="minorHAnsi" w:cstheme="minorBidi"/>
          <w:noProof/>
          <w:lang w:eastAsia="ja-JP"/>
        </w:rPr>
      </w:pPr>
      <w:ins w:id="77" w:author="Gerard" w:date="2015-03-26T23:39:00Z">
        <w:r>
          <w:rPr>
            <w:noProof/>
          </w:rPr>
          <w:t>2.3.2. Strain</w:t>
        </w:r>
        <w:r>
          <w:rPr>
            <w:noProof/>
          </w:rPr>
          <w:tab/>
        </w:r>
        <w:r>
          <w:rPr>
            <w:noProof/>
          </w:rPr>
          <w:fldChar w:fldCharType="begin"/>
        </w:r>
        <w:r>
          <w:rPr>
            <w:noProof/>
          </w:rPr>
          <w:instrText xml:space="preserve"> PAGEREF _Toc289032520 \h </w:instrText>
        </w:r>
      </w:ins>
      <w:r>
        <w:rPr>
          <w:noProof/>
        </w:rPr>
      </w:r>
      <w:r>
        <w:rPr>
          <w:noProof/>
        </w:rPr>
        <w:fldChar w:fldCharType="separate"/>
      </w:r>
      <w:ins w:id="78" w:author="Gerard" w:date="2015-05-06T12:49:00Z">
        <w:r w:rsidR="00E3755C">
          <w:rPr>
            <w:noProof/>
          </w:rPr>
          <w:t>13</w:t>
        </w:r>
      </w:ins>
      <w:ins w:id="79" w:author="Gerard" w:date="2015-03-26T23:39:00Z">
        <w:r>
          <w:rPr>
            <w:noProof/>
          </w:rPr>
          <w:fldChar w:fldCharType="end"/>
        </w:r>
      </w:ins>
    </w:p>
    <w:p w14:paraId="697A53FE" w14:textId="77777777" w:rsidR="00153956" w:rsidRDefault="00153956">
      <w:pPr>
        <w:pStyle w:val="TOC3"/>
        <w:tabs>
          <w:tab w:val="right" w:leader="dot" w:pos="9350"/>
        </w:tabs>
        <w:rPr>
          <w:ins w:id="80" w:author="Gerard" w:date="2015-03-26T23:39:00Z"/>
          <w:rFonts w:asciiTheme="minorHAnsi" w:eastAsiaTheme="minorEastAsia" w:hAnsiTheme="minorHAnsi" w:cstheme="minorBidi"/>
          <w:noProof/>
          <w:lang w:eastAsia="ja-JP"/>
        </w:rPr>
      </w:pPr>
      <w:ins w:id="81" w:author="Gerard" w:date="2015-03-26T23:39:00Z">
        <w:r>
          <w:rPr>
            <w:noProof/>
          </w:rPr>
          <w:t>2.3.3. Stress</w:t>
        </w:r>
        <w:r>
          <w:rPr>
            <w:noProof/>
          </w:rPr>
          <w:tab/>
        </w:r>
        <w:r>
          <w:rPr>
            <w:noProof/>
          </w:rPr>
          <w:fldChar w:fldCharType="begin"/>
        </w:r>
        <w:r>
          <w:rPr>
            <w:noProof/>
          </w:rPr>
          <w:instrText xml:space="preserve"> PAGEREF _Toc289032521 \h </w:instrText>
        </w:r>
      </w:ins>
      <w:r>
        <w:rPr>
          <w:noProof/>
        </w:rPr>
      </w:r>
      <w:r>
        <w:rPr>
          <w:noProof/>
        </w:rPr>
        <w:fldChar w:fldCharType="separate"/>
      </w:r>
      <w:ins w:id="82" w:author="Gerard" w:date="2015-05-06T12:49:00Z">
        <w:r w:rsidR="00E3755C">
          <w:rPr>
            <w:noProof/>
          </w:rPr>
          <w:t>13</w:t>
        </w:r>
      </w:ins>
      <w:ins w:id="83" w:author="Gerard" w:date="2015-03-26T23:39:00Z">
        <w:r>
          <w:rPr>
            <w:noProof/>
          </w:rPr>
          <w:fldChar w:fldCharType="end"/>
        </w:r>
      </w:ins>
    </w:p>
    <w:p w14:paraId="14F53502" w14:textId="77777777" w:rsidR="00153956" w:rsidRDefault="00153956">
      <w:pPr>
        <w:pStyle w:val="TOC2"/>
        <w:tabs>
          <w:tab w:val="right" w:leader="dot" w:pos="9350"/>
        </w:tabs>
        <w:rPr>
          <w:ins w:id="84" w:author="Gerard" w:date="2015-03-26T23:39:00Z"/>
          <w:rFonts w:asciiTheme="minorHAnsi" w:eastAsiaTheme="minorEastAsia" w:hAnsiTheme="minorHAnsi" w:cstheme="minorBidi"/>
          <w:noProof/>
          <w:lang w:eastAsia="ja-JP"/>
        </w:rPr>
      </w:pPr>
      <w:ins w:id="85" w:author="Gerard" w:date="2015-03-26T23:39:00Z">
        <w:r>
          <w:rPr>
            <w:noProof/>
          </w:rPr>
          <w:t>2.4. Hyperelasticity</w:t>
        </w:r>
        <w:r>
          <w:rPr>
            <w:noProof/>
          </w:rPr>
          <w:tab/>
        </w:r>
        <w:r>
          <w:rPr>
            <w:noProof/>
          </w:rPr>
          <w:fldChar w:fldCharType="begin"/>
        </w:r>
        <w:r>
          <w:rPr>
            <w:noProof/>
          </w:rPr>
          <w:instrText xml:space="preserve"> PAGEREF _Toc289032522 \h </w:instrText>
        </w:r>
      </w:ins>
      <w:r>
        <w:rPr>
          <w:noProof/>
        </w:rPr>
      </w:r>
      <w:r>
        <w:rPr>
          <w:noProof/>
        </w:rPr>
        <w:fldChar w:fldCharType="separate"/>
      </w:r>
      <w:ins w:id="86" w:author="Gerard" w:date="2015-05-06T12:49:00Z">
        <w:r w:rsidR="00E3755C">
          <w:rPr>
            <w:noProof/>
          </w:rPr>
          <w:t>14</w:t>
        </w:r>
      </w:ins>
      <w:ins w:id="87" w:author="Gerard" w:date="2015-03-26T23:39:00Z">
        <w:r>
          <w:rPr>
            <w:noProof/>
          </w:rPr>
          <w:fldChar w:fldCharType="end"/>
        </w:r>
      </w:ins>
    </w:p>
    <w:p w14:paraId="1DFF3943" w14:textId="77777777" w:rsidR="00153956" w:rsidRDefault="00153956">
      <w:pPr>
        <w:pStyle w:val="TOC3"/>
        <w:tabs>
          <w:tab w:val="right" w:leader="dot" w:pos="9350"/>
        </w:tabs>
        <w:rPr>
          <w:ins w:id="88" w:author="Gerard" w:date="2015-03-26T23:39:00Z"/>
          <w:rFonts w:asciiTheme="minorHAnsi" w:eastAsiaTheme="minorEastAsia" w:hAnsiTheme="minorHAnsi" w:cstheme="minorBidi"/>
          <w:noProof/>
          <w:lang w:eastAsia="ja-JP"/>
        </w:rPr>
      </w:pPr>
      <w:ins w:id="89" w:author="Gerard" w:date="2015-03-26T23:39:00Z">
        <w:r>
          <w:rPr>
            <w:noProof/>
          </w:rPr>
          <w:t>2.4.1. Isotropic Hyperelasticity</w:t>
        </w:r>
        <w:r>
          <w:rPr>
            <w:noProof/>
          </w:rPr>
          <w:tab/>
        </w:r>
        <w:r>
          <w:rPr>
            <w:noProof/>
          </w:rPr>
          <w:fldChar w:fldCharType="begin"/>
        </w:r>
        <w:r>
          <w:rPr>
            <w:noProof/>
          </w:rPr>
          <w:instrText xml:space="preserve"> PAGEREF _Toc289032523 \h </w:instrText>
        </w:r>
      </w:ins>
      <w:r>
        <w:rPr>
          <w:noProof/>
        </w:rPr>
      </w:r>
      <w:r>
        <w:rPr>
          <w:noProof/>
        </w:rPr>
        <w:fldChar w:fldCharType="separate"/>
      </w:r>
      <w:ins w:id="90" w:author="Gerard" w:date="2015-05-06T12:49:00Z">
        <w:r w:rsidR="00E3755C">
          <w:rPr>
            <w:noProof/>
          </w:rPr>
          <w:t>15</w:t>
        </w:r>
      </w:ins>
      <w:ins w:id="91" w:author="Gerard" w:date="2015-03-26T23:39:00Z">
        <w:r>
          <w:rPr>
            <w:noProof/>
          </w:rPr>
          <w:fldChar w:fldCharType="end"/>
        </w:r>
      </w:ins>
    </w:p>
    <w:p w14:paraId="63448745" w14:textId="77777777" w:rsidR="00153956" w:rsidRDefault="00153956">
      <w:pPr>
        <w:pStyle w:val="TOC3"/>
        <w:tabs>
          <w:tab w:val="right" w:leader="dot" w:pos="9350"/>
        </w:tabs>
        <w:rPr>
          <w:ins w:id="92" w:author="Gerard" w:date="2015-03-26T23:39:00Z"/>
          <w:rFonts w:asciiTheme="minorHAnsi" w:eastAsiaTheme="minorEastAsia" w:hAnsiTheme="minorHAnsi" w:cstheme="minorBidi"/>
          <w:noProof/>
          <w:lang w:eastAsia="ja-JP"/>
        </w:rPr>
      </w:pPr>
      <w:ins w:id="93" w:author="Gerard" w:date="2015-03-26T23:39:00Z">
        <w:r>
          <w:rPr>
            <w:noProof/>
          </w:rPr>
          <w:t>2.4.2. Isotropic Elasticity in Principal Directions</w:t>
        </w:r>
        <w:r>
          <w:rPr>
            <w:noProof/>
          </w:rPr>
          <w:tab/>
        </w:r>
        <w:r>
          <w:rPr>
            <w:noProof/>
          </w:rPr>
          <w:fldChar w:fldCharType="begin"/>
        </w:r>
        <w:r>
          <w:rPr>
            <w:noProof/>
          </w:rPr>
          <w:instrText xml:space="preserve"> PAGEREF _Toc289032524 \h </w:instrText>
        </w:r>
      </w:ins>
      <w:r>
        <w:rPr>
          <w:noProof/>
        </w:rPr>
      </w:r>
      <w:r>
        <w:rPr>
          <w:noProof/>
        </w:rPr>
        <w:fldChar w:fldCharType="separate"/>
      </w:r>
      <w:ins w:id="94" w:author="Gerard" w:date="2015-05-06T12:49:00Z">
        <w:r w:rsidR="00E3755C">
          <w:rPr>
            <w:noProof/>
          </w:rPr>
          <w:t>16</w:t>
        </w:r>
      </w:ins>
      <w:ins w:id="95" w:author="Gerard" w:date="2015-03-26T23:39:00Z">
        <w:r>
          <w:rPr>
            <w:noProof/>
          </w:rPr>
          <w:fldChar w:fldCharType="end"/>
        </w:r>
      </w:ins>
    </w:p>
    <w:p w14:paraId="57064A4A" w14:textId="77777777" w:rsidR="00153956" w:rsidRDefault="00153956">
      <w:pPr>
        <w:pStyle w:val="TOC3"/>
        <w:tabs>
          <w:tab w:val="right" w:leader="dot" w:pos="9350"/>
        </w:tabs>
        <w:rPr>
          <w:ins w:id="96" w:author="Gerard" w:date="2015-03-26T23:39:00Z"/>
          <w:rFonts w:asciiTheme="minorHAnsi" w:eastAsiaTheme="minorEastAsia" w:hAnsiTheme="minorHAnsi" w:cstheme="minorBidi"/>
          <w:noProof/>
          <w:lang w:eastAsia="ja-JP"/>
        </w:rPr>
      </w:pPr>
      <w:ins w:id="97" w:author="Gerard" w:date="2015-03-26T23:39:00Z">
        <w:r>
          <w:rPr>
            <w:noProof/>
          </w:rPr>
          <w:t>2.4.3. Nearly-Incompressible Hyperelasticity</w:t>
        </w:r>
        <w:r>
          <w:rPr>
            <w:noProof/>
          </w:rPr>
          <w:tab/>
        </w:r>
        <w:r>
          <w:rPr>
            <w:noProof/>
          </w:rPr>
          <w:fldChar w:fldCharType="begin"/>
        </w:r>
        <w:r>
          <w:rPr>
            <w:noProof/>
          </w:rPr>
          <w:instrText xml:space="preserve"> PAGEREF _Toc289032525 \h </w:instrText>
        </w:r>
      </w:ins>
      <w:r>
        <w:rPr>
          <w:noProof/>
        </w:rPr>
      </w:r>
      <w:r>
        <w:rPr>
          <w:noProof/>
        </w:rPr>
        <w:fldChar w:fldCharType="separate"/>
      </w:r>
      <w:ins w:id="98" w:author="Gerard" w:date="2015-05-06T12:49:00Z">
        <w:r w:rsidR="00E3755C">
          <w:rPr>
            <w:noProof/>
          </w:rPr>
          <w:t>17</w:t>
        </w:r>
      </w:ins>
      <w:ins w:id="99" w:author="Gerard" w:date="2015-03-26T23:39:00Z">
        <w:r>
          <w:rPr>
            <w:noProof/>
          </w:rPr>
          <w:fldChar w:fldCharType="end"/>
        </w:r>
      </w:ins>
    </w:p>
    <w:p w14:paraId="275CEC20" w14:textId="77777777" w:rsidR="00153956" w:rsidRDefault="00153956">
      <w:pPr>
        <w:pStyle w:val="TOC3"/>
        <w:tabs>
          <w:tab w:val="right" w:leader="dot" w:pos="9350"/>
        </w:tabs>
        <w:rPr>
          <w:ins w:id="100" w:author="Gerard" w:date="2015-03-26T23:39:00Z"/>
          <w:rFonts w:asciiTheme="minorHAnsi" w:eastAsiaTheme="minorEastAsia" w:hAnsiTheme="minorHAnsi" w:cstheme="minorBidi"/>
          <w:noProof/>
          <w:lang w:eastAsia="ja-JP"/>
        </w:rPr>
      </w:pPr>
      <w:ins w:id="101" w:author="Gerard" w:date="2015-03-26T23:39:00Z">
        <w:r>
          <w:rPr>
            <w:noProof/>
          </w:rPr>
          <w:t>2.4.4. Transversely Isotropic Hyperelasticity</w:t>
        </w:r>
        <w:r>
          <w:rPr>
            <w:noProof/>
          </w:rPr>
          <w:tab/>
        </w:r>
        <w:r>
          <w:rPr>
            <w:noProof/>
          </w:rPr>
          <w:fldChar w:fldCharType="begin"/>
        </w:r>
        <w:r>
          <w:rPr>
            <w:noProof/>
          </w:rPr>
          <w:instrText xml:space="preserve"> PAGEREF _Toc289032526 \h </w:instrText>
        </w:r>
      </w:ins>
      <w:r>
        <w:rPr>
          <w:noProof/>
        </w:rPr>
      </w:r>
      <w:r>
        <w:rPr>
          <w:noProof/>
        </w:rPr>
        <w:fldChar w:fldCharType="separate"/>
      </w:r>
      <w:ins w:id="102" w:author="Gerard" w:date="2015-05-06T12:49:00Z">
        <w:r w:rsidR="00E3755C">
          <w:rPr>
            <w:noProof/>
          </w:rPr>
          <w:t>18</w:t>
        </w:r>
      </w:ins>
      <w:ins w:id="103" w:author="Gerard" w:date="2015-03-26T23:39:00Z">
        <w:r>
          <w:rPr>
            <w:noProof/>
          </w:rPr>
          <w:fldChar w:fldCharType="end"/>
        </w:r>
      </w:ins>
    </w:p>
    <w:p w14:paraId="32DB490A" w14:textId="77777777" w:rsidR="00153956" w:rsidRDefault="00153956">
      <w:pPr>
        <w:pStyle w:val="TOC2"/>
        <w:tabs>
          <w:tab w:val="right" w:leader="dot" w:pos="9350"/>
        </w:tabs>
        <w:rPr>
          <w:ins w:id="104" w:author="Gerard" w:date="2015-03-26T23:39:00Z"/>
          <w:rFonts w:asciiTheme="minorHAnsi" w:eastAsiaTheme="minorEastAsia" w:hAnsiTheme="minorHAnsi" w:cstheme="minorBidi"/>
          <w:noProof/>
          <w:lang w:eastAsia="ja-JP"/>
        </w:rPr>
      </w:pPr>
      <w:ins w:id="105" w:author="Gerard" w:date="2015-03-26T23:39:00Z">
        <w:r>
          <w:rPr>
            <w:noProof/>
          </w:rPr>
          <w:t>2.5. Biphasic Material</w:t>
        </w:r>
        <w:r>
          <w:rPr>
            <w:noProof/>
          </w:rPr>
          <w:tab/>
        </w:r>
        <w:r>
          <w:rPr>
            <w:noProof/>
          </w:rPr>
          <w:fldChar w:fldCharType="begin"/>
        </w:r>
        <w:r>
          <w:rPr>
            <w:noProof/>
          </w:rPr>
          <w:instrText xml:space="preserve"> PAGEREF _Toc289032527 \h </w:instrText>
        </w:r>
      </w:ins>
      <w:r>
        <w:rPr>
          <w:noProof/>
        </w:rPr>
      </w:r>
      <w:r>
        <w:rPr>
          <w:noProof/>
        </w:rPr>
        <w:fldChar w:fldCharType="separate"/>
      </w:r>
      <w:ins w:id="106" w:author="Gerard" w:date="2015-05-06T12:49:00Z">
        <w:r w:rsidR="00E3755C">
          <w:rPr>
            <w:noProof/>
          </w:rPr>
          <w:t>20</w:t>
        </w:r>
      </w:ins>
      <w:ins w:id="107" w:author="Gerard" w:date="2015-03-26T23:39:00Z">
        <w:r>
          <w:rPr>
            <w:noProof/>
          </w:rPr>
          <w:fldChar w:fldCharType="end"/>
        </w:r>
      </w:ins>
    </w:p>
    <w:p w14:paraId="218DCE11" w14:textId="77777777" w:rsidR="00153956" w:rsidRDefault="00153956">
      <w:pPr>
        <w:pStyle w:val="TOC3"/>
        <w:tabs>
          <w:tab w:val="right" w:leader="dot" w:pos="9350"/>
        </w:tabs>
        <w:rPr>
          <w:ins w:id="108" w:author="Gerard" w:date="2015-03-26T23:39:00Z"/>
          <w:rFonts w:asciiTheme="minorHAnsi" w:eastAsiaTheme="minorEastAsia" w:hAnsiTheme="minorHAnsi" w:cstheme="minorBidi"/>
          <w:noProof/>
          <w:lang w:eastAsia="ja-JP"/>
        </w:rPr>
      </w:pPr>
      <w:ins w:id="109" w:author="Gerard" w:date="2015-03-26T23:39:00Z">
        <w:r>
          <w:rPr>
            <w:noProof/>
          </w:rPr>
          <w:t>2.5.1. Governing Equations</w:t>
        </w:r>
        <w:r>
          <w:rPr>
            <w:noProof/>
          </w:rPr>
          <w:tab/>
        </w:r>
        <w:r>
          <w:rPr>
            <w:noProof/>
          </w:rPr>
          <w:fldChar w:fldCharType="begin"/>
        </w:r>
        <w:r>
          <w:rPr>
            <w:noProof/>
          </w:rPr>
          <w:instrText xml:space="preserve"> PAGEREF _Toc289032528 \h </w:instrText>
        </w:r>
      </w:ins>
      <w:r>
        <w:rPr>
          <w:noProof/>
        </w:rPr>
      </w:r>
      <w:r>
        <w:rPr>
          <w:noProof/>
        </w:rPr>
        <w:fldChar w:fldCharType="separate"/>
      </w:r>
      <w:ins w:id="110" w:author="Gerard" w:date="2015-05-06T12:49:00Z">
        <w:r w:rsidR="00E3755C">
          <w:rPr>
            <w:noProof/>
          </w:rPr>
          <w:t>20</w:t>
        </w:r>
      </w:ins>
      <w:ins w:id="111" w:author="Gerard" w:date="2015-03-26T23:39:00Z">
        <w:r>
          <w:rPr>
            <w:noProof/>
          </w:rPr>
          <w:fldChar w:fldCharType="end"/>
        </w:r>
      </w:ins>
    </w:p>
    <w:p w14:paraId="582715F3" w14:textId="77777777" w:rsidR="00153956" w:rsidRDefault="00153956">
      <w:pPr>
        <w:pStyle w:val="TOC2"/>
        <w:tabs>
          <w:tab w:val="right" w:leader="dot" w:pos="9350"/>
        </w:tabs>
        <w:rPr>
          <w:ins w:id="112" w:author="Gerard" w:date="2015-03-26T23:39:00Z"/>
          <w:rFonts w:asciiTheme="minorHAnsi" w:eastAsiaTheme="minorEastAsia" w:hAnsiTheme="minorHAnsi" w:cstheme="minorBidi"/>
          <w:noProof/>
          <w:lang w:eastAsia="ja-JP"/>
        </w:rPr>
      </w:pPr>
      <w:ins w:id="113" w:author="Gerard" w:date="2015-03-26T23:39:00Z">
        <w:r>
          <w:rPr>
            <w:noProof/>
          </w:rPr>
          <w:t>2.6. Biphasic-Solute Material</w:t>
        </w:r>
        <w:r>
          <w:rPr>
            <w:noProof/>
          </w:rPr>
          <w:tab/>
        </w:r>
        <w:r>
          <w:rPr>
            <w:noProof/>
          </w:rPr>
          <w:fldChar w:fldCharType="begin"/>
        </w:r>
        <w:r>
          <w:rPr>
            <w:noProof/>
          </w:rPr>
          <w:instrText xml:space="preserve"> PAGEREF _Toc289032529 \h </w:instrText>
        </w:r>
      </w:ins>
      <w:r>
        <w:rPr>
          <w:noProof/>
        </w:rPr>
      </w:r>
      <w:r>
        <w:rPr>
          <w:noProof/>
        </w:rPr>
        <w:fldChar w:fldCharType="separate"/>
      </w:r>
      <w:ins w:id="114" w:author="Gerard" w:date="2015-05-06T12:49:00Z">
        <w:r w:rsidR="00E3755C">
          <w:rPr>
            <w:noProof/>
          </w:rPr>
          <w:t>22</w:t>
        </w:r>
      </w:ins>
      <w:ins w:id="115" w:author="Gerard" w:date="2015-03-26T23:39:00Z">
        <w:r>
          <w:rPr>
            <w:noProof/>
          </w:rPr>
          <w:fldChar w:fldCharType="end"/>
        </w:r>
      </w:ins>
    </w:p>
    <w:p w14:paraId="6E81F8D2" w14:textId="77777777" w:rsidR="00153956" w:rsidRDefault="00153956">
      <w:pPr>
        <w:pStyle w:val="TOC3"/>
        <w:tabs>
          <w:tab w:val="right" w:leader="dot" w:pos="9350"/>
        </w:tabs>
        <w:rPr>
          <w:ins w:id="116" w:author="Gerard" w:date="2015-03-26T23:39:00Z"/>
          <w:rFonts w:asciiTheme="minorHAnsi" w:eastAsiaTheme="minorEastAsia" w:hAnsiTheme="minorHAnsi" w:cstheme="minorBidi"/>
          <w:noProof/>
          <w:lang w:eastAsia="ja-JP"/>
        </w:rPr>
      </w:pPr>
      <w:ins w:id="117" w:author="Gerard" w:date="2015-03-26T23:39:00Z">
        <w:r>
          <w:rPr>
            <w:noProof/>
          </w:rPr>
          <w:t>2.6.1. Governing Equations</w:t>
        </w:r>
        <w:r>
          <w:rPr>
            <w:noProof/>
          </w:rPr>
          <w:tab/>
        </w:r>
        <w:r>
          <w:rPr>
            <w:noProof/>
          </w:rPr>
          <w:fldChar w:fldCharType="begin"/>
        </w:r>
        <w:r>
          <w:rPr>
            <w:noProof/>
          </w:rPr>
          <w:instrText xml:space="preserve"> PAGEREF _Toc289032530 \h </w:instrText>
        </w:r>
      </w:ins>
      <w:r>
        <w:rPr>
          <w:noProof/>
        </w:rPr>
      </w:r>
      <w:r>
        <w:rPr>
          <w:noProof/>
        </w:rPr>
        <w:fldChar w:fldCharType="separate"/>
      </w:r>
      <w:ins w:id="118" w:author="Gerard" w:date="2015-05-06T12:49:00Z">
        <w:r w:rsidR="00E3755C">
          <w:rPr>
            <w:noProof/>
          </w:rPr>
          <w:t>22</w:t>
        </w:r>
      </w:ins>
      <w:ins w:id="119" w:author="Gerard" w:date="2015-03-26T23:39:00Z">
        <w:r>
          <w:rPr>
            <w:noProof/>
          </w:rPr>
          <w:fldChar w:fldCharType="end"/>
        </w:r>
      </w:ins>
    </w:p>
    <w:p w14:paraId="0B337F90" w14:textId="77777777" w:rsidR="00153956" w:rsidRDefault="00153956">
      <w:pPr>
        <w:pStyle w:val="TOC3"/>
        <w:tabs>
          <w:tab w:val="right" w:leader="dot" w:pos="9350"/>
        </w:tabs>
        <w:rPr>
          <w:ins w:id="120" w:author="Gerard" w:date="2015-03-26T23:39:00Z"/>
          <w:rFonts w:asciiTheme="minorHAnsi" w:eastAsiaTheme="minorEastAsia" w:hAnsiTheme="minorHAnsi" w:cstheme="minorBidi"/>
          <w:noProof/>
          <w:lang w:eastAsia="ja-JP"/>
        </w:rPr>
      </w:pPr>
      <w:ins w:id="121" w:author="Gerard" w:date="2015-03-26T23:39:00Z">
        <w:r>
          <w:rPr>
            <w:noProof/>
          </w:rPr>
          <w:t>2.6.2. Continuous Variables</w:t>
        </w:r>
        <w:r>
          <w:rPr>
            <w:noProof/>
          </w:rPr>
          <w:tab/>
        </w:r>
        <w:r>
          <w:rPr>
            <w:noProof/>
          </w:rPr>
          <w:fldChar w:fldCharType="begin"/>
        </w:r>
        <w:r>
          <w:rPr>
            <w:noProof/>
          </w:rPr>
          <w:instrText xml:space="preserve"> PAGEREF _Toc289032531 \h </w:instrText>
        </w:r>
      </w:ins>
      <w:r>
        <w:rPr>
          <w:noProof/>
        </w:rPr>
      </w:r>
      <w:r>
        <w:rPr>
          <w:noProof/>
        </w:rPr>
        <w:fldChar w:fldCharType="separate"/>
      </w:r>
      <w:ins w:id="122" w:author="Gerard" w:date="2015-05-06T12:49:00Z">
        <w:r w:rsidR="00E3755C">
          <w:rPr>
            <w:noProof/>
          </w:rPr>
          <w:t>25</w:t>
        </w:r>
      </w:ins>
      <w:ins w:id="123" w:author="Gerard" w:date="2015-03-26T23:39:00Z">
        <w:r>
          <w:rPr>
            <w:noProof/>
          </w:rPr>
          <w:fldChar w:fldCharType="end"/>
        </w:r>
      </w:ins>
    </w:p>
    <w:p w14:paraId="51B160BF" w14:textId="77777777" w:rsidR="00153956" w:rsidRDefault="00153956">
      <w:pPr>
        <w:pStyle w:val="TOC2"/>
        <w:tabs>
          <w:tab w:val="right" w:leader="dot" w:pos="9350"/>
        </w:tabs>
        <w:rPr>
          <w:ins w:id="124" w:author="Gerard" w:date="2015-03-26T23:39:00Z"/>
          <w:rFonts w:asciiTheme="minorHAnsi" w:eastAsiaTheme="minorEastAsia" w:hAnsiTheme="minorHAnsi" w:cstheme="minorBidi"/>
          <w:noProof/>
          <w:lang w:eastAsia="ja-JP"/>
        </w:rPr>
      </w:pPr>
      <w:ins w:id="125" w:author="Gerard" w:date="2015-03-26T23:39:00Z">
        <w:r>
          <w:rPr>
            <w:noProof/>
          </w:rPr>
          <w:t>2.7. Triphasic and Multiphasic Materials</w:t>
        </w:r>
        <w:r>
          <w:rPr>
            <w:noProof/>
          </w:rPr>
          <w:tab/>
        </w:r>
        <w:r>
          <w:rPr>
            <w:noProof/>
          </w:rPr>
          <w:fldChar w:fldCharType="begin"/>
        </w:r>
        <w:r>
          <w:rPr>
            <w:noProof/>
          </w:rPr>
          <w:instrText xml:space="preserve"> PAGEREF _Toc289032532 \h </w:instrText>
        </w:r>
      </w:ins>
      <w:r>
        <w:rPr>
          <w:noProof/>
        </w:rPr>
      </w:r>
      <w:r>
        <w:rPr>
          <w:noProof/>
        </w:rPr>
        <w:fldChar w:fldCharType="separate"/>
      </w:r>
      <w:ins w:id="126" w:author="Gerard" w:date="2015-05-06T12:49:00Z">
        <w:r w:rsidR="00E3755C">
          <w:rPr>
            <w:noProof/>
          </w:rPr>
          <w:t>26</w:t>
        </w:r>
      </w:ins>
      <w:ins w:id="127" w:author="Gerard" w:date="2015-03-26T23:39:00Z">
        <w:r>
          <w:rPr>
            <w:noProof/>
          </w:rPr>
          <w:fldChar w:fldCharType="end"/>
        </w:r>
      </w:ins>
    </w:p>
    <w:p w14:paraId="1CD96A63" w14:textId="77777777" w:rsidR="00153956" w:rsidRDefault="00153956">
      <w:pPr>
        <w:pStyle w:val="TOC3"/>
        <w:tabs>
          <w:tab w:val="right" w:leader="dot" w:pos="9350"/>
        </w:tabs>
        <w:rPr>
          <w:ins w:id="128" w:author="Gerard" w:date="2015-03-26T23:39:00Z"/>
          <w:rFonts w:asciiTheme="minorHAnsi" w:eastAsiaTheme="minorEastAsia" w:hAnsiTheme="minorHAnsi" w:cstheme="minorBidi"/>
          <w:noProof/>
          <w:lang w:eastAsia="ja-JP"/>
        </w:rPr>
      </w:pPr>
      <w:ins w:id="129" w:author="Gerard" w:date="2015-03-26T23:39:00Z">
        <w:r>
          <w:rPr>
            <w:noProof/>
          </w:rPr>
          <w:t>2.7.1. Governing Equations</w:t>
        </w:r>
        <w:r>
          <w:rPr>
            <w:noProof/>
          </w:rPr>
          <w:tab/>
        </w:r>
        <w:r>
          <w:rPr>
            <w:noProof/>
          </w:rPr>
          <w:fldChar w:fldCharType="begin"/>
        </w:r>
        <w:r>
          <w:rPr>
            <w:noProof/>
          </w:rPr>
          <w:instrText xml:space="preserve"> PAGEREF _Toc289032533 \h </w:instrText>
        </w:r>
      </w:ins>
      <w:r>
        <w:rPr>
          <w:noProof/>
        </w:rPr>
      </w:r>
      <w:r>
        <w:rPr>
          <w:noProof/>
        </w:rPr>
        <w:fldChar w:fldCharType="separate"/>
      </w:r>
      <w:ins w:id="130" w:author="Gerard" w:date="2015-05-06T12:49:00Z">
        <w:r w:rsidR="00E3755C">
          <w:rPr>
            <w:noProof/>
          </w:rPr>
          <w:t>27</w:t>
        </w:r>
      </w:ins>
      <w:ins w:id="131" w:author="Gerard" w:date="2015-03-26T23:39:00Z">
        <w:r>
          <w:rPr>
            <w:noProof/>
          </w:rPr>
          <w:fldChar w:fldCharType="end"/>
        </w:r>
      </w:ins>
    </w:p>
    <w:p w14:paraId="5BD31A20" w14:textId="77777777" w:rsidR="00153956" w:rsidRDefault="00153956">
      <w:pPr>
        <w:pStyle w:val="TOC2"/>
        <w:tabs>
          <w:tab w:val="right" w:leader="dot" w:pos="9350"/>
        </w:tabs>
        <w:rPr>
          <w:ins w:id="132" w:author="Gerard" w:date="2015-03-26T23:39:00Z"/>
          <w:rFonts w:asciiTheme="minorHAnsi" w:eastAsiaTheme="minorEastAsia" w:hAnsiTheme="minorHAnsi" w:cstheme="minorBidi"/>
          <w:noProof/>
          <w:lang w:eastAsia="ja-JP"/>
        </w:rPr>
      </w:pPr>
      <w:ins w:id="133" w:author="Gerard" w:date="2015-03-26T23:39:00Z">
        <w:r>
          <w:rPr>
            <w:noProof/>
          </w:rPr>
          <w:t>2.8. Mixture of Solids</w:t>
        </w:r>
        <w:r>
          <w:rPr>
            <w:noProof/>
          </w:rPr>
          <w:tab/>
        </w:r>
        <w:r>
          <w:rPr>
            <w:noProof/>
          </w:rPr>
          <w:fldChar w:fldCharType="begin"/>
        </w:r>
        <w:r>
          <w:rPr>
            <w:noProof/>
          </w:rPr>
          <w:instrText xml:space="preserve"> PAGEREF _Toc289032534 \h </w:instrText>
        </w:r>
      </w:ins>
      <w:r>
        <w:rPr>
          <w:noProof/>
        </w:rPr>
      </w:r>
      <w:r>
        <w:rPr>
          <w:noProof/>
        </w:rPr>
        <w:fldChar w:fldCharType="separate"/>
      </w:r>
      <w:ins w:id="134" w:author="Gerard" w:date="2015-05-06T12:49:00Z">
        <w:r w:rsidR="00E3755C">
          <w:rPr>
            <w:noProof/>
          </w:rPr>
          <w:t>29</w:t>
        </w:r>
      </w:ins>
      <w:ins w:id="135" w:author="Gerard" w:date="2015-03-26T23:39:00Z">
        <w:r>
          <w:rPr>
            <w:noProof/>
          </w:rPr>
          <w:fldChar w:fldCharType="end"/>
        </w:r>
      </w:ins>
    </w:p>
    <w:p w14:paraId="4C9E2660" w14:textId="77777777" w:rsidR="00153956" w:rsidRDefault="00153956">
      <w:pPr>
        <w:pStyle w:val="TOC2"/>
        <w:tabs>
          <w:tab w:val="right" w:leader="dot" w:pos="9350"/>
        </w:tabs>
        <w:rPr>
          <w:ins w:id="136" w:author="Gerard" w:date="2015-03-26T23:39:00Z"/>
          <w:rFonts w:asciiTheme="minorHAnsi" w:eastAsiaTheme="minorEastAsia" w:hAnsiTheme="minorHAnsi" w:cstheme="minorBidi"/>
          <w:noProof/>
          <w:lang w:eastAsia="ja-JP"/>
        </w:rPr>
      </w:pPr>
      <w:ins w:id="137" w:author="Gerard" w:date="2015-03-26T23:39:00Z">
        <w:r>
          <w:rPr>
            <w:noProof/>
          </w:rPr>
          <w:t>2.9. Equilibrium Swelling</w:t>
        </w:r>
        <w:r>
          <w:rPr>
            <w:noProof/>
          </w:rPr>
          <w:tab/>
        </w:r>
        <w:r>
          <w:rPr>
            <w:noProof/>
          </w:rPr>
          <w:fldChar w:fldCharType="begin"/>
        </w:r>
        <w:r>
          <w:rPr>
            <w:noProof/>
          </w:rPr>
          <w:instrText xml:space="preserve"> PAGEREF _Toc289032535 \h </w:instrText>
        </w:r>
      </w:ins>
      <w:r>
        <w:rPr>
          <w:noProof/>
        </w:rPr>
      </w:r>
      <w:r>
        <w:rPr>
          <w:noProof/>
        </w:rPr>
        <w:fldChar w:fldCharType="separate"/>
      </w:r>
      <w:ins w:id="138" w:author="Gerard" w:date="2015-05-06T12:49:00Z">
        <w:r w:rsidR="00E3755C">
          <w:rPr>
            <w:noProof/>
          </w:rPr>
          <w:t>32</w:t>
        </w:r>
      </w:ins>
      <w:ins w:id="139" w:author="Gerard" w:date="2015-03-26T23:39:00Z">
        <w:r>
          <w:rPr>
            <w:noProof/>
          </w:rPr>
          <w:fldChar w:fldCharType="end"/>
        </w:r>
      </w:ins>
    </w:p>
    <w:p w14:paraId="6A33082A" w14:textId="77777777" w:rsidR="00153956" w:rsidRDefault="00153956">
      <w:pPr>
        <w:pStyle w:val="TOC3"/>
        <w:tabs>
          <w:tab w:val="right" w:leader="dot" w:pos="9350"/>
        </w:tabs>
        <w:rPr>
          <w:ins w:id="140" w:author="Gerard" w:date="2015-03-26T23:39:00Z"/>
          <w:rFonts w:asciiTheme="minorHAnsi" w:eastAsiaTheme="minorEastAsia" w:hAnsiTheme="minorHAnsi" w:cstheme="minorBidi"/>
          <w:noProof/>
          <w:lang w:eastAsia="ja-JP"/>
        </w:rPr>
      </w:pPr>
      <w:ins w:id="141" w:author="Gerard" w:date="2015-03-26T23:39:00Z">
        <w:r>
          <w:rPr>
            <w:noProof/>
          </w:rPr>
          <w:t>2.9.1. Perfect Osmometer</w:t>
        </w:r>
        <w:r>
          <w:rPr>
            <w:noProof/>
          </w:rPr>
          <w:tab/>
        </w:r>
        <w:r>
          <w:rPr>
            <w:noProof/>
          </w:rPr>
          <w:fldChar w:fldCharType="begin"/>
        </w:r>
        <w:r>
          <w:rPr>
            <w:noProof/>
          </w:rPr>
          <w:instrText xml:space="preserve"> PAGEREF _Toc289032536 \h </w:instrText>
        </w:r>
      </w:ins>
      <w:r>
        <w:rPr>
          <w:noProof/>
        </w:rPr>
      </w:r>
      <w:r>
        <w:rPr>
          <w:noProof/>
        </w:rPr>
        <w:fldChar w:fldCharType="separate"/>
      </w:r>
      <w:ins w:id="142" w:author="Gerard" w:date="2015-05-06T12:49:00Z">
        <w:r w:rsidR="00E3755C">
          <w:rPr>
            <w:noProof/>
          </w:rPr>
          <w:t>33</w:t>
        </w:r>
      </w:ins>
      <w:ins w:id="143" w:author="Gerard" w:date="2015-03-26T23:39:00Z">
        <w:r>
          <w:rPr>
            <w:noProof/>
          </w:rPr>
          <w:fldChar w:fldCharType="end"/>
        </w:r>
      </w:ins>
    </w:p>
    <w:p w14:paraId="42CD248D" w14:textId="77777777" w:rsidR="00153956" w:rsidRDefault="00153956">
      <w:pPr>
        <w:pStyle w:val="TOC3"/>
        <w:tabs>
          <w:tab w:val="right" w:leader="dot" w:pos="9350"/>
        </w:tabs>
        <w:rPr>
          <w:ins w:id="144" w:author="Gerard" w:date="2015-03-26T23:39:00Z"/>
          <w:rFonts w:asciiTheme="minorHAnsi" w:eastAsiaTheme="minorEastAsia" w:hAnsiTheme="minorHAnsi" w:cstheme="minorBidi"/>
          <w:noProof/>
          <w:lang w:eastAsia="ja-JP"/>
        </w:rPr>
      </w:pPr>
      <w:ins w:id="145" w:author="Gerard" w:date="2015-03-26T23:39:00Z">
        <w:r>
          <w:rPr>
            <w:noProof/>
          </w:rPr>
          <w:t>2.9.2. Cell Growth</w:t>
        </w:r>
        <w:r>
          <w:rPr>
            <w:noProof/>
          </w:rPr>
          <w:tab/>
        </w:r>
        <w:r>
          <w:rPr>
            <w:noProof/>
          </w:rPr>
          <w:fldChar w:fldCharType="begin"/>
        </w:r>
        <w:r>
          <w:rPr>
            <w:noProof/>
          </w:rPr>
          <w:instrText xml:space="preserve"> PAGEREF _Toc289032537 \h </w:instrText>
        </w:r>
      </w:ins>
      <w:r>
        <w:rPr>
          <w:noProof/>
        </w:rPr>
      </w:r>
      <w:r>
        <w:rPr>
          <w:noProof/>
        </w:rPr>
        <w:fldChar w:fldCharType="separate"/>
      </w:r>
      <w:ins w:id="146" w:author="Gerard" w:date="2015-05-06T12:49:00Z">
        <w:r w:rsidR="00E3755C">
          <w:rPr>
            <w:noProof/>
          </w:rPr>
          <w:t>33</w:t>
        </w:r>
      </w:ins>
      <w:ins w:id="147" w:author="Gerard" w:date="2015-03-26T23:39:00Z">
        <w:r>
          <w:rPr>
            <w:noProof/>
          </w:rPr>
          <w:fldChar w:fldCharType="end"/>
        </w:r>
      </w:ins>
    </w:p>
    <w:p w14:paraId="53000146" w14:textId="77777777" w:rsidR="00153956" w:rsidRDefault="00153956">
      <w:pPr>
        <w:pStyle w:val="TOC3"/>
        <w:tabs>
          <w:tab w:val="right" w:leader="dot" w:pos="9350"/>
        </w:tabs>
        <w:rPr>
          <w:ins w:id="148" w:author="Gerard" w:date="2015-03-26T23:39:00Z"/>
          <w:rFonts w:asciiTheme="minorHAnsi" w:eastAsiaTheme="minorEastAsia" w:hAnsiTheme="minorHAnsi" w:cstheme="minorBidi"/>
          <w:noProof/>
          <w:lang w:eastAsia="ja-JP"/>
        </w:rPr>
      </w:pPr>
      <w:ins w:id="149" w:author="Gerard" w:date="2015-03-26T23:39:00Z">
        <w:r>
          <w:rPr>
            <w:noProof/>
          </w:rPr>
          <w:t>2.9.3. Donnan Equilibrium Swelling</w:t>
        </w:r>
        <w:r>
          <w:rPr>
            <w:noProof/>
          </w:rPr>
          <w:tab/>
        </w:r>
        <w:r>
          <w:rPr>
            <w:noProof/>
          </w:rPr>
          <w:fldChar w:fldCharType="begin"/>
        </w:r>
        <w:r>
          <w:rPr>
            <w:noProof/>
          </w:rPr>
          <w:instrText xml:space="preserve"> PAGEREF _Toc289032538 \h </w:instrText>
        </w:r>
      </w:ins>
      <w:r>
        <w:rPr>
          <w:noProof/>
        </w:rPr>
      </w:r>
      <w:r>
        <w:rPr>
          <w:noProof/>
        </w:rPr>
        <w:fldChar w:fldCharType="separate"/>
      </w:r>
      <w:ins w:id="150" w:author="Gerard" w:date="2015-05-06T12:49:00Z">
        <w:r w:rsidR="00E3755C">
          <w:rPr>
            <w:noProof/>
          </w:rPr>
          <w:t>34</w:t>
        </w:r>
      </w:ins>
      <w:ins w:id="151" w:author="Gerard" w:date="2015-03-26T23:39:00Z">
        <w:r>
          <w:rPr>
            <w:noProof/>
          </w:rPr>
          <w:fldChar w:fldCharType="end"/>
        </w:r>
      </w:ins>
    </w:p>
    <w:p w14:paraId="423DC248" w14:textId="77777777" w:rsidR="00153956" w:rsidRDefault="00153956">
      <w:pPr>
        <w:pStyle w:val="TOC2"/>
        <w:tabs>
          <w:tab w:val="right" w:leader="dot" w:pos="9350"/>
        </w:tabs>
        <w:rPr>
          <w:ins w:id="152" w:author="Gerard" w:date="2015-03-26T23:39:00Z"/>
          <w:rFonts w:asciiTheme="minorHAnsi" w:eastAsiaTheme="minorEastAsia" w:hAnsiTheme="minorHAnsi" w:cstheme="minorBidi"/>
          <w:noProof/>
          <w:lang w:eastAsia="ja-JP"/>
        </w:rPr>
      </w:pPr>
      <w:ins w:id="153" w:author="Gerard" w:date="2015-03-26T23:39:00Z">
        <w:r>
          <w:rPr>
            <w:noProof/>
          </w:rPr>
          <w:t>2.10. Chemical Reactions</w:t>
        </w:r>
        <w:r>
          <w:rPr>
            <w:noProof/>
          </w:rPr>
          <w:tab/>
        </w:r>
        <w:r>
          <w:rPr>
            <w:noProof/>
          </w:rPr>
          <w:fldChar w:fldCharType="begin"/>
        </w:r>
        <w:r>
          <w:rPr>
            <w:noProof/>
          </w:rPr>
          <w:instrText xml:space="preserve"> PAGEREF _Toc289032539 \h </w:instrText>
        </w:r>
      </w:ins>
      <w:r>
        <w:rPr>
          <w:noProof/>
        </w:rPr>
      </w:r>
      <w:r>
        <w:rPr>
          <w:noProof/>
        </w:rPr>
        <w:fldChar w:fldCharType="separate"/>
      </w:r>
      <w:ins w:id="154" w:author="Gerard" w:date="2015-05-06T12:49:00Z">
        <w:r w:rsidR="00E3755C">
          <w:rPr>
            <w:noProof/>
          </w:rPr>
          <w:t>36</w:t>
        </w:r>
      </w:ins>
      <w:ins w:id="155" w:author="Gerard" w:date="2015-03-26T23:39:00Z">
        <w:r>
          <w:rPr>
            <w:noProof/>
          </w:rPr>
          <w:fldChar w:fldCharType="end"/>
        </w:r>
      </w:ins>
    </w:p>
    <w:p w14:paraId="5653148E" w14:textId="77777777" w:rsidR="00153956" w:rsidRDefault="00153956">
      <w:pPr>
        <w:pStyle w:val="TOC3"/>
        <w:tabs>
          <w:tab w:val="right" w:leader="dot" w:pos="9350"/>
        </w:tabs>
        <w:rPr>
          <w:ins w:id="156" w:author="Gerard" w:date="2015-03-26T23:39:00Z"/>
          <w:rFonts w:asciiTheme="minorHAnsi" w:eastAsiaTheme="minorEastAsia" w:hAnsiTheme="minorHAnsi" w:cstheme="minorBidi"/>
          <w:noProof/>
          <w:lang w:eastAsia="ja-JP"/>
        </w:rPr>
      </w:pPr>
      <w:ins w:id="157" w:author="Gerard" w:date="2015-03-26T23:39:00Z">
        <w:r>
          <w:rPr>
            <w:noProof/>
          </w:rPr>
          <w:t>2.10.1. Solid Matrix and Solid-Bound Molecular Constituents</w:t>
        </w:r>
        <w:r>
          <w:rPr>
            <w:noProof/>
          </w:rPr>
          <w:tab/>
        </w:r>
        <w:r>
          <w:rPr>
            <w:noProof/>
          </w:rPr>
          <w:fldChar w:fldCharType="begin"/>
        </w:r>
        <w:r>
          <w:rPr>
            <w:noProof/>
          </w:rPr>
          <w:instrText xml:space="preserve"> PAGEREF _Toc289032540 \h </w:instrText>
        </w:r>
      </w:ins>
      <w:r>
        <w:rPr>
          <w:noProof/>
        </w:rPr>
      </w:r>
      <w:r>
        <w:rPr>
          <w:noProof/>
        </w:rPr>
        <w:fldChar w:fldCharType="separate"/>
      </w:r>
      <w:ins w:id="158" w:author="Gerard" w:date="2015-05-06T12:49:00Z">
        <w:r w:rsidR="00E3755C">
          <w:rPr>
            <w:noProof/>
          </w:rPr>
          <w:t>36</w:t>
        </w:r>
      </w:ins>
      <w:ins w:id="159" w:author="Gerard" w:date="2015-03-26T23:39:00Z">
        <w:r>
          <w:rPr>
            <w:noProof/>
          </w:rPr>
          <w:fldChar w:fldCharType="end"/>
        </w:r>
      </w:ins>
    </w:p>
    <w:p w14:paraId="4C48619A" w14:textId="77777777" w:rsidR="00153956" w:rsidRDefault="00153956">
      <w:pPr>
        <w:pStyle w:val="TOC3"/>
        <w:tabs>
          <w:tab w:val="right" w:leader="dot" w:pos="9350"/>
        </w:tabs>
        <w:rPr>
          <w:ins w:id="160" w:author="Gerard" w:date="2015-03-26T23:39:00Z"/>
          <w:rFonts w:asciiTheme="minorHAnsi" w:eastAsiaTheme="minorEastAsia" w:hAnsiTheme="minorHAnsi" w:cstheme="minorBidi"/>
          <w:noProof/>
          <w:lang w:eastAsia="ja-JP"/>
        </w:rPr>
      </w:pPr>
      <w:ins w:id="161" w:author="Gerard" w:date="2015-03-26T23:39:00Z">
        <w:r>
          <w:rPr>
            <w:noProof/>
          </w:rPr>
          <w:t>2.10.2. Solutes</w:t>
        </w:r>
        <w:r>
          <w:rPr>
            <w:noProof/>
          </w:rPr>
          <w:tab/>
        </w:r>
        <w:r>
          <w:rPr>
            <w:noProof/>
          </w:rPr>
          <w:fldChar w:fldCharType="begin"/>
        </w:r>
        <w:r>
          <w:rPr>
            <w:noProof/>
          </w:rPr>
          <w:instrText xml:space="preserve"> PAGEREF _Toc289032541 \h </w:instrText>
        </w:r>
      </w:ins>
      <w:r>
        <w:rPr>
          <w:noProof/>
        </w:rPr>
      </w:r>
      <w:r>
        <w:rPr>
          <w:noProof/>
        </w:rPr>
        <w:fldChar w:fldCharType="separate"/>
      </w:r>
      <w:ins w:id="162" w:author="Gerard" w:date="2015-05-06T12:49:00Z">
        <w:r w:rsidR="00E3755C">
          <w:rPr>
            <w:noProof/>
          </w:rPr>
          <w:t>37</w:t>
        </w:r>
      </w:ins>
      <w:ins w:id="163" w:author="Gerard" w:date="2015-03-26T23:39:00Z">
        <w:r>
          <w:rPr>
            <w:noProof/>
          </w:rPr>
          <w:fldChar w:fldCharType="end"/>
        </w:r>
      </w:ins>
    </w:p>
    <w:p w14:paraId="0FD53EDE" w14:textId="77777777" w:rsidR="00153956" w:rsidRDefault="00153956">
      <w:pPr>
        <w:pStyle w:val="TOC3"/>
        <w:tabs>
          <w:tab w:val="right" w:leader="dot" w:pos="9350"/>
        </w:tabs>
        <w:rPr>
          <w:ins w:id="164" w:author="Gerard" w:date="2015-03-26T23:39:00Z"/>
          <w:rFonts w:asciiTheme="minorHAnsi" w:eastAsiaTheme="minorEastAsia" w:hAnsiTheme="minorHAnsi" w:cstheme="minorBidi"/>
          <w:noProof/>
          <w:lang w:eastAsia="ja-JP"/>
        </w:rPr>
      </w:pPr>
      <w:ins w:id="165" w:author="Gerard" w:date="2015-03-26T23:39:00Z">
        <w:r>
          <w:rPr>
            <w:noProof/>
          </w:rPr>
          <w:t>2.10.3. Mixture with Negligible Solute Volume Fraction</w:t>
        </w:r>
        <w:r>
          <w:rPr>
            <w:noProof/>
          </w:rPr>
          <w:tab/>
        </w:r>
        <w:r>
          <w:rPr>
            <w:noProof/>
          </w:rPr>
          <w:fldChar w:fldCharType="begin"/>
        </w:r>
        <w:r>
          <w:rPr>
            <w:noProof/>
          </w:rPr>
          <w:instrText xml:space="preserve"> PAGEREF _Toc289032542 \h </w:instrText>
        </w:r>
      </w:ins>
      <w:r>
        <w:rPr>
          <w:noProof/>
        </w:rPr>
      </w:r>
      <w:r>
        <w:rPr>
          <w:noProof/>
        </w:rPr>
        <w:fldChar w:fldCharType="separate"/>
      </w:r>
      <w:ins w:id="166" w:author="Gerard" w:date="2015-05-06T12:49:00Z">
        <w:r w:rsidR="00E3755C">
          <w:rPr>
            <w:noProof/>
          </w:rPr>
          <w:t>38</w:t>
        </w:r>
      </w:ins>
      <w:ins w:id="167" w:author="Gerard" w:date="2015-03-26T23:39:00Z">
        <w:r>
          <w:rPr>
            <w:noProof/>
          </w:rPr>
          <w:fldChar w:fldCharType="end"/>
        </w:r>
      </w:ins>
    </w:p>
    <w:p w14:paraId="02D99009" w14:textId="77777777" w:rsidR="00153956" w:rsidRDefault="00153956">
      <w:pPr>
        <w:pStyle w:val="TOC3"/>
        <w:tabs>
          <w:tab w:val="right" w:leader="dot" w:pos="9350"/>
        </w:tabs>
        <w:rPr>
          <w:ins w:id="168" w:author="Gerard" w:date="2015-03-26T23:39:00Z"/>
          <w:rFonts w:asciiTheme="minorHAnsi" w:eastAsiaTheme="minorEastAsia" w:hAnsiTheme="minorHAnsi" w:cstheme="minorBidi"/>
          <w:noProof/>
          <w:lang w:eastAsia="ja-JP"/>
        </w:rPr>
      </w:pPr>
      <w:ins w:id="169" w:author="Gerard" w:date="2015-03-26T23:39:00Z">
        <w:r>
          <w:rPr>
            <w:noProof/>
          </w:rPr>
          <w:t>2.10.4. Chemical Kinetics</w:t>
        </w:r>
        <w:r>
          <w:rPr>
            <w:noProof/>
          </w:rPr>
          <w:tab/>
        </w:r>
        <w:r>
          <w:rPr>
            <w:noProof/>
          </w:rPr>
          <w:fldChar w:fldCharType="begin"/>
        </w:r>
        <w:r>
          <w:rPr>
            <w:noProof/>
          </w:rPr>
          <w:instrText xml:space="preserve"> PAGEREF _Toc289032543 \h </w:instrText>
        </w:r>
      </w:ins>
      <w:r>
        <w:rPr>
          <w:noProof/>
        </w:rPr>
      </w:r>
      <w:r>
        <w:rPr>
          <w:noProof/>
        </w:rPr>
        <w:fldChar w:fldCharType="separate"/>
      </w:r>
      <w:ins w:id="170" w:author="Gerard" w:date="2015-05-06T12:49:00Z">
        <w:r w:rsidR="00E3755C">
          <w:rPr>
            <w:noProof/>
          </w:rPr>
          <w:t>38</w:t>
        </w:r>
      </w:ins>
      <w:ins w:id="171" w:author="Gerard" w:date="2015-03-26T23:39:00Z">
        <w:r>
          <w:rPr>
            <w:noProof/>
          </w:rPr>
          <w:fldChar w:fldCharType="end"/>
        </w:r>
      </w:ins>
    </w:p>
    <w:p w14:paraId="6F776463" w14:textId="77777777" w:rsidR="00153956" w:rsidRDefault="00153956">
      <w:pPr>
        <w:pStyle w:val="TOC1"/>
        <w:rPr>
          <w:ins w:id="172" w:author="Gerard" w:date="2015-03-26T23:39:00Z"/>
          <w:rFonts w:asciiTheme="minorHAnsi" w:eastAsiaTheme="minorEastAsia" w:hAnsiTheme="minorHAnsi" w:cstheme="minorBidi"/>
          <w:b w:val="0"/>
          <w:lang w:eastAsia="ja-JP"/>
        </w:rPr>
      </w:pPr>
      <w:ins w:id="173" w:author="Gerard" w:date="2015-03-26T23:39:00Z">
        <w:r>
          <w:t>Chapter 3. The Nonlinear FE Method</w:t>
        </w:r>
        <w:r>
          <w:tab/>
        </w:r>
        <w:r>
          <w:fldChar w:fldCharType="begin"/>
        </w:r>
        <w:r>
          <w:instrText xml:space="preserve"> PAGEREF _Toc289032544 \h </w:instrText>
        </w:r>
      </w:ins>
      <w:r>
        <w:fldChar w:fldCharType="separate"/>
      </w:r>
      <w:ins w:id="174" w:author="Gerard" w:date="2015-05-06T12:49:00Z">
        <w:r w:rsidR="00E3755C">
          <w:t>40</w:t>
        </w:r>
      </w:ins>
      <w:ins w:id="175" w:author="Gerard" w:date="2015-03-26T23:39:00Z">
        <w:r>
          <w:fldChar w:fldCharType="end"/>
        </w:r>
      </w:ins>
    </w:p>
    <w:p w14:paraId="52530FDE" w14:textId="77777777" w:rsidR="00153956" w:rsidRDefault="00153956">
      <w:pPr>
        <w:pStyle w:val="TOC2"/>
        <w:tabs>
          <w:tab w:val="right" w:leader="dot" w:pos="9350"/>
        </w:tabs>
        <w:rPr>
          <w:ins w:id="176" w:author="Gerard" w:date="2015-03-26T23:39:00Z"/>
          <w:rFonts w:asciiTheme="minorHAnsi" w:eastAsiaTheme="minorEastAsia" w:hAnsiTheme="minorHAnsi" w:cstheme="minorBidi"/>
          <w:noProof/>
          <w:lang w:eastAsia="ja-JP"/>
        </w:rPr>
      </w:pPr>
      <w:ins w:id="177" w:author="Gerard" w:date="2015-03-26T23:39:00Z">
        <w:r>
          <w:rPr>
            <w:noProof/>
          </w:rPr>
          <w:t>3.1. Weak formulation for Solid Materials</w:t>
        </w:r>
        <w:r>
          <w:rPr>
            <w:noProof/>
          </w:rPr>
          <w:tab/>
        </w:r>
        <w:r>
          <w:rPr>
            <w:noProof/>
          </w:rPr>
          <w:fldChar w:fldCharType="begin"/>
        </w:r>
        <w:r>
          <w:rPr>
            <w:noProof/>
          </w:rPr>
          <w:instrText xml:space="preserve"> PAGEREF _Toc289032545 \h </w:instrText>
        </w:r>
      </w:ins>
      <w:r>
        <w:rPr>
          <w:noProof/>
        </w:rPr>
      </w:r>
      <w:r>
        <w:rPr>
          <w:noProof/>
        </w:rPr>
        <w:fldChar w:fldCharType="separate"/>
      </w:r>
      <w:ins w:id="178" w:author="Gerard" w:date="2015-05-06T12:49:00Z">
        <w:r w:rsidR="00E3755C">
          <w:rPr>
            <w:noProof/>
          </w:rPr>
          <w:t>40</w:t>
        </w:r>
      </w:ins>
      <w:ins w:id="179" w:author="Gerard" w:date="2015-03-26T23:39:00Z">
        <w:r>
          <w:rPr>
            <w:noProof/>
          </w:rPr>
          <w:fldChar w:fldCharType="end"/>
        </w:r>
      </w:ins>
    </w:p>
    <w:p w14:paraId="5794A9C3" w14:textId="77777777" w:rsidR="00153956" w:rsidRDefault="00153956">
      <w:pPr>
        <w:pStyle w:val="TOC3"/>
        <w:tabs>
          <w:tab w:val="right" w:leader="dot" w:pos="9350"/>
        </w:tabs>
        <w:rPr>
          <w:ins w:id="180" w:author="Gerard" w:date="2015-03-26T23:39:00Z"/>
          <w:rFonts w:asciiTheme="minorHAnsi" w:eastAsiaTheme="minorEastAsia" w:hAnsiTheme="minorHAnsi" w:cstheme="minorBidi"/>
          <w:noProof/>
          <w:lang w:eastAsia="ja-JP"/>
        </w:rPr>
      </w:pPr>
      <w:ins w:id="181" w:author="Gerard" w:date="2015-03-26T23:39:00Z">
        <w:r>
          <w:rPr>
            <w:noProof/>
          </w:rPr>
          <w:t>3.1.1. Linearization</w:t>
        </w:r>
        <w:r>
          <w:rPr>
            <w:noProof/>
          </w:rPr>
          <w:tab/>
        </w:r>
        <w:r>
          <w:rPr>
            <w:noProof/>
          </w:rPr>
          <w:fldChar w:fldCharType="begin"/>
        </w:r>
        <w:r>
          <w:rPr>
            <w:noProof/>
          </w:rPr>
          <w:instrText xml:space="preserve"> PAGEREF _Toc289032546 \h </w:instrText>
        </w:r>
      </w:ins>
      <w:r>
        <w:rPr>
          <w:noProof/>
        </w:rPr>
      </w:r>
      <w:r>
        <w:rPr>
          <w:noProof/>
        </w:rPr>
        <w:fldChar w:fldCharType="separate"/>
      </w:r>
      <w:ins w:id="182" w:author="Gerard" w:date="2015-05-06T12:49:00Z">
        <w:r w:rsidR="00E3755C">
          <w:rPr>
            <w:noProof/>
          </w:rPr>
          <w:t>40</w:t>
        </w:r>
      </w:ins>
      <w:ins w:id="183" w:author="Gerard" w:date="2015-03-26T23:39:00Z">
        <w:r>
          <w:rPr>
            <w:noProof/>
          </w:rPr>
          <w:fldChar w:fldCharType="end"/>
        </w:r>
      </w:ins>
    </w:p>
    <w:p w14:paraId="7D41902D" w14:textId="77777777" w:rsidR="00153956" w:rsidRDefault="00153956">
      <w:pPr>
        <w:pStyle w:val="TOC3"/>
        <w:tabs>
          <w:tab w:val="right" w:leader="dot" w:pos="9350"/>
        </w:tabs>
        <w:rPr>
          <w:ins w:id="184" w:author="Gerard" w:date="2015-03-26T23:39:00Z"/>
          <w:rFonts w:asciiTheme="minorHAnsi" w:eastAsiaTheme="minorEastAsia" w:hAnsiTheme="minorHAnsi" w:cstheme="minorBidi"/>
          <w:noProof/>
          <w:lang w:eastAsia="ja-JP"/>
        </w:rPr>
      </w:pPr>
      <w:ins w:id="185" w:author="Gerard" w:date="2015-03-26T23:39:00Z">
        <w:r>
          <w:rPr>
            <w:noProof/>
          </w:rPr>
          <w:t>3.1.2. Discretization</w:t>
        </w:r>
        <w:r>
          <w:rPr>
            <w:noProof/>
          </w:rPr>
          <w:tab/>
        </w:r>
        <w:r>
          <w:rPr>
            <w:noProof/>
          </w:rPr>
          <w:fldChar w:fldCharType="begin"/>
        </w:r>
        <w:r>
          <w:rPr>
            <w:noProof/>
          </w:rPr>
          <w:instrText xml:space="preserve"> PAGEREF _Toc289032547 \h </w:instrText>
        </w:r>
      </w:ins>
      <w:r>
        <w:rPr>
          <w:noProof/>
        </w:rPr>
      </w:r>
      <w:r>
        <w:rPr>
          <w:noProof/>
        </w:rPr>
        <w:fldChar w:fldCharType="separate"/>
      </w:r>
      <w:ins w:id="186" w:author="Gerard" w:date="2015-05-06T12:49:00Z">
        <w:r w:rsidR="00E3755C">
          <w:rPr>
            <w:noProof/>
          </w:rPr>
          <w:t>41</w:t>
        </w:r>
      </w:ins>
      <w:ins w:id="187" w:author="Gerard" w:date="2015-03-26T23:39:00Z">
        <w:r>
          <w:rPr>
            <w:noProof/>
          </w:rPr>
          <w:fldChar w:fldCharType="end"/>
        </w:r>
      </w:ins>
    </w:p>
    <w:p w14:paraId="57451598" w14:textId="77777777" w:rsidR="00153956" w:rsidRDefault="00153956">
      <w:pPr>
        <w:pStyle w:val="TOC2"/>
        <w:tabs>
          <w:tab w:val="right" w:leader="dot" w:pos="9350"/>
        </w:tabs>
        <w:rPr>
          <w:ins w:id="188" w:author="Gerard" w:date="2015-03-26T23:39:00Z"/>
          <w:rFonts w:asciiTheme="minorHAnsi" w:eastAsiaTheme="minorEastAsia" w:hAnsiTheme="minorHAnsi" w:cstheme="minorBidi"/>
          <w:noProof/>
          <w:lang w:eastAsia="ja-JP"/>
        </w:rPr>
      </w:pPr>
      <w:ins w:id="189" w:author="Gerard" w:date="2015-03-26T23:39:00Z">
        <w:r>
          <w:rPr>
            <w:noProof/>
          </w:rPr>
          <w:t>3.2. Weak formulation for biphasic materials</w:t>
        </w:r>
        <w:r>
          <w:rPr>
            <w:noProof/>
          </w:rPr>
          <w:tab/>
        </w:r>
        <w:r>
          <w:rPr>
            <w:noProof/>
          </w:rPr>
          <w:fldChar w:fldCharType="begin"/>
        </w:r>
        <w:r>
          <w:rPr>
            <w:noProof/>
          </w:rPr>
          <w:instrText xml:space="preserve"> PAGEREF _Toc289032548 \h </w:instrText>
        </w:r>
      </w:ins>
      <w:r>
        <w:rPr>
          <w:noProof/>
        </w:rPr>
      </w:r>
      <w:r>
        <w:rPr>
          <w:noProof/>
        </w:rPr>
        <w:fldChar w:fldCharType="separate"/>
      </w:r>
      <w:ins w:id="190" w:author="Gerard" w:date="2015-05-06T12:49:00Z">
        <w:r w:rsidR="00E3755C">
          <w:rPr>
            <w:noProof/>
          </w:rPr>
          <w:t>44</w:t>
        </w:r>
      </w:ins>
      <w:ins w:id="191" w:author="Gerard" w:date="2015-03-26T23:39:00Z">
        <w:r>
          <w:rPr>
            <w:noProof/>
          </w:rPr>
          <w:fldChar w:fldCharType="end"/>
        </w:r>
      </w:ins>
    </w:p>
    <w:p w14:paraId="105A3CD1" w14:textId="77777777" w:rsidR="00153956" w:rsidRDefault="00153956">
      <w:pPr>
        <w:pStyle w:val="TOC3"/>
        <w:tabs>
          <w:tab w:val="right" w:leader="dot" w:pos="9350"/>
        </w:tabs>
        <w:rPr>
          <w:ins w:id="192" w:author="Gerard" w:date="2015-03-26T23:39:00Z"/>
          <w:rFonts w:asciiTheme="minorHAnsi" w:eastAsiaTheme="minorEastAsia" w:hAnsiTheme="minorHAnsi" w:cstheme="minorBidi"/>
          <w:noProof/>
          <w:lang w:eastAsia="ja-JP"/>
        </w:rPr>
      </w:pPr>
      <w:ins w:id="193" w:author="Gerard" w:date="2015-03-26T23:39:00Z">
        <w:r>
          <w:rPr>
            <w:noProof/>
          </w:rPr>
          <w:t>3.2.1. Linearization</w:t>
        </w:r>
        <w:r>
          <w:rPr>
            <w:noProof/>
          </w:rPr>
          <w:tab/>
        </w:r>
        <w:r>
          <w:rPr>
            <w:noProof/>
          </w:rPr>
          <w:fldChar w:fldCharType="begin"/>
        </w:r>
        <w:r>
          <w:rPr>
            <w:noProof/>
          </w:rPr>
          <w:instrText xml:space="preserve"> PAGEREF _Toc289032549 \h </w:instrText>
        </w:r>
      </w:ins>
      <w:r>
        <w:rPr>
          <w:noProof/>
        </w:rPr>
      </w:r>
      <w:r>
        <w:rPr>
          <w:noProof/>
        </w:rPr>
        <w:fldChar w:fldCharType="separate"/>
      </w:r>
      <w:ins w:id="194" w:author="Gerard" w:date="2015-05-06T12:49:00Z">
        <w:r w:rsidR="00E3755C">
          <w:rPr>
            <w:noProof/>
          </w:rPr>
          <w:t>44</w:t>
        </w:r>
      </w:ins>
      <w:ins w:id="195" w:author="Gerard" w:date="2015-03-26T23:39:00Z">
        <w:r>
          <w:rPr>
            <w:noProof/>
          </w:rPr>
          <w:fldChar w:fldCharType="end"/>
        </w:r>
      </w:ins>
    </w:p>
    <w:p w14:paraId="70DBD42C" w14:textId="77777777" w:rsidR="00153956" w:rsidRDefault="00153956">
      <w:pPr>
        <w:pStyle w:val="TOC3"/>
        <w:tabs>
          <w:tab w:val="right" w:leader="dot" w:pos="9350"/>
        </w:tabs>
        <w:rPr>
          <w:ins w:id="196" w:author="Gerard" w:date="2015-03-26T23:39:00Z"/>
          <w:rFonts w:asciiTheme="minorHAnsi" w:eastAsiaTheme="minorEastAsia" w:hAnsiTheme="minorHAnsi" w:cstheme="minorBidi"/>
          <w:noProof/>
          <w:lang w:eastAsia="ja-JP"/>
        </w:rPr>
      </w:pPr>
      <w:ins w:id="197" w:author="Gerard" w:date="2015-03-26T23:39:00Z">
        <w:r>
          <w:rPr>
            <w:noProof/>
          </w:rPr>
          <w:t>3.2.2. Discretization</w:t>
        </w:r>
        <w:r>
          <w:rPr>
            <w:noProof/>
          </w:rPr>
          <w:tab/>
        </w:r>
        <w:r>
          <w:rPr>
            <w:noProof/>
          </w:rPr>
          <w:fldChar w:fldCharType="begin"/>
        </w:r>
        <w:r>
          <w:rPr>
            <w:noProof/>
          </w:rPr>
          <w:instrText xml:space="preserve"> PAGEREF _Toc289032550 \h </w:instrText>
        </w:r>
      </w:ins>
      <w:r>
        <w:rPr>
          <w:noProof/>
        </w:rPr>
      </w:r>
      <w:r>
        <w:rPr>
          <w:noProof/>
        </w:rPr>
        <w:fldChar w:fldCharType="separate"/>
      </w:r>
      <w:ins w:id="198" w:author="Gerard" w:date="2015-05-06T12:49:00Z">
        <w:r w:rsidR="00E3755C">
          <w:rPr>
            <w:noProof/>
          </w:rPr>
          <w:t>46</w:t>
        </w:r>
      </w:ins>
      <w:ins w:id="199" w:author="Gerard" w:date="2015-03-26T23:39:00Z">
        <w:r>
          <w:rPr>
            <w:noProof/>
          </w:rPr>
          <w:fldChar w:fldCharType="end"/>
        </w:r>
      </w:ins>
    </w:p>
    <w:p w14:paraId="3C67894E" w14:textId="77777777" w:rsidR="00153956" w:rsidRDefault="00153956">
      <w:pPr>
        <w:pStyle w:val="TOC2"/>
        <w:tabs>
          <w:tab w:val="right" w:leader="dot" w:pos="9350"/>
        </w:tabs>
        <w:rPr>
          <w:ins w:id="200" w:author="Gerard" w:date="2015-03-26T23:39:00Z"/>
          <w:rFonts w:asciiTheme="minorHAnsi" w:eastAsiaTheme="minorEastAsia" w:hAnsiTheme="minorHAnsi" w:cstheme="minorBidi"/>
          <w:noProof/>
          <w:lang w:eastAsia="ja-JP"/>
        </w:rPr>
      </w:pPr>
      <w:ins w:id="201" w:author="Gerard" w:date="2015-03-26T23:39:00Z">
        <w:r>
          <w:rPr>
            <w:noProof/>
          </w:rPr>
          <w:t>3.3. Weak Formulation for Biphasic-Solute Materials</w:t>
        </w:r>
        <w:r>
          <w:rPr>
            <w:noProof/>
          </w:rPr>
          <w:tab/>
        </w:r>
        <w:r>
          <w:rPr>
            <w:noProof/>
          </w:rPr>
          <w:fldChar w:fldCharType="begin"/>
        </w:r>
        <w:r>
          <w:rPr>
            <w:noProof/>
          </w:rPr>
          <w:instrText xml:space="preserve"> PAGEREF _Toc289032551 \h </w:instrText>
        </w:r>
      </w:ins>
      <w:r>
        <w:rPr>
          <w:noProof/>
        </w:rPr>
      </w:r>
      <w:r>
        <w:rPr>
          <w:noProof/>
        </w:rPr>
        <w:fldChar w:fldCharType="separate"/>
      </w:r>
      <w:ins w:id="202" w:author="Gerard" w:date="2015-05-06T12:49:00Z">
        <w:r w:rsidR="00E3755C">
          <w:rPr>
            <w:noProof/>
          </w:rPr>
          <w:t>48</w:t>
        </w:r>
      </w:ins>
      <w:ins w:id="203" w:author="Gerard" w:date="2015-03-26T23:39:00Z">
        <w:r>
          <w:rPr>
            <w:noProof/>
          </w:rPr>
          <w:fldChar w:fldCharType="end"/>
        </w:r>
      </w:ins>
    </w:p>
    <w:p w14:paraId="6B0B4FC6" w14:textId="77777777" w:rsidR="00153956" w:rsidRDefault="00153956">
      <w:pPr>
        <w:pStyle w:val="TOC3"/>
        <w:tabs>
          <w:tab w:val="right" w:leader="dot" w:pos="9350"/>
        </w:tabs>
        <w:rPr>
          <w:ins w:id="204" w:author="Gerard" w:date="2015-03-26T23:39:00Z"/>
          <w:rFonts w:asciiTheme="minorHAnsi" w:eastAsiaTheme="minorEastAsia" w:hAnsiTheme="minorHAnsi" w:cstheme="minorBidi"/>
          <w:noProof/>
          <w:lang w:eastAsia="ja-JP"/>
        </w:rPr>
      </w:pPr>
      <w:ins w:id="205" w:author="Gerard" w:date="2015-03-26T23:39:00Z">
        <w:r>
          <w:rPr>
            <w:noProof/>
          </w:rPr>
          <w:t>3.3.1. Linearization of Internal Virtual Work</w:t>
        </w:r>
        <w:r>
          <w:rPr>
            <w:noProof/>
          </w:rPr>
          <w:tab/>
        </w:r>
        <w:r>
          <w:rPr>
            <w:noProof/>
          </w:rPr>
          <w:fldChar w:fldCharType="begin"/>
        </w:r>
        <w:r>
          <w:rPr>
            <w:noProof/>
          </w:rPr>
          <w:instrText xml:space="preserve"> PAGEREF _Toc289032552 \h </w:instrText>
        </w:r>
      </w:ins>
      <w:r>
        <w:rPr>
          <w:noProof/>
        </w:rPr>
      </w:r>
      <w:r>
        <w:rPr>
          <w:noProof/>
        </w:rPr>
        <w:fldChar w:fldCharType="separate"/>
      </w:r>
      <w:ins w:id="206" w:author="Gerard" w:date="2015-05-06T12:49:00Z">
        <w:r w:rsidR="00E3755C">
          <w:rPr>
            <w:noProof/>
          </w:rPr>
          <w:t>50</w:t>
        </w:r>
      </w:ins>
      <w:ins w:id="207" w:author="Gerard" w:date="2015-03-26T23:39:00Z">
        <w:r>
          <w:rPr>
            <w:noProof/>
          </w:rPr>
          <w:fldChar w:fldCharType="end"/>
        </w:r>
      </w:ins>
    </w:p>
    <w:p w14:paraId="2C0041FD" w14:textId="77777777" w:rsidR="00153956" w:rsidRDefault="00153956">
      <w:pPr>
        <w:pStyle w:val="TOC3"/>
        <w:tabs>
          <w:tab w:val="right" w:leader="dot" w:pos="9350"/>
        </w:tabs>
        <w:rPr>
          <w:ins w:id="208" w:author="Gerard" w:date="2015-03-26T23:39:00Z"/>
          <w:rFonts w:asciiTheme="minorHAnsi" w:eastAsiaTheme="minorEastAsia" w:hAnsiTheme="minorHAnsi" w:cstheme="minorBidi"/>
          <w:noProof/>
          <w:lang w:eastAsia="ja-JP"/>
        </w:rPr>
      </w:pPr>
      <w:ins w:id="209" w:author="Gerard" w:date="2015-03-26T23:39:00Z">
        <w:r>
          <w:rPr>
            <w:noProof/>
          </w:rPr>
          <w:t>3.3.2. Linearization of External Virtual Work</w:t>
        </w:r>
        <w:r>
          <w:rPr>
            <w:noProof/>
          </w:rPr>
          <w:tab/>
        </w:r>
        <w:r>
          <w:rPr>
            <w:noProof/>
          </w:rPr>
          <w:fldChar w:fldCharType="begin"/>
        </w:r>
        <w:r>
          <w:rPr>
            <w:noProof/>
          </w:rPr>
          <w:instrText xml:space="preserve"> PAGEREF _Toc289032553 \h </w:instrText>
        </w:r>
      </w:ins>
      <w:r>
        <w:rPr>
          <w:noProof/>
        </w:rPr>
      </w:r>
      <w:r>
        <w:rPr>
          <w:noProof/>
        </w:rPr>
        <w:fldChar w:fldCharType="separate"/>
      </w:r>
      <w:ins w:id="210" w:author="Gerard" w:date="2015-05-06T12:49:00Z">
        <w:r w:rsidR="00E3755C">
          <w:rPr>
            <w:noProof/>
          </w:rPr>
          <w:t>53</w:t>
        </w:r>
      </w:ins>
      <w:ins w:id="211" w:author="Gerard" w:date="2015-03-26T23:39:00Z">
        <w:r>
          <w:rPr>
            <w:noProof/>
          </w:rPr>
          <w:fldChar w:fldCharType="end"/>
        </w:r>
      </w:ins>
    </w:p>
    <w:p w14:paraId="20F03F7C" w14:textId="77777777" w:rsidR="00153956" w:rsidRDefault="00153956">
      <w:pPr>
        <w:pStyle w:val="TOC3"/>
        <w:tabs>
          <w:tab w:val="right" w:leader="dot" w:pos="9350"/>
        </w:tabs>
        <w:rPr>
          <w:ins w:id="212" w:author="Gerard" w:date="2015-03-26T23:39:00Z"/>
          <w:rFonts w:asciiTheme="minorHAnsi" w:eastAsiaTheme="minorEastAsia" w:hAnsiTheme="minorHAnsi" w:cstheme="minorBidi"/>
          <w:noProof/>
          <w:lang w:eastAsia="ja-JP"/>
        </w:rPr>
      </w:pPr>
      <w:ins w:id="213" w:author="Gerard" w:date="2015-03-26T23:39:00Z">
        <w:r>
          <w:rPr>
            <w:noProof/>
          </w:rPr>
          <w:t>3.3.3. Discretization</w:t>
        </w:r>
        <w:r>
          <w:rPr>
            <w:noProof/>
          </w:rPr>
          <w:tab/>
        </w:r>
        <w:r>
          <w:rPr>
            <w:noProof/>
          </w:rPr>
          <w:fldChar w:fldCharType="begin"/>
        </w:r>
        <w:r>
          <w:rPr>
            <w:noProof/>
          </w:rPr>
          <w:instrText xml:space="preserve"> PAGEREF _Toc289032554 \h </w:instrText>
        </w:r>
      </w:ins>
      <w:r>
        <w:rPr>
          <w:noProof/>
        </w:rPr>
      </w:r>
      <w:r>
        <w:rPr>
          <w:noProof/>
        </w:rPr>
        <w:fldChar w:fldCharType="separate"/>
      </w:r>
      <w:ins w:id="214" w:author="Gerard" w:date="2015-05-06T12:49:00Z">
        <w:r w:rsidR="00E3755C">
          <w:rPr>
            <w:noProof/>
          </w:rPr>
          <w:t>54</w:t>
        </w:r>
      </w:ins>
      <w:ins w:id="215" w:author="Gerard" w:date="2015-03-26T23:39:00Z">
        <w:r>
          <w:rPr>
            <w:noProof/>
          </w:rPr>
          <w:fldChar w:fldCharType="end"/>
        </w:r>
      </w:ins>
    </w:p>
    <w:p w14:paraId="3BC030D8" w14:textId="77777777" w:rsidR="00153956" w:rsidRDefault="00153956">
      <w:pPr>
        <w:pStyle w:val="TOC2"/>
        <w:tabs>
          <w:tab w:val="right" w:leader="dot" w:pos="9350"/>
        </w:tabs>
        <w:rPr>
          <w:ins w:id="216" w:author="Gerard" w:date="2015-03-26T23:39:00Z"/>
          <w:rFonts w:asciiTheme="minorHAnsi" w:eastAsiaTheme="minorEastAsia" w:hAnsiTheme="minorHAnsi" w:cstheme="minorBidi"/>
          <w:noProof/>
          <w:lang w:eastAsia="ja-JP"/>
        </w:rPr>
      </w:pPr>
      <w:ins w:id="217" w:author="Gerard" w:date="2015-03-26T23:39:00Z">
        <w:r>
          <w:rPr>
            <w:noProof/>
          </w:rPr>
          <w:lastRenderedPageBreak/>
          <w:t>3.4. Weak Formulation for Multiphasic Materials</w:t>
        </w:r>
        <w:r>
          <w:rPr>
            <w:noProof/>
          </w:rPr>
          <w:tab/>
        </w:r>
        <w:r>
          <w:rPr>
            <w:noProof/>
          </w:rPr>
          <w:fldChar w:fldCharType="begin"/>
        </w:r>
        <w:r>
          <w:rPr>
            <w:noProof/>
          </w:rPr>
          <w:instrText xml:space="preserve"> PAGEREF _Toc289032555 \h </w:instrText>
        </w:r>
      </w:ins>
      <w:r>
        <w:rPr>
          <w:noProof/>
        </w:rPr>
      </w:r>
      <w:r>
        <w:rPr>
          <w:noProof/>
        </w:rPr>
        <w:fldChar w:fldCharType="separate"/>
      </w:r>
      <w:ins w:id="218" w:author="Gerard" w:date="2015-05-06T12:49:00Z">
        <w:r w:rsidR="00E3755C">
          <w:rPr>
            <w:noProof/>
          </w:rPr>
          <w:t>58</w:t>
        </w:r>
      </w:ins>
      <w:ins w:id="219" w:author="Gerard" w:date="2015-03-26T23:39:00Z">
        <w:r>
          <w:rPr>
            <w:noProof/>
          </w:rPr>
          <w:fldChar w:fldCharType="end"/>
        </w:r>
      </w:ins>
    </w:p>
    <w:p w14:paraId="571E9C2B" w14:textId="77777777" w:rsidR="00153956" w:rsidRDefault="00153956">
      <w:pPr>
        <w:pStyle w:val="TOC3"/>
        <w:tabs>
          <w:tab w:val="right" w:leader="dot" w:pos="9350"/>
        </w:tabs>
        <w:rPr>
          <w:ins w:id="220" w:author="Gerard" w:date="2015-03-26T23:39:00Z"/>
          <w:rFonts w:asciiTheme="minorHAnsi" w:eastAsiaTheme="minorEastAsia" w:hAnsiTheme="minorHAnsi" w:cstheme="minorBidi"/>
          <w:noProof/>
          <w:lang w:eastAsia="ja-JP"/>
        </w:rPr>
      </w:pPr>
      <w:ins w:id="221" w:author="Gerard" w:date="2015-03-26T23:39:00Z">
        <w:r>
          <w:rPr>
            <w:noProof/>
          </w:rPr>
          <w:t>3.4.1. Chemical Reactions</w:t>
        </w:r>
        <w:r>
          <w:rPr>
            <w:noProof/>
          </w:rPr>
          <w:tab/>
        </w:r>
        <w:r>
          <w:rPr>
            <w:noProof/>
          </w:rPr>
          <w:fldChar w:fldCharType="begin"/>
        </w:r>
        <w:r>
          <w:rPr>
            <w:noProof/>
          </w:rPr>
          <w:instrText xml:space="preserve"> PAGEREF _Toc289032556 \h </w:instrText>
        </w:r>
      </w:ins>
      <w:r>
        <w:rPr>
          <w:noProof/>
        </w:rPr>
      </w:r>
      <w:r>
        <w:rPr>
          <w:noProof/>
        </w:rPr>
        <w:fldChar w:fldCharType="separate"/>
      </w:r>
      <w:ins w:id="222" w:author="Gerard" w:date="2015-05-06T12:49:00Z">
        <w:r w:rsidR="00E3755C">
          <w:rPr>
            <w:noProof/>
          </w:rPr>
          <w:t>59</w:t>
        </w:r>
      </w:ins>
      <w:ins w:id="223" w:author="Gerard" w:date="2015-03-26T23:39:00Z">
        <w:r>
          <w:rPr>
            <w:noProof/>
          </w:rPr>
          <w:fldChar w:fldCharType="end"/>
        </w:r>
      </w:ins>
    </w:p>
    <w:p w14:paraId="4C5A0552" w14:textId="77777777" w:rsidR="00153956" w:rsidRDefault="00153956">
      <w:pPr>
        <w:pStyle w:val="TOC2"/>
        <w:tabs>
          <w:tab w:val="right" w:leader="dot" w:pos="9350"/>
        </w:tabs>
        <w:rPr>
          <w:ins w:id="224" w:author="Gerard" w:date="2015-03-26T23:39:00Z"/>
          <w:rFonts w:asciiTheme="minorHAnsi" w:eastAsiaTheme="minorEastAsia" w:hAnsiTheme="minorHAnsi" w:cstheme="minorBidi"/>
          <w:noProof/>
          <w:lang w:eastAsia="ja-JP"/>
        </w:rPr>
      </w:pPr>
      <w:ins w:id="225" w:author="Gerard" w:date="2015-03-26T23:39:00Z">
        <w:r>
          <w:rPr>
            <w:noProof/>
          </w:rPr>
          <w:t>3.5. Newton-Raphson Method</w:t>
        </w:r>
        <w:r>
          <w:rPr>
            <w:noProof/>
          </w:rPr>
          <w:tab/>
        </w:r>
        <w:r>
          <w:rPr>
            <w:noProof/>
          </w:rPr>
          <w:fldChar w:fldCharType="begin"/>
        </w:r>
        <w:r>
          <w:rPr>
            <w:noProof/>
          </w:rPr>
          <w:instrText xml:space="preserve"> PAGEREF _Toc289032557 \h </w:instrText>
        </w:r>
      </w:ins>
      <w:r>
        <w:rPr>
          <w:noProof/>
        </w:rPr>
      </w:r>
      <w:r>
        <w:rPr>
          <w:noProof/>
        </w:rPr>
        <w:fldChar w:fldCharType="separate"/>
      </w:r>
      <w:ins w:id="226" w:author="Gerard" w:date="2015-05-06T12:49:00Z">
        <w:r w:rsidR="00E3755C">
          <w:rPr>
            <w:noProof/>
          </w:rPr>
          <w:t>59</w:t>
        </w:r>
      </w:ins>
      <w:ins w:id="227" w:author="Gerard" w:date="2015-03-26T23:39:00Z">
        <w:r>
          <w:rPr>
            <w:noProof/>
          </w:rPr>
          <w:fldChar w:fldCharType="end"/>
        </w:r>
      </w:ins>
    </w:p>
    <w:p w14:paraId="348B039D" w14:textId="77777777" w:rsidR="00153956" w:rsidRDefault="00153956">
      <w:pPr>
        <w:pStyle w:val="TOC3"/>
        <w:tabs>
          <w:tab w:val="right" w:leader="dot" w:pos="9350"/>
        </w:tabs>
        <w:rPr>
          <w:ins w:id="228" w:author="Gerard" w:date="2015-03-26T23:39:00Z"/>
          <w:rFonts w:asciiTheme="minorHAnsi" w:eastAsiaTheme="minorEastAsia" w:hAnsiTheme="minorHAnsi" w:cstheme="minorBidi"/>
          <w:noProof/>
          <w:lang w:eastAsia="ja-JP"/>
        </w:rPr>
      </w:pPr>
      <w:ins w:id="229" w:author="Gerard" w:date="2015-03-26T23:39:00Z">
        <w:r>
          <w:rPr>
            <w:noProof/>
          </w:rPr>
          <w:t>3.5.1. Full Newton Method</w:t>
        </w:r>
        <w:r>
          <w:rPr>
            <w:noProof/>
          </w:rPr>
          <w:tab/>
        </w:r>
        <w:r>
          <w:rPr>
            <w:noProof/>
          </w:rPr>
          <w:fldChar w:fldCharType="begin"/>
        </w:r>
        <w:r>
          <w:rPr>
            <w:noProof/>
          </w:rPr>
          <w:instrText xml:space="preserve"> PAGEREF _Toc289032558 \h </w:instrText>
        </w:r>
      </w:ins>
      <w:r>
        <w:rPr>
          <w:noProof/>
        </w:rPr>
      </w:r>
      <w:r>
        <w:rPr>
          <w:noProof/>
        </w:rPr>
        <w:fldChar w:fldCharType="separate"/>
      </w:r>
      <w:ins w:id="230" w:author="Gerard" w:date="2015-05-06T12:49:00Z">
        <w:r w:rsidR="00E3755C">
          <w:rPr>
            <w:noProof/>
          </w:rPr>
          <w:t>59</w:t>
        </w:r>
      </w:ins>
      <w:ins w:id="231" w:author="Gerard" w:date="2015-03-26T23:39:00Z">
        <w:r>
          <w:rPr>
            <w:noProof/>
          </w:rPr>
          <w:fldChar w:fldCharType="end"/>
        </w:r>
      </w:ins>
    </w:p>
    <w:p w14:paraId="54167C4B" w14:textId="77777777" w:rsidR="00153956" w:rsidRDefault="00153956">
      <w:pPr>
        <w:pStyle w:val="TOC3"/>
        <w:tabs>
          <w:tab w:val="right" w:leader="dot" w:pos="9350"/>
        </w:tabs>
        <w:rPr>
          <w:ins w:id="232" w:author="Gerard" w:date="2015-03-26T23:39:00Z"/>
          <w:rFonts w:asciiTheme="minorHAnsi" w:eastAsiaTheme="minorEastAsia" w:hAnsiTheme="minorHAnsi" w:cstheme="minorBidi"/>
          <w:noProof/>
          <w:lang w:eastAsia="ja-JP"/>
        </w:rPr>
      </w:pPr>
      <w:ins w:id="233" w:author="Gerard" w:date="2015-03-26T23:39:00Z">
        <w:r>
          <w:rPr>
            <w:noProof/>
          </w:rPr>
          <w:t>3.5.2. BFGS Method</w:t>
        </w:r>
        <w:r>
          <w:rPr>
            <w:noProof/>
          </w:rPr>
          <w:tab/>
        </w:r>
        <w:r>
          <w:rPr>
            <w:noProof/>
          </w:rPr>
          <w:fldChar w:fldCharType="begin"/>
        </w:r>
        <w:r>
          <w:rPr>
            <w:noProof/>
          </w:rPr>
          <w:instrText xml:space="preserve"> PAGEREF _Toc289032559 \h </w:instrText>
        </w:r>
      </w:ins>
      <w:r>
        <w:rPr>
          <w:noProof/>
        </w:rPr>
      </w:r>
      <w:r>
        <w:rPr>
          <w:noProof/>
        </w:rPr>
        <w:fldChar w:fldCharType="separate"/>
      </w:r>
      <w:ins w:id="234" w:author="Gerard" w:date="2015-05-06T12:49:00Z">
        <w:r w:rsidR="00E3755C">
          <w:rPr>
            <w:noProof/>
          </w:rPr>
          <w:t>59</w:t>
        </w:r>
      </w:ins>
      <w:ins w:id="235" w:author="Gerard" w:date="2015-03-26T23:39:00Z">
        <w:r>
          <w:rPr>
            <w:noProof/>
          </w:rPr>
          <w:fldChar w:fldCharType="end"/>
        </w:r>
      </w:ins>
    </w:p>
    <w:p w14:paraId="7DAB366A" w14:textId="77777777" w:rsidR="00153956" w:rsidRDefault="00153956">
      <w:pPr>
        <w:pStyle w:val="TOC3"/>
        <w:tabs>
          <w:tab w:val="right" w:leader="dot" w:pos="9350"/>
        </w:tabs>
        <w:rPr>
          <w:ins w:id="236" w:author="Gerard" w:date="2015-03-26T23:39:00Z"/>
          <w:rFonts w:asciiTheme="minorHAnsi" w:eastAsiaTheme="minorEastAsia" w:hAnsiTheme="minorHAnsi" w:cstheme="minorBidi"/>
          <w:noProof/>
          <w:lang w:eastAsia="ja-JP"/>
        </w:rPr>
      </w:pPr>
      <w:ins w:id="237" w:author="Gerard" w:date="2015-03-26T23:39:00Z">
        <w:r>
          <w:rPr>
            <w:noProof/>
          </w:rPr>
          <w:t>3.5.3. Line Search Method</w:t>
        </w:r>
        <w:r>
          <w:rPr>
            <w:noProof/>
          </w:rPr>
          <w:tab/>
        </w:r>
        <w:r>
          <w:rPr>
            <w:noProof/>
          </w:rPr>
          <w:fldChar w:fldCharType="begin"/>
        </w:r>
        <w:r>
          <w:rPr>
            <w:noProof/>
          </w:rPr>
          <w:instrText xml:space="preserve"> PAGEREF _Toc289032560 \h </w:instrText>
        </w:r>
      </w:ins>
      <w:r>
        <w:rPr>
          <w:noProof/>
        </w:rPr>
      </w:r>
      <w:r>
        <w:rPr>
          <w:noProof/>
        </w:rPr>
        <w:fldChar w:fldCharType="separate"/>
      </w:r>
      <w:ins w:id="238" w:author="Gerard" w:date="2015-05-06T12:49:00Z">
        <w:r w:rsidR="00E3755C">
          <w:rPr>
            <w:noProof/>
          </w:rPr>
          <w:t>61</w:t>
        </w:r>
      </w:ins>
      <w:ins w:id="239" w:author="Gerard" w:date="2015-03-26T23:39:00Z">
        <w:r>
          <w:rPr>
            <w:noProof/>
          </w:rPr>
          <w:fldChar w:fldCharType="end"/>
        </w:r>
      </w:ins>
    </w:p>
    <w:p w14:paraId="2C53734D" w14:textId="77777777" w:rsidR="00153956" w:rsidRDefault="00153956">
      <w:pPr>
        <w:pStyle w:val="TOC1"/>
        <w:rPr>
          <w:ins w:id="240" w:author="Gerard" w:date="2015-03-26T23:39:00Z"/>
          <w:rFonts w:asciiTheme="minorHAnsi" w:eastAsiaTheme="minorEastAsia" w:hAnsiTheme="minorHAnsi" w:cstheme="minorBidi"/>
          <w:b w:val="0"/>
          <w:lang w:eastAsia="ja-JP"/>
        </w:rPr>
      </w:pPr>
      <w:ins w:id="241" w:author="Gerard" w:date="2015-03-26T23:39:00Z">
        <w:r>
          <w:t>Chapter 4. Element Library</w:t>
        </w:r>
        <w:r>
          <w:tab/>
        </w:r>
        <w:r>
          <w:fldChar w:fldCharType="begin"/>
        </w:r>
        <w:r>
          <w:instrText xml:space="preserve"> PAGEREF _Toc289032561 \h </w:instrText>
        </w:r>
      </w:ins>
      <w:r>
        <w:fldChar w:fldCharType="separate"/>
      </w:r>
      <w:ins w:id="242" w:author="Gerard" w:date="2015-05-06T12:49:00Z">
        <w:r w:rsidR="00E3755C">
          <w:t>62</w:t>
        </w:r>
      </w:ins>
      <w:ins w:id="243" w:author="Gerard" w:date="2015-03-26T23:39:00Z">
        <w:r>
          <w:fldChar w:fldCharType="end"/>
        </w:r>
      </w:ins>
    </w:p>
    <w:p w14:paraId="187B0EF1" w14:textId="77777777" w:rsidR="00153956" w:rsidRDefault="00153956">
      <w:pPr>
        <w:pStyle w:val="TOC2"/>
        <w:tabs>
          <w:tab w:val="right" w:leader="dot" w:pos="9350"/>
        </w:tabs>
        <w:rPr>
          <w:ins w:id="244" w:author="Gerard" w:date="2015-03-26T23:39:00Z"/>
          <w:rFonts w:asciiTheme="minorHAnsi" w:eastAsiaTheme="minorEastAsia" w:hAnsiTheme="minorHAnsi" w:cstheme="minorBidi"/>
          <w:noProof/>
          <w:lang w:eastAsia="ja-JP"/>
        </w:rPr>
      </w:pPr>
      <w:ins w:id="245" w:author="Gerard" w:date="2015-03-26T23:39:00Z">
        <w:r>
          <w:rPr>
            <w:noProof/>
          </w:rPr>
          <w:t>4.1. Solid Elements</w:t>
        </w:r>
        <w:r>
          <w:rPr>
            <w:noProof/>
          </w:rPr>
          <w:tab/>
        </w:r>
        <w:r>
          <w:rPr>
            <w:noProof/>
          </w:rPr>
          <w:fldChar w:fldCharType="begin"/>
        </w:r>
        <w:r>
          <w:rPr>
            <w:noProof/>
          </w:rPr>
          <w:instrText xml:space="preserve"> PAGEREF _Toc289032562 \h </w:instrText>
        </w:r>
      </w:ins>
      <w:r>
        <w:rPr>
          <w:noProof/>
        </w:rPr>
      </w:r>
      <w:r>
        <w:rPr>
          <w:noProof/>
        </w:rPr>
        <w:fldChar w:fldCharType="separate"/>
      </w:r>
      <w:ins w:id="246" w:author="Gerard" w:date="2015-05-06T12:49:00Z">
        <w:r w:rsidR="00E3755C">
          <w:rPr>
            <w:noProof/>
          </w:rPr>
          <w:t>62</w:t>
        </w:r>
      </w:ins>
      <w:ins w:id="247" w:author="Gerard" w:date="2015-03-26T23:39:00Z">
        <w:r>
          <w:rPr>
            <w:noProof/>
          </w:rPr>
          <w:fldChar w:fldCharType="end"/>
        </w:r>
      </w:ins>
    </w:p>
    <w:p w14:paraId="43F8EF58" w14:textId="77777777" w:rsidR="00153956" w:rsidRDefault="00153956">
      <w:pPr>
        <w:pStyle w:val="TOC3"/>
        <w:tabs>
          <w:tab w:val="right" w:leader="dot" w:pos="9350"/>
        </w:tabs>
        <w:rPr>
          <w:ins w:id="248" w:author="Gerard" w:date="2015-03-26T23:39:00Z"/>
          <w:rFonts w:asciiTheme="minorHAnsi" w:eastAsiaTheme="minorEastAsia" w:hAnsiTheme="minorHAnsi" w:cstheme="minorBidi"/>
          <w:noProof/>
          <w:lang w:eastAsia="ja-JP"/>
        </w:rPr>
      </w:pPr>
      <w:ins w:id="249" w:author="Gerard" w:date="2015-03-26T23:39:00Z">
        <w:r>
          <w:rPr>
            <w:noProof/>
          </w:rPr>
          <w:t>4.1.1. Hexahedral Elements</w:t>
        </w:r>
        <w:r>
          <w:rPr>
            <w:noProof/>
          </w:rPr>
          <w:tab/>
        </w:r>
        <w:r>
          <w:rPr>
            <w:noProof/>
          </w:rPr>
          <w:fldChar w:fldCharType="begin"/>
        </w:r>
        <w:r>
          <w:rPr>
            <w:noProof/>
          </w:rPr>
          <w:instrText xml:space="preserve"> PAGEREF _Toc289032563 \h </w:instrText>
        </w:r>
      </w:ins>
      <w:r>
        <w:rPr>
          <w:noProof/>
        </w:rPr>
      </w:r>
      <w:r>
        <w:rPr>
          <w:noProof/>
        </w:rPr>
        <w:fldChar w:fldCharType="separate"/>
      </w:r>
      <w:ins w:id="250" w:author="Gerard" w:date="2015-05-06T12:49:00Z">
        <w:r w:rsidR="00E3755C">
          <w:rPr>
            <w:noProof/>
          </w:rPr>
          <w:t>62</w:t>
        </w:r>
      </w:ins>
      <w:ins w:id="251" w:author="Gerard" w:date="2015-03-26T23:39:00Z">
        <w:r>
          <w:rPr>
            <w:noProof/>
          </w:rPr>
          <w:fldChar w:fldCharType="end"/>
        </w:r>
      </w:ins>
    </w:p>
    <w:p w14:paraId="4002DADC" w14:textId="77777777" w:rsidR="00153956" w:rsidRDefault="00153956">
      <w:pPr>
        <w:pStyle w:val="TOC3"/>
        <w:tabs>
          <w:tab w:val="right" w:leader="dot" w:pos="9350"/>
        </w:tabs>
        <w:rPr>
          <w:ins w:id="252" w:author="Gerard" w:date="2015-03-26T23:39:00Z"/>
          <w:rFonts w:asciiTheme="minorHAnsi" w:eastAsiaTheme="minorEastAsia" w:hAnsiTheme="minorHAnsi" w:cstheme="minorBidi"/>
          <w:noProof/>
          <w:lang w:eastAsia="ja-JP"/>
        </w:rPr>
      </w:pPr>
      <w:ins w:id="253" w:author="Gerard" w:date="2015-03-26T23:39:00Z">
        <w:r>
          <w:rPr>
            <w:noProof/>
          </w:rPr>
          <w:t>4.1.2. Pentahedral Elements</w:t>
        </w:r>
        <w:r>
          <w:rPr>
            <w:noProof/>
          </w:rPr>
          <w:tab/>
        </w:r>
        <w:r>
          <w:rPr>
            <w:noProof/>
          </w:rPr>
          <w:fldChar w:fldCharType="begin"/>
        </w:r>
        <w:r>
          <w:rPr>
            <w:noProof/>
          </w:rPr>
          <w:instrText xml:space="preserve"> PAGEREF _Toc289032564 \h </w:instrText>
        </w:r>
      </w:ins>
      <w:r>
        <w:rPr>
          <w:noProof/>
        </w:rPr>
      </w:r>
      <w:r>
        <w:rPr>
          <w:noProof/>
        </w:rPr>
        <w:fldChar w:fldCharType="separate"/>
      </w:r>
      <w:ins w:id="254" w:author="Gerard" w:date="2015-05-06T12:49:00Z">
        <w:r w:rsidR="00E3755C">
          <w:rPr>
            <w:noProof/>
          </w:rPr>
          <w:t>63</w:t>
        </w:r>
      </w:ins>
      <w:ins w:id="255" w:author="Gerard" w:date="2015-03-26T23:39:00Z">
        <w:r>
          <w:rPr>
            <w:noProof/>
          </w:rPr>
          <w:fldChar w:fldCharType="end"/>
        </w:r>
      </w:ins>
    </w:p>
    <w:p w14:paraId="4893063C" w14:textId="77777777" w:rsidR="00153956" w:rsidRDefault="00153956">
      <w:pPr>
        <w:pStyle w:val="TOC3"/>
        <w:tabs>
          <w:tab w:val="right" w:leader="dot" w:pos="9350"/>
        </w:tabs>
        <w:rPr>
          <w:ins w:id="256" w:author="Gerard" w:date="2015-03-26T23:39:00Z"/>
          <w:rFonts w:asciiTheme="minorHAnsi" w:eastAsiaTheme="minorEastAsia" w:hAnsiTheme="minorHAnsi" w:cstheme="minorBidi"/>
          <w:noProof/>
          <w:lang w:eastAsia="ja-JP"/>
        </w:rPr>
      </w:pPr>
      <w:ins w:id="257" w:author="Gerard" w:date="2015-03-26T23:39:00Z">
        <w:r>
          <w:rPr>
            <w:noProof/>
          </w:rPr>
          <w:t>4.1.3. Tetrahedral Elements</w:t>
        </w:r>
        <w:r>
          <w:rPr>
            <w:noProof/>
          </w:rPr>
          <w:tab/>
        </w:r>
        <w:r>
          <w:rPr>
            <w:noProof/>
          </w:rPr>
          <w:fldChar w:fldCharType="begin"/>
        </w:r>
        <w:r>
          <w:rPr>
            <w:noProof/>
          </w:rPr>
          <w:instrText xml:space="preserve"> PAGEREF _Toc289032565 \h </w:instrText>
        </w:r>
      </w:ins>
      <w:r>
        <w:rPr>
          <w:noProof/>
        </w:rPr>
      </w:r>
      <w:r>
        <w:rPr>
          <w:noProof/>
        </w:rPr>
        <w:fldChar w:fldCharType="separate"/>
      </w:r>
      <w:ins w:id="258" w:author="Gerard" w:date="2015-05-06T12:49:00Z">
        <w:r w:rsidR="00E3755C">
          <w:rPr>
            <w:noProof/>
          </w:rPr>
          <w:t>64</w:t>
        </w:r>
      </w:ins>
      <w:ins w:id="259" w:author="Gerard" w:date="2015-03-26T23:39:00Z">
        <w:r>
          <w:rPr>
            <w:noProof/>
          </w:rPr>
          <w:fldChar w:fldCharType="end"/>
        </w:r>
      </w:ins>
    </w:p>
    <w:p w14:paraId="4B62FD3E" w14:textId="77777777" w:rsidR="00153956" w:rsidRDefault="00153956">
      <w:pPr>
        <w:pStyle w:val="TOC3"/>
        <w:tabs>
          <w:tab w:val="right" w:leader="dot" w:pos="9350"/>
        </w:tabs>
        <w:rPr>
          <w:ins w:id="260" w:author="Gerard" w:date="2015-03-26T23:39:00Z"/>
          <w:rFonts w:asciiTheme="minorHAnsi" w:eastAsiaTheme="minorEastAsia" w:hAnsiTheme="minorHAnsi" w:cstheme="minorBidi"/>
          <w:noProof/>
          <w:lang w:eastAsia="ja-JP"/>
        </w:rPr>
      </w:pPr>
      <w:ins w:id="261" w:author="Gerard" w:date="2015-03-26T23:39:00Z">
        <w:r>
          <w:rPr>
            <w:noProof/>
          </w:rPr>
          <w:t>4.1.4. Quadratic Tetrahedral Elements</w:t>
        </w:r>
        <w:r>
          <w:rPr>
            <w:noProof/>
          </w:rPr>
          <w:tab/>
        </w:r>
        <w:r>
          <w:rPr>
            <w:noProof/>
          </w:rPr>
          <w:fldChar w:fldCharType="begin"/>
        </w:r>
        <w:r>
          <w:rPr>
            <w:noProof/>
          </w:rPr>
          <w:instrText xml:space="preserve"> PAGEREF _Toc289032566 \h </w:instrText>
        </w:r>
      </w:ins>
      <w:r>
        <w:rPr>
          <w:noProof/>
        </w:rPr>
      </w:r>
      <w:r>
        <w:rPr>
          <w:noProof/>
        </w:rPr>
        <w:fldChar w:fldCharType="separate"/>
      </w:r>
      <w:ins w:id="262" w:author="Gerard" w:date="2015-05-06T12:49:00Z">
        <w:r w:rsidR="00E3755C">
          <w:rPr>
            <w:noProof/>
          </w:rPr>
          <w:t>65</w:t>
        </w:r>
      </w:ins>
      <w:ins w:id="263" w:author="Gerard" w:date="2015-03-26T23:39:00Z">
        <w:r>
          <w:rPr>
            <w:noProof/>
          </w:rPr>
          <w:fldChar w:fldCharType="end"/>
        </w:r>
      </w:ins>
    </w:p>
    <w:p w14:paraId="2F9A1E5F" w14:textId="77777777" w:rsidR="00153956" w:rsidRDefault="00153956">
      <w:pPr>
        <w:pStyle w:val="TOC2"/>
        <w:tabs>
          <w:tab w:val="right" w:leader="dot" w:pos="9350"/>
        </w:tabs>
        <w:rPr>
          <w:ins w:id="264" w:author="Gerard" w:date="2015-03-26T23:39:00Z"/>
          <w:rFonts w:asciiTheme="minorHAnsi" w:eastAsiaTheme="minorEastAsia" w:hAnsiTheme="minorHAnsi" w:cstheme="minorBidi"/>
          <w:noProof/>
          <w:lang w:eastAsia="ja-JP"/>
        </w:rPr>
      </w:pPr>
      <w:ins w:id="265" w:author="Gerard" w:date="2015-03-26T23:39:00Z">
        <w:r>
          <w:rPr>
            <w:noProof/>
          </w:rPr>
          <w:t>4.2. Shell Elements</w:t>
        </w:r>
        <w:r>
          <w:rPr>
            <w:noProof/>
          </w:rPr>
          <w:tab/>
        </w:r>
        <w:r>
          <w:rPr>
            <w:noProof/>
          </w:rPr>
          <w:fldChar w:fldCharType="begin"/>
        </w:r>
        <w:r>
          <w:rPr>
            <w:noProof/>
          </w:rPr>
          <w:instrText xml:space="preserve"> PAGEREF _Toc289032567 \h </w:instrText>
        </w:r>
      </w:ins>
      <w:r>
        <w:rPr>
          <w:noProof/>
        </w:rPr>
      </w:r>
      <w:r>
        <w:rPr>
          <w:noProof/>
        </w:rPr>
        <w:fldChar w:fldCharType="separate"/>
      </w:r>
      <w:ins w:id="266" w:author="Gerard" w:date="2015-05-06T12:49:00Z">
        <w:r w:rsidR="00E3755C">
          <w:rPr>
            <w:noProof/>
          </w:rPr>
          <w:t>67</w:t>
        </w:r>
      </w:ins>
      <w:ins w:id="267" w:author="Gerard" w:date="2015-03-26T23:39:00Z">
        <w:r>
          <w:rPr>
            <w:noProof/>
          </w:rPr>
          <w:fldChar w:fldCharType="end"/>
        </w:r>
      </w:ins>
    </w:p>
    <w:p w14:paraId="468BFD1A" w14:textId="77777777" w:rsidR="00153956" w:rsidRDefault="00153956">
      <w:pPr>
        <w:pStyle w:val="TOC3"/>
        <w:tabs>
          <w:tab w:val="right" w:leader="dot" w:pos="9350"/>
        </w:tabs>
        <w:rPr>
          <w:ins w:id="268" w:author="Gerard" w:date="2015-03-26T23:39:00Z"/>
          <w:rFonts w:asciiTheme="minorHAnsi" w:eastAsiaTheme="minorEastAsia" w:hAnsiTheme="minorHAnsi" w:cstheme="minorBidi"/>
          <w:noProof/>
          <w:lang w:eastAsia="ja-JP"/>
        </w:rPr>
      </w:pPr>
      <w:ins w:id="269" w:author="Gerard" w:date="2015-03-26T23:39:00Z">
        <w:r>
          <w:rPr>
            <w:noProof/>
          </w:rPr>
          <w:t>4.2.1. Shell formulation</w:t>
        </w:r>
        <w:r>
          <w:rPr>
            <w:noProof/>
          </w:rPr>
          <w:tab/>
        </w:r>
        <w:r>
          <w:rPr>
            <w:noProof/>
          </w:rPr>
          <w:fldChar w:fldCharType="begin"/>
        </w:r>
        <w:r>
          <w:rPr>
            <w:noProof/>
          </w:rPr>
          <w:instrText xml:space="preserve"> PAGEREF _Toc289032568 \h </w:instrText>
        </w:r>
      </w:ins>
      <w:r>
        <w:rPr>
          <w:noProof/>
        </w:rPr>
      </w:r>
      <w:r>
        <w:rPr>
          <w:noProof/>
        </w:rPr>
        <w:fldChar w:fldCharType="separate"/>
      </w:r>
      <w:ins w:id="270" w:author="Gerard" w:date="2015-05-06T12:49:00Z">
        <w:r w:rsidR="00E3755C">
          <w:rPr>
            <w:noProof/>
          </w:rPr>
          <w:t>67</w:t>
        </w:r>
      </w:ins>
      <w:ins w:id="271" w:author="Gerard" w:date="2015-03-26T23:39:00Z">
        <w:r>
          <w:rPr>
            <w:noProof/>
          </w:rPr>
          <w:fldChar w:fldCharType="end"/>
        </w:r>
      </w:ins>
    </w:p>
    <w:p w14:paraId="03799914" w14:textId="77777777" w:rsidR="00153956" w:rsidRDefault="00153956">
      <w:pPr>
        <w:pStyle w:val="TOC3"/>
        <w:tabs>
          <w:tab w:val="right" w:leader="dot" w:pos="9350"/>
        </w:tabs>
        <w:rPr>
          <w:ins w:id="272" w:author="Gerard" w:date="2015-03-26T23:39:00Z"/>
          <w:rFonts w:asciiTheme="minorHAnsi" w:eastAsiaTheme="minorEastAsia" w:hAnsiTheme="minorHAnsi" w:cstheme="minorBidi"/>
          <w:noProof/>
          <w:lang w:eastAsia="ja-JP"/>
        </w:rPr>
      </w:pPr>
      <w:ins w:id="273" w:author="Gerard" w:date="2015-03-26T23:39:00Z">
        <w:r>
          <w:rPr>
            <w:noProof/>
          </w:rPr>
          <w:t>4.2.2. Quadrilateral shells</w:t>
        </w:r>
        <w:r>
          <w:rPr>
            <w:noProof/>
          </w:rPr>
          <w:tab/>
        </w:r>
        <w:r>
          <w:rPr>
            <w:noProof/>
          </w:rPr>
          <w:fldChar w:fldCharType="begin"/>
        </w:r>
        <w:r>
          <w:rPr>
            <w:noProof/>
          </w:rPr>
          <w:instrText xml:space="preserve"> PAGEREF _Toc289032569 \h </w:instrText>
        </w:r>
      </w:ins>
      <w:r>
        <w:rPr>
          <w:noProof/>
        </w:rPr>
      </w:r>
      <w:r>
        <w:rPr>
          <w:noProof/>
        </w:rPr>
        <w:fldChar w:fldCharType="separate"/>
      </w:r>
      <w:ins w:id="274" w:author="Gerard" w:date="2015-05-06T12:49:00Z">
        <w:r w:rsidR="00E3755C">
          <w:rPr>
            <w:noProof/>
          </w:rPr>
          <w:t>69</w:t>
        </w:r>
      </w:ins>
      <w:ins w:id="275" w:author="Gerard" w:date="2015-03-26T23:39:00Z">
        <w:r>
          <w:rPr>
            <w:noProof/>
          </w:rPr>
          <w:fldChar w:fldCharType="end"/>
        </w:r>
      </w:ins>
    </w:p>
    <w:p w14:paraId="6AF24471" w14:textId="77777777" w:rsidR="00153956" w:rsidRDefault="00153956">
      <w:pPr>
        <w:pStyle w:val="TOC3"/>
        <w:tabs>
          <w:tab w:val="right" w:leader="dot" w:pos="9350"/>
        </w:tabs>
        <w:rPr>
          <w:ins w:id="276" w:author="Gerard" w:date="2015-03-26T23:39:00Z"/>
          <w:rFonts w:asciiTheme="minorHAnsi" w:eastAsiaTheme="minorEastAsia" w:hAnsiTheme="minorHAnsi" w:cstheme="minorBidi"/>
          <w:noProof/>
          <w:lang w:eastAsia="ja-JP"/>
        </w:rPr>
      </w:pPr>
      <w:ins w:id="277" w:author="Gerard" w:date="2015-03-26T23:39:00Z">
        <w:r>
          <w:rPr>
            <w:noProof/>
          </w:rPr>
          <w:t>4.2.3. Triangular shells</w:t>
        </w:r>
        <w:r>
          <w:rPr>
            <w:noProof/>
          </w:rPr>
          <w:tab/>
        </w:r>
        <w:r>
          <w:rPr>
            <w:noProof/>
          </w:rPr>
          <w:fldChar w:fldCharType="begin"/>
        </w:r>
        <w:r>
          <w:rPr>
            <w:noProof/>
          </w:rPr>
          <w:instrText xml:space="preserve"> PAGEREF _Toc289032570 \h </w:instrText>
        </w:r>
      </w:ins>
      <w:r>
        <w:rPr>
          <w:noProof/>
        </w:rPr>
      </w:r>
      <w:r>
        <w:rPr>
          <w:noProof/>
        </w:rPr>
        <w:fldChar w:fldCharType="separate"/>
      </w:r>
      <w:ins w:id="278" w:author="Gerard" w:date="2015-05-06T12:49:00Z">
        <w:r w:rsidR="00E3755C">
          <w:rPr>
            <w:noProof/>
          </w:rPr>
          <w:t>69</w:t>
        </w:r>
      </w:ins>
      <w:ins w:id="279" w:author="Gerard" w:date="2015-03-26T23:39:00Z">
        <w:r>
          <w:rPr>
            <w:noProof/>
          </w:rPr>
          <w:fldChar w:fldCharType="end"/>
        </w:r>
      </w:ins>
    </w:p>
    <w:p w14:paraId="6B389B62" w14:textId="77777777" w:rsidR="00153956" w:rsidRDefault="00153956">
      <w:pPr>
        <w:pStyle w:val="TOC1"/>
        <w:rPr>
          <w:ins w:id="280" w:author="Gerard" w:date="2015-03-26T23:39:00Z"/>
          <w:rFonts w:asciiTheme="minorHAnsi" w:eastAsiaTheme="minorEastAsia" w:hAnsiTheme="minorHAnsi" w:cstheme="minorBidi"/>
          <w:b w:val="0"/>
          <w:lang w:eastAsia="ja-JP"/>
        </w:rPr>
      </w:pPr>
      <w:ins w:id="281" w:author="Gerard" w:date="2015-03-26T23:39:00Z">
        <w:r>
          <w:t>Chapter 5. Constitutive Models</w:t>
        </w:r>
        <w:r>
          <w:tab/>
        </w:r>
        <w:r>
          <w:fldChar w:fldCharType="begin"/>
        </w:r>
        <w:r>
          <w:instrText xml:space="preserve"> PAGEREF _Toc289032571 \h </w:instrText>
        </w:r>
      </w:ins>
      <w:r>
        <w:fldChar w:fldCharType="separate"/>
      </w:r>
      <w:ins w:id="282" w:author="Gerard" w:date="2015-05-06T12:49:00Z">
        <w:r w:rsidR="00E3755C">
          <w:t>70</w:t>
        </w:r>
      </w:ins>
      <w:ins w:id="283" w:author="Gerard" w:date="2015-03-26T23:39:00Z">
        <w:r>
          <w:fldChar w:fldCharType="end"/>
        </w:r>
      </w:ins>
    </w:p>
    <w:p w14:paraId="75ADF403" w14:textId="77777777" w:rsidR="00153956" w:rsidRDefault="00153956">
      <w:pPr>
        <w:pStyle w:val="TOC2"/>
        <w:tabs>
          <w:tab w:val="right" w:leader="dot" w:pos="9350"/>
        </w:tabs>
        <w:rPr>
          <w:ins w:id="284" w:author="Gerard" w:date="2015-03-26T23:39:00Z"/>
          <w:rFonts w:asciiTheme="minorHAnsi" w:eastAsiaTheme="minorEastAsia" w:hAnsiTheme="minorHAnsi" w:cstheme="minorBidi"/>
          <w:noProof/>
          <w:lang w:eastAsia="ja-JP"/>
        </w:rPr>
      </w:pPr>
      <w:ins w:id="285" w:author="Gerard" w:date="2015-03-26T23:39:00Z">
        <w:r>
          <w:rPr>
            <w:noProof/>
          </w:rPr>
          <w:t>5.1. Linear Elasticity</w:t>
        </w:r>
        <w:r>
          <w:rPr>
            <w:noProof/>
          </w:rPr>
          <w:tab/>
        </w:r>
        <w:r>
          <w:rPr>
            <w:noProof/>
          </w:rPr>
          <w:fldChar w:fldCharType="begin"/>
        </w:r>
        <w:r>
          <w:rPr>
            <w:noProof/>
          </w:rPr>
          <w:instrText xml:space="preserve"> PAGEREF _Toc289032572 \h </w:instrText>
        </w:r>
      </w:ins>
      <w:r>
        <w:rPr>
          <w:noProof/>
        </w:rPr>
      </w:r>
      <w:r>
        <w:rPr>
          <w:noProof/>
        </w:rPr>
        <w:fldChar w:fldCharType="separate"/>
      </w:r>
      <w:ins w:id="286" w:author="Gerard" w:date="2015-05-06T12:49:00Z">
        <w:r w:rsidR="00E3755C">
          <w:rPr>
            <w:noProof/>
          </w:rPr>
          <w:t>70</w:t>
        </w:r>
      </w:ins>
      <w:ins w:id="287" w:author="Gerard" w:date="2015-03-26T23:39:00Z">
        <w:r>
          <w:rPr>
            <w:noProof/>
          </w:rPr>
          <w:fldChar w:fldCharType="end"/>
        </w:r>
      </w:ins>
    </w:p>
    <w:p w14:paraId="2D770935" w14:textId="77777777" w:rsidR="00153956" w:rsidRDefault="00153956">
      <w:pPr>
        <w:pStyle w:val="TOC2"/>
        <w:tabs>
          <w:tab w:val="right" w:leader="dot" w:pos="9350"/>
        </w:tabs>
        <w:rPr>
          <w:ins w:id="288" w:author="Gerard" w:date="2015-03-26T23:39:00Z"/>
          <w:rFonts w:asciiTheme="minorHAnsi" w:eastAsiaTheme="minorEastAsia" w:hAnsiTheme="minorHAnsi" w:cstheme="minorBidi"/>
          <w:noProof/>
          <w:lang w:eastAsia="ja-JP"/>
        </w:rPr>
      </w:pPr>
      <w:ins w:id="289" w:author="Gerard" w:date="2015-03-26T23:39:00Z">
        <w:r>
          <w:rPr>
            <w:noProof/>
          </w:rPr>
          <w:t>5.2. Compressible Materials</w:t>
        </w:r>
        <w:r>
          <w:rPr>
            <w:noProof/>
          </w:rPr>
          <w:tab/>
        </w:r>
        <w:r>
          <w:rPr>
            <w:noProof/>
          </w:rPr>
          <w:fldChar w:fldCharType="begin"/>
        </w:r>
        <w:r>
          <w:rPr>
            <w:noProof/>
          </w:rPr>
          <w:instrText xml:space="preserve"> PAGEREF _Toc289032573 \h </w:instrText>
        </w:r>
      </w:ins>
      <w:r>
        <w:rPr>
          <w:noProof/>
        </w:rPr>
      </w:r>
      <w:r>
        <w:rPr>
          <w:noProof/>
        </w:rPr>
        <w:fldChar w:fldCharType="separate"/>
      </w:r>
      <w:ins w:id="290" w:author="Gerard" w:date="2015-05-06T12:49:00Z">
        <w:r w:rsidR="00E3755C">
          <w:rPr>
            <w:noProof/>
          </w:rPr>
          <w:t>72</w:t>
        </w:r>
      </w:ins>
      <w:ins w:id="291" w:author="Gerard" w:date="2015-03-26T23:39:00Z">
        <w:r>
          <w:rPr>
            <w:noProof/>
          </w:rPr>
          <w:fldChar w:fldCharType="end"/>
        </w:r>
      </w:ins>
    </w:p>
    <w:p w14:paraId="4AA9024E" w14:textId="77777777" w:rsidR="00153956" w:rsidRDefault="00153956">
      <w:pPr>
        <w:pStyle w:val="TOC3"/>
        <w:tabs>
          <w:tab w:val="right" w:leader="dot" w:pos="9350"/>
        </w:tabs>
        <w:rPr>
          <w:ins w:id="292" w:author="Gerard" w:date="2015-03-26T23:39:00Z"/>
          <w:rFonts w:asciiTheme="minorHAnsi" w:eastAsiaTheme="minorEastAsia" w:hAnsiTheme="minorHAnsi" w:cstheme="minorBidi"/>
          <w:noProof/>
          <w:lang w:eastAsia="ja-JP"/>
        </w:rPr>
      </w:pPr>
      <w:ins w:id="293" w:author="Gerard" w:date="2015-03-26T23:39:00Z">
        <w:r>
          <w:rPr>
            <w:noProof/>
          </w:rPr>
          <w:t>5.2.1. Isotropic Elasticity</w:t>
        </w:r>
        <w:r>
          <w:rPr>
            <w:noProof/>
          </w:rPr>
          <w:tab/>
        </w:r>
        <w:r>
          <w:rPr>
            <w:noProof/>
          </w:rPr>
          <w:fldChar w:fldCharType="begin"/>
        </w:r>
        <w:r>
          <w:rPr>
            <w:noProof/>
          </w:rPr>
          <w:instrText xml:space="preserve"> PAGEREF _Toc289032574 \h </w:instrText>
        </w:r>
      </w:ins>
      <w:r>
        <w:rPr>
          <w:noProof/>
        </w:rPr>
      </w:r>
      <w:r>
        <w:rPr>
          <w:noProof/>
        </w:rPr>
        <w:fldChar w:fldCharType="separate"/>
      </w:r>
      <w:ins w:id="294" w:author="Gerard" w:date="2015-05-06T12:49:00Z">
        <w:r w:rsidR="00E3755C">
          <w:rPr>
            <w:noProof/>
          </w:rPr>
          <w:t>72</w:t>
        </w:r>
      </w:ins>
      <w:ins w:id="295" w:author="Gerard" w:date="2015-03-26T23:39:00Z">
        <w:r>
          <w:rPr>
            <w:noProof/>
          </w:rPr>
          <w:fldChar w:fldCharType="end"/>
        </w:r>
      </w:ins>
    </w:p>
    <w:p w14:paraId="50CA5230" w14:textId="77777777" w:rsidR="00153956" w:rsidRDefault="00153956">
      <w:pPr>
        <w:pStyle w:val="TOC3"/>
        <w:tabs>
          <w:tab w:val="right" w:leader="dot" w:pos="9350"/>
        </w:tabs>
        <w:rPr>
          <w:ins w:id="296" w:author="Gerard" w:date="2015-03-26T23:39:00Z"/>
          <w:rFonts w:asciiTheme="minorHAnsi" w:eastAsiaTheme="minorEastAsia" w:hAnsiTheme="minorHAnsi" w:cstheme="minorBidi"/>
          <w:noProof/>
          <w:lang w:eastAsia="ja-JP"/>
        </w:rPr>
      </w:pPr>
      <w:ins w:id="297" w:author="Gerard" w:date="2015-03-26T23:39:00Z">
        <w:r>
          <w:rPr>
            <w:noProof/>
          </w:rPr>
          <w:t>5.2.2. Orthotropic Elasticity</w:t>
        </w:r>
        <w:r>
          <w:rPr>
            <w:noProof/>
          </w:rPr>
          <w:tab/>
        </w:r>
        <w:r>
          <w:rPr>
            <w:noProof/>
          </w:rPr>
          <w:fldChar w:fldCharType="begin"/>
        </w:r>
        <w:r>
          <w:rPr>
            <w:noProof/>
          </w:rPr>
          <w:instrText xml:space="preserve"> PAGEREF _Toc289032575 \h </w:instrText>
        </w:r>
      </w:ins>
      <w:r>
        <w:rPr>
          <w:noProof/>
        </w:rPr>
      </w:r>
      <w:r>
        <w:rPr>
          <w:noProof/>
        </w:rPr>
        <w:fldChar w:fldCharType="separate"/>
      </w:r>
      <w:ins w:id="298" w:author="Gerard" w:date="2015-05-06T12:49:00Z">
        <w:r w:rsidR="00E3755C">
          <w:rPr>
            <w:noProof/>
          </w:rPr>
          <w:t>72</w:t>
        </w:r>
      </w:ins>
      <w:ins w:id="299" w:author="Gerard" w:date="2015-03-26T23:39:00Z">
        <w:r>
          <w:rPr>
            <w:noProof/>
          </w:rPr>
          <w:fldChar w:fldCharType="end"/>
        </w:r>
      </w:ins>
    </w:p>
    <w:p w14:paraId="7CBFCBD5" w14:textId="77777777" w:rsidR="00153956" w:rsidRDefault="00153956">
      <w:pPr>
        <w:pStyle w:val="TOC3"/>
        <w:tabs>
          <w:tab w:val="right" w:leader="dot" w:pos="9350"/>
        </w:tabs>
        <w:rPr>
          <w:ins w:id="300" w:author="Gerard" w:date="2015-03-26T23:39:00Z"/>
          <w:rFonts w:asciiTheme="minorHAnsi" w:eastAsiaTheme="minorEastAsia" w:hAnsiTheme="minorHAnsi" w:cstheme="minorBidi"/>
          <w:noProof/>
          <w:lang w:eastAsia="ja-JP"/>
        </w:rPr>
      </w:pPr>
      <w:ins w:id="301" w:author="Gerard" w:date="2015-03-26T23:39:00Z">
        <w:r>
          <w:rPr>
            <w:noProof/>
          </w:rPr>
          <w:t>5.2.3. Neo-Hookean Hyperelasticity</w:t>
        </w:r>
        <w:r>
          <w:rPr>
            <w:noProof/>
          </w:rPr>
          <w:tab/>
        </w:r>
        <w:r>
          <w:rPr>
            <w:noProof/>
          </w:rPr>
          <w:fldChar w:fldCharType="begin"/>
        </w:r>
        <w:r>
          <w:rPr>
            <w:noProof/>
          </w:rPr>
          <w:instrText xml:space="preserve"> PAGEREF _Toc289032576 \h </w:instrText>
        </w:r>
      </w:ins>
      <w:r>
        <w:rPr>
          <w:noProof/>
        </w:rPr>
      </w:r>
      <w:r>
        <w:rPr>
          <w:noProof/>
        </w:rPr>
        <w:fldChar w:fldCharType="separate"/>
      </w:r>
      <w:ins w:id="302" w:author="Gerard" w:date="2015-05-06T12:49:00Z">
        <w:r w:rsidR="00E3755C">
          <w:rPr>
            <w:noProof/>
          </w:rPr>
          <w:t>74</w:t>
        </w:r>
      </w:ins>
      <w:ins w:id="303" w:author="Gerard" w:date="2015-03-26T23:39:00Z">
        <w:r>
          <w:rPr>
            <w:noProof/>
          </w:rPr>
          <w:fldChar w:fldCharType="end"/>
        </w:r>
      </w:ins>
    </w:p>
    <w:p w14:paraId="64FBA6C2" w14:textId="77777777" w:rsidR="00153956" w:rsidRDefault="00153956">
      <w:pPr>
        <w:pStyle w:val="TOC3"/>
        <w:tabs>
          <w:tab w:val="right" w:leader="dot" w:pos="9350"/>
        </w:tabs>
        <w:rPr>
          <w:ins w:id="304" w:author="Gerard" w:date="2015-03-26T23:39:00Z"/>
          <w:rFonts w:asciiTheme="minorHAnsi" w:eastAsiaTheme="minorEastAsia" w:hAnsiTheme="minorHAnsi" w:cstheme="minorBidi"/>
          <w:noProof/>
          <w:lang w:eastAsia="ja-JP"/>
        </w:rPr>
      </w:pPr>
      <w:ins w:id="305" w:author="Gerard" w:date="2015-03-26T23:39:00Z">
        <w:r>
          <w:rPr>
            <w:noProof/>
          </w:rPr>
          <w:t>5.2.4. Ogden Unconstrained</w:t>
        </w:r>
        <w:r>
          <w:rPr>
            <w:noProof/>
          </w:rPr>
          <w:tab/>
        </w:r>
        <w:r>
          <w:rPr>
            <w:noProof/>
          </w:rPr>
          <w:fldChar w:fldCharType="begin"/>
        </w:r>
        <w:r>
          <w:rPr>
            <w:noProof/>
          </w:rPr>
          <w:instrText xml:space="preserve"> PAGEREF _Toc289032577 \h </w:instrText>
        </w:r>
      </w:ins>
      <w:r>
        <w:rPr>
          <w:noProof/>
        </w:rPr>
      </w:r>
      <w:r>
        <w:rPr>
          <w:noProof/>
        </w:rPr>
        <w:fldChar w:fldCharType="separate"/>
      </w:r>
      <w:ins w:id="306" w:author="Gerard" w:date="2015-05-06T12:49:00Z">
        <w:r w:rsidR="00E3755C">
          <w:rPr>
            <w:noProof/>
          </w:rPr>
          <w:t>74</w:t>
        </w:r>
      </w:ins>
      <w:ins w:id="307" w:author="Gerard" w:date="2015-03-26T23:39:00Z">
        <w:r>
          <w:rPr>
            <w:noProof/>
          </w:rPr>
          <w:fldChar w:fldCharType="end"/>
        </w:r>
      </w:ins>
    </w:p>
    <w:p w14:paraId="25394E66" w14:textId="77777777" w:rsidR="00153956" w:rsidRDefault="00153956">
      <w:pPr>
        <w:pStyle w:val="TOC3"/>
        <w:tabs>
          <w:tab w:val="right" w:leader="dot" w:pos="9350"/>
        </w:tabs>
        <w:rPr>
          <w:ins w:id="308" w:author="Gerard" w:date="2015-03-26T23:39:00Z"/>
          <w:rFonts w:asciiTheme="minorHAnsi" w:eastAsiaTheme="minorEastAsia" w:hAnsiTheme="minorHAnsi" w:cstheme="minorBidi"/>
          <w:noProof/>
          <w:lang w:eastAsia="ja-JP"/>
        </w:rPr>
      </w:pPr>
      <w:ins w:id="309" w:author="Gerard" w:date="2015-03-26T23:39:00Z">
        <w:r>
          <w:rPr>
            <w:noProof/>
          </w:rPr>
          <w:t>5.2.5. Holmes-Mow</w:t>
        </w:r>
        <w:r>
          <w:rPr>
            <w:noProof/>
          </w:rPr>
          <w:tab/>
        </w:r>
        <w:r>
          <w:rPr>
            <w:noProof/>
          </w:rPr>
          <w:fldChar w:fldCharType="begin"/>
        </w:r>
        <w:r>
          <w:rPr>
            <w:noProof/>
          </w:rPr>
          <w:instrText xml:space="preserve"> PAGEREF _Toc289032578 \h </w:instrText>
        </w:r>
      </w:ins>
      <w:r>
        <w:rPr>
          <w:noProof/>
        </w:rPr>
      </w:r>
      <w:r>
        <w:rPr>
          <w:noProof/>
        </w:rPr>
        <w:fldChar w:fldCharType="separate"/>
      </w:r>
      <w:ins w:id="310" w:author="Gerard" w:date="2015-05-06T12:49:00Z">
        <w:r w:rsidR="00E3755C">
          <w:rPr>
            <w:noProof/>
          </w:rPr>
          <w:t>75</w:t>
        </w:r>
      </w:ins>
      <w:ins w:id="311" w:author="Gerard" w:date="2015-03-26T23:39:00Z">
        <w:r>
          <w:rPr>
            <w:noProof/>
          </w:rPr>
          <w:fldChar w:fldCharType="end"/>
        </w:r>
      </w:ins>
    </w:p>
    <w:p w14:paraId="22816471" w14:textId="77777777" w:rsidR="00153956" w:rsidRDefault="00153956">
      <w:pPr>
        <w:pStyle w:val="TOC3"/>
        <w:tabs>
          <w:tab w:val="right" w:leader="dot" w:pos="9350"/>
        </w:tabs>
        <w:rPr>
          <w:ins w:id="312" w:author="Gerard" w:date="2015-03-26T23:39:00Z"/>
          <w:rFonts w:asciiTheme="minorHAnsi" w:eastAsiaTheme="minorEastAsia" w:hAnsiTheme="minorHAnsi" w:cstheme="minorBidi"/>
          <w:noProof/>
          <w:lang w:eastAsia="ja-JP"/>
        </w:rPr>
      </w:pPr>
      <w:ins w:id="313" w:author="Gerard" w:date="2015-03-26T23:39:00Z">
        <w:r>
          <w:rPr>
            <w:noProof/>
          </w:rPr>
          <w:t>5.2.6. Conewise Linear Elasticity</w:t>
        </w:r>
        <w:r>
          <w:rPr>
            <w:noProof/>
          </w:rPr>
          <w:tab/>
        </w:r>
        <w:r>
          <w:rPr>
            <w:noProof/>
          </w:rPr>
          <w:fldChar w:fldCharType="begin"/>
        </w:r>
        <w:r>
          <w:rPr>
            <w:noProof/>
          </w:rPr>
          <w:instrText xml:space="preserve"> PAGEREF _Toc289032579 \h </w:instrText>
        </w:r>
      </w:ins>
      <w:r>
        <w:rPr>
          <w:noProof/>
        </w:rPr>
      </w:r>
      <w:r>
        <w:rPr>
          <w:noProof/>
        </w:rPr>
        <w:fldChar w:fldCharType="separate"/>
      </w:r>
      <w:ins w:id="314" w:author="Gerard" w:date="2015-05-06T12:49:00Z">
        <w:r w:rsidR="00E3755C">
          <w:rPr>
            <w:noProof/>
          </w:rPr>
          <w:t>75</w:t>
        </w:r>
      </w:ins>
      <w:ins w:id="315" w:author="Gerard" w:date="2015-03-26T23:39:00Z">
        <w:r>
          <w:rPr>
            <w:noProof/>
          </w:rPr>
          <w:fldChar w:fldCharType="end"/>
        </w:r>
      </w:ins>
    </w:p>
    <w:p w14:paraId="58F6FE2B" w14:textId="77777777" w:rsidR="00153956" w:rsidRDefault="00153956">
      <w:pPr>
        <w:pStyle w:val="TOC3"/>
        <w:tabs>
          <w:tab w:val="right" w:leader="dot" w:pos="9350"/>
        </w:tabs>
        <w:rPr>
          <w:ins w:id="316" w:author="Gerard" w:date="2015-03-26T23:39:00Z"/>
          <w:rFonts w:asciiTheme="minorHAnsi" w:eastAsiaTheme="minorEastAsia" w:hAnsiTheme="minorHAnsi" w:cstheme="minorBidi"/>
          <w:noProof/>
          <w:lang w:eastAsia="ja-JP"/>
        </w:rPr>
      </w:pPr>
      <w:ins w:id="317" w:author="Gerard" w:date="2015-03-26T23:39:00Z">
        <w:r>
          <w:rPr>
            <w:noProof/>
          </w:rPr>
          <w:t>5.2.7. Donnan Equilibrium Swelling</w:t>
        </w:r>
        <w:r>
          <w:rPr>
            <w:noProof/>
          </w:rPr>
          <w:tab/>
        </w:r>
        <w:r>
          <w:rPr>
            <w:noProof/>
          </w:rPr>
          <w:fldChar w:fldCharType="begin"/>
        </w:r>
        <w:r>
          <w:rPr>
            <w:noProof/>
          </w:rPr>
          <w:instrText xml:space="preserve"> PAGEREF _Toc289032580 \h </w:instrText>
        </w:r>
      </w:ins>
      <w:r>
        <w:rPr>
          <w:noProof/>
        </w:rPr>
      </w:r>
      <w:r>
        <w:rPr>
          <w:noProof/>
        </w:rPr>
        <w:fldChar w:fldCharType="separate"/>
      </w:r>
      <w:ins w:id="318" w:author="Gerard" w:date="2015-05-06T12:49:00Z">
        <w:r w:rsidR="00E3755C">
          <w:rPr>
            <w:noProof/>
          </w:rPr>
          <w:t>77</w:t>
        </w:r>
      </w:ins>
      <w:ins w:id="319" w:author="Gerard" w:date="2015-03-26T23:39:00Z">
        <w:r>
          <w:rPr>
            <w:noProof/>
          </w:rPr>
          <w:fldChar w:fldCharType="end"/>
        </w:r>
      </w:ins>
    </w:p>
    <w:p w14:paraId="16819D87" w14:textId="77777777" w:rsidR="00153956" w:rsidRDefault="00153956">
      <w:pPr>
        <w:pStyle w:val="TOC3"/>
        <w:tabs>
          <w:tab w:val="right" w:leader="dot" w:pos="9350"/>
        </w:tabs>
        <w:rPr>
          <w:ins w:id="320" w:author="Gerard" w:date="2015-03-26T23:39:00Z"/>
          <w:rFonts w:asciiTheme="minorHAnsi" w:eastAsiaTheme="minorEastAsia" w:hAnsiTheme="minorHAnsi" w:cstheme="minorBidi"/>
          <w:noProof/>
          <w:lang w:eastAsia="ja-JP"/>
        </w:rPr>
      </w:pPr>
      <w:ins w:id="321" w:author="Gerard" w:date="2015-03-26T23:39:00Z">
        <w:r>
          <w:rPr>
            <w:noProof/>
          </w:rPr>
          <w:t>5.2.8. Perfect Osmometer Equilibrium Osmotic Pressure</w:t>
        </w:r>
        <w:r>
          <w:rPr>
            <w:noProof/>
          </w:rPr>
          <w:tab/>
        </w:r>
        <w:r>
          <w:rPr>
            <w:noProof/>
          </w:rPr>
          <w:fldChar w:fldCharType="begin"/>
        </w:r>
        <w:r>
          <w:rPr>
            <w:noProof/>
          </w:rPr>
          <w:instrText xml:space="preserve"> PAGEREF _Toc289032581 \h </w:instrText>
        </w:r>
      </w:ins>
      <w:r>
        <w:rPr>
          <w:noProof/>
        </w:rPr>
      </w:r>
      <w:r>
        <w:rPr>
          <w:noProof/>
        </w:rPr>
        <w:fldChar w:fldCharType="separate"/>
      </w:r>
      <w:ins w:id="322" w:author="Gerard" w:date="2015-05-06T12:49:00Z">
        <w:r w:rsidR="00E3755C">
          <w:rPr>
            <w:noProof/>
          </w:rPr>
          <w:t>77</w:t>
        </w:r>
      </w:ins>
      <w:ins w:id="323" w:author="Gerard" w:date="2015-03-26T23:39:00Z">
        <w:r>
          <w:rPr>
            <w:noProof/>
          </w:rPr>
          <w:fldChar w:fldCharType="end"/>
        </w:r>
      </w:ins>
    </w:p>
    <w:p w14:paraId="0584F8B9" w14:textId="77777777" w:rsidR="00153956" w:rsidRDefault="00153956">
      <w:pPr>
        <w:pStyle w:val="TOC2"/>
        <w:tabs>
          <w:tab w:val="right" w:leader="dot" w:pos="9350"/>
        </w:tabs>
        <w:rPr>
          <w:ins w:id="324" w:author="Gerard" w:date="2015-03-26T23:39:00Z"/>
          <w:rFonts w:asciiTheme="minorHAnsi" w:eastAsiaTheme="minorEastAsia" w:hAnsiTheme="minorHAnsi" w:cstheme="minorBidi"/>
          <w:noProof/>
          <w:lang w:eastAsia="ja-JP"/>
        </w:rPr>
      </w:pPr>
      <w:ins w:id="325" w:author="Gerard" w:date="2015-03-26T23:39:00Z">
        <w:r>
          <w:rPr>
            <w:noProof/>
          </w:rPr>
          <w:t>5.3. Nearly-Incompressible Materials</w:t>
        </w:r>
        <w:r>
          <w:rPr>
            <w:noProof/>
          </w:rPr>
          <w:tab/>
        </w:r>
        <w:r>
          <w:rPr>
            <w:noProof/>
          </w:rPr>
          <w:fldChar w:fldCharType="begin"/>
        </w:r>
        <w:r>
          <w:rPr>
            <w:noProof/>
          </w:rPr>
          <w:instrText xml:space="preserve"> PAGEREF _Toc289032582 \h </w:instrText>
        </w:r>
      </w:ins>
      <w:r>
        <w:rPr>
          <w:noProof/>
        </w:rPr>
      </w:r>
      <w:r>
        <w:rPr>
          <w:noProof/>
        </w:rPr>
        <w:fldChar w:fldCharType="separate"/>
      </w:r>
      <w:ins w:id="326" w:author="Gerard" w:date="2015-05-06T12:49:00Z">
        <w:r w:rsidR="00E3755C">
          <w:rPr>
            <w:noProof/>
          </w:rPr>
          <w:t>78</w:t>
        </w:r>
      </w:ins>
      <w:ins w:id="327" w:author="Gerard" w:date="2015-03-26T23:39:00Z">
        <w:r>
          <w:rPr>
            <w:noProof/>
          </w:rPr>
          <w:fldChar w:fldCharType="end"/>
        </w:r>
      </w:ins>
    </w:p>
    <w:p w14:paraId="594678EB" w14:textId="77777777" w:rsidR="00153956" w:rsidRDefault="00153956">
      <w:pPr>
        <w:pStyle w:val="TOC3"/>
        <w:tabs>
          <w:tab w:val="right" w:leader="dot" w:pos="9350"/>
        </w:tabs>
        <w:rPr>
          <w:ins w:id="328" w:author="Gerard" w:date="2015-03-26T23:39:00Z"/>
          <w:rFonts w:asciiTheme="minorHAnsi" w:eastAsiaTheme="minorEastAsia" w:hAnsiTheme="minorHAnsi" w:cstheme="minorBidi"/>
          <w:noProof/>
          <w:lang w:eastAsia="ja-JP"/>
        </w:rPr>
      </w:pPr>
      <w:ins w:id="329" w:author="Gerard" w:date="2015-03-26T23:39:00Z">
        <w:r>
          <w:rPr>
            <w:noProof/>
          </w:rPr>
          <w:t>5.3.1. Mooney-Rivlin Hyperelasticity</w:t>
        </w:r>
        <w:r>
          <w:rPr>
            <w:noProof/>
          </w:rPr>
          <w:tab/>
        </w:r>
        <w:r>
          <w:rPr>
            <w:noProof/>
          </w:rPr>
          <w:fldChar w:fldCharType="begin"/>
        </w:r>
        <w:r>
          <w:rPr>
            <w:noProof/>
          </w:rPr>
          <w:instrText xml:space="preserve"> PAGEREF _Toc289032583 \h </w:instrText>
        </w:r>
      </w:ins>
      <w:r>
        <w:rPr>
          <w:noProof/>
        </w:rPr>
      </w:r>
      <w:r>
        <w:rPr>
          <w:noProof/>
        </w:rPr>
        <w:fldChar w:fldCharType="separate"/>
      </w:r>
      <w:ins w:id="330" w:author="Gerard" w:date="2015-05-06T12:49:00Z">
        <w:r w:rsidR="00E3755C">
          <w:rPr>
            <w:noProof/>
          </w:rPr>
          <w:t>78</w:t>
        </w:r>
      </w:ins>
      <w:ins w:id="331" w:author="Gerard" w:date="2015-03-26T23:39:00Z">
        <w:r>
          <w:rPr>
            <w:noProof/>
          </w:rPr>
          <w:fldChar w:fldCharType="end"/>
        </w:r>
      </w:ins>
    </w:p>
    <w:p w14:paraId="7F99B38C" w14:textId="77777777" w:rsidR="00153956" w:rsidRDefault="00153956">
      <w:pPr>
        <w:pStyle w:val="TOC3"/>
        <w:tabs>
          <w:tab w:val="right" w:leader="dot" w:pos="9350"/>
        </w:tabs>
        <w:rPr>
          <w:ins w:id="332" w:author="Gerard" w:date="2015-03-26T23:39:00Z"/>
          <w:rFonts w:asciiTheme="minorHAnsi" w:eastAsiaTheme="minorEastAsia" w:hAnsiTheme="minorHAnsi" w:cstheme="minorBidi"/>
          <w:noProof/>
          <w:lang w:eastAsia="ja-JP"/>
        </w:rPr>
      </w:pPr>
      <w:ins w:id="333" w:author="Gerard" w:date="2015-03-26T23:39:00Z">
        <w:r>
          <w:rPr>
            <w:noProof/>
          </w:rPr>
          <w:t>5.3.2. Ogden Hyperelastic</w:t>
        </w:r>
        <w:r>
          <w:rPr>
            <w:noProof/>
          </w:rPr>
          <w:tab/>
        </w:r>
        <w:r>
          <w:rPr>
            <w:noProof/>
          </w:rPr>
          <w:fldChar w:fldCharType="begin"/>
        </w:r>
        <w:r>
          <w:rPr>
            <w:noProof/>
          </w:rPr>
          <w:instrText xml:space="preserve"> PAGEREF _Toc289032584 \h </w:instrText>
        </w:r>
      </w:ins>
      <w:r>
        <w:rPr>
          <w:noProof/>
        </w:rPr>
      </w:r>
      <w:r>
        <w:rPr>
          <w:noProof/>
        </w:rPr>
        <w:fldChar w:fldCharType="separate"/>
      </w:r>
      <w:ins w:id="334" w:author="Gerard" w:date="2015-05-06T12:49:00Z">
        <w:r w:rsidR="00E3755C">
          <w:rPr>
            <w:noProof/>
          </w:rPr>
          <w:t>79</w:t>
        </w:r>
      </w:ins>
      <w:ins w:id="335" w:author="Gerard" w:date="2015-03-26T23:39:00Z">
        <w:r>
          <w:rPr>
            <w:noProof/>
          </w:rPr>
          <w:fldChar w:fldCharType="end"/>
        </w:r>
      </w:ins>
    </w:p>
    <w:p w14:paraId="4689FC71" w14:textId="77777777" w:rsidR="00153956" w:rsidRDefault="00153956">
      <w:pPr>
        <w:pStyle w:val="TOC3"/>
        <w:tabs>
          <w:tab w:val="right" w:leader="dot" w:pos="9350"/>
        </w:tabs>
        <w:rPr>
          <w:ins w:id="336" w:author="Gerard" w:date="2015-03-26T23:39:00Z"/>
          <w:rFonts w:asciiTheme="minorHAnsi" w:eastAsiaTheme="minorEastAsia" w:hAnsiTheme="minorHAnsi" w:cstheme="minorBidi"/>
          <w:noProof/>
          <w:lang w:eastAsia="ja-JP"/>
        </w:rPr>
      </w:pPr>
      <w:ins w:id="337" w:author="Gerard" w:date="2015-03-26T23:39:00Z">
        <w:r>
          <w:rPr>
            <w:noProof/>
          </w:rPr>
          <w:t>5.3.3. Veronda-Westmann Hyperelasticity</w:t>
        </w:r>
        <w:r>
          <w:rPr>
            <w:noProof/>
          </w:rPr>
          <w:tab/>
        </w:r>
        <w:r>
          <w:rPr>
            <w:noProof/>
          </w:rPr>
          <w:fldChar w:fldCharType="begin"/>
        </w:r>
        <w:r>
          <w:rPr>
            <w:noProof/>
          </w:rPr>
          <w:instrText xml:space="preserve"> PAGEREF _Toc289032585 \h </w:instrText>
        </w:r>
      </w:ins>
      <w:r>
        <w:rPr>
          <w:noProof/>
        </w:rPr>
      </w:r>
      <w:r>
        <w:rPr>
          <w:noProof/>
        </w:rPr>
        <w:fldChar w:fldCharType="separate"/>
      </w:r>
      <w:ins w:id="338" w:author="Gerard" w:date="2015-05-06T12:49:00Z">
        <w:r w:rsidR="00E3755C">
          <w:rPr>
            <w:noProof/>
          </w:rPr>
          <w:t>79</w:t>
        </w:r>
      </w:ins>
      <w:ins w:id="339" w:author="Gerard" w:date="2015-03-26T23:39:00Z">
        <w:r>
          <w:rPr>
            <w:noProof/>
          </w:rPr>
          <w:fldChar w:fldCharType="end"/>
        </w:r>
      </w:ins>
    </w:p>
    <w:p w14:paraId="36A65B2F" w14:textId="77777777" w:rsidR="00153956" w:rsidRDefault="00153956">
      <w:pPr>
        <w:pStyle w:val="TOC3"/>
        <w:tabs>
          <w:tab w:val="right" w:leader="dot" w:pos="9350"/>
        </w:tabs>
        <w:rPr>
          <w:ins w:id="340" w:author="Gerard" w:date="2015-03-26T23:39:00Z"/>
          <w:rFonts w:asciiTheme="minorHAnsi" w:eastAsiaTheme="minorEastAsia" w:hAnsiTheme="minorHAnsi" w:cstheme="minorBidi"/>
          <w:noProof/>
          <w:lang w:eastAsia="ja-JP"/>
        </w:rPr>
      </w:pPr>
      <w:ins w:id="341" w:author="Gerard" w:date="2015-03-26T23:39:00Z">
        <w:r>
          <w:rPr>
            <w:noProof/>
          </w:rPr>
          <w:t>5.3.4. Arruda-Boyce Hyperelasticity</w:t>
        </w:r>
        <w:r>
          <w:rPr>
            <w:noProof/>
          </w:rPr>
          <w:tab/>
        </w:r>
        <w:r>
          <w:rPr>
            <w:noProof/>
          </w:rPr>
          <w:fldChar w:fldCharType="begin"/>
        </w:r>
        <w:r>
          <w:rPr>
            <w:noProof/>
          </w:rPr>
          <w:instrText xml:space="preserve"> PAGEREF _Toc289032586 \h </w:instrText>
        </w:r>
      </w:ins>
      <w:r>
        <w:rPr>
          <w:noProof/>
        </w:rPr>
      </w:r>
      <w:r>
        <w:rPr>
          <w:noProof/>
        </w:rPr>
        <w:fldChar w:fldCharType="separate"/>
      </w:r>
      <w:ins w:id="342" w:author="Gerard" w:date="2015-05-06T12:49:00Z">
        <w:r w:rsidR="00E3755C">
          <w:rPr>
            <w:noProof/>
          </w:rPr>
          <w:t>79</w:t>
        </w:r>
      </w:ins>
      <w:ins w:id="343" w:author="Gerard" w:date="2015-03-26T23:39:00Z">
        <w:r>
          <w:rPr>
            <w:noProof/>
          </w:rPr>
          <w:fldChar w:fldCharType="end"/>
        </w:r>
      </w:ins>
    </w:p>
    <w:p w14:paraId="2704F5A3" w14:textId="77777777" w:rsidR="00153956" w:rsidRDefault="00153956">
      <w:pPr>
        <w:pStyle w:val="TOC3"/>
        <w:tabs>
          <w:tab w:val="right" w:leader="dot" w:pos="9350"/>
        </w:tabs>
        <w:rPr>
          <w:ins w:id="344" w:author="Gerard" w:date="2015-03-26T23:39:00Z"/>
          <w:rFonts w:asciiTheme="minorHAnsi" w:eastAsiaTheme="minorEastAsia" w:hAnsiTheme="minorHAnsi" w:cstheme="minorBidi"/>
          <w:noProof/>
          <w:lang w:eastAsia="ja-JP"/>
        </w:rPr>
      </w:pPr>
      <w:ins w:id="345" w:author="Gerard" w:date="2015-03-26T23:39:00Z">
        <w:r>
          <w:rPr>
            <w:noProof/>
          </w:rPr>
          <w:t>5.3.5. Transversely Isotropic Hyperelastic</w:t>
        </w:r>
        <w:r>
          <w:rPr>
            <w:noProof/>
          </w:rPr>
          <w:tab/>
        </w:r>
        <w:r>
          <w:rPr>
            <w:noProof/>
          </w:rPr>
          <w:fldChar w:fldCharType="begin"/>
        </w:r>
        <w:r>
          <w:rPr>
            <w:noProof/>
          </w:rPr>
          <w:instrText xml:space="preserve"> PAGEREF _Toc289032587 \h </w:instrText>
        </w:r>
      </w:ins>
      <w:r>
        <w:rPr>
          <w:noProof/>
        </w:rPr>
      </w:r>
      <w:r>
        <w:rPr>
          <w:noProof/>
        </w:rPr>
        <w:fldChar w:fldCharType="separate"/>
      </w:r>
      <w:ins w:id="346" w:author="Gerard" w:date="2015-05-06T12:49:00Z">
        <w:r w:rsidR="00E3755C">
          <w:rPr>
            <w:noProof/>
          </w:rPr>
          <w:t>80</w:t>
        </w:r>
      </w:ins>
      <w:ins w:id="347" w:author="Gerard" w:date="2015-03-26T23:39:00Z">
        <w:r>
          <w:rPr>
            <w:noProof/>
          </w:rPr>
          <w:fldChar w:fldCharType="end"/>
        </w:r>
      </w:ins>
    </w:p>
    <w:p w14:paraId="045046B6" w14:textId="77777777" w:rsidR="00153956" w:rsidRDefault="00153956">
      <w:pPr>
        <w:pStyle w:val="TOC3"/>
        <w:tabs>
          <w:tab w:val="right" w:leader="dot" w:pos="9350"/>
        </w:tabs>
        <w:rPr>
          <w:ins w:id="348" w:author="Gerard" w:date="2015-03-26T23:39:00Z"/>
          <w:rFonts w:asciiTheme="minorHAnsi" w:eastAsiaTheme="minorEastAsia" w:hAnsiTheme="minorHAnsi" w:cstheme="minorBidi"/>
          <w:noProof/>
          <w:lang w:eastAsia="ja-JP"/>
        </w:rPr>
      </w:pPr>
      <w:ins w:id="349" w:author="Gerard" w:date="2015-03-26T23:39:00Z">
        <w:r>
          <w:rPr>
            <w:noProof/>
          </w:rPr>
          <w:t>5.3.6. Ellipsoidal Fiber Distribution</w:t>
        </w:r>
        <w:r>
          <w:rPr>
            <w:noProof/>
          </w:rPr>
          <w:tab/>
        </w:r>
        <w:r>
          <w:rPr>
            <w:noProof/>
          </w:rPr>
          <w:fldChar w:fldCharType="begin"/>
        </w:r>
        <w:r>
          <w:rPr>
            <w:noProof/>
          </w:rPr>
          <w:instrText xml:space="preserve"> PAGEREF _Toc289032588 \h </w:instrText>
        </w:r>
      </w:ins>
      <w:r>
        <w:rPr>
          <w:noProof/>
        </w:rPr>
      </w:r>
      <w:r>
        <w:rPr>
          <w:noProof/>
        </w:rPr>
        <w:fldChar w:fldCharType="separate"/>
      </w:r>
      <w:ins w:id="350" w:author="Gerard" w:date="2015-05-06T12:49:00Z">
        <w:r w:rsidR="00E3755C">
          <w:rPr>
            <w:noProof/>
          </w:rPr>
          <w:t>81</w:t>
        </w:r>
      </w:ins>
      <w:ins w:id="351" w:author="Gerard" w:date="2015-03-26T23:39:00Z">
        <w:r>
          <w:rPr>
            <w:noProof/>
          </w:rPr>
          <w:fldChar w:fldCharType="end"/>
        </w:r>
      </w:ins>
    </w:p>
    <w:p w14:paraId="16B55517" w14:textId="77777777" w:rsidR="00153956" w:rsidRDefault="00153956">
      <w:pPr>
        <w:pStyle w:val="TOC3"/>
        <w:tabs>
          <w:tab w:val="right" w:leader="dot" w:pos="9350"/>
        </w:tabs>
        <w:rPr>
          <w:ins w:id="352" w:author="Gerard" w:date="2015-03-26T23:39:00Z"/>
          <w:rFonts w:asciiTheme="minorHAnsi" w:eastAsiaTheme="minorEastAsia" w:hAnsiTheme="minorHAnsi" w:cstheme="minorBidi"/>
          <w:noProof/>
          <w:lang w:eastAsia="ja-JP"/>
        </w:rPr>
      </w:pPr>
      <w:ins w:id="353" w:author="Gerard" w:date="2015-03-26T23:39:00Z">
        <w:r>
          <w:rPr>
            <w:noProof/>
          </w:rPr>
          <w:t>5.3.7. Fiber with Exponential Power law</w:t>
        </w:r>
        <w:r>
          <w:rPr>
            <w:noProof/>
          </w:rPr>
          <w:tab/>
        </w:r>
        <w:r>
          <w:rPr>
            <w:noProof/>
          </w:rPr>
          <w:fldChar w:fldCharType="begin"/>
        </w:r>
        <w:r>
          <w:rPr>
            <w:noProof/>
          </w:rPr>
          <w:instrText xml:space="preserve"> PAGEREF _Toc289032589 \h </w:instrText>
        </w:r>
      </w:ins>
      <w:r>
        <w:rPr>
          <w:noProof/>
        </w:rPr>
      </w:r>
      <w:r>
        <w:rPr>
          <w:noProof/>
        </w:rPr>
        <w:fldChar w:fldCharType="separate"/>
      </w:r>
      <w:ins w:id="354" w:author="Gerard" w:date="2015-05-06T12:49:00Z">
        <w:r w:rsidR="00E3755C">
          <w:rPr>
            <w:noProof/>
          </w:rPr>
          <w:t>82</w:t>
        </w:r>
      </w:ins>
      <w:ins w:id="355" w:author="Gerard" w:date="2015-03-26T23:39:00Z">
        <w:r>
          <w:rPr>
            <w:noProof/>
          </w:rPr>
          <w:fldChar w:fldCharType="end"/>
        </w:r>
      </w:ins>
    </w:p>
    <w:p w14:paraId="458E03D6" w14:textId="77777777" w:rsidR="00153956" w:rsidRDefault="00153956">
      <w:pPr>
        <w:pStyle w:val="TOC3"/>
        <w:tabs>
          <w:tab w:val="right" w:leader="dot" w:pos="9350"/>
        </w:tabs>
        <w:rPr>
          <w:ins w:id="356" w:author="Gerard" w:date="2015-03-26T23:39:00Z"/>
          <w:rFonts w:asciiTheme="minorHAnsi" w:eastAsiaTheme="minorEastAsia" w:hAnsiTheme="minorHAnsi" w:cstheme="minorBidi"/>
          <w:noProof/>
          <w:lang w:eastAsia="ja-JP"/>
        </w:rPr>
      </w:pPr>
      <w:ins w:id="357" w:author="Gerard" w:date="2015-03-26T23:39:00Z">
        <w:r>
          <w:rPr>
            <w:noProof/>
          </w:rPr>
          <w:t>5.3.8. Fung Orthotropic</w:t>
        </w:r>
        <w:r>
          <w:rPr>
            <w:noProof/>
          </w:rPr>
          <w:tab/>
        </w:r>
        <w:r>
          <w:rPr>
            <w:noProof/>
          </w:rPr>
          <w:fldChar w:fldCharType="begin"/>
        </w:r>
        <w:r>
          <w:rPr>
            <w:noProof/>
          </w:rPr>
          <w:instrText xml:space="preserve"> PAGEREF _Toc289032590 \h </w:instrText>
        </w:r>
      </w:ins>
      <w:r>
        <w:rPr>
          <w:noProof/>
        </w:rPr>
      </w:r>
      <w:r>
        <w:rPr>
          <w:noProof/>
        </w:rPr>
        <w:fldChar w:fldCharType="separate"/>
      </w:r>
      <w:ins w:id="358" w:author="Gerard" w:date="2015-05-06T12:49:00Z">
        <w:r w:rsidR="00E3755C">
          <w:rPr>
            <w:noProof/>
          </w:rPr>
          <w:t>82</w:t>
        </w:r>
      </w:ins>
      <w:ins w:id="359" w:author="Gerard" w:date="2015-03-26T23:39:00Z">
        <w:r>
          <w:rPr>
            <w:noProof/>
          </w:rPr>
          <w:fldChar w:fldCharType="end"/>
        </w:r>
      </w:ins>
    </w:p>
    <w:p w14:paraId="7435F039" w14:textId="77777777" w:rsidR="00153956" w:rsidRDefault="00153956">
      <w:pPr>
        <w:pStyle w:val="TOC3"/>
        <w:tabs>
          <w:tab w:val="right" w:leader="dot" w:pos="9350"/>
        </w:tabs>
        <w:rPr>
          <w:ins w:id="360" w:author="Gerard" w:date="2015-03-26T23:39:00Z"/>
          <w:rFonts w:asciiTheme="minorHAnsi" w:eastAsiaTheme="minorEastAsia" w:hAnsiTheme="minorHAnsi" w:cstheme="minorBidi"/>
          <w:noProof/>
          <w:lang w:eastAsia="ja-JP"/>
        </w:rPr>
      </w:pPr>
      <w:ins w:id="361" w:author="Gerard" w:date="2015-03-26T23:39:00Z">
        <w:r>
          <w:rPr>
            <w:noProof/>
          </w:rPr>
          <w:t>5.3.9. Tension-Compression Nonlinear Orthotropic</w:t>
        </w:r>
        <w:r>
          <w:rPr>
            <w:noProof/>
          </w:rPr>
          <w:tab/>
        </w:r>
        <w:r>
          <w:rPr>
            <w:noProof/>
          </w:rPr>
          <w:fldChar w:fldCharType="begin"/>
        </w:r>
        <w:r>
          <w:rPr>
            <w:noProof/>
          </w:rPr>
          <w:instrText xml:space="preserve"> PAGEREF _Toc289032591 \h </w:instrText>
        </w:r>
      </w:ins>
      <w:r>
        <w:rPr>
          <w:noProof/>
        </w:rPr>
      </w:r>
      <w:r>
        <w:rPr>
          <w:noProof/>
        </w:rPr>
        <w:fldChar w:fldCharType="separate"/>
      </w:r>
      <w:ins w:id="362" w:author="Gerard" w:date="2015-05-06T12:49:00Z">
        <w:r w:rsidR="00E3755C">
          <w:rPr>
            <w:noProof/>
          </w:rPr>
          <w:t>83</w:t>
        </w:r>
      </w:ins>
      <w:ins w:id="363" w:author="Gerard" w:date="2015-03-26T23:39:00Z">
        <w:r>
          <w:rPr>
            <w:noProof/>
          </w:rPr>
          <w:fldChar w:fldCharType="end"/>
        </w:r>
      </w:ins>
    </w:p>
    <w:p w14:paraId="544D9F7C" w14:textId="77777777" w:rsidR="00153956" w:rsidRDefault="00153956">
      <w:pPr>
        <w:pStyle w:val="TOC2"/>
        <w:tabs>
          <w:tab w:val="right" w:leader="dot" w:pos="9350"/>
        </w:tabs>
        <w:rPr>
          <w:ins w:id="364" w:author="Gerard" w:date="2015-03-26T23:39:00Z"/>
          <w:rFonts w:asciiTheme="minorHAnsi" w:eastAsiaTheme="minorEastAsia" w:hAnsiTheme="minorHAnsi" w:cstheme="minorBidi"/>
          <w:noProof/>
          <w:lang w:eastAsia="ja-JP"/>
        </w:rPr>
      </w:pPr>
      <w:ins w:id="365" w:author="Gerard" w:date="2015-03-26T23:39:00Z">
        <w:r>
          <w:rPr>
            <w:noProof/>
          </w:rPr>
          <w:t>5.4. Viscoelasticity</w:t>
        </w:r>
        <w:r>
          <w:rPr>
            <w:noProof/>
          </w:rPr>
          <w:tab/>
        </w:r>
        <w:r>
          <w:rPr>
            <w:noProof/>
          </w:rPr>
          <w:fldChar w:fldCharType="begin"/>
        </w:r>
        <w:r>
          <w:rPr>
            <w:noProof/>
          </w:rPr>
          <w:instrText xml:space="preserve"> PAGEREF _Toc289032592 \h </w:instrText>
        </w:r>
      </w:ins>
      <w:r>
        <w:rPr>
          <w:noProof/>
        </w:rPr>
      </w:r>
      <w:r>
        <w:rPr>
          <w:noProof/>
        </w:rPr>
        <w:fldChar w:fldCharType="separate"/>
      </w:r>
      <w:ins w:id="366" w:author="Gerard" w:date="2015-05-06T12:49:00Z">
        <w:r w:rsidR="00E3755C">
          <w:rPr>
            <w:noProof/>
          </w:rPr>
          <w:t>83</w:t>
        </w:r>
      </w:ins>
      <w:ins w:id="367" w:author="Gerard" w:date="2015-03-26T23:39:00Z">
        <w:r>
          <w:rPr>
            <w:noProof/>
          </w:rPr>
          <w:fldChar w:fldCharType="end"/>
        </w:r>
      </w:ins>
    </w:p>
    <w:p w14:paraId="40EC3DBA" w14:textId="77777777" w:rsidR="00153956" w:rsidRDefault="00153956">
      <w:pPr>
        <w:pStyle w:val="TOC2"/>
        <w:tabs>
          <w:tab w:val="right" w:leader="dot" w:pos="9350"/>
        </w:tabs>
        <w:rPr>
          <w:ins w:id="368" w:author="Gerard" w:date="2015-03-26T23:39:00Z"/>
          <w:rFonts w:asciiTheme="minorHAnsi" w:eastAsiaTheme="minorEastAsia" w:hAnsiTheme="minorHAnsi" w:cstheme="minorBidi"/>
          <w:noProof/>
          <w:lang w:eastAsia="ja-JP"/>
        </w:rPr>
      </w:pPr>
      <w:ins w:id="369" w:author="Gerard" w:date="2015-03-26T23:39:00Z">
        <w:r>
          <w:rPr>
            <w:noProof/>
          </w:rPr>
          <w:t>5.5. Reactive Viscoelasticity</w:t>
        </w:r>
        <w:r>
          <w:rPr>
            <w:noProof/>
          </w:rPr>
          <w:tab/>
        </w:r>
        <w:r>
          <w:rPr>
            <w:noProof/>
          </w:rPr>
          <w:fldChar w:fldCharType="begin"/>
        </w:r>
        <w:r>
          <w:rPr>
            <w:noProof/>
          </w:rPr>
          <w:instrText xml:space="preserve"> PAGEREF _Toc289032593 \h </w:instrText>
        </w:r>
      </w:ins>
      <w:r>
        <w:rPr>
          <w:noProof/>
        </w:rPr>
      </w:r>
      <w:r>
        <w:rPr>
          <w:noProof/>
        </w:rPr>
        <w:fldChar w:fldCharType="separate"/>
      </w:r>
      <w:ins w:id="370" w:author="Gerard" w:date="2015-05-06T12:49:00Z">
        <w:r w:rsidR="00E3755C">
          <w:rPr>
            <w:noProof/>
          </w:rPr>
          <w:t>86</w:t>
        </w:r>
      </w:ins>
      <w:ins w:id="371" w:author="Gerard" w:date="2015-03-26T23:39:00Z">
        <w:r>
          <w:rPr>
            <w:noProof/>
          </w:rPr>
          <w:fldChar w:fldCharType="end"/>
        </w:r>
      </w:ins>
    </w:p>
    <w:p w14:paraId="4208CEB4" w14:textId="77777777" w:rsidR="00153956" w:rsidRDefault="00153956">
      <w:pPr>
        <w:pStyle w:val="TOC2"/>
        <w:tabs>
          <w:tab w:val="right" w:leader="dot" w:pos="9350"/>
        </w:tabs>
        <w:rPr>
          <w:ins w:id="372" w:author="Gerard" w:date="2015-03-26T23:39:00Z"/>
          <w:rFonts w:asciiTheme="minorHAnsi" w:eastAsiaTheme="minorEastAsia" w:hAnsiTheme="minorHAnsi" w:cstheme="minorBidi"/>
          <w:noProof/>
          <w:lang w:eastAsia="ja-JP"/>
        </w:rPr>
      </w:pPr>
      <w:ins w:id="373" w:author="Gerard" w:date="2015-03-26T23:39:00Z">
        <w:r>
          <w:rPr>
            <w:noProof/>
          </w:rPr>
          <w:t>5.6. Hydraulic Permeability</w:t>
        </w:r>
        <w:r>
          <w:rPr>
            <w:noProof/>
          </w:rPr>
          <w:tab/>
        </w:r>
        <w:r>
          <w:rPr>
            <w:noProof/>
          </w:rPr>
          <w:fldChar w:fldCharType="begin"/>
        </w:r>
        <w:r>
          <w:rPr>
            <w:noProof/>
          </w:rPr>
          <w:instrText xml:space="preserve"> PAGEREF _Toc289032594 \h </w:instrText>
        </w:r>
      </w:ins>
      <w:r>
        <w:rPr>
          <w:noProof/>
        </w:rPr>
      </w:r>
      <w:r>
        <w:rPr>
          <w:noProof/>
        </w:rPr>
        <w:fldChar w:fldCharType="separate"/>
      </w:r>
      <w:ins w:id="374" w:author="Gerard" w:date="2015-05-06T12:49:00Z">
        <w:r w:rsidR="00E3755C">
          <w:rPr>
            <w:noProof/>
          </w:rPr>
          <w:t>89</w:t>
        </w:r>
      </w:ins>
      <w:ins w:id="375" w:author="Gerard" w:date="2015-03-26T23:39:00Z">
        <w:r>
          <w:rPr>
            <w:noProof/>
          </w:rPr>
          <w:fldChar w:fldCharType="end"/>
        </w:r>
      </w:ins>
    </w:p>
    <w:p w14:paraId="66EEA9D4" w14:textId="77777777" w:rsidR="00153956" w:rsidRDefault="00153956">
      <w:pPr>
        <w:pStyle w:val="TOC3"/>
        <w:tabs>
          <w:tab w:val="right" w:leader="dot" w:pos="9350"/>
        </w:tabs>
        <w:rPr>
          <w:ins w:id="376" w:author="Gerard" w:date="2015-03-26T23:39:00Z"/>
          <w:rFonts w:asciiTheme="minorHAnsi" w:eastAsiaTheme="minorEastAsia" w:hAnsiTheme="minorHAnsi" w:cstheme="minorBidi"/>
          <w:noProof/>
          <w:lang w:eastAsia="ja-JP"/>
        </w:rPr>
      </w:pPr>
      <w:ins w:id="377" w:author="Gerard" w:date="2015-03-26T23:39:00Z">
        <w:r>
          <w:rPr>
            <w:noProof/>
          </w:rPr>
          <w:t>5.6.1. Constant Isotropic Permeability</w:t>
        </w:r>
        <w:r>
          <w:rPr>
            <w:noProof/>
          </w:rPr>
          <w:tab/>
        </w:r>
        <w:r>
          <w:rPr>
            <w:noProof/>
          </w:rPr>
          <w:fldChar w:fldCharType="begin"/>
        </w:r>
        <w:r>
          <w:rPr>
            <w:noProof/>
          </w:rPr>
          <w:instrText xml:space="preserve"> PAGEREF _Toc289032595 \h </w:instrText>
        </w:r>
      </w:ins>
      <w:r>
        <w:rPr>
          <w:noProof/>
        </w:rPr>
      </w:r>
      <w:r>
        <w:rPr>
          <w:noProof/>
        </w:rPr>
        <w:fldChar w:fldCharType="separate"/>
      </w:r>
      <w:ins w:id="378" w:author="Gerard" w:date="2015-05-06T12:49:00Z">
        <w:r w:rsidR="00E3755C">
          <w:rPr>
            <w:noProof/>
          </w:rPr>
          <w:t>89</w:t>
        </w:r>
      </w:ins>
      <w:ins w:id="379" w:author="Gerard" w:date="2015-03-26T23:39:00Z">
        <w:r>
          <w:rPr>
            <w:noProof/>
          </w:rPr>
          <w:fldChar w:fldCharType="end"/>
        </w:r>
      </w:ins>
    </w:p>
    <w:p w14:paraId="6CF60D12" w14:textId="77777777" w:rsidR="00153956" w:rsidRDefault="00153956">
      <w:pPr>
        <w:pStyle w:val="TOC3"/>
        <w:tabs>
          <w:tab w:val="right" w:leader="dot" w:pos="9350"/>
        </w:tabs>
        <w:rPr>
          <w:ins w:id="380" w:author="Gerard" w:date="2015-03-26T23:39:00Z"/>
          <w:rFonts w:asciiTheme="minorHAnsi" w:eastAsiaTheme="minorEastAsia" w:hAnsiTheme="minorHAnsi" w:cstheme="minorBidi"/>
          <w:noProof/>
          <w:lang w:eastAsia="ja-JP"/>
        </w:rPr>
      </w:pPr>
      <w:ins w:id="381" w:author="Gerard" w:date="2015-03-26T23:39:00Z">
        <w:r>
          <w:rPr>
            <w:noProof/>
          </w:rPr>
          <w:t>5.6.2. Holmes-Mow</w:t>
        </w:r>
        <w:r>
          <w:rPr>
            <w:noProof/>
          </w:rPr>
          <w:tab/>
        </w:r>
        <w:r>
          <w:rPr>
            <w:noProof/>
          </w:rPr>
          <w:fldChar w:fldCharType="begin"/>
        </w:r>
        <w:r>
          <w:rPr>
            <w:noProof/>
          </w:rPr>
          <w:instrText xml:space="preserve"> PAGEREF _Toc289032596 \h </w:instrText>
        </w:r>
      </w:ins>
      <w:r>
        <w:rPr>
          <w:noProof/>
        </w:rPr>
      </w:r>
      <w:r>
        <w:rPr>
          <w:noProof/>
        </w:rPr>
        <w:fldChar w:fldCharType="separate"/>
      </w:r>
      <w:ins w:id="382" w:author="Gerard" w:date="2015-05-06T12:49:00Z">
        <w:r w:rsidR="00E3755C">
          <w:rPr>
            <w:noProof/>
          </w:rPr>
          <w:t>89</w:t>
        </w:r>
      </w:ins>
      <w:ins w:id="383" w:author="Gerard" w:date="2015-03-26T23:39:00Z">
        <w:r>
          <w:rPr>
            <w:noProof/>
          </w:rPr>
          <w:fldChar w:fldCharType="end"/>
        </w:r>
      </w:ins>
    </w:p>
    <w:p w14:paraId="36604A53" w14:textId="77777777" w:rsidR="00153956" w:rsidRDefault="00153956">
      <w:pPr>
        <w:pStyle w:val="TOC3"/>
        <w:tabs>
          <w:tab w:val="right" w:leader="dot" w:pos="9350"/>
        </w:tabs>
        <w:rPr>
          <w:ins w:id="384" w:author="Gerard" w:date="2015-03-26T23:39:00Z"/>
          <w:rFonts w:asciiTheme="minorHAnsi" w:eastAsiaTheme="minorEastAsia" w:hAnsiTheme="minorHAnsi" w:cstheme="minorBidi"/>
          <w:noProof/>
          <w:lang w:eastAsia="ja-JP"/>
        </w:rPr>
      </w:pPr>
      <w:ins w:id="385" w:author="Gerard" w:date="2015-03-26T23:39:00Z">
        <w:r>
          <w:rPr>
            <w:noProof/>
          </w:rPr>
          <w:t>5.6.3. Referentially Isotropic Permeability</w:t>
        </w:r>
        <w:r>
          <w:rPr>
            <w:noProof/>
          </w:rPr>
          <w:tab/>
        </w:r>
        <w:r>
          <w:rPr>
            <w:noProof/>
          </w:rPr>
          <w:fldChar w:fldCharType="begin"/>
        </w:r>
        <w:r>
          <w:rPr>
            <w:noProof/>
          </w:rPr>
          <w:instrText xml:space="preserve"> PAGEREF _Toc289032597 \h </w:instrText>
        </w:r>
      </w:ins>
      <w:r>
        <w:rPr>
          <w:noProof/>
        </w:rPr>
      </w:r>
      <w:r>
        <w:rPr>
          <w:noProof/>
        </w:rPr>
        <w:fldChar w:fldCharType="separate"/>
      </w:r>
      <w:ins w:id="386" w:author="Gerard" w:date="2015-05-06T12:49:00Z">
        <w:r w:rsidR="00E3755C">
          <w:rPr>
            <w:noProof/>
          </w:rPr>
          <w:t>89</w:t>
        </w:r>
      </w:ins>
      <w:ins w:id="387" w:author="Gerard" w:date="2015-03-26T23:39:00Z">
        <w:r>
          <w:rPr>
            <w:noProof/>
          </w:rPr>
          <w:fldChar w:fldCharType="end"/>
        </w:r>
      </w:ins>
    </w:p>
    <w:p w14:paraId="27102374" w14:textId="77777777" w:rsidR="00153956" w:rsidRDefault="00153956">
      <w:pPr>
        <w:pStyle w:val="TOC3"/>
        <w:tabs>
          <w:tab w:val="right" w:leader="dot" w:pos="9350"/>
        </w:tabs>
        <w:rPr>
          <w:ins w:id="388" w:author="Gerard" w:date="2015-03-26T23:39:00Z"/>
          <w:rFonts w:asciiTheme="minorHAnsi" w:eastAsiaTheme="minorEastAsia" w:hAnsiTheme="minorHAnsi" w:cstheme="minorBidi"/>
          <w:noProof/>
          <w:lang w:eastAsia="ja-JP"/>
        </w:rPr>
      </w:pPr>
      <w:ins w:id="389" w:author="Gerard" w:date="2015-03-26T23:39:00Z">
        <w:r>
          <w:rPr>
            <w:noProof/>
          </w:rPr>
          <w:t>5.6.4. Referentially Orthotropic Permeability</w:t>
        </w:r>
        <w:r>
          <w:rPr>
            <w:noProof/>
          </w:rPr>
          <w:tab/>
        </w:r>
        <w:r>
          <w:rPr>
            <w:noProof/>
          </w:rPr>
          <w:fldChar w:fldCharType="begin"/>
        </w:r>
        <w:r>
          <w:rPr>
            <w:noProof/>
          </w:rPr>
          <w:instrText xml:space="preserve"> PAGEREF _Toc289032598 \h </w:instrText>
        </w:r>
      </w:ins>
      <w:r>
        <w:rPr>
          <w:noProof/>
        </w:rPr>
      </w:r>
      <w:r>
        <w:rPr>
          <w:noProof/>
        </w:rPr>
        <w:fldChar w:fldCharType="separate"/>
      </w:r>
      <w:ins w:id="390" w:author="Gerard" w:date="2015-05-06T12:49:00Z">
        <w:r w:rsidR="00E3755C">
          <w:rPr>
            <w:noProof/>
          </w:rPr>
          <w:t>89</w:t>
        </w:r>
      </w:ins>
      <w:ins w:id="391" w:author="Gerard" w:date="2015-03-26T23:39:00Z">
        <w:r>
          <w:rPr>
            <w:noProof/>
          </w:rPr>
          <w:fldChar w:fldCharType="end"/>
        </w:r>
      </w:ins>
    </w:p>
    <w:p w14:paraId="312CCFB1" w14:textId="77777777" w:rsidR="00153956" w:rsidRDefault="00153956">
      <w:pPr>
        <w:pStyle w:val="TOC3"/>
        <w:tabs>
          <w:tab w:val="right" w:leader="dot" w:pos="9350"/>
        </w:tabs>
        <w:rPr>
          <w:ins w:id="392" w:author="Gerard" w:date="2015-03-26T23:39:00Z"/>
          <w:rFonts w:asciiTheme="minorHAnsi" w:eastAsiaTheme="minorEastAsia" w:hAnsiTheme="minorHAnsi" w:cstheme="minorBidi"/>
          <w:noProof/>
          <w:lang w:eastAsia="ja-JP"/>
        </w:rPr>
      </w:pPr>
      <w:ins w:id="393" w:author="Gerard" w:date="2015-03-26T23:39:00Z">
        <w:r>
          <w:rPr>
            <w:noProof/>
          </w:rPr>
          <w:t>5.6.5. Referentially Transversely Isotropic Permeability</w:t>
        </w:r>
        <w:r>
          <w:rPr>
            <w:noProof/>
          </w:rPr>
          <w:tab/>
        </w:r>
        <w:r>
          <w:rPr>
            <w:noProof/>
          </w:rPr>
          <w:fldChar w:fldCharType="begin"/>
        </w:r>
        <w:r>
          <w:rPr>
            <w:noProof/>
          </w:rPr>
          <w:instrText xml:space="preserve"> PAGEREF _Toc289032599 \h </w:instrText>
        </w:r>
      </w:ins>
      <w:r>
        <w:rPr>
          <w:noProof/>
        </w:rPr>
      </w:r>
      <w:r>
        <w:rPr>
          <w:noProof/>
        </w:rPr>
        <w:fldChar w:fldCharType="separate"/>
      </w:r>
      <w:ins w:id="394" w:author="Gerard" w:date="2015-05-06T12:49:00Z">
        <w:r w:rsidR="00E3755C">
          <w:rPr>
            <w:noProof/>
          </w:rPr>
          <w:t>90</w:t>
        </w:r>
      </w:ins>
      <w:ins w:id="395" w:author="Gerard" w:date="2015-03-26T23:39:00Z">
        <w:r>
          <w:rPr>
            <w:noProof/>
          </w:rPr>
          <w:fldChar w:fldCharType="end"/>
        </w:r>
      </w:ins>
    </w:p>
    <w:p w14:paraId="1F2875C5" w14:textId="77777777" w:rsidR="00153956" w:rsidRDefault="00153956">
      <w:pPr>
        <w:pStyle w:val="TOC2"/>
        <w:tabs>
          <w:tab w:val="right" w:leader="dot" w:pos="9350"/>
        </w:tabs>
        <w:rPr>
          <w:ins w:id="396" w:author="Gerard" w:date="2015-03-26T23:39:00Z"/>
          <w:rFonts w:asciiTheme="minorHAnsi" w:eastAsiaTheme="minorEastAsia" w:hAnsiTheme="minorHAnsi" w:cstheme="minorBidi"/>
          <w:noProof/>
          <w:lang w:eastAsia="ja-JP"/>
        </w:rPr>
      </w:pPr>
      <w:ins w:id="397" w:author="Gerard" w:date="2015-03-26T23:39:00Z">
        <w:r>
          <w:rPr>
            <w:noProof/>
          </w:rPr>
          <w:t>5.7. Solute Diffusivity</w:t>
        </w:r>
        <w:r>
          <w:rPr>
            <w:noProof/>
          </w:rPr>
          <w:tab/>
        </w:r>
        <w:r>
          <w:rPr>
            <w:noProof/>
          </w:rPr>
          <w:fldChar w:fldCharType="begin"/>
        </w:r>
        <w:r>
          <w:rPr>
            <w:noProof/>
          </w:rPr>
          <w:instrText xml:space="preserve"> PAGEREF _Toc289032600 \h </w:instrText>
        </w:r>
      </w:ins>
      <w:r>
        <w:rPr>
          <w:noProof/>
        </w:rPr>
      </w:r>
      <w:r>
        <w:rPr>
          <w:noProof/>
        </w:rPr>
        <w:fldChar w:fldCharType="separate"/>
      </w:r>
      <w:ins w:id="398" w:author="Gerard" w:date="2015-05-06T12:49:00Z">
        <w:r w:rsidR="00E3755C">
          <w:rPr>
            <w:noProof/>
          </w:rPr>
          <w:t>91</w:t>
        </w:r>
      </w:ins>
      <w:ins w:id="399" w:author="Gerard" w:date="2015-03-26T23:39:00Z">
        <w:r>
          <w:rPr>
            <w:noProof/>
          </w:rPr>
          <w:fldChar w:fldCharType="end"/>
        </w:r>
      </w:ins>
    </w:p>
    <w:p w14:paraId="6E3AD071" w14:textId="77777777" w:rsidR="00153956" w:rsidRDefault="00153956">
      <w:pPr>
        <w:pStyle w:val="TOC3"/>
        <w:tabs>
          <w:tab w:val="right" w:leader="dot" w:pos="9350"/>
        </w:tabs>
        <w:rPr>
          <w:ins w:id="400" w:author="Gerard" w:date="2015-03-26T23:39:00Z"/>
          <w:rFonts w:asciiTheme="minorHAnsi" w:eastAsiaTheme="minorEastAsia" w:hAnsiTheme="minorHAnsi" w:cstheme="minorBidi"/>
          <w:noProof/>
          <w:lang w:eastAsia="ja-JP"/>
        </w:rPr>
      </w:pPr>
      <w:ins w:id="401" w:author="Gerard" w:date="2015-03-26T23:39:00Z">
        <w:r>
          <w:rPr>
            <w:noProof/>
          </w:rPr>
          <w:lastRenderedPageBreak/>
          <w:t>5.7.1. Constant Isotropic Diffusivity</w:t>
        </w:r>
        <w:r>
          <w:rPr>
            <w:noProof/>
          </w:rPr>
          <w:tab/>
        </w:r>
        <w:r>
          <w:rPr>
            <w:noProof/>
          </w:rPr>
          <w:fldChar w:fldCharType="begin"/>
        </w:r>
        <w:r>
          <w:rPr>
            <w:noProof/>
          </w:rPr>
          <w:instrText xml:space="preserve"> PAGEREF _Toc289032601 \h </w:instrText>
        </w:r>
      </w:ins>
      <w:r>
        <w:rPr>
          <w:noProof/>
        </w:rPr>
      </w:r>
      <w:r>
        <w:rPr>
          <w:noProof/>
        </w:rPr>
        <w:fldChar w:fldCharType="separate"/>
      </w:r>
      <w:ins w:id="402" w:author="Gerard" w:date="2015-05-06T12:49:00Z">
        <w:r w:rsidR="00E3755C">
          <w:rPr>
            <w:noProof/>
          </w:rPr>
          <w:t>91</w:t>
        </w:r>
      </w:ins>
      <w:ins w:id="403" w:author="Gerard" w:date="2015-03-26T23:39:00Z">
        <w:r>
          <w:rPr>
            <w:noProof/>
          </w:rPr>
          <w:fldChar w:fldCharType="end"/>
        </w:r>
      </w:ins>
    </w:p>
    <w:p w14:paraId="615B82FF" w14:textId="77777777" w:rsidR="00153956" w:rsidRDefault="00153956">
      <w:pPr>
        <w:pStyle w:val="TOC3"/>
        <w:tabs>
          <w:tab w:val="right" w:leader="dot" w:pos="9350"/>
        </w:tabs>
        <w:rPr>
          <w:ins w:id="404" w:author="Gerard" w:date="2015-03-26T23:39:00Z"/>
          <w:rFonts w:asciiTheme="minorHAnsi" w:eastAsiaTheme="minorEastAsia" w:hAnsiTheme="minorHAnsi" w:cstheme="minorBidi"/>
          <w:noProof/>
          <w:lang w:eastAsia="ja-JP"/>
        </w:rPr>
      </w:pPr>
      <w:ins w:id="405" w:author="Gerard" w:date="2015-03-26T23:39:00Z">
        <w:r>
          <w:rPr>
            <w:noProof/>
          </w:rPr>
          <w:t>5.7.2. Constant Orthotropic Diffusivity</w:t>
        </w:r>
        <w:r>
          <w:rPr>
            <w:noProof/>
          </w:rPr>
          <w:tab/>
        </w:r>
        <w:r>
          <w:rPr>
            <w:noProof/>
          </w:rPr>
          <w:fldChar w:fldCharType="begin"/>
        </w:r>
        <w:r>
          <w:rPr>
            <w:noProof/>
          </w:rPr>
          <w:instrText xml:space="preserve"> PAGEREF _Toc289032602 \h </w:instrText>
        </w:r>
      </w:ins>
      <w:r>
        <w:rPr>
          <w:noProof/>
        </w:rPr>
      </w:r>
      <w:r>
        <w:rPr>
          <w:noProof/>
        </w:rPr>
        <w:fldChar w:fldCharType="separate"/>
      </w:r>
      <w:ins w:id="406" w:author="Gerard" w:date="2015-05-06T12:49:00Z">
        <w:r w:rsidR="00E3755C">
          <w:rPr>
            <w:noProof/>
          </w:rPr>
          <w:t>91</w:t>
        </w:r>
      </w:ins>
      <w:ins w:id="407" w:author="Gerard" w:date="2015-03-26T23:39:00Z">
        <w:r>
          <w:rPr>
            <w:noProof/>
          </w:rPr>
          <w:fldChar w:fldCharType="end"/>
        </w:r>
      </w:ins>
    </w:p>
    <w:p w14:paraId="0EBD6BE6" w14:textId="77777777" w:rsidR="00153956" w:rsidRDefault="00153956">
      <w:pPr>
        <w:pStyle w:val="TOC3"/>
        <w:tabs>
          <w:tab w:val="right" w:leader="dot" w:pos="9350"/>
        </w:tabs>
        <w:rPr>
          <w:ins w:id="408" w:author="Gerard" w:date="2015-03-26T23:39:00Z"/>
          <w:rFonts w:asciiTheme="minorHAnsi" w:eastAsiaTheme="minorEastAsia" w:hAnsiTheme="minorHAnsi" w:cstheme="minorBidi"/>
          <w:noProof/>
          <w:lang w:eastAsia="ja-JP"/>
        </w:rPr>
      </w:pPr>
      <w:ins w:id="409" w:author="Gerard" w:date="2015-03-26T23:39:00Z">
        <w:r>
          <w:rPr>
            <w:noProof/>
          </w:rPr>
          <w:t>5.7.3. Referentially Isotropic Diffusivity</w:t>
        </w:r>
        <w:r>
          <w:rPr>
            <w:noProof/>
          </w:rPr>
          <w:tab/>
        </w:r>
        <w:r>
          <w:rPr>
            <w:noProof/>
          </w:rPr>
          <w:fldChar w:fldCharType="begin"/>
        </w:r>
        <w:r>
          <w:rPr>
            <w:noProof/>
          </w:rPr>
          <w:instrText xml:space="preserve"> PAGEREF _Toc289032603 \h </w:instrText>
        </w:r>
      </w:ins>
      <w:r>
        <w:rPr>
          <w:noProof/>
        </w:rPr>
      </w:r>
      <w:r>
        <w:rPr>
          <w:noProof/>
        </w:rPr>
        <w:fldChar w:fldCharType="separate"/>
      </w:r>
      <w:ins w:id="410" w:author="Gerard" w:date="2015-05-06T12:49:00Z">
        <w:r w:rsidR="00E3755C">
          <w:rPr>
            <w:noProof/>
          </w:rPr>
          <w:t>91</w:t>
        </w:r>
      </w:ins>
      <w:ins w:id="411" w:author="Gerard" w:date="2015-03-26T23:39:00Z">
        <w:r>
          <w:rPr>
            <w:noProof/>
          </w:rPr>
          <w:fldChar w:fldCharType="end"/>
        </w:r>
      </w:ins>
    </w:p>
    <w:p w14:paraId="13E10251" w14:textId="77777777" w:rsidR="00153956" w:rsidRDefault="00153956">
      <w:pPr>
        <w:pStyle w:val="TOC3"/>
        <w:tabs>
          <w:tab w:val="right" w:leader="dot" w:pos="9350"/>
        </w:tabs>
        <w:rPr>
          <w:ins w:id="412" w:author="Gerard" w:date="2015-03-26T23:39:00Z"/>
          <w:rFonts w:asciiTheme="minorHAnsi" w:eastAsiaTheme="minorEastAsia" w:hAnsiTheme="minorHAnsi" w:cstheme="minorBidi"/>
          <w:noProof/>
          <w:lang w:eastAsia="ja-JP"/>
        </w:rPr>
      </w:pPr>
      <w:ins w:id="413" w:author="Gerard" w:date="2015-03-26T23:39:00Z">
        <w:r>
          <w:rPr>
            <w:noProof/>
          </w:rPr>
          <w:t>5.7.4. Referentially Orthotropic Diffusivity</w:t>
        </w:r>
        <w:r>
          <w:rPr>
            <w:noProof/>
          </w:rPr>
          <w:tab/>
        </w:r>
        <w:r>
          <w:rPr>
            <w:noProof/>
          </w:rPr>
          <w:fldChar w:fldCharType="begin"/>
        </w:r>
        <w:r>
          <w:rPr>
            <w:noProof/>
          </w:rPr>
          <w:instrText xml:space="preserve"> PAGEREF _Toc289032604 \h </w:instrText>
        </w:r>
      </w:ins>
      <w:r>
        <w:rPr>
          <w:noProof/>
        </w:rPr>
      </w:r>
      <w:r>
        <w:rPr>
          <w:noProof/>
        </w:rPr>
        <w:fldChar w:fldCharType="separate"/>
      </w:r>
      <w:ins w:id="414" w:author="Gerard" w:date="2015-05-06T12:49:00Z">
        <w:r w:rsidR="00E3755C">
          <w:rPr>
            <w:noProof/>
          </w:rPr>
          <w:t>91</w:t>
        </w:r>
      </w:ins>
      <w:ins w:id="415" w:author="Gerard" w:date="2015-03-26T23:39:00Z">
        <w:r>
          <w:rPr>
            <w:noProof/>
          </w:rPr>
          <w:fldChar w:fldCharType="end"/>
        </w:r>
      </w:ins>
    </w:p>
    <w:p w14:paraId="3A2293E6" w14:textId="77777777" w:rsidR="00153956" w:rsidRDefault="00153956">
      <w:pPr>
        <w:pStyle w:val="TOC2"/>
        <w:tabs>
          <w:tab w:val="right" w:leader="dot" w:pos="9350"/>
        </w:tabs>
        <w:rPr>
          <w:ins w:id="416" w:author="Gerard" w:date="2015-03-26T23:39:00Z"/>
          <w:rFonts w:asciiTheme="minorHAnsi" w:eastAsiaTheme="minorEastAsia" w:hAnsiTheme="minorHAnsi" w:cstheme="minorBidi"/>
          <w:noProof/>
          <w:lang w:eastAsia="ja-JP"/>
        </w:rPr>
      </w:pPr>
      <w:ins w:id="417" w:author="Gerard" w:date="2015-03-26T23:39:00Z">
        <w:r>
          <w:rPr>
            <w:noProof/>
          </w:rPr>
          <w:t>5.8. Solute Solubility</w:t>
        </w:r>
        <w:r>
          <w:rPr>
            <w:noProof/>
          </w:rPr>
          <w:tab/>
        </w:r>
        <w:r>
          <w:rPr>
            <w:noProof/>
          </w:rPr>
          <w:fldChar w:fldCharType="begin"/>
        </w:r>
        <w:r>
          <w:rPr>
            <w:noProof/>
          </w:rPr>
          <w:instrText xml:space="preserve"> PAGEREF _Toc289032605 \h </w:instrText>
        </w:r>
      </w:ins>
      <w:r>
        <w:rPr>
          <w:noProof/>
        </w:rPr>
      </w:r>
      <w:r>
        <w:rPr>
          <w:noProof/>
        </w:rPr>
        <w:fldChar w:fldCharType="separate"/>
      </w:r>
      <w:ins w:id="418" w:author="Gerard" w:date="2015-05-06T12:49:00Z">
        <w:r w:rsidR="00E3755C">
          <w:rPr>
            <w:noProof/>
          </w:rPr>
          <w:t>93</w:t>
        </w:r>
      </w:ins>
      <w:ins w:id="419" w:author="Gerard" w:date="2015-03-26T23:39:00Z">
        <w:r>
          <w:rPr>
            <w:noProof/>
          </w:rPr>
          <w:fldChar w:fldCharType="end"/>
        </w:r>
      </w:ins>
    </w:p>
    <w:p w14:paraId="5B90BA6A" w14:textId="77777777" w:rsidR="00153956" w:rsidRDefault="00153956">
      <w:pPr>
        <w:pStyle w:val="TOC3"/>
        <w:tabs>
          <w:tab w:val="right" w:leader="dot" w:pos="9350"/>
        </w:tabs>
        <w:rPr>
          <w:ins w:id="420" w:author="Gerard" w:date="2015-03-26T23:39:00Z"/>
          <w:rFonts w:asciiTheme="minorHAnsi" w:eastAsiaTheme="minorEastAsia" w:hAnsiTheme="minorHAnsi" w:cstheme="minorBidi"/>
          <w:noProof/>
          <w:lang w:eastAsia="ja-JP"/>
        </w:rPr>
      </w:pPr>
      <w:ins w:id="421" w:author="Gerard" w:date="2015-03-26T23:39:00Z">
        <w:r>
          <w:rPr>
            <w:noProof/>
          </w:rPr>
          <w:t>5.8.1. Constant Solubility</w:t>
        </w:r>
        <w:r>
          <w:rPr>
            <w:noProof/>
          </w:rPr>
          <w:tab/>
        </w:r>
        <w:r>
          <w:rPr>
            <w:noProof/>
          </w:rPr>
          <w:fldChar w:fldCharType="begin"/>
        </w:r>
        <w:r>
          <w:rPr>
            <w:noProof/>
          </w:rPr>
          <w:instrText xml:space="preserve"> PAGEREF _Toc289032606 \h </w:instrText>
        </w:r>
      </w:ins>
      <w:r>
        <w:rPr>
          <w:noProof/>
        </w:rPr>
      </w:r>
      <w:r>
        <w:rPr>
          <w:noProof/>
        </w:rPr>
        <w:fldChar w:fldCharType="separate"/>
      </w:r>
      <w:ins w:id="422" w:author="Gerard" w:date="2015-05-06T12:49:00Z">
        <w:r w:rsidR="00E3755C">
          <w:rPr>
            <w:noProof/>
          </w:rPr>
          <w:t>93</w:t>
        </w:r>
      </w:ins>
      <w:ins w:id="423" w:author="Gerard" w:date="2015-03-26T23:39:00Z">
        <w:r>
          <w:rPr>
            <w:noProof/>
          </w:rPr>
          <w:fldChar w:fldCharType="end"/>
        </w:r>
      </w:ins>
    </w:p>
    <w:p w14:paraId="5A4C68DF" w14:textId="77777777" w:rsidR="00153956" w:rsidRDefault="00153956">
      <w:pPr>
        <w:pStyle w:val="TOC2"/>
        <w:tabs>
          <w:tab w:val="right" w:leader="dot" w:pos="9350"/>
        </w:tabs>
        <w:rPr>
          <w:ins w:id="424" w:author="Gerard" w:date="2015-03-26T23:39:00Z"/>
          <w:rFonts w:asciiTheme="minorHAnsi" w:eastAsiaTheme="minorEastAsia" w:hAnsiTheme="minorHAnsi" w:cstheme="minorBidi"/>
          <w:noProof/>
          <w:lang w:eastAsia="ja-JP"/>
        </w:rPr>
      </w:pPr>
      <w:ins w:id="425" w:author="Gerard" w:date="2015-03-26T23:39:00Z">
        <w:r>
          <w:rPr>
            <w:noProof/>
          </w:rPr>
          <w:t>5.9. Osmotic Coefficient</w:t>
        </w:r>
        <w:r>
          <w:rPr>
            <w:noProof/>
          </w:rPr>
          <w:tab/>
        </w:r>
        <w:r>
          <w:rPr>
            <w:noProof/>
          </w:rPr>
          <w:fldChar w:fldCharType="begin"/>
        </w:r>
        <w:r>
          <w:rPr>
            <w:noProof/>
          </w:rPr>
          <w:instrText xml:space="preserve"> PAGEREF _Toc289032607 \h </w:instrText>
        </w:r>
      </w:ins>
      <w:r>
        <w:rPr>
          <w:noProof/>
        </w:rPr>
      </w:r>
      <w:r>
        <w:rPr>
          <w:noProof/>
        </w:rPr>
        <w:fldChar w:fldCharType="separate"/>
      </w:r>
      <w:ins w:id="426" w:author="Gerard" w:date="2015-05-06T12:49:00Z">
        <w:r w:rsidR="00E3755C">
          <w:rPr>
            <w:noProof/>
          </w:rPr>
          <w:t>94</w:t>
        </w:r>
      </w:ins>
      <w:ins w:id="427" w:author="Gerard" w:date="2015-03-26T23:39:00Z">
        <w:r>
          <w:rPr>
            <w:noProof/>
          </w:rPr>
          <w:fldChar w:fldCharType="end"/>
        </w:r>
      </w:ins>
    </w:p>
    <w:p w14:paraId="40601039" w14:textId="77777777" w:rsidR="00153956" w:rsidRDefault="00153956">
      <w:pPr>
        <w:pStyle w:val="TOC3"/>
        <w:tabs>
          <w:tab w:val="right" w:leader="dot" w:pos="9350"/>
        </w:tabs>
        <w:rPr>
          <w:ins w:id="428" w:author="Gerard" w:date="2015-03-26T23:39:00Z"/>
          <w:rFonts w:asciiTheme="minorHAnsi" w:eastAsiaTheme="minorEastAsia" w:hAnsiTheme="minorHAnsi" w:cstheme="minorBidi"/>
          <w:noProof/>
          <w:lang w:eastAsia="ja-JP"/>
        </w:rPr>
      </w:pPr>
      <w:ins w:id="429" w:author="Gerard" w:date="2015-03-26T23:39:00Z">
        <w:r>
          <w:rPr>
            <w:noProof/>
          </w:rPr>
          <w:t>5.9.1. Constant Osmotic Coefficient</w:t>
        </w:r>
        <w:r>
          <w:rPr>
            <w:noProof/>
          </w:rPr>
          <w:tab/>
        </w:r>
        <w:r>
          <w:rPr>
            <w:noProof/>
          </w:rPr>
          <w:fldChar w:fldCharType="begin"/>
        </w:r>
        <w:r>
          <w:rPr>
            <w:noProof/>
          </w:rPr>
          <w:instrText xml:space="preserve"> PAGEREF _Toc289032608 \h </w:instrText>
        </w:r>
      </w:ins>
      <w:r>
        <w:rPr>
          <w:noProof/>
        </w:rPr>
      </w:r>
      <w:r>
        <w:rPr>
          <w:noProof/>
        </w:rPr>
        <w:fldChar w:fldCharType="separate"/>
      </w:r>
      <w:ins w:id="430" w:author="Gerard" w:date="2015-05-06T12:49:00Z">
        <w:r w:rsidR="00E3755C">
          <w:rPr>
            <w:noProof/>
          </w:rPr>
          <w:t>94</w:t>
        </w:r>
      </w:ins>
      <w:ins w:id="431" w:author="Gerard" w:date="2015-03-26T23:39:00Z">
        <w:r>
          <w:rPr>
            <w:noProof/>
          </w:rPr>
          <w:fldChar w:fldCharType="end"/>
        </w:r>
      </w:ins>
    </w:p>
    <w:p w14:paraId="405B330C" w14:textId="77777777" w:rsidR="00153956" w:rsidRDefault="00153956">
      <w:pPr>
        <w:pStyle w:val="TOC2"/>
        <w:tabs>
          <w:tab w:val="right" w:leader="dot" w:pos="9350"/>
        </w:tabs>
        <w:rPr>
          <w:ins w:id="432" w:author="Gerard" w:date="2015-03-26T23:39:00Z"/>
          <w:rFonts w:asciiTheme="minorHAnsi" w:eastAsiaTheme="minorEastAsia" w:hAnsiTheme="minorHAnsi" w:cstheme="minorBidi"/>
          <w:noProof/>
          <w:lang w:eastAsia="ja-JP"/>
        </w:rPr>
      </w:pPr>
      <w:ins w:id="433" w:author="Gerard" w:date="2015-03-26T23:39:00Z">
        <w:r>
          <w:rPr>
            <w:noProof/>
          </w:rPr>
          <w:t>5.10. Active Contraction Model</w:t>
        </w:r>
        <w:r>
          <w:rPr>
            <w:noProof/>
          </w:rPr>
          <w:tab/>
        </w:r>
        <w:r>
          <w:rPr>
            <w:noProof/>
          </w:rPr>
          <w:fldChar w:fldCharType="begin"/>
        </w:r>
        <w:r>
          <w:rPr>
            <w:noProof/>
          </w:rPr>
          <w:instrText xml:space="preserve"> PAGEREF _Toc289032609 \h </w:instrText>
        </w:r>
      </w:ins>
      <w:r>
        <w:rPr>
          <w:noProof/>
        </w:rPr>
      </w:r>
      <w:r>
        <w:rPr>
          <w:noProof/>
        </w:rPr>
        <w:fldChar w:fldCharType="separate"/>
      </w:r>
      <w:ins w:id="434" w:author="Gerard" w:date="2015-05-06T12:49:00Z">
        <w:r w:rsidR="00E3755C">
          <w:rPr>
            <w:noProof/>
          </w:rPr>
          <w:t>95</w:t>
        </w:r>
      </w:ins>
      <w:ins w:id="435" w:author="Gerard" w:date="2015-03-26T23:39:00Z">
        <w:r>
          <w:rPr>
            <w:noProof/>
          </w:rPr>
          <w:fldChar w:fldCharType="end"/>
        </w:r>
      </w:ins>
    </w:p>
    <w:p w14:paraId="05C2331F" w14:textId="77777777" w:rsidR="00153956" w:rsidRDefault="00153956">
      <w:pPr>
        <w:pStyle w:val="TOC2"/>
        <w:tabs>
          <w:tab w:val="right" w:leader="dot" w:pos="9350"/>
        </w:tabs>
        <w:rPr>
          <w:ins w:id="436" w:author="Gerard" w:date="2015-03-26T23:39:00Z"/>
          <w:rFonts w:asciiTheme="minorHAnsi" w:eastAsiaTheme="minorEastAsia" w:hAnsiTheme="minorHAnsi" w:cstheme="minorBidi"/>
          <w:noProof/>
          <w:lang w:eastAsia="ja-JP"/>
        </w:rPr>
      </w:pPr>
      <w:ins w:id="437" w:author="Gerard" w:date="2015-03-26T23:39:00Z">
        <w:r>
          <w:rPr>
            <w:noProof/>
          </w:rPr>
          <w:t>5.11. Prescribed Active Contraction</w:t>
        </w:r>
        <w:r>
          <w:rPr>
            <w:noProof/>
          </w:rPr>
          <w:tab/>
        </w:r>
        <w:r>
          <w:rPr>
            <w:noProof/>
          </w:rPr>
          <w:fldChar w:fldCharType="begin"/>
        </w:r>
        <w:r>
          <w:rPr>
            <w:noProof/>
          </w:rPr>
          <w:instrText xml:space="preserve"> PAGEREF _Toc289032610 \h </w:instrText>
        </w:r>
      </w:ins>
      <w:r>
        <w:rPr>
          <w:noProof/>
        </w:rPr>
      </w:r>
      <w:r>
        <w:rPr>
          <w:noProof/>
        </w:rPr>
        <w:fldChar w:fldCharType="separate"/>
      </w:r>
      <w:ins w:id="438" w:author="Gerard" w:date="2015-05-06T12:49:00Z">
        <w:r w:rsidR="00E3755C">
          <w:rPr>
            <w:noProof/>
          </w:rPr>
          <w:t>96</w:t>
        </w:r>
      </w:ins>
      <w:ins w:id="439" w:author="Gerard" w:date="2015-03-26T23:39:00Z">
        <w:r>
          <w:rPr>
            <w:noProof/>
          </w:rPr>
          <w:fldChar w:fldCharType="end"/>
        </w:r>
      </w:ins>
    </w:p>
    <w:p w14:paraId="062FE4FC" w14:textId="77777777" w:rsidR="00153956" w:rsidRDefault="00153956">
      <w:pPr>
        <w:pStyle w:val="TOC3"/>
        <w:tabs>
          <w:tab w:val="right" w:leader="dot" w:pos="9350"/>
        </w:tabs>
        <w:rPr>
          <w:ins w:id="440" w:author="Gerard" w:date="2015-03-26T23:39:00Z"/>
          <w:rFonts w:asciiTheme="minorHAnsi" w:eastAsiaTheme="minorEastAsia" w:hAnsiTheme="minorHAnsi" w:cstheme="minorBidi"/>
          <w:noProof/>
          <w:lang w:eastAsia="ja-JP"/>
        </w:rPr>
      </w:pPr>
      <w:ins w:id="441" w:author="Gerard" w:date="2015-03-26T23:39:00Z">
        <w:r>
          <w:rPr>
            <w:noProof/>
          </w:rPr>
          <w:t>5.11.1. Uniaxial Active Contraction</w:t>
        </w:r>
        <w:r>
          <w:rPr>
            <w:noProof/>
          </w:rPr>
          <w:tab/>
        </w:r>
        <w:r>
          <w:rPr>
            <w:noProof/>
          </w:rPr>
          <w:fldChar w:fldCharType="begin"/>
        </w:r>
        <w:r>
          <w:rPr>
            <w:noProof/>
          </w:rPr>
          <w:instrText xml:space="preserve"> PAGEREF _Toc289032611 \h </w:instrText>
        </w:r>
      </w:ins>
      <w:r>
        <w:rPr>
          <w:noProof/>
        </w:rPr>
      </w:r>
      <w:r>
        <w:rPr>
          <w:noProof/>
        </w:rPr>
        <w:fldChar w:fldCharType="separate"/>
      </w:r>
      <w:ins w:id="442" w:author="Gerard" w:date="2015-05-06T12:49:00Z">
        <w:r w:rsidR="00E3755C">
          <w:rPr>
            <w:noProof/>
          </w:rPr>
          <w:t>96</w:t>
        </w:r>
      </w:ins>
      <w:ins w:id="443" w:author="Gerard" w:date="2015-03-26T23:39:00Z">
        <w:r>
          <w:rPr>
            <w:noProof/>
          </w:rPr>
          <w:fldChar w:fldCharType="end"/>
        </w:r>
      </w:ins>
    </w:p>
    <w:p w14:paraId="76705E47" w14:textId="77777777" w:rsidR="00153956" w:rsidRDefault="00153956">
      <w:pPr>
        <w:pStyle w:val="TOC3"/>
        <w:tabs>
          <w:tab w:val="right" w:leader="dot" w:pos="9350"/>
        </w:tabs>
        <w:rPr>
          <w:ins w:id="444" w:author="Gerard" w:date="2015-03-26T23:39:00Z"/>
          <w:rFonts w:asciiTheme="minorHAnsi" w:eastAsiaTheme="minorEastAsia" w:hAnsiTheme="minorHAnsi" w:cstheme="minorBidi"/>
          <w:noProof/>
          <w:lang w:eastAsia="ja-JP"/>
        </w:rPr>
      </w:pPr>
      <w:ins w:id="445" w:author="Gerard" w:date="2015-03-26T23:39:00Z">
        <w:r>
          <w:rPr>
            <w:noProof/>
          </w:rPr>
          <w:t>5.11.2. Transversely Isotropic Active Contraction</w:t>
        </w:r>
        <w:r>
          <w:rPr>
            <w:noProof/>
          </w:rPr>
          <w:tab/>
        </w:r>
        <w:r>
          <w:rPr>
            <w:noProof/>
          </w:rPr>
          <w:fldChar w:fldCharType="begin"/>
        </w:r>
        <w:r>
          <w:rPr>
            <w:noProof/>
          </w:rPr>
          <w:instrText xml:space="preserve"> PAGEREF _Toc289032612 \h </w:instrText>
        </w:r>
      </w:ins>
      <w:r>
        <w:rPr>
          <w:noProof/>
        </w:rPr>
      </w:r>
      <w:r>
        <w:rPr>
          <w:noProof/>
        </w:rPr>
        <w:fldChar w:fldCharType="separate"/>
      </w:r>
      <w:ins w:id="446" w:author="Gerard" w:date="2015-05-06T12:49:00Z">
        <w:r w:rsidR="00E3755C">
          <w:rPr>
            <w:noProof/>
          </w:rPr>
          <w:t>96</w:t>
        </w:r>
      </w:ins>
      <w:ins w:id="447" w:author="Gerard" w:date="2015-03-26T23:39:00Z">
        <w:r>
          <w:rPr>
            <w:noProof/>
          </w:rPr>
          <w:fldChar w:fldCharType="end"/>
        </w:r>
      </w:ins>
    </w:p>
    <w:p w14:paraId="4FDDB59D" w14:textId="77777777" w:rsidR="00153956" w:rsidRDefault="00153956">
      <w:pPr>
        <w:pStyle w:val="TOC3"/>
        <w:tabs>
          <w:tab w:val="right" w:leader="dot" w:pos="9350"/>
        </w:tabs>
        <w:rPr>
          <w:ins w:id="448" w:author="Gerard" w:date="2015-03-26T23:39:00Z"/>
          <w:rFonts w:asciiTheme="minorHAnsi" w:eastAsiaTheme="minorEastAsia" w:hAnsiTheme="minorHAnsi" w:cstheme="minorBidi"/>
          <w:noProof/>
          <w:lang w:eastAsia="ja-JP"/>
        </w:rPr>
      </w:pPr>
      <w:ins w:id="449" w:author="Gerard" w:date="2015-03-26T23:39:00Z">
        <w:r>
          <w:rPr>
            <w:noProof/>
          </w:rPr>
          <w:t>5.11.3. Isotropic Active Contraction</w:t>
        </w:r>
        <w:r>
          <w:rPr>
            <w:noProof/>
          </w:rPr>
          <w:tab/>
        </w:r>
        <w:r>
          <w:rPr>
            <w:noProof/>
          </w:rPr>
          <w:fldChar w:fldCharType="begin"/>
        </w:r>
        <w:r>
          <w:rPr>
            <w:noProof/>
          </w:rPr>
          <w:instrText xml:space="preserve"> PAGEREF _Toc289032613 \h </w:instrText>
        </w:r>
      </w:ins>
      <w:r>
        <w:rPr>
          <w:noProof/>
        </w:rPr>
      </w:r>
      <w:r>
        <w:rPr>
          <w:noProof/>
        </w:rPr>
        <w:fldChar w:fldCharType="separate"/>
      </w:r>
      <w:ins w:id="450" w:author="Gerard" w:date="2015-05-06T12:49:00Z">
        <w:r w:rsidR="00E3755C">
          <w:rPr>
            <w:noProof/>
          </w:rPr>
          <w:t>96</w:t>
        </w:r>
      </w:ins>
      <w:ins w:id="451" w:author="Gerard" w:date="2015-03-26T23:39:00Z">
        <w:r>
          <w:rPr>
            <w:noProof/>
          </w:rPr>
          <w:fldChar w:fldCharType="end"/>
        </w:r>
      </w:ins>
    </w:p>
    <w:p w14:paraId="078D3090" w14:textId="77777777" w:rsidR="00153956" w:rsidRDefault="00153956">
      <w:pPr>
        <w:pStyle w:val="TOC2"/>
        <w:tabs>
          <w:tab w:val="right" w:leader="dot" w:pos="9350"/>
        </w:tabs>
        <w:rPr>
          <w:ins w:id="452" w:author="Gerard" w:date="2015-03-26T23:39:00Z"/>
          <w:rFonts w:asciiTheme="minorHAnsi" w:eastAsiaTheme="minorEastAsia" w:hAnsiTheme="minorHAnsi" w:cstheme="minorBidi"/>
          <w:noProof/>
          <w:lang w:eastAsia="ja-JP"/>
        </w:rPr>
      </w:pPr>
      <w:ins w:id="453" w:author="Gerard" w:date="2015-03-26T23:39:00Z">
        <w:r>
          <w:rPr>
            <w:noProof/>
          </w:rPr>
          <w:t>5.12. Chemical Reaction Production Rate</w:t>
        </w:r>
        <w:r>
          <w:rPr>
            <w:noProof/>
          </w:rPr>
          <w:tab/>
        </w:r>
        <w:r>
          <w:rPr>
            <w:noProof/>
          </w:rPr>
          <w:fldChar w:fldCharType="begin"/>
        </w:r>
        <w:r>
          <w:rPr>
            <w:noProof/>
          </w:rPr>
          <w:instrText xml:space="preserve"> PAGEREF _Toc289032614 \h </w:instrText>
        </w:r>
      </w:ins>
      <w:r>
        <w:rPr>
          <w:noProof/>
        </w:rPr>
      </w:r>
      <w:r>
        <w:rPr>
          <w:noProof/>
        </w:rPr>
        <w:fldChar w:fldCharType="separate"/>
      </w:r>
      <w:ins w:id="454" w:author="Gerard" w:date="2015-05-06T12:49:00Z">
        <w:r w:rsidR="00E3755C">
          <w:rPr>
            <w:noProof/>
          </w:rPr>
          <w:t>97</w:t>
        </w:r>
      </w:ins>
      <w:ins w:id="455" w:author="Gerard" w:date="2015-03-26T23:39:00Z">
        <w:r>
          <w:rPr>
            <w:noProof/>
          </w:rPr>
          <w:fldChar w:fldCharType="end"/>
        </w:r>
      </w:ins>
    </w:p>
    <w:p w14:paraId="4E8CC6B3" w14:textId="77777777" w:rsidR="00153956" w:rsidRDefault="00153956">
      <w:pPr>
        <w:pStyle w:val="TOC3"/>
        <w:tabs>
          <w:tab w:val="right" w:leader="dot" w:pos="9350"/>
        </w:tabs>
        <w:rPr>
          <w:ins w:id="456" w:author="Gerard" w:date="2015-03-26T23:39:00Z"/>
          <w:rFonts w:asciiTheme="minorHAnsi" w:eastAsiaTheme="minorEastAsia" w:hAnsiTheme="minorHAnsi" w:cstheme="minorBidi"/>
          <w:noProof/>
          <w:lang w:eastAsia="ja-JP"/>
        </w:rPr>
      </w:pPr>
      <w:ins w:id="457" w:author="Gerard" w:date="2015-03-26T23:39:00Z">
        <w:r>
          <w:rPr>
            <w:noProof/>
          </w:rPr>
          <w:t>5.12.1. Mass Action Forward</w:t>
        </w:r>
        <w:r>
          <w:rPr>
            <w:noProof/>
          </w:rPr>
          <w:tab/>
        </w:r>
        <w:r>
          <w:rPr>
            <w:noProof/>
          </w:rPr>
          <w:fldChar w:fldCharType="begin"/>
        </w:r>
        <w:r>
          <w:rPr>
            <w:noProof/>
          </w:rPr>
          <w:instrText xml:space="preserve"> PAGEREF _Toc289032615 \h </w:instrText>
        </w:r>
      </w:ins>
      <w:r>
        <w:rPr>
          <w:noProof/>
        </w:rPr>
      </w:r>
      <w:r>
        <w:rPr>
          <w:noProof/>
        </w:rPr>
        <w:fldChar w:fldCharType="separate"/>
      </w:r>
      <w:ins w:id="458" w:author="Gerard" w:date="2015-05-06T12:49:00Z">
        <w:r w:rsidR="00E3755C">
          <w:rPr>
            <w:noProof/>
          </w:rPr>
          <w:t>97</w:t>
        </w:r>
      </w:ins>
      <w:ins w:id="459" w:author="Gerard" w:date="2015-03-26T23:39:00Z">
        <w:r>
          <w:rPr>
            <w:noProof/>
          </w:rPr>
          <w:fldChar w:fldCharType="end"/>
        </w:r>
      </w:ins>
    </w:p>
    <w:p w14:paraId="09AF9853" w14:textId="77777777" w:rsidR="00153956" w:rsidRDefault="00153956">
      <w:pPr>
        <w:pStyle w:val="TOC3"/>
        <w:tabs>
          <w:tab w:val="right" w:leader="dot" w:pos="9350"/>
        </w:tabs>
        <w:rPr>
          <w:ins w:id="460" w:author="Gerard" w:date="2015-03-26T23:39:00Z"/>
          <w:rFonts w:asciiTheme="minorHAnsi" w:eastAsiaTheme="minorEastAsia" w:hAnsiTheme="minorHAnsi" w:cstheme="minorBidi"/>
          <w:noProof/>
          <w:lang w:eastAsia="ja-JP"/>
        </w:rPr>
      </w:pPr>
      <w:ins w:id="461" w:author="Gerard" w:date="2015-03-26T23:39:00Z">
        <w:r>
          <w:rPr>
            <w:noProof/>
          </w:rPr>
          <w:t>5.12.2. Mass Action Reversible</w:t>
        </w:r>
        <w:r>
          <w:rPr>
            <w:noProof/>
          </w:rPr>
          <w:tab/>
        </w:r>
        <w:r>
          <w:rPr>
            <w:noProof/>
          </w:rPr>
          <w:fldChar w:fldCharType="begin"/>
        </w:r>
        <w:r>
          <w:rPr>
            <w:noProof/>
          </w:rPr>
          <w:instrText xml:space="preserve"> PAGEREF _Toc289032616 \h </w:instrText>
        </w:r>
      </w:ins>
      <w:r>
        <w:rPr>
          <w:noProof/>
        </w:rPr>
      </w:r>
      <w:r>
        <w:rPr>
          <w:noProof/>
        </w:rPr>
        <w:fldChar w:fldCharType="separate"/>
      </w:r>
      <w:ins w:id="462" w:author="Gerard" w:date="2015-05-06T12:49:00Z">
        <w:r w:rsidR="00E3755C">
          <w:rPr>
            <w:noProof/>
          </w:rPr>
          <w:t>97</w:t>
        </w:r>
      </w:ins>
      <w:ins w:id="463" w:author="Gerard" w:date="2015-03-26T23:39:00Z">
        <w:r>
          <w:rPr>
            <w:noProof/>
          </w:rPr>
          <w:fldChar w:fldCharType="end"/>
        </w:r>
      </w:ins>
    </w:p>
    <w:p w14:paraId="30734CB8" w14:textId="77777777" w:rsidR="00153956" w:rsidRDefault="00153956">
      <w:pPr>
        <w:pStyle w:val="TOC3"/>
        <w:tabs>
          <w:tab w:val="right" w:leader="dot" w:pos="9350"/>
        </w:tabs>
        <w:rPr>
          <w:ins w:id="464" w:author="Gerard" w:date="2015-03-26T23:39:00Z"/>
          <w:rFonts w:asciiTheme="minorHAnsi" w:eastAsiaTheme="minorEastAsia" w:hAnsiTheme="minorHAnsi" w:cstheme="minorBidi"/>
          <w:noProof/>
          <w:lang w:eastAsia="ja-JP"/>
        </w:rPr>
      </w:pPr>
      <w:ins w:id="465" w:author="Gerard" w:date="2015-03-26T23:39:00Z">
        <w:r>
          <w:rPr>
            <w:noProof/>
          </w:rPr>
          <w:t>5.12.3. Michaelis-Menten</w:t>
        </w:r>
        <w:r>
          <w:rPr>
            <w:noProof/>
          </w:rPr>
          <w:tab/>
        </w:r>
        <w:r>
          <w:rPr>
            <w:noProof/>
          </w:rPr>
          <w:fldChar w:fldCharType="begin"/>
        </w:r>
        <w:r>
          <w:rPr>
            <w:noProof/>
          </w:rPr>
          <w:instrText xml:space="preserve"> PAGEREF _Toc289032617 \h </w:instrText>
        </w:r>
      </w:ins>
      <w:r>
        <w:rPr>
          <w:noProof/>
        </w:rPr>
      </w:r>
      <w:r>
        <w:rPr>
          <w:noProof/>
        </w:rPr>
        <w:fldChar w:fldCharType="separate"/>
      </w:r>
      <w:ins w:id="466" w:author="Gerard" w:date="2015-05-06T12:49:00Z">
        <w:r w:rsidR="00E3755C">
          <w:rPr>
            <w:noProof/>
          </w:rPr>
          <w:t>97</w:t>
        </w:r>
      </w:ins>
      <w:ins w:id="467" w:author="Gerard" w:date="2015-03-26T23:39:00Z">
        <w:r>
          <w:rPr>
            <w:noProof/>
          </w:rPr>
          <w:fldChar w:fldCharType="end"/>
        </w:r>
      </w:ins>
    </w:p>
    <w:p w14:paraId="5252FAE5" w14:textId="77777777" w:rsidR="00153956" w:rsidRDefault="00153956">
      <w:pPr>
        <w:pStyle w:val="TOC2"/>
        <w:tabs>
          <w:tab w:val="right" w:leader="dot" w:pos="9350"/>
        </w:tabs>
        <w:rPr>
          <w:ins w:id="468" w:author="Gerard" w:date="2015-03-26T23:39:00Z"/>
          <w:rFonts w:asciiTheme="minorHAnsi" w:eastAsiaTheme="minorEastAsia" w:hAnsiTheme="minorHAnsi" w:cstheme="minorBidi"/>
          <w:noProof/>
          <w:lang w:eastAsia="ja-JP"/>
        </w:rPr>
      </w:pPr>
      <w:ins w:id="469" w:author="Gerard" w:date="2015-03-26T23:39:00Z">
        <w:r>
          <w:rPr>
            <w:noProof/>
          </w:rPr>
          <w:t>5.13. Specific Reaction Rate</w:t>
        </w:r>
        <w:r>
          <w:rPr>
            <w:noProof/>
          </w:rPr>
          <w:tab/>
        </w:r>
        <w:r>
          <w:rPr>
            <w:noProof/>
          </w:rPr>
          <w:fldChar w:fldCharType="begin"/>
        </w:r>
        <w:r>
          <w:rPr>
            <w:noProof/>
          </w:rPr>
          <w:instrText xml:space="preserve"> PAGEREF _Toc289032618 \h </w:instrText>
        </w:r>
      </w:ins>
      <w:r>
        <w:rPr>
          <w:noProof/>
        </w:rPr>
      </w:r>
      <w:r>
        <w:rPr>
          <w:noProof/>
        </w:rPr>
        <w:fldChar w:fldCharType="separate"/>
      </w:r>
      <w:ins w:id="470" w:author="Gerard" w:date="2015-05-06T12:49:00Z">
        <w:r w:rsidR="00E3755C">
          <w:rPr>
            <w:noProof/>
          </w:rPr>
          <w:t>98</w:t>
        </w:r>
      </w:ins>
      <w:ins w:id="471" w:author="Gerard" w:date="2015-03-26T23:39:00Z">
        <w:r>
          <w:rPr>
            <w:noProof/>
          </w:rPr>
          <w:fldChar w:fldCharType="end"/>
        </w:r>
      </w:ins>
    </w:p>
    <w:p w14:paraId="54700B0B" w14:textId="77777777" w:rsidR="00153956" w:rsidRDefault="00153956">
      <w:pPr>
        <w:pStyle w:val="TOC3"/>
        <w:tabs>
          <w:tab w:val="right" w:leader="dot" w:pos="9350"/>
        </w:tabs>
        <w:rPr>
          <w:ins w:id="472" w:author="Gerard" w:date="2015-03-26T23:39:00Z"/>
          <w:rFonts w:asciiTheme="minorHAnsi" w:eastAsiaTheme="minorEastAsia" w:hAnsiTheme="minorHAnsi" w:cstheme="minorBidi"/>
          <w:noProof/>
          <w:lang w:eastAsia="ja-JP"/>
        </w:rPr>
      </w:pPr>
      <w:ins w:id="473" w:author="Gerard" w:date="2015-03-26T23:39:00Z">
        <w:r>
          <w:rPr>
            <w:noProof/>
          </w:rPr>
          <w:t>5.13.1. Constant Specific Reaction Rate</w:t>
        </w:r>
        <w:r>
          <w:rPr>
            <w:noProof/>
          </w:rPr>
          <w:tab/>
        </w:r>
        <w:r>
          <w:rPr>
            <w:noProof/>
          </w:rPr>
          <w:fldChar w:fldCharType="begin"/>
        </w:r>
        <w:r>
          <w:rPr>
            <w:noProof/>
          </w:rPr>
          <w:instrText xml:space="preserve"> PAGEREF _Toc289032619 \h </w:instrText>
        </w:r>
      </w:ins>
      <w:r>
        <w:rPr>
          <w:noProof/>
        </w:rPr>
      </w:r>
      <w:r>
        <w:rPr>
          <w:noProof/>
        </w:rPr>
        <w:fldChar w:fldCharType="separate"/>
      </w:r>
      <w:ins w:id="474" w:author="Gerard" w:date="2015-05-06T12:49:00Z">
        <w:r w:rsidR="00E3755C">
          <w:rPr>
            <w:noProof/>
          </w:rPr>
          <w:t>98</w:t>
        </w:r>
      </w:ins>
      <w:ins w:id="475" w:author="Gerard" w:date="2015-03-26T23:39:00Z">
        <w:r>
          <w:rPr>
            <w:noProof/>
          </w:rPr>
          <w:fldChar w:fldCharType="end"/>
        </w:r>
      </w:ins>
    </w:p>
    <w:p w14:paraId="69647564" w14:textId="77777777" w:rsidR="00153956" w:rsidRDefault="00153956">
      <w:pPr>
        <w:pStyle w:val="TOC3"/>
        <w:tabs>
          <w:tab w:val="right" w:leader="dot" w:pos="9350"/>
        </w:tabs>
        <w:rPr>
          <w:ins w:id="476" w:author="Gerard" w:date="2015-03-26T23:39:00Z"/>
          <w:rFonts w:asciiTheme="minorHAnsi" w:eastAsiaTheme="minorEastAsia" w:hAnsiTheme="minorHAnsi" w:cstheme="minorBidi"/>
          <w:noProof/>
          <w:lang w:eastAsia="ja-JP"/>
        </w:rPr>
      </w:pPr>
      <w:ins w:id="477" w:author="Gerard" w:date="2015-03-26T23:39:00Z">
        <w:r>
          <w:rPr>
            <w:noProof/>
          </w:rPr>
          <w:t>5.13.2. Huiskes Remodeling</w:t>
        </w:r>
        <w:r>
          <w:rPr>
            <w:noProof/>
          </w:rPr>
          <w:tab/>
        </w:r>
        <w:r>
          <w:rPr>
            <w:noProof/>
          </w:rPr>
          <w:fldChar w:fldCharType="begin"/>
        </w:r>
        <w:r>
          <w:rPr>
            <w:noProof/>
          </w:rPr>
          <w:instrText xml:space="preserve"> PAGEREF _Toc289032620 \h </w:instrText>
        </w:r>
      </w:ins>
      <w:r>
        <w:rPr>
          <w:noProof/>
        </w:rPr>
      </w:r>
      <w:r>
        <w:rPr>
          <w:noProof/>
        </w:rPr>
        <w:fldChar w:fldCharType="separate"/>
      </w:r>
      <w:ins w:id="478" w:author="Gerard" w:date="2015-05-06T12:49:00Z">
        <w:r w:rsidR="00E3755C">
          <w:rPr>
            <w:noProof/>
          </w:rPr>
          <w:t>98</w:t>
        </w:r>
      </w:ins>
      <w:ins w:id="479" w:author="Gerard" w:date="2015-03-26T23:39:00Z">
        <w:r>
          <w:rPr>
            <w:noProof/>
          </w:rPr>
          <w:fldChar w:fldCharType="end"/>
        </w:r>
      </w:ins>
    </w:p>
    <w:p w14:paraId="4DF879B5" w14:textId="77777777" w:rsidR="00153956" w:rsidRDefault="00153956">
      <w:pPr>
        <w:pStyle w:val="TOC1"/>
        <w:rPr>
          <w:ins w:id="480" w:author="Gerard" w:date="2015-03-26T23:39:00Z"/>
          <w:rFonts w:asciiTheme="minorHAnsi" w:eastAsiaTheme="minorEastAsia" w:hAnsiTheme="minorHAnsi" w:cstheme="minorBidi"/>
          <w:b w:val="0"/>
          <w:lang w:eastAsia="ja-JP"/>
        </w:rPr>
      </w:pPr>
      <w:ins w:id="481" w:author="Gerard" w:date="2015-03-26T23:39:00Z">
        <w:r>
          <w:t>Chapter 6. Contact and Coupling</w:t>
        </w:r>
        <w:r>
          <w:tab/>
        </w:r>
        <w:r>
          <w:fldChar w:fldCharType="begin"/>
        </w:r>
        <w:r>
          <w:instrText xml:space="preserve"> PAGEREF _Toc289032621 \h </w:instrText>
        </w:r>
      </w:ins>
      <w:r>
        <w:fldChar w:fldCharType="separate"/>
      </w:r>
      <w:ins w:id="482" w:author="Gerard" w:date="2015-05-06T12:49:00Z">
        <w:r w:rsidR="00E3755C">
          <w:t>99</w:t>
        </w:r>
      </w:ins>
      <w:ins w:id="483" w:author="Gerard" w:date="2015-03-26T23:39:00Z">
        <w:r>
          <w:fldChar w:fldCharType="end"/>
        </w:r>
      </w:ins>
    </w:p>
    <w:p w14:paraId="506202AC" w14:textId="77777777" w:rsidR="00153956" w:rsidRDefault="00153956">
      <w:pPr>
        <w:pStyle w:val="TOC2"/>
        <w:tabs>
          <w:tab w:val="right" w:leader="dot" w:pos="9350"/>
        </w:tabs>
        <w:rPr>
          <w:ins w:id="484" w:author="Gerard" w:date="2015-03-26T23:39:00Z"/>
          <w:rFonts w:asciiTheme="minorHAnsi" w:eastAsiaTheme="minorEastAsia" w:hAnsiTheme="minorHAnsi" w:cstheme="minorBidi"/>
          <w:noProof/>
          <w:lang w:eastAsia="ja-JP"/>
        </w:rPr>
      </w:pPr>
      <w:ins w:id="485" w:author="Gerard" w:date="2015-03-26T23:39:00Z">
        <w:r>
          <w:rPr>
            <w:noProof/>
          </w:rPr>
          <w:t>6.1. Rigid-Deformable Coupling</w:t>
        </w:r>
        <w:r>
          <w:rPr>
            <w:noProof/>
          </w:rPr>
          <w:tab/>
        </w:r>
        <w:r>
          <w:rPr>
            <w:noProof/>
          </w:rPr>
          <w:fldChar w:fldCharType="begin"/>
        </w:r>
        <w:r>
          <w:rPr>
            <w:noProof/>
          </w:rPr>
          <w:instrText xml:space="preserve"> PAGEREF _Toc289032622 \h </w:instrText>
        </w:r>
      </w:ins>
      <w:r>
        <w:rPr>
          <w:noProof/>
        </w:rPr>
      </w:r>
      <w:r>
        <w:rPr>
          <w:noProof/>
        </w:rPr>
        <w:fldChar w:fldCharType="separate"/>
      </w:r>
      <w:ins w:id="486" w:author="Gerard" w:date="2015-05-06T12:49:00Z">
        <w:r w:rsidR="00E3755C">
          <w:rPr>
            <w:noProof/>
          </w:rPr>
          <w:t>99</w:t>
        </w:r>
      </w:ins>
      <w:ins w:id="487" w:author="Gerard" w:date="2015-03-26T23:39:00Z">
        <w:r>
          <w:rPr>
            <w:noProof/>
          </w:rPr>
          <w:fldChar w:fldCharType="end"/>
        </w:r>
      </w:ins>
    </w:p>
    <w:p w14:paraId="5B0D6C3B" w14:textId="77777777" w:rsidR="00153956" w:rsidRDefault="00153956">
      <w:pPr>
        <w:pStyle w:val="TOC3"/>
        <w:tabs>
          <w:tab w:val="right" w:leader="dot" w:pos="9350"/>
        </w:tabs>
        <w:rPr>
          <w:ins w:id="488" w:author="Gerard" w:date="2015-03-26T23:39:00Z"/>
          <w:rFonts w:asciiTheme="minorHAnsi" w:eastAsiaTheme="minorEastAsia" w:hAnsiTheme="minorHAnsi" w:cstheme="minorBidi"/>
          <w:noProof/>
          <w:lang w:eastAsia="ja-JP"/>
        </w:rPr>
      </w:pPr>
      <w:ins w:id="489" w:author="Gerard" w:date="2015-03-26T23:39:00Z">
        <w:r>
          <w:rPr>
            <w:noProof/>
          </w:rPr>
          <w:t>6.1.1. Kinematics</w:t>
        </w:r>
        <w:r>
          <w:rPr>
            <w:noProof/>
          </w:rPr>
          <w:tab/>
        </w:r>
        <w:r>
          <w:rPr>
            <w:noProof/>
          </w:rPr>
          <w:fldChar w:fldCharType="begin"/>
        </w:r>
        <w:r>
          <w:rPr>
            <w:noProof/>
          </w:rPr>
          <w:instrText xml:space="preserve"> PAGEREF _Toc289032623 \h </w:instrText>
        </w:r>
      </w:ins>
      <w:r>
        <w:rPr>
          <w:noProof/>
        </w:rPr>
      </w:r>
      <w:r>
        <w:rPr>
          <w:noProof/>
        </w:rPr>
        <w:fldChar w:fldCharType="separate"/>
      </w:r>
      <w:ins w:id="490" w:author="Gerard" w:date="2015-05-06T12:49:00Z">
        <w:r w:rsidR="00E3755C">
          <w:rPr>
            <w:noProof/>
          </w:rPr>
          <w:t>99</w:t>
        </w:r>
      </w:ins>
      <w:ins w:id="491" w:author="Gerard" w:date="2015-03-26T23:39:00Z">
        <w:r>
          <w:rPr>
            <w:noProof/>
          </w:rPr>
          <w:fldChar w:fldCharType="end"/>
        </w:r>
      </w:ins>
    </w:p>
    <w:p w14:paraId="2CFDF4EB" w14:textId="77777777" w:rsidR="00153956" w:rsidRDefault="00153956">
      <w:pPr>
        <w:pStyle w:val="TOC3"/>
        <w:tabs>
          <w:tab w:val="right" w:leader="dot" w:pos="9350"/>
        </w:tabs>
        <w:rPr>
          <w:ins w:id="492" w:author="Gerard" w:date="2015-03-26T23:39:00Z"/>
          <w:rFonts w:asciiTheme="minorHAnsi" w:eastAsiaTheme="minorEastAsia" w:hAnsiTheme="minorHAnsi" w:cstheme="minorBidi"/>
          <w:noProof/>
          <w:lang w:eastAsia="ja-JP"/>
        </w:rPr>
      </w:pPr>
      <w:ins w:id="493" w:author="Gerard" w:date="2015-03-26T23:39:00Z">
        <w:r>
          <w:rPr>
            <w:noProof/>
          </w:rPr>
          <w:t>6.1.2. A single rigid body</w:t>
        </w:r>
        <w:r>
          <w:rPr>
            <w:noProof/>
          </w:rPr>
          <w:tab/>
        </w:r>
        <w:r>
          <w:rPr>
            <w:noProof/>
          </w:rPr>
          <w:fldChar w:fldCharType="begin"/>
        </w:r>
        <w:r>
          <w:rPr>
            <w:noProof/>
          </w:rPr>
          <w:instrText xml:space="preserve"> PAGEREF _Toc289032624 \h </w:instrText>
        </w:r>
      </w:ins>
      <w:r>
        <w:rPr>
          <w:noProof/>
        </w:rPr>
      </w:r>
      <w:r>
        <w:rPr>
          <w:noProof/>
        </w:rPr>
        <w:fldChar w:fldCharType="separate"/>
      </w:r>
      <w:ins w:id="494" w:author="Gerard" w:date="2015-05-06T12:49:00Z">
        <w:r w:rsidR="00E3755C">
          <w:rPr>
            <w:noProof/>
          </w:rPr>
          <w:t>100</w:t>
        </w:r>
      </w:ins>
      <w:ins w:id="495" w:author="Gerard" w:date="2015-03-26T23:39:00Z">
        <w:r>
          <w:rPr>
            <w:noProof/>
          </w:rPr>
          <w:fldChar w:fldCharType="end"/>
        </w:r>
      </w:ins>
    </w:p>
    <w:p w14:paraId="25A99AEA" w14:textId="77777777" w:rsidR="00153956" w:rsidRDefault="00153956">
      <w:pPr>
        <w:pStyle w:val="TOC3"/>
        <w:tabs>
          <w:tab w:val="right" w:leader="dot" w:pos="9350"/>
        </w:tabs>
        <w:rPr>
          <w:ins w:id="496" w:author="Gerard" w:date="2015-03-26T23:39:00Z"/>
          <w:rFonts w:asciiTheme="minorHAnsi" w:eastAsiaTheme="minorEastAsia" w:hAnsiTheme="minorHAnsi" w:cstheme="minorBidi"/>
          <w:noProof/>
          <w:lang w:eastAsia="ja-JP"/>
        </w:rPr>
      </w:pPr>
      <w:ins w:id="497" w:author="Gerard" w:date="2015-03-26T23:39:00Z">
        <w:r>
          <w:rPr>
            <w:noProof/>
          </w:rPr>
          <w:t>6.1.3. Multiple Rigid Bodies</w:t>
        </w:r>
        <w:r>
          <w:rPr>
            <w:noProof/>
          </w:rPr>
          <w:tab/>
        </w:r>
        <w:r>
          <w:rPr>
            <w:noProof/>
          </w:rPr>
          <w:fldChar w:fldCharType="begin"/>
        </w:r>
        <w:r>
          <w:rPr>
            <w:noProof/>
          </w:rPr>
          <w:instrText xml:space="preserve"> PAGEREF _Toc289032625 \h </w:instrText>
        </w:r>
      </w:ins>
      <w:r>
        <w:rPr>
          <w:noProof/>
        </w:rPr>
      </w:r>
      <w:r>
        <w:rPr>
          <w:noProof/>
        </w:rPr>
        <w:fldChar w:fldCharType="separate"/>
      </w:r>
      <w:ins w:id="498" w:author="Gerard" w:date="2015-05-06T12:49:00Z">
        <w:r w:rsidR="00E3755C">
          <w:rPr>
            <w:noProof/>
          </w:rPr>
          <w:t>101</w:t>
        </w:r>
      </w:ins>
      <w:ins w:id="499" w:author="Gerard" w:date="2015-03-26T23:39:00Z">
        <w:r>
          <w:rPr>
            <w:noProof/>
          </w:rPr>
          <w:fldChar w:fldCharType="end"/>
        </w:r>
      </w:ins>
    </w:p>
    <w:p w14:paraId="76A8B7AE" w14:textId="77777777" w:rsidR="00153956" w:rsidRDefault="00153956">
      <w:pPr>
        <w:pStyle w:val="TOC2"/>
        <w:tabs>
          <w:tab w:val="right" w:leader="dot" w:pos="9350"/>
        </w:tabs>
        <w:rPr>
          <w:ins w:id="500" w:author="Gerard" w:date="2015-03-26T23:39:00Z"/>
          <w:rFonts w:asciiTheme="minorHAnsi" w:eastAsiaTheme="minorEastAsia" w:hAnsiTheme="minorHAnsi" w:cstheme="minorBidi"/>
          <w:noProof/>
          <w:lang w:eastAsia="ja-JP"/>
        </w:rPr>
      </w:pPr>
      <w:ins w:id="501" w:author="Gerard" w:date="2015-03-26T23:39:00Z">
        <w:r>
          <w:rPr>
            <w:noProof/>
          </w:rPr>
          <w:t>6.2. Rigid Joints</w:t>
        </w:r>
        <w:r>
          <w:rPr>
            <w:noProof/>
          </w:rPr>
          <w:tab/>
        </w:r>
        <w:r>
          <w:rPr>
            <w:noProof/>
          </w:rPr>
          <w:fldChar w:fldCharType="begin"/>
        </w:r>
        <w:r>
          <w:rPr>
            <w:noProof/>
          </w:rPr>
          <w:instrText xml:space="preserve"> PAGEREF _Toc289032626 \h </w:instrText>
        </w:r>
      </w:ins>
      <w:r>
        <w:rPr>
          <w:noProof/>
        </w:rPr>
      </w:r>
      <w:r>
        <w:rPr>
          <w:noProof/>
        </w:rPr>
        <w:fldChar w:fldCharType="separate"/>
      </w:r>
      <w:ins w:id="502" w:author="Gerard" w:date="2015-05-06T12:49:00Z">
        <w:r w:rsidR="00E3755C">
          <w:rPr>
            <w:noProof/>
          </w:rPr>
          <w:t>102</w:t>
        </w:r>
      </w:ins>
      <w:ins w:id="503" w:author="Gerard" w:date="2015-03-26T23:39:00Z">
        <w:r>
          <w:rPr>
            <w:noProof/>
          </w:rPr>
          <w:fldChar w:fldCharType="end"/>
        </w:r>
      </w:ins>
    </w:p>
    <w:p w14:paraId="419B82A6" w14:textId="77777777" w:rsidR="00153956" w:rsidRDefault="00153956">
      <w:pPr>
        <w:pStyle w:val="TOC2"/>
        <w:tabs>
          <w:tab w:val="right" w:leader="dot" w:pos="9350"/>
        </w:tabs>
        <w:rPr>
          <w:ins w:id="504" w:author="Gerard" w:date="2015-03-26T23:39:00Z"/>
          <w:rFonts w:asciiTheme="minorHAnsi" w:eastAsiaTheme="minorEastAsia" w:hAnsiTheme="minorHAnsi" w:cstheme="minorBidi"/>
          <w:noProof/>
          <w:lang w:eastAsia="ja-JP"/>
        </w:rPr>
      </w:pPr>
      <w:ins w:id="505" w:author="Gerard" w:date="2015-03-26T23:39:00Z">
        <w:r>
          <w:rPr>
            <w:noProof/>
          </w:rPr>
          <w:t>6.3. Sliding Interfaces</w:t>
        </w:r>
        <w:r>
          <w:rPr>
            <w:noProof/>
          </w:rPr>
          <w:tab/>
        </w:r>
        <w:r>
          <w:rPr>
            <w:noProof/>
          </w:rPr>
          <w:fldChar w:fldCharType="begin"/>
        </w:r>
        <w:r>
          <w:rPr>
            <w:noProof/>
          </w:rPr>
          <w:instrText xml:space="preserve"> PAGEREF _Toc289032627 \h </w:instrText>
        </w:r>
      </w:ins>
      <w:r>
        <w:rPr>
          <w:noProof/>
        </w:rPr>
      </w:r>
      <w:r>
        <w:rPr>
          <w:noProof/>
        </w:rPr>
        <w:fldChar w:fldCharType="separate"/>
      </w:r>
      <w:ins w:id="506" w:author="Gerard" w:date="2015-05-06T12:49:00Z">
        <w:r w:rsidR="00E3755C">
          <w:rPr>
            <w:noProof/>
          </w:rPr>
          <w:t>103</w:t>
        </w:r>
      </w:ins>
      <w:ins w:id="507" w:author="Gerard" w:date="2015-03-26T23:39:00Z">
        <w:r>
          <w:rPr>
            <w:noProof/>
          </w:rPr>
          <w:fldChar w:fldCharType="end"/>
        </w:r>
      </w:ins>
    </w:p>
    <w:p w14:paraId="05EFFEA3" w14:textId="77777777" w:rsidR="00153956" w:rsidRDefault="00153956">
      <w:pPr>
        <w:pStyle w:val="TOC3"/>
        <w:tabs>
          <w:tab w:val="right" w:leader="dot" w:pos="9350"/>
        </w:tabs>
        <w:rPr>
          <w:ins w:id="508" w:author="Gerard" w:date="2015-03-26T23:39:00Z"/>
          <w:rFonts w:asciiTheme="minorHAnsi" w:eastAsiaTheme="minorEastAsia" w:hAnsiTheme="minorHAnsi" w:cstheme="minorBidi"/>
          <w:noProof/>
          <w:lang w:eastAsia="ja-JP"/>
        </w:rPr>
      </w:pPr>
      <w:ins w:id="509" w:author="Gerard" w:date="2015-03-26T23:39:00Z">
        <w:r>
          <w:rPr>
            <w:noProof/>
          </w:rPr>
          <w:t>6.3.1. Contact Kinematics</w:t>
        </w:r>
        <w:r>
          <w:rPr>
            <w:noProof/>
          </w:rPr>
          <w:tab/>
        </w:r>
        <w:r>
          <w:rPr>
            <w:noProof/>
          </w:rPr>
          <w:fldChar w:fldCharType="begin"/>
        </w:r>
        <w:r>
          <w:rPr>
            <w:noProof/>
          </w:rPr>
          <w:instrText xml:space="preserve"> PAGEREF _Toc289032628 \h </w:instrText>
        </w:r>
      </w:ins>
      <w:r>
        <w:rPr>
          <w:noProof/>
        </w:rPr>
      </w:r>
      <w:r>
        <w:rPr>
          <w:noProof/>
        </w:rPr>
        <w:fldChar w:fldCharType="separate"/>
      </w:r>
      <w:ins w:id="510" w:author="Gerard" w:date="2015-05-06T12:49:00Z">
        <w:r w:rsidR="00E3755C">
          <w:rPr>
            <w:noProof/>
          </w:rPr>
          <w:t>103</w:t>
        </w:r>
      </w:ins>
      <w:ins w:id="511" w:author="Gerard" w:date="2015-03-26T23:39:00Z">
        <w:r>
          <w:rPr>
            <w:noProof/>
          </w:rPr>
          <w:fldChar w:fldCharType="end"/>
        </w:r>
      </w:ins>
    </w:p>
    <w:p w14:paraId="63086F01" w14:textId="77777777" w:rsidR="00153956" w:rsidRDefault="00153956">
      <w:pPr>
        <w:pStyle w:val="TOC3"/>
        <w:tabs>
          <w:tab w:val="right" w:leader="dot" w:pos="9350"/>
        </w:tabs>
        <w:rPr>
          <w:ins w:id="512" w:author="Gerard" w:date="2015-03-26T23:39:00Z"/>
          <w:rFonts w:asciiTheme="minorHAnsi" w:eastAsiaTheme="minorEastAsia" w:hAnsiTheme="minorHAnsi" w:cstheme="minorBidi"/>
          <w:noProof/>
          <w:lang w:eastAsia="ja-JP"/>
        </w:rPr>
      </w:pPr>
      <w:ins w:id="513" w:author="Gerard" w:date="2015-03-26T23:39:00Z">
        <w:r>
          <w:rPr>
            <w:noProof/>
          </w:rPr>
          <w:t>6.3.2. Weak Form of Two Body Contact</w:t>
        </w:r>
        <w:r>
          <w:rPr>
            <w:noProof/>
          </w:rPr>
          <w:tab/>
        </w:r>
        <w:r>
          <w:rPr>
            <w:noProof/>
          </w:rPr>
          <w:fldChar w:fldCharType="begin"/>
        </w:r>
        <w:r>
          <w:rPr>
            <w:noProof/>
          </w:rPr>
          <w:instrText xml:space="preserve"> PAGEREF _Toc289032629 \h </w:instrText>
        </w:r>
      </w:ins>
      <w:r>
        <w:rPr>
          <w:noProof/>
        </w:rPr>
      </w:r>
      <w:r>
        <w:rPr>
          <w:noProof/>
        </w:rPr>
        <w:fldChar w:fldCharType="separate"/>
      </w:r>
      <w:ins w:id="514" w:author="Gerard" w:date="2015-05-06T12:49:00Z">
        <w:r w:rsidR="00E3755C">
          <w:rPr>
            <w:noProof/>
          </w:rPr>
          <w:t>105</w:t>
        </w:r>
      </w:ins>
      <w:ins w:id="515" w:author="Gerard" w:date="2015-03-26T23:39:00Z">
        <w:r>
          <w:rPr>
            <w:noProof/>
          </w:rPr>
          <w:fldChar w:fldCharType="end"/>
        </w:r>
      </w:ins>
    </w:p>
    <w:p w14:paraId="5597779E" w14:textId="77777777" w:rsidR="00153956" w:rsidRDefault="00153956">
      <w:pPr>
        <w:pStyle w:val="TOC3"/>
        <w:tabs>
          <w:tab w:val="right" w:leader="dot" w:pos="9350"/>
        </w:tabs>
        <w:rPr>
          <w:ins w:id="516" w:author="Gerard" w:date="2015-03-26T23:39:00Z"/>
          <w:rFonts w:asciiTheme="minorHAnsi" w:eastAsiaTheme="minorEastAsia" w:hAnsiTheme="minorHAnsi" w:cstheme="minorBidi"/>
          <w:noProof/>
          <w:lang w:eastAsia="ja-JP"/>
        </w:rPr>
      </w:pPr>
      <w:ins w:id="517" w:author="Gerard" w:date="2015-03-26T23:39:00Z">
        <w:r>
          <w:rPr>
            <w:noProof/>
          </w:rPr>
          <w:t>6.3.3. Linearization of the Contact Integral</w:t>
        </w:r>
        <w:r>
          <w:rPr>
            <w:noProof/>
          </w:rPr>
          <w:tab/>
        </w:r>
        <w:r>
          <w:rPr>
            <w:noProof/>
          </w:rPr>
          <w:fldChar w:fldCharType="begin"/>
        </w:r>
        <w:r>
          <w:rPr>
            <w:noProof/>
          </w:rPr>
          <w:instrText xml:space="preserve"> PAGEREF _Toc289032630 \h </w:instrText>
        </w:r>
      </w:ins>
      <w:r>
        <w:rPr>
          <w:noProof/>
        </w:rPr>
      </w:r>
      <w:r>
        <w:rPr>
          <w:noProof/>
        </w:rPr>
        <w:fldChar w:fldCharType="separate"/>
      </w:r>
      <w:ins w:id="518" w:author="Gerard" w:date="2015-05-06T12:49:00Z">
        <w:r w:rsidR="00E3755C">
          <w:rPr>
            <w:noProof/>
          </w:rPr>
          <w:t>106</w:t>
        </w:r>
      </w:ins>
      <w:ins w:id="519" w:author="Gerard" w:date="2015-03-26T23:39:00Z">
        <w:r>
          <w:rPr>
            <w:noProof/>
          </w:rPr>
          <w:fldChar w:fldCharType="end"/>
        </w:r>
      </w:ins>
    </w:p>
    <w:p w14:paraId="2ED4C4B6" w14:textId="77777777" w:rsidR="00153956" w:rsidRDefault="00153956">
      <w:pPr>
        <w:pStyle w:val="TOC3"/>
        <w:tabs>
          <w:tab w:val="right" w:leader="dot" w:pos="9350"/>
        </w:tabs>
        <w:rPr>
          <w:ins w:id="520" w:author="Gerard" w:date="2015-03-26T23:39:00Z"/>
          <w:rFonts w:asciiTheme="minorHAnsi" w:eastAsiaTheme="minorEastAsia" w:hAnsiTheme="minorHAnsi" w:cstheme="minorBidi"/>
          <w:noProof/>
          <w:lang w:eastAsia="ja-JP"/>
        </w:rPr>
      </w:pPr>
      <w:ins w:id="521" w:author="Gerard" w:date="2015-03-26T23:39:00Z">
        <w:r>
          <w:rPr>
            <w:noProof/>
          </w:rPr>
          <w:t>6.3.4. Discretization of the Contact Integral</w:t>
        </w:r>
        <w:r>
          <w:rPr>
            <w:noProof/>
          </w:rPr>
          <w:tab/>
        </w:r>
        <w:r>
          <w:rPr>
            <w:noProof/>
          </w:rPr>
          <w:fldChar w:fldCharType="begin"/>
        </w:r>
        <w:r>
          <w:rPr>
            <w:noProof/>
          </w:rPr>
          <w:instrText xml:space="preserve"> PAGEREF _Toc289032631 \h </w:instrText>
        </w:r>
      </w:ins>
      <w:r>
        <w:rPr>
          <w:noProof/>
        </w:rPr>
      </w:r>
      <w:r>
        <w:rPr>
          <w:noProof/>
        </w:rPr>
        <w:fldChar w:fldCharType="separate"/>
      </w:r>
      <w:ins w:id="522" w:author="Gerard" w:date="2015-05-06T12:49:00Z">
        <w:r w:rsidR="00E3755C">
          <w:rPr>
            <w:noProof/>
          </w:rPr>
          <w:t>106</w:t>
        </w:r>
      </w:ins>
      <w:ins w:id="523" w:author="Gerard" w:date="2015-03-26T23:39:00Z">
        <w:r>
          <w:rPr>
            <w:noProof/>
          </w:rPr>
          <w:fldChar w:fldCharType="end"/>
        </w:r>
      </w:ins>
    </w:p>
    <w:p w14:paraId="338B4B91" w14:textId="77777777" w:rsidR="00153956" w:rsidRDefault="00153956">
      <w:pPr>
        <w:pStyle w:val="TOC3"/>
        <w:tabs>
          <w:tab w:val="right" w:leader="dot" w:pos="9350"/>
        </w:tabs>
        <w:rPr>
          <w:ins w:id="524" w:author="Gerard" w:date="2015-03-26T23:39:00Z"/>
          <w:rFonts w:asciiTheme="minorHAnsi" w:eastAsiaTheme="minorEastAsia" w:hAnsiTheme="minorHAnsi" w:cstheme="minorBidi"/>
          <w:noProof/>
          <w:lang w:eastAsia="ja-JP"/>
        </w:rPr>
      </w:pPr>
      <w:ins w:id="525" w:author="Gerard" w:date="2015-03-26T23:39:00Z">
        <w:r>
          <w:rPr>
            <w:noProof/>
          </w:rPr>
          <w:t>6.3.5. Discretization of the Contact Stiffness</w:t>
        </w:r>
        <w:r>
          <w:rPr>
            <w:noProof/>
          </w:rPr>
          <w:tab/>
        </w:r>
        <w:r>
          <w:rPr>
            <w:noProof/>
          </w:rPr>
          <w:fldChar w:fldCharType="begin"/>
        </w:r>
        <w:r>
          <w:rPr>
            <w:noProof/>
          </w:rPr>
          <w:instrText xml:space="preserve"> PAGEREF _Toc289032632 \h </w:instrText>
        </w:r>
      </w:ins>
      <w:r>
        <w:rPr>
          <w:noProof/>
        </w:rPr>
      </w:r>
      <w:r>
        <w:rPr>
          <w:noProof/>
        </w:rPr>
        <w:fldChar w:fldCharType="separate"/>
      </w:r>
      <w:ins w:id="526" w:author="Gerard" w:date="2015-05-06T12:49:00Z">
        <w:r w:rsidR="00E3755C">
          <w:rPr>
            <w:noProof/>
          </w:rPr>
          <w:t>107</w:t>
        </w:r>
      </w:ins>
      <w:ins w:id="527" w:author="Gerard" w:date="2015-03-26T23:39:00Z">
        <w:r>
          <w:rPr>
            <w:noProof/>
          </w:rPr>
          <w:fldChar w:fldCharType="end"/>
        </w:r>
      </w:ins>
    </w:p>
    <w:p w14:paraId="01DEBE2A" w14:textId="77777777" w:rsidR="00153956" w:rsidRDefault="00153956">
      <w:pPr>
        <w:pStyle w:val="TOC3"/>
        <w:tabs>
          <w:tab w:val="right" w:leader="dot" w:pos="9350"/>
        </w:tabs>
        <w:rPr>
          <w:ins w:id="528" w:author="Gerard" w:date="2015-03-26T23:39:00Z"/>
          <w:rFonts w:asciiTheme="minorHAnsi" w:eastAsiaTheme="minorEastAsia" w:hAnsiTheme="minorHAnsi" w:cstheme="minorBidi"/>
          <w:noProof/>
          <w:lang w:eastAsia="ja-JP"/>
        </w:rPr>
      </w:pPr>
      <w:ins w:id="529" w:author="Gerard" w:date="2015-03-26T23:39:00Z">
        <w:r>
          <w:rPr>
            <w:noProof/>
          </w:rPr>
          <w:t>6.3.6. Augmented Lagrangian Method</w:t>
        </w:r>
        <w:r>
          <w:rPr>
            <w:noProof/>
          </w:rPr>
          <w:tab/>
        </w:r>
        <w:r>
          <w:rPr>
            <w:noProof/>
          </w:rPr>
          <w:fldChar w:fldCharType="begin"/>
        </w:r>
        <w:r>
          <w:rPr>
            <w:noProof/>
          </w:rPr>
          <w:instrText xml:space="preserve"> PAGEREF _Toc289032633 \h </w:instrText>
        </w:r>
      </w:ins>
      <w:r>
        <w:rPr>
          <w:noProof/>
        </w:rPr>
      </w:r>
      <w:r>
        <w:rPr>
          <w:noProof/>
        </w:rPr>
        <w:fldChar w:fldCharType="separate"/>
      </w:r>
      <w:ins w:id="530" w:author="Gerard" w:date="2015-05-06T12:49:00Z">
        <w:r w:rsidR="00E3755C">
          <w:rPr>
            <w:noProof/>
          </w:rPr>
          <w:t>108</w:t>
        </w:r>
      </w:ins>
      <w:ins w:id="531" w:author="Gerard" w:date="2015-03-26T23:39:00Z">
        <w:r>
          <w:rPr>
            <w:noProof/>
          </w:rPr>
          <w:fldChar w:fldCharType="end"/>
        </w:r>
      </w:ins>
    </w:p>
    <w:p w14:paraId="5932057B" w14:textId="77777777" w:rsidR="00153956" w:rsidRDefault="00153956">
      <w:pPr>
        <w:pStyle w:val="TOC3"/>
        <w:tabs>
          <w:tab w:val="right" w:leader="dot" w:pos="9350"/>
        </w:tabs>
        <w:rPr>
          <w:ins w:id="532" w:author="Gerard" w:date="2015-03-26T23:39:00Z"/>
          <w:rFonts w:asciiTheme="minorHAnsi" w:eastAsiaTheme="minorEastAsia" w:hAnsiTheme="minorHAnsi" w:cstheme="minorBidi"/>
          <w:noProof/>
          <w:lang w:eastAsia="ja-JP"/>
        </w:rPr>
      </w:pPr>
      <w:ins w:id="533" w:author="Gerard" w:date="2015-03-26T23:39:00Z">
        <w:r>
          <w:rPr>
            <w:noProof/>
          </w:rPr>
          <w:t>6.3.7. Automatic Penalty Calculation</w:t>
        </w:r>
        <w:r>
          <w:rPr>
            <w:noProof/>
          </w:rPr>
          <w:tab/>
        </w:r>
        <w:r>
          <w:rPr>
            <w:noProof/>
          </w:rPr>
          <w:fldChar w:fldCharType="begin"/>
        </w:r>
        <w:r>
          <w:rPr>
            <w:noProof/>
          </w:rPr>
          <w:instrText xml:space="preserve"> PAGEREF _Toc289032634 \h </w:instrText>
        </w:r>
      </w:ins>
      <w:r>
        <w:rPr>
          <w:noProof/>
        </w:rPr>
      </w:r>
      <w:r>
        <w:rPr>
          <w:noProof/>
        </w:rPr>
        <w:fldChar w:fldCharType="separate"/>
      </w:r>
      <w:ins w:id="534" w:author="Gerard" w:date="2015-05-06T12:49:00Z">
        <w:r w:rsidR="00E3755C">
          <w:rPr>
            <w:noProof/>
          </w:rPr>
          <w:t>109</w:t>
        </w:r>
      </w:ins>
      <w:ins w:id="535" w:author="Gerard" w:date="2015-03-26T23:39:00Z">
        <w:r>
          <w:rPr>
            <w:noProof/>
          </w:rPr>
          <w:fldChar w:fldCharType="end"/>
        </w:r>
      </w:ins>
    </w:p>
    <w:p w14:paraId="6F0930AD" w14:textId="77777777" w:rsidR="00153956" w:rsidRDefault="00153956">
      <w:pPr>
        <w:pStyle w:val="TOC3"/>
        <w:tabs>
          <w:tab w:val="right" w:leader="dot" w:pos="9350"/>
        </w:tabs>
        <w:rPr>
          <w:ins w:id="536" w:author="Gerard" w:date="2015-03-26T23:39:00Z"/>
          <w:rFonts w:asciiTheme="minorHAnsi" w:eastAsiaTheme="minorEastAsia" w:hAnsiTheme="minorHAnsi" w:cstheme="minorBidi"/>
          <w:noProof/>
          <w:lang w:eastAsia="ja-JP"/>
        </w:rPr>
      </w:pPr>
      <w:ins w:id="537" w:author="Gerard" w:date="2015-03-26T23:39:00Z">
        <w:r>
          <w:rPr>
            <w:noProof/>
          </w:rPr>
          <w:t>6.3.8. Alternative Formulations</w:t>
        </w:r>
        <w:r>
          <w:rPr>
            <w:noProof/>
          </w:rPr>
          <w:tab/>
        </w:r>
        <w:r>
          <w:rPr>
            <w:noProof/>
          </w:rPr>
          <w:fldChar w:fldCharType="begin"/>
        </w:r>
        <w:r>
          <w:rPr>
            <w:noProof/>
          </w:rPr>
          <w:instrText xml:space="preserve"> PAGEREF _Toc289032635 \h </w:instrText>
        </w:r>
      </w:ins>
      <w:r>
        <w:rPr>
          <w:noProof/>
        </w:rPr>
      </w:r>
      <w:r>
        <w:rPr>
          <w:noProof/>
        </w:rPr>
        <w:fldChar w:fldCharType="separate"/>
      </w:r>
      <w:ins w:id="538" w:author="Gerard" w:date="2015-05-06T12:49:00Z">
        <w:r w:rsidR="00E3755C">
          <w:rPr>
            <w:noProof/>
          </w:rPr>
          <w:t>109</w:t>
        </w:r>
      </w:ins>
      <w:ins w:id="539" w:author="Gerard" w:date="2015-03-26T23:39:00Z">
        <w:r>
          <w:rPr>
            <w:noProof/>
          </w:rPr>
          <w:fldChar w:fldCharType="end"/>
        </w:r>
      </w:ins>
    </w:p>
    <w:p w14:paraId="4E9D4A64" w14:textId="77777777" w:rsidR="00153956" w:rsidRDefault="00153956">
      <w:pPr>
        <w:pStyle w:val="TOC2"/>
        <w:tabs>
          <w:tab w:val="right" w:leader="dot" w:pos="9350"/>
        </w:tabs>
        <w:rPr>
          <w:ins w:id="540" w:author="Gerard" w:date="2015-03-26T23:39:00Z"/>
          <w:rFonts w:asciiTheme="minorHAnsi" w:eastAsiaTheme="minorEastAsia" w:hAnsiTheme="minorHAnsi" w:cstheme="minorBidi"/>
          <w:noProof/>
          <w:lang w:eastAsia="ja-JP"/>
        </w:rPr>
      </w:pPr>
      <w:ins w:id="541" w:author="Gerard" w:date="2015-03-26T23:39:00Z">
        <w:r>
          <w:rPr>
            <w:noProof/>
          </w:rPr>
          <w:t>6.4. Biphasic Contact</w:t>
        </w:r>
        <w:r>
          <w:rPr>
            <w:noProof/>
          </w:rPr>
          <w:tab/>
        </w:r>
        <w:r>
          <w:rPr>
            <w:noProof/>
          </w:rPr>
          <w:fldChar w:fldCharType="begin"/>
        </w:r>
        <w:r>
          <w:rPr>
            <w:noProof/>
          </w:rPr>
          <w:instrText xml:space="preserve"> PAGEREF _Toc289032636 \h </w:instrText>
        </w:r>
      </w:ins>
      <w:r>
        <w:rPr>
          <w:noProof/>
        </w:rPr>
      </w:r>
      <w:r>
        <w:rPr>
          <w:noProof/>
        </w:rPr>
        <w:fldChar w:fldCharType="separate"/>
      </w:r>
      <w:ins w:id="542" w:author="Gerard" w:date="2015-05-06T12:49:00Z">
        <w:r w:rsidR="00E3755C">
          <w:rPr>
            <w:noProof/>
          </w:rPr>
          <w:t>111</w:t>
        </w:r>
      </w:ins>
      <w:ins w:id="543" w:author="Gerard" w:date="2015-03-26T23:39:00Z">
        <w:r>
          <w:rPr>
            <w:noProof/>
          </w:rPr>
          <w:fldChar w:fldCharType="end"/>
        </w:r>
      </w:ins>
    </w:p>
    <w:p w14:paraId="033BCDC0" w14:textId="77777777" w:rsidR="00153956" w:rsidRDefault="00153956">
      <w:pPr>
        <w:pStyle w:val="TOC3"/>
        <w:tabs>
          <w:tab w:val="right" w:leader="dot" w:pos="9350"/>
        </w:tabs>
        <w:rPr>
          <w:ins w:id="544" w:author="Gerard" w:date="2015-03-26T23:39:00Z"/>
          <w:rFonts w:asciiTheme="minorHAnsi" w:eastAsiaTheme="minorEastAsia" w:hAnsiTheme="minorHAnsi" w:cstheme="minorBidi"/>
          <w:noProof/>
          <w:lang w:eastAsia="ja-JP"/>
        </w:rPr>
      </w:pPr>
      <w:ins w:id="545" w:author="Gerard" w:date="2015-03-26T23:39:00Z">
        <w:r>
          <w:rPr>
            <w:noProof/>
          </w:rPr>
          <w:t>6.4.1. Contact Integral</w:t>
        </w:r>
        <w:r>
          <w:rPr>
            <w:noProof/>
          </w:rPr>
          <w:tab/>
        </w:r>
        <w:r>
          <w:rPr>
            <w:noProof/>
          </w:rPr>
          <w:fldChar w:fldCharType="begin"/>
        </w:r>
        <w:r>
          <w:rPr>
            <w:noProof/>
          </w:rPr>
          <w:instrText xml:space="preserve"> PAGEREF _Toc289032637 \h </w:instrText>
        </w:r>
      </w:ins>
      <w:r>
        <w:rPr>
          <w:noProof/>
        </w:rPr>
      </w:r>
      <w:r>
        <w:rPr>
          <w:noProof/>
        </w:rPr>
        <w:fldChar w:fldCharType="separate"/>
      </w:r>
      <w:ins w:id="546" w:author="Gerard" w:date="2015-05-06T12:49:00Z">
        <w:r w:rsidR="00E3755C">
          <w:rPr>
            <w:noProof/>
          </w:rPr>
          <w:t>111</w:t>
        </w:r>
      </w:ins>
      <w:ins w:id="547" w:author="Gerard" w:date="2015-03-26T23:39:00Z">
        <w:r>
          <w:rPr>
            <w:noProof/>
          </w:rPr>
          <w:fldChar w:fldCharType="end"/>
        </w:r>
      </w:ins>
    </w:p>
    <w:p w14:paraId="2850F60D" w14:textId="77777777" w:rsidR="00153956" w:rsidRDefault="00153956">
      <w:pPr>
        <w:pStyle w:val="TOC3"/>
        <w:tabs>
          <w:tab w:val="right" w:leader="dot" w:pos="9350"/>
        </w:tabs>
        <w:rPr>
          <w:ins w:id="548" w:author="Gerard" w:date="2015-03-26T23:39:00Z"/>
          <w:rFonts w:asciiTheme="minorHAnsi" w:eastAsiaTheme="minorEastAsia" w:hAnsiTheme="minorHAnsi" w:cstheme="minorBidi"/>
          <w:noProof/>
          <w:lang w:eastAsia="ja-JP"/>
        </w:rPr>
      </w:pPr>
      <w:ins w:id="549" w:author="Gerard" w:date="2015-03-26T23:39:00Z">
        <w:r>
          <w:rPr>
            <w:noProof/>
          </w:rPr>
          <w:t>6.4.2. Gap Function</w:t>
        </w:r>
        <w:r>
          <w:rPr>
            <w:noProof/>
          </w:rPr>
          <w:tab/>
        </w:r>
        <w:r>
          <w:rPr>
            <w:noProof/>
          </w:rPr>
          <w:fldChar w:fldCharType="begin"/>
        </w:r>
        <w:r>
          <w:rPr>
            <w:noProof/>
          </w:rPr>
          <w:instrText xml:space="preserve"> PAGEREF _Toc289032638 \h </w:instrText>
        </w:r>
      </w:ins>
      <w:r>
        <w:rPr>
          <w:noProof/>
        </w:rPr>
      </w:r>
      <w:r>
        <w:rPr>
          <w:noProof/>
        </w:rPr>
        <w:fldChar w:fldCharType="separate"/>
      </w:r>
      <w:ins w:id="550" w:author="Gerard" w:date="2015-05-06T12:49:00Z">
        <w:r w:rsidR="00E3755C">
          <w:rPr>
            <w:noProof/>
          </w:rPr>
          <w:t>111</w:t>
        </w:r>
      </w:ins>
      <w:ins w:id="551" w:author="Gerard" w:date="2015-03-26T23:39:00Z">
        <w:r>
          <w:rPr>
            <w:noProof/>
          </w:rPr>
          <w:fldChar w:fldCharType="end"/>
        </w:r>
      </w:ins>
    </w:p>
    <w:p w14:paraId="44FC0626" w14:textId="77777777" w:rsidR="00153956" w:rsidRDefault="00153956">
      <w:pPr>
        <w:pStyle w:val="TOC3"/>
        <w:tabs>
          <w:tab w:val="right" w:leader="dot" w:pos="9350"/>
        </w:tabs>
        <w:rPr>
          <w:ins w:id="552" w:author="Gerard" w:date="2015-03-26T23:39:00Z"/>
          <w:rFonts w:asciiTheme="minorHAnsi" w:eastAsiaTheme="minorEastAsia" w:hAnsiTheme="minorHAnsi" w:cstheme="minorBidi"/>
          <w:noProof/>
          <w:lang w:eastAsia="ja-JP"/>
        </w:rPr>
      </w:pPr>
      <w:ins w:id="553" w:author="Gerard" w:date="2015-03-26T23:39:00Z">
        <w:r>
          <w:rPr>
            <w:noProof/>
          </w:rPr>
          <w:t>6.4.3. Penalty Method</w:t>
        </w:r>
        <w:r>
          <w:rPr>
            <w:noProof/>
          </w:rPr>
          <w:tab/>
        </w:r>
        <w:r>
          <w:rPr>
            <w:noProof/>
          </w:rPr>
          <w:fldChar w:fldCharType="begin"/>
        </w:r>
        <w:r>
          <w:rPr>
            <w:noProof/>
          </w:rPr>
          <w:instrText xml:space="preserve"> PAGEREF _Toc289032639 \h </w:instrText>
        </w:r>
      </w:ins>
      <w:r>
        <w:rPr>
          <w:noProof/>
        </w:rPr>
      </w:r>
      <w:r>
        <w:rPr>
          <w:noProof/>
        </w:rPr>
        <w:fldChar w:fldCharType="separate"/>
      </w:r>
      <w:ins w:id="554" w:author="Gerard" w:date="2015-05-06T12:49:00Z">
        <w:r w:rsidR="00E3755C">
          <w:rPr>
            <w:noProof/>
          </w:rPr>
          <w:t>112</w:t>
        </w:r>
      </w:ins>
      <w:ins w:id="555" w:author="Gerard" w:date="2015-03-26T23:39:00Z">
        <w:r>
          <w:rPr>
            <w:noProof/>
          </w:rPr>
          <w:fldChar w:fldCharType="end"/>
        </w:r>
      </w:ins>
    </w:p>
    <w:p w14:paraId="1384BDD8" w14:textId="77777777" w:rsidR="00153956" w:rsidRDefault="00153956">
      <w:pPr>
        <w:pStyle w:val="TOC3"/>
        <w:tabs>
          <w:tab w:val="right" w:leader="dot" w:pos="9350"/>
        </w:tabs>
        <w:rPr>
          <w:ins w:id="556" w:author="Gerard" w:date="2015-03-26T23:39:00Z"/>
          <w:rFonts w:asciiTheme="minorHAnsi" w:eastAsiaTheme="minorEastAsia" w:hAnsiTheme="minorHAnsi" w:cstheme="minorBidi"/>
          <w:noProof/>
          <w:lang w:eastAsia="ja-JP"/>
        </w:rPr>
      </w:pPr>
      <w:ins w:id="557" w:author="Gerard" w:date="2015-03-26T23:39:00Z">
        <w:r>
          <w:rPr>
            <w:noProof/>
          </w:rPr>
          <w:t>6.4.4. Discretization</w:t>
        </w:r>
        <w:r>
          <w:rPr>
            <w:noProof/>
          </w:rPr>
          <w:tab/>
        </w:r>
        <w:r>
          <w:rPr>
            <w:noProof/>
          </w:rPr>
          <w:fldChar w:fldCharType="begin"/>
        </w:r>
        <w:r>
          <w:rPr>
            <w:noProof/>
          </w:rPr>
          <w:instrText xml:space="preserve"> PAGEREF _Toc289032640 \h </w:instrText>
        </w:r>
      </w:ins>
      <w:r>
        <w:rPr>
          <w:noProof/>
        </w:rPr>
      </w:r>
      <w:r>
        <w:rPr>
          <w:noProof/>
        </w:rPr>
        <w:fldChar w:fldCharType="separate"/>
      </w:r>
      <w:ins w:id="558" w:author="Gerard" w:date="2015-05-06T12:49:00Z">
        <w:r w:rsidR="00E3755C">
          <w:rPr>
            <w:noProof/>
          </w:rPr>
          <w:t>113</w:t>
        </w:r>
      </w:ins>
      <w:ins w:id="559" w:author="Gerard" w:date="2015-03-26T23:39:00Z">
        <w:r>
          <w:rPr>
            <w:noProof/>
          </w:rPr>
          <w:fldChar w:fldCharType="end"/>
        </w:r>
      </w:ins>
    </w:p>
    <w:p w14:paraId="6673B95E" w14:textId="77777777" w:rsidR="00153956" w:rsidRDefault="00153956">
      <w:pPr>
        <w:pStyle w:val="TOC2"/>
        <w:tabs>
          <w:tab w:val="right" w:leader="dot" w:pos="9350"/>
        </w:tabs>
        <w:rPr>
          <w:ins w:id="560" w:author="Gerard" w:date="2015-03-26T23:39:00Z"/>
          <w:rFonts w:asciiTheme="minorHAnsi" w:eastAsiaTheme="minorEastAsia" w:hAnsiTheme="minorHAnsi" w:cstheme="minorBidi"/>
          <w:noProof/>
          <w:lang w:eastAsia="ja-JP"/>
        </w:rPr>
      </w:pPr>
      <w:ins w:id="561" w:author="Gerard" w:date="2015-03-26T23:39:00Z">
        <w:r>
          <w:rPr>
            <w:noProof/>
          </w:rPr>
          <w:t>6.5. Biphasic-Solute Contact</w:t>
        </w:r>
        <w:r>
          <w:rPr>
            <w:noProof/>
          </w:rPr>
          <w:tab/>
        </w:r>
        <w:r>
          <w:rPr>
            <w:noProof/>
          </w:rPr>
          <w:fldChar w:fldCharType="begin"/>
        </w:r>
        <w:r>
          <w:rPr>
            <w:noProof/>
          </w:rPr>
          <w:instrText xml:space="preserve"> PAGEREF _Toc289032641 \h </w:instrText>
        </w:r>
      </w:ins>
      <w:r>
        <w:rPr>
          <w:noProof/>
        </w:rPr>
      </w:r>
      <w:r>
        <w:rPr>
          <w:noProof/>
        </w:rPr>
        <w:fldChar w:fldCharType="separate"/>
      </w:r>
      <w:ins w:id="562" w:author="Gerard" w:date="2015-05-06T12:49:00Z">
        <w:r w:rsidR="00E3755C">
          <w:rPr>
            <w:noProof/>
          </w:rPr>
          <w:t>115</w:t>
        </w:r>
      </w:ins>
      <w:ins w:id="563" w:author="Gerard" w:date="2015-03-26T23:39:00Z">
        <w:r>
          <w:rPr>
            <w:noProof/>
          </w:rPr>
          <w:fldChar w:fldCharType="end"/>
        </w:r>
      </w:ins>
    </w:p>
    <w:p w14:paraId="009B4A4E" w14:textId="77777777" w:rsidR="00153956" w:rsidRDefault="00153956">
      <w:pPr>
        <w:pStyle w:val="TOC3"/>
        <w:tabs>
          <w:tab w:val="right" w:leader="dot" w:pos="9350"/>
        </w:tabs>
        <w:rPr>
          <w:ins w:id="564" w:author="Gerard" w:date="2015-03-26T23:39:00Z"/>
          <w:rFonts w:asciiTheme="minorHAnsi" w:eastAsiaTheme="minorEastAsia" w:hAnsiTheme="minorHAnsi" w:cstheme="minorBidi"/>
          <w:noProof/>
          <w:lang w:eastAsia="ja-JP"/>
        </w:rPr>
      </w:pPr>
      <w:ins w:id="565" w:author="Gerard" w:date="2015-03-26T23:39:00Z">
        <w:r>
          <w:rPr>
            <w:noProof/>
          </w:rPr>
          <w:t>6.5.1. Contact Integral</w:t>
        </w:r>
        <w:r>
          <w:rPr>
            <w:noProof/>
          </w:rPr>
          <w:tab/>
        </w:r>
        <w:r>
          <w:rPr>
            <w:noProof/>
          </w:rPr>
          <w:fldChar w:fldCharType="begin"/>
        </w:r>
        <w:r>
          <w:rPr>
            <w:noProof/>
          </w:rPr>
          <w:instrText xml:space="preserve"> PAGEREF _Toc289032642 \h </w:instrText>
        </w:r>
      </w:ins>
      <w:r>
        <w:rPr>
          <w:noProof/>
        </w:rPr>
      </w:r>
      <w:r>
        <w:rPr>
          <w:noProof/>
        </w:rPr>
        <w:fldChar w:fldCharType="separate"/>
      </w:r>
      <w:ins w:id="566" w:author="Gerard" w:date="2015-05-06T12:49:00Z">
        <w:r w:rsidR="00E3755C">
          <w:rPr>
            <w:noProof/>
          </w:rPr>
          <w:t>115</w:t>
        </w:r>
      </w:ins>
      <w:ins w:id="567" w:author="Gerard" w:date="2015-03-26T23:39:00Z">
        <w:r>
          <w:rPr>
            <w:noProof/>
          </w:rPr>
          <w:fldChar w:fldCharType="end"/>
        </w:r>
      </w:ins>
    </w:p>
    <w:p w14:paraId="607E4F2D" w14:textId="77777777" w:rsidR="00153956" w:rsidRDefault="00153956">
      <w:pPr>
        <w:pStyle w:val="TOC3"/>
        <w:tabs>
          <w:tab w:val="right" w:leader="dot" w:pos="9350"/>
        </w:tabs>
        <w:rPr>
          <w:ins w:id="568" w:author="Gerard" w:date="2015-03-26T23:39:00Z"/>
          <w:rFonts w:asciiTheme="minorHAnsi" w:eastAsiaTheme="minorEastAsia" w:hAnsiTheme="minorHAnsi" w:cstheme="minorBidi"/>
          <w:noProof/>
          <w:lang w:eastAsia="ja-JP"/>
        </w:rPr>
      </w:pPr>
      <w:ins w:id="569" w:author="Gerard" w:date="2015-03-26T23:39:00Z">
        <w:r>
          <w:rPr>
            <w:noProof/>
          </w:rPr>
          <w:t>6.5.2. Gap Function</w:t>
        </w:r>
        <w:r>
          <w:rPr>
            <w:noProof/>
          </w:rPr>
          <w:tab/>
        </w:r>
        <w:r>
          <w:rPr>
            <w:noProof/>
          </w:rPr>
          <w:fldChar w:fldCharType="begin"/>
        </w:r>
        <w:r>
          <w:rPr>
            <w:noProof/>
          </w:rPr>
          <w:instrText xml:space="preserve"> PAGEREF _Toc289032643 \h </w:instrText>
        </w:r>
      </w:ins>
      <w:r>
        <w:rPr>
          <w:noProof/>
        </w:rPr>
      </w:r>
      <w:r>
        <w:rPr>
          <w:noProof/>
        </w:rPr>
        <w:fldChar w:fldCharType="separate"/>
      </w:r>
      <w:ins w:id="570" w:author="Gerard" w:date="2015-05-06T12:49:00Z">
        <w:r w:rsidR="00E3755C">
          <w:rPr>
            <w:noProof/>
          </w:rPr>
          <w:t>116</w:t>
        </w:r>
      </w:ins>
      <w:ins w:id="571" w:author="Gerard" w:date="2015-03-26T23:39:00Z">
        <w:r>
          <w:rPr>
            <w:noProof/>
          </w:rPr>
          <w:fldChar w:fldCharType="end"/>
        </w:r>
      </w:ins>
    </w:p>
    <w:p w14:paraId="68B05E11" w14:textId="77777777" w:rsidR="00153956" w:rsidRDefault="00153956">
      <w:pPr>
        <w:pStyle w:val="TOC3"/>
        <w:tabs>
          <w:tab w:val="right" w:leader="dot" w:pos="9350"/>
        </w:tabs>
        <w:rPr>
          <w:ins w:id="572" w:author="Gerard" w:date="2015-03-26T23:39:00Z"/>
          <w:rFonts w:asciiTheme="minorHAnsi" w:eastAsiaTheme="minorEastAsia" w:hAnsiTheme="minorHAnsi" w:cstheme="minorBidi"/>
          <w:noProof/>
          <w:lang w:eastAsia="ja-JP"/>
        </w:rPr>
      </w:pPr>
      <w:ins w:id="573" w:author="Gerard" w:date="2015-03-26T23:39:00Z">
        <w:r>
          <w:rPr>
            <w:noProof/>
          </w:rPr>
          <w:t>6.5.3. Penalty Method</w:t>
        </w:r>
        <w:r>
          <w:rPr>
            <w:noProof/>
          </w:rPr>
          <w:tab/>
        </w:r>
        <w:r>
          <w:rPr>
            <w:noProof/>
          </w:rPr>
          <w:fldChar w:fldCharType="begin"/>
        </w:r>
        <w:r>
          <w:rPr>
            <w:noProof/>
          </w:rPr>
          <w:instrText xml:space="preserve"> PAGEREF _Toc289032644 \h </w:instrText>
        </w:r>
      </w:ins>
      <w:r>
        <w:rPr>
          <w:noProof/>
        </w:rPr>
      </w:r>
      <w:r>
        <w:rPr>
          <w:noProof/>
        </w:rPr>
        <w:fldChar w:fldCharType="separate"/>
      </w:r>
      <w:ins w:id="574" w:author="Gerard" w:date="2015-05-06T12:49:00Z">
        <w:r w:rsidR="00E3755C">
          <w:rPr>
            <w:noProof/>
          </w:rPr>
          <w:t>116</w:t>
        </w:r>
      </w:ins>
      <w:ins w:id="575" w:author="Gerard" w:date="2015-03-26T23:39:00Z">
        <w:r>
          <w:rPr>
            <w:noProof/>
          </w:rPr>
          <w:fldChar w:fldCharType="end"/>
        </w:r>
      </w:ins>
    </w:p>
    <w:p w14:paraId="5115ACFC" w14:textId="77777777" w:rsidR="00153956" w:rsidRDefault="00153956">
      <w:pPr>
        <w:pStyle w:val="TOC3"/>
        <w:tabs>
          <w:tab w:val="right" w:leader="dot" w:pos="9350"/>
        </w:tabs>
        <w:rPr>
          <w:ins w:id="576" w:author="Gerard" w:date="2015-03-26T23:39:00Z"/>
          <w:rFonts w:asciiTheme="minorHAnsi" w:eastAsiaTheme="minorEastAsia" w:hAnsiTheme="minorHAnsi" w:cstheme="minorBidi"/>
          <w:noProof/>
          <w:lang w:eastAsia="ja-JP"/>
        </w:rPr>
      </w:pPr>
      <w:ins w:id="577" w:author="Gerard" w:date="2015-03-26T23:39:00Z">
        <w:r>
          <w:rPr>
            <w:noProof/>
          </w:rPr>
          <w:t>6.5.4. Discretization</w:t>
        </w:r>
        <w:r>
          <w:rPr>
            <w:noProof/>
          </w:rPr>
          <w:tab/>
        </w:r>
        <w:r>
          <w:rPr>
            <w:noProof/>
          </w:rPr>
          <w:fldChar w:fldCharType="begin"/>
        </w:r>
        <w:r>
          <w:rPr>
            <w:noProof/>
          </w:rPr>
          <w:instrText xml:space="preserve"> PAGEREF _Toc289032645 \h </w:instrText>
        </w:r>
      </w:ins>
      <w:r>
        <w:rPr>
          <w:noProof/>
        </w:rPr>
      </w:r>
      <w:r>
        <w:rPr>
          <w:noProof/>
        </w:rPr>
        <w:fldChar w:fldCharType="separate"/>
      </w:r>
      <w:ins w:id="578" w:author="Gerard" w:date="2015-05-06T12:49:00Z">
        <w:r w:rsidR="00E3755C">
          <w:rPr>
            <w:noProof/>
          </w:rPr>
          <w:t>118</w:t>
        </w:r>
      </w:ins>
      <w:ins w:id="579" w:author="Gerard" w:date="2015-03-26T23:39:00Z">
        <w:r>
          <w:rPr>
            <w:noProof/>
          </w:rPr>
          <w:fldChar w:fldCharType="end"/>
        </w:r>
      </w:ins>
    </w:p>
    <w:p w14:paraId="479A0E39" w14:textId="77777777" w:rsidR="00153956" w:rsidRDefault="00153956">
      <w:pPr>
        <w:pStyle w:val="TOC2"/>
        <w:tabs>
          <w:tab w:val="right" w:leader="dot" w:pos="9350"/>
        </w:tabs>
        <w:rPr>
          <w:ins w:id="580" w:author="Gerard" w:date="2015-03-26T23:39:00Z"/>
          <w:rFonts w:asciiTheme="minorHAnsi" w:eastAsiaTheme="minorEastAsia" w:hAnsiTheme="minorHAnsi" w:cstheme="minorBidi"/>
          <w:noProof/>
          <w:lang w:eastAsia="ja-JP"/>
        </w:rPr>
      </w:pPr>
      <w:ins w:id="581" w:author="Gerard" w:date="2015-03-26T23:39:00Z">
        <w:r>
          <w:rPr>
            <w:noProof/>
          </w:rPr>
          <w:t>6.6. Tied Contact</w:t>
        </w:r>
        <w:r>
          <w:rPr>
            <w:noProof/>
          </w:rPr>
          <w:tab/>
        </w:r>
        <w:r>
          <w:rPr>
            <w:noProof/>
          </w:rPr>
          <w:fldChar w:fldCharType="begin"/>
        </w:r>
        <w:r>
          <w:rPr>
            <w:noProof/>
          </w:rPr>
          <w:instrText xml:space="preserve"> PAGEREF _Toc289032646 \h </w:instrText>
        </w:r>
      </w:ins>
      <w:r>
        <w:rPr>
          <w:noProof/>
        </w:rPr>
      </w:r>
      <w:r>
        <w:rPr>
          <w:noProof/>
        </w:rPr>
        <w:fldChar w:fldCharType="separate"/>
      </w:r>
      <w:ins w:id="582" w:author="Gerard" w:date="2015-05-06T12:49:00Z">
        <w:r w:rsidR="00E3755C">
          <w:rPr>
            <w:noProof/>
          </w:rPr>
          <w:t>122</w:t>
        </w:r>
      </w:ins>
      <w:ins w:id="583" w:author="Gerard" w:date="2015-03-26T23:39:00Z">
        <w:r>
          <w:rPr>
            <w:noProof/>
          </w:rPr>
          <w:fldChar w:fldCharType="end"/>
        </w:r>
      </w:ins>
    </w:p>
    <w:p w14:paraId="7C206FE7" w14:textId="77777777" w:rsidR="00153956" w:rsidRDefault="00153956">
      <w:pPr>
        <w:pStyle w:val="TOC3"/>
        <w:tabs>
          <w:tab w:val="right" w:leader="dot" w:pos="9350"/>
        </w:tabs>
        <w:rPr>
          <w:ins w:id="584" w:author="Gerard" w:date="2015-03-26T23:39:00Z"/>
          <w:rFonts w:asciiTheme="minorHAnsi" w:eastAsiaTheme="minorEastAsia" w:hAnsiTheme="minorHAnsi" w:cstheme="minorBidi"/>
          <w:noProof/>
          <w:lang w:eastAsia="ja-JP"/>
        </w:rPr>
      </w:pPr>
      <w:ins w:id="585" w:author="Gerard" w:date="2015-03-26T23:39:00Z">
        <w:r>
          <w:rPr>
            <w:noProof/>
          </w:rPr>
          <w:lastRenderedPageBreak/>
          <w:t>6.6.1. Gap Function</w:t>
        </w:r>
        <w:r>
          <w:rPr>
            <w:noProof/>
          </w:rPr>
          <w:tab/>
        </w:r>
        <w:r>
          <w:rPr>
            <w:noProof/>
          </w:rPr>
          <w:fldChar w:fldCharType="begin"/>
        </w:r>
        <w:r>
          <w:rPr>
            <w:noProof/>
          </w:rPr>
          <w:instrText xml:space="preserve"> PAGEREF _Toc289032647 \h </w:instrText>
        </w:r>
      </w:ins>
      <w:r>
        <w:rPr>
          <w:noProof/>
        </w:rPr>
      </w:r>
      <w:r>
        <w:rPr>
          <w:noProof/>
        </w:rPr>
        <w:fldChar w:fldCharType="separate"/>
      </w:r>
      <w:ins w:id="586" w:author="Gerard" w:date="2015-05-06T12:49:00Z">
        <w:r w:rsidR="00E3755C">
          <w:rPr>
            <w:noProof/>
          </w:rPr>
          <w:t>122</w:t>
        </w:r>
      </w:ins>
      <w:ins w:id="587" w:author="Gerard" w:date="2015-03-26T23:39:00Z">
        <w:r>
          <w:rPr>
            <w:noProof/>
          </w:rPr>
          <w:fldChar w:fldCharType="end"/>
        </w:r>
      </w:ins>
    </w:p>
    <w:p w14:paraId="0371F0E6" w14:textId="77777777" w:rsidR="00153956" w:rsidRDefault="00153956">
      <w:pPr>
        <w:pStyle w:val="TOC3"/>
        <w:tabs>
          <w:tab w:val="right" w:leader="dot" w:pos="9350"/>
        </w:tabs>
        <w:rPr>
          <w:ins w:id="588" w:author="Gerard" w:date="2015-03-26T23:39:00Z"/>
          <w:rFonts w:asciiTheme="minorHAnsi" w:eastAsiaTheme="minorEastAsia" w:hAnsiTheme="minorHAnsi" w:cstheme="minorBidi"/>
          <w:noProof/>
          <w:lang w:eastAsia="ja-JP"/>
        </w:rPr>
      </w:pPr>
      <w:ins w:id="589" w:author="Gerard" w:date="2015-03-26T23:39:00Z">
        <w:r>
          <w:rPr>
            <w:noProof/>
          </w:rPr>
          <w:t>6.6.2. Tied Contact Integral</w:t>
        </w:r>
        <w:r>
          <w:rPr>
            <w:noProof/>
          </w:rPr>
          <w:tab/>
        </w:r>
        <w:r>
          <w:rPr>
            <w:noProof/>
          </w:rPr>
          <w:fldChar w:fldCharType="begin"/>
        </w:r>
        <w:r>
          <w:rPr>
            <w:noProof/>
          </w:rPr>
          <w:instrText xml:space="preserve"> PAGEREF _Toc289032648 \h </w:instrText>
        </w:r>
      </w:ins>
      <w:r>
        <w:rPr>
          <w:noProof/>
        </w:rPr>
      </w:r>
      <w:r>
        <w:rPr>
          <w:noProof/>
        </w:rPr>
        <w:fldChar w:fldCharType="separate"/>
      </w:r>
      <w:ins w:id="590" w:author="Gerard" w:date="2015-05-06T12:49:00Z">
        <w:r w:rsidR="00E3755C">
          <w:rPr>
            <w:noProof/>
          </w:rPr>
          <w:t>122</w:t>
        </w:r>
      </w:ins>
      <w:ins w:id="591" w:author="Gerard" w:date="2015-03-26T23:39:00Z">
        <w:r>
          <w:rPr>
            <w:noProof/>
          </w:rPr>
          <w:fldChar w:fldCharType="end"/>
        </w:r>
      </w:ins>
    </w:p>
    <w:p w14:paraId="45336452" w14:textId="77777777" w:rsidR="00153956" w:rsidRDefault="00153956">
      <w:pPr>
        <w:pStyle w:val="TOC3"/>
        <w:tabs>
          <w:tab w:val="right" w:leader="dot" w:pos="9350"/>
        </w:tabs>
        <w:rPr>
          <w:ins w:id="592" w:author="Gerard" w:date="2015-03-26T23:39:00Z"/>
          <w:rFonts w:asciiTheme="minorHAnsi" w:eastAsiaTheme="minorEastAsia" w:hAnsiTheme="minorHAnsi" w:cstheme="minorBidi"/>
          <w:noProof/>
          <w:lang w:eastAsia="ja-JP"/>
        </w:rPr>
      </w:pPr>
      <w:ins w:id="593" w:author="Gerard" w:date="2015-03-26T23:39:00Z">
        <w:r>
          <w:rPr>
            <w:noProof/>
          </w:rPr>
          <w:t>6.6.3. Linearization of the Contact Integral</w:t>
        </w:r>
        <w:r>
          <w:rPr>
            <w:noProof/>
          </w:rPr>
          <w:tab/>
        </w:r>
        <w:r>
          <w:rPr>
            <w:noProof/>
          </w:rPr>
          <w:fldChar w:fldCharType="begin"/>
        </w:r>
        <w:r>
          <w:rPr>
            <w:noProof/>
          </w:rPr>
          <w:instrText xml:space="preserve"> PAGEREF _Toc289032649 \h </w:instrText>
        </w:r>
      </w:ins>
      <w:r>
        <w:rPr>
          <w:noProof/>
        </w:rPr>
      </w:r>
      <w:r>
        <w:rPr>
          <w:noProof/>
        </w:rPr>
        <w:fldChar w:fldCharType="separate"/>
      </w:r>
      <w:ins w:id="594" w:author="Gerard" w:date="2015-05-06T12:49:00Z">
        <w:r w:rsidR="00E3755C">
          <w:rPr>
            <w:noProof/>
          </w:rPr>
          <w:t>123</w:t>
        </w:r>
      </w:ins>
      <w:ins w:id="595" w:author="Gerard" w:date="2015-03-26T23:39:00Z">
        <w:r>
          <w:rPr>
            <w:noProof/>
          </w:rPr>
          <w:fldChar w:fldCharType="end"/>
        </w:r>
      </w:ins>
    </w:p>
    <w:p w14:paraId="5F9C838A" w14:textId="77777777" w:rsidR="00153956" w:rsidRDefault="00153956">
      <w:pPr>
        <w:pStyle w:val="TOC3"/>
        <w:tabs>
          <w:tab w:val="right" w:leader="dot" w:pos="9350"/>
        </w:tabs>
        <w:rPr>
          <w:ins w:id="596" w:author="Gerard" w:date="2015-03-26T23:39:00Z"/>
          <w:rFonts w:asciiTheme="minorHAnsi" w:eastAsiaTheme="minorEastAsia" w:hAnsiTheme="minorHAnsi" w:cstheme="minorBidi"/>
          <w:noProof/>
          <w:lang w:eastAsia="ja-JP"/>
        </w:rPr>
      </w:pPr>
      <w:ins w:id="597" w:author="Gerard" w:date="2015-03-26T23:39:00Z">
        <w:r>
          <w:rPr>
            <w:noProof/>
          </w:rPr>
          <w:t>6.6.4. Discretization</w:t>
        </w:r>
        <w:r>
          <w:rPr>
            <w:noProof/>
          </w:rPr>
          <w:tab/>
        </w:r>
        <w:r>
          <w:rPr>
            <w:noProof/>
          </w:rPr>
          <w:fldChar w:fldCharType="begin"/>
        </w:r>
        <w:r>
          <w:rPr>
            <w:noProof/>
          </w:rPr>
          <w:instrText xml:space="preserve"> PAGEREF _Toc289032650 \h </w:instrText>
        </w:r>
      </w:ins>
      <w:r>
        <w:rPr>
          <w:noProof/>
        </w:rPr>
      </w:r>
      <w:r>
        <w:rPr>
          <w:noProof/>
        </w:rPr>
        <w:fldChar w:fldCharType="separate"/>
      </w:r>
      <w:ins w:id="598" w:author="Gerard" w:date="2015-05-06T12:49:00Z">
        <w:r w:rsidR="00E3755C">
          <w:rPr>
            <w:noProof/>
          </w:rPr>
          <w:t>123</w:t>
        </w:r>
      </w:ins>
      <w:ins w:id="599" w:author="Gerard" w:date="2015-03-26T23:39:00Z">
        <w:r>
          <w:rPr>
            <w:noProof/>
          </w:rPr>
          <w:fldChar w:fldCharType="end"/>
        </w:r>
      </w:ins>
    </w:p>
    <w:p w14:paraId="126F389A" w14:textId="77777777" w:rsidR="00153956" w:rsidRDefault="00153956">
      <w:pPr>
        <w:pStyle w:val="TOC1"/>
        <w:rPr>
          <w:ins w:id="600" w:author="Gerard" w:date="2015-03-26T23:39:00Z"/>
          <w:rFonts w:asciiTheme="minorHAnsi" w:eastAsiaTheme="minorEastAsia" w:hAnsiTheme="minorHAnsi" w:cstheme="minorBidi"/>
          <w:b w:val="0"/>
          <w:lang w:eastAsia="ja-JP"/>
        </w:rPr>
      </w:pPr>
      <w:ins w:id="601" w:author="Gerard" w:date="2015-03-26T23:39:00Z">
        <w:r>
          <w:t>Chapter 7. Dynamics</w:t>
        </w:r>
        <w:r>
          <w:tab/>
        </w:r>
        <w:r>
          <w:fldChar w:fldCharType="begin"/>
        </w:r>
        <w:r>
          <w:instrText xml:space="preserve"> PAGEREF _Toc289032651 \h </w:instrText>
        </w:r>
      </w:ins>
      <w:r>
        <w:fldChar w:fldCharType="separate"/>
      </w:r>
      <w:ins w:id="602" w:author="Gerard" w:date="2015-05-06T12:49:00Z">
        <w:r w:rsidR="00E3755C">
          <w:t>125</w:t>
        </w:r>
      </w:ins>
      <w:ins w:id="603" w:author="Gerard" w:date="2015-03-26T23:39:00Z">
        <w:r>
          <w:fldChar w:fldCharType="end"/>
        </w:r>
      </w:ins>
    </w:p>
    <w:p w14:paraId="4FDB1BE6" w14:textId="77777777" w:rsidR="00153956" w:rsidRDefault="00153956">
      <w:pPr>
        <w:pStyle w:val="TOC1"/>
        <w:rPr>
          <w:ins w:id="604" w:author="Gerard" w:date="2015-03-26T23:39:00Z"/>
          <w:rFonts w:asciiTheme="minorHAnsi" w:eastAsiaTheme="minorEastAsia" w:hAnsiTheme="minorHAnsi" w:cstheme="minorBidi"/>
          <w:b w:val="0"/>
          <w:lang w:eastAsia="ja-JP"/>
        </w:rPr>
      </w:pPr>
      <w:ins w:id="605" w:author="Gerard" w:date="2015-03-26T23:39:00Z">
        <w:r>
          <w:t>References</w:t>
        </w:r>
        <w:r>
          <w:tab/>
        </w:r>
        <w:r>
          <w:fldChar w:fldCharType="begin"/>
        </w:r>
        <w:r>
          <w:instrText xml:space="preserve"> PAGEREF _Toc289032652 \h </w:instrText>
        </w:r>
      </w:ins>
      <w:r>
        <w:fldChar w:fldCharType="separate"/>
      </w:r>
      <w:ins w:id="606" w:author="Gerard" w:date="2015-05-06T12:49:00Z">
        <w:r w:rsidR="00E3755C">
          <w:t>126</w:t>
        </w:r>
      </w:ins>
      <w:ins w:id="607" w:author="Gerard" w:date="2015-03-26T23:39:00Z">
        <w:r>
          <w:fldChar w:fldCharType="end"/>
        </w:r>
      </w:ins>
    </w:p>
    <w:p w14:paraId="3A3C3B06" w14:textId="77777777" w:rsidR="00357411" w:rsidDel="001763A3" w:rsidRDefault="00357411">
      <w:pPr>
        <w:pStyle w:val="TOC1"/>
        <w:rPr>
          <w:del w:id="608" w:author="Gerard" w:date="2015-03-21T14:04:00Z"/>
          <w:rFonts w:asciiTheme="minorHAnsi" w:eastAsiaTheme="minorEastAsia" w:hAnsiTheme="minorHAnsi" w:cstheme="minorBidi"/>
          <w:b w:val="0"/>
          <w:sz w:val="22"/>
          <w:szCs w:val="22"/>
        </w:rPr>
      </w:pPr>
      <w:del w:id="609" w:author="Gerard" w:date="2015-03-21T14:04:00Z">
        <w:r w:rsidRPr="001763A3" w:rsidDel="001763A3">
          <w:rPr>
            <w:rPrChange w:id="610" w:author="Gerard" w:date="2015-03-21T14:04:00Z">
              <w:rPr>
                <w:rStyle w:val="Hyperlink"/>
                <w:b w:val="0"/>
              </w:rPr>
            </w:rPrChange>
          </w:rPr>
          <w:delText>Chapter 1. Introduction</w:delText>
        </w:r>
        <w:r w:rsidDel="001763A3">
          <w:rPr>
            <w:webHidden/>
          </w:rPr>
          <w:tab/>
        </w:r>
        <w:r w:rsidR="00C334FD" w:rsidDel="001763A3">
          <w:rPr>
            <w:webHidden/>
          </w:rPr>
          <w:delText>6</w:delText>
        </w:r>
      </w:del>
    </w:p>
    <w:p w14:paraId="33B12CD9" w14:textId="77777777" w:rsidR="00357411" w:rsidDel="001763A3" w:rsidRDefault="00357411">
      <w:pPr>
        <w:pStyle w:val="TOC2"/>
        <w:tabs>
          <w:tab w:val="right" w:leader="dot" w:pos="9350"/>
        </w:tabs>
        <w:rPr>
          <w:del w:id="611" w:author="Gerard" w:date="2015-03-21T14:04:00Z"/>
          <w:rFonts w:asciiTheme="minorHAnsi" w:eastAsiaTheme="minorEastAsia" w:hAnsiTheme="minorHAnsi" w:cstheme="minorBidi"/>
          <w:noProof/>
          <w:sz w:val="22"/>
          <w:szCs w:val="22"/>
        </w:rPr>
      </w:pPr>
      <w:del w:id="612" w:author="Gerard" w:date="2015-03-21T14:04:00Z">
        <w:r w:rsidRPr="001763A3" w:rsidDel="001763A3">
          <w:rPr>
            <w:noProof/>
            <w:rPrChange w:id="613" w:author="Gerard" w:date="2015-03-21T14:04:00Z">
              <w:rPr>
                <w:rStyle w:val="Hyperlink"/>
                <w:noProof/>
              </w:rPr>
            </w:rPrChange>
          </w:rPr>
          <w:delText>1.1. Overview of FEBio</w:delText>
        </w:r>
        <w:r w:rsidDel="001763A3">
          <w:rPr>
            <w:noProof/>
            <w:webHidden/>
          </w:rPr>
          <w:tab/>
        </w:r>
        <w:r w:rsidR="00C334FD" w:rsidDel="001763A3">
          <w:rPr>
            <w:noProof/>
            <w:webHidden/>
          </w:rPr>
          <w:delText>6</w:delText>
        </w:r>
      </w:del>
    </w:p>
    <w:p w14:paraId="2F12483D" w14:textId="77777777" w:rsidR="00357411" w:rsidDel="001763A3" w:rsidRDefault="00357411">
      <w:pPr>
        <w:pStyle w:val="TOC2"/>
        <w:tabs>
          <w:tab w:val="right" w:leader="dot" w:pos="9350"/>
        </w:tabs>
        <w:rPr>
          <w:del w:id="614" w:author="Gerard" w:date="2015-03-21T14:04:00Z"/>
          <w:rFonts w:asciiTheme="minorHAnsi" w:eastAsiaTheme="minorEastAsia" w:hAnsiTheme="minorHAnsi" w:cstheme="minorBidi"/>
          <w:noProof/>
          <w:sz w:val="22"/>
          <w:szCs w:val="22"/>
        </w:rPr>
      </w:pPr>
      <w:del w:id="615" w:author="Gerard" w:date="2015-03-21T14:04:00Z">
        <w:r w:rsidRPr="001763A3" w:rsidDel="001763A3">
          <w:rPr>
            <w:noProof/>
            <w:rPrChange w:id="616" w:author="Gerard" w:date="2015-03-21T14:04:00Z">
              <w:rPr>
                <w:rStyle w:val="Hyperlink"/>
                <w:noProof/>
              </w:rPr>
            </w:rPrChange>
          </w:rPr>
          <w:delText>1.2. About this document</w:delText>
        </w:r>
        <w:r w:rsidDel="001763A3">
          <w:rPr>
            <w:noProof/>
            <w:webHidden/>
          </w:rPr>
          <w:tab/>
        </w:r>
        <w:r w:rsidR="00C334FD" w:rsidDel="001763A3">
          <w:rPr>
            <w:noProof/>
            <w:webHidden/>
          </w:rPr>
          <w:delText>6</w:delText>
        </w:r>
      </w:del>
    </w:p>
    <w:p w14:paraId="6B6A29F8" w14:textId="77777777" w:rsidR="00357411" w:rsidDel="001763A3" w:rsidRDefault="00357411">
      <w:pPr>
        <w:pStyle w:val="TOC1"/>
        <w:rPr>
          <w:del w:id="617" w:author="Gerard" w:date="2015-03-21T14:04:00Z"/>
          <w:rFonts w:asciiTheme="minorHAnsi" w:eastAsiaTheme="minorEastAsia" w:hAnsiTheme="minorHAnsi" w:cstheme="minorBidi"/>
          <w:b w:val="0"/>
          <w:sz w:val="22"/>
          <w:szCs w:val="22"/>
        </w:rPr>
      </w:pPr>
      <w:del w:id="618" w:author="Gerard" w:date="2015-03-21T14:04:00Z">
        <w:r w:rsidRPr="001763A3" w:rsidDel="001763A3">
          <w:rPr>
            <w:rPrChange w:id="619" w:author="Gerard" w:date="2015-03-21T14:04:00Z">
              <w:rPr>
                <w:rStyle w:val="Hyperlink"/>
                <w:b w:val="0"/>
              </w:rPr>
            </w:rPrChange>
          </w:rPr>
          <w:delText>Chapter 2. Continuum Mechanics</w:delText>
        </w:r>
        <w:r w:rsidDel="001763A3">
          <w:rPr>
            <w:webHidden/>
          </w:rPr>
          <w:tab/>
        </w:r>
        <w:r w:rsidR="00C334FD" w:rsidDel="001763A3">
          <w:rPr>
            <w:webHidden/>
          </w:rPr>
          <w:delText>8</w:delText>
        </w:r>
      </w:del>
    </w:p>
    <w:p w14:paraId="62D8F8D1" w14:textId="77777777" w:rsidR="00357411" w:rsidDel="001763A3" w:rsidRDefault="00357411">
      <w:pPr>
        <w:pStyle w:val="TOC2"/>
        <w:tabs>
          <w:tab w:val="right" w:leader="dot" w:pos="9350"/>
        </w:tabs>
        <w:rPr>
          <w:del w:id="620" w:author="Gerard" w:date="2015-03-21T14:04:00Z"/>
          <w:rFonts w:asciiTheme="minorHAnsi" w:eastAsiaTheme="minorEastAsia" w:hAnsiTheme="minorHAnsi" w:cstheme="minorBidi"/>
          <w:noProof/>
          <w:sz w:val="22"/>
          <w:szCs w:val="22"/>
        </w:rPr>
      </w:pPr>
      <w:del w:id="621" w:author="Gerard" w:date="2015-03-21T14:04:00Z">
        <w:r w:rsidRPr="001763A3" w:rsidDel="001763A3">
          <w:rPr>
            <w:noProof/>
            <w:rPrChange w:id="622" w:author="Gerard" w:date="2015-03-21T14:04:00Z">
              <w:rPr>
                <w:rStyle w:val="Hyperlink"/>
                <w:noProof/>
              </w:rPr>
            </w:rPrChange>
          </w:rPr>
          <w:delText>2.1. Vectors and Tensors</w:delText>
        </w:r>
        <w:r w:rsidDel="001763A3">
          <w:rPr>
            <w:noProof/>
            <w:webHidden/>
          </w:rPr>
          <w:tab/>
        </w:r>
        <w:r w:rsidR="00C334FD" w:rsidDel="001763A3">
          <w:rPr>
            <w:noProof/>
            <w:webHidden/>
          </w:rPr>
          <w:delText>8</w:delText>
        </w:r>
      </w:del>
    </w:p>
    <w:p w14:paraId="38CE4F28" w14:textId="77777777" w:rsidR="00357411" w:rsidDel="001763A3" w:rsidRDefault="00357411">
      <w:pPr>
        <w:pStyle w:val="TOC2"/>
        <w:tabs>
          <w:tab w:val="right" w:leader="dot" w:pos="9350"/>
        </w:tabs>
        <w:rPr>
          <w:del w:id="623" w:author="Gerard" w:date="2015-03-21T14:04:00Z"/>
          <w:rFonts w:asciiTheme="minorHAnsi" w:eastAsiaTheme="minorEastAsia" w:hAnsiTheme="minorHAnsi" w:cstheme="minorBidi"/>
          <w:noProof/>
          <w:sz w:val="22"/>
          <w:szCs w:val="22"/>
        </w:rPr>
      </w:pPr>
      <w:del w:id="624" w:author="Gerard" w:date="2015-03-21T14:04:00Z">
        <w:r w:rsidRPr="001763A3" w:rsidDel="001763A3">
          <w:rPr>
            <w:noProof/>
            <w:rPrChange w:id="625" w:author="Gerard" w:date="2015-03-21T14:04:00Z">
              <w:rPr>
                <w:rStyle w:val="Hyperlink"/>
                <w:noProof/>
              </w:rPr>
            </w:rPrChange>
          </w:rPr>
          <w:delText>2.2. The Directional Derivative</w:delText>
        </w:r>
        <w:r w:rsidDel="001763A3">
          <w:rPr>
            <w:noProof/>
            <w:webHidden/>
          </w:rPr>
          <w:tab/>
        </w:r>
        <w:r w:rsidR="00C334FD" w:rsidDel="001763A3">
          <w:rPr>
            <w:noProof/>
            <w:webHidden/>
          </w:rPr>
          <w:delText>11</w:delText>
        </w:r>
      </w:del>
    </w:p>
    <w:p w14:paraId="5DBF7437" w14:textId="77777777" w:rsidR="00357411" w:rsidDel="001763A3" w:rsidRDefault="00357411">
      <w:pPr>
        <w:pStyle w:val="TOC2"/>
        <w:tabs>
          <w:tab w:val="right" w:leader="dot" w:pos="9350"/>
        </w:tabs>
        <w:rPr>
          <w:del w:id="626" w:author="Gerard" w:date="2015-03-21T14:04:00Z"/>
          <w:rFonts w:asciiTheme="minorHAnsi" w:eastAsiaTheme="minorEastAsia" w:hAnsiTheme="minorHAnsi" w:cstheme="minorBidi"/>
          <w:noProof/>
          <w:sz w:val="22"/>
          <w:szCs w:val="22"/>
        </w:rPr>
      </w:pPr>
      <w:del w:id="627" w:author="Gerard" w:date="2015-03-21T14:04:00Z">
        <w:r w:rsidRPr="001763A3" w:rsidDel="001763A3">
          <w:rPr>
            <w:noProof/>
            <w:rPrChange w:id="628" w:author="Gerard" w:date="2015-03-21T14:04:00Z">
              <w:rPr>
                <w:rStyle w:val="Hyperlink"/>
                <w:noProof/>
              </w:rPr>
            </w:rPrChange>
          </w:rPr>
          <w:delText>2.3. Deformation, Strain and Stress</w:delText>
        </w:r>
        <w:r w:rsidDel="001763A3">
          <w:rPr>
            <w:noProof/>
            <w:webHidden/>
          </w:rPr>
          <w:tab/>
        </w:r>
        <w:r w:rsidR="00C334FD" w:rsidDel="001763A3">
          <w:rPr>
            <w:noProof/>
            <w:webHidden/>
          </w:rPr>
          <w:delText>12</w:delText>
        </w:r>
      </w:del>
    </w:p>
    <w:p w14:paraId="14DA5526" w14:textId="77777777" w:rsidR="00357411" w:rsidDel="001763A3" w:rsidRDefault="00357411">
      <w:pPr>
        <w:pStyle w:val="TOC3"/>
        <w:tabs>
          <w:tab w:val="right" w:leader="dot" w:pos="9350"/>
        </w:tabs>
        <w:rPr>
          <w:del w:id="629" w:author="Gerard" w:date="2015-03-21T14:04:00Z"/>
          <w:rFonts w:asciiTheme="minorHAnsi" w:eastAsiaTheme="minorEastAsia" w:hAnsiTheme="minorHAnsi" w:cstheme="minorBidi"/>
          <w:noProof/>
          <w:sz w:val="22"/>
          <w:szCs w:val="22"/>
        </w:rPr>
      </w:pPr>
      <w:del w:id="630" w:author="Gerard" w:date="2015-03-21T14:04:00Z">
        <w:r w:rsidRPr="001763A3" w:rsidDel="001763A3">
          <w:rPr>
            <w:noProof/>
            <w:rPrChange w:id="631" w:author="Gerard" w:date="2015-03-21T14:04:00Z">
              <w:rPr>
                <w:rStyle w:val="Hyperlink"/>
                <w:noProof/>
              </w:rPr>
            </w:rPrChange>
          </w:rPr>
          <w:delText>2.3.1. The deformation gradient tensor</w:delText>
        </w:r>
        <w:r w:rsidDel="001763A3">
          <w:rPr>
            <w:noProof/>
            <w:webHidden/>
          </w:rPr>
          <w:tab/>
        </w:r>
        <w:r w:rsidR="00C334FD" w:rsidDel="001763A3">
          <w:rPr>
            <w:noProof/>
            <w:webHidden/>
          </w:rPr>
          <w:delText>12</w:delText>
        </w:r>
      </w:del>
    </w:p>
    <w:p w14:paraId="17014D40" w14:textId="77777777" w:rsidR="00357411" w:rsidDel="001763A3" w:rsidRDefault="00357411">
      <w:pPr>
        <w:pStyle w:val="TOC3"/>
        <w:tabs>
          <w:tab w:val="right" w:leader="dot" w:pos="9350"/>
        </w:tabs>
        <w:rPr>
          <w:del w:id="632" w:author="Gerard" w:date="2015-03-21T14:04:00Z"/>
          <w:rFonts w:asciiTheme="minorHAnsi" w:eastAsiaTheme="minorEastAsia" w:hAnsiTheme="minorHAnsi" w:cstheme="minorBidi"/>
          <w:noProof/>
          <w:sz w:val="22"/>
          <w:szCs w:val="22"/>
        </w:rPr>
      </w:pPr>
      <w:del w:id="633" w:author="Gerard" w:date="2015-03-21T14:04:00Z">
        <w:r w:rsidRPr="001763A3" w:rsidDel="001763A3">
          <w:rPr>
            <w:noProof/>
            <w:rPrChange w:id="634" w:author="Gerard" w:date="2015-03-21T14:04:00Z">
              <w:rPr>
                <w:rStyle w:val="Hyperlink"/>
                <w:noProof/>
              </w:rPr>
            </w:rPrChange>
          </w:rPr>
          <w:delText>2.3.2. Strain</w:delText>
        </w:r>
        <w:r w:rsidDel="001763A3">
          <w:rPr>
            <w:noProof/>
            <w:webHidden/>
          </w:rPr>
          <w:tab/>
        </w:r>
        <w:r w:rsidR="00C334FD" w:rsidDel="001763A3">
          <w:rPr>
            <w:noProof/>
            <w:webHidden/>
          </w:rPr>
          <w:delText>13</w:delText>
        </w:r>
      </w:del>
    </w:p>
    <w:p w14:paraId="27FD5DCD" w14:textId="77777777" w:rsidR="00357411" w:rsidDel="001763A3" w:rsidRDefault="00357411">
      <w:pPr>
        <w:pStyle w:val="TOC3"/>
        <w:tabs>
          <w:tab w:val="right" w:leader="dot" w:pos="9350"/>
        </w:tabs>
        <w:rPr>
          <w:del w:id="635" w:author="Gerard" w:date="2015-03-21T14:04:00Z"/>
          <w:rFonts w:asciiTheme="minorHAnsi" w:eastAsiaTheme="minorEastAsia" w:hAnsiTheme="minorHAnsi" w:cstheme="minorBidi"/>
          <w:noProof/>
          <w:sz w:val="22"/>
          <w:szCs w:val="22"/>
        </w:rPr>
      </w:pPr>
      <w:del w:id="636" w:author="Gerard" w:date="2015-03-21T14:04:00Z">
        <w:r w:rsidRPr="001763A3" w:rsidDel="001763A3">
          <w:rPr>
            <w:noProof/>
            <w:rPrChange w:id="637" w:author="Gerard" w:date="2015-03-21T14:04:00Z">
              <w:rPr>
                <w:rStyle w:val="Hyperlink"/>
                <w:noProof/>
              </w:rPr>
            </w:rPrChange>
          </w:rPr>
          <w:delText>2.3.3. Stress</w:delText>
        </w:r>
        <w:r w:rsidDel="001763A3">
          <w:rPr>
            <w:noProof/>
            <w:webHidden/>
          </w:rPr>
          <w:tab/>
        </w:r>
        <w:r w:rsidR="00C334FD" w:rsidDel="001763A3">
          <w:rPr>
            <w:noProof/>
            <w:webHidden/>
          </w:rPr>
          <w:delText>13</w:delText>
        </w:r>
      </w:del>
    </w:p>
    <w:p w14:paraId="3E045B3D" w14:textId="77777777" w:rsidR="00357411" w:rsidDel="001763A3" w:rsidRDefault="00357411">
      <w:pPr>
        <w:pStyle w:val="TOC2"/>
        <w:tabs>
          <w:tab w:val="right" w:leader="dot" w:pos="9350"/>
        </w:tabs>
        <w:rPr>
          <w:del w:id="638" w:author="Gerard" w:date="2015-03-21T14:04:00Z"/>
          <w:rFonts w:asciiTheme="minorHAnsi" w:eastAsiaTheme="minorEastAsia" w:hAnsiTheme="minorHAnsi" w:cstheme="minorBidi"/>
          <w:noProof/>
          <w:sz w:val="22"/>
          <w:szCs w:val="22"/>
        </w:rPr>
      </w:pPr>
      <w:del w:id="639" w:author="Gerard" w:date="2015-03-21T14:04:00Z">
        <w:r w:rsidRPr="001763A3" w:rsidDel="001763A3">
          <w:rPr>
            <w:noProof/>
            <w:rPrChange w:id="640" w:author="Gerard" w:date="2015-03-21T14:04:00Z">
              <w:rPr>
                <w:rStyle w:val="Hyperlink"/>
                <w:noProof/>
              </w:rPr>
            </w:rPrChange>
          </w:rPr>
          <w:delText>2.4. Hyperelasticity</w:delText>
        </w:r>
        <w:r w:rsidDel="001763A3">
          <w:rPr>
            <w:noProof/>
            <w:webHidden/>
          </w:rPr>
          <w:tab/>
        </w:r>
        <w:r w:rsidR="00C334FD" w:rsidDel="001763A3">
          <w:rPr>
            <w:noProof/>
            <w:webHidden/>
          </w:rPr>
          <w:delText>14</w:delText>
        </w:r>
      </w:del>
    </w:p>
    <w:p w14:paraId="482CFDDD" w14:textId="77777777" w:rsidR="00357411" w:rsidDel="001763A3" w:rsidRDefault="00357411">
      <w:pPr>
        <w:pStyle w:val="TOC3"/>
        <w:tabs>
          <w:tab w:val="right" w:leader="dot" w:pos="9350"/>
        </w:tabs>
        <w:rPr>
          <w:del w:id="641" w:author="Gerard" w:date="2015-03-21T14:04:00Z"/>
          <w:rFonts w:asciiTheme="minorHAnsi" w:eastAsiaTheme="minorEastAsia" w:hAnsiTheme="minorHAnsi" w:cstheme="minorBidi"/>
          <w:noProof/>
          <w:sz w:val="22"/>
          <w:szCs w:val="22"/>
        </w:rPr>
      </w:pPr>
      <w:del w:id="642" w:author="Gerard" w:date="2015-03-21T14:04:00Z">
        <w:r w:rsidRPr="001763A3" w:rsidDel="001763A3">
          <w:rPr>
            <w:noProof/>
            <w:rPrChange w:id="643" w:author="Gerard" w:date="2015-03-21T14:04:00Z">
              <w:rPr>
                <w:rStyle w:val="Hyperlink"/>
                <w:noProof/>
              </w:rPr>
            </w:rPrChange>
          </w:rPr>
          <w:delText>2.4.1. Isotropic Hyperelasticity</w:delText>
        </w:r>
        <w:r w:rsidDel="001763A3">
          <w:rPr>
            <w:noProof/>
            <w:webHidden/>
          </w:rPr>
          <w:tab/>
        </w:r>
        <w:r w:rsidR="00C334FD" w:rsidDel="001763A3">
          <w:rPr>
            <w:noProof/>
            <w:webHidden/>
          </w:rPr>
          <w:delText>15</w:delText>
        </w:r>
      </w:del>
    </w:p>
    <w:p w14:paraId="0113E4CD" w14:textId="77777777" w:rsidR="00357411" w:rsidDel="001763A3" w:rsidRDefault="00357411">
      <w:pPr>
        <w:pStyle w:val="TOC3"/>
        <w:tabs>
          <w:tab w:val="right" w:leader="dot" w:pos="9350"/>
        </w:tabs>
        <w:rPr>
          <w:del w:id="644" w:author="Gerard" w:date="2015-03-21T14:04:00Z"/>
          <w:rFonts w:asciiTheme="minorHAnsi" w:eastAsiaTheme="minorEastAsia" w:hAnsiTheme="minorHAnsi" w:cstheme="minorBidi"/>
          <w:noProof/>
          <w:sz w:val="22"/>
          <w:szCs w:val="22"/>
        </w:rPr>
      </w:pPr>
      <w:del w:id="645" w:author="Gerard" w:date="2015-03-21T14:04:00Z">
        <w:r w:rsidRPr="001763A3" w:rsidDel="001763A3">
          <w:rPr>
            <w:noProof/>
            <w:rPrChange w:id="646" w:author="Gerard" w:date="2015-03-21T14:04:00Z">
              <w:rPr>
                <w:rStyle w:val="Hyperlink"/>
                <w:noProof/>
              </w:rPr>
            </w:rPrChange>
          </w:rPr>
          <w:delText>2.4.2. Isotropic Elasticity in Principal Directions</w:delText>
        </w:r>
        <w:r w:rsidDel="001763A3">
          <w:rPr>
            <w:noProof/>
            <w:webHidden/>
          </w:rPr>
          <w:tab/>
        </w:r>
        <w:r w:rsidR="00C334FD" w:rsidDel="001763A3">
          <w:rPr>
            <w:noProof/>
            <w:webHidden/>
          </w:rPr>
          <w:delText>16</w:delText>
        </w:r>
      </w:del>
    </w:p>
    <w:p w14:paraId="733D33F5" w14:textId="77777777" w:rsidR="00357411" w:rsidDel="001763A3" w:rsidRDefault="00357411">
      <w:pPr>
        <w:pStyle w:val="TOC3"/>
        <w:tabs>
          <w:tab w:val="right" w:leader="dot" w:pos="9350"/>
        </w:tabs>
        <w:rPr>
          <w:del w:id="647" w:author="Gerard" w:date="2015-03-21T14:04:00Z"/>
          <w:rFonts w:asciiTheme="minorHAnsi" w:eastAsiaTheme="minorEastAsia" w:hAnsiTheme="minorHAnsi" w:cstheme="minorBidi"/>
          <w:noProof/>
          <w:sz w:val="22"/>
          <w:szCs w:val="22"/>
        </w:rPr>
      </w:pPr>
      <w:del w:id="648" w:author="Gerard" w:date="2015-03-21T14:04:00Z">
        <w:r w:rsidRPr="001763A3" w:rsidDel="001763A3">
          <w:rPr>
            <w:noProof/>
            <w:rPrChange w:id="649" w:author="Gerard" w:date="2015-03-21T14:04:00Z">
              <w:rPr>
                <w:rStyle w:val="Hyperlink"/>
                <w:noProof/>
              </w:rPr>
            </w:rPrChange>
          </w:rPr>
          <w:delText>2.4.3. Nearly-Incompressible Hyperelasticity</w:delText>
        </w:r>
        <w:r w:rsidDel="001763A3">
          <w:rPr>
            <w:noProof/>
            <w:webHidden/>
          </w:rPr>
          <w:tab/>
        </w:r>
        <w:r w:rsidR="00C334FD" w:rsidDel="001763A3">
          <w:rPr>
            <w:noProof/>
            <w:webHidden/>
          </w:rPr>
          <w:delText>17</w:delText>
        </w:r>
      </w:del>
    </w:p>
    <w:p w14:paraId="0DFF33A5" w14:textId="77777777" w:rsidR="00357411" w:rsidDel="001763A3" w:rsidRDefault="00357411">
      <w:pPr>
        <w:pStyle w:val="TOC3"/>
        <w:tabs>
          <w:tab w:val="right" w:leader="dot" w:pos="9350"/>
        </w:tabs>
        <w:rPr>
          <w:del w:id="650" w:author="Gerard" w:date="2015-03-21T14:04:00Z"/>
          <w:rFonts w:asciiTheme="minorHAnsi" w:eastAsiaTheme="minorEastAsia" w:hAnsiTheme="minorHAnsi" w:cstheme="minorBidi"/>
          <w:noProof/>
          <w:sz w:val="22"/>
          <w:szCs w:val="22"/>
        </w:rPr>
      </w:pPr>
      <w:del w:id="651" w:author="Gerard" w:date="2015-03-21T14:04:00Z">
        <w:r w:rsidRPr="001763A3" w:rsidDel="001763A3">
          <w:rPr>
            <w:noProof/>
            <w:rPrChange w:id="652" w:author="Gerard" w:date="2015-03-21T14:04:00Z">
              <w:rPr>
                <w:rStyle w:val="Hyperlink"/>
                <w:noProof/>
              </w:rPr>
            </w:rPrChange>
          </w:rPr>
          <w:delText>2.4.4. Transversely Isotropic Hyperelasticity</w:delText>
        </w:r>
        <w:r w:rsidDel="001763A3">
          <w:rPr>
            <w:noProof/>
            <w:webHidden/>
          </w:rPr>
          <w:tab/>
        </w:r>
        <w:r w:rsidR="00C334FD" w:rsidDel="001763A3">
          <w:rPr>
            <w:noProof/>
            <w:webHidden/>
          </w:rPr>
          <w:delText>18</w:delText>
        </w:r>
      </w:del>
    </w:p>
    <w:p w14:paraId="126D06B4" w14:textId="77777777" w:rsidR="00357411" w:rsidDel="001763A3" w:rsidRDefault="00357411">
      <w:pPr>
        <w:pStyle w:val="TOC2"/>
        <w:tabs>
          <w:tab w:val="right" w:leader="dot" w:pos="9350"/>
        </w:tabs>
        <w:rPr>
          <w:del w:id="653" w:author="Gerard" w:date="2015-03-21T14:04:00Z"/>
          <w:rFonts w:asciiTheme="minorHAnsi" w:eastAsiaTheme="minorEastAsia" w:hAnsiTheme="minorHAnsi" w:cstheme="minorBidi"/>
          <w:noProof/>
          <w:sz w:val="22"/>
          <w:szCs w:val="22"/>
        </w:rPr>
      </w:pPr>
      <w:del w:id="654" w:author="Gerard" w:date="2015-03-21T14:04:00Z">
        <w:r w:rsidRPr="001763A3" w:rsidDel="001763A3">
          <w:rPr>
            <w:noProof/>
            <w:rPrChange w:id="655" w:author="Gerard" w:date="2015-03-21T14:04:00Z">
              <w:rPr>
                <w:rStyle w:val="Hyperlink"/>
                <w:noProof/>
              </w:rPr>
            </w:rPrChange>
          </w:rPr>
          <w:delText>2.5. Biphasic Material</w:delText>
        </w:r>
        <w:r w:rsidDel="001763A3">
          <w:rPr>
            <w:noProof/>
            <w:webHidden/>
          </w:rPr>
          <w:tab/>
        </w:r>
        <w:r w:rsidR="00C334FD" w:rsidDel="001763A3">
          <w:rPr>
            <w:noProof/>
            <w:webHidden/>
          </w:rPr>
          <w:delText>20</w:delText>
        </w:r>
      </w:del>
    </w:p>
    <w:p w14:paraId="7BA6DEFC" w14:textId="77777777" w:rsidR="00357411" w:rsidDel="001763A3" w:rsidRDefault="00357411">
      <w:pPr>
        <w:pStyle w:val="TOC3"/>
        <w:tabs>
          <w:tab w:val="right" w:leader="dot" w:pos="9350"/>
        </w:tabs>
        <w:rPr>
          <w:del w:id="656" w:author="Gerard" w:date="2015-03-21T14:04:00Z"/>
          <w:rFonts w:asciiTheme="minorHAnsi" w:eastAsiaTheme="minorEastAsia" w:hAnsiTheme="minorHAnsi" w:cstheme="minorBidi"/>
          <w:noProof/>
          <w:sz w:val="22"/>
          <w:szCs w:val="22"/>
        </w:rPr>
      </w:pPr>
      <w:del w:id="657" w:author="Gerard" w:date="2015-03-21T14:04:00Z">
        <w:r w:rsidRPr="001763A3" w:rsidDel="001763A3">
          <w:rPr>
            <w:noProof/>
            <w:rPrChange w:id="658" w:author="Gerard" w:date="2015-03-21T14:04:00Z">
              <w:rPr>
                <w:rStyle w:val="Hyperlink"/>
                <w:noProof/>
              </w:rPr>
            </w:rPrChange>
          </w:rPr>
          <w:delText>2.5.1. Governing Equations</w:delText>
        </w:r>
        <w:r w:rsidDel="001763A3">
          <w:rPr>
            <w:noProof/>
            <w:webHidden/>
          </w:rPr>
          <w:tab/>
        </w:r>
        <w:r w:rsidR="00C334FD" w:rsidDel="001763A3">
          <w:rPr>
            <w:noProof/>
            <w:webHidden/>
          </w:rPr>
          <w:delText>20</w:delText>
        </w:r>
      </w:del>
    </w:p>
    <w:p w14:paraId="4BC56135" w14:textId="77777777" w:rsidR="00357411" w:rsidDel="001763A3" w:rsidRDefault="00357411">
      <w:pPr>
        <w:pStyle w:val="TOC2"/>
        <w:tabs>
          <w:tab w:val="right" w:leader="dot" w:pos="9350"/>
        </w:tabs>
        <w:rPr>
          <w:del w:id="659" w:author="Gerard" w:date="2015-03-21T14:04:00Z"/>
          <w:rFonts w:asciiTheme="minorHAnsi" w:eastAsiaTheme="minorEastAsia" w:hAnsiTheme="minorHAnsi" w:cstheme="minorBidi"/>
          <w:noProof/>
          <w:sz w:val="22"/>
          <w:szCs w:val="22"/>
        </w:rPr>
      </w:pPr>
      <w:del w:id="660" w:author="Gerard" w:date="2015-03-21T14:04:00Z">
        <w:r w:rsidRPr="001763A3" w:rsidDel="001763A3">
          <w:rPr>
            <w:noProof/>
            <w:rPrChange w:id="661" w:author="Gerard" w:date="2015-03-21T14:04:00Z">
              <w:rPr>
                <w:rStyle w:val="Hyperlink"/>
                <w:noProof/>
              </w:rPr>
            </w:rPrChange>
          </w:rPr>
          <w:delText>2.6. Biphasic-Solute Material</w:delText>
        </w:r>
        <w:r w:rsidDel="001763A3">
          <w:rPr>
            <w:noProof/>
            <w:webHidden/>
          </w:rPr>
          <w:tab/>
        </w:r>
        <w:r w:rsidR="00C334FD" w:rsidDel="001763A3">
          <w:rPr>
            <w:noProof/>
            <w:webHidden/>
          </w:rPr>
          <w:delText>22</w:delText>
        </w:r>
      </w:del>
    </w:p>
    <w:p w14:paraId="6E2F0B3D" w14:textId="77777777" w:rsidR="00357411" w:rsidDel="001763A3" w:rsidRDefault="00357411">
      <w:pPr>
        <w:pStyle w:val="TOC3"/>
        <w:tabs>
          <w:tab w:val="right" w:leader="dot" w:pos="9350"/>
        </w:tabs>
        <w:rPr>
          <w:del w:id="662" w:author="Gerard" w:date="2015-03-21T14:04:00Z"/>
          <w:rFonts w:asciiTheme="minorHAnsi" w:eastAsiaTheme="minorEastAsia" w:hAnsiTheme="minorHAnsi" w:cstheme="minorBidi"/>
          <w:noProof/>
          <w:sz w:val="22"/>
          <w:szCs w:val="22"/>
        </w:rPr>
      </w:pPr>
      <w:del w:id="663" w:author="Gerard" w:date="2015-03-21T14:04:00Z">
        <w:r w:rsidRPr="001763A3" w:rsidDel="001763A3">
          <w:rPr>
            <w:noProof/>
            <w:rPrChange w:id="664" w:author="Gerard" w:date="2015-03-21T14:04:00Z">
              <w:rPr>
                <w:rStyle w:val="Hyperlink"/>
                <w:noProof/>
              </w:rPr>
            </w:rPrChange>
          </w:rPr>
          <w:delText>2.6.1. Governing Equations</w:delText>
        </w:r>
        <w:r w:rsidDel="001763A3">
          <w:rPr>
            <w:noProof/>
            <w:webHidden/>
          </w:rPr>
          <w:tab/>
        </w:r>
        <w:r w:rsidR="00C334FD" w:rsidDel="001763A3">
          <w:rPr>
            <w:noProof/>
            <w:webHidden/>
          </w:rPr>
          <w:delText>22</w:delText>
        </w:r>
      </w:del>
    </w:p>
    <w:p w14:paraId="1DCF0CF6" w14:textId="77777777" w:rsidR="00357411" w:rsidDel="001763A3" w:rsidRDefault="00357411">
      <w:pPr>
        <w:pStyle w:val="TOC3"/>
        <w:tabs>
          <w:tab w:val="right" w:leader="dot" w:pos="9350"/>
        </w:tabs>
        <w:rPr>
          <w:del w:id="665" w:author="Gerard" w:date="2015-03-21T14:04:00Z"/>
          <w:rFonts w:asciiTheme="minorHAnsi" w:eastAsiaTheme="minorEastAsia" w:hAnsiTheme="minorHAnsi" w:cstheme="minorBidi"/>
          <w:noProof/>
          <w:sz w:val="22"/>
          <w:szCs w:val="22"/>
        </w:rPr>
      </w:pPr>
      <w:del w:id="666" w:author="Gerard" w:date="2015-03-21T14:04:00Z">
        <w:r w:rsidRPr="001763A3" w:rsidDel="001763A3">
          <w:rPr>
            <w:noProof/>
            <w:rPrChange w:id="667" w:author="Gerard" w:date="2015-03-21T14:04:00Z">
              <w:rPr>
                <w:rStyle w:val="Hyperlink"/>
                <w:noProof/>
              </w:rPr>
            </w:rPrChange>
          </w:rPr>
          <w:delText>2.6.2. Continuous Variables</w:delText>
        </w:r>
        <w:r w:rsidDel="001763A3">
          <w:rPr>
            <w:noProof/>
            <w:webHidden/>
          </w:rPr>
          <w:tab/>
        </w:r>
        <w:r w:rsidR="00C334FD" w:rsidDel="001763A3">
          <w:rPr>
            <w:noProof/>
            <w:webHidden/>
          </w:rPr>
          <w:delText>25</w:delText>
        </w:r>
      </w:del>
    </w:p>
    <w:p w14:paraId="2B30FF21" w14:textId="77777777" w:rsidR="00357411" w:rsidDel="001763A3" w:rsidRDefault="00357411">
      <w:pPr>
        <w:pStyle w:val="TOC2"/>
        <w:tabs>
          <w:tab w:val="right" w:leader="dot" w:pos="9350"/>
        </w:tabs>
        <w:rPr>
          <w:del w:id="668" w:author="Gerard" w:date="2015-03-21T14:04:00Z"/>
          <w:rFonts w:asciiTheme="minorHAnsi" w:eastAsiaTheme="minorEastAsia" w:hAnsiTheme="minorHAnsi" w:cstheme="minorBidi"/>
          <w:noProof/>
          <w:sz w:val="22"/>
          <w:szCs w:val="22"/>
        </w:rPr>
      </w:pPr>
      <w:del w:id="669" w:author="Gerard" w:date="2015-03-21T14:04:00Z">
        <w:r w:rsidRPr="001763A3" w:rsidDel="001763A3">
          <w:rPr>
            <w:noProof/>
            <w:rPrChange w:id="670" w:author="Gerard" w:date="2015-03-21T14:04:00Z">
              <w:rPr>
                <w:rStyle w:val="Hyperlink"/>
                <w:noProof/>
              </w:rPr>
            </w:rPrChange>
          </w:rPr>
          <w:delText>2.7. Triphasic and Multiphasic Materials</w:delText>
        </w:r>
        <w:r w:rsidDel="001763A3">
          <w:rPr>
            <w:noProof/>
            <w:webHidden/>
          </w:rPr>
          <w:tab/>
        </w:r>
        <w:r w:rsidR="00C334FD" w:rsidDel="001763A3">
          <w:rPr>
            <w:noProof/>
            <w:webHidden/>
          </w:rPr>
          <w:delText>26</w:delText>
        </w:r>
      </w:del>
    </w:p>
    <w:p w14:paraId="11B84C97" w14:textId="77777777" w:rsidR="00357411" w:rsidDel="001763A3" w:rsidRDefault="00357411">
      <w:pPr>
        <w:pStyle w:val="TOC3"/>
        <w:tabs>
          <w:tab w:val="right" w:leader="dot" w:pos="9350"/>
        </w:tabs>
        <w:rPr>
          <w:del w:id="671" w:author="Gerard" w:date="2015-03-21T14:04:00Z"/>
          <w:rFonts w:asciiTheme="minorHAnsi" w:eastAsiaTheme="minorEastAsia" w:hAnsiTheme="minorHAnsi" w:cstheme="minorBidi"/>
          <w:noProof/>
          <w:sz w:val="22"/>
          <w:szCs w:val="22"/>
        </w:rPr>
      </w:pPr>
      <w:del w:id="672" w:author="Gerard" w:date="2015-03-21T14:04:00Z">
        <w:r w:rsidRPr="001763A3" w:rsidDel="001763A3">
          <w:rPr>
            <w:noProof/>
            <w:rPrChange w:id="673" w:author="Gerard" w:date="2015-03-21T14:04:00Z">
              <w:rPr>
                <w:rStyle w:val="Hyperlink"/>
                <w:noProof/>
              </w:rPr>
            </w:rPrChange>
          </w:rPr>
          <w:delText>2.7.1. Governing Equations</w:delText>
        </w:r>
        <w:r w:rsidDel="001763A3">
          <w:rPr>
            <w:noProof/>
            <w:webHidden/>
          </w:rPr>
          <w:tab/>
        </w:r>
        <w:r w:rsidR="00C334FD" w:rsidDel="001763A3">
          <w:rPr>
            <w:noProof/>
            <w:webHidden/>
          </w:rPr>
          <w:delText>27</w:delText>
        </w:r>
      </w:del>
    </w:p>
    <w:p w14:paraId="665EE7CA" w14:textId="77777777" w:rsidR="00357411" w:rsidDel="001763A3" w:rsidRDefault="00357411">
      <w:pPr>
        <w:pStyle w:val="TOC2"/>
        <w:tabs>
          <w:tab w:val="right" w:leader="dot" w:pos="9350"/>
        </w:tabs>
        <w:rPr>
          <w:del w:id="674" w:author="Gerard" w:date="2015-03-21T14:04:00Z"/>
          <w:rFonts w:asciiTheme="minorHAnsi" w:eastAsiaTheme="minorEastAsia" w:hAnsiTheme="minorHAnsi" w:cstheme="minorBidi"/>
          <w:noProof/>
          <w:sz w:val="22"/>
          <w:szCs w:val="22"/>
        </w:rPr>
      </w:pPr>
      <w:del w:id="675" w:author="Gerard" w:date="2015-03-21T14:04:00Z">
        <w:r w:rsidRPr="001763A3" w:rsidDel="001763A3">
          <w:rPr>
            <w:noProof/>
            <w:rPrChange w:id="676" w:author="Gerard" w:date="2015-03-21T14:04:00Z">
              <w:rPr>
                <w:rStyle w:val="Hyperlink"/>
                <w:noProof/>
              </w:rPr>
            </w:rPrChange>
          </w:rPr>
          <w:delText>2.8. Mixture of Solids</w:delText>
        </w:r>
        <w:r w:rsidDel="001763A3">
          <w:rPr>
            <w:noProof/>
            <w:webHidden/>
          </w:rPr>
          <w:tab/>
        </w:r>
        <w:r w:rsidR="00C334FD" w:rsidDel="001763A3">
          <w:rPr>
            <w:noProof/>
            <w:webHidden/>
          </w:rPr>
          <w:delText>29</w:delText>
        </w:r>
      </w:del>
    </w:p>
    <w:p w14:paraId="61EF0D4B" w14:textId="77777777" w:rsidR="00357411" w:rsidDel="001763A3" w:rsidRDefault="00357411">
      <w:pPr>
        <w:pStyle w:val="TOC2"/>
        <w:tabs>
          <w:tab w:val="right" w:leader="dot" w:pos="9350"/>
        </w:tabs>
        <w:rPr>
          <w:del w:id="677" w:author="Gerard" w:date="2015-03-21T14:04:00Z"/>
          <w:rFonts w:asciiTheme="minorHAnsi" w:eastAsiaTheme="minorEastAsia" w:hAnsiTheme="minorHAnsi" w:cstheme="minorBidi"/>
          <w:noProof/>
          <w:sz w:val="22"/>
          <w:szCs w:val="22"/>
        </w:rPr>
      </w:pPr>
      <w:del w:id="678" w:author="Gerard" w:date="2015-03-21T14:04:00Z">
        <w:r w:rsidRPr="001763A3" w:rsidDel="001763A3">
          <w:rPr>
            <w:noProof/>
            <w:rPrChange w:id="679" w:author="Gerard" w:date="2015-03-21T14:04:00Z">
              <w:rPr>
                <w:rStyle w:val="Hyperlink"/>
                <w:noProof/>
              </w:rPr>
            </w:rPrChange>
          </w:rPr>
          <w:delText>2.9. Equilibrium Swelling</w:delText>
        </w:r>
        <w:r w:rsidDel="001763A3">
          <w:rPr>
            <w:noProof/>
            <w:webHidden/>
          </w:rPr>
          <w:tab/>
        </w:r>
        <w:r w:rsidR="00C334FD" w:rsidDel="001763A3">
          <w:rPr>
            <w:noProof/>
            <w:webHidden/>
          </w:rPr>
          <w:delText>32</w:delText>
        </w:r>
      </w:del>
    </w:p>
    <w:p w14:paraId="2ADDD914" w14:textId="77777777" w:rsidR="00357411" w:rsidDel="001763A3" w:rsidRDefault="00357411">
      <w:pPr>
        <w:pStyle w:val="TOC3"/>
        <w:tabs>
          <w:tab w:val="right" w:leader="dot" w:pos="9350"/>
        </w:tabs>
        <w:rPr>
          <w:del w:id="680" w:author="Gerard" w:date="2015-03-21T14:04:00Z"/>
          <w:rFonts w:asciiTheme="minorHAnsi" w:eastAsiaTheme="minorEastAsia" w:hAnsiTheme="minorHAnsi" w:cstheme="minorBidi"/>
          <w:noProof/>
          <w:sz w:val="22"/>
          <w:szCs w:val="22"/>
        </w:rPr>
      </w:pPr>
      <w:del w:id="681" w:author="Gerard" w:date="2015-03-21T14:04:00Z">
        <w:r w:rsidRPr="001763A3" w:rsidDel="001763A3">
          <w:rPr>
            <w:noProof/>
            <w:rPrChange w:id="682" w:author="Gerard" w:date="2015-03-21T14:04:00Z">
              <w:rPr>
                <w:rStyle w:val="Hyperlink"/>
                <w:noProof/>
              </w:rPr>
            </w:rPrChange>
          </w:rPr>
          <w:delText>2.9.1. Perfect Osmometer</w:delText>
        </w:r>
        <w:r w:rsidDel="001763A3">
          <w:rPr>
            <w:noProof/>
            <w:webHidden/>
          </w:rPr>
          <w:tab/>
        </w:r>
        <w:r w:rsidR="00C334FD" w:rsidDel="001763A3">
          <w:rPr>
            <w:noProof/>
            <w:webHidden/>
          </w:rPr>
          <w:delText>33</w:delText>
        </w:r>
      </w:del>
    </w:p>
    <w:p w14:paraId="1BDD9E26" w14:textId="77777777" w:rsidR="00357411" w:rsidDel="001763A3" w:rsidRDefault="00357411">
      <w:pPr>
        <w:pStyle w:val="TOC3"/>
        <w:tabs>
          <w:tab w:val="right" w:leader="dot" w:pos="9350"/>
        </w:tabs>
        <w:rPr>
          <w:del w:id="683" w:author="Gerard" w:date="2015-03-21T14:04:00Z"/>
          <w:rFonts w:asciiTheme="minorHAnsi" w:eastAsiaTheme="minorEastAsia" w:hAnsiTheme="minorHAnsi" w:cstheme="minorBidi"/>
          <w:noProof/>
          <w:sz w:val="22"/>
          <w:szCs w:val="22"/>
        </w:rPr>
      </w:pPr>
      <w:del w:id="684" w:author="Gerard" w:date="2015-03-21T14:04:00Z">
        <w:r w:rsidRPr="001763A3" w:rsidDel="001763A3">
          <w:rPr>
            <w:noProof/>
            <w:rPrChange w:id="685" w:author="Gerard" w:date="2015-03-21T14:04:00Z">
              <w:rPr>
                <w:rStyle w:val="Hyperlink"/>
                <w:noProof/>
              </w:rPr>
            </w:rPrChange>
          </w:rPr>
          <w:delText>2.9.2. Cell Growth</w:delText>
        </w:r>
        <w:r w:rsidDel="001763A3">
          <w:rPr>
            <w:noProof/>
            <w:webHidden/>
          </w:rPr>
          <w:tab/>
        </w:r>
        <w:r w:rsidR="00C334FD" w:rsidDel="001763A3">
          <w:rPr>
            <w:noProof/>
            <w:webHidden/>
          </w:rPr>
          <w:delText>33</w:delText>
        </w:r>
      </w:del>
    </w:p>
    <w:p w14:paraId="2008CF07" w14:textId="77777777" w:rsidR="00357411" w:rsidDel="001763A3" w:rsidRDefault="00357411">
      <w:pPr>
        <w:pStyle w:val="TOC3"/>
        <w:tabs>
          <w:tab w:val="right" w:leader="dot" w:pos="9350"/>
        </w:tabs>
        <w:rPr>
          <w:del w:id="686" w:author="Gerard" w:date="2015-03-21T14:04:00Z"/>
          <w:rFonts w:asciiTheme="minorHAnsi" w:eastAsiaTheme="minorEastAsia" w:hAnsiTheme="minorHAnsi" w:cstheme="minorBidi"/>
          <w:noProof/>
          <w:sz w:val="22"/>
          <w:szCs w:val="22"/>
        </w:rPr>
      </w:pPr>
      <w:del w:id="687" w:author="Gerard" w:date="2015-03-21T14:04:00Z">
        <w:r w:rsidRPr="001763A3" w:rsidDel="001763A3">
          <w:rPr>
            <w:noProof/>
            <w:rPrChange w:id="688" w:author="Gerard" w:date="2015-03-21T14:04:00Z">
              <w:rPr>
                <w:rStyle w:val="Hyperlink"/>
                <w:noProof/>
              </w:rPr>
            </w:rPrChange>
          </w:rPr>
          <w:delText>2.9.3. Donnan Equilibrium Swelling</w:delText>
        </w:r>
        <w:r w:rsidDel="001763A3">
          <w:rPr>
            <w:noProof/>
            <w:webHidden/>
          </w:rPr>
          <w:tab/>
        </w:r>
        <w:r w:rsidR="00C334FD" w:rsidDel="001763A3">
          <w:rPr>
            <w:noProof/>
            <w:webHidden/>
          </w:rPr>
          <w:delText>34</w:delText>
        </w:r>
      </w:del>
    </w:p>
    <w:p w14:paraId="0CFB145E" w14:textId="77777777" w:rsidR="00357411" w:rsidDel="001763A3" w:rsidRDefault="00357411">
      <w:pPr>
        <w:pStyle w:val="TOC2"/>
        <w:tabs>
          <w:tab w:val="right" w:leader="dot" w:pos="9350"/>
        </w:tabs>
        <w:rPr>
          <w:del w:id="689" w:author="Gerard" w:date="2015-03-21T14:04:00Z"/>
          <w:rFonts w:asciiTheme="minorHAnsi" w:eastAsiaTheme="minorEastAsia" w:hAnsiTheme="minorHAnsi" w:cstheme="minorBidi"/>
          <w:noProof/>
          <w:sz w:val="22"/>
          <w:szCs w:val="22"/>
        </w:rPr>
      </w:pPr>
      <w:del w:id="690" w:author="Gerard" w:date="2015-03-21T14:04:00Z">
        <w:r w:rsidRPr="001763A3" w:rsidDel="001763A3">
          <w:rPr>
            <w:noProof/>
            <w:rPrChange w:id="691" w:author="Gerard" w:date="2015-03-21T14:04:00Z">
              <w:rPr>
                <w:rStyle w:val="Hyperlink"/>
                <w:noProof/>
              </w:rPr>
            </w:rPrChange>
          </w:rPr>
          <w:delText>2.10. Chemical Reactions</w:delText>
        </w:r>
        <w:r w:rsidDel="001763A3">
          <w:rPr>
            <w:noProof/>
            <w:webHidden/>
          </w:rPr>
          <w:tab/>
        </w:r>
        <w:r w:rsidR="00C334FD" w:rsidDel="001763A3">
          <w:rPr>
            <w:noProof/>
            <w:webHidden/>
          </w:rPr>
          <w:delText>36</w:delText>
        </w:r>
      </w:del>
    </w:p>
    <w:p w14:paraId="1748FEF1" w14:textId="77777777" w:rsidR="00357411" w:rsidDel="001763A3" w:rsidRDefault="00357411">
      <w:pPr>
        <w:pStyle w:val="TOC3"/>
        <w:tabs>
          <w:tab w:val="right" w:leader="dot" w:pos="9350"/>
        </w:tabs>
        <w:rPr>
          <w:del w:id="692" w:author="Gerard" w:date="2015-03-21T14:04:00Z"/>
          <w:rFonts w:asciiTheme="minorHAnsi" w:eastAsiaTheme="minorEastAsia" w:hAnsiTheme="minorHAnsi" w:cstheme="minorBidi"/>
          <w:noProof/>
          <w:sz w:val="22"/>
          <w:szCs w:val="22"/>
        </w:rPr>
      </w:pPr>
      <w:del w:id="693" w:author="Gerard" w:date="2015-03-21T14:04:00Z">
        <w:r w:rsidRPr="001763A3" w:rsidDel="001763A3">
          <w:rPr>
            <w:noProof/>
            <w:rPrChange w:id="694" w:author="Gerard" w:date="2015-03-21T14:04:00Z">
              <w:rPr>
                <w:rStyle w:val="Hyperlink"/>
                <w:noProof/>
              </w:rPr>
            </w:rPrChange>
          </w:rPr>
          <w:delText>2.10.1. Solid Matrix and Solid-Bound Molecular Constituents</w:delText>
        </w:r>
        <w:r w:rsidDel="001763A3">
          <w:rPr>
            <w:noProof/>
            <w:webHidden/>
          </w:rPr>
          <w:tab/>
        </w:r>
        <w:r w:rsidR="00C334FD" w:rsidDel="001763A3">
          <w:rPr>
            <w:noProof/>
            <w:webHidden/>
          </w:rPr>
          <w:delText>36</w:delText>
        </w:r>
      </w:del>
    </w:p>
    <w:p w14:paraId="66691E25" w14:textId="77777777" w:rsidR="00357411" w:rsidDel="001763A3" w:rsidRDefault="00357411">
      <w:pPr>
        <w:pStyle w:val="TOC3"/>
        <w:tabs>
          <w:tab w:val="right" w:leader="dot" w:pos="9350"/>
        </w:tabs>
        <w:rPr>
          <w:del w:id="695" w:author="Gerard" w:date="2015-03-21T14:04:00Z"/>
          <w:rFonts w:asciiTheme="minorHAnsi" w:eastAsiaTheme="minorEastAsia" w:hAnsiTheme="minorHAnsi" w:cstheme="minorBidi"/>
          <w:noProof/>
          <w:sz w:val="22"/>
          <w:szCs w:val="22"/>
        </w:rPr>
      </w:pPr>
      <w:del w:id="696" w:author="Gerard" w:date="2015-03-21T14:04:00Z">
        <w:r w:rsidRPr="001763A3" w:rsidDel="001763A3">
          <w:rPr>
            <w:noProof/>
            <w:rPrChange w:id="697" w:author="Gerard" w:date="2015-03-21T14:04:00Z">
              <w:rPr>
                <w:rStyle w:val="Hyperlink"/>
                <w:noProof/>
              </w:rPr>
            </w:rPrChange>
          </w:rPr>
          <w:delText>2.10.2. Solutes</w:delText>
        </w:r>
        <w:r w:rsidDel="001763A3">
          <w:rPr>
            <w:noProof/>
            <w:webHidden/>
          </w:rPr>
          <w:tab/>
        </w:r>
        <w:r w:rsidR="00C334FD" w:rsidDel="001763A3">
          <w:rPr>
            <w:noProof/>
            <w:webHidden/>
          </w:rPr>
          <w:delText>37</w:delText>
        </w:r>
      </w:del>
    </w:p>
    <w:p w14:paraId="69B64CED" w14:textId="77777777" w:rsidR="00357411" w:rsidDel="001763A3" w:rsidRDefault="00357411">
      <w:pPr>
        <w:pStyle w:val="TOC3"/>
        <w:tabs>
          <w:tab w:val="right" w:leader="dot" w:pos="9350"/>
        </w:tabs>
        <w:rPr>
          <w:del w:id="698" w:author="Gerard" w:date="2015-03-21T14:04:00Z"/>
          <w:rFonts w:asciiTheme="minorHAnsi" w:eastAsiaTheme="minorEastAsia" w:hAnsiTheme="minorHAnsi" w:cstheme="minorBidi"/>
          <w:noProof/>
          <w:sz w:val="22"/>
          <w:szCs w:val="22"/>
        </w:rPr>
      </w:pPr>
      <w:del w:id="699" w:author="Gerard" w:date="2015-03-21T14:04:00Z">
        <w:r w:rsidRPr="001763A3" w:rsidDel="001763A3">
          <w:rPr>
            <w:noProof/>
            <w:rPrChange w:id="700" w:author="Gerard" w:date="2015-03-21T14:04:00Z">
              <w:rPr>
                <w:rStyle w:val="Hyperlink"/>
                <w:noProof/>
              </w:rPr>
            </w:rPrChange>
          </w:rPr>
          <w:delText>2.10.3. Mixture with Negligible Solute Volume Fraction</w:delText>
        </w:r>
        <w:r w:rsidDel="001763A3">
          <w:rPr>
            <w:noProof/>
            <w:webHidden/>
          </w:rPr>
          <w:tab/>
        </w:r>
        <w:r w:rsidR="00C334FD" w:rsidDel="001763A3">
          <w:rPr>
            <w:noProof/>
            <w:webHidden/>
          </w:rPr>
          <w:delText>38</w:delText>
        </w:r>
      </w:del>
    </w:p>
    <w:p w14:paraId="11B217FC" w14:textId="77777777" w:rsidR="00357411" w:rsidDel="001763A3" w:rsidRDefault="00357411">
      <w:pPr>
        <w:pStyle w:val="TOC3"/>
        <w:tabs>
          <w:tab w:val="right" w:leader="dot" w:pos="9350"/>
        </w:tabs>
        <w:rPr>
          <w:del w:id="701" w:author="Gerard" w:date="2015-03-21T14:04:00Z"/>
          <w:rFonts w:asciiTheme="minorHAnsi" w:eastAsiaTheme="minorEastAsia" w:hAnsiTheme="minorHAnsi" w:cstheme="minorBidi"/>
          <w:noProof/>
          <w:sz w:val="22"/>
          <w:szCs w:val="22"/>
        </w:rPr>
      </w:pPr>
      <w:del w:id="702" w:author="Gerard" w:date="2015-03-21T14:04:00Z">
        <w:r w:rsidRPr="001763A3" w:rsidDel="001763A3">
          <w:rPr>
            <w:noProof/>
            <w:rPrChange w:id="703" w:author="Gerard" w:date="2015-03-21T14:04:00Z">
              <w:rPr>
                <w:rStyle w:val="Hyperlink"/>
                <w:noProof/>
              </w:rPr>
            </w:rPrChange>
          </w:rPr>
          <w:delText>2.10.4. Chemical Kinetics</w:delText>
        </w:r>
        <w:r w:rsidDel="001763A3">
          <w:rPr>
            <w:noProof/>
            <w:webHidden/>
          </w:rPr>
          <w:tab/>
        </w:r>
        <w:r w:rsidR="00C334FD" w:rsidDel="001763A3">
          <w:rPr>
            <w:noProof/>
            <w:webHidden/>
          </w:rPr>
          <w:delText>38</w:delText>
        </w:r>
      </w:del>
    </w:p>
    <w:p w14:paraId="784EE9FF" w14:textId="77777777" w:rsidR="00357411" w:rsidDel="001763A3" w:rsidRDefault="00357411">
      <w:pPr>
        <w:pStyle w:val="TOC1"/>
        <w:rPr>
          <w:del w:id="704" w:author="Gerard" w:date="2015-03-21T14:04:00Z"/>
          <w:rFonts w:asciiTheme="minorHAnsi" w:eastAsiaTheme="minorEastAsia" w:hAnsiTheme="minorHAnsi" w:cstheme="minorBidi"/>
          <w:b w:val="0"/>
          <w:sz w:val="22"/>
          <w:szCs w:val="22"/>
        </w:rPr>
      </w:pPr>
      <w:del w:id="705" w:author="Gerard" w:date="2015-03-21T14:04:00Z">
        <w:r w:rsidRPr="001763A3" w:rsidDel="001763A3">
          <w:rPr>
            <w:rPrChange w:id="706" w:author="Gerard" w:date="2015-03-21T14:04:00Z">
              <w:rPr>
                <w:rStyle w:val="Hyperlink"/>
                <w:b w:val="0"/>
              </w:rPr>
            </w:rPrChange>
          </w:rPr>
          <w:delText>Chapter 3. The Nonlinear FE Method</w:delText>
        </w:r>
        <w:r w:rsidDel="001763A3">
          <w:rPr>
            <w:webHidden/>
          </w:rPr>
          <w:tab/>
        </w:r>
        <w:r w:rsidR="00C334FD" w:rsidDel="001763A3">
          <w:rPr>
            <w:webHidden/>
          </w:rPr>
          <w:delText>40</w:delText>
        </w:r>
      </w:del>
    </w:p>
    <w:p w14:paraId="0673D879" w14:textId="77777777" w:rsidR="00357411" w:rsidDel="001763A3" w:rsidRDefault="00357411">
      <w:pPr>
        <w:pStyle w:val="TOC2"/>
        <w:tabs>
          <w:tab w:val="right" w:leader="dot" w:pos="9350"/>
        </w:tabs>
        <w:rPr>
          <w:del w:id="707" w:author="Gerard" w:date="2015-03-21T14:04:00Z"/>
          <w:rFonts w:asciiTheme="minorHAnsi" w:eastAsiaTheme="minorEastAsia" w:hAnsiTheme="minorHAnsi" w:cstheme="minorBidi"/>
          <w:noProof/>
          <w:sz w:val="22"/>
          <w:szCs w:val="22"/>
        </w:rPr>
      </w:pPr>
      <w:del w:id="708" w:author="Gerard" w:date="2015-03-21T14:04:00Z">
        <w:r w:rsidRPr="001763A3" w:rsidDel="001763A3">
          <w:rPr>
            <w:noProof/>
            <w:rPrChange w:id="709" w:author="Gerard" w:date="2015-03-21T14:04:00Z">
              <w:rPr>
                <w:rStyle w:val="Hyperlink"/>
                <w:noProof/>
              </w:rPr>
            </w:rPrChange>
          </w:rPr>
          <w:delText>3.1. Weak formulation for Solid Materials</w:delText>
        </w:r>
        <w:r w:rsidDel="001763A3">
          <w:rPr>
            <w:noProof/>
            <w:webHidden/>
          </w:rPr>
          <w:tab/>
        </w:r>
        <w:r w:rsidR="00C334FD" w:rsidDel="001763A3">
          <w:rPr>
            <w:noProof/>
            <w:webHidden/>
          </w:rPr>
          <w:delText>40</w:delText>
        </w:r>
      </w:del>
    </w:p>
    <w:p w14:paraId="25443EC0" w14:textId="77777777" w:rsidR="00357411" w:rsidDel="001763A3" w:rsidRDefault="00357411">
      <w:pPr>
        <w:pStyle w:val="TOC3"/>
        <w:tabs>
          <w:tab w:val="right" w:leader="dot" w:pos="9350"/>
        </w:tabs>
        <w:rPr>
          <w:del w:id="710" w:author="Gerard" w:date="2015-03-21T14:04:00Z"/>
          <w:rFonts w:asciiTheme="minorHAnsi" w:eastAsiaTheme="minorEastAsia" w:hAnsiTheme="minorHAnsi" w:cstheme="minorBidi"/>
          <w:noProof/>
          <w:sz w:val="22"/>
          <w:szCs w:val="22"/>
        </w:rPr>
      </w:pPr>
      <w:del w:id="711" w:author="Gerard" w:date="2015-03-21T14:04:00Z">
        <w:r w:rsidRPr="001763A3" w:rsidDel="001763A3">
          <w:rPr>
            <w:noProof/>
            <w:rPrChange w:id="712" w:author="Gerard" w:date="2015-03-21T14:04:00Z">
              <w:rPr>
                <w:rStyle w:val="Hyperlink"/>
                <w:noProof/>
              </w:rPr>
            </w:rPrChange>
          </w:rPr>
          <w:delText>3.1.1. Linearization</w:delText>
        </w:r>
        <w:r w:rsidDel="001763A3">
          <w:rPr>
            <w:noProof/>
            <w:webHidden/>
          </w:rPr>
          <w:tab/>
        </w:r>
        <w:r w:rsidR="00C334FD" w:rsidDel="001763A3">
          <w:rPr>
            <w:noProof/>
            <w:webHidden/>
          </w:rPr>
          <w:delText>40</w:delText>
        </w:r>
      </w:del>
    </w:p>
    <w:p w14:paraId="46280658" w14:textId="77777777" w:rsidR="00357411" w:rsidDel="001763A3" w:rsidRDefault="00357411">
      <w:pPr>
        <w:pStyle w:val="TOC3"/>
        <w:tabs>
          <w:tab w:val="right" w:leader="dot" w:pos="9350"/>
        </w:tabs>
        <w:rPr>
          <w:del w:id="713" w:author="Gerard" w:date="2015-03-21T14:04:00Z"/>
          <w:rFonts w:asciiTheme="minorHAnsi" w:eastAsiaTheme="minorEastAsia" w:hAnsiTheme="minorHAnsi" w:cstheme="minorBidi"/>
          <w:noProof/>
          <w:sz w:val="22"/>
          <w:szCs w:val="22"/>
        </w:rPr>
      </w:pPr>
      <w:del w:id="714" w:author="Gerard" w:date="2015-03-21T14:04:00Z">
        <w:r w:rsidRPr="001763A3" w:rsidDel="001763A3">
          <w:rPr>
            <w:noProof/>
            <w:rPrChange w:id="715" w:author="Gerard" w:date="2015-03-21T14:04:00Z">
              <w:rPr>
                <w:rStyle w:val="Hyperlink"/>
                <w:noProof/>
              </w:rPr>
            </w:rPrChange>
          </w:rPr>
          <w:delText>3.1.2. Discretization</w:delText>
        </w:r>
        <w:r w:rsidDel="001763A3">
          <w:rPr>
            <w:noProof/>
            <w:webHidden/>
          </w:rPr>
          <w:tab/>
        </w:r>
        <w:r w:rsidR="00C334FD" w:rsidDel="001763A3">
          <w:rPr>
            <w:noProof/>
            <w:webHidden/>
          </w:rPr>
          <w:delText>41</w:delText>
        </w:r>
      </w:del>
    </w:p>
    <w:p w14:paraId="08883976" w14:textId="77777777" w:rsidR="00357411" w:rsidDel="001763A3" w:rsidRDefault="00357411">
      <w:pPr>
        <w:pStyle w:val="TOC2"/>
        <w:tabs>
          <w:tab w:val="right" w:leader="dot" w:pos="9350"/>
        </w:tabs>
        <w:rPr>
          <w:del w:id="716" w:author="Gerard" w:date="2015-03-21T14:04:00Z"/>
          <w:rFonts w:asciiTheme="minorHAnsi" w:eastAsiaTheme="minorEastAsia" w:hAnsiTheme="minorHAnsi" w:cstheme="minorBidi"/>
          <w:noProof/>
          <w:sz w:val="22"/>
          <w:szCs w:val="22"/>
        </w:rPr>
      </w:pPr>
      <w:del w:id="717" w:author="Gerard" w:date="2015-03-21T14:04:00Z">
        <w:r w:rsidRPr="001763A3" w:rsidDel="001763A3">
          <w:rPr>
            <w:noProof/>
            <w:rPrChange w:id="718" w:author="Gerard" w:date="2015-03-21T14:04:00Z">
              <w:rPr>
                <w:rStyle w:val="Hyperlink"/>
                <w:noProof/>
              </w:rPr>
            </w:rPrChange>
          </w:rPr>
          <w:delText>3.2. Weak formulation for biphasic materials</w:delText>
        </w:r>
        <w:r w:rsidDel="001763A3">
          <w:rPr>
            <w:noProof/>
            <w:webHidden/>
          </w:rPr>
          <w:tab/>
        </w:r>
        <w:r w:rsidR="00C334FD" w:rsidDel="001763A3">
          <w:rPr>
            <w:noProof/>
            <w:webHidden/>
          </w:rPr>
          <w:delText>44</w:delText>
        </w:r>
      </w:del>
    </w:p>
    <w:p w14:paraId="6D110F06" w14:textId="77777777" w:rsidR="00357411" w:rsidDel="001763A3" w:rsidRDefault="00357411">
      <w:pPr>
        <w:pStyle w:val="TOC3"/>
        <w:tabs>
          <w:tab w:val="right" w:leader="dot" w:pos="9350"/>
        </w:tabs>
        <w:rPr>
          <w:del w:id="719" w:author="Gerard" w:date="2015-03-21T14:04:00Z"/>
          <w:rFonts w:asciiTheme="minorHAnsi" w:eastAsiaTheme="minorEastAsia" w:hAnsiTheme="minorHAnsi" w:cstheme="minorBidi"/>
          <w:noProof/>
          <w:sz w:val="22"/>
          <w:szCs w:val="22"/>
        </w:rPr>
      </w:pPr>
      <w:del w:id="720" w:author="Gerard" w:date="2015-03-21T14:04:00Z">
        <w:r w:rsidRPr="001763A3" w:rsidDel="001763A3">
          <w:rPr>
            <w:noProof/>
            <w:rPrChange w:id="721" w:author="Gerard" w:date="2015-03-21T14:04:00Z">
              <w:rPr>
                <w:rStyle w:val="Hyperlink"/>
                <w:noProof/>
              </w:rPr>
            </w:rPrChange>
          </w:rPr>
          <w:delText>3.2.1. Linearization</w:delText>
        </w:r>
        <w:r w:rsidDel="001763A3">
          <w:rPr>
            <w:noProof/>
            <w:webHidden/>
          </w:rPr>
          <w:tab/>
        </w:r>
        <w:r w:rsidR="00C334FD" w:rsidDel="001763A3">
          <w:rPr>
            <w:noProof/>
            <w:webHidden/>
          </w:rPr>
          <w:delText>44</w:delText>
        </w:r>
      </w:del>
    </w:p>
    <w:p w14:paraId="427A4AFF" w14:textId="77777777" w:rsidR="00357411" w:rsidDel="001763A3" w:rsidRDefault="00357411">
      <w:pPr>
        <w:pStyle w:val="TOC3"/>
        <w:tabs>
          <w:tab w:val="right" w:leader="dot" w:pos="9350"/>
        </w:tabs>
        <w:rPr>
          <w:del w:id="722" w:author="Gerard" w:date="2015-03-21T14:04:00Z"/>
          <w:rFonts w:asciiTheme="minorHAnsi" w:eastAsiaTheme="minorEastAsia" w:hAnsiTheme="minorHAnsi" w:cstheme="minorBidi"/>
          <w:noProof/>
          <w:sz w:val="22"/>
          <w:szCs w:val="22"/>
        </w:rPr>
      </w:pPr>
      <w:del w:id="723" w:author="Gerard" w:date="2015-03-21T14:04:00Z">
        <w:r w:rsidRPr="001763A3" w:rsidDel="001763A3">
          <w:rPr>
            <w:noProof/>
            <w:rPrChange w:id="724" w:author="Gerard" w:date="2015-03-21T14:04:00Z">
              <w:rPr>
                <w:rStyle w:val="Hyperlink"/>
                <w:noProof/>
              </w:rPr>
            </w:rPrChange>
          </w:rPr>
          <w:delText>3.2.2. Discretization</w:delText>
        </w:r>
        <w:r w:rsidDel="001763A3">
          <w:rPr>
            <w:noProof/>
            <w:webHidden/>
          </w:rPr>
          <w:tab/>
        </w:r>
        <w:r w:rsidR="00C334FD" w:rsidDel="001763A3">
          <w:rPr>
            <w:noProof/>
            <w:webHidden/>
          </w:rPr>
          <w:delText>46</w:delText>
        </w:r>
      </w:del>
    </w:p>
    <w:p w14:paraId="689BEF2D" w14:textId="77777777" w:rsidR="00357411" w:rsidDel="001763A3" w:rsidRDefault="00357411">
      <w:pPr>
        <w:pStyle w:val="TOC2"/>
        <w:tabs>
          <w:tab w:val="right" w:leader="dot" w:pos="9350"/>
        </w:tabs>
        <w:rPr>
          <w:del w:id="725" w:author="Gerard" w:date="2015-03-21T14:04:00Z"/>
          <w:rFonts w:asciiTheme="minorHAnsi" w:eastAsiaTheme="minorEastAsia" w:hAnsiTheme="minorHAnsi" w:cstheme="minorBidi"/>
          <w:noProof/>
          <w:sz w:val="22"/>
          <w:szCs w:val="22"/>
        </w:rPr>
      </w:pPr>
      <w:del w:id="726" w:author="Gerard" w:date="2015-03-21T14:04:00Z">
        <w:r w:rsidRPr="001763A3" w:rsidDel="001763A3">
          <w:rPr>
            <w:noProof/>
            <w:rPrChange w:id="727" w:author="Gerard" w:date="2015-03-21T14:04:00Z">
              <w:rPr>
                <w:rStyle w:val="Hyperlink"/>
                <w:noProof/>
              </w:rPr>
            </w:rPrChange>
          </w:rPr>
          <w:delText>3.3. Weak Formulation for Biphasic-Solute Materials</w:delText>
        </w:r>
        <w:r w:rsidDel="001763A3">
          <w:rPr>
            <w:noProof/>
            <w:webHidden/>
          </w:rPr>
          <w:tab/>
        </w:r>
        <w:r w:rsidR="00C334FD" w:rsidDel="001763A3">
          <w:rPr>
            <w:noProof/>
            <w:webHidden/>
          </w:rPr>
          <w:delText>48</w:delText>
        </w:r>
      </w:del>
    </w:p>
    <w:p w14:paraId="413389AF" w14:textId="77777777" w:rsidR="00357411" w:rsidDel="001763A3" w:rsidRDefault="00357411">
      <w:pPr>
        <w:pStyle w:val="TOC3"/>
        <w:tabs>
          <w:tab w:val="right" w:leader="dot" w:pos="9350"/>
        </w:tabs>
        <w:rPr>
          <w:del w:id="728" w:author="Gerard" w:date="2015-03-21T14:04:00Z"/>
          <w:rFonts w:asciiTheme="minorHAnsi" w:eastAsiaTheme="minorEastAsia" w:hAnsiTheme="minorHAnsi" w:cstheme="minorBidi"/>
          <w:noProof/>
          <w:sz w:val="22"/>
          <w:szCs w:val="22"/>
        </w:rPr>
      </w:pPr>
      <w:del w:id="729" w:author="Gerard" w:date="2015-03-21T14:04:00Z">
        <w:r w:rsidRPr="001763A3" w:rsidDel="001763A3">
          <w:rPr>
            <w:noProof/>
            <w:rPrChange w:id="730" w:author="Gerard" w:date="2015-03-21T14:04:00Z">
              <w:rPr>
                <w:rStyle w:val="Hyperlink"/>
                <w:noProof/>
              </w:rPr>
            </w:rPrChange>
          </w:rPr>
          <w:delText>3.3.1. Linearization of Internal Virtual Work</w:delText>
        </w:r>
        <w:r w:rsidDel="001763A3">
          <w:rPr>
            <w:noProof/>
            <w:webHidden/>
          </w:rPr>
          <w:tab/>
        </w:r>
      </w:del>
      <w:del w:id="731" w:author="Gerard" w:date="2015-03-21T10:54:00Z">
        <w:r w:rsidR="008D52AD" w:rsidDel="00541E56">
          <w:rPr>
            <w:noProof/>
            <w:webHidden/>
          </w:rPr>
          <w:delText>49</w:delText>
        </w:r>
      </w:del>
    </w:p>
    <w:p w14:paraId="7135CD79" w14:textId="77777777" w:rsidR="00357411" w:rsidDel="001763A3" w:rsidRDefault="00357411">
      <w:pPr>
        <w:pStyle w:val="TOC3"/>
        <w:tabs>
          <w:tab w:val="right" w:leader="dot" w:pos="9350"/>
        </w:tabs>
        <w:rPr>
          <w:del w:id="732" w:author="Gerard" w:date="2015-03-21T14:04:00Z"/>
          <w:rFonts w:asciiTheme="minorHAnsi" w:eastAsiaTheme="minorEastAsia" w:hAnsiTheme="minorHAnsi" w:cstheme="minorBidi"/>
          <w:noProof/>
          <w:sz w:val="22"/>
          <w:szCs w:val="22"/>
        </w:rPr>
      </w:pPr>
      <w:del w:id="733" w:author="Gerard" w:date="2015-03-21T14:04:00Z">
        <w:r w:rsidRPr="001763A3" w:rsidDel="001763A3">
          <w:rPr>
            <w:noProof/>
            <w:rPrChange w:id="734" w:author="Gerard" w:date="2015-03-21T14:04:00Z">
              <w:rPr>
                <w:rStyle w:val="Hyperlink"/>
                <w:noProof/>
              </w:rPr>
            </w:rPrChange>
          </w:rPr>
          <w:delText>3.3.2. Linearization of External Virtual Work</w:delText>
        </w:r>
        <w:r w:rsidDel="001763A3">
          <w:rPr>
            <w:noProof/>
            <w:webHidden/>
          </w:rPr>
          <w:tab/>
        </w:r>
        <w:r w:rsidR="00C334FD" w:rsidDel="001763A3">
          <w:rPr>
            <w:noProof/>
            <w:webHidden/>
          </w:rPr>
          <w:delText>53</w:delText>
        </w:r>
      </w:del>
    </w:p>
    <w:p w14:paraId="38187F10" w14:textId="77777777" w:rsidR="00357411" w:rsidDel="001763A3" w:rsidRDefault="00357411">
      <w:pPr>
        <w:pStyle w:val="TOC3"/>
        <w:tabs>
          <w:tab w:val="right" w:leader="dot" w:pos="9350"/>
        </w:tabs>
        <w:rPr>
          <w:del w:id="735" w:author="Gerard" w:date="2015-03-21T14:04:00Z"/>
          <w:rFonts w:asciiTheme="minorHAnsi" w:eastAsiaTheme="minorEastAsia" w:hAnsiTheme="minorHAnsi" w:cstheme="minorBidi"/>
          <w:noProof/>
          <w:sz w:val="22"/>
          <w:szCs w:val="22"/>
        </w:rPr>
      </w:pPr>
      <w:del w:id="736" w:author="Gerard" w:date="2015-03-21T14:04:00Z">
        <w:r w:rsidRPr="001763A3" w:rsidDel="001763A3">
          <w:rPr>
            <w:noProof/>
            <w:rPrChange w:id="737" w:author="Gerard" w:date="2015-03-21T14:04:00Z">
              <w:rPr>
                <w:rStyle w:val="Hyperlink"/>
                <w:noProof/>
              </w:rPr>
            </w:rPrChange>
          </w:rPr>
          <w:delText>3.3.3. Discretization</w:delText>
        </w:r>
        <w:r w:rsidDel="001763A3">
          <w:rPr>
            <w:noProof/>
            <w:webHidden/>
          </w:rPr>
          <w:tab/>
        </w:r>
        <w:r w:rsidR="00C334FD" w:rsidDel="001763A3">
          <w:rPr>
            <w:noProof/>
            <w:webHidden/>
          </w:rPr>
          <w:delText>54</w:delText>
        </w:r>
      </w:del>
    </w:p>
    <w:p w14:paraId="1ECF5611" w14:textId="77777777" w:rsidR="00357411" w:rsidDel="001763A3" w:rsidRDefault="00357411">
      <w:pPr>
        <w:pStyle w:val="TOC2"/>
        <w:tabs>
          <w:tab w:val="right" w:leader="dot" w:pos="9350"/>
        </w:tabs>
        <w:rPr>
          <w:del w:id="738" w:author="Gerard" w:date="2015-03-21T14:04:00Z"/>
          <w:rFonts w:asciiTheme="minorHAnsi" w:eastAsiaTheme="minorEastAsia" w:hAnsiTheme="minorHAnsi" w:cstheme="minorBidi"/>
          <w:noProof/>
          <w:sz w:val="22"/>
          <w:szCs w:val="22"/>
        </w:rPr>
      </w:pPr>
      <w:del w:id="739" w:author="Gerard" w:date="2015-03-21T14:04:00Z">
        <w:r w:rsidRPr="001763A3" w:rsidDel="001763A3">
          <w:rPr>
            <w:noProof/>
            <w:rPrChange w:id="740" w:author="Gerard" w:date="2015-03-21T14:04:00Z">
              <w:rPr>
                <w:rStyle w:val="Hyperlink"/>
                <w:noProof/>
              </w:rPr>
            </w:rPrChange>
          </w:rPr>
          <w:delText>3.4. Weak Formulation for Multiphasic Materials</w:delText>
        </w:r>
        <w:r w:rsidDel="001763A3">
          <w:rPr>
            <w:noProof/>
            <w:webHidden/>
          </w:rPr>
          <w:tab/>
        </w:r>
      </w:del>
      <w:del w:id="741" w:author="Gerard" w:date="2015-03-21T10:54:00Z">
        <w:r w:rsidR="008D52AD" w:rsidDel="00541E56">
          <w:rPr>
            <w:noProof/>
            <w:webHidden/>
          </w:rPr>
          <w:delText>57</w:delText>
        </w:r>
      </w:del>
    </w:p>
    <w:p w14:paraId="13258812" w14:textId="77777777" w:rsidR="00357411" w:rsidDel="001763A3" w:rsidRDefault="00357411">
      <w:pPr>
        <w:pStyle w:val="TOC3"/>
        <w:tabs>
          <w:tab w:val="right" w:leader="dot" w:pos="9350"/>
        </w:tabs>
        <w:rPr>
          <w:del w:id="742" w:author="Gerard" w:date="2015-03-21T14:04:00Z"/>
          <w:rFonts w:asciiTheme="minorHAnsi" w:eastAsiaTheme="minorEastAsia" w:hAnsiTheme="minorHAnsi" w:cstheme="minorBidi"/>
          <w:noProof/>
          <w:sz w:val="22"/>
          <w:szCs w:val="22"/>
        </w:rPr>
      </w:pPr>
      <w:del w:id="743" w:author="Gerard" w:date="2015-03-21T14:04:00Z">
        <w:r w:rsidRPr="001763A3" w:rsidDel="001763A3">
          <w:rPr>
            <w:noProof/>
            <w:rPrChange w:id="744" w:author="Gerard" w:date="2015-03-21T14:04:00Z">
              <w:rPr>
                <w:rStyle w:val="Hyperlink"/>
                <w:noProof/>
              </w:rPr>
            </w:rPrChange>
          </w:rPr>
          <w:delText>3.4.1. Chemical Reactions</w:delText>
        </w:r>
        <w:r w:rsidDel="001763A3">
          <w:rPr>
            <w:noProof/>
            <w:webHidden/>
          </w:rPr>
          <w:tab/>
        </w:r>
      </w:del>
      <w:del w:id="745" w:author="Gerard" w:date="2015-03-21T10:54:00Z">
        <w:r w:rsidR="008D52AD" w:rsidDel="00541E56">
          <w:rPr>
            <w:noProof/>
            <w:webHidden/>
          </w:rPr>
          <w:delText>58</w:delText>
        </w:r>
      </w:del>
    </w:p>
    <w:p w14:paraId="21E1CF5E" w14:textId="77777777" w:rsidR="00357411" w:rsidDel="001763A3" w:rsidRDefault="00357411">
      <w:pPr>
        <w:pStyle w:val="TOC2"/>
        <w:tabs>
          <w:tab w:val="right" w:leader="dot" w:pos="9350"/>
        </w:tabs>
        <w:rPr>
          <w:del w:id="746" w:author="Gerard" w:date="2015-03-21T14:04:00Z"/>
          <w:rFonts w:asciiTheme="minorHAnsi" w:eastAsiaTheme="minorEastAsia" w:hAnsiTheme="minorHAnsi" w:cstheme="minorBidi"/>
          <w:noProof/>
          <w:sz w:val="22"/>
          <w:szCs w:val="22"/>
        </w:rPr>
      </w:pPr>
      <w:del w:id="747" w:author="Gerard" w:date="2015-03-21T14:04:00Z">
        <w:r w:rsidRPr="001763A3" w:rsidDel="001763A3">
          <w:rPr>
            <w:noProof/>
            <w:rPrChange w:id="748" w:author="Gerard" w:date="2015-03-21T14:04:00Z">
              <w:rPr>
                <w:rStyle w:val="Hyperlink"/>
                <w:noProof/>
              </w:rPr>
            </w:rPrChange>
          </w:rPr>
          <w:delText>3.5. Newton-Raphson Method</w:delText>
        </w:r>
        <w:r w:rsidDel="001763A3">
          <w:rPr>
            <w:noProof/>
            <w:webHidden/>
          </w:rPr>
          <w:tab/>
        </w:r>
      </w:del>
      <w:del w:id="749" w:author="Gerard" w:date="2015-03-21T10:54:00Z">
        <w:r w:rsidR="008D52AD" w:rsidDel="00541E56">
          <w:rPr>
            <w:noProof/>
            <w:webHidden/>
          </w:rPr>
          <w:delText>58</w:delText>
        </w:r>
      </w:del>
    </w:p>
    <w:p w14:paraId="6EDCFECB" w14:textId="77777777" w:rsidR="00357411" w:rsidDel="001763A3" w:rsidRDefault="00357411">
      <w:pPr>
        <w:pStyle w:val="TOC3"/>
        <w:tabs>
          <w:tab w:val="right" w:leader="dot" w:pos="9350"/>
        </w:tabs>
        <w:rPr>
          <w:del w:id="750" w:author="Gerard" w:date="2015-03-21T14:04:00Z"/>
          <w:rFonts w:asciiTheme="minorHAnsi" w:eastAsiaTheme="minorEastAsia" w:hAnsiTheme="minorHAnsi" w:cstheme="minorBidi"/>
          <w:noProof/>
          <w:sz w:val="22"/>
          <w:szCs w:val="22"/>
        </w:rPr>
      </w:pPr>
      <w:del w:id="751" w:author="Gerard" w:date="2015-03-21T14:04:00Z">
        <w:r w:rsidRPr="001763A3" w:rsidDel="001763A3">
          <w:rPr>
            <w:noProof/>
            <w:rPrChange w:id="752" w:author="Gerard" w:date="2015-03-21T14:04:00Z">
              <w:rPr>
                <w:rStyle w:val="Hyperlink"/>
                <w:noProof/>
              </w:rPr>
            </w:rPrChange>
          </w:rPr>
          <w:delText>3.5.1. Full Newton Method</w:delText>
        </w:r>
        <w:r w:rsidDel="001763A3">
          <w:rPr>
            <w:noProof/>
            <w:webHidden/>
          </w:rPr>
          <w:tab/>
        </w:r>
      </w:del>
      <w:del w:id="753" w:author="Gerard" w:date="2015-03-21T10:54:00Z">
        <w:r w:rsidR="008D52AD" w:rsidDel="00541E56">
          <w:rPr>
            <w:noProof/>
            <w:webHidden/>
          </w:rPr>
          <w:delText>58</w:delText>
        </w:r>
      </w:del>
    </w:p>
    <w:p w14:paraId="2F27B40C" w14:textId="77777777" w:rsidR="00357411" w:rsidDel="001763A3" w:rsidRDefault="00357411">
      <w:pPr>
        <w:pStyle w:val="TOC3"/>
        <w:tabs>
          <w:tab w:val="right" w:leader="dot" w:pos="9350"/>
        </w:tabs>
        <w:rPr>
          <w:del w:id="754" w:author="Gerard" w:date="2015-03-21T14:04:00Z"/>
          <w:rFonts w:asciiTheme="minorHAnsi" w:eastAsiaTheme="minorEastAsia" w:hAnsiTheme="minorHAnsi" w:cstheme="minorBidi"/>
          <w:noProof/>
          <w:sz w:val="22"/>
          <w:szCs w:val="22"/>
        </w:rPr>
      </w:pPr>
      <w:del w:id="755" w:author="Gerard" w:date="2015-03-21T14:04:00Z">
        <w:r w:rsidRPr="001763A3" w:rsidDel="001763A3">
          <w:rPr>
            <w:noProof/>
            <w:rPrChange w:id="756" w:author="Gerard" w:date="2015-03-21T14:04:00Z">
              <w:rPr>
                <w:rStyle w:val="Hyperlink"/>
                <w:noProof/>
              </w:rPr>
            </w:rPrChange>
          </w:rPr>
          <w:delText>3.5.2. BFGS Method</w:delText>
        </w:r>
        <w:r w:rsidDel="001763A3">
          <w:rPr>
            <w:noProof/>
            <w:webHidden/>
          </w:rPr>
          <w:tab/>
        </w:r>
      </w:del>
      <w:del w:id="757" w:author="Gerard" w:date="2015-03-21T10:54:00Z">
        <w:r w:rsidR="008D52AD" w:rsidDel="00541E56">
          <w:rPr>
            <w:noProof/>
            <w:webHidden/>
          </w:rPr>
          <w:delText>58</w:delText>
        </w:r>
      </w:del>
    </w:p>
    <w:p w14:paraId="21330568" w14:textId="77777777" w:rsidR="00357411" w:rsidDel="001763A3" w:rsidRDefault="00357411">
      <w:pPr>
        <w:pStyle w:val="TOC3"/>
        <w:tabs>
          <w:tab w:val="right" w:leader="dot" w:pos="9350"/>
        </w:tabs>
        <w:rPr>
          <w:del w:id="758" w:author="Gerard" w:date="2015-03-21T14:04:00Z"/>
          <w:rFonts w:asciiTheme="minorHAnsi" w:eastAsiaTheme="minorEastAsia" w:hAnsiTheme="minorHAnsi" w:cstheme="minorBidi"/>
          <w:noProof/>
          <w:sz w:val="22"/>
          <w:szCs w:val="22"/>
        </w:rPr>
      </w:pPr>
      <w:del w:id="759" w:author="Gerard" w:date="2015-03-21T14:04:00Z">
        <w:r w:rsidRPr="001763A3" w:rsidDel="001763A3">
          <w:rPr>
            <w:noProof/>
            <w:rPrChange w:id="760" w:author="Gerard" w:date="2015-03-21T14:04:00Z">
              <w:rPr>
                <w:rStyle w:val="Hyperlink"/>
                <w:noProof/>
              </w:rPr>
            </w:rPrChange>
          </w:rPr>
          <w:delText>3.5.3. Line Search Method</w:delText>
        </w:r>
        <w:r w:rsidDel="001763A3">
          <w:rPr>
            <w:noProof/>
            <w:webHidden/>
          </w:rPr>
          <w:tab/>
        </w:r>
      </w:del>
      <w:del w:id="761" w:author="Gerard" w:date="2015-03-21T10:54:00Z">
        <w:r w:rsidR="008D52AD" w:rsidDel="00541E56">
          <w:rPr>
            <w:noProof/>
            <w:webHidden/>
          </w:rPr>
          <w:delText>60</w:delText>
        </w:r>
      </w:del>
    </w:p>
    <w:p w14:paraId="3D63207A" w14:textId="77777777" w:rsidR="00357411" w:rsidDel="001763A3" w:rsidRDefault="00357411">
      <w:pPr>
        <w:pStyle w:val="TOC1"/>
        <w:rPr>
          <w:del w:id="762" w:author="Gerard" w:date="2015-03-21T14:04:00Z"/>
          <w:rFonts w:asciiTheme="minorHAnsi" w:eastAsiaTheme="minorEastAsia" w:hAnsiTheme="minorHAnsi" w:cstheme="minorBidi"/>
          <w:b w:val="0"/>
          <w:sz w:val="22"/>
          <w:szCs w:val="22"/>
        </w:rPr>
      </w:pPr>
      <w:del w:id="763" w:author="Gerard" w:date="2015-03-21T14:04:00Z">
        <w:r w:rsidRPr="001763A3" w:rsidDel="001763A3">
          <w:rPr>
            <w:rPrChange w:id="764" w:author="Gerard" w:date="2015-03-21T14:04:00Z">
              <w:rPr>
                <w:rStyle w:val="Hyperlink"/>
                <w:b w:val="0"/>
              </w:rPr>
            </w:rPrChange>
          </w:rPr>
          <w:delText>Chapter 4. Element Library</w:delText>
        </w:r>
        <w:r w:rsidDel="001763A3">
          <w:rPr>
            <w:webHidden/>
          </w:rPr>
          <w:tab/>
        </w:r>
      </w:del>
      <w:del w:id="765" w:author="Gerard" w:date="2015-03-21T10:54:00Z">
        <w:r w:rsidR="008D52AD" w:rsidDel="00541E56">
          <w:rPr>
            <w:webHidden/>
          </w:rPr>
          <w:delText>61</w:delText>
        </w:r>
      </w:del>
    </w:p>
    <w:p w14:paraId="1EE1BCEB" w14:textId="77777777" w:rsidR="00357411" w:rsidDel="001763A3" w:rsidRDefault="00357411">
      <w:pPr>
        <w:pStyle w:val="TOC2"/>
        <w:tabs>
          <w:tab w:val="right" w:leader="dot" w:pos="9350"/>
        </w:tabs>
        <w:rPr>
          <w:del w:id="766" w:author="Gerard" w:date="2015-03-21T14:04:00Z"/>
          <w:rFonts w:asciiTheme="minorHAnsi" w:eastAsiaTheme="minorEastAsia" w:hAnsiTheme="minorHAnsi" w:cstheme="minorBidi"/>
          <w:noProof/>
          <w:sz w:val="22"/>
          <w:szCs w:val="22"/>
        </w:rPr>
      </w:pPr>
      <w:del w:id="767" w:author="Gerard" w:date="2015-03-21T14:04:00Z">
        <w:r w:rsidRPr="001763A3" w:rsidDel="001763A3">
          <w:rPr>
            <w:noProof/>
            <w:rPrChange w:id="768" w:author="Gerard" w:date="2015-03-21T14:04:00Z">
              <w:rPr>
                <w:rStyle w:val="Hyperlink"/>
                <w:noProof/>
              </w:rPr>
            </w:rPrChange>
          </w:rPr>
          <w:delText>4.1. Solid Elements</w:delText>
        </w:r>
        <w:r w:rsidDel="001763A3">
          <w:rPr>
            <w:noProof/>
            <w:webHidden/>
          </w:rPr>
          <w:tab/>
        </w:r>
      </w:del>
      <w:del w:id="769" w:author="Gerard" w:date="2015-03-21T10:54:00Z">
        <w:r w:rsidR="008D52AD" w:rsidDel="00541E56">
          <w:rPr>
            <w:noProof/>
            <w:webHidden/>
          </w:rPr>
          <w:delText>61</w:delText>
        </w:r>
      </w:del>
    </w:p>
    <w:p w14:paraId="5519399E" w14:textId="77777777" w:rsidR="00357411" w:rsidDel="001763A3" w:rsidRDefault="00357411">
      <w:pPr>
        <w:pStyle w:val="TOC3"/>
        <w:tabs>
          <w:tab w:val="right" w:leader="dot" w:pos="9350"/>
        </w:tabs>
        <w:rPr>
          <w:del w:id="770" w:author="Gerard" w:date="2015-03-21T14:04:00Z"/>
          <w:rFonts w:asciiTheme="minorHAnsi" w:eastAsiaTheme="minorEastAsia" w:hAnsiTheme="minorHAnsi" w:cstheme="minorBidi"/>
          <w:noProof/>
          <w:sz w:val="22"/>
          <w:szCs w:val="22"/>
        </w:rPr>
      </w:pPr>
      <w:del w:id="771" w:author="Gerard" w:date="2015-03-21T14:04:00Z">
        <w:r w:rsidRPr="001763A3" w:rsidDel="001763A3">
          <w:rPr>
            <w:noProof/>
            <w:rPrChange w:id="772" w:author="Gerard" w:date="2015-03-21T14:04:00Z">
              <w:rPr>
                <w:rStyle w:val="Hyperlink"/>
                <w:noProof/>
              </w:rPr>
            </w:rPrChange>
          </w:rPr>
          <w:delText>4.1.1. Hexahedral Elements</w:delText>
        </w:r>
        <w:r w:rsidDel="001763A3">
          <w:rPr>
            <w:noProof/>
            <w:webHidden/>
          </w:rPr>
          <w:tab/>
        </w:r>
      </w:del>
      <w:del w:id="773" w:author="Gerard" w:date="2015-03-21T10:54:00Z">
        <w:r w:rsidR="008D52AD" w:rsidDel="00541E56">
          <w:rPr>
            <w:noProof/>
            <w:webHidden/>
          </w:rPr>
          <w:delText>61</w:delText>
        </w:r>
      </w:del>
    </w:p>
    <w:p w14:paraId="43C44FB8" w14:textId="77777777" w:rsidR="00357411" w:rsidDel="001763A3" w:rsidRDefault="00357411">
      <w:pPr>
        <w:pStyle w:val="TOC3"/>
        <w:tabs>
          <w:tab w:val="right" w:leader="dot" w:pos="9350"/>
        </w:tabs>
        <w:rPr>
          <w:del w:id="774" w:author="Gerard" w:date="2015-03-21T14:04:00Z"/>
          <w:rFonts w:asciiTheme="minorHAnsi" w:eastAsiaTheme="minorEastAsia" w:hAnsiTheme="minorHAnsi" w:cstheme="minorBidi"/>
          <w:noProof/>
          <w:sz w:val="22"/>
          <w:szCs w:val="22"/>
        </w:rPr>
      </w:pPr>
      <w:del w:id="775" w:author="Gerard" w:date="2015-03-21T14:04:00Z">
        <w:r w:rsidRPr="001763A3" w:rsidDel="001763A3">
          <w:rPr>
            <w:noProof/>
            <w:rPrChange w:id="776" w:author="Gerard" w:date="2015-03-21T14:04:00Z">
              <w:rPr>
                <w:rStyle w:val="Hyperlink"/>
                <w:noProof/>
              </w:rPr>
            </w:rPrChange>
          </w:rPr>
          <w:delText>4.1.2. Pentahedral Elements</w:delText>
        </w:r>
        <w:r w:rsidDel="001763A3">
          <w:rPr>
            <w:noProof/>
            <w:webHidden/>
          </w:rPr>
          <w:tab/>
        </w:r>
      </w:del>
      <w:del w:id="777" w:author="Gerard" w:date="2015-03-21T10:54:00Z">
        <w:r w:rsidR="008D52AD" w:rsidDel="00541E56">
          <w:rPr>
            <w:noProof/>
            <w:webHidden/>
          </w:rPr>
          <w:delText>62</w:delText>
        </w:r>
      </w:del>
    </w:p>
    <w:p w14:paraId="5D332035" w14:textId="77777777" w:rsidR="00357411" w:rsidDel="001763A3" w:rsidRDefault="00357411">
      <w:pPr>
        <w:pStyle w:val="TOC3"/>
        <w:tabs>
          <w:tab w:val="right" w:leader="dot" w:pos="9350"/>
        </w:tabs>
        <w:rPr>
          <w:del w:id="778" w:author="Gerard" w:date="2015-03-21T14:04:00Z"/>
          <w:rFonts w:asciiTheme="minorHAnsi" w:eastAsiaTheme="minorEastAsia" w:hAnsiTheme="minorHAnsi" w:cstheme="minorBidi"/>
          <w:noProof/>
          <w:sz w:val="22"/>
          <w:szCs w:val="22"/>
        </w:rPr>
      </w:pPr>
      <w:del w:id="779" w:author="Gerard" w:date="2015-03-21T14:04:00Z">
        <w:r w:rsidRPr="001763A3" w:rsidDel="001763A3">
          <w:rPr>
            <w:noProof/>
            <w:rPrChange w:id="780" w:author="Gerard" w:date="2015-03-21T14:04:00Z">
              <w:rPr>
                <w:rStyle w:val="Hyperlink"/>
                <w:noProof/>
              </w:rPr>
            </w:rPrChange>
          </w:rPr>
          <w:delText>4.1.3. Tetrahedral Elements</w:delText>
        </w:r>
        <w:r w:rsidDel="001763A3">
          <w:rPr>
            <w:noProof/>
            <w:webHidden/>
          </w:rPr>
          <w:tab/>
        </w:r>
      </w:del>
      <w:del w:id="781" w:author="Gerard" w:date="2015-03-21T10:54:00Z">
        <w:r w:rsidR="008D52AD" w:rsidDel="00541E56">
          <w:rPr>
            <w:noProof/>
            <w:webHidden/>
          </w:rPr>
          <w:delText>63</w:delText>
        </w:r>
      </w:del>
    </w:p>
    <w:p w14:paraId="0D676D58" w14:textId="77777777" w:rsidR="00357411" w:rsidDel="001763A3" w:rsidRDefault="00357411">
      <w:pPr>
        <w:pStyle w:val="TOC3"/>
        <w:tabs>
          <w:tab w:val="right" w:leader="dot" w:pos="9350"/>
        </w:tabs>
        <w:rPr>
          <w:del w:id="782" w:author="Gerard" w:date="2015-03-21T14:04:00Z"/>
          <w:rFonts w:asciiTheme="minorHAnsi" w:eastAsiaTheme="minorEastAsia" w:hAnsiTheme="minorHAnsi" w:cstheme="minorBidi"/>
          <w:noProof/>
          <w:sz w:val="22"/>
          <w:szCs w:val="22"/>
        </w:rPr>
      </w:pPr>
      <w:del w:id="783" w:author="Gerard" w:date="2015-03-21T14:04:00Z">
        <w:r w:rsidRPr="001763A3" w:rsidDel="001763A3">
          <w:rPr>
            <w:noProof/>
            <w:rPrChange w:id="784" w:author="Gerard" w:date="2015-03-21T14:04:00Z">
              <w:rPr>
                <w:rStyle w:val="Hyperlink"/>
                <w:noProof/>
              </w:rPr>
            </w:rPrChange>
          </w:rPr>
          <w:delText>4.1.4. Quadratic Tetrahedral Elements</w:delText>
        </w:r>
        <w:r w:rsidDel="001763A3">
          <w:rPr>
            <w:noProof/>
            <w:webHidden/>
          </w:rPr>
          <w:tab/>
        </w:r>
      </w:del>
      <w:del w:id="785" w:author="Gerard" w:date="2015-03-21T10:54:00Z">
        <w:r w:rsidR="008D52AD" w:rsidDel="00541E56">
          <w:rPr>
            <w:noProof/>
            <w:webHidden/>
          </w:rPr>
          <w:delText>64</w:delText>
        </w:r>
      </w:del>
    </w:p>
    <w:p w14:paraId="53DA8583" w14:textId="77777777" w:rsidR="00357411" w:rsidDel="001763A3" w:rsidRDefault="00357411">
      <w:pPr>
        <w:pStyle w:val="TOC2"/>
        <w:tabs>
          <w:tab w:val="right" w:leader="dot" w:pos="9350"/>
        </w:tabs>
        <w:rPr>
          <w:del w:id="786" w:author="Gerard" w:date="2015-03-21T14:04:00Z"/>
          <w:rFonts w:asciiTheme="minorHAnsi" w:eastAsiaTheme="minorEastAsia" w:hAnsiTheme="minorHAnsi" w:cstheme="minorBidi"/>
          <w:noProof/>
          <w:sz w:val="22"/>
          <w:szCs w:val="22"/>
        </w:rPr>
      </w:pPr>
      <w:del w:id="787" w:author="Gerard" w:date="2015-03-21T14:04:00Z">
        <w:r w:rsidRPr="001763A3" w:rsidDel="001763A3">
          <w:rPr>
            <w:noProof/>
            <w:rPrChange w:id="788" w:author="Gerard" w:date="2015-03-21T14:04:00Z">
              <w:rPr>
                <w:rStyle w:val="Hyperlink"/>
                <w:noProof/>
              </w:rPr>
            </w:rPrChange>
          </w:rPr>
          <w:delText>4.2. Shell Elements</w:delText>
        </w:r>
        <w:r w:rsidDel="001763A3">
          <w:rPr>
            <w:noProof/>
            <w:webHidden/>
          </w:rPr>
          <w:tab/>
        </w:r>
      </w:del>
      <w:del w:id="789" w:author="Gerard" w:date="2015-03-21T10:54:00Z">
        <w:r w:rsidR="008D52AD" w:rsidDel="00541E56">
          <w:rPr>
            <w:noProof/>
            <w:webHidden/>
          </w:rPr>
          <w:delText>66</w:delText>
        </w:r>
      </w:del>
    </w:p>
    <w:p w14:paraId="0140C371" w14:textId="77777777" w:rsidR="00357411" w:rsidDel="001763A3" w:rsidRDefault="00357411">
      <w:pPr>
        <w:pStyle w:val="TOC3"/>
        <w:tabs>
          <w:tab w:val="right" w:leader="dot" w:pos="9350"/>
        </w:tabs>
        <w:rPr>
          <w:del w:id="790" w:author="Gerard" w:date="2015-03-21T14:04:00Z"/>
          <w:rFonts w:asciiTheme="minorHAnsi" w:eastAsiaTheme="minorEastAsia" w:hAnsiTheme="minorHAnsi" w:cstheme="minorBidi"/>
          <w:noProof/>
          <w:sz w:val="22"/>
          <w:szCs w:val="22"/>
        </w:rPr>
      </w:pPr>
      <w:del w:id="791" w:author="Gerard" w:date="2015-03-21T14:04:00Z">
        <w:r w:rsidRPr="001763A3" w:rsidDel="001763A3">
          <w:rPr>
            <w:noProof/>
            <w:rPrChange w:id="792" w:author="Gerard" w:date="2015-03-21T14:04:00Z">
              <w:rPr>
                <w:rStyle w:val="Hyperlink"/>
                <w:noProof/>
              </w:rPr>
            </w:rPrChange>
          </w:rPr>
          <w:delText>4.2.1. Shell formulation</w:delText>
        </w:r>
        <w:r w:rsidDel="001763A3">
          <w:rPr>
            <w:noProof/>
            <w:webHidden/>
          </w:rPr>
          <w:tab/>
        </w:r>
      </w:del>
      <w:del w:id="793" w:author="Gerard" w:date="2015-03-21T10:54:00Z">
        <w:r w:rsidR="008D52AD" w:rsidDel="00541E56">
          <w:rPr>
            <w:noProof/>
            <w:webHidden/>
          </w:rPr>
          <w:delText>66</w:delText>
        </w:r>
      </w:del>
    </w:p>
    <w:p w14:paraId="2C967927" w14:textId="77777777" w:rsidR="00357411" w:rsidDel="001763A3" w:rsidRDefault="00357411">
      <w:pPr>
        <w:pStyle w:val="TOC3"/>
        <w:tabs>
          <w:tab w:val="right" w:leader="dot" w:pos="9350"/>
        </w:tabs>
        <w:rPr>
          <w:del w:id="794" w:author="Gerard" w:date="2015-03-21T14:04:00Z"/>
          <w:rFonts w:asciiTheme="minorHAnsi" w:eastAsiaTheme="minorEastAsia" w:hAnsiTheme="minorHAnsi" w:cstheme="minorBidi"/>
          <w:noProof/>
          <w:sz w:val="22"/>
          <w:szCs w:val="22"/>
        </w:rPr>
      </w:pPr>
      <w:del w:id="795" w:author="Gerard" w:date="2015-03-21T14:04:00Z">
        <w:r w:rsidRPr="001763A3" w:rsidDel="001763A3">
          <w:rPr>
            <w:noProof/>
            <w:rPrChange w:id="796" w:author="Gerard" w:date="2015-03-21T14:04:00Z">
              <w:rPr>
                <w:rStyle w:val="Hyperlink"/>
                <w:noProof/>
              </w:rPr>
            </w:rPrChange>
          </w:rPr>
          <w:delText>4.2.2. Quadrilateral shells</w:delText>
        </w:r>
        <w:r w:rsidDel="001763A3">
          <w:rPr>
            <w:noProof/>
            <w:webHidden/>
          </w:rPr>
          <w:tab/>
        </w:r>
      </w:del>
      <w:del w:id="797" w:author="Gerard" w:date="2015-03-21T10:54:00Z">
        <w:r w:rsidR="008D52AD" w:rsidDel="00541E56">
          <w:rPr>
            <w:noProof/>
            <w:webHidden/>
          </w:rPr>
          <w:delText>68</w:delText>
        </w:r>
      </w:del>
    </w:p>
    <w:p w14:paraId="23B2A25D" w14:textId="77777777" w:rsidR="00357411" w:rsidDel="001763A3" w:rsidRDefault="00357411">
      <w:pPr>
        <w:pStyle w:val="TOC3"/>
        <w:tabs>
          <w:tab w:val="right" w:leader="dot" w:pos="9350"/>
        </w:tabs>
        <w:rPr>
          <w:del w:id="798" w:author="Gerard" w:date="2015-03-21T14:04:00Z"/>
          <w:rFonts w:asciiTheme="minorHAnsi" w:eastAsiaTheme="minorEastAsia" w:hAnsiTheme="minorHAnsi" w:cstheme="minorBidi"/>
          <w:noProof/>
          <w:sz w:val="22"/>
          <w:szCs w:val="22"/>
        </w:rPr>
      </w:pPr>
      <w:del w:id="799" w:author="Gerard" w:date="2015-03-21T14:04:00Z">
        <w:r w:rsidRPr="001763A3" w:rsidDel="001763A3">
          <w:rPr>
            <w:noProof/>
            <w:rPrChange w:id="800" w:author="Gerard" w:date="2015-03-21T14:04:00Z">
              <w:rPr>
                <w:rStyle w:val="Hyperlink"/>
                <w:noProof/>
              </w:rPr>
            </w:rPrChange>
          </w:rPr>
          <w:delText>4.2.3. Triangular shells</w:delText>
        </w:r>
        <w:r w:rsidDel="001763A3">
          <w:rPr>
            <w:noProof/>
            <w:webHidden/>
          </w:rPr>
          <w:tab/>
        </w:r>
      </w:del>
      <w:del w:id="801" w:author="Gerard" w:date="2015-03-21T10:54:00Z">
        <w:r w:rsidR="008D52AD" w:rsidDel="00541E56">
          <w:rPr>
            <w:noProof/>
            <w:webHidden/>
          </w:rPr>
          <w:delText>68</w:delText>
        </w:r>
      </w:del>
    </w:p>
    <w:p w14:paraId="170B9CEC" w14:textId="77777777" w:rsidR="00357411" w:rsidDel="001763A3" w:rsidRDefault="00357411">
      <w:pPr>
        <w:pStyle w:val="TOC1"/>
        <w:rPr>
          <w:del w:id="802" w:author="Gerard" w:date="2015-03-21T14:04:00Z"/>
          <w:rFonts w:asciiTheme="minorHAnsi" w:eastAsiaTheme="minorEastAsia" w:hAnsiTheme="minorHAnsi" w:cstheme="minorBidi"/>
          <w:b w:val="0"/>
          <w:sz w:val="22"/>
          <w:szCs w:val="22"/>
        </w:rPr>
      </w:pPr>
      <w:del w:id="803" w:author="Gerard" w:date="2015-03-21T14:04:00Z">
        <w:r w:rsidRPr="001763A3" w:rsidDel="001763A3">
          <w:rPr>
            <w:rPrChange w:id="804" w:author="Gerard" w:date="2015-03-21T14:04:00Z">
              <w:rPr>
                <w:rStyle w:val="Hyperlink"/>
                <w:b w:val="0"/>
              </w:rPr>
            </w:rPrChange>
          </w:rPr>
          <w:delText>Chapter 5. Constitutive Models</w:delText>
        </w:r>
        <w:r w:rsidDel="001763A3">
          <w:rPr>
            <w:webHidden/>
          </w:rPr>
          <w:tab/>
        </w:r>
      </w:del>
      <w:del w:id="805" w:author="Gerard" w:date="2015-03-21T10:54:00Z">
        <w:r w:rsidR="008D52AD" w:rsidDel="00541E56">
          <w:rPr>
            <w:webHidden/>
          </w:rPr>
          <w:delText>69</w:delText>
        </w:r>
      </w:del>
    </w:p>
    <w:p w14:paraId="338FBE5F" w14:textId="77777777" w:rsidR="00357411" w:rsidDel="001763A3" w:rsidRDefault="00357411">
      <w:pPr>
        <w:pStyle w:val="TOC2"/>
        <w:tabs>
          <w:tab w:val="right" w:leader="dot" w:pos="9350"/>
        </w:tabs>
        <w:rPr>
          <w:del w:id="806" w:author="Gerard" w:date="2015-03-21T14:04:00Z"/>
          <w:rFonts w:asciiTheme="minorHAnsi" w:eastAsiaTheme="minorEastAsia" w:hAnsiTheme="minorHAnsi" w:cstheme="minorBidi"/>
          <w:noProof/>
          <w:sz w:val="22"/>
          <w:szCs w:val="22"/>
        </w:rPr>
      </w:pPr>
      <w:del w:id="807" w:author="Gerard" w:date="2015-03-21T14:04:00Z">
        <w:r w:rsidRPr="001763A3" w:rsidDel="001763A3">
          <w:rPr>
            <w:noProof/>
            <w:rPrChange w:id="808" w:author="Gerard" w:date="2015-03-21T14:04:00Z">
              <w:rPr>
                <w:rStyle w:val="Hyperlink"/>
                <w:noProof/>
              </w:rPr>
            </w:rPrChange>
          </w:rPr>
          <w:delText>5.1. Linear Elasticity</w:delText>
        </w:r>
        <w:r w:rsidDel="001763A3">
          <w:rPr>
            <w:noProof/>
            <w:webHidden/>
          </w:rPr>
          <w:tab/>
        </w:r>
      </w:del>
      <w:del w:id="809" w:author="Gerard" w:date="2015-03-21T10:54:00Z">
        <w:r w:rsidR="008D52AD" w:rsidDel="00541E56">
          <w:rPr>
            <w:noProof/>
            <w:webHidden/>
          </w:rPr>
          <w:delText>69</w:delText>
        </w:r>
      </w:del>
    </w:p>
    <w:p w14:paraId="2C872049" w14:textId="77777777" w:rsidR="00357411" w:rsidDel="001763A3" w:rsidRDefault="00357411">
      <w:pPr>
        <w:pStyle w:val="TOC2"/>
        <w:tabs>
          <w:tab w:val="right" w:leader="dot" w:pos="9350"/>
        </w:tabs>
        <w:rPr>
          <w:del w:id="810" w:author="Gerard" w:date="2015-03-21T14:04:00Z"/>
          <w:rFonts w:asciiTheme="minorHAnsi" w:eastAsiaTheme="minorEastAsia" w:hAnsiTheme="minorHAnsi" w:cstheme="minorBidi"/>
          <w:noProof/>
          <w:sz w:val="22"/>
          <w:szCs w:val="22"/>
        </w:rPr>
      </w:pPr>
      <w:del w:id="811" w:author="Gerard" w:date="2015-03-21T14:04:00Z">
        <w:r w:rsidRPr="001763A3" w:rsidDel="001763A3">
          <w:rPr>
            <w:noProof/>
            <w:rPrChange w:id="812" w:author="Gerard" w:date="2015-03-21T14:04:00Z">
              <w:rPr>
                <w:rStyle w:val="Hyperlink"/>
                <w:noProof/>
              </w:rPr>
            </w:rPrChange>
          </w:rPr>
          <w:delText>5.2. Compressible Materials</w:delText>
        </w:r>
        <w:r w:rsidDel="001763A3">
          <w:rPr>
            <w:noProof/>
            <w:webHidden/>
          </w:rPr>
          <w:tab/>
        </w:r>
      </w:del>
      <w:del w:id="813" w:author="Gerard" w:date="2015-03-21T10:54:00Z">
        <w:r w:rsidR="008D52AD" w:rsidDel="00541E56">
          <w:rPr>
            <w:noProof/>
            <w:webHidden/>
          </w:rPr>
          <w:delText>71</w:delText>
        </w:r>
      </w:del>
    </w:p>
    <w:p w14:paraId="56EE6394" w14:textId="77777777" w:rsidR="00357411" w:rsidDel="001763A3" w:rsidRDefault="00357411">
      <w:pPr>
        <w:pStyle w:val="TOC3"/>
        <w:tabs>
          <w:tab w:val="right" w:leader="dot" w:pos="9350"/>
        </w:tabs>
        <w:rPr>
          <w:del w:id="814" w:author="Gerard" w:date="2015-03-21T14:04:00Z"/>
          <w:rFonts w:asciiTheme="minorHAnsi" w:eastAsiaTheme="minorEastAsia" w:hAnsiTheme="minorHAnsi" w:cstheme="minorBidi"/>
          <w:noProof/>
          <w:sz w:val="22"/>
          <w:szCs w:val="22"/>
        </w:rPr>
      </w:pPr>
      <w:del w:id="815" w:author="Gerard" w:date="2015-03-21T14:04:00Z">
        <w:r w:rsidRPr="001763A3" w:rsidDel="001763A3">
          <w:rPr>
            <w:noProof/>
            <w:rPrChange w:id="816" w:author="Gerard" w:date="2015-03-21T14:04:00Z">
              <w:rPr>
                <w:rStyle w:val="Hyperlink"/>
                <w:noProof/>
              </w:rPr>
            </w:rPrChange>
          </w:rPr>
          <w:delText>5.2.1. Isotropic Elasticity</w:delText>
        </w:r>
        <w:r w:rsidDel="001763A3">
          <w:rPr>
            <w:noProof/>
            <w:webHidden/>
          </w:rPr>
          <w:tab/>
        </w:r>
      </w:del>
      <w:del w:id="817" w:author="Gerard" w:date="2015-03-21T10:54:00Z">
        <w:r w:rsidR="008D52AD" w:rsidDel="00541E56">
          <w:rPr>
            <w:noProof/>
            <w:webHidden/>
          </w:rPr>
          <w:delText>71</w:delText>
        </w:r>
      </w:del>
    </w:p>
    <w:p w14:paraId="126EF8CD" w14:textId="77777777" w:rsidR="00357411" w:rsidDel="001763A3" w:rsidRDefault="00357411">
      <w:pPr>
        <w:pStyle w:val="TOC3"/>
        <w:tabs>
          <w:tab w:val="right" w:leader="dot" w:pos="9350"/>
        </w:tabs>
        <w:rPr>
          <w:del w:id="818" w:author="Gerard" w:date="2015-03-21T14:04:00Z"/>
          <w:rFonts w:asciiTheme="minorHAnsi" w:eastAsiaTheme="minorEastAsia" w:hAnsiTheme="minorHAnsi" w:cstheme="minorBidi"/>
          <w:noProof/>
          <w:sz w:val="22"/>
          <w:szCs w:val="22"/>
        </w:rPr>
      </w:pPr>
      <w:del w:id="819" w:author="Gerard" w:date="2015-03-21T14:04:00Z">
        <w:r w:rsidRPr="001763A3" w:rsidDel="001763A3">
          <w:rPr>
            <w:noProof/>
            <w:rPrChange w:id="820" w:author="Gerard" w:date="2015-03-21T14:04:00Z">
              <w:rPr>
                <w:rStyle w:val="Hyperlink"/>
                <w:noProof/>
              </w:rPr>
            </w:rPrChange>
          </w:rPr>
          <w:delText>5.2.2. Orthotropic Elasticity</w:delText>
        </w:r>
        <w:r w:rsidDel="001763A3">
          <w:rPr>
            <w:noProof/>
            <w:webHidden/>
          </w:rPr>
          <w:tab/>
        </w:r>
      </w:del>
      <w:del w:id="821" w:author="Gerard" w:date="2015-03-21T10:54:00Z">
        <w:r w:rsidR="008D52AD" w:rsidDel="00541E56">
          <w:rPr>
            <w:noProof/>
            <w:webHidden/>
          </w:rPr>
          <w:delText>71</w:delText>
        </w:r>
      </w:del>
    </w:p>
    <w:p w14:paraId="464B8BF7" w14:textId="77777777" w:rsidR="00357411" w:rsidDel="001763A3" w:rsidRDefault="00357411">
      <w:pPr>
        <w:pStyle w:val="TOC3"/>
        <w:tabs>
          <w:tab w:val="right" w:leader="dot" w:pos="9350"/>
        </w:tabs>
        <w:rPr>
          <w:del w:id="822" w:author="Gerard" w:date="2015-03-21T14:04:00Z"/>
          <w:rFonts w:asciiTheme="minorHAnsi" w:eastAsiaTheme="minorEastAsia" w:hAnsiTheme="minorHAnsi" w:cstheme="minorBidi"/>
          <w:noProof/>
          <w:sz w:val="22"/>
          <w:szCs w:val="22"/>
        </w:rPr>
      </w:pPr>
      <w:del w:id="823" w:author="Gerard" w:date="2015-03-21T14:04:00Z">
        <w:r w:rsidRPr="001763A3" w:rsidDel="001763A3">
          <w:rPr>
            <w:noProof/>
            <w:rPrChange w:id="824" w:author="Gerard" w:date="2015-03-21T14:04:00Z">
              <w:rPr>
                <w:rStyle w:val="Hyperlink"/>
                <w:noProof/>
              </w:rPr>
            </w:rPrChange>
          </w:rPr>
          <w:delText>5.2.3. Neo-Hookean Hyperelasticity</w:delText>
        </w:r>
        <w:r w:rsidDel="001763A3">
          <w:rPr>
            <w:noProof/>
            <w:webHidden/>
          </w:rPr>
          <w:tab/>
        </w:r>
      </w:del>
      <w:del w:id="825" w:author="Gerard" w:date="2014-08-27T22:48:00Z">
        <w:r w:rsidR="00195BE3" w:rsidDel="008D52AD">
          <w:rPr>
            <w:noProof/>
            <w:webHidden/>
          </w:rPr>
          <w:delText>72</w:delText>
        </w:r>
      </w:del>
    </w:p>
    <w:p w14:paraId="5B45651C" w14:textId="77777777" w:rsidR="00357411" w:rsidDel="001763A3" w:rsidRDefault="00357411">
      <w:pPr>
        <w:pStyle w:val="TOC3"/>
        <w:tabs>
          <w:tab w:val="right" w:leader="dot" w:pos="9350"/>
        </w:tabs>
        <w:rPr>
          <w:del w:id="826" w:author="Gerard" w:date="2015-03-21T14:04:00Z"/>
          <w:rFonts w:asciiTheme="minorHAnsi" w:eastAsiaTheme="minorEastAsia" w:hAnsiTheme="minorHAnsi" w:cstheme="minorBidi"/>
          <w:noProof/>
          <w:sz w:val="22"/>
          <w:szCs w:val="22"/>
        </w:rPr>
      </w:pPr>
      <w:del w:id="827" w:author="Gerard" w:date="2015-03-21T14:04:00Z">
        <w:r w:rsidRPr="001763A3" w:rsidDel="001763A3">
          <w:rPr>
            <w:noProof/>
            <w:rPrChange w:id="828" w:author="Gerard" w:date="2015-03-21T14:04:00Z">
              <w:rPr>
                <w:rStyle w:val="Hyperlink"/>
                <w:noProof/>
              </w:rPr>
            </w:rPrChange>
          </w:rPr>
          <w:delText>5.2.4. Ogden Unconstrained</w:delText>
        </w:r>
        <w:r w:rsidDel="001763A3">
          <w:rPr>
            <w:noProof/>
            <w:webHidden/>
          </w:rPr>
          <w:tab/>
        </w:r>
      </w:del>
      <w:del w:id="829" w:author="Gerard" w:date="2015-03-21T10:54:00Z">
        <w:r w:rsidR="008D52AD" w:rsidDel="00541E56">
          <w:rPr>
            <w:noProof/>
            <w:webHidden/>
          </w:rPr>
          <w:delText>73</w:delText>
        </w:r>
      </w:del>
    </w:p>
    <w:p w14:paraId="1044CFF9" w14:textId="77777777" w:rsidR="00357411" w:rsidDel="001763A3" w:rsidRDefault="00357411">
      <w:pPr>
        <w:pStyle w:val="TOC3"/>
        <w:tabs>
          <w:tab w:val="right" w:leader="dot" w:pos="9350"/>
        </w:tabs>
        <w:rPr>
          <w:del w:id="830" w:author="Gerard" w:date="2015-03-21T14:04:00Z"/>
          <w:rFonts w:asciiTheme="minorHAnsi" w:eastAsiaTheme="minorEastAsia" w:hAnsiTheme="minorHAnsi" w:cstheme="minorBidi"/>
          <w:noProof/>
          <w:sz w:val="22"/>
          <w:szCs w:val="22"/>
        </w:rPr>
      </w:pPr>
      <w:del w:id="831" w:author="Gerard" w:date="2015-03-21T14:04:00Z">
        <w:r w:rsidRPr="001763A3" w:rsidDel="001763A3">
          <w:rPr>
            <w:noProof/>
            <w:rPrChange w:id="832" w:author="Gerard" w:date="2015-03-21T14:04:00Z">
              <w:rPr>
                <w:rStyle w:val="Hyperlink"/>
                <w:noProof/>
              </w:rPr>
            </w:rPrChange>
          </w:rPr>
          <w:delText>5.2.5. Holmes-Mow</w:delText>
        </w:r>
        <w:r w:rsidDel="001763A3">
          <w:rPr>
            <w:noProof/>
            <w:webHidden/>
          </w:rPr>
          <w:tab/>
        </w:r>
      </w:del>
      <w:del w:id="833" w:author="Gerard" w:date="2015-03-21T10:54:00Z">
        <w:r w:rsidR="008D52AD" w:rsidDel="00541E56">
          <w:rPr>
            <w:noProof/>
            <w:webHidden/>
          </w:rPr>
          <w:delText>74</w:delText>
        </w:r>
      </w:del>
    </w:p>
    <w:p w14:paraId="3AEB2D0B" w14:textId="77777777" w:rsidR="00357411" w:rsidDel="001763A3" w:rsidRDefault="00357411">
      <w:pPr>
        <w:pStyle w:val="TOC3"/>
        <w:tabs>
          <w:tab w:val="right" w:leader="dot" w:pos="9350"/>
        </w:tabs>
        <w:rPr>
          <w:del w:id="834" w:author="Gerard" w:date="2015-03-21T14:04:00Z"/>
          <w:rFonts w:asciiTheme="minorHAnsi" w:eastAsiaTheme="minorEastAsia" w:hAnsiTheme="minorHAnsi" w:cstheme="minorBidi"/>
          <w:noProof/>
          <w:sz w:val="22"/>
          <w:szCs w:val="22"/>
        </w:rPr>
      </w:pPr>
      <w:del w:id="835" w:author="Gerard" w:date="2015-03-21T14:04:00Z">
        <w:r w:rsidRPr="001763A3" w:rsidDel="001763A3">
          <w:rPr>
            <w:noProof/>
            <w:rPrChange w:id="836" w:author="Gerard" w:date="2015-03-21T14:04:00Z">
              <w:rPr>
                <w:rStyle w:val="Hyperlink"/>
                <w:noProof/>
              </w:rPr>
            </w:rPrChange>
          </w:rPr>
          <w:delText>5.2.6. Donnan Equilibrium Swelling</w:delText>
        </w:r>
        <w:r w:rsidDel="001763A3">
          <w:rPr>
            <w:noProof/>
            <w:webHidden/>
          </w:rPr>
          <w:tab/>
        </w:r>
      </w:del>
      <w:del w:id="837" w:author="Gerard" w:date="2015-03-21T10:54:00Z">
        <w:r w:rsidR="008D52AD" w:rsidDel="00541E56">
          <w:rPr>
            <w:noProof/>
            <w:webHidden/>
          </w:rPr>
          <w:delText>74</w:delText>
        </w:r>
      </w:del>
    </w:p>
    <w:p w14:paraId="6B2BD191" w14:textId="77777777" w:rsidR="00357411" w:rsidDel="001763A3" w:rsidRDefault="00357411">
      <w:pPr>
        <w:pStyle w:val="TOC3"/>
        <w:tabs>
          <w:tab w:val="right" w:leader="dot" w:pos="9350"/>
        </w:tabs>
        <w:rPr>
          <w:del w:id="838" w:author="Gerard" w:date="2015-03-21T14:04:00Z"/>
          <w:rFonts w:asciiTheme="minorHAnsi" w:eastAsiaTheme="minorEastAsia" w:hAnsiTheme="minorHAnsi" w:cstheme="minorBidi"/>
          <w:noProof/>
          <w:sz w:val="22"/>
          <w:szCs w:val="22"/>
        </w:rPr>
      </w:pPr>
      <w:del w:id="839" w:author="Gerard" w:date="2015-03-21T14:04:00Z">
        <w:r w:rsidRPr="001763A3" w:rsidDel="001763A3">
          <w:rPr>
            <w:noProof/>
            <w:rPrChange w:id="840" w:author="Gerard" w:date="2015-03-21T14:04:00Z">
              <w:rPr>
                <w:rStyle w:val="Hyperlink"/>
                <w:noProof/>
              </w:rPr>
            </w:rPrChange>
          </w:rPr>
          <w:delText>5.2.7. Perfect Osmometer Equilibrium Osmotic Pressure</w:delText>
        </w:r>
        <w:r w:rsidDel="001763A3">
          <w:rPr>
            <w:noProof/>
            <w:webHidden/>
          </w:rPr>
          <w:tab/>
        </w:r>
      </w:del>
      <w:del w:id="841" w:author="Gerard" w:date="2015-03-21T10:54:00Z">
        <w:r w:rsidR="008D52AD" w:rsidDel="00541E56">
          <w:rPr>
            <w:noProof/>
            <w:webHidden/>
          </w:rPr>
          <w:delText>75</w:delText>
        </w:r>
      </w:del>
    </w:p>
    <w:p w14:paraId="0B1387F6" w14:textId="77777777" w:rsidR="00357411" w:rsidDel="001763A3" w:rsidRDefault="00357411">
      <w:pPr>
        <w:pStyle w:val="TOC2"/>
        <w:tabs>
          <w:tab w:val="right" w:leader="dot" w:pos="9350"/>
        </w:tabs>
        <w:rPr>
          <w:del w:id="842" w:author="Gerard" w:date="2015-03-21T14:04:00Z"/>
          <w:rFonts w:asciiTheme="minorHAnsi" w:eastAsiaTheme="minorEastAsia" w:hAnsiTheme="minorHAnsi" w:cstheme="minorBidi"/>
          <w:noProof/>
          <w:sz w:val="22"/>
          <w:szCs w:val="22"/>
        </w:rPr>
      </w:pPr>
      <w:del w:id="843" w:author="Gerard" w:date="2015-03-21T14:04:00Z">
        <w:r w:rsidRPr="001763A3" w:rsidDel="001763A3">
          <w:rPr>
            <w:noProof/>
            <w:rPrChange w:id="844" w:author="Gerard" w:date="2015-03-21T14:04:00Z">
              <w:rPr>
                <w:rStyle w:val="Hyperlink"/>
                <w:noProof/>
              </w:rPr>
            </w:rPrChange>
          </w:rPr>
          <w:delText>5.3. Nearly-Incompressible Materials</w:delText>
        </w:r>
        <w:r w:rsidDel="001763A3">
          <w:rPr>
            <w:noProof/>
            <w:webHidden/>
          </w:rPr>
          <w:tab/>
        </w:r>
      </w:del>
      <w:del w:id="845" w:author="Gerard" w:date="2014-08-27T22:48:00Z">
        <w:r w:rsidR="00195BE3" w:rsidDel="008D52AD">
          <w:rPr>
            <w:noProof/>
            <w:webHidden/>
          </w:rPr>
          <w:delText>75</w:delText>
        </w:r>
      </w:del>
    </w:p>
    <w:p w14:paraId="0753AB95" w14:textId="77777777" w:rsidR="00357411" w:rsidDel="001763A3" w:rsidRDefault="00357411">
      <w:pPr>
        <w:pStyle w:val="TOC3"/>
        <w:tabs>
          <w:tab w:val="right" w:leader="dot" w:pos="9350"/>
        </w:tabs>
        <w:rPr>
          <w:del w:id="846" w:author="Gerard" w:date="2015-03-21T14:04:00Z"/>
          <w:rFonts w:asciiTheme="minorHAnsi" w:eastAsiaTheme="minorEastAsia" w:hAnsiTheme="minorHAnsi" w:cstheme="minorBidi"/>
          <w:noProof/>
          <w:sz w:val="22"/>
          <w:szCs w:val="22"/>
        </w:rPr>
      </w:pPr>
      <w:del w:id="847" w:author="Gerard" w:date="2015-03-21T14:04:00Z">
        <w:r w:rsidRPr="001763A3" w:rsidDel="001763A3">
          <w:rPr>
            <w:noProof/>
            <w:rPrChange w:id="848" w:author="Gerard" w:date="2015-03-21T14:04:00Z">
              <w:rPr>
                <w:rStyle w:val="Hyperlink"/>
                <w:noProof/>
              </w:rPr>
            </w:rPrChange>
          </w:rPr>
          <w:delText>5.3.1. Mooney-Rivlin Hyperelasticity</w:delText>
        </w:r>
        <w:r w:rsidDel="001763A3">
          <w:rPr>
            <w:noProof/>
            <w:webHidden/>
          </w:rPr>
          <w:tab/>
        </w:r>
      </w:del>
      <w:del w:id="849" w:author="Gerard" w:date="2014-08-27T22:48:00Z">
        <w:r w:rsidR="00195BE3" w:rsidDel="008D52AD">
          <w:rPr>
            <w:noProof/>
            <w:webHidden/>
          </w:rPr>
          <w:delText>75</w:delText>
        </w:r>
      </w:del>
    </w:p>
    <w:p w14:paraId="2FEA23FC" w14:textId="77777777" w:rsidR="00357411" w:rsidDel="001763A3" w:rsidRDefault="00357411">
      <w:pPr>
        <w:pStyle w:val="TOC3"/>
        <w:tabs>
          <w:tab w:val="right" w:leader="dot" w:pos="9350"/>
        </w:tabs>
        <w:rPr>
          <w:del w:id="850" w:author="Gerard" w:date="2015-03-21T14:04:00Z"/>
          <w:rFonts w:asciiTheme="minorHAnsi" w:eastAsiaTheme="minorEastAsia" w:hAnsiTheme="minorHAnsi" w:cstheme="minorBidi"/>
          <w:noProof/>
          <w:sz w:val="22"/>
          <w:szCs w:val="22"/>
        </w:rPr>
      </w:pPr>
      <w:del w:id="851" w:author="Gerard" w:date="2015-03-21T14:04:00Z">
        <w:r w:rsidRPr="001763A3" w:rsidDel="001763A3">
          <w:rPr>
            <w:noProof/>
            <w:rPrChange w:id="852" w:author="Gerard" w:date="2015-03-21T14:04:00Z">
              <w:rPr>
                <w:rStyle w:val="Hyperlink"/>
                <w:noProof/>
              </w:rPr>
            </w:rPrChange>
          </w:rPr>
          <w:delText>5.3.2. Ogden Hyperelastic</w:delText>
        </w:r>
        <w:r w:rsidDel="001763A3">
          <w:rPr>
            <w:noProof/>
            <w:webHidden/>
          </w:rPr>
          <w:tab/>
        </w:r>
      </w:del>
      <w:del w:id="853" w:author="Gerard" w:date="2015-03-21T10:54:00Z">
        <w:r w:rsidR="008D52AD" w:rsidDel="00541E56">
          <w:rPr>
            <w:noProof/>
            <w:webHidden/>
          </w:rPr>
          <w:delText>76</w:delText>
        </w:r>
      </w:del>
    </w:p>
    <w:p w14:paraId="44733E82" w14:textId="77777777" w:rsidR="00357411" w:rsidDel="001763A3" w:rsidRDefault="00357411">
      <w:pPr>
        <w:pStyle w:val="TOC3"/>
        <w:tabs>
          <w:tab w:val="right" w:leader="dot" w:pos="9350"/>
        </w:tabs>
        <w:rPr>
          <w:del w:id="854" w:author="Gerard" w:date="2015-03-21T14:04:00Z"/>
          <w:rFonts w:asciiTheme="minorHAnsi" w:eastAsiaTheme="minorEastAsia" w:hAnsiTheme="minorHAnsi" w:cstheme="minorBidi"/>
          <w:noProof/>
          <w:sz w:val="22"/>
          <w:szCs w:val="22"/>
        </w:rPr>
      </w:pPr>
      <w:del w:id="855" w:author="Gerard" w:date="2015-03-21T14:04:00Z">
        <w:r w:rsidRPr="001763A3" w:rsidDel="001763A3">
          <w:rPr>
            <w:noProof/>
            <w:rPrChange w:id="856" w:author="Gerard" w:date="2015-03-21T14:04:00Z">
              <w:rPr>
                <w:rStyle w:val="Hyperlink"/>
                <w:noProof/>
              </w:rPr>
            </w:rPrChange>
          </w:rPr>
          <w:delText>5.3.3. Veronda-Westmann Hyperelasticity</w:delText>
        </w:r>
        <w:r w:rsidDel="001763A3">
          <w:rPr>
            <w:noProof/>
            <w:webHidden/>
          </w:rPr>
          <w:tab/>
        </w:r>
      </w:del>
      <w:del w:id="857" w:author="Gerard" w:date="2014-08-27T22:48:00Z">
        <w:r w:rsidR="00195BE3" w:rsidDel="008D52AD">
          <w:rPr>
            <w:noProof/>
            <w:webHidden/>
          </w:rPr>
          <w:delText>76</w:delText>
        </w:r>
      </w:del>
    </w:p>
    <w:p w14:paraId="1431D167" w14:textId="77777777" w:rsidR="00357411" w:rsidDel="001763A3" w:rsidRDefault="00357411">
      <w:pPr>
        <w:pStyle w:val="TOC3"/>
        <w:tabs>
          <w:tab w:val="right" w:leader="dot" w:pos="9350"/>
        </w:tabs>
        <w:rPr>
          <w:del w:id="858" w:author="Gerard" w:date="2015-03-21T14:04:00Z"/>
          <w:rFonts w:asciiTheme="minorHAnsi" w:eastAsiaTheme="minorEastAsia" w:hAnsiTheme="minorHAnsi" w:cstheme="minorBidi"/>
          <w:noProof/>
          <w:sz w:val="22"/>
          <w:szCs w:val="22"/>
        </w:rPr>
      </w:pPr>
      <w:del w:id="859" w:author="Gerard" w:date="2015-03-21T14:04:00Z">
        <w:r w:rsidRPr="001763A3" w:rsidDel="001763A3">
          <w:rPr>
            <w:noProof/>
            <w:rPrChange w:id="860" w:author="Gerard" w:date="2015-03-21T14:04:00Z">
              <w:rPr>
                <w:rStyle w:val="Hyperlink"/>
                <w:noProof/>
              </w:rPr>
            </w:rPrChange>
          </w:rPr>
          <w:delText>5.3.4. Arruda-Boyce Hyperelasticity</w:delText>
        </w:r>
        <w:r w:rsidDel="001763A3">
          <w:rPr>
            <w:noProof/>
            <w:webHidden/>
          </w:rPr>
          <w:tab/>
        </w:r>
      </w:del>
      <w:del w:id="861" w:author="Gerard" w:date="2015-03-21T10:54:00Z">
        <w:r w:rsidR="008D52AD" w:rsidDel="00541E56">
          <w:rPr>
            <w:noProof/>
            <w:webHidden/>
          </w:rPr>
          <w:delText>77</w:delText>
        </w:r>
      </w:del>
    </w:p>
    <w:p w14:paraId="563B1D88" w14:textId="77777777" w:rsidR="00357411" w:rsidDel="001763A3" w:rsidRDefault="00357411">
      <w:pPr>
        <w:pStyle w:val="TOC3"/>
        <w:tabs>
          <w:tab w:val="right" w:leader="dot" w:pos="9350"/>
        </w:tabs>
        <w:rPr>
          <w:del w:id="862" w:author="Gerard" w:date="2015-03-21T14:04:00Z"/>
          <w:rFonts w:asciiTheme="minorHAnsi" w:eastAsiaTheme="minorEastAsia" w:hAnsiTheme="minorHAnsi" w:cstheme="minorBidi"/>
          <w:noProof/>
          <w:sz w:val="22"/>
          <w:szCs w:val="22"/>
        </w:rPr>
      </w:pPr>
      <w:del w:id="863" w:author="Gerard" w:date="2015-03-21T14:04:00Z">
        <w:r w:rsidRPr="001763A3" w:rsidDel="001763A3">
          <w:rPr>
            <w:noProof/>
            <w:rPrChange w:id="864" w:author="Gerard" w:date="2015-03-21T14:04:00Z">
              <w:rPr>
                <w:rStyle w:val="Hyperlink"/>
                <w:noProof/>
              </w:rPr>
            </w:rPrChange>
          </w:rPr>
          <w:delText>5.3.5. Transversely Isotropic Hyperelastic</w:delText>
        </w:r>
        <w:r w:rsidDel="001763A3">
          <w:rPr>
            <w:noProof/>
            <w:webHidden/>
          </w:rPr>
          <w:tab/>
        </w:r>
      </w:del>
      <w:del w:id="865" w:author="Gerard" w:date="2014-08-27T22:48:00Z">
        <w:r w:rsidR="00195BE3" w:rsidDel="008D52AD">
          <w:rPr>
            <w:noProof/>
            <w:webHidden/>
          </w:rPr>
          <w:delText>77</w:delText>
        </w:r>
      </w:del>
    </w:p>
    <w:p w14:paraId="34E8BE54" w14:textId="77777777" w:rsidR="00357411" w:rsidDel="001763A3" w:rsidRDefault="00357411">
      <w:pPr>
        <w:pStyle w:val="TOC3"/>
        <w:tabs>
          <w:tab w:val="right" w:leader="dot" w:pos="9350"/>
        </w:tabs>
        <w:rPr>
          <w:del w:id="866" w:author="Gerard" w:date="2015-03-21T14:04:00Z"/>
          <w:rFonts w:asciiTheme="minorHAnsi" w:eastAsiaTheme="minorEastAsia" w:hAnsiTheme="minorHAnsi" w:cstheme="minorBidi"/>
          <w:noProof/>
          <w:sz w:val="22"/>
          <w:szCs w:val="22"/>
        </w:rPr>
      </w:pPr>
      <w:del w:id="867" w:author="Gerard" w:date="2015-03-21T14:04:00Z">
        <w:r w:rsidRPr="001763A3" w:rsidDel="001763A3">
          <w:rPr>
            <w:noProof/>
            <w:rPrChange w:id="868" w:author="Gerard" w:date="2015-03-21T14:04:00Z">
              <w:rPr>
                <w:rStyle w:val="Hyperlink"/>
                <w:noProof/>
              </w:rPr>
            </w:rPrChange>
          </w:rPr>
          <w:delText>5.3.6. Ellipsoidal Fiber Distribution</w:delText>
        </w:r>
        <w:r w:rsidDel="001763A3">
          <w:rPr>
            <w:noProof/>
            <w:webHidden/>
          </w:rPr>
          <w:tab/>
        </w:r>
      </w:del>
      <w:del w:id="869" w:author="Gerard" w:date="2015-03-21T10:54:00Z">
        <w:r w:rsidR="008D52AD" w:rsidDel="00541E56">
          <w:rPr>
            <w:noProof/>
            <w:webHidden/>
          </w:rPr>
          <w:delText>78</w:delText>
        </w:r>
      </w:del>
    </w:p>
    <w:p w14:paraId="5FDA60C6" w14:textId="77777777" w:rsidR="00357411" w:rsidDel="001763A3" w:rsidRDefault="00357411">
      <w:pPr>
        <w:pStyle w:val="TOC3"/>
        <w:tabs>
          <w:tab w:val="right" w:leader="dot" w:pos="9350"/>
        </w:tabs>
        <w:rPr>
          <w:del w:id="870" w:author="Gerard" w:date="2015-03-21T14:04:00Z"/>
          <w:rFonts w:asciiTheme="minorHAnsi" w:eastAsiaTheme="minorEastAsia" w:hAnsiTheme="minorHAnsi" w:cstheme="minorBidi"/>
          <w:noProof/>
          <w:sz w:val="22"/>
          <w:szCs w:val="22"/>
        </w:rPr>
      </w:pPr>
      <w:del w:id="871" w:author="Gerard" w:date="2015-03-21T14:04:00Z">
        <w:r w:rsidRPr="001763A3" w:rsidDel="001763A3">
          <w:rPr>
            <w:noProof/>
            <w:rPrChange w:id="872" w:author="Gerard" w:date="2015-03-21T14:04:00Z">
              <w:rPr>
                <w:rStyle w:val="Hyperlink"/>
                <w:noProof/>
              </w:rPr>
            </w:rPrChange>
          </w:rPr>
          <w:delText>5.3.7. Fiber with Exponential Power law</w:delText>
        </w:r>
        <w:r w:rsidDel="001763A3">
          <w:rPr>
            <w:noProof/>
            <w:webHidden/>
          </w:rPr>
          <w:tab/>
        </w:r>
      </w:del>
      <w:del w:id="873" w:author="Gerard" w:date="2015-03-21T10:54:00Z">
        <w:r w:rsidR="008D52AD" w:rsidDel="00541E56">
          <w:rPr>
            <w:noProof/>
            <w:webHidden/>
          </w:rPr>
          <w:delText>79</w:delText>
        </w:r>
      </w:del>
    </w:p>
    <w:p w14:paraId="57BF77FA" w14:textId="77777777" w:rsidR="00357411" w:rsidDel="001763A3" w:rsidRDefault="00357411">
      <w:pPr>
        <w:pStyle w:val="TOC3"/>
        <w:tabs>
          <w:tab w:val="right" w:leader="dot" w:pos="9350"/>
        </w:tabs>
        <w:rPr>
          <w:del w:id="874" w:author="Gerard" w:date="2015-03-21T14:04:00Z"/>
          <w:rFonts w:asciiTheme="minorHAnsi" w:eastAsiaTheme="minorEastAsia" w:hAnsiTheme="minorHAnsi" w:cstheme="minorBidi"/>
          <w:noProof/>
          <w:sz w:val="22"/>
          <w:szCs w:val="22"/>
        </w:rPr>
      </w:pPr>
      <w:del w:id="875" w:author="Gerard" w:date="2015-03-21T14:04:00Z">
        <w:r w:rsidRPr="001763A3" w:rsidDel="001763A3">
          <w:rPr>
            <w:noProof/>
            <w:rPrChange w:id="876" w:author="Gerard" w:date="2015-03-21T14:04:00Z">
              <w:rPr>
                <w:rStyle w:val="Hyperlink"/>
                <w:noProof/>
              </w:rPr>
            </w:rPrChange>
          </w:rPr>
          <w:delText>5.3.8. Fung Orthotropic</w:delText>
        </w:r>
        <w:r w:rsidDel="001763A3">
          <w:rPr>
            <w:noProof/>
            <w:webHidden/>
          </w:rPr>
          <w:tab/>
        </w:r>
      </w:del>
      <w:del w:id="877" w:author="Gerard" w:date="2015-03-21T10:54:00Z">
        <w:r w:rsidR="008D52AD" w:rsidDel="00541E56">
          <w:rPr>
            <w:noProof/>
            <w:webHidden/>
          </w:rPr>
          <w:delText>80</w:delText>
        </w:r>
      </w:del>
    </w:p>
    <w:p w14:paraId="676A88CF" w14:textId="77777777" w:rsidR="00357411" w:rsidDel="001763A3" w:rsidRDefault="00357411">
      <w:pPr>
        <w:pStyle w:val="TOC3"/>
        <w:tabs>
          <w:tab w:val="right" w:leader="dot" w:pos="9350"/>
        </w:tabs>
        <w:rPr>
          <w:del w:id="878" w:author="Gerard" w:date="2015-03-21T14:04:00Z"/>
          <w:rFonts w:asciiTheme="minorHAnsi" w:eastAsiaTheme="minorEastAsia" w:hAnsiTheme="minorHAnsi" w:cstheme="minorBidi"/>
          <w:noProof/>
          <w:sz w:val="22"/>
          <w:szCs w:val="22"/>
        </w:rPr>
      </w:pPr>
      <w:del w:id="879" w:author="Gerard" w:date="2015-03-21T14:04:00Z">
        <w:r w:rsidRPr="001763A3" w:rsidDel="001763A3">
          <w:rPr>
            <w:noProof/>
            <w:rPrChange w:id="880" w:author="Gerard" w:date="2015-03-21T14:04:00Z">
              <w:rPr>
                <w:rStyle w:val="Hyperlink"/>
                <w:noProof/>
              </w:rPr>
            </w:rPrChange>
          </w:rPr>
          <w:delText>5.3.9. Tension-Compression Nonlinear Orthotropic</w:delText>
        </w:r>
        <w:r w:rsidDel="001763A3">
          <w:rPr>
            <w:noProof/>
            <w:webHidden/>
          </w:rPr>
          <w:tab/>
        </w:r>
      </w:del>
      <w:del w:id="881" w:author="Gerard" w:date="2015-03-21T10:54:00Z">
        <w:r w:rsidR="008D52AD" w:rsidDel="00541E56">
          <w:rPr>
            <w:noProof/>
            <w:webHidden/>
          </w:rPr>
          <w:delText>80</w:delText>
        </w:r>
      </w:del>
    </w:p>
    <w:p w14:paraId="7D0F68FA" w14:textId="77777777" w:rsidR="00357411" w:rsidDel="001763A3" w:rsidRDefault="00357411">
      <w:pPr>
        <w:pStyle w:val="TOC2"/>
        <w:tabs>
          <w:tab w:val="right" w:leader="dot" w:pos="9350"/>
        </w:tabs>
        <w:rPr>
          <w:del w:id="882" w:author="Gerard" w:date="2015-03-21T14:04:00Z"/>
          <w:rFonts w:asciiTheme="minorHAnsi" w:eastAsiaTheme="minorEastAsia" w:hAnsiTheme="minorHAnsi" w:cstheme="minorBidi"/>
          <w:noProof/>
          <w:sz w:val="22"/>
          <w:szCs w:val="22"/>
        </w:rPr>
      </w:pPr>
      <w:del w:id="883" w:author="Gerard" w:date="2015-03-21T14:04:00Z">
        <w:r w:rsidRPr="001763A3" w:rsidDel="001763A3">
          <w:rPr>
            <w:noProof/>
            <w:rPrChange w:id="884" w:author="Gerard" w:date="2015-03-21T14:04:00Z">
              <w:rPr>
                <w:rStyle w:val="Hyperlink"/>
                <w:noProof/>
              </w:rPr>
            </w:rPrChange>
          </w:rPr>
          <w:delText>5.4. Viscoelasticity</w:delText>
        </w:r>
        <w:r w:rsidDel="001763A3">
          <w:rPr>
            <w:noProof/>
            <w:webHidden/>
          </w:rPr>
          <w:tab/>
        </w:r>
      </w:del>
      <w:del w:id="885" w:author="Gerard" w:date="2015-03-21T10:54:00Z">
        <w:r w:rsidR="008D52AD" w:rsidDel="00541E56">
          <w:rPr>
            <w:noProof/>
            <w:webHidden/>
          </w:rPr>
          <w:delText>81</w:delText>
        </w:r>
      </w:del>
    </w:p>
    <w:p w14:paraId="533B41B8" w14:textId="77777777" w:rsidR="00357411" w:rsidDel="001763A3" w:rsidRDefault="00357411">
      <w:pPr>
        <w:pStyle w:val="TOC2"/>
        <w:tabs>
          <w:tab w:val="right" w:leader="dot" w:pos="9350"/>
        </w:tabs>
        <w:rPr>
          <w:del w:id="886" w:author="Gerard" w:date="2015-03-21T14:04:00Z"/>
          <w:rFonts w:asciiTheme="minorHAnsi" w:eastAsiaTheme="minorEastAsia" w:hAnsiTheme="minorHAnsi" w:cstheme="minorBidi"/>
          <w:noProof/>
          <w:sz w:val="22"/>
          <w:szCs w:val="22"/>
        </w:rPr>
      </w:pPr>
      <w:del w:id="887" w:author="Gerard" w:date="2015-03-21T14:04:00Z">
        <w:r w:rsidRPr="001763A3" w:rsidDel="001763A3">
          <w:rPr>
            <w:noProof/>
            <w:rPrChange w:id="888" w:author="Gerard" w:date="2015-03-21T14:04:00Z">
              <w:rPr>
                <w:rStyle w:val="Hyperlink"/>
                <w:noProof/>
              </w:rPr>
            </w:rPrChange>
          </w:rPr>
          <w:delText>5.5. Hydraulic Permeability</w:delText>
        </w:r>
        <w:r w:rsidDel="001763A3">
          <w:rPr>
            <w:noProof/>
            <w:webHidden/>
          </w:rPr>
          <w:tab/>
        </w:r>
      </w:del>
      <w:del w:id="889" w:author="Gerard" w:date="2015-03-21T10:54:00Z">
        <w:r w:rsidR="008D52AD" w:rsidDel="00541E56">
          <w:rPr>
            <w:noProof/>
            <w:webHidden/>
          </w:rPr>
          <w:delText>83</w:delText>
        </w:r>
      </w:del>
    </w:p>
    <w:p w14:paraId="23551646" w14:textId="77777777" w:rsidR="00357411" w:rsidDel="001763A3" w:rsidRDefault="00357411">
      <w:pPr>
        <w:pStyle w:val="TOC3"/>
        <w:tabs>
          <w:tab w:val="right" w:leader="dot" w:pos="9350"/>
        </w:tabs>
        <w:rPr>
          <w:del w:id="890" w:author="Gerard" w:date="2015-03-21T14:04:00Z"/>
          <w:rFonts w:asciiTheme="minorHAnsi" w:eastAsiaTheme="minorEastAsia" w:hAnsiTheme="minorHAnsi" w:cstheme="minorBidi"/>
          <w:noProof/>
          <w:sz w:val="22"/>
          <w:szCs w:val="22"/>
        </w:rPr>
      </w:pPr>
      <w:del w:id="891" w:author="Gerard" w:date="2015-03-21T14:04:00Z">
        <w:r w:rsidRPr="001763A3" w:rsidDel="001763A3">
          <w:rPr>
            <w:noProof/>
            <w:rPrChange w:id="892" w:author="Gerard" w:date="2015-03-21T14:04:00Z">
              <w:rPr>
                <w:rStyle w:val="Hyperlink"/>
                <w:noProof/>
              </w:rPr>
            </w:rPrChange>
          </w:rPr>
          <w:delText>5.5.1. Constant Isotropic Permeability</w:delText>
        </w:r>
        <w:r w:rsidDel="001763A3">
          <w:rPr>
            <w:noProof/>
            <w:webHidden/>
          </w:rPr>
          <w:tab/>
        </w:r>
      </w:del>
      <w:del w:id="893" w:author="Gerard" w:date="2015-03-21T10:54:00Z">
        <w:r w:rsidR="008D52AD" w:rsidDel="00541E56">
          <w:rPr>
            <w:noProof/>
            <w:webHidden/>
          </w:rPr>
          <w:delText>83</w:delText>
        </w:r>
      </w:del>
    </w:p>
    <w:p w14:paraId="12443A86" w14:textId="77777777" w:rsidR="00357411" w:rsidDel="001763A3" w:rsidRDefault="00357411">
      <w:pPr>
        <w:pStyle w:val="TOC3"/>
        <w:tabs>
          <w:tab w:val="right" w:leader="dot" w:pos="9350"/>
        </w:tabs>
        <w:rPr>
          <w:del w:id="894" w:author="Gerard" w:date="2015-03-21T14:04:00Z"/>
          <w:rFonts w:asciiTheme="minorHAnsi" w:eastAsiaTheme="minorEastAsia" w:hAnsiTheme="minorHAnsi" w:cstheme="minorBidi"/>
          <w:noProof/>
          <w:sz w:val="22"/>
          <w:szCs w:val="22"/>
        </w:rPr>
      </w:pPr>
      <w:del w:id="895" w:author="Gerard" w:date="2015-03-21T14:04:00Z">
        <w:r w:rsidRPr="001763A3" w:rsidDel="001763A3">
          <w:rPr>
            <w:noProof/>
            <w:rPrChange w:id="896" w:author="Gerard" w:date="2015-03-21T14:04:00Z">
              <w:rPr>
                <w:rStyle w:val="Hyperlink"/>
                <w:noProof/>
              </w:rPr>
            </w:rPrChange>
          </w:rPr>
          <w:delText>5.5.2. Holmes-Mow</w:delText>
        </w:r>
        <w:r w:rsidDel="001763A3">
          <w:rPr>
            <w:noProof/>
            <w:webHidden/>
          </w:rPr>
          <w:tab/>
        </w:r>
      </w:del>
      <w:del w:id="897" w:author="Gerard" w:date="2015-03-21T10:54:00Z">
        <w:r w:rsidR="008D52AD" w:rsidDel="00541E56">
          <w:rPr>
            <w:noProof/>
            <w:webHidden/>
          </w:rPr>
          <w:delText>83</w:delText>
        </w:r>
      </w:del>
    </w:p>
    <w:p w14:paraId="5E85D7E8" w14:textId="77777777" w:rsidR="00357411" w:rsidDel="001763A3" w:rsidRDefault="00357411">
      <w:pPr>
        <w:pStyle w:val="TOC3"/>
        <w:tabs>
          <w:tab w:val="right" w:leader="dot" w:pos="9350"/>
        </w:tabs>
        <w:rPr>
          <w:del w:id="898" w:author="Gerard" w:date="2015-03-21T14:04:00Z"/>
          <w:rFonts w:asciiTheme="minorHAnsi" w:eastAsiaTheme="minorEastAsia" w:hAnsiTheme="minorHAnsi" w:cstheme="minorBidi"/>
          <w:noProof/>
          <w:sz w:val="22"/>
          <w:szCs w:val="22"/>
        </w:rPr>
      </w:pPr>
      <w:del w:id="899" w:author="Gerard" w:date="2015-03-21T14:04:00Z">
        <w:r w:rsidRPr="001763A3" w:rsidDel="001763A3">
          <w:rPr>
            <w:noProof/>
            <w:rPrChange w:id="900" w:author="Gerard" w:date="2015-03-21T14:04:00Z">
              <w:rPr>
                <w:rStyle w:val="Hyperlink"/>
                <w:noProof/>
              </w:rPr>
            </w:rPrChange>
          </w:rPr>
          <w:delText>5.5.3. Referentially Isotropic Permeability</w:delText>
        </w:r>
        <w:r w:rsidDel="001763A3">
          <w:rPr>
            <w:noProof/>
            <w:webHidden/>
          </w:rPr>
          <w:tab/>
        </w:r>
      </w:del>
      <w:del w:id="901" w:author="Gerard" w:date="2015-03-21T10:54:00Z">
        <w:r w:rsidR="008D52AD" w:rsidDel="00541E56">
          <w:rPr>
            <w:noProof/>
            <w:webHidden/>
          </w:rPr>
          <w:delText>83</w:delText>
        </w:r>
      </w:del>
    </w:p>
    <w:p w14:paraId="4FB8C615" w14:textId="77777777" w:rsidR="00357411" w:rsidDel="001763A3" w:rsidRDefault="00357411">
      <w:pPr>
        <w:pStyle w:val="TOC3"/>
        <w:tabs>
          <w:tab w:val="right" w:leader="dot" w:pos="9350"/>
        </w:tabs>
        <w:rPr>
          <w:del w:id="902" w:author="Gerard" w:date="2015-03-21T14:04:00Z"/>
          <w:rFonts w:asciiTheme="minorHAnsi" w:eastAsiaTheme="minorEastAsia" w:hAnsiTheme="minorHAnsi" w:cstheme="minorBidi"/>
          <w:noProof/>
          <w:sz w:val="22"/>
          <w:szCs w:val="22"/>
        </w:rPr>
      </w:pPr>
      <w:del w:id="903" w:author="Gerard" w:date="2015-03-21T14:04:00Z">
        <w:r w:rsidRPr="001763A3" w:rsidDel="001763A3">
          <w:rPr>
            <w:noProof/>
            <w:rPrChange w:id="904" w:author="Gerard" w:date="2015-03-21T14:04:00Z">
              <w:rPr>
                <w:rStyle w:val="Hyperlink"/>
                <w:noProof/>
              </w:rPr>
            </w:rPrChange>
          </w:rPr>
          <w:delText>5.5.4. Referentially Orthotropic Permeability</w:delText>
        </w:r>
        <w:r w:rsidDel="001763A3">
          <w:rPr>
            <w:noProof/>
            <w:webHidden/>
          </w:rPr>
          <w:tab/>
        </w:r>
      </w:del>
      <w:del w:id="905" w:author="Gerard" w:date="2015-03-21T10:54:00Z">
        <w:r w:rsidR="008D52AD" w:rsidDel="00541E56">
          <w:rPr>
            <w:noProof/>
            <w:webHidden/>
          </w:rPr>
          <w:delText>83</w:delText>
        </w:r>
      </w:del>
    </w:p>
    <w:p w14:paraId="7E93F58F" w14:textId="77777777" w:rsidR="00357411" w:rsidDel="001763A3" w:rsidRDefault="00357411">
      <w:pPr>
        <w:pStyle w:val="TOC3"/>
        <w:tabs>
          <w:tab w:val="right" w:leader="dot" w:pos="9350"/>
        </w:tabs>
        <w:rPr>
          <w:del w:id="906" w:author="Gerard" w:date="2015-03-21T14:04:00Z"/>
          <w:rFonts w:asciiTheme="minorHAnsi" w:eastAsiaTheme="minorEastAsia" w:hAnsiTheme="minorHAnsi" w:cstheme="minorBidi"/>
          <w:noProof/>
          <w:sz w:val="22"/>
          <w:szCs w:val="22"/>
        </w:rPr>
      </w:pPr>
      <w:del w:id="907" w:author="Gerard" w:date="2015-03-21T14:04:00Z">
        <w:r w:rsidRPr="001763A3" w:rsidDel="001763A3">
          <w:rPr>
            <w:noProof/>
            <w:rPrChange w:id="908" w:author="Gerard" w:date="2015-03-21T14:04:00Z">
              <w:rPr>
                <w:rStyle w:val="Hyperlink"/>
                <w:noProof/>
              </w:rPr>
            </w:rPrChange>
          </w:rPr>
          <w:delText>5.5.5. Referentially Transversely Isotropic Permeability</w:delText>
        </w:r>
        <w:r w:rsidDel="001763A3">
          <w:rPr>
            <w:noProof/>
            <w:webHidden/>
          </w:rPr>
          <w:tab/>
        </w:r>
      </w:del>
      <w:del w:id="909" w:author="Gerard" w:date="2015-03-21T10:54:00Z">
        <w:r w:rsidR="008D52AD" w:rsidDel="00541E56">
          <w:rPr>
            <w:noProof/>
            <w:webHidden/>
          </w:rPr>
          <w:delText>84</w:delText>
        </w:r>
      </w:del>
    </w:p>
    <w:p w14:paraId="0D40584D" w14:textId="77777777" w:rsidR="00357411" w:rsidDel="001763A3" w:rsidRDefault="00357411">
      <w:pPr>
        <w:pStyle w:val="TOC2"/>
        <w:tabs>
          <w:tab w:val="right" w:leader="dot" w:pos="9350"/>
        </w:tabs>
        <w:rPr>
          <w:del w:id="910" w:author="Gerard" w:date="2015-03-21T14:04:00Z"/>
          <w:rFonts w:asciiTheme="minorHAnsi" w:eastAsiaTheme="minorEastAsia" w:hAnsiTheme="minorHAnsi" w:cstheme="minorBidi"/>
          <w:noProof/>
          <w:sz w:val="22"/>
          <w:szCs w:val="22"/>
        </w:rPr>
      </w:pPr>
      <w:del w:id="911" w:author="Gerard" w:date="2015-03-21T14:04:00Z">
        <w:r w:rsidRPr="001763A3" w:rsidDel="001763A3">
          <w:rPr>
            <w:noProof/>
            <w:rPrChange w:id="912" w:author="Gerard" w:date="2015-03-21T14:04:00Z">
              <w:rPr>
                <w:rStyle w:val="Hyperlink"/>
                <w:noProof/>
              </w:rPr>
            </w:rPrChange>
          </w:rPr>
          <w:delText>5.6. Solute Diffusivity</w:delText>
        </w:r>
        <w:r w:rsidDel="001763A3">
          <w:rPr>
            <w:noProof/>
            <w:webHidden/>
          </w:rPr>
          <w:tab/>
        </w:r>
      </w:del>
      <w:del w:id="913" w:author="Gerard" w:date="2015-03-21T10:54:00Z">
        <w:r w:rsidR="008D52AD" w:rsidDel="00541E56">
          <w:rPr>
            <w:noProof/>
            <w:webHidden/>
          </w:rPr>
          <w:delText>85</w:delText>
        </w:r>
      </w:del>
    </w:p>
    <w:p w14:paraId="7888446E" w14:textId="77777777" w:rsidR="00357411" w:rsidDel="001763A3" w:rsidRDefault="00357411">
      <w:pPr>
        <w:pStyle w:val="TOC3"/>
        <w:tabs>
          <w:tab w:val="right" w:leader="dot" w:pos="9350"/>
        </w:tabs>
        <w:rPr>
          <w:del w:id="914" w:author="Gerard" w:date="2015-03-21T14:04:00Z"/>
          <w:rFonts w:asciiTheme="minorHAnsi" w:eastAsiaTheme="minorEastAsia" w:hAnsiTheme="minorHAnsi" w:cstheme="minorBidi"/>
          <w:noProof/>
          <w:sz w:val="22"/>
          <w:szCs w:val="22"/>
        </w:rPr>
      </w:pPr>
      <w:del w:id="915" w:author="Gerard" w:date="2015-03-21T14:04:00Z">
        <w:r w:rsidRPr="001763A3" w:rsidDel="001763A3">
          <w:rPr>
            <w:noProof/>
            <w:rPrChange w:id="916" w:author="Gerard" w:date="2015-03-21T14:04:00Z">
              <w:rPr>
                <w:rStyle w:val="Hyperlink"/>
                <w:noProof/>
              </w:rPr>
            </w:rPrChange>
          </w:rPr>
          <w:delText>5.6.1. Constant Isotropic Diffusivity</w:delText>
        </w:r>
        <w:r w:rsidDel="001763A3">
          <w:rPr>
            <w:noProof/>
            <w:webHidden/>
          </w:rPr>
          <w:tab/>
        </w:r>
      </w:del>
      <w:del w:id="917" w:author="Gerard" w:date="2015-03-21T10:54:00Z">
        <w:r w:rsidR="008D52AD" w:rsidDel="00541E56">
          <w:rPr>
            <w:noProof/>
            <w:webHidden/>
          </w:rPr>
          <w:delText>85</w:delText>
        </w:r>
      </w:del>
    </w:p>
    <w:p w14:paraId="1EB63496" w14:textId="77777777" w:rsidR="00357411" w:rsidDel="001763A3" w:rsidRDefault="00357411">
      <w:pPr>
        <w:pStyle w:val="TOC3"/>
        <w:tabs>
          <w:tab w:val="right" w:leader="dot" w:pos="9350"/>
        </w:tabs>
        <w:rPr>
          <w:del w:id="918" w:author="Gerard" w:date="2015-03-21T14:04:00Z"/>
          <w:rFonts w:asciiTheme="minorHAnsi" w:eastAsiaTheme="minorEastAsia" w:hAnsiTheme="minorHAnsi" w:cstheme="minorBidi"/>
          <w:noProof/>
          <w:sz w:val="22"/>
          <w:szCs w:val="22"/>
        </w:rPr>
      </w:pPr>
      <w:del w:id="919" w:author="Gerard" w:date="2015-03-21T14:04:00Z">
        <w:r w:rsidRPr="001763A3" w:rsidDel="001763A3">
          <w:rPr>
            <w:noProof/>
            <w:rPrChange w:id="920" w:author="Gerard" w:date="2015-03-21T14:04:00Z">
              <w:rPr>
                <w:rStyle w:val="Hyperlink"/>
                <w:noProof/>
              </w:rPr>
            </w:rPrChange>
          </w:rPr>
          <w:delText>5.6.2. Constant Orthotropic Diffusivity</w:delText>
        </w:r>
        <w:r w:rsidDel="001763A3">
          <w:rPr>
            <w:noProof/>
            <w:webHidden/>
          </w:rPr>
          <w:tab/>
        </w:r>
      </w:del>
      <w:del w:id="921" w:author="Gerard" w:date="2015-03-21T10:54:00Z">
        <w:r w:rsidR="008D52AD" w:rsidDel="00541E56">
          <w:rPr>
            <w:noProof/>
            <w:webHidden/>
          </w:rPr>
          <w:delText>85</w:delText>
        </w:r>
      </w:del>
    </w:p>
    <w:p w14:paraId="4F0C2573" w14:textId="77777777" w:rsidR="00357411" w:rsidDel="001763A3" w:rsidRDefault="00357411">
      <w:pPr>
        <w:pStyle w:val="TOC3"/>
        <w:tabs>
          <w:tab w:val="right" w:leader="dot" w:pos="9350"/>
        </w:tabs>
        <w:rPr>
          <w:del w:id="922" w:author="Gerard" w:date="2015-03-21T14:04:00Z"/>
          <w:rFonts w:asciiTheme="minorHAnsi" w:eastAsiaTheme="minorEastAsia" w:hAnsiTheme="minorHAnsi" w:cstheme="minorBidi"/>
          <w:noProof/>
          <w:sz w:val="22"/>
          <w:szCs w:val="22"/>
        </w:rPr>
      </w:pPr>
      <w:del w:id="923" w:author="Gerard" w:date="2015-03-21T14:04:00Z">
        <w:r w:rsidRPr="001763A3" w:rsidDel="001763A3">
          <w:rPr>
            <w:noProof/>
            <w:rPrChange w:id="924" w:author="Gerard" w:date="2015-03-21T14:04:00Z">
              <w:rPr>
                <w:rStyle w:val="Hyperlink"/>
                <w:noProof/>
              </w:rPr>
            </w:rPrChange>
          </w:rPr>
          <w:delText>5.6.3. Referentially Isotropic Diffusivity</w:delText>
        </w:r>
        <w:r w:rsidDel="001763A3">
          <w:rPr>
            <w:noProof/>
            <w:webHidden/>
          </w:rPr>
          <w:tab/>
        </w:r>
      </w:del>
      <w:del w:id="925" w:author="Gerard" w:date="2015-03-21T10:54:00Z">
        <w:r w:rsidR="008D52AD" w:rsidDel="00541E56">
          <w:rPr>
            <w:noProof/>
            <w:webHidden/>
          </w:rPr>
          <w:delText>85</w:delText>
        </w:r>
      </w:del>
    </w:p>
    <w:p w14:paraId="20058725" w14:textId="77777777" w:rsidR="00357411" w:rsidDel="001763A3" w:rsidRDefault="00357411">
      <w:pPr>
        <w:pStyle w:val="TOC3"/>
        <w:tabs>
          <w:tab w:val="right" w:leader="dot" w:pos="9350"/>
        </w:tabs>
        <w:rPr>
          <w:del w:id="926" w:author="Gerard" w:date="2015-03-21T14:04:00Z"/>
          <w:rFonts w:asciiTheme="minorHAnsi" w:eastAsiaTheme="minorEastAsia" w:hAnsiTheme="minorHAnsi" w:cstheme="minorBidi"/>
          <w:noProof/>
          <w:sz w:val="22"/>
          <w:szCs w:val="22"/>
        </w:rPr>
      </w:pPr>
      <w:del w:id="927" w:author="Gerard" w:date="2015-03-21T14:04:00Z">
        <w:r w:rsidRPr="001763A3" w:rsidDel="001763A3">
          <w:rPr>
            <w:noProof/>
            <w:rPrChange w:id="928" w:author="Gerard" w:date="2015-03-21T14:04:00Z">
              <w:rPr>
                <w:rStyle w:val="Hyperlink"/>
                <w:noProof/>
              </w:rPr>
            </w:rPrChange>
          </w:rPr>
          <w:delText>5.6.4. Referentially Orthotropic Diffusivity</w:delText>
        </w:r>
        <w:r w:rsidDel="001763A3">
          <w:rPr>
            <w:noProof/>
            <w:webHidden/>
          </w:rPr>
          <w:tab/>
        </w:r>
      </w:del>
      <w:del w:id="929" w:author="Gerard" w:date="2015-03-21T10:54:00Z">
        <w:r w:rsidR="008D52AD" w:rsidDel="00541E56">
          <w:rPr>
            <w:noProof/>
            <w:webHidden/>
          </w:rPr>
          <w:delText>85</w:delText>
        </w:r>
      </w:del>
    </w:p>
    <w:p w14:paraId="0F1E4C2B" w14:textId="77777777" w:rsidR="00357411" w:rsidDel="001763A3" w:rsidRDefault="00357411">
      <w:pPr>
        <w:pStyle w:val="TOC2"/>
        <w:tabs>
          <w:tab w:val="right" w:leader="dot" w:pos="9350"/>
        </w:tabs>
        <w:rPr>
          <w:del w:id="930" w:author="Gerard" w:date="2015-03-21T14:04:00Z"/>
          <w:rFonts w:asciiTheme="minorHAnsi" w:eastAsiaTheme="minorEastAsia" w:hAnsiTheme="minorHAnsi" w:cstheme="minorBidi"/>
          <w:noProof/>
          <w:sz w:val="22"/>
          <w:szCs w:val="22"/>
        </w:rPr>
      </w:pPr>
      <w:del w:id="931" w:author="Gerard" w:date="2015-03-21T14:04:00Z">
        <w:r w:rsidRPr="001763A3" w:rsidDel="001763A3">
          <w:rPr>
            <w:noProof/>
            <w:rPrChange w:id="932" w:author="Gerard" w:date="2015-03-21T14:04:00Z">
              <w:rPr>
                <w:rStyle w:val="Hyperlink"/>
                <w:noProof/>
              </w:rPr>
            </w:rPrChange>
          </w:rPr>
          <w:delText>5.7. Solute Solubility</w:delText>
        </w:r>
        <w:r w:rsidDel="001763A3">
          <w:rPr>
            <w:noProof/>
            <w:webHidden/>
          </w:rPr>
          <w:tab/>
        </w:r>
      </w:del>
      <w:del w:id="933" w:author="Gerard" w:date="2015-03-21T10:54:00Z">
        <w:r w:rsidR="008D52AD" w:rsidDel="00541E56">
          <w:rPr>
            <w:noProof/>
            <w:webHidden/>
          </w:rPr>
          <w:delText>87</w:delText>
        </w:r>
      </w:del>
    </w:p>
    <w:p w14:paraId="185CCA2A" w14:textId="77777777" w:rsidR="00357411" w:rsidDel="001763A3" w:rsidRDefault="00357411">
      <w:pPr>
        <w:pStyle w:val="TOC3"/>
        <w:tabs>
          <w:tab w:val="right" w:leader="dot" w:pos="9350"/>
        </w:tabs>
        <w:rPr>
          <w:del w:id="934" w:author="Gerard" w:date="2015-03-21T14:04:00Z"/>
          <w:rFonts w:asciiTheme="minorHAnsi" w:eastAsiaTheme="minorEastAsia" w:hAnsiTheme="minorHAnsi" w:cstheme="minorBidi"/>
          <w:noProof/>
          <w:sz w:val="22"/>
          <w:szCs w:val="22"/>
        </w:rPr>
      </w:pPr>
      <w:del w:id="935" w:author="Gerard" w:date="2015-03-21T14:04:00Z">
        <w:r w:rsidRPr="001763A3" w:rsidDel="001763A3">
          <w:rPr>
            <w:noProof/>
            <w:rPrChange w:id="936" w:author="Gerard" w:date="2015-03-21T14:04:00Z">
              <w:rPr>
                <w:rStyle w:val="Hyperlink"/>
                <w:noProof/>
              </w:rPr>
            </w:rPrChange>
          </w:rPr>
          <w:delText>5.7.1. Constant Solubility</w:delText>
        </w:r>
        <w:r w:rsidDel="001763A3">
          <w:rPr>
            <w:noProof/>
            <w:webHidden/>
          </w:rPr>
          <w:tab/>
        </w:r>
      </w:del>
      <w:del w:id="937" w:author="Gerard" w:date="2015-03-21T10:54:00Z">
        <w:r w:rsidR="008D52AD" w:rsidDel="00541E56">
          <w:rPr>
            <w:noProof/>
            <w:webHidden/>
          </w:rPr>
          <w:delText>87</w:delText>
        </w:r>
      </w:del>
    </w:p>
    <w:p w14:paraId="3AC47E1B" w14:textId="77777777" w:rsidR="00357411" w:rsidDel="001763A3" w:rsidRDefault="00357411">
      <w:pPr>
        <w:pStyle w:val="TOC2"/>
        <w:tabs>
          <w:tab w:val="right" w:leader="dot" w:pos="9350"/>
        </w:tabs>
        <w:rPr>
          <w:del w:id="938" w:author="Gerard" w:date="2015-03-21T14:04:00Z"/>
          <w:rFonts w:asciiTheme="minorHAnsi" w:eastAsiaTheme="minorEastAsia" w:hAnsiTheme="minorHAnsi" w:cstheme="minorBidi"/>
          <w:noProof/>
          <w:sz w:val="22"/>
          <w:szCs w:val="22"/>
        </w:rPr>
      </w:pPr>
      <w:del w:id="939" w:author="Gerard" w:date="2015-03-21T14:04:00Z">
        <w:r w:rsidRPr="001763A3" w:rsidDel="001763A3">
          <w:rPr>
            <w:noProof/>
            <w:rPrChange w:id="940" w:author="Gerard" w:date="2015-03-21T14:04:00Z">
              <w:rPr>
                <w:rStyle w:val="Hyperlink"/>
                <w:noProof/>
              </w:rPr>
            </w:rPrChange>
          </w:rPr>
          <w:delText>5.8. Osmotic Coefficient</w:delText>
        </w:r>
        <w:r w:rsidDel="001763A3">
          <w:rPr>
            <w:noProof/>
            <w:webHidden/>
          </w:rPr>
          <w:tab/>
        </w:r>
      </w:del>
      <w:del w:id="941" w:author="Gerard" w:date="2015-03-21T10:54:00Z">
        <w:r w:rsidR="008D52AD" w:rsidDel="00541E56">
          <w:rPr>
            <w:noProof/>
            <w:webHidden/>
          </w:rPr>
          <w:delText>88</w:delText>
        </w:r>
      </w:del>
    </w:p>
    <w:p w14:paraId="1F26AB46" w14:textId="77777777" w:rsidR="00357411" w:rsidDel="001763A3" w:rsidRDefault="00357411">
      <w:pPr>
        <w:pStyle w:val="TOC3"/>
        <w:tabs>
          <w:tab w:val="right" w:leader="dot" w:pos="9350"/>
        </w:tabs>
        <w:rPr>
          <w:del w:id="942" w:author="Gerard" w:date="2015-03-21T14:04:00Z"/>
          <w:rFonts w:asciiTheme="minorHAnsi" w:eastAsiaTheme="minorEastAsia" w:hAnsiTheme="minorHAnsi" w:cstheme="minorBidi"/>
          <w:noProof/>
          <w:sz w:val="22"/>
          <w:szCs w:val="22"/>
        </w:rPr>
      </w:pPr>
      <w:del w:id="943" w:author="Gerard" w:date="2015-03-21T14:04:00Z">
        <w:r w:rsidRPr="001763A3" w:rsidDel="001763A3">
          <w:rPr>
            <w:noProof/>
            <w:rPrChange w:id="944" w:author="Gerard" w:date="2015-03-21T14:04:00Z">
              <w:rPr>
                <w:rStyle w:val="Hyperlink"/>
                <w:noProof/>
              </w:rPr>
            </w:rPrChange>
          </w:rPr>
          <w:delText>5.8.1. Constant Osmotic Coefficient</w:delText>
        </w:r>
        <w:r w:rsidDel="001763A3">
          <w:rPr>
            <w:noProof/>
            <w:webHidden/>
          </w:rPr>
          <w:tab/>
        </w:r>
      </w:del>
      <w:del w:id="945" w:author="Gerard" w:date="2015-03-21T10:54:00Z">
        <w:r w:rsidR="008D52AD" w:rsidDel="00541E56">
          <w:rPr>
            <w:noProof/>
            <w:webHidden/>
          </w:rPr>
          <w:delText>88</w:delText>
        </w:r>
      </w:del>
    </w:p>
    <w:p w14:paraId="298571A0" w14:textId="77777777" w:rsidR="00357411" w:rsidDel="001763A3" w:rsidRDefault="00357411">
      <w:pPr>
        <w:pStyle w:val="TOC2"/>
        <w:tabs>
          <w:tab w:val="right" w:leader="dot" w:pos="9350"/>
        </w:tabs>
        <w:rPr>
          <w:del w:id="946" w:author="Gerard" w:date="2015-03-21T14:04:00Z"/>
          <w:rFonts w:asciiTheme="minorHAnsi" w:eastAsiaTheme="minorEastAsia" w:hAnsiTheme="minorHAnsi" w:cstheme="minorBidi"/>
          <w:noProof/>
          <w:sz w:val="22"/>
          <w:szCs w:val="22"/>
        </w:rPr>
      </w:pPr>
      <w:del w:id="947" w:author="Gerard" w:date="2015-03-21T14:04:00Z">
        <w:r w:rsidRPr="001763A3" w:rsidDel="001763A3">
          <w:rPr>
            <w:noProof/>
            <w:rPrChange w:id="948" w:author="Gerard" w:date="2015-03-21T14:04:00Z">
              <w:rPr>
                <w:rStyle w:val="Hyperlink"/>
                <w:noProof/>
              </w:rPr>
            </w:rPrChange>
          </w:rPr>
          <w:delText>5.9. Active Contraction Model</w:delText>
        </w:r>
        <w:r w:rsidDel="001763A3">
          <w:rPr>
            <w:noProof/>
            <w:webHidden/>
          </w:rPr>
          <w:tab/>
        </w:r>
      </w:del>
      <w:del w:id="949" w:author="Gerard" w:date="2015-03-21T10:54:00Z">
        <w:r w:rsidR="008D52AD" w:rsidDel="00541E56">
          <w:rPr>
            <w:noProof/>
            <w:webHidden/>
          </w:rPr>
          <w:delText>89</w:delText>
        </w:r>
      </w:del>
    </w:p>
    <w:p w14:paraId="7F64CEC1" w14:textId="77777777" w:rsidR="00357411" w:rsidDel="001763A3" w:rsidRDefault="00357411">
      <w:pPr>
        <w:pStyle w:val="TOC2"/>
        <w:tabs>
          <w:tab w:val="right" w:leader="dot" w:pos="9350"/>
        </w:tabs>
        <w:rPr>
          <w:del w:id="950" w:author="Gerard" w:date="2015-03-21T14:04:00Z"/>
          <w:rFonts w:asciiTheme="minorHAnsi" w:eastAsiaTheme="minorEastAsia" w:hAnsiTheme="minorHAnsi" w:cstheme="minorBidi"/>
          <w:noProof/>
          <w:sz w:val="22"/>
          <w:szCs w:val="22"/>
        </w:rPr>
      </w:pPr>
      <w:del w:id="951" w:author="Gerard" w:date="2015-03-21T14:04:00Z">
        <w:r w:rsidRPr="001763A3" w:rsidDel="001763A3">
          <w:rPr>
            <w:noProof/>
            <w:rPrChange w:id="952" w:author="Gerard" w:date="2015-03-21T14:04:00Z">
              <w:rPr>
                <w:rStyle w:val="Hyperlink"/>
                <w:noProof/>
              </w:rPr>
            </w:rPrChange>
          </w:rPr>
          <w:delText>5.10. Chemical Reaction Production Rate</w:delText>
        </w:r>
        <w:r w:rsidDel="001763A3">
          <w:rPr>
            <w:noProof/>
            <w:webHidden/>
          </w:rPr>
          <w:tab/>
        </w:r>
      </w:del>
      <w:del w:id="953" w:author="Gerard" w:date="2015-03-21T10:54:00Z">
        <w:r w:rsidR="008D52AD" w:rsidDel="00541E56">
          <w:rPr>
            <w:noProof/>
            <w:webHidden/>
          </w:rPr>
          <w:delText>90</w:delText>
        </w:r>
      </w:del>
    </w:p>
    <w:p w14:paraId="595CB4D4" w14:textId="77777777" w:rsidR="00357411" w:rsidDel="001763A3" w:rsidRDefault="00357411">
      <w:pPr>
        <w:pStyle w:val="TOC3"/>
        <w:tabs>
          <w:tab w:val="right" w:leader="dot" w:pos="9350"/>
        </w:tabs>
        <w:rPr>
          <w:del w:id="954" w:author="Gerard" w:date="2015-03-21T14:04:00Z"/>
          <w:rFonts w:asciiTheme="minorHAnsi" w:eastAsiaTheme="minorEastAsia" w:hAnsiTheme="minorHAnsi" w:cstheme="minorBidi"/>
          <w:noProof/>
          <w:sz w:val="22"/>
          <w:szCs w:val="22"/>
        </w:rPr>
      </w:pPr>
      <w:del w:id="955" w:author="Gerard" w:date="2015-03-21T14:04:00Z">
        <w:r w:rsidRPr="001763A3" w:rsidDel="001763A3">
          <w:rPr>
            <w:noProof/>
            <w:rPrChange w:id="956" w:author="Gerard" w:date="2015-03-21T14:04:00Z">
              <w:rPr>
                <w:rStyle w:val="Hyperlink"/>
                <w:noProof/>
              </w:rPr>
            </w:rPrChange>
          </w:rPr>
          <w:delText>5.10.1. Mass Action Forward</w:delText>
        </w:r>
        <w:r w:rsidDel="001763A3">
          <w:rPr>
            <w:noProof/>
            <w:webHidden/>
          </w:rPr>
          <w:tab/>
        </w:r>
      </w:del>
      <w:del w:id="957" w:author="Gerard" w:date="2015-03-21T10:54:00Z">
        <w:r w:rsidR="008D52AD" w:rsidDel="00541E56">
          <w:rPr>
            <w:noProof/>
            <w:webHidden/>
          </w:rPr>
          <w:delText>90</w:delText>
        </w:r>
      </w:del>
    </w:p>
    <w:p w14:paraId="54920673" w14:textId="77777777" w:rsidR="00357411" w:rsidDel="001763A3" w:rsidRDefault="00357411">
      <w:pPr>
        <w:pStyle w:val="TOC3"/>
        <w:tabs>
          <w:tab w:val="right" w:leader="dot" w:pos="9350"/>
        </w:tabs>
        <w:rPr>
          <w:del w:id="958" w:author="Gerard" w:date="2015-03-21T14:04:00Z"/>
          <w:rFonts w:asciiTheme="minorHAnsi" w:eastAsiaTheme="minorEastAsia" w:hAnsiTheme="minorHAnsi" w:cstheme="minorBidi"/>
          <w:noProof/>
          <w:sz w:val="22"/>
          <w:szCs w:val="22"/>
        </w:rPr>
      </w:pPr>
      <w:del w:id="959" w:author="Gerard" w:date="2015-03-21T14:04:00Z">
        <w:r w:rsidRPr="001763A3" w:rsidDel="001763A3">
          <w:rPr>
            <w:noProof/>
            <w:rPrChange w:id="960" w:author="Gerard" w:date="2015-03-21T14:04:00Z">
              <w:rPr>
                <w:rStyle w:val="Hyperlink"/>
                <w:noProof/>
              </w:rPr>
            </w:rPrChange>
          </w:rPr>
          <w:delText>5.10.2. Mass Action Reversible</w:delText>
        </w:r>
        <w:r w:rsidDel="001763A3">
          <w:rPr>
            <w:noProof/>
            <w:webHidden/>
          </w:rPr>
          <w:tab/>
        </w:r>
      </w:del>
      <w:del w:id="961" w:author="Gerard" w:date="2015-03-21T10:54:00Z">
        <w:r w:rsidR="008D52AD" w:rsidDel="00541E56">
          <w:rPr>
            <w:noProof/>
            <w:webHidden/>
          </w:rPr>
          <w:delText>90</w:delText>
        </w:r>
      </w:del>
    </w:p>
    <w:p w14:paraId="010E5707" w14:textId="77777777" w:rsidR="00357411" w:rsidDel="001763A3" w:rsidRDefault="00357411">
      <w:pPr>
        <w:pStyle w:val="TOC3"/>
        <w:tabs>
          <w:tab w:val="right" w:leader="dot" w:pos="9350"/>
        </w:tabs>
        <w:rPr>
          <w:del w:id="962" w:author="Gerard" w:date="2015-03-21T14:04:00Z"/>
          <w:rFonts w:asciiTheme="minorHAnsi" w:eastAsiaTheme="minorEastAsia" w:hAnsiTheme="minorHAnsi" w:cstheme="minorBidi"/>
          <w:noProof/>
          <w:sz w:val="22"/>
          <w:szCs w:val="22"/>
        </w:rPr>
      </w:pPr>
      <w:del w:id="963" w:author="Gerard" w:date="2015-03-21T14:04:00Z">
        <w:r w:rsidRPr="001763A3" w:rsidDel="001763A3">
          <w:rPr>
            <w:noProof/>
            <w:rPrChange w:id="964" w:author="Gerard" w:date="2015-03-21T14:04:00Z">
              <w:rPr>
                <w:rStyle w:val="Hyperlink"/>
                <w:noProof/>
              </w:rPr>
            </w:rPrChange>
          </w:rPr>
          <w:delText>5.10.3. Michaelis-Menten</w:delText>
        </w:r>
        <w:r w:rsidDel="001763A3">
          <w:rPr>
            <w:noProof/>
            <w:webHidden/>
          </w:rPr>
          <w:tab/>
        </w:r>
      </w:del>
      <w:del w:id="965" w:author="Gerard" w:date="2015-03-21T10:54:00Z">
        <w:r w:rsidR="008D52AD" w:rsidDel="00541E56">
          <w:rPr>
            <w:noProof/>
            <w:webHidden/>
          </w:rPr>
          <w:delText>90</w:delText>
        </w:r>
      </w:del>
    </w:p>
    <w:p w14:paraId="1E2D5494" w14:textId="77777777" w:rsidR="00357411" w:rsidDel="001763A3" w:rsidRDefault="00357411">
      <w:pPr>
        <w:pStyle w:val="TOC2"/>
        <w:tabs>
          <w:tab w:val="right" w:leader="dot" w:pos="9350"/>
        </w:tabs>
        <w:rPr>
          <w:del w:id="966" w:author="Gerard" w:date="2015-03-21T14:04:00Z"/>
          <w:rFonts w:asciiTheme="minorHAnsi" w:eastAsiaTheme="minorEastAsia" w:hAnsiTheme="minorHAnsi" w:cstheme="minorBidi"/>
          <w:noProof/>
          <w:sz w:val="22"/>
          <w:szCs w:val="22"/>
        </w:rPr>
      </w:pPr>
      <w:del w:id="967" w:author="Gerard" w:date="2015-03-21T14:04:00Z">
        <w:r w:rsidRPr="001763A3" w:rsidDel="001763A3">
          <w:rPr>
            <w:noProof/>
            <w:rPrChange w:id="968" w:author="Gerard" w:date="2015-03-21T14:04:00Z">
              <w:rPr>
                <w:rStyle w:val="Hyperlink"/>
                <w:noProof/>
              </w:rPr>
            </w:rPrChange>
          </w:rPr>
          <w:delText>5.11. Specific Reaction Rate</w:delText>
        </w:r>
        <w:r w:rsidDel="001763A3">
          <w:rPr>
            <w:noProof/>
            <w:webHidden/>
          </w:rPr>
          <w:tab/>
        </w:r>
      </w:del>
      <w:del w:id="969" w:author="Gerard" w:date="2015-03-21T10:54:00Z">
        <w:r w:rsidR="008D52AD" w:rsidDel="00541E56">
          <w:rPr>
            <w:noProof/>
            <w:webHidden/>
          </w:rPr>
          <w:delText>91</w:delText>
        </w:r>
      </w:del>
    </w:p>
    <w:p w14:paraId="4C126B9C" w14:textId="77777777" w:rsidR="00357411" w:rsidDel="001763A3" w:rsidRDefault="00357411">
      <w:pPr>
        <w:pStyle w:val="TOC3"/>
        <w:tabs>
          <w:tab w:val="right" w:leader="dot" w:pos="9350"/>
        </w:tabs>
        <w:rPr>
          <w:del w:id="970" w:author="Gerard" w:date="2015-03-21T14:04:00Z"/>
          <w:rFonts w:asciiTheme="minorHAnsi" w:eastAsiaTheme="minorEastAsia" w:hAnsiTheme="minorHAnsi" w:cstheme="minorBidi"/>
          <w:noProof/>
          <w:sz w:val="22"/>
          <w:szCs w:val="22"/>
        </w:rPr>
      </w:pPr>
      <w:del w:id="971" w:author="Gerard" w:date="2015-03-21T14:04:00Z">
        <w:r w:rsidRPr="001763A3" w:rsidDel="001763A3">
          <w:rPr>
            <w:noProof/>
            <w:rPrChange w:id="972" w:author="Gerard" w:date="2015-03-21T14:04:00Z">
              <w:rPr>
                <w:rStyle w:val="Hyperlink"/>
                <w:noProof/>
              </w:rPr>
            </w:rPrChange>
          </w:rPr>
          <w:delText>5.11.1. Constant Specific Reaction Rate</w:delText>
        </w:r>
        <w:r w:rsidDel="001763A3">
          <w:rPr>
            <w:noProof/>
            <w:webHidden/>
          </w:rPr>
          <w:tab/>
        </w:r>
      </w:del>
      <w:del w:id="973" w:author="Gerard" w:date="2015-03-21T10:54:00Z">
        <w:r w:rsidR="008D52AD" w:rsidDel="00541E56">
          <w:rPr>
            <w:noProof/>
            <w:webHidden/>
          </w:rPr>
          <w:delText>91</w:delText>
        </w:r>
      </w:del>
    </w:p>
    <w:p w14:paraId="79B72DB3" w14:textId="77777777" w:rsidR="00357411" w:rsidDel="001763A3" w:rsidRDefault="00357411">
      <w:pPr>
        <w:pStyle w:val="TOC3"/>
        <w:tabs>
          <w:tab w:val="right" w:leader="dot" w:pos="9350"/>
        </w:tabs>
        <w:rPr>
          <w:del w:id="974" w:author="Gerard" w:date="2015-03-21T14:04:00Z"/>
          <w:rFonts w:asciiTheme="minorHAnsi" w:eastAsiaTheme="minorEastAsia" w:hAnsiTheme="minorHAnsi" w:cstheme="minorBidi"/>
          <w:noProof/>
          <w:sz w:val="22"/>
          <w:szCs w:val="22"/>
        </w:rPr>
      </w:pPr>
      <w:del w:id="975" w:author="Gerard" w:date="2015-03-21T14:04:00Z">
        <w:r w:rsidRPr="001763A3" w:rsidDel="001763A3">
          <w:rPr>
            <w:noProof/>
            <w:rPrChange w:id="976" w:author="Gerard" w:date="2015-03-21T14:04:00Z">
              <w:rPr>
                <w:rStyle w:val="Hyperlink"/>
                <w:noProof/>
              </w:rPr>
            </w:rPrChange>
          </w:rPr>
          <w:delText>5.11.2. Huiskes Remodeling</w:delText>
        </w:r>
        <w:r w:rsidDel="001763A3">
          <w:rPr>
            <w:noProof/>
            <w:webHidden/>
          </w:rPr>
          <w:tab/>
        </w:r>
      </w:del>
      <w:del w:id="977" w:author="Gerard" w:date="2015-03-21T10:54:00Z">
        <w:r w:rsidR="008D52AD" w:rsidDel="00541E56">
          <w:rPr>
            <w:noProof/>
            <w:webHidden/>
          </w:rPr>
          <w:delText>91</w:delText>
        </w:r>
      </w:del>
    </w:p>
    <w:p w14:paraId="03613573" w14:textId="77777777" w:rsidR="00357411" w:rsidDel="001763A3" w:rsidRDefault="00357411">
      <w:pPr>
        <w:pStyle w:val="TOC1"/>
        <w:rPr>
          <w:del w:id="978" w:author="Gerard" w:date="2015-03-21T14:04:00Z"/>
          <w:rFonts w:asciiTheme="minorHAnsi" w:eastAsiaTheme="minorEastAsia" w:hAnsiTheme="minorHAnsi" w:cstheme="minorBidi"/>
          <w:b w:val="0"/>
          <w:sz w:val="22"/>
          <w:szCs w:val="22"/>
        </w:rPr>
      </w:pPr>
      <w:del w:id="979" w:author="Gerard" w:date="2015-03-21T14:04:00Z">
        <w:r w:rsidRPr="001763A3" w:rsidDel="001763A3">
          <w:rPr>
            <w:rPrChange w:id="980" w:author="Gerard" w:date="2015-03-21T14:04:00Z">
              <w:rPr>
                <w:rStyle w:val="Hyperlink"/>
                <w:b w:val="0"/>
              </w:rPr>
            </w:rPrChange>
          </w:rPr>
          <w:delText>Chapter 6. Contact and Coupling</w:delText>
        </w:r>
        <w:r w:rsidDel="001763A3">
          <w:rPr>
            <w:webHidden/>
          </w:rPr>
          <w:tab/>
        </w:r>
      </w:del>
      <w:del w:id="981" w:author="Gerard" w:date="2015-03-21T10:54:00Z">
        <w:r w:rsidR="008D52AD" w:rsidDel="00541E56">
          <w:rPr>
            <w:webHidden/>
          </w:rPr>
          <w:delText>92</w:delText>
        </w:r>
      </w:del>
    </w:p>
    <w:p w14:paraId="434C3559" w14:textId="77777777" w:rsidR="00357411" w:rsidDel="001763A3" w:rsidRDefault="00357411">
      <w:pPr>
        <w:pStyle w:val="TOC2"/>
        <w:tabs>
          <w:tab w:val="right" w:leader="dot" w:pos="9350"/>
        </w:tabs>
        <w:rPr>
          <w:del w:id="982" w:author="Gerard" w:date="2015-03-21T14:04:00Z"/>
          <w:rFonts w:asciiTheme="minorHAnsi" w:eastAsiaTheme="minorEastAsia" w:hAnsiTheme="minorHAnsi" w:cstheme="minorBidi"/>
          <w:noProof/>
          <w:sz w:val="22"/>
          <w:szCs w:val="22"/>
        </w:rPr>
      </w:pPr>
      <w:del w:id="983" w:author="Gerard" w:date="2015-03-21T14:04:00Z">
        <w:r w:rsidRPr="001763A3" w:rsidDel="001763A3">
          <w:rPr>
            <w:noProof/>
            <w:rPrChange w:id="984" w:author="Gerard" w:date="2015-03-21T14:04:00Z">
              <w:rPr>
                <w:rStyle w:val="Hyperlink"/>
                <w:noProof/>
              </w:rPr>
            </w:rPrChange>
          </w:rPr>
          <w:delText>6.1. Rigid-Deformable Coupling</w:delText>
        </w:r>
        <w:r w:rsidDel="001763A3">
          <w:rPr>
            <w:noProof/>
            <w:webHidden/>
          </w:rPr>
          <w:tab/>
        </w:r>
      </w:del>
      <w:del w:id="985" w:author="Gerard" w:date="2015-03-21T10:54:00Z">
        <w:r w:rsidR="008D52AD" w:rsidDel="00541E56">
          <w:rPr>
            <w:noProof/>
            <w:webHidden/>
          </w:rPr>
          <w:delText>92</w:delText>
        </w:r>
      </w:del>
    </w:p>
    <w:p w14:paraId="5DA7767D" w14:textId="77777777" w:rsidR="00357411" w:rsidDel="001763A3" w:rsidRDefault="00357411">
      <w:pPr>
        <w:pStyle w:val="TOC3"/>
        <w:tabs>
          <w:tab w:val="right" w:leader="dot" w:pos="9350"/>
        </w:tabs>
        <w:rPr>
          <w:del w:id="986" w:author="Gerard" w:date="2015-03-21T14:04:00Z"/>
          <w:rFonts w:asciiTheme="minorHAnsi" w:eastAsiaTheme="minorEastAsia" w:hAnsiTheme="minorHAnsi" w:cstheme="minorBidi"/>
          <w:noProof/>
          <w:sz w:val="22"/>
          <w:szCs w:val="22"/>
        </w:rPr>
      </w:pPr>
      <w:del w:id="987" w:author="Gerard" w:date="2015-03-21T14:04:00Z">
        <w:r w:rsidRPr="001763A3" w:rsidDel="001763A3">
          <w:rPr>
            <w:noProof/>
            <w:rPrChange w:id="988" w:author="Gerard" w:date="2015-03-21T14:04:00Z">
              <w:rPr>
                <w:rStyle w:val="Hyperlink"/>
                <w:noProof/>
              </w:rPr>
            </w:rPrChange>
          </w:rPr>
          <w:delText>6.1.1. Kinematics</w:delText>
        </w:r>
        <w:r w:rsidDel="001763A3">
          <w:rPr>
            <w:noProof/>
            <w:webHidden/>
          </w:rPr>
          <w:tab/>
        </w:r>
      </w:del>
      <w:del w:id="989" w:author="Gerard" w:date="2015-03-21T10:54:00Z">
        <w:r w:rsidR="008D52AD" w:rsidDel="00541E56">
          <w:rPr>
            <w:noProof/>
            <w:webHidden/>
          </w:rPr>
          <w:delText>92</w:delText>
        </w:r>
      </w:del>
    </w:p>
    <w:p w14:paraId="7C798D79" w14:textId="77777777" w:rsidR="00357411" w:rsidDel="001763A3" w:rsidRDefault="00357411">
      <w:pPr>
        <w:pStyle w:val="TOC3"/>
        <w:tabs>
          <w:tab w:val="right" w:leader="dot" w:pos="9350"/>
        </w:tabs>
        <w:rPr>
          <w:del w:id="990" w:author="Gerard" w:date="2015-03-21T14:04:00Z"/>
          <w:rFonts w:asciiTheme="minorHAnsi" w:eastAsiaTheme="minorEastAsia" w:hAnsiTheme="minorHAnsi" w:cstheme="minorBidi"/>
          <w:noProof/>
          <w:sz w:val="22"/>
          <w:szCs w:val="22"/>
        </w:rPr>
      </w:pPr>
      <w:del w:id="991" w:author="Gerard" w:date="2015-03-21T14:04:00Z">
        <w:r w:rsidRPr="001763A3" w:rsidDel="001763A3">
          <w:rPr>
            <w:noProof/>
            <w:rPrChange w:id="992" w:author="Gerard" w:date="2015-03-21T14:04:00Z">
              <w:rPr>
                <w:rStyle w:val="Hyperlink"/>
                <w:noProof/>
              </w:rPr>
            </w:rPrChange>
          </w:rPr>
          <w:delText>6.1.2. A single rigid body</w:delText>
        </w:r>
        <w:r w:rsidDel="001763A3">
          <w:rPr>
            <w:noProof/>
            <w:webHidden/>
          </w:rPr>
          <w:tab/>
        </w:r>
      </w:del>
      <w:del w:id="993" w:author="Gerard" w:date="2015-03-21T10:54:00Z">
        <w:r w:rsidR="008D52AD" w:rsidDel="00541E56">
          <w:rPr>
            <w:noProof/>
            <w:webHidden/>
          </w:rPr>
          <w:delText>93</w:delText>
        </w:r>
      </w:del>
    </w:p>
    <w:p w14:paraId="5E3542A8" w14:textId="77777777" w:rsidR="00357411" w:rsidDel="001763A3" w:rsidRDefault="00357411">
      <w:pPr>
        <w:pStyle w:val="TOC3"/>
        <w:tabs>
          <w:tab w:val="right" w:leader="dot" w:pos="9350"/>
        </w:tabs>
        <w:rPr>
          <w:del w:id="994" w:author="Gerard" w:date="2015-03-21T14:04:00Z"/>
          <w:rFonts w:asciiTheme="minorHAnsi" w:eastAsiaTheme="minorEastAsia" w:hAnsiTheme="minorHAnsi" w:cstheme="minorBidi"/>
          <w:noProof/>
          <w:sz w:val="22"/>
          <w:szCs w:val="22"/>
        </w:rPr>
      </w:pPr>
      <w:del w:id="995" w:author="Gerard" w:date="2015-03-21T14:04:00Z">
        <w:r w:rsidRPr="001763A3" w:rsidDel="001763A3">
          <w:rPr>
            <w:noProof/>
            <w:rPrChange w:id="996" w:author="Gerard" w:date="2015-03-21T14:04:00Z">
              <w:rPr>
                <w:rStyle w:val="Hyperlink"/>
                <w:noProof/>
              </w:rPr>
            </w:rPrChange>
          </w:rPr>
          <w:delText>6.1.3. Multiple Rigid Bodies</w:delText>
        </w:r>
        <w:r w:rsidDel="001763A3">
          <w:rPr>
            <w:noProof/>
            <w:webHidden/>
          </w:rPr>
          <w:tab/>
        </w:r>
      </w:del>
      <w:del w:id="997" w:author="Gerard" w:date="2015-03-21T10:54:00Z">
        <w:r w:rsidR="008D52AD" w:rsidDel="00541E56">
          <w:rPr>
            <w:noProof/>
            <w:webHidden/>
          </w:rPr>
          <w:delText>94</w:delText>
        </w:r>
      </w:del>
    </w:p>
    <w:p w14:paraId="3C4B0FDB" w14:textId="77777777" w:rsidR="00357411" w:rsidDel="001763A3" w:rsidRDefault="00357411">
      <w:pPr>
        <w:pStyle w:val="TOC2"/>
        <w:tabs>
          <w:tab w:val="right" w:leader="dot" w:pos="9350"/>
        </w:tabs>
        <w:rPr>
          <w:del w:id="998" w:author="Gerard" w:date="2015-03-21T14:04:00Z"/>
          <w:rFonts w:asciiTheme="minorHAnsi" w:eastAsiaTheme="minorEastAsia" w:hAnsiTheme="minorHAnsi" w:cstheme="minorBidi"/>
          <w:noProof/>
          <w:sz w:val="22"/>
          <w:szCs w:val="22"/>
        </w:rPr>
      </w:pPr>
      <w:del w:id="999" w:author="Gerard" w:date="2015-03-21T14:04:00Z">
        <w:r w:rsidRPr="001763A3" w:rsidDel="001763A3">
          <w:rPr>
            <w:noProof/>
            <w:rPrChange w:id="1000" w:author="Gerard" w:date="2015-03-21T14:04:00Z">
              <w:rPr>
                <w:rStyle w:val="Hyperlink"/>
                <w:noProof/>
              </w:rPr>
            </w:rPrChange>
          </w:rPr>
          <w:delText>6.2. Rigid Joints</w:delText>
        </w:r>
        <w:r w:rsidDel="001763A3">
          <w:rPr>
            <w:noProof/>
            <w:webHidden/>
          </w:rPr>
          <w:tab/>
        </w:r>
      </w:del>
      <w:del w:id="1001" w:author="Gerard" w:date="2015-03-21T10:54:00Z">
        <w:r w:rsidR="008D52AD" w:rsidDel="00541E56">
          <w:rPr>
            <w:noProof/>
            <w:webHidden/>
          </w:rPr>
          <w:delText>95</w:delText>
        </w:r>
      </w:del>
    </w:p>
    <w:p w14:paraId="26AC22D2" w14:textId="77777777" w:rsidR="00357411" w:rsidDel="001763A3" w:rsidRDefault="00357411">
      <w:pPr>
        <w:pStyle w:val="TOC2"/>
        <w:tabs>
          <w:tab w:val="right" w:leader="dot" w:pos="9350"/>
        </w:tabs>
        <w:rPr>
          <w:del w:id="1002" w:author="Gerard" w:date="2015-03-21T14:04:00Z"/>
          <w:rFonts w:asciiTheme="minorHAnsi" w:eastAsiaTheme="minorEastAsia" w:hAnsiTheme="minorHAnsi" w:cstheme="minorBidi"/>
          <w:noProof/>
          <w:sz w:val="22"/>
          <w:szCs w:val="22"/>
        </w:rPr>
      </w:pPr>
      <w:del w:id="1003" w:author="Gerard" w:date="2015-03-21T14:04:00Z">
        <w:r w:rsidRPr="001763A3" w:rsidDel="001763A3">
          <w:rPr>
            <w:noProof/>
            <w:rPrChange w:id="1004" w:author="Gerard" w:date="2015-03-21T14:04:00Z">
              <w:rPr>
                <w:rStyle w:val="Hyperlink"/>
                <w:noProof/>
              </w:rPr>
            </w:rPrChange>
          </w:rPr>
          <w:delText>6.3. Sliding Interfaces</w:delText>
        </w:r>
        <w:r w:rsidDel="001763A3">
          <w:rPr>
            <w:noProof/>
            <w:webHidden/>
          </w:rPr>
          <w:tab/>
        </w:r>
      </w:del>
      <w:del w:id="1005" w:author="Gerard" w:date="2015-03-21T10:54:00Z">
        <w:r w:rsidR="008D52AD" w:rsidDel="00541E56">
          <w:rPr>
            <w:noProof/>
            <w:webHidden/>
          </w:rPr>
          <w:delText>96</w:delText>
        </w:r>
      </w:del>
    </w:p>
    <w:p w14:paraId="34C09919" w14:textId="77777777" w:rsidR="00357411" w:rsidDel="001763A3" w:rsidRDefault="00357411">
      <w:pPr>
        <w:pStyle w:val="TOC3"/>
        <w:tabs>
          <w:tab w:val="right" w:leader="dot" w:pos="9350"/>
        </w:tabs>
        <w:rPr>
          <w:del w:id="1006" w:author="Gerard" w:date="2015-03-21T14:04:00Z"/>
          <w:rFonts w:asciiTheme="minorHAnsi" w:eastAsiaTheme="minorEastAsia" w:hAnsiTheme="minorHAnsi" w:cstheme="minorBidi"/>
          <w:noProof/>
          <w:sz w:val="22"/>
          <w:szCs w:val="22"/>
        </w:rPr>
      </w:pPr>
      <w:del w:id="1007" w:author="Gerard" w:date="2015-03-21T14:04:00Z">
        <w:r w:rsidRPr="001763A3" w:rsidDel="001763A3">
          <w:rPr>
            <w:noProof/>
            <w:rPrChange w:id="1008" w:author="Gerard" w:date="2015-03-21T14:04:00Z">
              <w:rPr>
                <w:rStyle w:val="Hyperlink"/>
                <w:noProof/>
              </w:rPr>
            </w:rPrChange>
          </w:rPr>
          <w:delText>6.3.1. Contact Kinematics</w:delText>
        </w:r>
        <w:r w:rsidDel="001763A3">
          <w:rPr>
            <w:noProof/>
            <w:webHidden/>
          </w:rPr>
          <w:tab/>
        </w:r>
      </w:del>
      <w:del w:id="1009" w:author="Gerard" w:date="2015-03-21T10:54:00Z">
        <w:r w:rsidR="008D52AD" w:rsidDel="00541E56">
          <w:rPr>
            <w:noProof/>
            <w:webHidden/>
          </w:rPr>
          <w:delText>96</w:delText>
        </w:r>
      </w:del>
    </w:p>
    <w:p w14:paraId="5BBE2082" w14:textId="77777777" w:rsidR="00357411" w:rsidDel="001763A3" w:rsidRDefault="00357411">
      <w:pPr>
        <w:pStyle w:val="TOC3"/>
        <w:tabs>
          <w:tab w:val="right" w:leader="dot" w:pos="9350"/>
        </w:tabs>
        <w:rPr>
          <w:del w:id="1010" w:author="Gerard" w:date="2015-03-21T14:04:00Z"/>
          <w:rFonts w:asciiTheme="minorHAnsi" w:eastAsiaTheme="minorEastAsia" w:hAnsiTheme="minorHAnsi" w:cstheme="minorBidi"/>
          <w:noProof/>
          <w:sz w:val="22"/>
          <w:szCs w:val="22"/>
        </w:rPr>
      </w:pPr>
      <w:del w:id="1011" w:author="Gerard" w:date="2015-03-21T14:04:00Z">
        <w:r w:rsidRPr="001763A3" w:rsidDel="001763A3">
          <w:rPr>
            <w:noProof/>
            <w:rPrChange w:id="1012" w:author="Gerard" w:date="2015-03-21T14:04:00Z">
              <w:rPr>
                <w:rStyle w:val="Hyperlink"/>
                <w:noProof/>
              </w:rPr>
            </w:rPrChange>
          </w:rPr>
          <w:delText>6.3.2. Weak Form of Two Body Contact</w:delText>
        </w:r>
        <w:r w:rsidDel="001763A3">
          <w:rPr>
            <w:noProof/>
            <w:webHidden/>
          </w:rPr>
          <w:tab/>
        </w:r>
      </w:del>
      <w:del w:id="1013" w:author="Gerard" w:date="2015-03-21T10:54:00Z">
        <w:r w:rsidR="008D52AD" w:rsidDel="00541E56">
          <w:rPr>
            <w:noProof/>
            <w:webHidden/>
          </w:rPr>
          <w:delText>98</w:delText>
        </w:r>
      </w:del>
    </w:p>
    <w:p w14:paraId="27F1FF8F" w14:textId="77777777" w:rsidR="00357411" w:rsidDel="001763A3" w:rsidRDefault="00357411">
      <w:pPr>
        <w:pStyle w:val="TOC3"/>
        <w:tabs>
          <w:tab w:val="right" w:leader="dot" w:pos="9350"/>
        </w:tabs>
        <w:rPr>
          <w:del w:id="1014" w:author="Gerard" w:date="2015-03-21T14:04:00Z"/>
          <w:rFonts w:asciiTheme="minorHAnsi" w:eastAsiaTheme="minorEastAsia" w:hAnsiTheme="minorHAnsi" w:cstheme="minorBidi"/>
          <w:noProof/>
          <w:sz w:val="22"/>
          <w:szCs w:val="22"/>
        </w:rPr>
      </w:pPr>
      <w:del w:id="1015" w:author="Gerard" w:date="2015-03-21T14:04:00Z">
        <w:r w:rsidRPr="001763A3" w:rsidDel="001763A3">
          <w:rPr>
            <w:noProof/>
            <w:rPrChange w:id="1016" w:author="Gerard" w:date="2015-03-21T14:04:00Z">
              <w:rPr>
                <w:rStyle w:val="Hyperlink"/>
                <w:noProof/>
              </w:rPr>
            </w:rPrChange>
          </w:rPr>
          <w:delText>6.3.3. Linearization of the Contact Integral</w:delText>
        </w:r>
        <w:r w:rsidDel="001763A3">
          <w:rPr>
            <w:noProof/>
            <w:webHidden/>
          </w:rPr>
          <w:tab/>
        </w:r>
      </w:del>
      <w:del w:id="1017" w:author="Gerard" w:date="2015-03-21T10:54:00Z">
        <w:r w:rsidR="008D52AD" w:rsidDel="00541E56">
          <w:rPr>
            <w:noProof/>
            <w:webHidden/>
          </w:rPr>
          <w:delText>99</w:delText>
        </w:r>
      </w:del>
    </w:p>
    <w:p w14:paraId="09E5CCBF" w14:textId="77777777" w:rsidR="00357411" w:rsidDel="001763A3" w:rsidRDefault="00357411">
      <w:pPr>
        <w:pStyle w:val="TOC3"/>
        <w:tabs>
          <w:tab w:val="right" w:leader="dot" w:pos="9350"/>
        </w:tabs>
        <w:rPr>
          <w:del w:id="1018" w:author="Gerard" w:date="2015-03-21T14:04:00Z"/>
          <w:rFonts w:asciiTheme="minorHAnsi" w:eastAsiaTheme="minorEastAsia" w:hAnsiTheme="minorHAnsi" w:cstheme="minorBidi"/>
          <w:noProof/>
          <w:sz w:val="22"/>
          <w:szCs w:val="22"/>
        </w:rPr>
      </w:pPr>
      <w:del w:id="1019" w:author="Gerard" w:date="2015-03-21T14:04:00Z">
        <w:r w:rsidRPr="001763A3" w:rsidDel="001763A3">
          <w:rPr>
            <w:noProof/>
            <w:rPrChange w:id="1020" w:author="Gerard" w:date="2015-03-21T14:04:00Z">
              <w:rPr>
                <w:rStyle w:val="Hyperlink"/>
                <w:noProof/>
              </w:rPr>
            </w:rPrChange>
          </w:rPr>
          <w:delText>6.3.4. Discretization of the Contact Integral</w:delText>
        </w:r>
        <w:r w:rsidDel="001763A3">
          <w:rPr>
            <w:noProof/>
            <w:webHidden/>
          </w:rPr>
          <w:tab/>
        </w:r>
      </w:del>
      <w:del w:id="1021" w:author="Gerard" w:date="2015-03-21T10:54:00Z">
        <w:r w:rsidR="008D52AD" w:rsidDel="00541E56">
          <w:rPr>
            <w:noProof/>
            <w:webHidden/>
          </w:rPr>
          <w:delText>99</w:delText>
        </w:r>
      </w:del>
    </w:p>
    <w:p w14:paraId="4FEC6CEA" w14:textId="77777777" w:rsidR="00357411" w:rsidDel="001763A3" w:rsidRDefault="00357411">
      <w:pPr>
        <w:pStyle w:val="TOC3"/>
        <w:tabs>
          <w:tab w:val="right" w:leader="dot" w:pos="9350"/>
        </w:tabs>
        <w:rPr>
          <w:del w:id="1022" w:author="Gerard" w:date="2015-03-21T14:04:00Z"/>
          <w:rFonts w:asciiTheme="minorHAnsi" w:eastAsiaTheme="minorEastAsia" w:hAnsiTheme="minorHAnsi" w:cstheme="minorBidi"/>
          <w:noProof/>
          <w:sz w:val="22"/>
          <w:szCs w:val="22"/>
        </w:rPr>
      </w:pPr>
      <w:del w:id="1023" w:author="Gerard" w:date="2015-03-21T14:04:00Z">
        <w:r w:rsidRPr="001763A3" w:rsidDel="001763A3">
          <w:rPr>
            <w:noProof/>
            <w:rPrChange w:id="1024" w:author="Gerard" w:date="2015-03-21T14:04:00Z">
              <w:rPr>
                <w:rStyle w:val="Hyperlink"/>
                <w:noProof/>
              </w:rPr>
            </w:rPrChange>
          </w:rPr>
          <w:delText>6.3.5. Discretization of the Contact Stiffness</w:delText>
        </w:r>
        <w:r w:rsidDel="001763A3">
          <w:rPr>
            <w:noProof/>
            <w:webHidden/>
          </w:rPr>
          <w:tab/>
        </w:r>
      </w:del>
      <w:del w:id="1025" w:author="Gerard" w:date="2015-03-21T10:54:00Z">
        <w:r w:rsidR="008D52AD" w:rsidDel="00541E56">
          <w:rPr>
            <w:noProof/>
            <w:webHidden/>
          </w:rPr>
          <w:delText>100</w:delText>
        </w:r>
      </w:del>
    </w:p>
    <w:p w14:paraId="3C1B2952" w14:textId="77777777" w:rsidR="00357411" w:rsidDel="001763A3" w:rsidRDefault="00357411">
      <w:pPr>
        <w:pStyle w:val="TOC3"/>
        <w:tabs>
          <w:tab w:val="right" w:leader="dot" w:pos="9350"/>
        </w:tabs>
        <w:rPr>
          <w:del w:id="1026" w:author="Gerard" w:date="2015-03-21T14:04:00Z"/>
          <w:rFonts w:asciiTheme="minorHAnsi" w:eastAsiaTheme="minorEastAsia" w:hAnsiTheme="minorHAnsi" w:cstheme="minorBidi"/>
          <w:noProof/>
          <w:sz w:val="22"/>
          <w:szCs w:val="22"/>
        </w:rPr>
      </w:pPr>
      <w:del w:id="1027" w:author="Gerard" w:date="2015-03-21T14:04:00Z">
        <w:r w:rsidRPr="001763A3" w:rsidDel="001763A3">
          <w:rPr>
            <w:noProof/>
            <w:rPrChange w:id="1028" w:author="Gerard" w:date="2015-03-21T14:04:00Z">
              <w:rPr>
                <w:rStyle w:val="Hyperlink"/>
                <w:noProof/>
              </w:rPr>
            </w:rPrChange>
          </w:rPr>
          <w:delText>6.3.6. Augmented Lagrangian Method</w:delText>
        </w:r>
        <w:r w:rsidDel="001763A3">
          <w:rPr>
            <w:noProof/>
            <w:webHidden/>
          </w:rPr>
          <w:tab/>
        </w:r>
      </w:del>
      <w:del w:id="1029" w:author="Gerard" w:date="2015-03-21T10:54:00Z">
        <w:r w:rsidR="008D52AD" w:rsidDel="00541E56">
          <w:rPr>
            <w:noProof/>
            <w:webHidden/>
          </w:rPr>
          <w:delText>101</w:delText>
        </w:r>
      </w:del>
    </w:p>
    <w:p w14:paraId="790D003C" w14:textId="77777777" w:rsidR="00357411" w:rsidDel="001763A3" w:rsidRDefault="00357411">
      <w:pPr>
        <w:pStyle w:val="TOC3"/>
        <w:tabs>
          <w:tab w:val="right" w:leader="dot" w:pos="9350"/>
        </w:tabs>
        <w:rPr>
          <w:del w:id="1030" w:author="Gerard" w:date="2015-03-21T14:04:00Z"/>
          <w:rFonts w:asciiTheme="minorHAnsi" w:eastAsiaTheme="minorEastAsia" w:hAnsiTheme="minorHAnsi" w:cstheme="minorBidi"/>
          <w:noProof/>
          <w:sz w:val="22"/>
          <w:szCs w:val="22"/>
        </w:rPr>
      </w:pPr>
      <w:del w:id="1031" w:author="Gerard" w:date="2015-03-21T14:04:00Z">
        <w:r w:rsidRPr="001763A3" w:rsidDel="001763A3">
          <w:rPr>
            <w:noProof/>
            <w:rPrChange w:id="1032" w:author="Gerard" w:date="2015-03-21T14:04:00Z">
              <w:rPr>
                <w:rStyle w:val="Hyperlink"/>
                <w:noProof/>
              </w:rPr>
            </w:rPrChange>
          </w:rPr>
          <w:delText>6.3.7. Automatic Penalty Calculation</w:delText>
        </w:r>
        <w:r w:rsidDel="001763A3">
          <w:rPr>
            <w:noProof/>
            <w:webHidden/>
          </w:rPr>
          <w:tab/>
        </w:r>
      </w:del>
      <w:del w:id="1033" w:author="Gerard" w:date="2015-03-21T10:54:00Z">
        <w:r w:rsidR="008D52AD" w:rsidDel="00541E56">
          <w:rPr>
            <w:noProof/>
            <w:webHidden/>
          </w:rPr>
          <w:delText>102</w:delText>
        </w:r>
      </w:del>
    </w:p>
    <w:p w14:paraId="02CEE8A6" w14:textId="77777777" w:rsidR="00357411" w:rsidDel="001763A3" w:rsidRDefault="00357411">
      <w:pPr>
        <w:pStyle w:val="TOC3"/>
        <w:tabs>
          <w:tab w:val="right" w:leader="dot" w:pos="9350"/>
        </w:tabs>
        <w:rPr>
          <w:del w:id="1034" w:author="Gerard" w:date="2015-03-21T14:04:00Z"/>
          <w:rFonts w:asciiTheme="minorHAnsi" w:eastAsiaTheme="minorEastAsia" w:hAnsiTheme="minorHAnsi" w:cstheme="minorBidi"/>
          <w:noProof/>
          <w:sz w:val="22"/>
          <w:szCs w:val="22"/>
        </w:rPr>
      </w:pPr>
      <w:del w:id="1035" w:author="Gerard" w:date="2015-03-21T14:04:00Z">
        <w:r w:rsidRPr="001763A3" w:rsidDel="001763A3">
          <w:rPr>
            <w:noProof/>
            <w:rPrChange w:id="1036" w:author="Gerard" w:date="2015-03-21T14:04:00Z">
              <w:rPr>
                <w:rStyle w:val="Hyperlink"/>
                <w:noProof/>
              </w:rPr>
            </w:rPrChange>
          </w:rPr>
          <w:delText>6.3.8. Alternative Formulations</w:delText>
        </w:r>
        <w:r w:rsidDel="001763A3">
          <w:rPr>
            <w:noProof/>
            <w:webHidden/>
          </w:rPr>
          <w:tab/>
        </w:r>
      </w:del>
      <w:del w:id="1037" w:author="Gerard" w:date="2015-03-21T10:54:00Z">
        <w:r w:rsidR="008D52AD" w:rsidDel="00541E56">
          <w:rPr>
            <w:noProof/>
            <w:webHidden/>
          </w:rPr>
          <w:delText>102</w:delText>
        </w:r>
      </w:del>
    </w:p>
    <w:p w14:paraId="56BFDCAE" w14:textId="77777777" w:rsidR="00357411" w:rsidDel="001763A3" w:rsidRDefault="00357411">
      <w:pPr>
        <w:pStyle w:val="TOC2"/>
        <w:tabs>
          <w:tab w:val="right" w:leader="dot" w:pos="9350"/>
        </w:tabs>
        <w:rPr>
          <w:del w:id="1038" w:author="Gerard" w:date="2015-03-21T14:04:00Z"/>
          <w:rFonts w:asciiTheme="minorHAnsi" w:eastAsiaTheme="minorEastAsia" w:hAnsiTheme="minorHAnsi" w:cstheme="minorBidi"/>
          <w:noProof/>
          <w:sz w:val="22"/>
          <w:szCs w:val="22"/>
        </w:rPr>
      </w:pPr>
      <w:del w:id="1039" w:author="Gerard" w:date="2015-03-21T14:04:00Z">
        <w:r w:rsidRPr="001763A3" w:rsidDel="001763A3">
          <w:rPr>
            <w:noProof/>
            <w:rPrChange w:id="1040" w:author="Gerard" w:date="2015-03-21T14:04:00Z">
              <w:rPr>
                <w:rStyle w:val="Hyperlink"/>
                <w:noProof/>
              </w:rPr>
            </w:rPrChange>
          </w:rPr>
          <w:delText>6.4. Biphasic Contact</w:delText>
        </w:r>
        <w:r w:rsidDel="001763A3">
          <w:rPr>
            <w:noProof/>
            <w:webHidden/>
          </w:rPr>
          <w:tab/>
        </w:r>
      </w:del>
      <w:del w:id="1041" w:author="Gerard" w:date="2015-03-21T10:54:00Z">
        <w:r w:rsidR="008D52AD" w:rsidDel="00541E56">
          <w:rPr>
            <w:noProof/>
            <w:webHidden/>
          </w:rPr>
          <w:delText>104</w:delText>
        </w:r>
      </w:del>
    </w:p>
    <w:p w14:paraId="1981D7C8" w14:textId="77777777" w:rsidR="00357411" w:rsidDel="001763A3" w:rsidRDefault="00357411">
      <w:pPr>
        <w:pStyle w:val="TOC3"/>
        <w:tabs>
          <w:tab w:val="right" w:leader="dot" w:pos="9350"/>
        </w:tabs>
        <w:rPr>
          <w:del w:id="1042" w:author="Gerard" w:date="2015-03-21T14:04:00Z"/>
          <w:rFonts w:asciiTheme="minorHAnsi" w:eastAsiaTheme="minorEastAsia" w:hAnsiTheme="minorHAnsi" w:cstheme="minorBidi"/>
          <w:noProof/>
          <w:sz w:val="22"/>
          <w:szCs w:val="22"/>
        </w:rPr>
      </w:pPr>
      <w:del w:id="1043" w:author="Gerard" w:date="2015-03-21T14:04:00Z">
        <w:r w:rsidRPr="001763A3" w:rsidDel="001763A3">
          <w:rPr>
            <w:noProof/>
            <w:rPrChange w:id="1044" w:author="Gerard" w:date="2015-03-21T14:04:00Z">
              <w:rPr>
                <w:rStyle w:val="Hyperlink"/>
                <w:noProof/>
              </w:rPr>
            </w:rPrChange>
          </w:rPr>
          <w:delText>6.4.1. Contact Integral</w:delText>
        </w:r>
        <w:r w:rsidDel="001763A3">
          <w:rPr>
            <w:noProof/>
            <w:webHidden/>
          </w:rPr>
          <w:tab/>
        </w:r>
      </w:del>
      <w:del w:id="1045" w:author="Gerard" w:date="2015-03-21T10:54:00Z">
        <w:r w:rsidR="008D52AD" w:rsidDel="00541E56">
          <w:rPr>
            <w:noProof/>
            <w:webHidden/>
          </w:rPr>
          <w:delText>104</w:delText>
        </w:r>
      </w:del>
    </w:p>
    <w:p w14:paraId="253FD299" w14:textId="77777777" w:rsidR="00357411" w:rsidDel="001763A3" w:rsidRDefault="00357411">
      <w:pPr>
        <w:pStyle w:val="TOC3"/>
        <w:tabs>
          <w:tab w:val="right" w:leader="dot" w:pos="9350"/>
        </w:tabs>
        <w:rPr>
          <w:del w:id="1046" w:author="Gerard" w:date="2015-03-21T14:04:00Z"/>
          <w:rFonts w:asciiTheme="minorHAnsi" w:eastAsiaTheme="minorEastAsia" w:hAnsiTheme="minorHAnsi" w:cstheme="minorBidi"/>
          <w:noProof/>
          <w:sz w:val="22"/>
          <w:szCs w:val="22"/>
        </w:rPr>
      </w:pPr>
      <w:del w:id="1047" w:author="Gerard" w:date="2015-03-21T14:04:00Z">
        <w:r w:rsidRPr="001763A3" w:rsidDel="001763A3">
          <w:rPr>
            <w:noProof/>
            <w:rPrChange w:id="1048" w:author="Gerard" w:date="2015-03-21T14:04:00Z">
              <w:rPr>
                <w:rStyle w:val="Hyperlink"/>
                <w:noProof/>
              </w:rPr>
            </w:rPrChange>
          </w:rPr>
          <w:delText>6.4.2. Gap Function</w:delText>
        </w:r>
        <w:r w:rsidDel="001763A3">
          <w:rPr>
            <w:noProof/>
            <w:webHidden/>
          </w:rPr>
          <w:tab/>
        </w:r>
      </w:del>
      <w:del w:id="1049" w:author="Gerard" w:date="2015-03-21T10:54:00Z">
        <w:r w:rsidR="008D52AD" w:rsidDel="00541E56">
          <w:rPr>
            <w:noProof/>
            <w:webHidden/>
          </w:rPr>
          <w:delText>104</w:delText>
        </w:r>
      </w:del>
    </w:p>
    <w:p w14:paraId="1C7F013D" w14:textId="77777777" w:rsidR="00357411" w:rsidDel="001763A3" w:rsidRDefault="00357411">
      <w:pPr>
        <w:pStyle w:val="TOC3"/>
        <w:tabs>
          <w:tab w:val="right" w:leader="dot" w:pos="9350"/>
        </w:tabs>
        <w:rPr>
          <w:del w:id="1050" w:author="Gerard" w:date="2015-03-21T14:04:00Z"/>
          <w:rFonts w:asciiTheme="minorHAnsi" w:eastAsiaTheme="minorEastAsia" w:hAnsiTheme="minorHAnsi" w:cstheme="minorBidi"/>
          <w:noProof/>
          <w:sz w:val="22"/>
          <w:szCs w:val="22"/>
        </w:rPr>
      </w:pPr>
      <w:del w:id="1051" w:author="Gerard" w:date="2015-03-21T14:04:00Z">
        <w:r w:rsidRPr="001763A3" w:rsidDel="001763A3">
          <w:rPr>
            <w:noProof/>
            <w:rPrChange w:id="1052" w:author="Gerard" w:date="2015-03-21T14:04:00Z">
              <w:rPr>
                <w:rStyle w:val="Hyperlink"/>
                <w:noProof/>
              </w:rPr>
            </w:rPrChange>
          </w:rPr>
          <w:delText>6.4.3. Penalty Method</w:delText>
        </w:r>
        <w:r w:rsidDel="001763A3">
          <w:rPr>
            <w:noProof/>
            <w:webHidden/>
          </w:rPr>
          <w:tab/>
        </w:r>
      </w:del>
      <w:del w:id="1053" w:author="Gerard" w:date="2015-03-21T10:54:00Z">
        <w:r w:rsidR="008D52AD" w:rsidDel="00541E56">
          <w:rPr>
            <w:noProof/>
            <w:webHidden/>
          </w:rPr>
          <w:delText>105</w:delText>
        </w:r>
      </w:del>
    </w:p>
    <w:p w14:paraId="4F5F49D7" w14:textId="77777777" w:rsidR="00357411" w:rsidDel="001763A3" w:rsidRDefault="00357411">
      <w:pPr>
        <w:pStyle w:val="TOC3"/>
        <w:tabs>
          <w:tab w:val="right" w:leader="dot" w:pos="9350"/>
        </w:tabs>
        <w:rPr>
          <w:del w:id="1054" w:author="Gerard" w:date="2015-03-21T14:04:00Z"/>
          <w:rFonts w:asciiTheme="minorHAnsi" w:eastAsiaTheme="minorEastAsia" w:hAnsiTheme="minorHAnsi" w:cstheme="minorBidi"/>
          <w:noProof/>
          <w:sz w:val="22"/>
          <w:szCs w:val="22"/>
        </w:rPr>
      </w:pPr>
      <w:del w:id="1055" w:author="Gerard" w:date="2015-03-21T14:04:00Z">
        <w:r w:rsidRPr="001763A3" w:rsidDel="001763A3">
          <w:rPr>
            <w:noProof/>
            <w:rPrChange w:id="1056" w:author="Gerard" w:date="2015-03-21T14:04:00Z">
              <w:rPr>
                <w:rStyle w:val="Hyperlink"/>
                <w:noProof/>
              </w:rPr>
            </w:rPrChange>
          </w:rPr>
          <w:delText>6.4.4. Discretization</w:delText>
        </w:r>
        <w:r w:rsidDel="001763A3">
          <w:rPr>
            <w:noProof/>
            <w:webHidden/>
          </w:rPr>
          <w:tab/>
        </w:r>
      </w:del>
      <w:del w:id="1057" w:author="Gerard" w:date="2015-03-21T10:54:00Z">
        <w:r w:rsidR="008D52AD" w:rsidDel="00541E56">
          <w:rPr>
            <w:noProof/>
            <w:webHidden/>
          </w:rPr>
          <w:delText>106</w:delText>
        </w:r>
      </w:del>
    </w:p>
    <w:p w14:paraId="15A09E4A" w14:textId="77777777" w:rsidR="00357411" w:rsidDel="001763A3" w:rsidRDefault="00357411">
      <w:pPr>
        <w:pStyle w:val="TOC2"/>
        <w:tabs>
          <w:tab w:val="right" w:leader="dot" w:pos="9350"/>
        </w:tabs>
        <w:rPr>
          <w:del w:id="1058" w:author="Gerard" w:date="2015-03-21T14:04:00Z"/>
          <w:rFonts w:asciiTheme="minorHAnsi" w:eastAsiaTheme="minorEastAsia" w:hAnsiTheme="minorHAnsi" w:cstheme="minorBidi"/>
          <w:noProof/>
          <w:sz w:val="22"/>
          <w:szCs w:val="22"/>
        </w:rPr>
      </w:pPr>
      <w:del w:id="1059" w:author="Gerard" w:date="2015-03-21T14:04:00Z">
        <w:r w:rsidRPr="001763A3" w:rsidDel="001763A3">
          <w:rPr>
            <w:noProof/>
            <w:rPrChange w:id="1060" w:author="Gerard" w:date="2015-03-21T14:04:00Z">
              <w:rPr>
                <w:rStyle w:val="Hyperlink"/>
                <w:noProof/>
              </w:rPr>
            </w:rPrChange>
          </w:rPr>
          <w:delText>6.5. Biphasic-Solute Contact</w:delText>
        </w:r>
        <w:r w:rsidDel="001763A3">
          <w:rPr>
            <w:noProof/>
            <w:webHidden/>
          </w:rPr>
          <w:tab/>
        </w:r>
      </w:del>
      <w:del w:id="1061" w:author="Gerard" w:date="2015-03-21T10:54:00Z">
        <w:r w:rsidR="008D52AD" w:rsidDel="00541E56">
          <w:rPr>
            <w:noProof/>
            <w:webHidden/>
          </w:rPr>
          <w:delText>108</w:delText>
        </w:r>
      </w:del>
    </w:p>
    <w:p w14:paraId="4DE546E9" w14:textId="77777777" w:rsidR="00357411" w:rsidDel="001763A3" w:rsidRDefault="00357411">
      <w:pPr>
        <w:pStyle w:val="TOC3"/>
        <w:tabs>
          <w:tab w:val="right" w:leader="dot" w:pos="9350"/>
        </w:tabs>
        <w:rPr>
          <w:del w:id="1062" w:author="Gerard" w:date="2015-03-21T14:04:00Z"/>
          <w:rFonts w:asciiTheme="minorHAnsi" w:eastAsiaTheme="minorEastAsia" w:hAnsiTheme="minorHAnsi" w:cstheme="minorBidi"/>
          <w:noProof/>
          <w:sz w:val="22"/>
          <w:szCs w:val="22"/>
        </w:rPr>
      </w:pPr>
      <w:del w:id="1063" w:author="Gerard" w:date="2015-03-21T14:04:00Z">
        <w:r w:rsidRPr="001763A3" w:rsidDel="001763A3">
          <w:rPr>
            <w:noProof/>
            <w:rPrChange w:id="1064" w:author="Gerard" w:date="2015-03-21T14:04:00Z">
              <w:rPr>
                <w:rStyle w:val="Hyperlink"/>
                <w:noProof/>
              </w:rPr>
            </w:rPrChange>
          </w:rPr>
          <w:delText>6.5.1. Contact Integral</w:delText>
        </w:r>
        <w:r w:rsidDel="001763A3">
          <w:rPr>
            <w:noProof/>
            <w:webHidden/>
          </w:rPr>
          <w:tab/>
        </w:r>
      </w:del>
      <w:del w:id="1065" w:author="Gerard" w:date="2015-03-21T10:54:00Z">
        <w:r w:rsidR="008D52AD" w:rsidDel="00541E56">
          <w:rPr>
            <w:noProof/>
            <w:webHidden/>
          </w:rPr>
          <w:delText>108</w:delText>
        </w:r>
      </w:del>
    </w:p>
    <w:p w14:paraId="6FDE442A" w14:textId="77777777" w:rsidR="00357411" w:rsidDel="001763A3" w:rsidRDefault="00357411">
      <w:pPr>
        <w:pStyle w:val="TOC3"/>
        <w:tabs>
          <w:tab w:val="right" w:leader="dot" w:pos="9350"/>
        </w:tabs>
        <w:rPr>
          <w:del w:id="1066" w:author="Gerard" w:date="2015-03-21T14:04:00Z"/>
          <w:rFonts w:asciiTheme="minorHAnsi" w:eastAsiaTheme="minorEastAsia" w:hAnsiTheme="minorHAnsi" w:cstheme="minorBidi"/>
          <w:noProof/>
          <w:sz w:val="22"/>
          <w:szCs w:val="22"/>
        </w:rPr>
      </w:pPr>
      <w:del w:id="1067" w:author="Gerard" w:date="2015-03-21T14:04:00Z">
        <w:r w:rsidRPr="001763A3" w:rsidDel="001763A3">
          <w:rPr>
            <w:noProof/>
            <w:rPrChange w:id="1068" w:author="Gerard" w:date="2015-03-21T14:04:00Z">
              <w:rPr>
                <w:rStyle w:val="Hyperlink"/>
                <w:noProof/>
              </w:rPr>
            </w:rPrChange>
          </w:rPr>
          <w:delText>6.5.2. Gap Function</w:delText>
        </w:r>
        <w:r w:rsidDel="001763A3">
          <w:rPr>
            <w:noProof/>
            <w:webHidden/>
          </w:rPr>
          <w:tab/>
        </w:r>
      </w:del>
      <w:del w:id="1069" w:author="Gerard" w:date="2015-03-21T10:54:00Z">
        <w:r w:rsidR="008D52AD" w:rsidDel="00541E56">
          <w:rPr>
            <w:noProof/>
            <w:webHidden/>
          </w:rPr>
          <w:delText>109</w:delText>
        </w:r>
      </w:del>
    </w:p>
    <w:p w14:paraId="3CE9F233" w14:textId="77777777" w:rsidR="00357411" w:rsidDel="001763A3" w:rsidRDefault="00357411">
      <w:pPr>
        <w:pStyle w:val="TOC3"/>
        <w:tabs>
          <w:tab w:val="right" w:leader="dot" w:pos="9350"/>
        </w:tabs>
        <w:rPr>
          <w:del w:id="1070" w:author="Gerard" w:date="2015-03-21T14:04:00Z"/>
          <w:rFonts w:asciiTheme="minorHAnsi" w:eastAsiaTheme="minorEastAsia" w:hAnsiTheme="minorHAnsi" w:cstheme="minorBidi"/>
          <w:noProof/>
          <w:sz w:val="22"/>
          <w:szCs w:val="22"/>
        </w:rPr>
      </w:pPr>
      <w:del w:id="1071" w:author="Gerard" w:date="2015-03-21T14:04:00Z">
        <w:r w:rsidRPr="001763A3" w:rsidDel="001763A3">
          <w:rPr>
            <w:noProof/>
            <w:rPrChange w:id="1072" w:author="Gerard" w:date="2015-03-21T14:04:00Z">
              <w:rPr>
                <w:rStyle w:val="Hyperlink"/>
                <w:noProof/>
              </w:rPr>
            </w:rPrChange>
          </w:rPr>
          <w:delText>6.5.3. Penalty Method</w:delText>
        </w:r>
        <w:r w:rsidDel="001763A3">
          <w:rPr>
            <w:noProof/>
            <w:webHidden/>
          </w:rPr>
          <w:tab/>
        </w:r>
      </w:del>
      <w:del w:id="1073" w:author="Gerard" w:date="2015-03-21T10:54:00Z">
        <w:r w:rsidR="008D52AD" w:rsidDel="00541E56">
          <w:rPr>
            <w:noProof/>
            <w:webHidden/>
          </w:rPr>
          <w:delText>109</w:delText>
        </w:r>
      </w:del>
    </w:p>
    <w:p w14:paraId="75FD5A94" w14:textId="77777777" w:rsidR="00357411" w:rsidDel="001763A3" w:rsidRDefault="00357411">
      <w:pPr>
        <w:pStyle w:val="TOC3"/>
        <w:tabs>
          <w:tab w:val="right" w:leader="dot" w:pos="9350"/>
        </w:tabs>
        <w:rPr>
          <w:del w:id="1074" w:author="Gerard" w:date="2015-03-21T14:04:00Z"/>
          <w:rFonts w:asciiTheme="minorHAnsi" w:eastAsiaTheme="minorEastAsia" w:hAnsiTheme="minorHAnsi" w:cstheme="minorBidi"/>
          <w:noProof/>
          <w:sz w:val="22"/>
          <w:szCs w:val="22"/>
        </w:rPr>
      </w:pPr>
      <w:del w:id="1075" w:author="Gerard" w:date="2015-03-21T14:04:00Z">
        <w:r w:rsidRPr="001763A3" w:rsidDel="001763A3">
          <w:rPr>
            <w:noProof/>
            <w:rPrChange w:id="1076" w:author="Gerard" w:date="2015-03-21T14:04:00Z">
              <w:rPr>
                <w:rStyle w:val="Hyperlink"/>
                <w:noProof/>
              </w:rPr>
            </w:rPrChange>
          </w:rPr>
          <w:delText>6.5.4. Discretization</w:delText>
        </w:r>
        <w:r w:rsidDel="001763A3">
          <w:rPr>
            <w:noProof/>
            <w:webHidden/>
          </w:rPr>
          <w:tab/>
        </w:r>
      </w:del>
      <w:del w:id="1077" w:author="Gerard" w:date="2015-03-21T10:54:00Z">
        <w:r w:rsidR="008D52AD" w:rsidDel="00541E56">
          <w:rPr>
            <w:noProof/>
            <w:webHidden/>
          </w:rPr>
          <w:delText>111</w:delText>
        </w:r>
      </w:del>
    </w:p>
    <w:p w14:paraId="1388C79F" w14:textId="77777777" w:rsidR="00357411" w:rsidDel="001763A3" w:rsidRDefault="00357411">
      <w:pPr>
        <w:pStyle w:val="TOC2"/>
        <w:tabs>
          <w:tab w:val="right" w:leader="dot" w:pos="9350"/>
        </w:tabs>
        <w:rPr>
          <w:del w:id="1078" w:author="Gerard" w:date="2015-03-21T14:04:00Z"/>
          <w:rFonts w:asciiTheme="minorHAnsi" w:eastAsiaTheme="minorEastAsia" w:hAnsiTheme="minorHAnsi" w:cstheme="minorBidi"/>
          <w:noProof/>
          <w:sz w:val="22"/>
          <w:szCs w:val="22"/>
        </w:rPr>
      </w:pPr>
      <w:del w:id="1079" w:author="Gerard" w:date="2015-03-21T14:04:00Z">
        <w:r w:rsidRPr="001763A3" w:rsidDel="001763A3">
          <w:rPr>
            <w:noProof/>
            <w:rPrChange w:id="1080" w:author="Gerard" w:date="2015-03-21T14:04:00Z">
              <w:rPr>
                <w:rStyle w:val="Hyperlink"/>
                <w:noProof/>
              </w:rPr>
            </w:rPrChange>
          </w:rPr>
          <w:delText>6.6. Tied Contact</w:delText>
        </w:r>
        <w:r w:rsidDel="001763A3">
          <w:rPr>
            <w:noProof/>
            <w:webHidden/>
          </w:rPr>
          <w:tab/>
        </w:r>
      </w:del>
      <w:del w:id="1081" w:author="Gerard" w:date="2015-03-21T10:54:00Z">
        <w:r w:rsidR="008D52AD" w:rsidDel="00541E56">
          <w:rPr>
            <w:noProof/>
            <w:webHidden/>
          </w:rPr>
          <w:delText>115</w:delText>
        </w:r>
      </w:del>
    </w:p>
    <w:p w14:paraId="015EC8F3" w14:textId="77777777" w:rsidR="00357411" w:rsidDel="001763A3" w:rsidRDefault="00357411">
      <w:pPr>
        <w:pStyle w:val="TOC3"/>
        <w:tabs>
          <w:tab w:val="right" w:leader="dot" w:pos="9350"/>
        </w:tabs>
        <w:rPr>
          <w:del w:id="1082" w:author="Gerard" w:date="2015-03-21T14:04:00Z"/>
          <w:rFonts w:asciiTheme="minorHAnsi" w:eastAsiaTheme="minorEastAsia" w:hAnsiTheme="minorHAnsi" w:cstheme="minorBidi"/>
          <w:noProof/>
          <w:sz w:val="22"/>
          <w:szCs w:val="22"/>
        </w:rPr>
      </w:pPr>
      <w:del w:id="1083" w:author="Gerard" w:date="2015-03-21T14:04:00Z">
        <w:r w:rsidRPr="001763A3" w:rsidDel="001763A3">
          <w:rPr>
            <w:noProof/>
            <w:rPrChange w:id="1084" w:author="Gerard" w:date="2015-03-21T14:04:00Z">
              <w:rPr>
                <w:rStyle w:val="Hyperlink"/>
                <w:noProof/>
              </w:rPr>
            </w:rPrChange>
          </w:rPr>
          <w:delText>6.6.1. Gap Function</w:delText>
        </w:r>
        <w:r w:rsidDel="001763A3">
          <w:rPr>
            <w:noProof/>
            <w:webHidden/>
          </w:rPr>
          <w:tab/>
        </w:r>
      </w:del>
      <w:del w:id="1085" w:author="Gerard" w:date="2015-03-21T10:54:00Z">
        <w:r w:rsidR="008D52AD" w:rsidDel="00541E56">
          <w:rPr>
            <w:noProof/>
            <w:webHidden/>
          </w:rPr>
          <w:delText>115</w:delText>
        </w:r>
      </w:del>
    </w:p>
    <w:p w14:paraId="2C4FCFDF" w14:textId="77777777" w:rsidR="00357411" w:rsidDel="001763A3" w:rsidRDefault="00357411">
      <w:pPr>
        <w:pStyle w:val="TOC3"/>
        <w:tabs>
          <w:tab w:val="right" w:leader="dot" w:pos="9350"/>
        </w:tabs>
        <w:rPr>
          <w:del w:id="1086" w:author="Gerard" w:date="2015-03-21T14:04:00Z"/>
          <w:rFonts w:asciiTheme="minorHAnsi" w:eastAsiaTheme="minorEastAsia" w:hAnsiTheme="minorHAnsi" w:cstheme="minorBidi"/>
          <w:noProof/>
          <w:sz w:val="22"/>
          <w:szCs w:val="22"/>
        </w:rPr>
      </w:pPr>
      <w:del w:id="1087" w:author="Gerard" w:date="2015-03-21T14:04:00Z">
        <w:r w:rsidRPr="001763A3" w:rsidDel="001763A3">
          <w:rPr>
            <w:noProof/>
            <w:rPrChange w:id="1088" w:author="Gerard" w:date="2015-03-21T14:04:00Z">
              <w:rPr>
                <w:rStyle w:val="Hyperlink"/>
                <w:noProof/>
              </w:rPr>
            </w:rPrChange>
          </w:rPr>
          <w:delText>6.6.2. Tied Contact Integral</w:delText>
        </w:r>
        <w:r w:rsidDel="001763A3">
          <w:rPr>
            <w:noProof/>
            <w:webHidden/>
          </w:rPr>
          <w:tab/>
        </w:r>
      </w:del>
      <w:del w:id="1089" w:author="Gerard" w:date="2015-03-21T10:54:00Z">
        <w:r w:rsidR="008D52AD" w:rsidDel="00541E56">
          <w:rPr>
            <w:noProof/>
            <w:webHidden/>
          </w:rPr>
          <w:delText>115</w:delText>
        </w:r>
      </w:del>
    </w:p>
    <w:p w14:paraId="0CE65D55" w14:textId="77777777" w:rsidR="00357411" w:rsidDel="001763A3" w:rsidRDefault="00357411">
      <w:pPr>
        <w:pStyle w:val="TOC3"/>
        <w:tabs>
          <w:tab w:val="right" w:leader="dot" w:pos="9350"/>
        </w:tabs>
        <w:rPr>
          <w:del w:id="1090" w:author="Gerard" w:date="2015-03-21T14:04:00Z"/>
          <w:rFonts w:asciiTheme="minorHAnsi" w:eastAsiaTheme="minorEastAsia" w:hAnsiTheme="minorHAnsi" w:cstheme="minorBidi"/>
          <w:noProof/>
          <w:sz w:val="22"/>
          <w:szCs w:val="22"/>
        </w:rPr>
      </w:pPr>
      <w:del w:id="1091" w:author="Gerard" w:date="2015-03-21T14:04:00Z">
        <w:r w:rsidRPr="001763A3" w:rsidDel="001763A3">
          <w:rPr>
            <w:noProof/>
            <w:rPrChange w:id="1092" w:author="Gerard" w:date="2015-03-21T14:04:00Z">
              <w:rPr>
                <w:rStyle w:val="Hyperlink"/>
                <w:noProof/>
              </w:rPr>
            </w:rPrChange>
          </w:rPr>
          <w:delText>6.6.3. Linearization of the Contact Integral</w:delText>
        </w:r>
        <w:r w:rsidDel="001763A3">
          <w:rPr>
            <w:noProof/>
            <w:webHidden/>
          </w:rPr>
          <w:tab/>
        </w:r>
      </w:del>
      <w:del w:id="1093" w:author="Gerard" w:date="2015-03-21T10:54:00Z">
        <w:r w:rsidR="008D52AD" w:rsidDel="00541E56">
          <w:rPr>
            <w:noProof/>
            <w:webHidden/>
          </w:rPr>
          <w:delText>116</w:delText>
        </w:r>
      </w:del>
    </w:p>
    <w:p w14:paraId="7C973126" w14:textId="77777777" w:rsidR="00357411" w:rsidDel="001763A3" w:rsidRDefault="00357411">
      <w:pPr>
        <w:pStyle w:val="TOC3"/>
        <w:tabs>
          <w:tab w:val="right" w:leader="dot" w:pos="9350"/>
        </w:tabs>
        <w:rPr>
          <w:del w:id="1094" w:author="Gerard" w:date="2015-03-21T14:04:00Z"/>
          <w:rFonts w:asciiTheme="minorHAnsi" w:eastAsiaTheme="minorEastAsia" w:hAnsiTheme="minorHAnsi" w:cstheme="minorBidi"/>
          <w:noProof/>
          <w:sz w:val="22"/>
          <w:szCs w:val="22"/>
        </w:rPr>
      </w:pPr>
      <w:del w:id="1095" w:author="Gerard" w:date="2015-03-21T14:04:00Z">
        <w:r w:rsidRPr="001763A3" w:rsidDel="001763A3">
          <w:rPr>
            <w:noProof/>
            <w:rPrChange w:id="1096" w:author="Gerard" w:date="2015-03-21T14:04:00Z">
              <w:rPr>
                <w:rStyle w:val="Hyperlink"/>
                <w:noProof/>
              </w:rPr>
            </w:rPrChange>
          </w:rPr>
          <w:delText>6.6.4. Discretization</w:delText>
        </w:r>
        <w:r w:rsidDel="001763A3">
          <w:rPr>
            <w:noProof/>
            <w:webHidden/>
          </w:rPr>
          <w:tab/>
        </w:r>
      </w:del>
      <w:del w:id="1097" w:author="Gerard" w:date="2015-03-21T10:54:00Z">
        <w:r w:rsidR="008D52AD" w:rsidDel="00541E56">
          <w:rPr>
            <w:noProof/>
            <w:webHidden/>
          </w:rPr>
          <w:delText>116</w:delText>
        </w:r>
      </w:del>
    </w:p>
    <w:p w14:paraId="4F4567E4" w14:textId="77777777" w:rsidR="00357411" w:rsidDel="001763A3" w:rsidRDefault="00357411">
      <w:pPr>
        <w:pStyle w:val="TOC1"/>
        <w:rPr>
          <w:del w:id="1098" w:author="Gerard" w:date="2015-03-21T14:04:00Z"/>
          <w:rFonts w:asciiTheme="minorHAnsi" w:eastAsiaTheme="minorEastAsia" w:hAnsiTheme="minorHAnsi" w:cstheme="minorBidi"/>
          <w:b w:val="0"/>
          <w:sz w:val="22"/>
          <w:szCs w:val="22"/>
        </w:rPr>
      </w:pPr>
      <w:del w:id="1099" w:author="Gerard" w:date="2015-03-21T14:04:00Z">
        <w:r w:rsidRPr="001763A3" w:rsidDel="001763A3">
          <w:rPr>
            <w:rPrChange w:id="1100" w:author="Gerard" w:date="2015-03-21T14:04:00Z">
              <w:rPr>
                <w:rStyle w:val="Hyperlink"/>
                <w:b w:val="0"/>
              </w:rPr>
            </w:rPrChange>
          </w:rPr>
          <w:delText>Chapter 7. Dynamics</w:delText>
        </w:r>
        <w:r w:rsidDel="001763A3">
          <w:rPr>
            <w:webHidden/>
          </w:rPr>
          <w:tab/>
        </w:r>
      </w:del>
      <w:del w:id="1101" w:author="Gerard" w:date="2015-03-21T10:54:00Z">
        <w:r w:rsidR="008D52AD" w:rsidDel="00541E56">
          <w:rPr>
            <w:webHidden/>
          </w:rPr>
          <w:delText>118</w:delText>
        </w:r>
      </w:del>
    </w:p>
    <w:p w14:paraId="34AF7969" w14:textId="77777777" w:rsidR="00357411" w:rsidDel="001763A3" w:rsidRDefault="00357411">
      <w:pPr>
        <w:pStyle w:val="TOC1"/>
        <w:rPr>
          <w:del w:id="1102" w:author="Gerard" w:date="2015-03-21T14:04:00Z"/>
          <w:rFonts w:asciiTheme="minorHAnsi" w:eastAsiaTheme="minorEastAsia" w:hAnsiTheme="minorHAnsi" w:cstheme="minorBidi"/>
          <w:b w:val="0"/>
          <w:sz w:val="22"/>
          <w:szCs w:val="22"/>
        </w:rPr>
      </w:pPr>
      <w:del w:id="1103" w:author="Gerard" w:date="2015-03-21T14:04:00Z">
        <w:r w:rsidRPr="001763A3" w:rsidDel="001763A3">
          <w:rPr>
            <w:rPrChange w:id="1104" w:author="Gerard" w:date="2015-03-21T14:04:00Z">
              <w:rPr>
                <w:rStyle w:val="Hyperlink"/>
                <w:b w:val="0"/>
              </w:rPr>
            </w:rPrChange>
          </w:rPr>
          <w:delText>References</w:delText>
        </w:r>
        <w:r w:rsidDel="001763A3">
          <w:rPr>
            <w:webHidden/>
          </w:rPr>
          <w:tab/>
        </w:r>
      </w:del>
      <w:del w:id="1105" w:author="Gerard" w:date="2015-03-21T10:54:00Z">
        <w:r w:rsidR="008D52AD" w:rsidDel="00541E56">
          <w:rPr>
            <w:webHidden/>
          </w:rPr>
          <w:delText>119</w:delText>
        </w:r>
      </w:del>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1106" w:name="_Toc289032512"/>
      <w:r>
        <w:lastRenderedPageBreak/>
        <w:t>Introduction</w:t>
      </w:r>
      <w:bookmarkEnd w:id="1106"/>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1107" w:name="_Toc289032513"/>
      <w:r>
        <w:t>Overview of FEBio</w:t>
      </w:r>
      <w:bookmarkEnd w:id="1107"/>
    </w:p>
    <w:p w14:paraId="0EEFE427" w14:textId="77777777"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D25725">
        <w:fldChar w:fldCharType="begin"/>
      </w:r>
      <w:r w:rsidR="00D25725">
        <w:instrText xml:space="preserve"> HYPERLINK "http://mrl.sci.utah.edu/software/febio" </w:instrText>
      </w:r>
      <w:ins w:id="1108" w:author="Gerard" w:date="2015-05-06T12:49:00Z"/>
      <w:r w:rsidR="00D25725">
        <w:fldChar w:fldCharType="separate"/>
      </w:r>
      <w:r w:rsidR="00E52B44" w:rsidRPr="00E52B44">
        <w:rPr>
          <w:rStyle w:val="Hyperlink"/>
        </w:rPr>
        <w:t>User’s Manual</w:t>
      </w:r>
      <w:r w:rsidR="00D25725">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1109" w:name="_Toc289032514"/>
      <w:r>
        <w:t>About this document</w:t>
      </w:r>
      <w:bookmarkEnd w:id="1109"/>
    </w:p>
    <w:p w14:paraId="67A82022" w14:textId="77777777" w:rsidR="008C7882" w:rsidRDefault="008C7882" w:rsidP="008C7882">
      <w:r>
        <w:t xml:space="preserve">This document is a part of a set of three manuals that accompany FEBio: the </w:t>
      </w:r>
      <w:r w:rsidR="00D25725">
        <w:fldChar w:fldCharType="begin"/>
      </w:r>
      <w:r w:rsidR="00D25725">
        <w:instrText xml:space="preserve"> HYPERLINK "http://mrl.sci.utah.edu/software/febio" </w:instrText>
      </w:r>
      <w:ins w:id="1110" w:author="Gerard" w:date="2015-05-06T12:49:00Z"/>
      <w:r w:rsidR="00D25725">
        <w:fldChar w:fldCharType="separate"/>
      </w:r>
      <w:r w:rsidRPr="001D3771">
        <w:rPr>
          <w:rStyle w:val="Hyperlink"/>
          <w:i/>
        </w:rPr>
        <w:t>User’s Manual</w:t>
      </w:r>
      <w:r w:rsidRPr="001D3771">
        <w:rPr>
          <w:rStyle w:val="Hyperlink"/>
        </w:rPr>
        <w:t>,</w:t>
      </w:r>
      <w:r w:rsidR="00D25725">
        <w:rPr>
          <w:rStyle w:val="Hyperlink"/>
        </w:rPr>
        <w:fldChar w:fldCharType="end"/>
      </w:r>
      <w:r>
        <w:t xml:space="preserve"> describing how to use FEBio, the </w:t>
      </w:r>
      <w:r w:rsidR="00D25725">
        <w:fldChar w:fldCharType="begin"/>
      </w:r>
      <w:r w:rsidR="00D25725">
        <w:instrText xml:space="preserve"> HYPERLINK "http://mrl.sci.utah.edu/source/doxygen/" </w:instrText>
      </w:r>
      <w:ins w:id="1111" w:author="Gerard" w:date="2015-05-06T12:49:00Z"/>
      <w:r w:rsidR="00D25725">
        <w:fldChar w:fldCharType="separate"/>
      </w:r>
      <w:r w:rsidRPr="002F5EDE">
        <w:rPr>
          <w:rStyle w:val="Hyperlink"/>
        </w:rPr>
        <w:t>online</w:t>
      </w:r>
      <w:r w:rsidR="00D25725">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E3755C">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E3755C">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E3755C">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E3755C">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E3755C">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112" w:name="_Ref300825912"/>
      <w:bookmarkStart w:id="1113" w:name="_Toc289032515"/>
      <w:r>
        <w:lastRenderedPageBreak/>
        <w:t>Continuum Mechanics</w:t>
      </w:r>
      <w:bookmarkEnd w:id="1112"/>
      <w:bookmarkEnd w:id="1113"/>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114"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115" w:name="_Toc289032516"/>
      <w:r>
        <w:t>Vectors and Tensors</w:t>
      </w:r>
      <w:bookmarkEnd w:id="111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9.25pt" o:ole="">
            <v:imagedata r:id="rId11" o:title=""/>
          </v:shape>
          <o:OLEObject Type="Embed" ProgID="Equation.DSMT4" ShapeID="_x0000_i1025" DrawAspect="Content" ObjectID="_1366279604"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9pt;height:56.3pt" o:ole="">
            <v:imagedata r:id="rId13" o:title=""/>
          </v:shape>
          <o:OLEObject Type="Embed" ProgID="Equation.DSMT4" ShapeID="_x0000_i1026" DrawAspect="Content" ObjectID="_1366279605"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153375">
        <w:fldChar w:fldCharType="begin"/>
      </w:r>
      <w:r w:rsidR="00153375">
        <w:instrText xml:space="preserve"> HYPERLINK \l "_ENREF_2" \o "Lai, 2010 #68" </w:instrText>
      </w:r>
      <w:ins w:id="1116" w:author="Gerard" w:date="2015-05-06T12:49:00Z"/>
      <w:r w:rsidR="00153375">
        <w:fldChar w:fldCharType="separate"/>
      </w:r>
      <w:r w:rsidR="00214E15">
        <w:rPr>
          <w:noProof/>
        </w:rPr>
        <w:t>2</w:t>
      </w:r>
      <w:r w:rsidR="00153375">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49.9pt;height:19.25pt" o:ole="">
            <v:imagedata r:id="rId15" o:title=""/>
          </v:shape>
          <o:OLEObject Type="Embed" ProgID="Equation.DSMT4" ShapeID="_x0000_i1027" DrawAspect="Content" ObjectID="_1366279606"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65pt;height:56.3pt" o:ole="">
            <v:imagedata r:id="rId17" o:title=""/>
          </v:shape>
          <o:OLEObject Type="Embed" ProgID="Equation.DSMT4" ShapeID="_x0000_i1028" DrawAspect="Content" ObjectID="_1366279607"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15pt;height:22.1pt" o:ole="">
            <v:imagedata r:id="rId19" o:title=""/>
          </v:shape>
          <o:OLEObject Type="Embed" ProgID="Equation.DSMT4" ShapeID="_x0000_i1029" DrawAspect="Content" ObjectID="_1366279608" r:id="rId20"/>
        </w:object>
      </w:r>
      <w:r>
        <w:t>.</w:t>
      </w:r>
      <w:r>
        <w:tab/>
      </w:r>
      <w:r w:rsidR="009B7404">
        <w:fldChar w:fldCharType="begin"/>
      </w:r>
      <w:r w:rsidR="009B7404">
        <w:instrText xml:space="preserve"> MACROBUTTON MTPlaceRef \* MERGEFORMAT </w:instrText>
      </w:r>
      <w:fldSimple w:instr=" SEQ MTEqn \h \* MERGEFORMAT "/>
      <w:bookmarkStart w:id="1117" w:name="ZEqnNum548927"/>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4</w:instrText>
        </w:r>
      </w:fldSimple>
      <w:r w:rsidR="009B7404">
        <w:instrText>)</w:instrText>
      </w:r>
      <w:bookmarkEnd w:id="1117"/>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E3755C">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0.7pt" o:ole="">
            <v:imagedata r:id="rId21" o:title=""/>
          </v:shape>
          <o:OLEObject Type="Embed" ProgID="Equation.DSMT4" ShapeID="_x0000_i1030" DrawAspect="Content" ObjectID="_1366279609"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75pt;height:19.25pt" o:ole="">
            <v:imagedata r:id="rId23" o:title=""/>
          </v:shape>
          <o:OLEObject Type="Embed" ProgID="Equation.DSMT4" ShapeID="_x0000_i1031" DrawAspect="Content" ObjectID="_1366279610"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9.15pt;height:19.25pt" o:ole="">
            <v:imagedata r:id="rId25" o:title=""/>
          </v:shape>
          <o:OLEObject Type="Embed" ProgID="Equation.DSMT4" ShapeID="_x0000_i1032" DrawAspect="Content" ObjectID="_1366279611"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25pt" o:ole="">
            <v:imagedata r:id="rId27" o:title=""/>
          </v:shape>
          <o:OLEObject Type="Embed" ProgID="Equation.DSMT4" ShapeID="_x0000_i1033" DrawAspect="Content" ObjectID="_1366279612"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2pt;height:67.7pt" o:ole="">
            <v:imagedata r:id="rId29" o:title=""/>
          </v:shape>
          <o:OLEObject Type="Embed" ProgID="Equation.DSMT4" ShapeID="_x0000_i1034" DrawAspect="Content" ObjectID="_1366279613"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2pt;height:15.7pt" o:ole="">
            <v:imagedata r:id="rId31" o:title=""/>
          </v:shape>
          <o:OLEObject Type="Embed" ProgID="Equation.DSMT4" ShapeID="_x0000_i1035" DrawAspect="Content" ObjectID="_1366279614"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75pt;height:15.7pt" o:ole="">
            <v:imagedata r:id="rId33" o:title=""/>
          </v:shape>
          <o:OLEObject Type="Embed" ProgID="Equation.DSMT4" ShapeID="_x0000_i1036" DrawAspect="Content" ObjectID="_1366279615"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9pt;height:14.25pt" o:ole="">
            <v:imagedata r:id="rId35" o:title=""/>
          </v:shape>
          <o:OLEObject Type="Embed" ProgID="Equation.DSMT4" ShapeID="_x0000_i1037" DrawAspect="Content" ObjectID="_1366279616"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2pt;height:30.65pt" o:ole="">
            <v:imagedata r:id="rId37" o:title=""/>
          </v:shape>
          <o:OLEObject Type="Embed" ProgID="Equation.DSMT4" ShapeID="_x0000_i1038" DrawAspect="Content" ObjectID="_1366279617"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2pt;height:17.1pt" o:ole="">
            <v:imagedata r:id="rId39" o:title=""/>
          </v:shape>
          <o:OLEObject Type="Embed" ProgID="Equation.DSMT4" ShapeID="_x0000_i1039" DrawAspect="Content" ObjectID="_1366279618"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1" o:title=""/>
          </v:shape>
          <o:OLEObject Type="Embed" ProgID="Equation.DSMT4" ShapeID="_x0000_i1040" DrawAspect="Content" ObjectID="_1366279619"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85pt;height:14.25pt" o:ole="">
            <v:imagedata r:id="rId43" o:title=""/>
          </v:shape>
          <o:OLEObject Type="Embed" ProgID="Equation.DSMT4" ShapeID="_x0000_i1041" DrawAspect="Content" ObjectID="_1366279620"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75pt;height:56.3pt" o:ole="">
            <v:imagedata r:id="rId45" o:title=""/>
          </v:shape>
          <o:OLEObject Type="Embed" ProgID="Equation.DSMT4" ShapeID="_x0000_i1042" DrawAspect="Content" ObjectID="_1366279621"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05pt;height:17.1pt" o:ole="">
            <v:imagedata r:id="rId47" o:title=""/>
          </v:shape>
          <o:OLEObject Type="Embed" ProgID="Equation.DSMT4" ShapeID="_x0000_i1043" DrawAspect="Content" ObjectID="_1366279622"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5pt;height:109.8pt" o:ole="">
            <v:imagedata r:id="rId49" o:title=""/>
          </v:shape>
          <o:OLEObject Type="Embed" ProgID="Equation.DSMT4" ShapeID="_x0000_i1044" DrawAspect="Content" ObjectID="_1366279623"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7pt;height:14.25pt" o:ole="">
            <v:imagedata r:id="rId51" o:title=""/>
          </v:shape>
          <o:OLEObject Type="Embed" ProgID="Equation.DSMT4" ShapeID="_x0000_i1045" DrawAspect="Content" ObjectID="_1366279624"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1pt;height:19.25pt" o:ole="">
            <v:imagedata r:id="rId53" o:title=""/>
          </v:shape>
          <o:OLEObject Type="Embed" ProgID="Equation.DSMT4" ShapeID="_x0000_i1046" DrawAspect="Content" ObjectID="_1366279625" r:id="rId54"/>
        </w:object>
      </w:r>
      <w:r>
        <w:t xml:space="preserve">, whose components are 1 for an even permutation of </w:t>
      </w:r>
      <w:r w:rsidR="00905817" w:rsidRPr="00905817">
        <w:rPr>
          <w:position w:val="-14"/>
        </w:rPr>
        <w:object w:dxaOrig="720" w:dyaOrig="400" w14:anchorId="3E2749AB">
          <v:shape id="_x0000_i1047" type="#_x0000_t75" style="width:36.35pt;height:19.95pt" o:ole="">
            <v:imagedata r:id="rId55" o:title=""/>
          </v:shape>
          <o:OLEObject Type="Embed" ProgID="Equation.DSMT4" ShapeID="_x0000_i1047" DrawAspect="Content" ObjectID="_1366279626" r:id="rId56"/>
        </w:object>
      </w:r>
      <w:r>
        <w:t xml:space="preserve">, -1 for an odd permutation of </w:t>
      </w:r>
      <w:r w:rsidR="00905817" w:rsidRPr="00905817">
        <w:rPr>
          <w:position w:val="-14"/>
        </w:rPr>
        <w:object w:dxaOrig="720" w:dyaOrig="400" w14:anchorId="5E5074D5">
          <v:shape id="_x0000_i1048" type="#_x0000_t75" style="width:36.35pt;height:19.95pt" o:ole="">
            <v:imagedata r:id="rId57" o:title=""/>
          </v:shape>
          <o:OLEObject Type="Embed" ProgID="Equation.DSMT4" ShapeID="_x0000_i1048" DrawAspect="Content" ObjectID="_1366279627"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1pt;height:19.95pt" o:ole="">
            <v:imagedata r:id="rId59" o:title=""/>
          </v:shape>
          <o:OLEObject Type="Embed" ProgID="Equation.DSMT4" ShapeID="_x0000_i1049" DrawAspect="Content" ObjectID="_1366279628"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7pt;height:14.25pt" o:ole="">
            <v:imagedata r:id="rId61" o:title=""/>
          </v:shape>
          <o:OLEObject Type="Embed" ProgID="Equation.DSMT4" ShapeID="_x0000_i1050" DrawAspect="Content" ObjectID="_1366279629" r:id="rId62"/>
        </w:object>
      </w:r>
      <w:r>
        <w:t xml:space="preserve"> which, in linear elasticity theory, relates the small strain tensor </w:t>
      </w:r>
      <w:r w:rsidR="00905817" w:rsidRPr="00905817">
        <w:rPr>
          <w:position w:val="-6"/>
        </w:rPr>
        <w:object w:dxaOrig="180" w:dyaOrig="220" w14:anchorId="6AA9E7BD">
          <v:shape id="_x0000_i1051" type="#_x0000_t75" style="width:9.25pt;height:10.7pt" o:ole="">
            <v:imagedata r:id="rId63" o:title=""/>
          </v:shape>
          <o:OLEObject Type="Embed" ProgID="Equation.DSMT4" ShapeID="_x0000_i1051" DrawAspect="Content" ObjectID="_1366279630"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75pt;height:14.25pt" o:ole="">
            <v:imagedata r:id="rId65" o:title=""/>
          </v:shape>
          <o:OLEObject Type="Embed" ProgID="Equation.DSMT4" ShapeID="_x0000_i1052" DrawAspect="Content" ObjectID="_1366279631"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85pt;height:12.85pt" o:ole="">
            <v:imagedata r:id="rId67" o:title=""/>
          </v:shape>
          <o:OLEObject Type="Embed" ProgID="Equation.DSMT4" ShapeID="_x0000_i1053" DrawAspect="Content" ObjectID="_1366279632" r:id="rId68"/>
        </w:object>
      </w:r>
      <w:r w:rsidR="00512516">
        <w:t xml:space="preserve"> and </w:t>
      </w:r>
      <w:r w:rsidR="00905817" w:rsidRPr="00905817">
        <w:rPr>
          <w:position w:val="-4"/>
        </w:rPr>
        <w:object w:dxaOrig="240" w:dyaOrig="260" w14:anchorId="1BD5FEB4">
          <v:shape id="_x0000_i1054" type="#_x0000_t75" style="width:12.1pt;height:12.85pt" o:ole="">
            <v:imagedata r:id="rId69" o:title=""/>
          </v:shape>
          <o:OLEObject Type="Embed" ProgID="Equation.DSMT4" ShapeID="_x0000_i1054" DrawAspect="Content" ObjectID="_1366279633"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85pt;height:12.85pt" o:ole="">
            <v:imagedata r:id="rId71" o:title=""/>
          </v:shape>
          <o:OLEObject Type="Embed" ProgID="Equation.DSMT4" ShapeID="_x0000_i1055" DrawAspect="Content" ObjectID="_1366279634"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75pt;height:19.95pt" o:ole="">
            <v:imagedata r:id="rId73" o:title=""/>
          </v:shape>
          <o:OLEObject Type="Embed" ProgID="Equation.DSMT4" ShapeID="_x0000_i1056" DrawAspect="Content" ObjectID="_1366279635"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19.95pt" o:ole="">
            <v:imagedata r:id="rId75" o:title=""/>
          </v:shape>
          <o:OLEObject Type="Embed" ProgID="Equation.DSMT4" ShapeID="_x0000_i1057" DrawAspect="Content" ObjectID="_1366279636"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75pt;height:22.1pt" o:ole="">
            <v:imagedata r:id="rId77" o:title=""/>
          </v:shape>
          <o:OLEObject Type="Embed" ProgID="Equation.DSMT4" ShapeID="_x0000_i1058" DrawAspect="Content" ObjectID="_1366279637"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75pt;height:30.65pt" o:ole="">
            <v:imagedata r:id="rId79" o:title=""/>
          </v:shape>
          <o:OLEObject Type="Embed" ProgID="Equation.DSMT4" ShapeID="_x0000_i1059" DrawAspect="Content" ObjectID="_1366279638"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85pt;height:14.25pt" o:ole="">
            <v:imagedata r:id="rId81" o:title=""/>
          </v:shape>
          <o:OLEObject Type="Embed" ProgID="Equation.DSMT4" ShapeID="_x0000_i1060" DrawAspect="Content" ObjectID="_1366279639" r:id="rId82"/>
        </w:object>
      </w:r>
      <w:r w:rsidR="00D17EAC">
        <w:t xml:space="preserve">, </w:t>
      </w:r>
      <w:r w:rsidR="00905817" w:rsidRPr="00905817">
        <w:rPr>
          <w:position w:val="-10"/>
        </w:rPr>
        <w:object w:dxaOrig="260" w:dyaOrig="320" w14:anchorId="727864F1">
          <v:shape id="_x0000_i1061" type="#_x0000_t75" style="width:12.85pt;height:15.7pt" o:ole="">
            <v:imagedata r:id="rId83" o:title=""/>
          </v:shape>
          <o:OLEObject Type="Embed" ProgID="Equation.DSMT4" ShapeID="_x0000_i1061" DrawAspect="Content" ObjectID="_1366279640" r:id="rId84"/>
        </w:object>
      </w:r>
      <w:r w:rsidR="00D17EAC">
        <w:t xml:space="preserve">, </w:t>
      </w:r>
      <w:r w:rsidR="00905817" w:rsidRPr="00905817">
        <w:rPr>
          <w:position w:val="-6"/>
        </w:rPr>
        <w:object w:dxaOrig="260" w:dyaOrig="320" w14:anchorId="7B4B6DFA">
          <v:shape id="_x0000_i1062" type="#_x0000_t75" style="width:12.85pt;height:15.7pt" o:ole="">
            <v:imagedata r:id="rId85" o:title=""/>
          </v:shape>
          <o:OLEObject Type="Embed" ProgID="Equation.DSMT4" ShapeID="_x0000_i1062" DrawAspect="Content" ObjectID="_1366279641" r:id="rId86"/>
        </w:object>
      </w:r>
      <w:r w:rsidR="00D17EAC">
        <w:t xml:space="preserve"> and </w:t>
      </w:r>
      <w:r w:rsidR="00905817" w:rsidRPr="00905817">
        <w:rPr>
          <w:position w:val="-10"/>
        </w:rPr>
        <w:object w:dxaOrig="260" w:dyaOrig="360" w14:anchorId="7E1D89DC">
          <v:shape id="_x0000_i1063" type="#_x0000_t75" style="width:12.85pt;height:19.25pt" o:ole="">
            <v:imagedata r:id="rId87" o:title=""/>
          </v:shape>
          <o:OLEObject Type="Embed" ProgID="Equation.DSMT4" ShapeID="_x0000_i1063" DrawAspect="Content" ObjectID="_1366279642"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1pt;height:22.1pt" o:ole="">
            <v:imagedata r:id="rId89" o:title=""/>
          </v:shape>
          <o:OLEObject Type="Embed" ProgID="Equation.DSMT4" ShapeID="_x0000_i1064" DrawAspect="Content" ObjectID="_1366279643"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8pt;height:22.1pt" o:ole="">
            <v:imagedata r:id="rId91" o:title=""/>
          </v:shape>
          <o:OLEObject Type="Embed" ProgID="Equation.DSMT4" ShapeID="_x0000_i1065" DrawAspect="Content" ObjectID="_1366279644"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95pt;height:24.25pt" o:ole="">
            <v:imagedata r:id="rId93" o:title=""/>
          </v:shape>
          <o:OLEObject Type="Embed" ProgID="Equation.DSMT4" ShapeID="_x0000_i1066" DrawAspect="Content" ObjectID="_1366279645"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1pt;height:30.65pt" o:ole="">
            <v:imagedata r:id="rId95" o:title=""/>
          </v:shape>
          <o:OLEObject Type="Embed" ProgID="Equation.DSMT4" ShapeID="_x0000_i1067" DrawAspect="Content" ObjectID="_1366279646"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3pt;height:36.35pt" o:ole="">
            <v:imagedata r:id="rId97" o:title=""/>
          </v:shape>
          <o:OLEObject Type="Embed" ProgID="Equation.DSMT4" ShapeID="_x0000_i1068" DrawAspect="Content" ObjectID="_1366279647"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75pt;height:15.7pt" o:ole="">
            <v:imagedata r:id="rId99" o:title=""/>
          </v:shape>
          <o:OLEObject Type="Embed" ProgID="Equation.DSMT4" ShapeID="_x0000_i1069" DrawAspect="Content" ObjectID="_1366279648" r:id="rId100"/>
        </w:object>
      </w:r>
      <w:r>
        <w:t xml:space="preserve"> and </w:t>
      </w:r>
      <w:r w:rsidR="00905817" w:rsidRPr="00905817">
        <w:rPr>
          <w:position w:val="-6"/>
        </w:rPr>
        <w:object w:dxaOrig="960" w:dyaOrig="340" w14:anchorId="386CDD3D">
          <v:shape id="_x0000_i1070" type="#_x0000_t75" style="width:47.75pt;height:17.1pt" o:ole="">
            <v:imagedata r:id="rId101" o:title=""/>
          </v:shape>
          <o:OLEObject Type="Embed" ProgID="Equation.DSMT4" ShapeID="_x0000_i1070" DrawAspect="Content" ObjectID="_1366279649"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15pt;height:39.9pt" o:ole="">
            <v:imagedata r:id="rId103" o:title=""/>
          </v:shape>
          <o:OLEObject Type="Embed" ProgID="Equation.DSMT4" ShapeID="_x0000_i1071" DrawAspect="Content" ObjectID="_1366279650"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26</w:instrText>
        </w:r>
      </w:fldSimple>
      <w:r>
        <w:instrText>)</w:instrText>
      </w:r>
      <w:r>
        <w:fldChar w:fldCharType="end"/>
      </w:r>
    </w:p>
    <w:p w14:paraId="5A8E1374" w14:textId="77777777" w:rsidR="008C7882" w:rsidRDefault="008C7882" w:rsidP="008C7882">
      <w:pPr>
        <w:pStyle w:val="Heading2"/>
      </w:pPr>
      <w:bookmarkStart w:id="1118" w:name="_Ref176056702"/>
      <w:bookmarkStart w:id="1119" w:name="_Toc289032517"/>
      <w:r>
        <w:t>The Directional Derivative</w:t>
      </w:r>
      <w:bookmarkEnd w:id="1118"/>
      <w:bookmarkEnd w:id="1119"/>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153375">
        <w:fldChar w:fldCharType="begin"/>
      </w:r>
      <w:r w:rsidR="00153375">
        <w:instrText xml:space="preserve"> HYPERLINK \l "_ENREF_1" \o "Bonet, 1997 #21" </w:instrText>
      </w:r>
      <w:ins w:id="1120" w:author="Gerard" w:date="2015-05-06T12:49:00Z"/>
      <w:r w:rsidR="00153375">
        <w:fldChar w:fldCharType="separate"/>
      </w:r>
      <w:r w:rsidR="00214E15">
        <w:rPr>
          <w:noProof/>
        </w:rPr>
        <w:t>1</w:t>
      </w:r>
      <w:r w:rsidR="00153375">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5pt;height:19.95pt" o:ole="">
            <v:imagedata r:id="rId105" o:title=""/>
          </v:shape>
          <o:OLEObject Type="Embed" ProgID="Equation.DSMT4" ShapeID="_x0000_i1072" DrawAspect="Content" ObjectID="_1366279651"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95pt" o:ole="">
            <v:imagedata r:id="rId107" o:title=""/>
          </v:shape>
          <o:OLEObject Type="Embed" ProgID="Equation.DSMT4" ShapeID="_x0000_i1073" DrawAspect="Content" ObjectID="_1366279652"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5pt;height:19.95pt" o:ole="">
            <v:imagedata r:id="rId109" o:title=""/>
          </v:shape>
          <o:OLEObject Type="Embed" ProgID="Equation.DSMT4" ShapeID="_x0000_i1074" DrawAspect="Content" ObjectID="_1366279653"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7pt;height:14.95pt" o:ole="">
            <v:imagedata r:id="rId111" o:title=""/>
          </v:shape>
          <o:OLEObject Type="Embed" ProgID="Equation.DSMT4" ShapeID="_x0000_i1075" DrawAspect="Content" ObjectID="_1366279654"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7pt" o:ole="">
            <v:imagedata r:id="rId113" o:title=""/>
          </v:shape>
          <o:OLEObject Type="Embed" ProgID="Equation.DSMT4" ShapeID="_x0000_i1076" DrawAspect="Content" ObjectID="_1366279655"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1pt;height:14.25pt" o:ole="">
            <v:imagedata r:id="rId115" o:title=""/>
          </v:shape>
          <o:OLEObject Type="Embed" ProgID="Equation.DSMT4" ShapeID="_x0000_i1077" DrawAspect="Content" ObjectID="_1366279656"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85pt;height:19.95pt" o:ole="">
            <v:imagedata r:id="rId117" o:title=""/>
          </v:shape>
          <o:OLEObject Type="Embed" ProgID="Equation.DSMT4" ShapeID="_x0000_i1078" DrawAspect="Content" ObjectID="_1366279657"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2pt;height:19.25pt" o:ole="">
            <v:imagedata r:id="rId119" o:title=""/>
          </v:shape>
          <o:OLEObject Type="Embed" ProgID="Equation.DSMT4" ShapeID="_x0000_i1079" DrawAspect="Content" ObjectID="_1366279658"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5pt;height:19.95pt" o:ole="">
            <v:imagedata r:id="rId121" o:title=""/>
          </v:shape>
          <o:OLEObject Type="Embed" ProgID="Equation.DSMT4" ShapeID="_x0000_i1080" DrawAspect="Content" ObjectID="_1366279659"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49.9pt;height:19.25pt" o:ole="">
            <v:imagedata r:id="rId123" o:title=""/>
          </v:shape>
          <o:OLEObject Type="Embed" ProgID="Equation.DSMT4" ShapeID="_x0000_i1081" DrawAspect="Content" ObjectID="_1366279660"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1.7pt;height:19.95pt" o:ole="">
            <v:imagedata r:id="rId125" o:title=""/>
          </v:shape>
          <o:OLEObject Type="Embed" ProgID="Equation.DSMT4" ShapeID="_x0000_i1082" DrawAspect="Content" ObjectID="_1366279661"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4.85pt;height:22.1pt" o:ole="">
            <v:imagedata r:id="rId127" o:title=""/>
          </v:shape>
          <o:OLEObject Type="Embed" ProgID="Equation.DSMT4" ShapeID="_x0000_i1083" DrawAspect="Content" ObjectID="_1366279662"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5pt;height:22.1pt" o:ole="">
            <v:imagedata r:id="rId129" o:title=""/>
          </v:shape>
          <o:OLEObject Type="Embed" ProgID="Equation.DSMT4" ShapeID="_x0000_i1084" DrawAspect="Content" ObjectID="_1366279663"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121" w:name="_Toc289032518"/>
      <w:r>
        <w:lastRenderedPageBreak/>
        <w:t>Deformation, Strain and Stress</w:t>
      </w:r>
      <w:bookmarkEnd w:id="1121"/>
    </w:p>
    <w:p w14:paraId="3C92EB3A" w14:textId="77777777" w:rsidR="008C7882" w:rsidRDefault="008C7882" w:rsidP="008C7882">
      <w:pPr>
        <w:pStyle w:val="Heading3"/>
      </w:pPr>
      <w:bookmarkStart w:id="1122" w:name="_Toc289032519"/>
      <w:r>
        <w:t>The deformation gradient tensor</w:t>
      </w:r>
      <w:bookmarkEnd w:id="1122"/>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7pt;height:12.85pt" o:ole="">
            <v:imagedata r:id="rId131" o:title=""/>
          </v:shape>
          <o:OLEObject Type="Embed" ProgID="Equation.DSMT4" ShapeID="_x0000_i1085" DrawAspect="Content" ObjectID="_1366279664" r:id="rId132"/>
        </w:object>
      </w:r>
      <w:r>
        <w:t xml:space="preserve">, which is a mapping from </w:t>
      </w:r>
      <w:r w:rsidR="00905817" w:rsidRPr="00905817">
        <w:rPr>
          <w:position w:val="-4"/>
        </w:rPr>
        <w:object w:dxaOrig="320" w:dyaOrig="300" w14:anchorId="0638962F">
          <v:shape id="_x0000_i1086" type="#_x0000_t75" style="width:15.7pt;height:14.95pt" o:ole="">
            <v:imagedata r:id="rId133" o:title=""/>
          </v:shape>
          <o:OLEObject Type="Embed" ProgID="Equation.DSMT4" ShapeID="_x0000_i1086" DrawAspect="Content" ObjectID="_1366279665" r:id="rId134"/>
        </w:object>
      </w:r>
      <w:r>
        <w:t>to</w:t>
      </w:r>
      <w:r w:rsidR="00905817" w:rsidRPr="00905817">
        <w:rPr>
          <w:position w:val="-4"/>
        </w:rPr>
        <w:object w:dxaOrig="320" w:dyaOrig="300" w14:anchorId="4E8723AE">
          <v:shape id="_x0000_i1087" type="#_x0000_t75" style="width:15.7pt;height:14.95pt" o:ole="">
            <v:imagedata r:id="rId135" o:title=""/>
          </v:shape>
          <o:OLEObject Type="Embed" ProgID="Equation.DSMT4" ShapeID="_x0000_i1087" DrawAspect="Content" ObjectID="_1366279666"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2pt;height:19.95pt" o:ole="">
            <v:imagedata r:id="rId137" o:title=""/>
          </v:shape>
          <o:OLEObject Type="Embed" ProgID="Equation.DSMT4" ShapeID="_x0000_i1088" DrawAspect="Content" ObjectID="_1366279667"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77777777" w:rsidR="008C7882" w:rsidRDefault="008C7882" w:rsidP="00FD7660">
      <w:pPr>
        <w:pStyle w:val="Caption"/>
        <w:jc w:val="center"/>
      </w:pPr>
      <w:r>
        <w:t xml:space="preserve">Figure </w:t>
      </w:r>
      <w:fldSimple w:instr=" STYLEREF 1 \s ">
        <w:r w:rsidR="00E3755C">
          <w:rPr>
            <w:noProof/>
          </w:rPr>
          <w:t>2</w:t>
        </w:r>
      </w:fldSimple>
      <w:r>
        <w:noBreakHyphen/>
      </w:r>
      <w:fldSimple w:instr=" SEQ Figure \* ARABIC \s 1 ">
        <w:r w:rsidR="00E3755C">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7pt;height:19.95pt" o:ole="">
            <v:imagedata r:id="rId140" o:title=""/>
          </v:shape>
          <o:OLEObject Type="Embed" ProgID="Equation.DSMT4" ShapeID="_x0000_i1089" DrawAspect="Content" ObjectID="_1366279668"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39.9pt;height:30.65pt" o:ole="">
            <v:imagedata r:id="rId142" o:title=""/>
          </v:shape>
          <o:OLEObject Type="Embed" ProgID="Equation.DSMT4" ShapeID="_x0000_i1090" DrawAspect="Content" ObjectID="_1366279669"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25pt;height:14.25pt" o:ole="">
            <v:imagedata r:id="rId144" o:title=""/>
          </v:shape>
          <o:OLEObject Type="Embed" ProgID="Equation.DSMT4" ShapeID="_x0000_i1091" DrawAspect="Content" ObjectID="_1366279670"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3pt;height:14.25pt" o:ole="">
            <v:imagedata r:id="rId146" o:title=""/>
          </v:shape>
          <o:OLEObject Type="Embed" ProgID="Equation.DSMT4" ShapeID="_x0000_i1092" DrawAspect="Content" ObjectID="_1366279671"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05pt;height:14.25pt" o:ole="">
            <v:imagedata r:id="rId148" o:title=""/>
          </v:shape>
          <o:OLEObject Type="Embed" ProgID="Equation.DSMT4" ShapeID="_x0000_i1093" DrawAspect="Content" ObjectID="_1366279672"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75pt;height:19.25pt" o:ole="">
            <v:imagedata r:id="rId150" o:title=""/>
          </v:shape>
          <o:OLEObject Type="Embed" ProgID="Equation.DSMT4" ShapeID="_x0000_i1094" DrawAspect="Content" ObjectID="_1366279673"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25pt" o:ole="">
            <v:imagedata r:id="rId152" o:title=""/>
          </v:shape>
          <o:OLEObject Type="Embed" ProgID="Equation.DSMT4" ShapeID="_x0000_i1095" DrawAspect="Content" ObjectID="_1366279674"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1pt;height:12.85pt" o:ole="">
            <v:imagedata r:id="rId154" o:title=""/>
          </v:shape>
          <o:OLEObject Type="Embed" ProgID="Equation.DSMT4" ShapeID="_x0000_i1096" DrawAspect="Content" ObjectID="_1366279675"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7pt;height:14.95pt" o:ole="">
            <v:imagedata r:id="rId156" o:title=""/>
          </v:shape>
          <o:OLEObject Type="Embed" ProgID="Equation.DSMT4" ShapeID="_x0000_i1097" DrawAspect="Content" ObjectID="_1366279676"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7pt;height:14.95pt" o:ole="">
            <v:imagedata r:id="rId158" o:title=""/>
          </v:shape>
          <o:OLEObject Type="Embed" ProgID="Equation.DSMT4" ShapeID="_x0000_i1098" DrawAspect="Content" ObjectID="_1366279677"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75pt;height:15.7pt" o:ole="">
            <v:imagedata r:id="rId160" o:title=""/>
          </v:shape>
          <o:OLEObject Type="Embed" ProgID="Equation.DSMT4" ShapeID="_x0000_i1099" DrawAspect="Content" ObjectID="_1366279678"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7pt;height:14.95pt" o:ole="">
            <v:imagedata r:id="rId162" o:title=""/>
          </v:shape>
          <o:OLEObject Type="Embed" ProgID="Equation.DSMT4" ShapeID="_x0000_i1100" DrawAspect="Content" ObjectID="_1366279679"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05pt;height:15.7pt" o:ole="">
            <v:imagedata r:id="rId164" o:title=""/>
          </v:shape>
          <o:OLEObject Type="Embed" ProgID="Equation.DSMT4" ShapeID="_x0000_i1101" DrawAspect="Content" ObjectID="_1366279680" r:id="rId165"/>
        </w:object>
      </w:r>
      <w:r>
        <w:t>.</w:t>
      </w:r>
      <w:r>
        <w:tab/>
      </w:r>
      <w:r>
        <w:fldChar w:fldCharType="begin"/>
      </w:r>
      <w:r>
        <w:instrText xml:space="preserve"> MACROBUTTON MTPlaceRef \* MERGEFORMAT </w:instrText>
      </w:r>
      <w:fldSimple w:instr=" SEQ MTEqn \h \* MERGEFORMAT "/>
      <w:bookmarkStart w:id="1123" w:name="ZEqnNum82141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39</w:instrText>
        </w:r>
      </w:fldSimple>
      <w:r>
        <w:instrText>)</w:instrText>
      </w:r>
      <w:bookmarkEnd w:id="1123"/>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85pt;height:14.25pt" o:ole="">
            <v:imagedata r:id="rId166" o:title=""/>
          </v:shape>
          <o:OLEObject Type="Embed" ProgID="Equation.DSMT4" ShapeID="_x0000_i1102" DrawAspect="Content" ObjectID="_1366279681"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85pt;height:14.25pt" o:ole="">
            <v:imagedata r:id="rId168" o:title=""/>
          </v:shape>
          <o:OLEObject Type="Embed" ProgID="Equation.DSMT4" ShapeID="_x0000_i1103" DrawAspect="Content" ObjectID="_1366279682"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0" o:title=""/>
          </v:shape>
          <o:OLEObject Type="Embed" ProgID="Equation.DSMT4" ShapeID="_x0000_i1104" DrawAspect="Content" ObjectID="_1366279683"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85pt;height:14.25pt" o:ole="">
            <v:imagedata r:id="rId172" o:title=""/>
          </v:shape>
          <o:OLEObject Type="Embed" ProgID="Equation.DSMT4" ShapeID="_x0000_i1105" DrawAspect="Content" ObjectID="_1366279684"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85pt;height:14.25pt" o:ole="">
            <v:imagedata r:id="rId174" o:title=""/>
          </v:shape>
          <o:OLEObject Type="Embed" ProgID="Equation.DSMT4" ShapeID="_x0000_i1106" DrawAspect="Content" ObjectID="_1366279685"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85pt;height:12.85pt" o:ole="">
            <v:imagedata r:id="rId176" o:title=""/>
          </v:shape>
          <o:OLEObject Type="Embed" ProgID="Equation.DSMT4" ShapeID="_x0000_i1107" DrawAspect="Content" ObjectID="_1366279686"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124" w:name="_Toc289032520"/>
      <w:r>
        <w:t>Strain</w:t>
      </w:r>
      <w:bookmarkEnd w:id="1124"/>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2pt;height:15.7pt" o:ole="">
            <v:imagedata r:id="rId178" o:title=""/>
          </v:shape>
          <o:OLEObject Type="Embed" ProgID="Equation.DSMT4" ShapeID="_x0000_i1108" DrawAspect="Content" ObjectID="_1366279687"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05pt;height:15.7pt" o:ole="">
            <v:imagedata r:id="rId180" o:title=""/>
          </v:shape>
          <o:OLEObject Type="Embed" ProgID="Equation.DSMT4" ShapeID="_x0000_i1109" DrawAspect="Content" ObjectID="_1366279688"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E3755C">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25pt;height:37.8pt" o:ole="">
            <v:imagedata r:id="rId182" o:title=""/>
          </v:shape>
          <o:OLEObject Type="Embed" ProgID="Equation.DSMT4" ShapeID="_x0000_i1110" DrawAspect="Content" ObjectID="_1366279689"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25pt;height:12.85pt" o:ole="">
            <v:imagedata r:id="rId184" o:title=""/>
          </v:shape>
          <o:OLEObject Type="Embed" ProgID="Equation.DSMT4" ShapeID="_x0000_i1111" DrawAspect="Content" ObjectID="_1366279690"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6.3pt;height:30.65pt" o:ole="">
            <v:imagedata r:id="rId186" o:title=""/>
          </v:shape>
          <o:OLEObject Type="Embed" ProgID="Equation.DSMT4" ShapeID="_x0000_i1112" DrawAspect="Content" ObjectID="_1366279691"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85pt;height:30.65pt" o:ole="">
            <v:imagedata r:id="rId188" o:title=""/>
          </v:shape>
          <o:OLEObject Type="Embed" ProgID="Equation.DSMT4" ShapeID="_x0000_i1113" DrawAspect="Content" ObjectID="_1366279692"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pt;height:42.05pt" o:ole="">
            <v:imagedata r:id="rId190" o:title=""/>
          </v:shape>
          <o:OLEObject Type="Embed" ProgID="Equation.DSMT4" ShapeID="_x0000_i1114" DrawAspect="Content" ObjectID="_1366279693"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15pt;height:19.95pt" o:ole="">
            <v:imagedata r:id="rId192" o:title=""/>
          </v:shape>
          <o:OLEObject Type="Embed" ProgID="Equation.DSMT4" ShapeID="_x0000_i1115" DrawAspect="Content" ObjectID="_1366279694"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125" w:name="_Toc289032521"/>
      <w:r>
        <w:t>Stress</w:t>
      </w:r>
      <w:bookmarkEnd w:id="1125"/>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2pt;height:12.85pt" o:ole="">
            <v:imagedata r:id="rId194" o:title=""/>
          </v:shape>
          <o:OLEObject Type="Embed" ProgID="Equation.DSMT4" ShapeID="_x0000_i1116" DrawAspect="Content" ObjectID="_1366279695"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pt;height:10.7pt" o:ole="">
            <v:imagedata r:id="rId196" o:title=""/>
          </v:shape>
          <o:OLEObject Type="Embed" ProgID="Equation.DSMT4" ShapeID="_x0000_i1117" DrawAspect="Content" ObjectID="_1366279696"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05pt;height:19.25pt" o:ole="">
            <v:imagedata r:id="rId198" o:title=""/>
          </v:shape>
          <o:OLEObject Type="Embed" ProgID="Equation.DSMT4" ShapeID="_x0000_i1118" DrawAspect="Content" ObjectID="_1366279697"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153375">
        <w:fldChar w:fldCharType="begin"/>
      </w:r>
      <w:r w:rsidR="00153375">
        <w:instrText xml:space="preserve"> HYPERLINK \l "_ENREF_3" \o "Spencer, 1984 #22" </w:instrText>
      </w:r>
      <w:ins w:id="1126" w:author="Gerard" w:date="2015-05-06T12:49:00Z"/>
      <w:r w:rsidR="00153375">
        <w:fldChar w:fldCharType="separate"/>
      </w:r>
      <w:r w:rsidR="00214E15">
        <w:rPr>
          <w:noProof/>
        </w:rPr>
        <w:t>3</w:t>
      </w:r>
      <w:r w:rsidR="00153375">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95pt;height:14.25pt" o:ole="">
            <v:imagedata r:id="rId200" o:title=""/>
          </v:shape>
          <o:OLEObject Type="Embed" ProgID="Equation.DSMT4" ShapeID="_x0000_i1119" DrawAspect="Content" ObjectID="_1366279698"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75pt;height:15.7pt" o:ole="">
            <v:imagedata r:id="rId202" o:title=""/>
          </v:shape>
          <o:OLEObject Type="Embed" ProgID="Equation.DSMT4" ShapeID="_x0000_i1120" DrawAspect="Content" ObjectID="_1366279699"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pt;height:15.7pt" o:ole="">
            <v:imagedata r:id="rId204" o:title=""/>
          </v:shape>
          <o:OLEObject Type="Embed" ProgID="Equation.DSMT4" ShapeID="_x0000_i1121" DrawAspect="Content" ObjectID="_1366279700"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1pt;height:30.65pt" o:ole="">
            <v:imagedata r:id="rId206" o:title=""/>
          </v:shape>
          <o:OLEObject Type="Embed" ProgID="Equation.DSMT4" ShapeID="_x0000_i1122" DrawAspect="Content" ObjectID="_1366279701" r:id="rId207"/>
        </w:object>
      </w:r>
      <w:r>
        <w:t>.</w:t>
      </w:r>
      <w:r>
        <w:tab/>
      </w:r>
      <w:r>
        <w:fldChar w:fldCharType="begin"/>
      </w:r>
      <w:r>
        <w:instrText xml:space="preserve"> MACROBUTTON MTPlaceRef \* MERGEFORMAT </w:instrText>
      </w:r>
      <w:fldSimple w:instr=" SEQ MTEqn \h \* MERGEFORMAT "/>
      <w:bookmarkStart w:id="1127" w:name="ZEqnNum35611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52</w:instrText>
        </w:r>
      </w:fldSimple>
      <w:r>
        <w:instrText>)</w:instrText>
      </w:r>
      <w:bookmarkEnd w:id="1127"/>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25pt" o:ole="">
            <v:imagedata r:id="rId208" o:title=""/>
          </v:shape>
          <o:OLEObject Type="Embed" ProgID="Equation.DSMT4" ShapeID="_x0000_i1123" DrawAspect="Content" ObjectID="_1366279702"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05pt;height:15.7pt" o:ole="">
            <v:imagedata r:id="rId210" o:title=""/>
          </v:shape>
          <o:OLEObject Type="Embed" ProgID="Equation.DSMT4" ShapeID="_x0000_i1124" DrawAspect="Content" ObjectID="_1366279703"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75pt;height:30.65pt" o:ole="">
            <v:imagedata r:id="rId212" o:title=""/>
          </v:shape>
          <o:OLEObject Type="Embed" ProgID="Equation.DSMT4" ShapeID="_x0000_i1125" DrawAspect="Content" ObjectID="_1366279704"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8pt;height:14.25pt" o:ole="">
            <v:imagedata r:id="rId214" o:title=""/>
          </v:shape>
          <o:OLEObject Type="Embed" ProgID="Equation.DSMT4" ShapeID="_x0000_i1126" DrawAspect="Content" ObjectID="_1366279705"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25pt" o:ole="">
            <v:imagedata r:id="rId216" o:title=""/>
          </v:shape>
          <o:OLEObject Type="Embed" ProgID="Equation.DSMT4" ShapeID="_x0000_i1127" DrawAspect="Content" ObjectID="_1366279706"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35pt;height:19.95pt" o:ole="">
            <v:imagedata r:id="rId218" o:title=""/>
          </v:shape>
          <o:OLEObject Type="Embed" ProgID="Equation.DSMT4" ShapeID="_x0000_i1128" DrawAspect="Content" ObjectID="_1366279707"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8pt;height:19.95pt" o:ole="">
            <v:imagedata r:id="rId220" o:title=""/>
          </v:shape>
          <o:OLEObject Type="Embed" ProgID="Equation.DSMT4" ShapeID="_x0000_i1129" DrawAspect="Content" ObjectID="_1366279708"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7pt;height:14.25pt" o:ole="">
            <v:imagedata r:id="rId222" o:title=""/>
          </v:shape>
          <o:OLEObject Type="Embed" ProgID="Equation.DSMT4" ShapeID="_x0000_i1130" DrawAspect="Content" ObjectID="_1366279709"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2pt;height:36.35pt" o:ole="">
            <v:imagedata r:id="rId224" o:title=""/>
          </v:shape>
          <o:OLEObject Type="Embed" ProgID="Equation.DSMT4" ShapeID="_x0000_i1131" DrawAspect="Content" ObjectID="_1366279710"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85pt" o:ole="">
            <v:imagedata r:id="rId226" o:title=""/>
          </v:shape>
          <o:OLEObject Type="Embed" ProgID="Equation.DSMT4" ShapeID="_x0000_i1132" DrawAspect="Content" ObjectID="_1366279711"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35pt;height:30.65pt" o:ole="">
            <v:imagedata r:id="rId228" o:title=""/>
          </v:shape>
          <o:OLEObject Type="Embed" ProgID="Equation.DSMT4" ShapeID="_x0000_i1133" DrawAspect="Content" ObjectID="_1366279712"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56</w:instrText>
        </w:r>
      </w:fldSimple>
      <w:r>
        <w:instrText>)</w:instrText>
      </w:r>
      <w:r>
        <w:fldChar w:fldCharType="end"/>
      </w:r>
    </w:p>
    <w:p w14:paraId="6FBBE95F" w14:textId="77777777" w:rsidR="008C7882" w:rsidRDefault="008C7882" w:rsidP="008C7882">
      <w:pPr>
        <w:pStyle w:val="Heading2"/>
      </w:pPr>
      <w:bookmarkStart w:id="1128" w:name="_Ref174423034"/>
      <w:bookmarkStart w:id="1129" w:name="_Toc289032522"/>
      <w:r>
        <w:t>Hyperelasticity</w:t>
      </w:r>
      <w:bookmarkEnd w:id="1128"/>
      <w:bookmarkEnd w:id="1129"/>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pt;height:37.8pt" o:ole="">
            <v:imagedata r:id="rId230" o:title=""/>
          </v:shape>
          <o:OLEObject Type="Embed" ProgID="Equation.DSMT4" ShapeID="_x0000_i1134" DrawAspect="Content" ObjectID="_1366279713"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pt;height:22.1pt" o:ole="">
            <v:imagedata r:id="rId232" o:title=""/>
          </v:shape>
          <o:OLEObject Type="Embed" ProgID="Equation.DSMT4" ShapeID="_x0000_i1135" DrawAspect="Content" ObjectID="_1366279714" r:id="rId233"/>
        </w:object>
      </w:r>
      <w:r>
        <w:t>.</w:t>
      </w:r>
      <w:r>
        <w:tab/>
      </w:r>
      <w:r>
        <w:fldChar w:fldCharType="begin"/>
      </w:r>
      <w:r>
        <w:instrText xml:space="preserve"> MACROBUTTON MTPlaceRef \* MERGEFORMAT </w:instrText>
      </w:r>
      <w:fldSimple w:instr=" SEQ MTEqn \h \* MERGEFORMAT "/>
      <w:bookmarkStart w:id="1130" w:name="ZEqnNum27487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58</w:instrText>
        </w:r>
      </w:fldSimple>
      <w:r>
        <w:instrText>)</w:instrText>
      </w:r>
      <w:bookmarkEnd w:id="1130"/>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4.95pt" o:ole="">
            <v:imagedata r:id="rId234" o:title=""/>
          </v:shape>
          <o:OLEObject Type="Embed" ProgID="Equation.DSMT4" ShapeID="_x0000_i1136" DrawAspect="Content" ObjectID="_1366279715" r:id="rId235"/>
        </w:object>
      </w:r>
      <w:r>
        <w:t>.</w:t>
      </w:r>
      <w:r>
        <w:tab/>
      </w:r>
      <w:r>
        <w:fldChar w:fldCharType="begin"/>
      </w:r>
      <w:r>
        <w:instrText xml:space="preserve"> MACROBUTTON MTPlaceRef \* MERGEFORMAT </w:instrText>
      </w:r>
      <w:fldSimple w:instr=" SEQ MTEqn \h \* MERGEFORMAT "/>
      <w:bookmarkStart w:id="1131" w:name="ZEqnNum34938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59</w:instrText>
        </w:r>
      </w:fldSimple>
      <w:r>
        <w:instrText>)</w:instrText>
      </w:r>
      <w:bookmarkEnd w:id="1131"/>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E3755C">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E3755C">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15pt;height:34.95pt" o:ole="">
            <v:imagedata r:id="rId236" o:title=""/>
          </v:shape>
          <o:OLEObject Type="Embed" ProgID="Equation.DSMT4" ShapeID="_x0000_i1137" DrawAspect="Content" ObjectID="_1366279716"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85pt" o:ole="">
            <v:imagedata r:id="rId238" o:title=""/>
          </v:shape>
          <o:OLEObject Type="Embed" ProgID="Equation.DSMT4" ShapeID="_x0000_i1138" DrawAspect="Content" ObjectID="_1366279717"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85pt" o:ole="">
            <v:imagedata r:id="rId240" o:title=""/>
          </v:shape>
          <o:OLEObject Type="Embed" ProgID="Equation.DSMT4" ShapeID="_x0000_i1139" DrawAspect="Content" ObjectID="_1366279718" r:id="rId241"/>
        </w:object>
      </w:r>
      <w:r>
        <w:t xml:space="preserve">is often expressed as a function of </w:t>
      </w:r>
      <w:r w:rsidR="00905817" w:rsidRPr="00905817">
        <w:rPr>
          <w:position w:val="-6"/>
        </w:rPr>
        <w:object w:dxaOrig="1400" w:dyaOrig="320" w14:anchorId="19C0DC25">
          <v:shape id="_x0000_i1140" type="#_x0000_t75" style="width:69.85pt;height:15.7pt" o:ole="">
            <v:imagedata r:id="rId242" o:title=""/>
          </v:shape>
          <o:OLEObject Type="Embed" ProgID="Equation.DSMT4" ShapeID="_x0000_i1140" DrawAspect="Content" ObjectID="_1366279719" r:id="rId243"/>
        </w:object>
      </w:r>
      <w:r>
        <w:rPr>
          <w:b/>
        </w:rPr>
        <w:t>.</w:t>
      </w:r>
      <w:r>
        <w:t xml:space="preserve"> Noting that </w:t>
      </w:r>
      <w:r w:rsidR="00905817" w:rsidRPr="00905817">
        <w:rPr>
          <w:position w:val="-24"/>
        </w:rPr>
        <w:object w:dxaOrig="820" w:dyaOrig="620" w14:anchorId="1C18AACE">
          <v:shape id="_x0000_i1141" type="#_x0000_t75" style="width:41.35pt;height:30.65pt" o:ole="">
            <v:imagedata r:id="rId244" o:title=""/>
          </v:shape>
          <o:OLEObject Type="Embed" ProgID="Equation.DSMT4" ShapeID="_x0000_i1141" DrawAspect="Content" ObjectID="_1366279720"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65pt;height:37.05pt" o:ole="">
            <v:imagedata r:id="rId246" o:title=""/>
          </v:shape>
          <o:OLEObject Type="Embed" ProgID="Equation.DSMT4" ShapeID="_x0000_i1142" DrawAspect="Content" ObjectID="_1366279721"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132" w:name="_Toc289032523"/>
      <w:r>
        <w:t>Isotropic Hyperelasticity</w:t>
      </w:r>
      <w:bookmarkEnd w:id="1132"/>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85pt" o:ole="">
            <v:imagedata r:id="rId248" o:title=""/>
          </v:shape>
          <o:OLEObject Type="Embed" ProgID="Equation.DSMT4" ShapeID="_x0000_i1143" DrawAspect="Content" ObjectID="_1366279722"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49.7pt;height:22.1pt" o:ole="">
            <v:imagedata r:id="rId250" o:title=""/>
          </v:shape>
          <o:OLEObject Type="Embed" ProgID="Equation.DSMT4" ShapeID="_x0000_i1144" DrawAspect="Content" ObjectID="_1366279723"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35pt;height:30.65pt" o:ole="">
            <v:imagedata r:id="rId252" o:title=""/>
          </v:shape>
          <o:OLEObject Type="Embed" ProgID="Equation.DSMT4" ShapeID="_x0000_i1145" DrawAspect="Content" ObjectID="_1366279724"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pt;height:34.2pt" o:ole="">
            <v:imagedata r:id="rId254" o:title=""/>
          </v:shape>
          <o:OLEObject Type="Embed" ProgID="Equation.DSMT4" ShapeID="_x0000_i1146" DrawAspect="Content" ObjectID="_1366279725" r:id="rId255"/>
        </w:object>
      </w:r>
      <w:r>
        <w:t>.</w:t>
      </w:r>
      <w:r>
        <w:tab/>
      </w:r>
      <w:r>
        <w:fldChar w:fldCharType="begin"/>
      </w:r>
      <w:r>
        <w:instrText xml:space="preserve"> MACROBUTTON MTPlaceRef \* MERGEFORMAT </w:instrText>
      </w:r>
      <w:fldSimple w:instr=" SEQ MTEqn \h \* MERGEFORMAT "/>
      <w:bookmarkStart w:id="1133" w:name="ZEqnNum92927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64</w:instrText>
        </w:r>
      </w:fldSimple>
      <w:r>
        <w:instrText>)</w:instrText>
      </w:r>
      <w:bookmarkEnd w:id="1133"/>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pt;height:30.65pt" o:ole="">
            <v:imagedata r:id="rId256" o:title=""/>
          </v:shape>
          <o:OLEObject Type="Embed" ProgID="Equation.DSMT4" ShapeID="_x0000_i1147" DrawAspect="Content" ObjectID="_1366279726" r:id="rId257"/>
        </w:object>
      </w:r>
      <w:r w:rsidR="00201B2F">
        <w:t>.</w:t>
      </w:r>
      <w:r>
        <w:tab/>
      </w:r>
      <w:r>
        <w:fldChar w:fldCharType="begin"/>
      </w:r>
      <w:r>
        <w:instrText xml:space="preserve"> MACROBUTTON MTPlaceRef \* MERGEFORMAT </w:instrText>
      </w:r>
      <w:fldSimple w:instr=" SEQ MTEqn \h \* MERGEFORMAT "/>
      <w:bookmarkStart w:id="1134" w:name="ZEqnNum94893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65</w:instrText>
        </w:r>
      </w:fldSimple>
      <w:r>
        <w:instrText>)</w:instrText>
      </w:r>
      <w:bookmarkEnd w:id="1134"/>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E3755C">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E3755C">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5.9pt;height:22.1pt" o:ole="">
            <v:imagedata r:id="rId258" o:title=""/>
          </v:shape>
          <o:OLEObject Type="Embed" ProgID="Equation.DSMT4" ShapeID="_x0000_i1148" DrawAspect="Content" ObjectID="_1366279727"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pt;height:19.25pt" o:ole="">
            <v:imagedata r:id="rId260" o:title=""/>
          </v:shape>
          <o:OLEObject Type="Embed" ProgID="Equation.DSMT4" ShapeID="_x0000_i1149" DrawAspect="Content" ObjectID="_1366279728" r:id="rId261"/>
        </w:object>
      </w:r>
      <w:r>
        <w:t xml:space="preserve">, </w:t>
      </w:r>
      <w:r w:rsidR="00905817" w:rsidRPr="00905817">
        <w:rPr>
          <w:position w:val="-12"/>
        </w:rPr>
        <w:object w:dxaOrig="1380" w:dyaOrig="360" w14:anchorId="72040392">
          <v:shape id="_x0000_i1150" type="#_x0000_t75" style="width:69.15pt;height:19.25pt" o:ole="">
            <v:imagedata r:id="rId262" o:title=""/>
          </v:shape>
          <o:OLEObject Type="Embed" ProgID="Equation.DSMT4" ShapeID="_x0000_i1150" DrawAspect="Content" ObjectID="_1366279729" r:id="rId263"/>
        </w:object>
      </w:r>
      <w:r>
        <w:t xml:space="preserve">, and </w:t>
      </w:r>
      <w:r w:rsidR="00905817" w:rsidRPr="00905817">
        <w:rPr>
          <w:position w:val="-12"/>
        </w:rPr>
        <w:object w:dxaOrig="1359" w:dyaOrig="360" w14:anchorId="43927B08">
          <v:shape id="_x0000_i1151" type="#_x0000_t75" style="width:67.7pt;height:19.25pt" o:ole="">
            <v:imagedata r:id="rId264" o:title=""/>
          </v:shape>
          <o:OLEObject Type="Embed" ProgID="Equation.DSMT4" ShapeID="_x0000_i1151" DrawAspect="Content" ObjectID="_1366279730"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E3755C">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75pt;height:22.1pt" o:ole="">
            <v:imagedata r:id="rId266" o:title=""/>
          </v:shape>
          <o:OLEObject Type="Embed" ProgID="Equation.DSMT4" ShapeID="_x0000_i1152" DrawAspect="Content" ObjectID="_1366279731"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1pt;height:19.25pt" o:ole="">
            <v:imagedata r:id="rId268" o:title=""/>
          </v:shape>
          <o:OLEObject Type="Embed" ProgID="Equation.DSMT4" ShapeID="_x0000_i1153" DrawAspect="Content" ObjectID="_1366279732" r:id="rId269"/>
        </w:object>
      </w:r>
      <w:r>
        <w:t xml:space="preserve">, </w:t>
      </w:r>
      <w:r w:rsidR="00905817" w:rsidRPr="00905817">
        <w:rPr>
          <w:position w:val="-12"/>
        </w:rPr>
        <w:object w:dxaOrig="360" w:dyaOrig="360" w14:anchorId="5719A982">
          <v:shape id="_x0000_i1154" type="#_x0000_t75" style="width:19.25pt;height:19.25pt" o:ole="">
            <v:imagedata r:id="rId270" o:title=""/>
          </v:shape>
          <o:OLEObject Type="Embed" ProgID="Equation.DSMT4" ShapeID="_x0000_i1154" DrawAspect="Content" ObjectID="_1366279733" r:id="rId271"/>
        </w:object>
      </w:r>
      <w:r>
        <w:t xml:space="preserve">, and </w:t>
      </w:r>
      <w:r w:rsidR="00905817" w:rsidRPr="00905817">
        <w:rPr>
          <w:position w:val="-12"/>
        </w:rPr>
        <w:object w:dxaOrig="340" w:dyaOrig="360" w14:anchorId="557E5D67">
          <v:shape id="_x0000_i1155" type="#_x0000_t75" style="width:17.1pt;height:19.25pt" o:ole="">
            <v:imagedata r:id="rId272" o:title=""/>
          </v:shape>
          <o:OLEObject Type="Embed" ProgID="Equation.DSMT4" ShapeID="_x0000_i1155" DrawAspect="Content" ObjectID="_1366279734"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1pt;height:19.25pt" o:ole="">
            <v:imagedata r:id="rId274" o:title=""/>
          </v:shape>
          <o:OLEObject Type="Embed" ProgID="Equation.DSMT4" ShapeID="_x0000_i1156" DrawAspect="Content" ObjectID="_1366279735" r:id="rId275"/>
        </w:object>
      </w:r>
      <w:r>
        <w:t xml:space="preserve">, </w:t>
      </w:r>
      <w:r w:rsidR="00905817" w:rsidRPr="00905817">
        <w:rPr>
          <w:position w:val="-12"/>
        </w:rPr>
        <w:object w:dxaOrig="360" w:dyaOrig="360" w14:anchorId="0B128BD1">
          <v:shape id="_x0000_i1157" type="#_x0000_t75" style="width:19.25pt;height:19.25pt" o:ole="">
            <v:imagedata r:id="rId276" o:title=""/>
          </v:shape>
          <o:OLEObject Type="Embed" ProgID="Equation.DSMT4" ShapeID="_x0000_i1157" DrawAspect="Content" ObjectID="_1366279736" r:id="rId277"/>
        </w:object>
      </w:r>
      <w:r>
        <w:t xml:space="preserve"> and </w:t>
      </w:r>
      <w:r w:rsidR="00905817" w:rsidRPr="00905817">
        <w:rPr>
          <w:position w:val="-12"/>
        </w:rPr>
        <w:object w:dxaOrig="340" w:dyaOrig="360" w14:anchorId="4E9528F4">
          <v:shape id="_x0000_i1158" type="#_x0000_t75" style="width:17.1pt;height:19.25pt" o:ole="">
            <v:imagedata r:id="rId278" o:title=""/>
          </v:shape>
          <o:OLEObject Type="Embed" ProgID="Equation.DSMT4" ShapeID="_x0000_i1158" DrawAspect="Content" ObjectID="_1366279737"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135" w:name="_Toc289032524"/>
      <w:r>
        <w:t>Isotropic Elasticity in Principal Directions</w:t>
      </w:r>
      <w:bookmarkEnd w:id="1135"/>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1pt;height:14.25pt" o:ole="">
            <v:imagedata r:id="rId280" o:title=""/>
          </v:shape>
          <o:OLEObject Type="Embed" ProgID="Equation.DSMT4" ShapeID="_x0000_i1159" DrawAspect="Content" ObjectID="_1366279738" r:id="rId281"/>
        </w:object>
      </w:r>
      <w:r w:rsidRPr="00C1257B">
        <w:t xml:space="preserve"> be denoted by </w:t>
      </w:r>
      <w:r w:rsidR="00905817" w:rsidRPr="00905817">
        <w:rPr>
          <w:position w:val="-12"/>
        </w:rPr>
        <w:object w:dxaOrig="300" w:dyaOrig="380" w14:anchorId="47B7D818">
          <v:shape id="_x0000_i1160" type="#_x0000_t75" style="width:14.95pt;height:19.25pt" o:ole="">
            <v:imagedata r:id="rId282" o:title=""/>
          </v:shape>
          <o:OLEObject Type="Embed" ProgID="Equation.DSMT4" ShapeID="_x0000_i1160" DrawAspect="Content" ObjectID="_1366279739" r:id="rId283"/>
        </w:object>
      </w:r>
      <w:r w:rsidRPr="00C1257B">
        <w:t xml:space="preserve"> (</w:t>
      </w:r>
      <w:r w:rsidR="00905817" w:rsidRPr="00905817">
        <w:rPr>
          <w:position w:val="-10"/>
        </w:rPr>
        <w:object w:dxaOrig="859" w:dyaOrig="320" w14:anchorId="1E6DE32F">
          <v:shape id="_x0000_i1161" type="#_x0000_t75" style="width:42.75pt;height:15.7pt" o:ole="">
            <v:imagedata r:id="rId284" o:title=""/>
          </v:shape>
          <o:OLEObject Type="Embed" ProgID="Equation.DSMT4" ShapeID="_x0000_i1161" DrawAspect="Content" ObjectID="_1366279740"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85pt;height:22.1pt" o:ole="">
            <v:imagedata r:id="rId286" o:title=""/>
          </v:shape>
          <o:OLEObject Type="Embed" ProgID="Equation.DSMT4" ShapeID="_x0000_i1162" DrawAspect="Content" ObjectID="_1366279741"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95pt;height:32.8pt" o:ole="">
            <v:imagedata r:id="rId288" o:title=""/>
          </v:shape>
          <o:OLEObject Type="Embed" ProgID="Equation.DSMT4" ShapeID="_x0000_i1163" DrawAspect="Content" ObjectID="_1366279742"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25pt" o:ole="">
            <v:imagedata r:id="rId290" o:title=""/>
          </v:shape>
          <o:OLEObject Type="Embed" ProgID="Equation.DSMT4" ShapeID="_x0000_i1164" DrawAspect="Content" ObjectID="_1366279743" r:id="rId291"/>
        </w:object>
      </w:r>
      <w:r w:rsidRPr="00C1257B">
        <w:t xml:space="preserve"> are the eigenvectors of </w:t>
      </w:r>
      <w:r w:rsidR="00905817" w:rsidRPr="00905817">
        <w:rPr>
          <w:position w:val="-6"/>
        </w:rPr>
        <w:object w:dxaOrig="240" w:dyaOrig="279" w14:anchorId="601F9167">
          <v:shape id="_x0000_i1165" type="#_x0000_t75" style="width:12.1pt;height:14.25pt" o:ole="">
            <v:imagedata r:id="rId292" o:title=""/>
          </v:shape>
          <o:OLEObject Type="Embed" ProgID="Equation.DSMT4" ShapeID="_x0000_i1165" DrawAspect="Content" ObjectID="_1366279744"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2pt" o:ole="">
            <v:imagedata r:id="rId294" o:title=""/>
          </v:shape>
          <o:OLEObject Type="Embed" ProgID="Equation.DSMT4" ShapeID="_x0000_i1166" DrawAspect="Content" ObjectID="_1366279745"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75pt;height:34.2pt" o:ole="">
            <v:imagedata r:id="rId296" o:title=""/>
          </v:shape>
          <o:OLEObject Type="Embed" ProgID="Equation.DSMT4" ShapeID="_x0000_i1167" DrawAspect="Content" ObjectID="_1366279746"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95pt" o:ole="">
            <v:imagedata r:id="rId298" o:title=""/>
          </v:shape>
          <o:OLEObject Type="Embed" ProgID="Equation.DSMT4" ShapeID="_x0000_i1168" DrawAspect="Content" ObjectID="_1366279747"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pt;height:15.7pt" o:ole="">
            <v:imagedata r:id="rId300" o:title=""/>
          </v:shape>
          <o:OLEObject Type="Embed" ProgID="Equation.DSMT4" ShapeID="_x0000_i1169" DrawAspect="Content" ObjectID="_1366279748" r:id="rId301"/>
        </w:object>
      </w:r>
      <w:r w:rsidRPr="00C1257B">
        <w:t xml:space="preserve"> form a permutation over </w:t>
      </w:r>
      <w:r w:rsidR="00905817" w:rsidRPr="00905817">
        <w:rPr>
          <w:position w:val="-10"/>
        </w:rPr>
        <w:object w:dxaOrig="540" w:dyaOrig="320" w14:anchorId="110E6D11">
          <v:shape id="_x0000_i1170" type="#_x0000_t75" style="width:27.1pt;height:15.7pt" o:ole="">
            <v:imagedata r:id="rId302" o:title=""/>
          </v:shape>
          <o:OLEObject Type="Embed" ProgID="Equation.DSMT4" ShapeID="_x0000_i1170" DrawAspect="Content" ObjectID="_1366279749"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75pt;height:111.9pt" o:ole="">
            <v:imagedata r:id="rId304" o:title=""/>
          </v:shape>
          <o:OLEObject Type="Embed" ProgID="Equation.DSMT4" ShapeID="_x0000_i1171" DrawAspect="Content" ObjectID="_1366279750" r:id="rId305"/>
        </w:object>
      </w:r>
      <w:r w:rsidRPr="00C1257B">
        <w:tab/>
      </w:r>
      <w:r w:rsidRPr="00C1257B">
        <w:fldChar w:fldCharType="begin"/>
      </w:r>
      <w:r w:rsidRPr="00C1257B">
        <w:instrText xml:space="preserve"> MACROBUTTON MTPlaceRef \* MERGEFORMAT </w:instrText>
      </w:r>
      <w:fldSimple w:instr=" SEQ MTEqn \h \* MERGEFORMAT "/>
      <w:bookmarkStart w:id="1136" w:name="ZEqnNum326891"/>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72</w:instrText>
        </w:r>
      </w:fldSimple>
      <w:r w:rsidRPr="00C1257B">
        <w:instrText>)</w:instrText>
      </w:r>
      <w:bookmarkEnd w:id="1136"/>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35pt;height:39.9pt" o:ole="">
            <v:imagedata r:id="rId306" o:title=""/>
          </v:shape>
          <o:OLEObject Type="Embed" ProgID="Equation.DSMT4" ShapeID="_x0000_i1172" DrawAspect="Content" ObjectID="_1366279751"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1137" w:author="Gerard" w:date="2015-05-06T12:49:00Z">
          <w:r w:rsidR="00E3755C" w:rsidRPr="00C1257B">
            <w:instrText>(</w:instrText>
          </w:r>
          <w:r w:rsidR="00E3755C">
            <w:instrText>2</w:instrText>
          </w:r>
          <w:r w:rsidR="00E3755C" w:rsidRPr="00C1257B">
            <w:instrText>.</w:instrText>
          </w:r>
          <w:r w:rsidR="00E3755C">
            <w:instrText>72</w:instrText>
          </w:r>
          <w:r w:rsidR="00E3755C" w:rsidRPr="00C1257B">
            <w:instrText>)</w:instrText>
          </w:r>
        </w:ins>
        <w:ins w:id="1138" w:author="Kingsley" w:date="2014-05-24T14:28:00Z">
          <w:del w:id="1139"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1140"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2pt" o:ole="">
            <v:imagedata r:id="rId308" o:title=""/>
          </v:shape>
          <o:OLEObject Type="Embed" ProgID="Equation.DSMT4" ShapeID="_x0000_i1173" DrawAspect="Content" ObjectID="_1366279752"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1141" w:name="ZEqnNum891122"/>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74</w:instrText>
        </w:r>
      </w:fldSimple>
      <w:r w:rsidRPr="00C1257B">
        <w:instrText>)</w:instrText>
      </w:r>
      <w:bookmarkEnd w:id="1141"/>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25pt" o:ole="">
            <v:imagedata r:id="rId310" o:title=""/>
          </v:shape>
          <o:OLEObject Type="Embed" ProgID="Equation.DSMT4" ShapeID="_x0000_i1174" DrawAspect="Content" ObjectID="_1366279753"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3pt;height:19.95pt" o:ole="">
            <v:imagedata r:id="rId312" o:title=""/>
          </v:shape>
          <o:OLEObject Type="Embed" ProgID="Equation.DSMT4" ShapeID="_x0000_i1175" DrawAspect="Content" ObjectID="_1366279754" r:id="rId313"/>
        </w:object>
      </w:r>
      <w:r w:rsidRPr="00C1257B">
        <w:t xml:space="preserve"> are the eigenvectors of </w:t>
      </w:r>
      <w:r w:rsidR="00905817" w:rsidRPr="00905817">
        <w:rPr>
          <w:position w:val="-6"/>
        </w:rPr>
        <w:object w:dxaOrig="200" w:dyaOrig="279" w14:anchorId="56989ACE">
          <v:shape id="_x0000_i1176" type="#_x0000_t75" style="width:10pt;height:14.25pt" o:ole="">
            <v:imagedata r:id="rId314" o:title=""/>
          </v:shape>
          <o:OLEObject Type="Embed" ProgID="Equation.DSMT4" ShapeID="_x0000_i1176" DrawAspect="Content" ObjectID="_1366279755"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2pt" o:ole="">
            <v:imagedata r:id="rId316" o:title=""/>
          </v:shape>
          <o:OLEObject Type="Embed" ProgID="Equation.DSMT4" ShapeID="_x0000_i1177" DrawAspect="Content" ObjectID="_1366279756"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85pt;height:116.2pt" o:ole="">
            <v:imagedata r:id="rId318" o:title=""/>
          </v:shape>
          <o:OLEObject Type="Embed" ProgID="Equation.DSMT4" ShapeID="_x0000_i1178" DrawAspect="Content" ObjectID="_1366279757"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142" w:name="_Ref176706100"/>
      <w:bookmarkStart w:id="1143" w:name="_Toc289032525"/>
      <w:r>
        <w:t>Nearly-Incompressible Hyperelasticity</w:t>
      </w:r>
      <w:bookmarkEnd w:id="1142"/>
      <w:bookmarkEnd w:id="1143"/>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pt;height:14.25pt" o:ole="">
            <v:imagedata r:id="rId320" o:title=""/>
          </v:shape>
          <o:OLEObject Type="Embed" ProgID="Equation.DSMT4" ShapeID="_x0000_i1179" DrawAspect="Content" ObjectID="_1366279758"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144"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8pt" o:ole="">
            <v:imagedata r:id="rId322" o:title=""/>
          </v:shape>
          <o:OLEObject Type="Embed" ProgID="Equation.DSMT4" ShapeID="_x0000_i1180" DrawAspect="Content" ObjectID="_1366279759" r:id="rId323"/>
        </w:object>
      </w:r>
      <w:r>
        <w:t>,</w:t>
      </w:r>
      <w:r>
        <w:tab/>
      </w:r>
      <w:r>
        <w:fldChar w:fldCharType="begin"/>
      </w:r>
      <w:r>
        <w:instrText xml:space="preserve"> MACROBUTTON MTPlaceRef \* MERGEFORMAT </w:instrText>
      </w:r>
      <w:fldSimple w:instr=" SEQ MTEqn \h \* MERGEFORMAT "/>
      <w:bookmarkStart w:id="1145" w:name="ZEqnNum51731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78</w:instrText>
        </w:r>
      </w:fldSimple>
      <w:r>
        <w:instrText>)</w:instrText>
      </w:r>
      <w:bookmarkEnd w:id="1145"/>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9pt;height:24.25pt" o:ole="">
            <v:imagedata r:id="rId324" o:title=""/>
          </v:shape>
          <o:OLEObject Type="Embed" ProgID="Equation.DSMT4" ShapeID="_x0000_i1181" DrawAspect="Content" ObjectID="_1366279760"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E3755C">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pt;height:14.25pt" o:ole="">
            <v:imagedata r:id="rId326" o:title=""/>
          </v:shape>
          <o:OLEObject Type="Embed" ProgID="Equation.DSMT4" ShapeID="_x0000_i1182" DrawAspect="Content" ObjectID="_1366279761"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65pt;height:19.95pt" o:ole="">
            <v:imagedata r:id="rId328" o:title=""/>
          </v:shape>
          <o:OLEObject Type="Embed" ProgID="Equation.DSMT4" ShapeID="_x0000_i1183" DrawAspect="Content" ObjectID="_1366279762" r:id="rId329"/>
        </w:object>
      </w:r>
      <w:r>
        <w:t xml:space="preserve"> to the distortional component </w:t>
      </w:r>
      <w:r w:rsidR="00905817" w:rsidRPr="00905817">
        <w:rPr>
          <w:position w:val="-14"/>
        </w:rPr>
        <w:object w:dxaOrig="660" w:dyaOrig="400" w14:anchorId="66C790A1">
          <v:shape id="_x0000_i1184" type="#_x0000_t75" style="width:32.8pt;height:19.95pt" o:ole="">
            <v:imagedata r:id="rId330" o:title=""/>
          </v:shape>
          <o:OLEObject Type="Embed" ProgID="Equation.DSMT4" ShapeID="_x0000_i1184" DrawAspect="Content" ObjectID="_1366279763"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1.9pt;height:19.95pt" o:ole="">
            <v:imagedata r:id="rId332" o:title=""/>
          </v:shape>
          <o:OLEObject Type="Embed" ProgID="Equation.DSMT4" ShapeID="_x0000_i1185" DrawAspect="Content" ObjectID="_1366279764" r:id="rId333"/>
        </w:object>
      </w:r>
      <w:r>
        <w:t>.</w:t>
      </w:r>
      <w:r>
        <w:tab/>
      </w:r>
      <w:r>
        <w:fldChar w:fldCharType="begin"/>
      </w:r>
      <w:r>
        <w:instrText xml:space="preserve"> MACROBUTTON MTPlaceRef \* MERGEFORMAT </w:instrText>
      </w:r>
      <w:fldSimple w:instr=" SEQ MTEqn \h \* MERGEFORMAT "/>
      <w:bookmarkStart w:id="1146" w:name="ZEqnNum998550"/>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79</w:instrText>
        </w:r>
      </w:fldSimple>
      <w:r>
        <w:instrText>)</w:instrText>
      </w:r>
      <w:bookmarkEnd w:id="1146"/>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E3755C">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E3755C">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1.95pt;height:99.1pt" o:ole="">
            <v:imagedata r:id="rId334" o:title=""/>
          </v:shape>
          <o:OLEObject Type="Embed" ProgID="Equation.DSMT4" ShapeID="_x0000_i1186" DrawAspect="Content" ObjectID="_1366279765" r:id="rId335"/>
        </w:object>
      </w:r>
      <w:r>
        <w:tab/>
      </w:r>
      <w:r>
        <w:fldChar w:fldCharType="begin"/>
      </w:r>
      <w:r>
        <w:instrText xml:space="preserve"> MACROBUTTON MTPlaceRef \* MERGEFORMAT </w:instrText>
      </w:r>
      <w:fldSimple w:instr=" SEQ MTEqn \h \* MERGEFORMAT "/>
      <w:bookmarkStart w:id="1147" w:name="ZEqnNum91818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80</w:instrText>
        </w:r>
      </w:fldSimple>
      <w:r>
        <w:instrText>)</w:instrText>
      </w:r>
      <w:bookmarkEnd w:id="1147"/>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05pt;height:30.65pt" o:ole="">
            <v:imagedata r:id="rId336" o:title=""/>
          </v:shape>
          <o:OLEObject Type="Embed" ProgID="Equation.DSMT4" ShapeID="_x0000_i1187" DrawAspect="Content" ObjectID="_1366279766"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65pt;height:30.65pt" o:ole="">
            <v:imagedata r:id="rId338" o:title=""/>
          </v:shape>
          <o:OLEObject Type="Embed" ProgID="Equation.DSMT4" ShapeID="_x0000_i1188" DrawAspect="Content" ObjectID="_1366279767" r:id="rId339"/>
        </w:object>
      </w:r>
      <w:r>
        <w:t>.</w:t>
      </w:r>
      <w:r>
        <w:tab/>
      </w:r>
      <w:r>
        <w:fldChar w:fldCharType="begin"/>
      </w:r>
      <w:r>
        <w:instrText xml:space="preserve"> MACROBUTTON MTPlaceRef \* MERGEFORMAT </w:instrText>
      </w:r>
      <w:fldSimple w:instr=" SEQ MTEqn \h \* MERGEFORMAT "/>
      <w:bookmarkStart w:id="1148" w:name="ZEqnNum84445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82</w:instrText>
        </w:r>
      </w:fldSimple>
      <w:r>
        <w:instrText>)</w:instrText>
      </w:r>
      <w:bookmarkEnd w:id="1148"/>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7pt;height:10pt" o:ole="">
            <v:imagedata r:id="rId340" o:title=""/>
          </v:shape>
          <o:OLEObject Type="Embed" ProgID="Equation.DSMT4" ShapeID="_x0000_i1189" DrawAspect="Content" ObjectID="_1366279768"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7pt;height:10pt" o:ole="">
            <v:imagedata r:id="rId342" o:title=""/>
          </v:shape>
          <o:OLEObject Type="Embed" ProgID="Equation.DSMT4" ShapeID="_x0000_i1190" DrawAspect="Content" ObjectID="_1366279769"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E3755C">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E3755C">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75pt;height:30.65pt" o:ole="">
            <v:imagedata r:id="rId344" o:title=""/>
          </v:shape>
          <o:OLEObject Type="Embed" ProgID="Equation.DSMT4" ShapeID="_x0000_i1191" DrawAspect="Content" ObjectID="_1366279770"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E3755C">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75pt;height:19.25pt" o:ole="">
            <v:imagedata r:id="rId346" o:title=""/>
          </v:shape>
          <o:OLEObject Type="Embed" ProgID="Equation.DSMT4" ShapeID="_x0000_i1192" DrawAspect="Content" ObjectID="_1366279771"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84</w:instrText>
        </w:r>
      </w:fldSimple>
      <w:r>
        <w:instrText>)</w:instrText>
      </w:r>
      <w:r>
        <w:fldChar w:fldCharType="end"/>
      </w:r>
    </w:p>
    <w:p w14:paraId="51BFB68D" w14:textId="618834C1" w:rsidR="002147C8" w:rsidRDefault="002147C8" w:rsidP="002147C8">
      <w:r>
        <w:t xml:space="preserve">where the </w:t>
      </w:r>
      <w:commentRangeStart w:id="1149"/>
      <w:r>
        <w:rPr>
          <w:i/>
        </w:rPr>
        <w:t xml:space="preserve">fictitious second Piola-Kirchoff </w:t>
      </w:r>
      <w:commentRangeEnd w:id="1149"/>
      <w:r w:rsidR="00FC5099">
        <w:rPr>
          <w:rStyle w:val="CommentReference"/>
        </w:rPr>
        <w:commentReference w:id="1149"/>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153375">
        <w:fldChar w:fldCharType="begin"/>
      </w:r>
      <w:r w:rsidR="00153375">
        <w:instrText xml:space="preserve"> HYPERLINK \l "_ENREF_4" \o "Holzapfel, 2000 #69" </w:instrText>
      </w:r>
      <w:ins w:id="1150" w:author="Gerard" w:date="2015-05-06T12:49:00Z"/>
      <w:r w:rsidR="00153375">
        <w:fldChar w:fldCharType="separate"/>
      </w:r>
      <w:r w:rsidR="00214E15">
        <w:rPr>
          <w:noProof/>
        </w:rPr>
        <w:t>4</w:t>
      </w:r>
      <w:r w:rsidR="00153375">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05pt;height:32.8pt" o:ole="">
            <v:imagedata r:id="rId349" o:title=""/>
          </v:shape>
          <o:OLEObject Type="Embed" ProgID="Equation.DSMT4" ShapeID="_x0000_i1193" DrawAspect="Content" ObjectID="_1366279772"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7pt;height:30.65pt" o:ole="">
            <v:imagedata r:id="rId351" o:title=""/>
          </v:shape>
          <o:OLEObject Type="Embed" ProgID="Equation.DSMT4" ShapeID="_x0000_i1194" DrawAspect="Content" ObjectID="_1366279773"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E3755C">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25pt" o:ole="">
            <v:imagedata r:id="rId353" o:title=""/>
          </v:shape>
          <o:OLEObject Type="Embed" ProgID="Equation.DSMT4" ShapeID="_x0000_i1195" DrawAspect="Content" ObjectID="_1366279774"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3pt;height:32.8pt" o:ole="">
            <v:imagedata r:id="rId355" o:title=""/>
          </v:shape>
          <o:OLEObject Type="Embed" ProgID="Equation.DSMT4" ShapeID="_x0000_i1196" DrawAspect="Content" ObjectID="_1366279775"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88</w:instrText>
        </w:r>
      </w:fldSimple>
      <w:r>
        <w:instrText>)</w:instrText>
      </w:r>
      <w:r>
        <w:fldChar w:fldCharType="end"/>
      </w:r>
    </w:p>
    <w:p w14:paraId="3B727527" w14:textId="77777777" w:rsidR="008C7882" w:rsidRPr="00272B4D" w:rsidRDefault="008C7882" w:rsidP="008C7882">
      <w:pPr>
        <w:pStyle w:val="Heading3"/>
      </w:pPr>
      <w:bookmarkStart w:id="1151" w:name="_Toc289032526"/>
      <w:r>
        <w:t>Transversely Isotropic Hyperelasticity</w:t>
      </w:r>
      <w:bookmarkEnd w:id="1151"/>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153375">
        <w:fldChar w:fldCharType="begin"/>
      </w:r>
      <w:r w:rsidR="00153375">
        <w:instrText xml:space="preserve"> HYPERLINK \l "_ENREF_5" \o "Weiss, 1996 #14" </w:instrText>
      </w:r>
      <w:ins w:id="1152" w:author="Gerard" w:date="2015-05-06T12:49:00Z"/>
      <w:r w:rsidR="00153375">
        <w:fldChar w:fldCharType="separate"/>
      </w:r>
      <w:r w:rsidR="00214E15">
        <w:rPr>
          <w:noProof/>
        </w:rPr>
        <w:t>5</w:t>
      </w:r>
      <w:r w:rsidR="00153375">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85pt;height:12.85pt" o:ole="">
            <v:imagedata r:id="rId357" o:title=""/>
          </v:shape>
          <o:OLEObject Type="Embed" ProgID="Equation.DSMT4" ShapeID="_x0000_i1197" DrawAspect="Content" ObjectID="_1366279776"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8pt;height:19.95pt" o:ole="">
            <v:imagedata r:id="rId359" o:title=""/>
          </v:shape>
          <o:OLEObject Type="Embed" ProgID="Equation.DSMT4" ShapeID="_x0000_i1198" DrawAspect="Content" ObjectID="_1366279777" r:id="rId360"/>
        </w:object>
      </w:r>
      <w:r>
        <w:t xml:space="preserve"> may be described by a unit vector field </w:t>
      </w:r>
      <w:r w:rsidR="00905817" w:rsidRPr="00905817">
        <w:rPr>
          <w:position w:val="-16"/>
        </w:rPr>
        <w:object w:dxaOrig="940" w:dyaOrig="440" w14:anchorId="68775AAC">
          <v:shape id="_x0000_i1199" type="#_x0000_t75" style="width:47.05pt;height:22.1pt" o:ole="">
            <v:imagedata r:id="rId361" o:title=""/>
          </v:shape>
          <o:OLEObject Type="Embed" ProgID="Equation.DSMT4" ShapeID="_x0000_i1199" DrawAspect="Content" ObjectID="_1366279778" r:id="rId362"/>
        </w:object>
      </w:r>
      <w:r>
        <w:t xml:space="preserve">. In general, the fibers will also undergo length change. The fiber </w:t>
      </w:r>
      <w:r>
        <w:lastRenderedPageBreak/>
        <w:t xml:space="preserve">stretch, </w:t>
      </w:r>
      <w:r w:rsidR="00905817" w:rsidRPr="00905817">
        <w:rPr>
          <w:position w:val="-6"/>
        </w:rPr>
        <w:object w:dxaOrig="220" w:dyaOrig="279" w14:anchorId="36DD6F16">
          <v:shape id="_x0000_i1200" type="#_x0000_t75" style="width:10.7pt;height:14.25pt" o:ole="">
            <v:imagedata r:id="rId363" o:title=""/>
          </v:shape>
          <o:OLEObject Type="Embed" ProgID="Equation.DSMT4" ShapeID="_x0000_i1200" DrawAspect="Content" ObjectID="_1366279779"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35pt;height:14.25pt" o:ole="">
            <v:imagedata r:id="rId365" o:title=""/>
          </v:shape>
          <o:OLEObject Type="Embed" ProgID="Equation.DSMT4" ShapeID="_x0000_i1201" DrawAspect="Content" ObjectID="_1366279780"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pt;height:10.7pt" o:ole="">
            <v:imagedata r:id="rId367" o:title=""/>
          </v:shape>
          <o:OLEObject Type="Embed" ProgID="Equation.DSMT4" ShapeID="_x0000_i1202" DrawAspect="Content" ObjectID="_1366279781"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6.3pt;height:15.7pt" o:ole="">
            <v:imagedata r:id="rId369" o:title=""/>
          </v:shape>
          <o:OLEObject Type="Embed" ProgID="Equation.DSMT4" ShapeID="_x0000_i1203" DrawAspect="Content" ObjectID="_1366279782"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9pt;height:19.95pt" o:ole="">
            <v:imagedata r:id="rId371" o:title=""/>
          </v:shape>
          <o:OLEObject Type="Embed" ProgID="Equation.DSMT4" ShapeID="_x0000_i1204" DrawAspect="Content" ObjectID="_1366279783"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1pt;height:14.25pt" o:ole="">
            <v:imagedata r:id="rId373" o:title=""/>
          </v:shape>
          <o:OLEObject Type="Embed" ProgID="Equation.DSMT4" ShapeID="_x0000_i1205" DrawAspect="Content" ObjectID="_1366279784" r:id="rId374"/>
        </w:object>
      </w:r>
      <w:r w:rsidRPr="00C2754B">
        <w:t xml:space="preserve"> </w:t>
      </w:r>
      <w:r>
        <w:t xml:space="preserve">and </w:t>
      </w:r>
      <w:r w:rsidR="00905817" w:rsidRPr="00905817">
        <w:rPr>
          <w:position w:val="-6"/>
        </w:rPr>
        <w:object w:dxaOrig="700" w:dyaOrig="279" w14:anchorId="24101A66">
          <v:shape id="_x0000_i1206" type="#_x0000_t75" style="width:34.95pt;height:14.25pt" o:ole="">
            <v:imagedata r:id="rId375" o:title=""/>
          </v:shape>
          <o:OLEObject Type="Embed" ProgID="Equation.DSMT4" ShapeID="_x0000_i1206" DrawAspect="Content" ObjectID="_1366279785"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153375">
        <w:fldChar w:fldCharType="begin"/>
      </w:r>
      <w:r w:rsidR="00153375">
        <w:instrText xml:space="preserve"> HYPERLINK \l "_ENREF_3" \o "Spencer, 1984 #22" </w:instrText>
      </w:r>
      <w:ins w:id="1153" w:author="Gerard" w:date="2015-05-06T12:49:00Z"/>
      <w:r w:rsidR="00153375">
        <w:fldChar w:fldCharType="separate"/>
      </w:r>
      <w:r w:rsidR="00214E15">
        <w:rPr>
          <w:noProof/>
        </w:rPr>
        <w:t>3</w:t>
      </w:r>
      <w:r w:rsidR="00153375">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3.05pt;height:30.65pt" o:ole="">
            <v:imagedata r:id="rId377" o:title=""/>
          </v:shape>
          <o:OLEObject Type="Embed" ProgID="Equation.DSMT4" ShapeID="_x0000_i1207" DrawAspect="Content" ObjectID="_1366279786"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85pt;height:19.25pt" o:ole="">
            <v:imagedata r:id="rId379" o:title=""/>
          </v:shape>
          <o:OLEObject Type="Embed" ProgID="Equation.DSMT4" ShapeID="_x0000_i1208" DrawAspect="Content" ObjectID="_1366279787"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7pt;height:22.1pt" o:ole="">
            <v:imagedata r:id="rId381" o:title=""/>
          </v:shape>
          <o:OLEObject Type="Embed" ProgID="Equation.DSMT4" ShapeID="_x0000_i1209" DrawAspect="Content" ObjectID="_1366279788"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2pt;height:34.95pt" o:ole="">
            <v:imagedata r:id="rId383" o:title=""/>
          </v:shape>
          <o:OLEObject Type="Embed" ProgID="Equation.DSMT4" ShapeID="_x0000_i1210" DrawAspect="Content" ObjectID="_1366279789"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E3755C">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65pt;height:19.95pt" o:ole="">
            <v:imagedata r:id="rId385" o:title=""/>
          </v:shape>
          <o:OLEObject Type="Embed" ProgID="Equation.DSMT4" ShapeID="_x0000_i1211" DrawAspect="Content" ObjectID="_1366279790" r:id="rId386"/>
        </w:object>
      </w:r>
      <w:r>
        <w:t>.</w:t>
      </w:r>
      <w:r>
        <w:tab/>
      </w:r>
      <w:r>
        <w:fldChar w:fldCharType="begin"/>
      </w:r>
      <w:r>
        <w:instrText xml:space="preserve"> MACROBUTTON MTPlaceRef \* MERGEFORMAT </w:instrText>
      </w:r>
      <w:fldSimple w:instr=" SEQ MTEqn \h \* MERGEFORMAT "/>
      <w:bookmarkStart w:id="1154" w:name="ZEqnNum55044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95</w:instrText>
        </w:r>
      </w:fldSimple>
      <w:r>
        <w:instrText>)</w:instrText>
      </w:r>
      <w:bookmarkEnd w:id="1154"/>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1pt;height:19.25pt" o:ole="">
            <v:imagedata r:id="rId387" o:title=""/>
          </v:shape>
          <o:OLEObject Type="Embed" ProgID="Equation.DSMT4" ShapeID="_x0000_i1212" DrawAspect="Content" ObjectID="_1366279791"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25pt;height:19.25pt" o:ole="">
            <v:imagedata r:id="rId389" o:title=""/>
          </v:shape>
          <o:OLEObject Type="Embed" ProgID="Equation.DSMT4" ShapeID="_x0000_i1213" DrawAspect="Content" ObjectID="_1366279792"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1pt;height:19.25pt" o:ole="">
            <v:imagedata r:id="rId391" o:title=""/>
          </v:shape>
          <o:OLEObject Type="Embed" ProgID="Equation.DSMT4" ShapeID="_x0000_i1214" DrawAspect="Content" ObjectID="_1366279793"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E3755C">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153375">
        <w:fldChar w:fldCharType="begin"/>
      </w:r>
      <w:r w:rsidR="00153375">
        <w:instrText xml:space="preserve"> HYPERLINK \l "_ENREF_6" \o "Horowitz, 1988 #27" </w:instrText>
      </w:r>
      <w:ins w:id="1155" w:author="Gerard" w:date="2015-05-06T12:49:00Z"/>
      <w:r w:rsidR="00153375">
        <w:fldChar w:fldCharType="separate"/>
      </w:r>
      <w:r w:rsidR="00214E15">
        <w:rPr>
          <w:noProof/>
        </w:rPr>
        <w:t>6-8</w:t>
      </w:r>
      <w:r w:rsidR="00153375">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156" w:name="_Toc176704828"/>
      <w:bookmarkStart w:id="1157" w:name="_Ref189743783"/>
      <w:bookmarkStart w:id="1158" w:name="_Toc289032527"/>
      <w:r>
        <w:lastRenderedPageBreak/>
        <w:t>Biphasic Material</w:t>
      </w:r>
      <w:bookmarkEnd w:id="1156"/>
      <w:bookmarkEnd w:id="1157"/>
      <w:bookmarkEnd w:id="1158"/>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159" w:name="_Toc176704829"/>
      <w:bookmarkStart w:id="1160" w:name="_Toc289032528"/>
      <w:r>
        <w:t>Governing Equations</w:t>
      </w:r>
      <w:bookmarkEnd w:id="1159"/>
      <w:bookmarkEnd w:id="1160"/>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153375">
        <w:fldChar w:fldCharType="begin"/>
      </w:r>
      <w:r w:rsidR="00153375">
        <w:instrText xml:space="preserve"> HYPERLINK \l "_ENREF_9" \o "Bowen, 1980 #18" </w:instrText>
      </w:r>
      <w:ins w:id="1161" w:author="Gerard" w:date="2015-05-06T12:49:00Z"/>
      <w:r w:rsidR="00153375">
        <w:fldChar w:fldCharType="separate"/>
      </w:r>
      <w:r w:rsidR="00214E15">
        <w:rPr>
          <w:noProof/>
        </w:rPr>
        <w:t>9</w:t>
      </w:r>
      <w:r w:rsidR="00153375">
        <w:rPr>
          <w:noProof/>
        </w:rPr>
        <w:fldChar w:fldCharType="end"/>
      </w:r>
      <w:r w:rsidR="00A56950">
        <w:rPr>
          <w:noProof/>
        </w:rPr>
        <w:t xml:space="preserve">, </w:t>
      </w:r>
      <w:r w:rsidR="00153375">
        <w:fldChar w:fldCharType="begin"/>
      </w:r>
      <w:r w:rsidR="00153375">
        <w:instrText xml:space="preserve"> HYPERLINK \l "_ENREF_10" \o "Mow, 1980 #33" </w:instrText>
      </w:r>
      <w:ins w:id="1162" w:author="Gerard" w:date="2015-05-06T12:49:00Z"/>
      <w:r w:rsidR="00153375">
        <w:fldChar w:fldCharType="separate"/>
      </w:r>
      <w:r w:rsidR="00214E15">
        <w:rPr>
          <w:noProof/>
        </w:rPr>
        <w:t>10</w:t>
      </w:r>
      <w:r w:rsidR="00153375">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153375">
        <w:fldChar w:fldCharType="begin"/>
      </w:r>
      <w:r w:rsidR="00153375">
        <w:instrText xml:space="preserve"> HYPERLINK \l "_ENREF_11" \o "Truesdell, 1960 #49" </w:instrText>
      </w:r>
      <w:ins w:id="1163" w:author="Gerard" w:date="2015-05-06T12:49:00Z"/>
      <w:r w:rsidR="00153375">
        <w:fldChar w:fldCharType="separate"/>
      </w:r>
      <w:r w:rsidR="00214E15">
        <w:rPr>
          <w:noProof/>
        </w:rPr>
        <w:t>11</w:t>
      </w:r>
      <w:r w:rsidR="00153375">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1pt;height:10.7pt" o:ole="">
            <v:imagedata r:id="rId393" o:title=""/>
          </v:shape>
          <o:OLEObject Type="Embed" ProgID="Equation.DSMT4" ShapeID="_x0000_i1215" DrawAspect="Content" ObjectID="_1366279794" r:id="rId394"/>
        </w:object>
      </w:r>
      <w:r w:rsidRPr="000037DA">
        <w:t xml:space="preserve"> of a mixture (</w:t>
      </w:r>
      <w:r w:rsidR="00905817" w:rsidRPr="00905817">
        <w:rPr>
          <w:position w:val="-6"/>
        </w:rPr>
        <w:object w:dxaOrig="580" w:dyaOrig="220" w14:anchorId="1C3D006A">
          <v:shape id="_x0000_i1216" type="#_x0000_t75" style="width:29.25pt;height:10.7pt" o:ole="">
            <v:imagedata r:id="rId395" o:title=""/>
          </v:shape>
          <o:OLEObject Type="Embed" ProgID="Equation.DSMT4" ShapeID="_x0000_i1216" DrawAspect="Content" ObjectID="_1366279795" r:id="rId396"/>
        </w:object>
      </w:r>
      <w:r w:rsidRPr="000037DA">
        <w:t xml:space="preserve"> for the solid and </w:t>
      </w:r>
      <w:r w:rsidR="00905817" w:rsidRPr="00905817">
        <w:rPr>
          <w:position w:val="-6"/>
        </w:rPr>
        <w:object w:dxaOrig="639" w:dyaOrig="220" w14:anchorId="7DC08CBD">
          <v:shape id="_x0000_i1217" type="#_x0000_t75" style="width:30.65pt;height:10.7pt" o:ole="">
            <v:imagedata r:id="rId397" o:title=""/>
          </v:shape>
          <o:OLEObject Type="Embed" ProgID="Equation.DSMT4" ShapeID="_x0000_i1217" DrawAspect="Content" ObjectID="_1366279796" r:id="rId398"/>
        </w:object>
      </w:r>
      <w:r w:rsidRPr="000037DA">
        <w:t xml:space="preserve"> for the fluid) has a separate motion </w:t>
      </w:r>
      <w:r w:rsidR="00905817" w:rsidRPr="00905817">
        <w:rPr>
          <w:position w:val="-16"/>
        </w:rPr>
        <w:object w:dxaOrig="1020" w:dyaOrig="440" w14:anchorId="0EF7B0DD">
          <v:shape id="_x0000_i1218" type="#_x0000_t75" style="width:51.35pt;height:22.1pt" o:ole="">
            <v:imagedata r:id="rId399" o:title=""/>
          </v:shape>
          <o:OLEObject Type="Embed" ProgID="Equation.DSMT4" ShapeID="_x0000_i1218" DrawAspect="Content" ObjectID="_1366279797"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25pt;height:14.95pt" o:ole="">
            <v:imagedata r:id="rId401" o:title=""/>
          </v:shape>
          <o:OLEObject Type="Embed" ProgID="Equation.DSMT4" ShapeID="_x0000_i1219" DrawAspect="Content" ObjectID="_1366279798" r:id="rId40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03" o:title=""/>
          </v:shape>
          <o:OLEObject Type="Embed" ProgID="Equation.DSMT4" ShapeID="_x0000_i1220" DrawAspect="Content" ObjectID="_1366279799"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85pt;height:22.1pt" o:ole="">
            <v:imagedata r:id="rId405" o:title=""/>
          </v:shape>
          <o:OLEObject Type="Embed" ProgID="Equation.DSMT4" ShapeID="_x0000_i1221" DrawAspect="Content" ObjectID="_1366279800"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5pt;height:10.7pt" o:ole="">
            <v:imagedata r:id="rId407" o:title=""/>
          </v:shape>
          <o:OLEObject Type="Embed" ProgID="Equation.DSMT4" ShapeID="_x0000_i1222" DrawAspect="Content" ObjectID="_1366279801" r:id="rId40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164"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7pt" o:ole="">
            <v:imagedata r:id="rId409" o:title=""/>
          </v:shape>
          <o:OLEObject Type="Embed" ProgID="Equation.DSMT4" ShapeID="_x0000_i1223" DrawAspect="Content" ObjectID="_1366279802" r:id="rId410"/>
        </w:object>
      </w:r>
      <w:r>
        <w:t>,</w:t>
      </w:r>
      <w:r>
        <w:tab/>
      </w:r>
      <w:r>
        <w:fldChar w:fldCharType="begin"/>
      </w:r>
      <w:r>
        <w:instrText xml:space="preserve"> MACROBUTTON MTPlaceRef \* MERGEFORMAT </w:instrText>
      </w:r>
      <w:fldSimple w:instr=" SEQ MTEqn \h \* MERGEFORMAT "/>
      <w:bookmarkStart w:id="1165" w:name="ZEqnNum90298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97</w:instrText>
        </w:r>
      </w:fldSimple>
      <w:r>
        <w:instrText>)</w:instrText>
      </w:r>
      <w:bookmarkEnd w:id="1165"/>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7pt;height:10.7pt" o:ole="">
            <v:imagedata r:id="rId411" o:title=""/>
          </v:shape>
          <o:OLEObject Type="Embed" ProgID="Equation.DSMT4" ShapeID="_x0000_i1224" DrawAspect="Content" ObjectID="_1366279803" r:id="rId412"/>
        </w:object>
      </w:r>
      <w:r w:rsidRPr="000037DA">
        <w:t xml:space="preserve"> is the Cauchy stress for the mixture</w:t>
      </w:r>
      <w:ins w:id="1166" w:author="Gerard" w:date="2014-11-06T14:13:00Z">
        <w:r w:rsidR="00FF69F4">
          <w:t xml:space="preserve">, </w:t>
        </w:r>
      </w:ins>
      <w:r w:rsidR="00905817" w:rsidRPr="00905817">
        <w:rPr>
          <w:position w:val="-10"/>
        </w:rPr>
        <w:object w:dxaOrig="240" w:dyaOrig="260" w14:anchorId="0A006620">
          <v:shape id="_x0000_i1225" type="#_x0000_t75" style="width:12.1pt;height:12.85pt" o:ole="">
            <v:imagedata r:id="rId413" o:title=""/>
          </v:shape>
          <o:OLEObject Type="Embed" ProgID="Equation.DSMT4" ShapeID="_x0000_i1225" DrawAspect="Content" ObjectID="_1366279804" r:id="rId414"/>
        </w:object>
      </w:r>
      <w:ins w:id="1167" w:author="Gerard" w:date="2014-11-06T14:13:00Z">
        <w:r w:rsidR="00FF69F4">
          <w:t xml:space="preserve"> </w:t>
        </w:r>
      </w:ins>
      <w:ins w:id="1168" w:author="Gerard" w:date="2014-11-06T14:14:00Z">
        <w:r w:rsidR="00FF69F4">
          <w:t xml:space="preserve">is the mixture density and </w:t>
        </w:r>
      </w:ins>
      <w:r w:rsidR="00905817" w:rsidRPr="00905817">
        <w:rPr>
          <w:position w:val="-6"/>
        </w:rPr>
        <w:object w:dxaOrig="200" w:dyaOrig="279" w14:anchorId="418E1D6B">
          <v:shape id="_x0000_i1226" type="#_x0000_t75" style="width:10pt;height:14.25pt" o:ole="">
            <v:imagedata r:id="rId415" o:title=""/>
          </v:shape>
          <o:OLEObject Type="Embed" ProgID="Equation.DSMT4" ShapeID="_x0000_i1226" DrawAspect="Content" ObjectID="_1366279805" r:id="rId416"/>
        </w:object>
      </w:r>
      <w:ins w:id="1169" w:author="Gerard" w:date="2014-11-06T14:14:00Z">
        <w:r w:rsidR="00FF69F4">
          <w:t xml:space="preserve"> is the </w:t>
        </w:r>
      </w:ins>
      <w:ins w:id="1170" w:author="Gerard" w:date="2014-11-06T14:16:00Z">
        <w:r w:rsidR="00FF69F4">
          <w:t xml:space="preserve">external </w:t>
        </w:r>
      </w:ins>
      <w:ins w:id="1171"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15pt;height:19.25pt" o:ole="">
            <v:imagedata r:id="rId417" o:title=""/>
          </v:shape>
          <o:OLEObject Type="Embed" ProgID="Equation.DSMT4" ShapeID="_x0000_i1227" DrawAspect="Content" ObjectID="_1366279806" r:id="rId418"/>
        </w:object>
      </w:r>
      <w:r>
        <w:t>,</w:t>
      </w:r>
      <w:r w:rsidRPr="000037DA">
        <w:tab/>
      </w:r>
      <w:r>
        <w:fldChar w:fldCharType="begin"/>
      </w:r>
      <w:r>
        <w:instrText xml:space="preserve"> MACROBUTTON MTPlaceRef \* MERGEFORMAT </w:instrText>
      </w:r>
      <w:fldSimple w:instr=" SEQ MTEqn \h \* MERGEFORMAT "/>
      <w:bookmarkStart w:id="1172" w:name="ZEqnNum35939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98</w:instrText>
        </w:r>
      </w:fldSimple>
      <w:r>
        <w:instrText>)</w:instrText>
      </w:r>
      <w:bookmarkEnd w:id="1172"/>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1pt;height:12.85pt" o:ole="">
            <v:imagedata r:id="rId419" o:title=""/>
          </v:shape>
          <o:OLEObject Type="Embed" ProgID="Equation.DSMT4" ShapeID="_x0000_i1228" DrawAspect="Content" ObjectID="_1366279807" r:id="rId420"/>
        </w:object>
      </w:r>
      <w:r w:rsidRPr="000037DA">
        <w:t xml:space="preserve"> is the fluid pressure and </w:t>
      </w:r>
      <w:r w:rsidR="00905817" w:rsidRPr="00905817">
        <w:rPr>
          <w:position w:val="-6"/>
        </w:rPr>
        <w:object w:dxaOrig="300" w:dyaOrig="320" w14:anchorId="11A7E900">
          <v:shape id="_x0000_i1229" type="#_x0000_t75" style="width:14.95pt;height:15.7pt" o:ole="">
            <v:imagedata r:id="rId421" o:title=""/>
          </v:shape>
          <o:OLEObject Type="Embed" ProgID="Equation.DSMT4" ShapeID="_x0000_i1229" DrawAspect="Content" ObjectID="_1366279808"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9.15pt;height:22.1pt" o:ole="">
            <v:imagedata r:id="rId423" o:title=""/>
          </v:shape>
          <o:OLEObject Type="Embed" ProgID="Equation.DSMT4" ShapeID="_x0000_i1230" DrawAspect="Content" ObjectID="_1366279809" r:id="rId424"/>
        </w:object>
      </w:r>
      <w:r>
        <w:t>,</w:t>
      </w:r>
      <w:r w:rsidRPr="000037DA">
        <w:tab/>
      </w:r>
      <w:r>
        <w:fldChar w:fldCharType="begin"/>
      </w:r>
      <w:r>
        <w:instrText xml:space="preserve"> MACROBUTTON MTPlaceRef \* MERGEFORMAT </w:instrText>
      </w:r>
      <w:fldSimple w:instr=" SEQ MTEqn \h \* MERGEFORMAT "/>
      <w:bookmarkStart w:id="1173" w:name="ZEqnNum91685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99</w:instrText>
        </w:r>
      </w:fldSimple>
      <w:r>
        <w:instrText>)</w:instrText>
      </w:r>
      <w:bookmarkEnd w:id="1173"/>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9pt;height:19.25pt" o:ole="">
            <v:imagedata r:id="rId425" o:title=""/>
          </v:shape>
          <o:OLEObject Type="Embed" ProgID="Equation.DSMT4" ShapeID="_x0000_i1231" DrawAspect="Content" ObjectID="_1366279810" r:id="rId426"/>
        </w:object>
      </w:r>
      <w:r w:rsidRPr="000037DA">
        <w:t xml:space="preserve"> is the solid matrix velocity and </w:t>
      </w:r>
      <w:r w:rsidR="00905817" w:rsidRPr="00905817">
        <w:rPr>
          <w:position w:val="-6"/>
        </w:rPr>
        <w:object w:dxaOrig="260" w:dyaOrig="220" w14:anchorId="52FEF693">
          <v:shape id="_x0000_i1232" type="#_x0000_t75" style="width:12.85pt;height:10.7pt" o:ole="">
            <v:imagedata r:id="rId427" o:title=""/>
          </v:shape>
          <o:OLEObject Type="Embed" ProgID="Equation.DSMT4" ShapeID="_x0000_i1232" DrawAspect="Content" ObjectID="_1366279811"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0.7pt" o:ole="">
            <v:imagedata r:id="rId429" o:title=""/>
          </v:shape>
          <o:OLEObject Type="Embed" ProgID="Equation.DSMT4" ShapeID="_x0000_i1233" DrawAspect="Content" ObjectID="_1366279812" r:id="rId430"/>
        </w:object>
      </w:r>
      <w:r w:rsidRPr="000037DA">
        <w:t xml:space="preserve">, then </w:t>
      </w:r>
      <w:r w:rsidR="00905817" w:rsidRPr="00905817">
        <w:rPr>
          <w:position w:val="-6"/>
        </w:rPr>
        <w:object w:dxaOrig="680" w:dyaOrig="320" w14:anchorId="1E2AFBCF">
          <v:shape id="_x0000_i1234" type="#_x0000_t75" style="width:34.2pt;height:15.7pt" o:ole="">
            <v:imagedata r:id="rId431" o:title=""/>
          </v:shape>
          <o:OLEObject Type="Embed" ProgID="Equation.DSMT4" ShapeID="_x0000_i1234" DrawAspect="Content" ObjectID="_1366279813"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85pt;height:10.7pt" o:ole="">
            <v:imagedata r:id="rId433" o:title=""/>
          </v:shape>
          <o:OLEObject Type="Embed" ProgID="Equation.DSMT4" ShapeID="_x0000_i1235" DrawAspect="Content" ObjectID="_1366279814"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75pt;height:19.25pt" o:ole="">
            <v:imagedata r:id="rId435" o:title=""/>
          </v:shape>
          <o:OLEObject Type="Embed" ProgID="Equation.DSMT4" ShapeID="_x0000_i1236" DrawAspect="Content" ObjectID="_1366279815" r:id="rId436"/>
        </w:object>
      </w:r>
      <w:r w:rsidR="005D060C">
        <w:t>,</w:t>
      </w:r>
      <w:r w:rsidRPr="000037DA">
        <w:tab/>
      </w:r>
      <w:r>
        <w:fldChar w:fldCharType="begin"/>
      </w:r>
      <w:r>
        <w:instrText xml:space="preserve"> MACROBUTTON MTPlaceRef \* MERGEFORMAT </w:instrText>
      </w:r>
      <w:fldSimple w:instr=" SEQ MTEqn \h \* MERGEFORMAT "/>
      <w:bookmarkStart w:id="1174" w:name="ZEqnNum63579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100</w:instrText>
        </w:r>
      </w:fldSimple>
      <w:r>
        <w:instrText>)</w:instrText>
      </w:r>
      <w:bookmarkEnd w:id="1174"/>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7pt;height:19.25pt" o:ole="">
            <v:imagedata r:id="rId437" o:title=""/>
          </v:shape>
          <o:OLEObject Type="Embed" ProgID="Equation.DSMT4" ShapeID="_x0000_i1237" DrawAspect="Content" ObjectID="_1366279816" r:id="rId438"/>
        </w:object>
      </w:r>
      <w:r w:rsidRPr="000037DA">
        <w:t xml:space="preserve"> is the solid matrix porosity</w:t>
      </w:r>
      <w:ins w:id="1175" w:author="Gerard" w:date="2014-11-06T14:16:00Z">
        <w:r w:rsidR="00FF69F4">
          <w:t xml:space="preserve">, </w:t>
        </w:r>
      </w:ins>
      <w:r w:rsidR="00905817" w:rsidRPr="00905817">
        <w:rPr>
          <w:position w:val="-12"/>
        </w:rPr>
        <w:object w:dxaOrig="1120" w:dyaOrig="380" w14:anchorId="5A0D2B57">
          <v:shape id="_x0000_i1238" type="#_x0000_t75" style="width:56.3pt;height:19.25pt" o:ole="">
            <v:imagedata r:id="rId439" o:title=""/>
          </v:shape>
          <o:OLEObject Type="Embed" ProgID="Equation.DSMT4" ShapeID="_x0000_i1238" DrawAspect="Content" ObjectID="_1366279817" r:id="rId440"/>
        </w:object>
      </w:r>
      <w:ins w:id="1176" w:author="Gerard" w:date="2014-11-06T14:16:00Z">
        <w:r w:rsidR="00FF69F4">
          <w:t xml:space="preserve"> is the apparent fluid density</w:t>
        </w:r>
      </w:ins>
      <w:ins w:id="1177" w:author="Gerard" w:date="2014-11-06T14:18:00Z">
        <w:r w:rsidR="00FF69F4">
          <w:t xml:space="preserve"> and </w:t>
        </w:r>
      </w:ins>
      <w:r w:rsidR="00905817" w:rsidRPr="00905817">
        <w:rPr>
          <w:position w:val="-12"/>
        </w:rPr>
        <w:object w:dxaOrig="340" w:dyaOrig="380" w14:anchorId="5AEE03C6">
          <v:shape id="_x0000_i1239" type="#_x0000_t75" style="width:17.1pt;height:19.25pt" o:ole="">
            <v:imagedata r:id="rId441" o:title=""/>
          </v:shape>
          <o:OLEObject Type="Embed" ProgID="Equation.DSMT4" ShapeID="_x0000_i1239" DrawAspect="Content" ObjectID="_1366279818" r:id="rId442"/>
        </w:object>
      </w:r>
      <w:ins w:id="1178" w:author="Gerard" w:date="2014-11-06T14:18:00Z">
        <w:r w:rsidR="00FF69F4">
          <w:t xml:space="preserve"> </w:t>
        </w:r>
      </w:ins>
      <w:ins w:id="1179" w:author="Gerard" w:date="2014-11-06T14:19:00Z">
        <w:r w:rsidR="00FF69F4">
          <w:t>is the true fluid density</w:t>
        </w:r>
      </w:ins>
      <w:ins w:id="1180" w:author="Gerard" w:date="2014-11-06T14:16:00Z">
        <w:r w:rsidR="00FF69F4">
          <w:t xml:space="preserve">, </w:t>
        </w:r>
      </w:ins>
      <w:r w:rsidR="00905817" w:rsidRPr="00905817">
        <w:rPr>
          <w:position w:val="-6"/>
        </w:rPr>
        <w:object w:dxaOrig="300" w:dyaOrig="320" w14:anchorId="549AD00F">
          <v:shape id="_x0000_i1240" type="#_x0000_t75" style="width:14.95pt;height:15.7pt" o:ole="">
            <v:imagedata r:id="rId443" o:title=""/>
          </v:shape>
          <o:OLEObject Type="Embed" ProgID="Equation.DSMT4" ShapeID="_x0000_i1240" DrawAspect="Content" ObjectID="_1366279819" r:id="rId444"/>
        </w:object>
      </w:r>
      <w:ins w:id="1181"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25pt" o:ole="">
            <v:imagedata r:id="rId445" o:title=""/>
          </v:shape>
          <o:OLEObject Type="Embed" ProgID="Equation.DSMT4" ShapeID="_x0000_i1241" DrawAspect="Content" ObjectID="_1366279820"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25pt" o:ole="">
            <v:imagedata r:id="rId447" o:title=""/>
          </v:shape>
          <o:OLEObject Type="Embed" ProgID="Equation.DSMT4" ShapeID="_x0000_i1242" DrawAspect="Content" ObjectID="_1366279821"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9.15pt;height:19.25pt" o:ole="">
            <v:imagedata r:id="rId449" o:title=""/>
          </v:shape>
          <o:OLEObject Type="Embed" ProgID="Equation.DSMT4" ShapeID="_x0000_i1243" DrawAspect="Content" ObjectID="_1366279822" r:id="rId450"/>
        </w:object>
      </w:r>
      <w:r>
        <w:t>,</w:t>
      </w:r>
      <w:r w:rsidRPr="000037DA">
        <w:t xml:space="preserve"> where</w:t>
      </w:r>
      <w:r>
        <w:t xml:space="preserve"> </w:t>
      </w:r>
      <w:r>
        <w:lastRenderedPageBreak/>
        <w:t xml:space="preserve">the second order, symmetric tensor </w:t>
      </w:r>
      <w:r w:rsidR="00905817" w:rsidRPr="00905817">
        <w:rPr>
          <w:position w:val="-4"/>
        </w:rPr>
        <w:object w:dxaOrig="220" w:dyaOrig="260" w14:anchorId="0334B271">
          <v:shape id="_x0000_i1244" type="#_x0000_t75" style="width:10.7pt;height:12.85pt" o:ole="">
            <v:imagedata r:id="rId451" o:title=""/>
          </v:shape>
          <o:OLEObject Type="Embed" ProgID="Equation.DSMT4" ShapeID="_x0000_i1244" DrawAspect="Content" ObjectID="_1366279823"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E3755C">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1.9pt;height:22.1pt" o:ole="">
            <v:imagedata r:id="rId453" o:title=""/>
          </v:shape>
          <o:OLEObject Type="Embed" ProgID="Equation.DSMT4" ShapeID="_x0000_i1245" DrawAspect="Content" ObjectID="_1366279824"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7pt;height:12.85pt" o:ole="">
            <v:imagedata r:id="rId455" o:title=""/>
          </v:shape>
          <o:OLEObject Type="Embed" ProgID="Equation.DSMT4" ShapeID="_x0000_i1246" DrawAspect="Content" ObjectID="_1366279825"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182" w:name="_Ref176690994"/>
      <w:bookmarkStart w:id="1183" w:name="_Toc176704830"/>
      <w:bookmarkStart w:id="1184" w:name="_Toc289032529"/>
      <w:r>
        <w:lastRenderedPageBreak/>
        <w:t>Biphasic-Solute Material</w:t>
      </w:r>
      <w:bookmarkEnd w:id="1182"/>
      <w:bookmarkEnd w:id="1183"/>
      <w:bookmarkEnd w:id="1184"/>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185" w:name="_Toc176704831"/>
      <w:bookmarkStart w:id="1186" w:name="_Toc289032530"/>
      <w:r>
        <w:t>Governing Equations</w:t>
      </w:r>
      <w:bookmarkEnd w:id="1185"/>
      <w:bookmarkEnd w:id="1186"/>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153375">
        <w:fldChar w:fldCharType="begin"/>
      </w:r>
      <w:r w:rsidR="00153375">
        <w:instrText xml:space="preserve"> HYPERLINK \l "_ENREF_11" \o "Truesdell, 1960 #49" </w:instrText>
      </w:r>
      <w:ins w:id="1187" w:author="Gerard" w:date="2015-05-06T12:49:00Z"/>
      <w:r w:rsidR="00153375">
        <w:fldChar w:fldCharType="separate"/>
      </w:r>
      <w:r w:rsidR="00214E15">
        <w:rPr>
          <w:noProof/>
        </w:rPr>
        <w:t>11</w:t>
      </w:r>
      <w:r w:rsidR="00153375">
        <w:rPr>
          <w:noProof/>
        </w:rPr>
        <w:fldChar w:fldCharType="end"/>
      </w:r>
      <w:r w:rsidR="00A56950">
        <w:rPr>
          <w:noProof/>
        </w:rPr>
        <w:t xml:space="preserve">, </w:t>
      </w:r>
      <w:r w:rsidR="00153375">
        <w:fldChar w:fldCharType="begin"/>
      </w:r>
      <w:r w:rsidR="00153375">
        <w:instrText xml:space="preserve"> HYPERLINK \l "_ENREF_12" \o "Bowen, 1976 #53" </w:instrText>
      </w:r>
      <w:ins w:id="1188" w:author="Gerard" w:date="2015-05-06T12:49:00Z"/>
      <w:r w:rsidR="00153375">
        <w:fldChar w:fldCharType="separate"/>
      </w:r>
      <w:r w:rsidR="00214E15">
        <w:rPr>
          <w:noProof/>
        </w:rPr>
        <w:t>12</w:t>
      </w:r>
      <w:r w:rsidR="00153375">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153375">
        <w:fldChar w:fldCharType="begin"/>
      </w:r>
      <w:r w:rsidR="00153375">
        <w:instrText xml:space="preserve"> HYPERLINK \l "_ENREF_13" \o "Mauck, 2003 #54" </w:instrText>
      </w:r>
      <w:ins w:id="1189" w:author="Gerard" w:date="2015-05-06T12:49:00Z"/>
      <w:r w:rsidR="00153375">
        <w:fldChar w:fldCharType="separate"/>
      </w:r>
      <w:r w:rsidR="00214E15">
        <w:rPr>
          <w:noProof/>
        </w:rPr>
        <w:t>13</w:t>
      </w:r>
      <w:r w:rsidR="00153375">
        <w:rPr>
          <w:noProof/>
        </w:rPr>
        <w:fldChar w:fldCharType="end"/>
      </w:r>
      <w:r w:rsidR="00A56950">
        <w:rPr>
          <w:noProof/>
        </w:rPr>
        <w:t xml:space="preserve">, </w:t>
      </w:r>
      <w:r w:rsidR="00153375">
        <w:fldChar w:fldCharType="begin"/>
      </w:r>
      <w:r w:rsidR="00153375">
        <w:instrText xml:space="preserve"> HYPERLINK \l "_ENREF_14" \o "Ateshian, 2006 #55" </w:instrText>
      </w:r>
      <w:ins w:id="1190" w:author="Gerard" w:date="2015-05-06T12:49:00Z"/>
      <w:r w:rsidR="00153375">
        <w:fldChar w:fldCharType="separate"/>
      </w:r>
      <w:r w:rsidR="00214E15">
        <w:rPr>
          <w:noProof/>
        </w:rPr>
        <w:t>14</w:t>
      </w:r>
      <w:r w:rsidR="00153375">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5pt;height:10.7pt" o:ole="">
            <v:imagedata r:id="rId457" o:title=""/>
          </v:shape>
          <o:OLEObject Type="Embed" ProgID="Equation.DSMT4" ShapeID="_x0000_i1247" DrawAspect="Content" ObjectID="_1366279826" r:id="rId458"/>
        </w:object>
      </w:r>
      <w:r>
        <w:t>), the solvent (</w:t>
      </w:r>
      <w:r w:rsidR="00905817" w:rsidRPr="00905817">
        <w:rPr>
          <w:position w:val="-6"/>
        </w:rPr>
        <w:object w:dxaOrig="639" w:dyaOrig="220" w14:anchorId="67A8439B">
          <v:shape id="_x0000_i1248" type="#_x0000_t75" style="width:30.65pt;height:10.7pt" o:ole="">
            <v:imagedata r:id="rId459" o:title=""/>
          </v:shape>
          <o:OLEObject Type="Embed" ProgID="Equation.DSMT4" ShapeID="_x0000_i1248" DrawAspect="Content" ObjectID="_1366279827" r:id="rId460"/>
        </w:object>
      </w:r>
      <w:r>
        <w:t>), and the solute (</w:t>
      </w:r>
      <w:r w:rsidR="00905817" w:rsidRPr="00905817">
        <w:rPr>
          <w:position w:val="-6"/>
        </w:rPr>
        <w:object w:dxaOrig="600" w:dyaOrig="220" w14:anchorId="632EDA4F">
          <v:shape id="_x0000_i1249" type="#_x0000_t75" style="width:29.95pt;height:10.7pt" o:ole="">
            <v:imagedata r:id="rId461" o:title=""/>
          </v:shape>
          <o:OLEObject Type="Embed" ProgID="Equation.DSMT4" ShapeID="_x0000_i1249" DrawAspect="Content" ObjectID="_1366279828"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pt;height:10.7pt" o:ole="">
            <v:imagedata r:id="rId463" o:title=""/>
          </v:shape>
          <o:OLEObject Type="Embed" ProgID="Equation.DSMT4" ShapeID="_x0000_i1250" DrawAspect="Content" ObjectID="_1366279829"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1pt;height:12.85pt" o:ole="">
            <v:imagedata r:id="rId465" o:title=""/>
          </v:shape>
          <o:OLEObject Type="Embed" ProgID="Equation.DSMT4" ShapeID="_x0000_i1251" DrawAspect="Content" ObjectID="_1366279830"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25pt;height:10.7pt" o:ole="">
            <v:imagedata r:id="rId467" o:title=""/>
          </v:shape>
          <o:OLEObject Type="Embed" ProgID="Equation.DSMT4" ShapeID="_x0000_i1252" DrawAspect="Content" ObjectID="_1366279831"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4.15pt;height:19.25pt" o:ole="">
            <v:imagedata r:id="rId469" o:title=""/>
          </v:shape>
          <o:OLEObject Type="Embed" ProgID="Equation.DSMT4" ShapeID="_x0000_i1253" DrawAspect="Content" ObjectID="_1366279832" r:id="rId470"/>
        </w:object>
      </w:r>
      <w:r>
        <w:t xml:space="preserve">, where </w:t>
      </w:r>
      <w:r w:rsidR="00905817" w:rsidRPr="00905817">
        <w:rPr>
          <w:position w:val="-4"/>
        </w:rPr>
        <w:object w:dxaOrig="180" w:dyaOrig="260" w14:anchorId="56168EA8">
          <v:shape id="_x0000_i1254" type="#_x0000_t75" style="width:9.25pt;height:12.85pt" o:ole="">
            <v:imagedata r:id="rId471" o:title=""/>
          </v:shape>
          <o:OLEObject Type="Embed" ProgID="Equation.DSMT4" ShapeID="_x0000_i1254" DrawAspect="Content" ObjectID="_1366279833" r:id="rId472"/>
        </w:object>
      </w:r>
      <w:r>
        <w:t xml:space="preserve"> is the identity tensor and </w:t>
      </w:r>
      <w:r w:rsidR="00905817" w:rsidRPr="00905817">
        <w:rPr>
          <w:position w:val="-6"/>
        </w:rPr>
        <w:object w:dxaOrig="300" w:dyaOrig="320" w14:anchorId="76D15C2A">
          <v:shape id="_x0000_i1255" type="#_x0000_t75" style="width:14.95pt;height:15.7pt" o:ole="">
            <v:imagedata r:id="rId473" o:title=""/>
          </v:shape>
          <o:OLEObject Type="Embed" ProgID="Equation.DSMT4" ShapeID="_x0000_i1255" DrawAspect="Content" ObjectID="_1366279834"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85pt;height:19.25pt" o:ole="">
            <v:imagedata r:id="rId475" o:title=""/>
          </v:shape>
          <o:OLEObject Type="Embed" ProgID="Equation.DSMT4" ShapeID="_x0000_i1256" DrawAspect="Content" ObjectID="_1366279835" r:id="rId476"/>
        </w:object>
      </w:r>
      <w:r>
        <w:t>.</w:t>
      </w:r>
      <w:r>
        <w:tab/>
      </w:r>
      <w:r>
        <w:fldChar w:fldCharType="begin"/>
      </w:r>
      <w:r>
        <w:instrText xml:space="preserve"> MACROBUTTON MTPlaceRef \* MERGEFORMAT </w:instrText>
      </w:r>
      <w:fldSimple w:instr=" SEQ MTEqn \h \* MERGEFORMAT "/>
      <w:bookmarkStart w:id="1191" w:name="ZEqnNum14665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102</w:instrText>
        </w:r>
      </w:fldSimple>
      <w:r>
        <w:instrText>)</w:instrText>
      </w:r>
      <w:bookmarkEnd w:id="1191"/>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65pt;height:44.9pt" o:ole="">
            <v:imagedata r:id="rId477" o:title=""/>
          </v:shape>
          <o:OLEObject Type="Embed" ProgID="Equation.DSMT4" ShapeID="_x0000_i1257" DrawAspect="Content" ObjectID="_1366279836" r:id="rId478"/>
        </w:object>
      </w:r>
      <w:r>
        <w:tab/>
      </w:r>
      <w:r>
        <w:fldChar w:fldCharType="begin"/>
      </w:r>
      <w:r>
        <w:instrText xml:space="preserve"> MACROBUTTON MTPlaceRef \* MERGEFORMAT </w:instrText>
      </w:r>
      <w:fldSimple w:instr=" SEQ MTEqn \h \* MERGEFORMAT "/>
      <w:bookmarkStart w:id="1192" w:name="ZEqnNum42989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103</w:instrText>
        </w:r>
      </w:fldSimple>
      <w:r>
        <w:instrText>)</w:instrText>
      </w:r>
      <w:bookmarkEnd w:id="1192"/>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1pt;height:19.25pt" o:ole="">
            <v:imagedata r:id="rId479" o:title=""/>
          </v:shape>
          <o:OLEObject Type="Embed" ProgID="Equation.DSMT4" ShapeID="_x0000_i1258" DrawAspect="Content" ObjectID="_1366279837" r:id="rId480"/>
        </w:object>
      </w:r>
      <w:r>
        <w:t xml:space="preserve"> is the apparent density (mass of </w:t>
      </w:r>
      <w:r w:rsidR="00905817" w:rsidRPr="00905817">
        <w:rPr>
          <w:position w:val="-6"/>
        </w:rPr>
        <w:object w:dxaOrig="240" w:dyaOrig="220" w14:anchorId="39CAEB9C">
          <v:shape id="_x0000_i1259" type="#_x0000_t75" style="width:12.1pt;height:10.7pt" o:ole="">
            <v:imagedata r:id="rId481" o:title=""/>
          </v:shape>
          <o:OLEObject Type="Embed" ProgID="Equation.DSMT4" ShapeID="_x0000_i1259" DrawAspect="Content" ObjectID="_1366279838" r:id="rId482"/>
        </w:object>
      </w:r>
      <w:r>
        <w:t xml:space="preserve"> per volume of the mixture), </w:t>
      </w:r>
      <w:r w:rsidR="00905817" w:rsidRPr="00905817">
        <w:rPr>
          <w:position w:val="-10"/>
        </w:rPr>
        <w:object w:dxaOrig="340" w:dyaOrig="360" w14:anchorId="5DA75EDB">
          <v:shape id="_x0000_i1260" type="#_x0000_t75" style="width:17.1pt;height:19.25pt" o:ole="">
            <v:imagedata r:id="rId483" o:title=""/>
          </v:shape>
          <o:OLEObject Type="Embed" ProgID="Equation.DSMT4" ShapeID="_x0000_i1260" DrawAspect="Content" ObjectID="_1366279839" r:id="rId484"/>
        </w:object>
      </w:r>
      <w:r>
        <w:t xml:space="preserve"> is the mechano-chemical potential and </w:t>
      </w:r>
      <w:r w:rsidR="00905817" w:rsidRPr="00905817">
        <w:rPr>
          <w:position w:val="-6"/>
        </w:rPr>
        <w:object w:dxaOrig="320" w:dyaOrig="320" w14:anchorId="65D16196">
          <v:shape id="_x0000_i1261" type="#_x0000_t75" style="width:15.7pt;height:15.7pt" o:ole="">
            <v:imagedata r:id="rId485" o:title=""/>
          </v:shape>
          <o:OLEObject Type="Embed" ProgID="Equation.DSMT4" ShapeID="_x0000_i1261" DrawAspect="Content" ObjectID="_1366279840" r:id="rId486"/>
        </w:object>
      </w:r>
      <w:r>
        <w:t xml:space="preserve"> is the velocity of constituent </w:t>
      </w:r>
      <w:r w:rsidR="00905817" w:rsidRPr="00905817">
        <w:rPr>
          <w:position w:val="-6"/>
        </w:rPr>
        <w:object w:dxaOrig="240" w:dyaOrig="220" w14:anchorId="1A9D0F15">
          <v:shape id="_x0000_i1262" type="#_x0000_t75" style="width:12.1pt;height:10.7pt" o:ole="">
            <v:imagedata r:id="rId487" o:title=""/>
          </v:shape>
          <o:OLEObject Type="Embed" ProgID="Equation.DSMT4" ShapeID="_x0000_i1262" DrawAspect="Content" ObjectID="_1366279841" r:id="rId488"/>
        </w:object>
      </w:r>
      <w:r w:rsidR="005D060C">
        <w:t>.</w:t>
      </w:r>
      <w:r>
        <w:t xml:space="preserve"> </w:t>
      </w:r>
      <w:r w:rsidR="00905817" w:rsidRPr="00905817">
        <w:rPr>
          <w:position w:val="-4"/>
        </w:rPr>
        <w:object w:dxaOrig="360" w:dyaOrig="300" w14:anchorId="496F0C51">
          <v:shape id="_x0000_i1263" type="#_x0000_t75" style="width:19.25pt;height:14.95pt" o:ole="">
            <v:imagedata r:id="rId489" o:title=""/>
          </v:shape>
          <o:OLEObject Type="Embed" ProgID="Equation.DSMT4" ShapeID="_x0000_i1263" DrawAspect="Content" ObjectID="_1366279842" r:id="rId490"/>
        </w:object>
      </w:r>
      <w:r>
        <w:t xml:space="preserve"> is the diffusive drag tensor between constituents </w:t>
      </w:r>
      <w:r w:rsidR="00905817" w:rsidRPr="00905817">
        <w:rPr>
          <w:position w:val="-6"/>
        </w:rPr>
        <w:object w:dxaOrig="240" w:dyaOrig="220" w14:anchorId="164D5FD6">
          <v:shape id="_x0000_i1264" type="#_x0000_t75" style="width:12.1pt;height:10.7pt" o:ole="">
            <v:imagedata r:id="rId491" o:title=""/>
          </v:shape>
          <o:OLEObject Type="Embed" ProgID="Equation.DSMT4" ShapeID="_x0000_i1264" DrawAspect="Content" ObjectID="_1366279843" r:id="rId492"/>
        </w:object>
      </w:r>
      <w:r>
        <w:t xml:space="preserve"> and </w:t>
      </w:r>
      <w:r w:rsidR="00905817" w:rsidRPr="00905817">
        <w:rPr>
          <w:position w:val="-10"/>
        </w:rPr>
        <w:object w:dxaOrig="240" w:dyaOrig="320" w14:anchorId="0140AA38">
          <v:shape id="_x0000_i1265" type="#_x0000_t75" style="width:12.1pt;height:15.7pt" o:ole="">
            <v:imagedata r:id="rId493" o:title=""/>
          </v:shape>
          <o:OLEObject Type="Embed" ProgID="Equation.DSMT4" ShapeID="_x0000_i1265" DrawAspect="Content" ObjectID="_1366279844"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35pt;height:14.95pt" o:ole="">
            <v:imagedata r:id="rId495" o:title=""/>
          </v:shape>
          <o:OLEObject Type="Embed" ProgID="Equation.DSMT4" ShapeID="_x0000_i1266" DrawAspect="Content" ObjectID="_1366279845"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6.3pt;height:22.1pt" o:ole="">
            <v:imagedata r:id="rId497" o:title=""/>
          </v:shape>
          <o:OLEObject Type="Embed" ProgID="Equation.DSMT4" ShapeID="_x0000_i1267" DrawAspect="Content" ObjectID="_1366279846"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153375">
        <w:fldChar w:fldCharType="begin"/>
      </w:r>
      <w:r w:rsidR="00153375">
        <w:instrText xml:space="preserve"> HYPERLINK \l "_ENREF_13" \o "Mauck, 2003 #54" </w:instrText>
      </w:r>
      <w:ins w:id="1193" w:author="Gerard" w:date="2015-05-06T12:49:00Z"/>
      <w:r w:rsidR="00153375">
        <w:fldChar w:fldCharType="separate"/>
      </w:r>
      <w:r w:rsidR="00214E15">
        <w:rPr>
          <w:noProof/>
        </w:rPr>
        <w:t>13</w:t>
      </w:r>
      <w:r w:rsidR="00153375">
        <w:rPr>
          <w:noProof/>
        </w:rPr>
        <w:fldChar w:fldCharType="end"/>
      </w:r>
      <w:r w:rsidR="00A56950">
        <w:rPr>
          <w:noProof/>
        </w:rPr>
        <w:t xml:space="preserve">, </w:t>
      </w:r>
      <w:r w:rsidR="00153375">
        <w:fldChar w:fldCharType="begin"/>
      </w:r>
      <w:r w:rsidR="00153375">
        <w:instrText xml:space="preserve"> HYPERLINK \l "_ENREF_15" \o "Albro, 2008 #56" </w:instrText>
      </w:r>
      <w:ins w:id="1194" w:author="Gerard" w:date="2015-05-06T12:49:00Z"/>
      <w:r w:rsidR="00153375">
        <w:fldChar w:fldCharType="separate"/>
      </w:r>
      <w:r w:rsidR="00214E15">
        <w:rPr>
          <w:noProof/>
        </w:rPr>
        <w:t>15</w:t>
      </w:r>
      <w:r w:rsidR="00153375">
        <w:rPr>
          <w:noProof/>
        </w:rPr>
        <w:fldChar w:fldCharType="end"/>
      </w:r>
      <w:r w:rsidR="00A56950">
        <w:rPr>
          <w:noProof/>
        </w:rPr>
        <w:t xml:space="preserve">, </w:t>
      </w:r>
      <w:r w:rsidR="00153375">
        <w:fldChar w:fldCharType="begin"/>
      </w:r>
      <w:r w:rsidR="00153375">
        <w:instrText xml:space="preserve"> HYPERLINK \l "_ENREF_16" \o "Albro, 2010 #57" </w:instrText>
      </w:r>
      <w:ins w:id="1195" w:author="Gerard" w:date="2015-05-06T12:49:00Z"/>
      <w:r w:rsidR="00153375">
        <w:fldChar w:fldCharType="separate"/>
      </w:r>
      <w:r w:rsidR="00214E15">
        <w:rPr>
          <w:noProof/>
        </w:rPr>
        <w:t>16</w:t>
      </w:r>
      <w:r w:rsidR="00153375">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1pt;height:19.25pt" o:ole="">
            <v:imagedata r:id="rId499" o:title=""/>
          </v:shape>
          <o:OLEObject Type="Embed" ProgID="Equation.DSMT4" ShapeID="_x0000_i1268" DrawAspect="Content" ObjectID="_1366279847" r:id="rId500"/>
        </w:object>
      </w:r>
      <w:r>
        <w:t xml:space="preserve"> of </w:t>
      </w:r>
      <w:r w:rsidR="00905817" w:rsidRPr="00905817">
        <w:rPr>
          <w:position w:val="-6"/>
        </w:rPr>
        <w:object w:dxaOrig="240" w:dyaOrig="220" w14:anchorId="7E4CAEE5">
          <v:shape id="_x0000_i1269" type="#_x0000_t75" style="width:12.1pt;height:10.7pt" o:ole="">
            <v:imagedata r:id="rId501" o:title=""/>
          </v:shape>
          <o:OLEObject Type="Embed" ProgID="Equation.DSMT4" ShapeID="_x0000_i1269" DrawAspect="Content" ObjectID="_1366279848"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1pt;height:10.7pt" o:ole="">
            <v:imagedata r:id="rId503" o:title=""/>
          </v:shape>
          <o:OLEObject Type="Embed" ProgID="Equation.DSMT4" ShapeID="_x0000_i1270" DrawAspect="Content" ObjectID="_1366279849"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1pt;height:10.7pt" o:ole="">
            <v:imagedata r:id="rId505" o:title=""/>
          </v:shape>
          <o:OLEObject Type="Embed" ProgID="Equation.DSMT4" ShapeID="_x0000_i1271" DrawAspect="Content" ObjectID="_1366279850"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4.85pt;height:19.95pt" o:ole="">
            <v:imagedata r:id="rId507" o:title=""/>
          </v:shape>
          <o:OLEObject Type="Embed" ProgID="Equation.DSMT4" ShapeID="_x0000_i1272" DrawAspect="Content" ObjectID="_1366279851" r:id="rId508"/>
        </w:object>
      </w:r>
      <w:r>
        <w:t xml:space="preserve">, where </w:t>
      </w:r>
      <w:r w:rsidR="00905817" w:rsidRPr="00905817">
        <w:rPr>
          <w:position w:val="-12"/>
        </w:rPr>
        <w:object w:dxaOrig="340" w:dyaOrig="380" w14:anchorId="73F86B68">
          <v:shape id="_x0000_i1273" type="#_x0000_t75" style="width:17.1pt;height:19.25pt" o:ole="">
            <v:imagedata r:id="rId509" o:title=""/>
          </v:shape>
          <o:OLEObject Type="Embed" ProgID="Equation.DSMT4" ShapeID="_x0000_i1273" DrawAspect="Content" ObjectID="_1366279852" r:id="rId510"/>
        </w:object>
      </w:r>
      <w:r>
        <w:t xml:space="preserve"> is the true density of </w:t>
      </w:r>
      <w:r w:rsidR="00905817" w:rsidRPr="00905817">
        <w:rPr>
          <w:position w:val="-6"/>
        </w:rPr>
        <w:object w:dxaOrig="240" w:dyaOrig="220" w14:anchorId="1B5FE21E">
          <v:shape id="_x0000_i1274" type="#_x0000_t75" style="width:12.1pt;height:10.7pt" o:ole="">
            <v:imagedata r:id="rId511" o:title=""/>
          </v:shape>
          <o:OLEObject Type="Embed" ProgID="Equation.DSMT4" ShapeID="_x0000_i1274" DrawAspect="Content" ObjectID="_1366279853" r:id="rId512"/>
        </w:object>
      </w:r>
      <w:r>
        <w:t xml:space="preserve"> (mass of </w:t>
      </w:r>
      <w:r w:rsidR="00905817" w:rsidRPr="00905817">
        <w:rPr>
          <w:position w:val="-6"/>
        </w:rPr>
        <w:object w:dxaOrig="240" w:dyaOrig="220" w14:anchorId="417C851C">
          <v:shape id="_x0000_i1275" type="#_x0000_t75" style="width:12.1pt;height:10.7pt" o:ole="">
            <v:imagedata r:id="rId513" o:title=""/>
          </v:shape>
          <o:OLEObject Type="Embed" ProgID="Equation.DSMT4" ShapeID="_x0000_i1275" DrawAspect="Content" ObjectID="_1366279854" r:id="rId514"/>
        </w:object>
      </w:r>
      <w:r>
        <w:t xml:space="preserve"> per volume of </w:t>
      </w:r>
      <w:r w:rsidR="00905817" w:rsidRPr="00905817">
        <w:rPr>
          <w:position w:val="-6"/>
        </w:rPr>
        <w:object w:dxaOrig="240" w:dyaOrig="220" w14:anchorId="1ACF3467">
          <v:shape id="_x0000_i1276" type="#_x0000_t75" style="width:12.1pt;height:10.7pt" o:ole="">
            <v:imagedata r:id="rId515" o:title=""/>
          </v:shape>
          <o:OLEObject Type="Embed" ProgID="Equation.DSMT4" ShapeID="_x0000_i1276" DrawAspect="Content" ObjectID="_1366279855" r:id="rId516"/>
        </w:object>
      </w:r>
      <w:r>
        <w:t xml:space="preserve">), which is invariant for incompressible constituents, and </w:t>
      </w:r>
      <w:r w:rsidR="00905817" w:rsidRPr="00905817">
        <w:rPr>
          <w:position w:val="-12"/>
        </w:rPr>
        <w:object w:dxaOrig="300" w:dyaOrig="360" w14:anchorId="346492D8">
          <v:shape id="_x0000_i1277" type="#_x0000_t75" style="width:14.95pt;height:19.25pt" o:ole="">
            <v:imagedata r:id="rId517" o:title=""/>
          </v:shape>
          <o:OLEObject Type="Embed" ProgID="Equation.DSMT4" ShapeID="_x0000_i1277" DrawAspect="Content" ObjectID="_1366279856"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85pt;height:22.1pt" o:ole="">
            <v:imagedata r:id="rId519" o:title=""/>
          </v:shape>
          <o:OLEObject Type="Embed" ProgID="Equation.DSMT4" ShapeID="_x0000_i1278" DrawAspect="Content" ObjectID="_1366279857"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153375">
        <w:fldChar w:fldCharType="begin"/>
      </w:r>
      <w:r w:rsidR="00153375">
        <w:instrText xml:space="preserve"> HYPERLINK \l "_ENREF_17" \o "Tinoco Jr., 1995 #58" </w:instrText>
      </w:r>
      <w:ins w:id="1196" w:author="Gerard" w:date="2015-05-06T12:49:00Z"/>
      <w:r w:rsidR="00153375">
        <w:fldChar w:fldCharType="separate"/>
      </w:r>
      <w:r w:rsidR="00214E15">
        <w:rPr>
          <w:noProof/>
        </w:rPr>
        <w:t>17</w:t>
      </w:r>
      <w:r w:rsidR="00153375">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2.1pt;height:12.85pt" o:ole="">
            <v:imagedata r:id="rId521" o:title=""/>
          </v:shape>
          <o:OLEObject Type="Embed" ProgID="Equation.DSMT4" ShapeID="_x0000_i1279" DrawAspect="Content" ObjectID="_1366279858" r:id="rId522"/>
        </w:object>
      </w:r>
      <w:r>
        <w:t xml:space="preserve"> is the universal gas constant, </w:t>
      </w:r>
      <w:r w:rsidR="00905817" w:rsidRPr="00905817">
        <w:rPr>
          <w:position w:val="-6"/>
        </w:rPr>
        <w:object w:dxaOrig="200" w:dyaOrig="279" w14:anchorId="51E98D01">
          <v:shape id="_x0000_i1280" type="#_x0000_t75" style="width:10pt;height:14.25pt" o:ole="">
            <v:imagedata r:id="rId523" o:title=""/>
          </v:shape>
          <o:OLEObject Type="Embed" ProgID="Equation.DSMT4" ShapeID="_x0000_i1280" DrawAspect="Content" ObjectID="_1366279859" r:id="rId524"/>
        </w:object>
      </w:r>
      <w:r>
        <w:t xml:space="preserve"> is the absolute temperature, </w:t>
      </w:r>
      <w:r w:rsidR="00905817" w:rsidRPr="00905817">
        <w:rPr>
          <w:position w:val="-4"/>
        </w:rPr>
        <w:object w:dxaOrig="420" w:dyaOrig="300" w14:anchorId="30CF906D">
          <v:shape id="_x0000_i1281" type="#_x0000_t75" style="width:20.65pt;height:14.95pt" o:ole="">
            <v:imagedata r:id="rId525" o:title=""/>
          </v:shape>
          <o:OLEObject Type="Embed" ProgID="Equation.DSMT4" ShapeID="_x0000_i1281" DrawAspect="Content" ObjectID="_1366279860" r:id="rId526"/>
        </w:object>
      </w:r>
      <w:r>
        <w:t xml:space="preserve"> is the molecular weight (invariant) and </w:t>
      </w:r>
      <w:r w:rsidR="00905817" w:rsidRPr="00905817">
        <w:rPr>
          <w:position w:val="-6"/>
        </w:rPr>
        <w:object w:dxaOrig="300" w:dyaOrig="320" w14:anchorId="6CC52A0E">
          <v:shape id="_x0000_i1282" type="#_x0000_t75" style="width:14.95pt;height:15.7pt" o:ole="">
            <v:imagedata r:id="rId527" o:title=""/>
          </v:shape>
          <o:OLEObject Type="Embed" ProgID="Equation.DSMT4" ShapeID="_x0000_i1282" DrawAspect="Content" ObjectID="_1366279861" r:id="rId528"/>
        </w:object>
      </w:r>
      <w:r>
        <w:t xml:space="preserve"> is the activity of constituent </w:t>
      </w:r>
      <w:r w:rsidR="00905817" w:rsidRPr="00905817">
        <w:rPr>
          <w:position w:val="-6"/>
        </w:rPr>
        <w:object w:dxaOrig="240" w:dyaOrig="220" w14:anchorId="2F62BF71">
          <v:shape id="_x0000_i1283" type="#_x0000_t75" style="width:12.1pt;height:10.7pt" o:ole="">
            <v:imagedata r:id="rId529" o:title=""/>
          </v:shape>
          <o:OLEObject Type="Embed" ProgID="Equation.DSMT4" ShapeID="_x0000_i1283" DrawAspect="Content" ObjectID="_1366279862" r:id="rId530"/>
        </w:object>
      </w:r>
      <w:r>
        <w:t xml:space="preserve"> (a non-dimensional quantity); </w:t>
      </w:r>
      <w:r w:rsidR="00905817" w:rsidRPr="00905817">
        <w:rPr>
          <w:position w:val="-14"/>
        </w:rPr>
        <w:object w:dxaOrig="720" w:dyaOrig="400" w14:anchorId="6D5E8C63">
          <v:shape id="_x0000_i1284" type="#_x0000_t75" style="width:36.35pt;height:19.95pt" o:ole="">
            <v:imagedata r:id="rId531" o:title=""/>
          </v:shape>
          <o:OLEObject Type="Embed" ProgID="Equation.DSMT4" ShapeID="_x0000_i1284" DrawAspect="Content" ObjectID="_1366279863"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3pt;height:19.25pt" o:ole="">
            <v:imagedata r:id="rId533" o:title=""/>
          </v:shape>
          <o:OLEObject Type="Embed" ProgID="Equation.DSMT4" ShapeID="_x0000_i1285" DrawAspect="Content" ObjectID="_1366279864" r:id="rId534"/>
        </w:object>
      </w:r>
      <w:r>
        <w:t xml:space="preserve">, where </w:t>
      </w:r>
      <w:r w:rsidR="00905817" w:rsidRPr="00905817">
        <w:rPr>
          <w:position w:val="-12"/>
        </w:rPr>
        <w:object w:dxaOrig="240" w:dyaOrig="360" w14:anchorId="6B40F21D">
          <v:shape id="_x0000_i1286" type="#_x0000_t75" style="width:12.1pt;height:19.25pt" o:ole="">
            <v:imagedata r:id="rId535" o:title=""/>
          </v:shape>
          <o:OLEObject Type="Embed" ProgID="Equation.DSMT4" ShapeID="_x0000_i1286" DrawAspect="Content" ObjectID="_1366279865"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05pt;height:19.25pt" o:ole="">
            <v:imagedata r:id="rId537" o:title=""/>
          </v:shape>
          <o:OLEObject Type="Embed" ProgID="Equation.DSMT4" ShapeID="_x0000_i1287" DrawAspect="Content" ObjectID="_1366279866" r:id="rId538"/>
        </w:object>
      </w:r>
      <w:r>
        <w:t xml:space="preserve">), and </w:t>
      </w:r>
      <w:r w:rsidR="00905817" w:rsidRPr="00905817">
        <w:rPr>
          <w:position w:val="-10"/>
        </w:rPr>
        <w:object w:dxaOrig="200" w:dyaOrig="260" w14:anchorId="3C1DEEAB">
          <v:shape id="_x0000_i1288" type="#_x0000_t75" style="width:10pt;height:12.85pt" o:ole="">
            <v:imagedata r:id="rId539" o:title=""/>
          </v:shape>
          <o:OLEObject Type="Embed" ProgID="Equation.DSMT4" ShapeID="_x0000_i1288" DrawAspect="Content" ObjectID="_1366279867"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153375">
        <w:fldChar w:fldCharType="begin"/>
      </w:r>
      <w:r w:rsidR="00153375">
        <w:instrText xml:space="preserve"> HYPERLINK \l "_ENREF_17" \o "Tinoco Jr., 1995 #58" </w:instrText>
      </w:r>
      <w:ins w:id="1197" w:author="Gerard" w:date="2015-05-06T12:49:00Z"/>
      <w:r w:rsidR="00153375">
        <w:fldChar w:fldCharType="separate"/>
      </w:r>
      <w:r w:rsidR="00214E15">
        <w:rPr>
          <w:noProof/>
        </w:rPr>
        <w:t>17</w:t>
      </w:r>
      <w:r w:rsidR="00153375">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153375">
        <w:fldChar w:fldCharType="begin"/>
      </w:r>
      <w:r w:rsidR="00153375">
        <w:instrText xml:space="preserve"> HYPERLINK \l "_ENREF_13" \o "Mauck, 2003 #54" </w:instrText>
      </w:r>
      <w:ins w:id="1198" w:author="Gerard" w:date="2015-05-06T12:49:00Z"/>
      <w:r w:rsidR="00153375">
        <w:fldChar w:fldCharType="separate"/>
      </w:r>
      <w:r w:rsidR="00214E15">
        <w:rPr>
          <w:noProof/>
        </w:rPr>
        <w:t>13</w:t>
      </w:r>
      <w:r w:rsidR="00153375">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75pt;height:19.25pt" o:ole="">
            <v:imagedata r:id="rId541" o:title=""/>
          </v:shape>
          <o:OLEObject Type="Embed" ProgID="Equation.DSMT4" ShapeID="_x0000_i1289" DrawAspect="Content" ObjectID="_1366279868" r:id="rId542"/>
        </w:object>
      </w:r>
      <w:r>
        <w:t xml:space="preserve">, where the solubility </w:t>
      </w:r>
      <w:r w:rsidR="00905817" w:rsidRPr="00905817">
        <w:rPr>
          <w:position w:val="-4"/>
        </w:rPr>
        <w:object w:dxaOrig="220" w:dyaOrig="200" w14:anchorId="39391905">
          <v:shape id="_x0000_i1290" type="#_x0000_t75" style="width:10.7pt;height:10pt" o:ole="">
            <v:imagedata r:id="rId543" o:title=""/>
          </v:shape>
          <o:OLEObject Type="Embed" ProgID="Equation.DSMT4" ShapeID="_x0000_i1290" DrawAspect="Content" ObjectID="_1366279869"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2pt;height:14.25pt" o:ole="">
            <v:imagedata r:id="rId545" o:title=""/>
          </v:shape>
          <o:OLEObject Type="Embed" ProgID="Equation.DSMT4" ShapeID="_x0000_i1291" DrawAspect="Content" ObjectID="_1366279870" r:id="rId546"/>
        </w:object>
      </w:r>
      <w:r>
        <w:t>). In this extended form, it becomes clear that even under ideal behavior (</w:t>
      </w:r>
      <w:r w:rsidR="00905817" w:rsidRPr="00905817">
        <w:rPr>
          <w:position w:val="-10"/>
        </w:rPr>
        <w:object w:dxaOrig="520" w:dyaOrig="320" w14:anchorId="70585D87">
          <v:shape id="_x0000_i1292" type="#_x0000_t75" style="width:25.65pt;height:15.7pt" o:ole="">
            <v:imagedata r:id="rId547" o:title=""/>
          </v:shape>
          <o:OLEObject Type="Embed" ProgID="Equation.DSMT4" ShapeID="_x0000_i1292" DrawAspect="Content" ObjectID="_1366279871"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153375">
        <w:fldChar w:fldCharType="begin"/>
      </w:r>
      <w:r w:rsidR="00153375">
        <w:instrText xml:space="preserve"> HYPERLINK \l "_ENREF_18" \o "Laurent, 1963 #60" </w:instrText>
      </w:r>
      <w:ins w:id="1199" w:author="Gerard" w:date="2015-05-06T12:49:00Z"/>
      <w:r w:rsidR="00153375">
        <w:fldChar w:fldCharType="separate"/>
      </w:r>
      <w:r w:rsidR="00214E15">
        <w:rPr>
          <w:noProof/>
        </w:rPr>
        <w:t>18</w:t>
      </w:r>
      <w:r w:rsidR="00153375">
        <w:rPr>
          <w:noProof/>
        </w:rPr>
        <w:fldChar w:fldCharType="end"/>
      </w:r>
      <w:r w:rsidR="00A56950">
        <w:rPr>
          <w:noProof/>
        </w:rPr>
        <w:t xml:space="preserve">, </w:t>
      </w:r>
      <w:r w:rsidR="00153375">
        <w:fldChar w:fldCharType="begin"/>
      </w:r>
      <w:r w:rsidR="00153375">
        <w:instrText xml:space="preserve"> HYPERLINK \l "_ENREF_19" \o "Ogston, 1961 #59" </w:instrText>
      </w:r>
      <w:ins w:id="1200" w:author="Gerard" w:date="2015-05-06T12:49:00Z"/>
      <w:r w:rsidR="00153375">
        <w:fldChar w:fldCharType="separate"/>
      </w:r>
      <w:r w:rsidR="00214E15">
        <w:rPr>
          <w:noProof/>
        </w:rPr>
        <w:t>19</w:t>
      </w:r>
      <w:r w:rsidR="00153375">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153375">
        <w:fldChar w:fldCharType="begin"/>
      </w:r>
      <w:r w:rsidR="00153375">
        <w:instrText xml:space="preserve"> HYPERLINK \l "_ENREF_17" \o "Tinoco Jr., 1995 #58" </w:instrText>
      </w:r>
      <w:ins w:id="1201" w:author="Gerard" w:date="2015-05-06T12:49:00Z"/>
      <w:r w:rsidR="00153375">
        <w:fldChar w:fldCharType="separate"/>
      </w:r>
      <w:r w:rsidR="00214E15">
        <w:rPr>
          <w:noProof/>
        </w:rPr>
        <w:t>17</w:t>
      </w:r>
      <w:r w:rsidR="00153375">
        <w:rPr>
          <w:noProof/>
        </w:rPr>
        <w:fldChar w:fldCharType="end"/>
      </w:r>
      <w:r w:rsidR="00A56950">
        <w:rPr>
          <w:noProof/>
        </w:rPr>
        <w:t xml:space="preserve">, </w:t>
      </w:r>
      <w:r w:rsidR="00153375">
        <w:fldChar w:fldCharType="begin"/>
      </w:r>
      <w:r w:rsidR="00153375">
        <w:instrText xml:space="preserve"> HYPERLINK \l "_ENREF_20" \o "Ateshian, 2007 #61" </w:instrText>
      </w:r>
      <w:ins w:id="1202" w:author="Gerard" w:date="2015-05-06T12:49:00Z"/>
      <w:r w:rsidR="00153375">
        <w:fldChar w:fldCharType="separate"/>
      </w:r>
      <w:r w:rsidR="00214E15">
        <w:rPr>
          <w:noProof/>
        </w:rPr>
        <w:t>20</w:t>
      </w:r>
      <w:r w:rsidR="00153375">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1pt;height:19.25pt" o:ole="">
            <v:imagedata r:id="rId549" o:title=""/>
          </v:shape>
          <o:OLEObject Type="Embed" ProgID="Equation.DSMT4" ShapeID="_x0000_i1293" DrawAspect="Content" ObjectID="_1366279872" r:id="rId550"/>
        </w:object>
      </w:r>
      <w:r>
        <w:t xml:space="preserve"> and </w:t>
      </w:r>
      <w:r w:rsidR="00905817" w:rsidRPr="00905817">
        <w:rPr>
          <w:position w:val="-10"/>
        </w:rPr>
        <w:object w:dxaOrig="320" w:dyaOrig="360" w14:anchorId="2C0BEADE">
          <v:shape id="_x0000_i1294" type="#_x0000_t75" style="width:15.7pt;height:19.25pt" o:ole="">
            <v:imagedata r:id="rId551" o:title=""/>
          </v:shape>
          <o:OLEObject Type="Embed" ProgID="Equation.DSMT4" ShapeID="_x0000_i1294" DrawAspect="Content" ObjectID="_1366279873"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8pt;height:69.85pt" o:ole="">
            <v:imagedata r:id="rId553" o:title=""/>
          </v:shape>
          <o:OLEObject Type="Embed" ProgID="Equation.DSMT4" ShapeID="_x0000_i1295" DrawAspect="Content" ObjectID="_1366279874" r:id="rId554"/>
        </w:object>
      </w:r>
      <w:r>
        <w:tab/>
      </w:r>
      <w:r>
        <w:fldChar w:fldCharType="begin"/>
      </w:r>
      <w:r>
        <w:instrText xml:space="preserve"> MACROBUTTON MTPlaceRef \* MERGEFORMAT </w:instrText>
      </w:r>
      <w:fldSimple w:instr=" SEQ MTEqn \h \* MERGEFORMAT "/>
      <w:bookmarkStart w:id="1203" w:name="ZEqnNum276818"/>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104</w:instrText>
        </w:r>
      </w:fldSimple>
      <w:r>
        <w:instrText>)</w:instrText>
      </w:r>
      <w:bookmarkEnd w:id="1203"/>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85pt;height:12.1pt" o:ole="">
            <v:imagedata r:id="rId555" o:title=""/>
          </v:shape>
          <o:OLEObject Type="Embed" ProgID="Equation.DSMT4" ShapeID="_x0000_i1296" DrawAspect="Content" ObjectID="_1366279875"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85pt;height:12.1pt" o:ole="">
            <v:imagedata r:id="rId557" o:title=""/>
          </v:shape>
          <o:OLEObject Type="Embed" ProgID="Equation.DSMT4" ShapeID="_x0000_i1297" DrawAspect="Content" ObjectID="_1366279876" r:id="rId558"/>
        </w:object>
      </w:r>
      <w:r>
        <w:t xml:space="preserve"> and the effective solubility </w:t>
      </w:r>
      <w:r w:rsidR="00905817" w:rsidRPr="00905817">
        <w:rPr>
          <w:position w:val="-10"/>
        </w:rPr>
        <w:object w:dxaOrig="900" w:dyaOrig="320" w14:anchorId="3C6BD295">
          <v:shape id="_x0000_i1298" type="#_x0000_t75" style="width:44.9pt;height:15.7pt" o:ole="">
            <v:imagedata r:id="rId559" o:title=""/>
          </v:shape>
          <o:OLEObject Type="Embed" ProgID="Equation.DSMT4" ShapeID="_x0000_i1298" DrawAspect="Content" ObjectID="_1366279877"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1pt;height:10.7pt" o:ole="">
            <v:imagedata r:id="rId561" o:title=""/>
          </v:shape>
          <o:OLEObject Type="Embed" ProgID="Equation.DSMT4" ShapeID="_x0000_i1299" DrawAspect="Content" ObjectID="_1366279878"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2pt;height:32.8pt" o:ole="">
            <v:imagedata r:id="rId563" o:title=""/>
          </v:shape>
          <o:OLEObject Type="Embed" ProgID="Equation.DSMT4" ShapeID="_x0000_i1300" DrawAspect="Content" ObjectID="_1366279879"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3pt;height:19.25pt" o:ole="">
            <v:imagedata r:id="rId565" o:title=""/>
          </v:shape>
          <o:OLEObject Type="Embed" ProgID="Equation.DSMT4" ShapeID="_x0000_i1301" DrawAspect="Content" ObjectID="_1366279880" r:id="rId566"/>
        </w:object>
      </w:r>
      <w:r>
        <w:t xml:space="preserve">, where </w:t>
      </w:r>
      <w:r w:rsidR="00905817" w:rsidRPr="00905817">
        <w:rPr>
          <w:position w:val="-10"/>
        </w:rPr>
        <w:object w:dxaOrig="320" w:dyaOrig="360" w14:anchorId="6875BBEE">
          <v:shape id="_x0000_i1302" type="#_x0000_t75" style="width:15.7pt;height:19.25pt" o:ole="">
            <v:imagedata r:id="rId567" o:title=""/>
          </v:shape>
          <o:OLEObject Type="Embed" ProgID="Equation.DSMT4" ShapeID="_x0000_i1302" DrawAspect="Content" ObjectID="_1366279881" r:id="rId568"/>
        </w:object>
      </w:r>
      <w:r>
        <w:t xml:space="preserve"> is the volume fraction of </w:t>
      </w:r>
      <w:r w:rsidR="00905817" w:rsidRPr="00905817">
        <w:rPr>
          <w:position w:val="-6"/>
        </w:rPr>
        <w:object w:dxaOrig="240" w:dyaOrig="220" w14:anchorId="3DB80054">
          <v:shape id="_x0000_i1303" type="#_x0000_t75" style="width:12.1pt;height:10.7pt" o:ole="">
            <v:imagedata r:id="rId569" o:title=""/>
          </v:shape>
          <o:OLEObject Type="Embed" ProgID="Equation.DSMT4" ShapeID="_x0000_i1303" DrawAspect="Content" ObjectID="_1366279882"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3pt;height:19.25pt" o:ole="">
            <v:imagedata r:id="rId571" o:title=""/>
          </v:shape>
          <o:OLEObject Type="Embed" ProgID="Equation.DSMT4" ShapeID="_x0000_i1304" DrawAspect="Content" ObjectID="_1366279883" r:id="rId572"/>
        </w:object>
      </w:r>
      <w:r>
        <w:t xml:space="preserve">), it follows that </w:t>
      </w:r>
      <w:r w:rsidR="00905817" w:rsidRPr="00905817">
        <w:rPr>
          <w:position w:val="-16"/>
        </w:rPr>
        <w:object w:dxaOrig="2020" w:dyaOrig="420" w14:anchorId="2E05EE68">
          <v:shape id="_x0000_i1305" type="#_x0000_t75" style="width:101.25pt;height:20.65pt" o:ole="">
            <v:imagedata r:id="rId573" o:title=""/>
          </v:shape>
          <o:OLEObject Type="Embed" ProgID="Equation.DSMT4" ShapeID="_x0000_i1305" DrawAspect="Content" ObjectID="_1366279884" r:id="rId574"/>
        </w:object>
      </w:r>
      <w:r>
        <w:t xml:space="preserve">. Since </w:t>
      </w:r>
      <w:r w:rsidR="00905817" w:rsidRPr="00905817">
        <w:rPr>
          <w:position w:val="-12"/>
        </w:rPr>
        <w:object w:dxaOrig="340" w:dyaOrig="380" w14:anchorId="3B0B8A8D">
          <v:shape id="_x0000_i1306" type="#_x0000_t75" style="width:17.1pt;height:19.25pt" o:ole="">
            <v:imagedata r:id="rId575" o:title=""/>
          </v:shape>
          <o:OLEObject Type="Embed" ProgID="Equation.DSMT4" ShapeID="_x0000_i1306" DrawAspect="Content" ObjectID="_1366279885"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9.15pt;height:22.1pt" o:ole="">
            <v:imagedata r:id="rId577" o:title=""/>
          </v:shape>
          <o:OLEObject Type="Embed" ProgID="Equation.DSMT4" ShapeID="_x0000_i1307" DrawAspect="Content" ObjectID="_1366279886" r:id="rId578"/>
        </w:object>
      </w:r>
      <w:r>
        <w:t>,</w:t>
      </w:r>
      <w:r>
        <w:tab/>
      </w:r>
      <w:r>
        <w:fldChar w:fldCharType="begin"/>
      </w:r>
      <w:r>
        <w:instrText xml:space="preserve"> MACROBUTTON MTPlaceRef \* MERGEFORMAT </w:instrText>
      </w:r>
      <w:fldSimple w:instr=" SEQ MTEqn \h \* MERGEFORMAT "/>
      <w:bookmarkStart w:id="1204" w:name="ZEqnNum59129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106</w:instrText>
        </w:r>
      </w:fldSimple>
      <w:r>
        <w:instrText>)</w:instrText>
      </w:r>
      <w:bookmarkEnd w:id="1204"/>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4.1pt;height:22.1pt" o:ole="">
            <v:imagedata r:id="rId579" o:title=""/>
          </v:shape>
          <o:OLEObject Type="Embed" ProgID="Equation.DSMT4" ShapeID="_x0000_i1308" DrawAspect="Content" ObjectID="_1366279887"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15pt;height:36.35pt" o:ole="">
            <v:imagedata r:id="rId581" o:title=""/>
          </v:shape>
          <o:OLEObject Type="Embed" ProgID="Equation.DSMT4" ShapeID="_x0000_i1309" DrawAspect="Content" ObjectID="_1366279888" r:id="rId582"/>
        </w:object>
      </w:r>
      <w:r w:rsidR="005D060C">
        <w:t>,</w:t>
      </w:r>
      <w:r>
        <w:tab/>
      </w:r>
      <w:r>
        <w:fldChar w:fldCharType="begin"/>
      </w:r>
      <w:r>
        <w:instrText xml:space="preserve"> MACROBUTTON MTPlaceRef \* MERGEFORMAT </w:instrText>
      </w:r>
      <w:fldSimple w:instr=" SEQ MTEqn \h \* MERGEFORMAT "/>
      <w:bookmarkStart w:id="1205" w:name="ZEqnNum536154"/>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107</w:instrText>
        </w:r>
      </w:fldSimple>
      <w:r>
        <w:instrText>)</w:instrText>
      </w:r>
      <w:bookmarkEnd w:id="1205"/>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7pt;height:22.1pt" o:ole="">
            <v:imagedata r:id="rId583" o:title=""/>
          </v:shape>
          <o:OLEObject Type="Embed" ProgID="Equation.DSMT4" ShapeID="_x0000_i1310" DrawAspect="Content" ObjectID="_1366279889"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1.9pt;height:22.1pt" o:ole="">
            <v:imagedata r:id="rId585" o:title=""/>
          </v:shape>
          <o:OLEObject Type="Embed" ProgID="Equation.DSMT4" ShapeID="_x0000_i1311" DrawAspect="Content" ObjectID="_1366279890"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05pt;height:32.8pt" o:ole="">
            <v:imagedata r:id="rId587" o:title=""/>
          </v:shape>
          <o:OLEObject Type="Embed" ProgID="Equation.DSMT4" ShapeID="_x0000_i1312" DrawAspect="Content" ObjectID="_1366279891" r:id="rId588"/>
        </w:object>
      </w:r>
      <w:r>
        <w:t>,</w:t>
      </w:r>
      <w:r>
        <w:tab/>
      </w:r>
      <w:r>
        <w:fldChar w:fldCharType="begin"/>
      </w:r>
      <w:r>
        <w:instrText xml:space="preserve"> MACROBUTTON MTPlaceRef \* MERGEFORMAT </w:instrText>
      </w:r>
      <w:fldSimple w:instr=" SEQ MTEqn \h \* MERGEFORMAT "/>
      <w:bookmarkStart w:id="1206" w:name="ZEqnNum887820"/>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108</w:instrText>
        </w:r>
      </w:fldSimple>
      <w:r>
        <w:instrText>)</w:instrText>
      </w:r>
      <w:bookmarkEnd w:id="1206"/>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25pt" o:ole="">
            <v:imagedata r:id="rId589" o:title=""/>
          </v:shape>
          <o:OLEObject Type="Embed" ProgID="Equation.DSMT4" ShapeID="_x0000_i1313" DrawAspect="Content" ObjectID="_1366279892" r:id="rId590"/>
        </w:object>
      </w:r>
      <w:r>
        <w:t xml:space="preserve"> is the solid volume fraction in the reference state, </w:t>
      </w:r>
      <w:r w:rsidR="00905817" w:rsidRPr="00905817">
        <w:rPr>
          <w:position w:val="-6"/>
        </w:rPr>
        <w:object w:dxaOrig="940" w:dyaOrig="279" w14:anchorId="0D481615">
          <v:shape id="_x0000_i1314" type="#_x0000_t75" style="width:47.05pt;height:14.25pt" o:ole="">
            <v:imagedata r:id="rId591" o:title=""/>
          </v:shape>
          <o:OLEObject Type="Embed" ProgID="Equation.DSMT4" ShapeID="_x0000_i1314" DrawAspect="Content" ObjectID="_1366279893" r:id="rId592"/>
        </w:object>
      </w:r>
      <w:r>
        <w:t xml:space="preserve"> and </w:t>
      </w:r>
      <w:r w:rsidR="00905817" w:rsidRPr="00905817">
        <w:rPr>
          <w:position w:val="-6"/>
        </w:rPr>
        <w:object w:dxaOrig="1420" w:dyaOrig="279" w14:anchorId="42F0B40F">
          <v:shape id="_x0000_i1315" type="#_x0000_t75" style="width:71.3pt;height:14.25pt" o:ole="">
            <v:imagedata r:id="rId593" o:title=""/>
          </v:shape>
          <o:OLEObject Type="Embed" ProgID="Equation.DSMT4" ShapeID="_x0000_i1315" DrawAspect="Content" ObjectID="_1366279894"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E3755C">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3.9pt;height:76.3pt" o:ole="">
            <v:imagedata r:id="rId595" o:title=""/>
          </v:shape>
          <o:OLEObject Type="Embed" ProgID="Equation.DSMT4" ShapeID="_x0000_i1316" DrawAspect="Content" ObjectID="_1366279895" r:id="rId596"/>
        </w:object>
      </w:r>
      <w:r>
        <w:tab/>
      </w:r>
      <w:r>
        <w:fldChar w:fldCharType="begin"/>
      </w:r>
      <w:r>
        <w:instrText xml:space="preserve"> MACROBUTTON MTPlaceRef \* MERGEFORMAT </w:instrText>
      </w:r>
      <w:fldSimple w:instr=" SEQ MTEqn \h \* MERGEFORMAT "/>
      <w:bookmarkStart w:id="1207" w:name="ZEqnNum14653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109</w:instrText>
        </w:r>
      </w:fldSimple>
      <w:r>
        <w:instrText>)</w:instrText>
      </w:r>
      <w:bookmarkEnd w:id="1207"/>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pt;height:14.25pt" o:ole="">
            <v:imagedata r:id="rId597" o:title=""/>
          </v:shape>
          <o:OLEObject Type="Embed" ProgID="Equation.DSMT4" ShapeID="_x0000_i1317" DrawAspect="Content" ObjectID="_1366279896" r:id="rId598"/>
        </w:object>
      </w:r>
      <w:r>
        <w:t xml:space="preserve"> is the solute diffusivity tensor in the mixture (solid+solution), </w:t>
      </w:r>
      <w:r w:rsidR="00905817" w:rsidRPr="00905817">
        <w:rPr>
          <w:position w:val="-12"/>
        </w:rPr>
        <w:object w:dxaOrig="279" w:dyaOrig="360" w14:anchorId="787EBA21">
          <v:shape id="_x0000_i1318" type="#_x0000_t75" style="width:14.25pt;height:19.25pt" o:ole="">
            <v:imagedata r:id="rId599" o:title=""/>
          </v:shape>
          <o:OLEObject Type="Embed" ProgID="Equation.DSMT4" ShapeID="_x0000_i1318" DrawAspect="Content" ObjectID="_1366279897" r:id="rId600"/>
        </w:object>
      </w:r>
      <w:r>
        <w:t xml:space="preserve"> is its (isotropic) diffusivity in free solution; </w:t>
      </w:r>
      <w:r w:rsidR="00905817" w:rsidRPr="00905817">
        <w:rPr>
          <w:position w:val="-4"/>
        </w:rPr>
        <w:object w:dxaOrig="220" w:dyaOrig="300" w14:anchorId="40DAF55A">
          <v:shape id="_x0000_i1319" type="#_x0000_t75" style="width:10.7pt;height:14.95pt" o:ole="">
            <v:imagedata r:id="rId601" o:title=""/>
          </v:shape>
          <o:OLEObject Type="Embed" ProgID="Equation.DSMT4" ShapeID="_x0000_i1319" DrawAspect="Content" ObjectID="_1366279898"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75pt;height:42.05pt" o:ole="">
            <v:imagedata r:id="rId603" o:title=""/>
          </v:shape>
          <o:OLEObject Type="Embed" ProgID="Equation.DSMT4" ShapeID="_x0000_i1320" DrawAspect="Content" ObjectID="_1366279899"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7pt;height:12.85pt" o:ole="">
            <v:imagedata r:id="rId605" o:title=""/>
          </v:shape>
          <o:OLEObject Type="Embed" ProgID="Equation.DSMT4" ShapeID="_x0000_i1321" DrawAspect="Content" ObjectID="_1366279900"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E3755C">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2pt;height:76.3pt" o:ole="">
            <v:imagedata r:id="rId607" o:title=""/>
          </v:shape>
          <o:OLEObject Type="Embed" ProgID="Equation.DSMT4" ShapeID="_x0000_i1322" DrawAspect="Content" ObjectID="_1366279901" r:id="rId608"/>
        </w:object>
      </w:r>
      <w:r>
        <w:tab/>
      </w:r>
      <w:r>
        <w:fldChar w:fldCharType="begin"/>
      </w:r>
      <w:r>
        <w:instrText xml:space="preserve"> MACROBUTTON MTPlaceRef \* MERGEFORMAT </w:instrText>
      </w:r>
      <w:fldSimple w:instr=" SEQ MTEqn \h \* MERGEFORMAT "/>
      <w:bookmarkStart w:id="1208" w:name="ZEqnNum49820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111</w:instrText>
        </w:r>
      </w:fldSimple>
      <w:r>
        <w:instrText>)</w:instrText>
      </w:r>
      <w:bookmarkEnd w:id="1208"/>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7pt;height:12.85pt" o:ole="">
            <v:imagedata r:id="rId609" o:title=""/>
          </v:shape>
          <o:OLEObject Type="Embed" ProgID="Equation.DSMT4" ShapeID="_x0000_i1323" DrawAspect="Content" ObjectID="_1366279902" r:id="rId610"/>
        </w:object>
      </w:r>
      <w:r>
        <w:t xml:space="preserve">, </w:t>
      </w:r>
      <w:r w:rsidR="00905817" w:rsidRPr="00905817">
        <w:rPr>
          <w:position w:val="-6"/>
        </w:rPr>
        <w:object w:dxaOrig="200" w:dyaOrig="279" w14:anchorId="786D6E3A">
          <v:shape id="_x0000_i1324" type="#_x0000_t75" style="width:10pt;height:14.25pt" o:ole="">
            <v:imagedata r:id="rId611" o:title=""/>
          </v:shape>
          <o:OLEObject Type="Embed" ProgID="Equation.DSMT4" ShapeID="_x0000_i1324" DrawAspect="Content" ObjectID="_1366279903" r:id="rId612"/>
        </w:object>
      </w:r>
      <w:r>
        <w:t xml:space="preserve"> and </w:t>
      </w:r>
      <w:r w:rsidR="00905817" w:rsidRPr="00905817">
        <w:rPr>
          <w:position w:val="-12"/>
        </w:rPr>
        <w:object w:dxaOrig="279" w:dyaOrig="360" w14:anchorId="2A5A91F8">
          <v:shape id="_x0000_i1325" type="#_x0000_t75" style="width:14.25pt;height:19.25pt" o:ole="">
            <v:imagedata r:id="rId613" o:title=""/>
          </v:shape>
          <o:OLEObject Type="Embed" ProgID="Equation.DSMT4" ShapeID="_x0000_i1325" DrawAspect="Content" ObjectID="_1366279904"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25pt;height:14.95pt" o:ole="">
            <v:imagedata r:id="rId615" o:title=""/>
          </v:shape>
          <o:OLEObject Type="Embed" ProgID="Equation.DSMT4" ShapeID="_x0000_i1326" DrawAspect="Content" ObjectID="_1366279905"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153375">
        <w:fldChar w:fldCharType="begin"/>
      </w:r>
      <w:r w:rsidR="00153375">
        <w:instrText xml:space="preserve"> HYPERLINK \l "_ENREF_21" \o "Ateshian, 2010 #62" </w:instrText>
      </w:r>
      <w:ins w:id="1209" w:author="Gerard" w:date="2015-05-06T12:49:00Z"/>
      <w:r w:rsidR="00153375">
        <w:fldChar w:fldCharType="separate"/>
      </w:r>
      <w:r w:rsidR="00214E15">
        <w:rPr>
          <w:noProof/>
        </w:rPr>
        <w:t>21</w:t>
      </w:r>
      <w:r w:rsidR="00153375">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25pt" o:ole="">
            <v:imagedata r:id="rId617" o:title=""/>
          </v:shape>
          <o:OLEObject Type="Embed" ProgID="Equation.DSMT4" ShapeID="_x0000_i1327" DrawAspect="Content" ObjectID="_1366279906" r:id="rId618"/>
        </w:object>
      </w:r>
      <w:r>
        <w:t xml:space="preserve"> must be greater than or equal to the largest eigenvalue of </w:t>
      </w:r>
      <w:r w:rsidR="00905817" w:rsidRPr="00905817">
        <w:rPr>
          <w:position w:val="-6"/>
        </w:rPr>
        <w:object w:dxaOrig="200" w:dyaOrig="279" w14:anchorId="68C9C452">
          <v:shape id="_x0000_i1328" type="#_x0000_t75" style="width:10pt;height:14.25pt" o:ole="">
            <v:imagedata r:id="rId619" o:title=""/>
          </v:shape>
          <o:OLEObject Type="Embed" ProgID="Equation.DSMT4" ShapeID="_x0000_i1328" DrawAspect="Content" ObjectID="_1366279907"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E3755C">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210" w:name="_Toc176704832"/>
      <w:bookmarkStart w:id="1211" w:name="_Ref191692787"/>
      <w:bookmarkStart w:id="1212" w:name="_Toc289032531"/>
      <w:r>
        <w:t>Continuous Variables</w:t>
      </w:r>
      <w:bookmarkEnd w:id="1210"/>
      <w:bookmarkEnd w:id="1211"/>
      <w:bookmarkEnd w:id="1212"/>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0.7pt" o:ole="">
            <v:imagedata r:id="rId621" o:title=""/>
          </v:shape>
          <o:OLEObject Type="Embed" ProgID="Equation.DSMT4" ShapeID="_x0000_i1329" DrawAspect="Content" ObjectID="_1366279908" r:id="rId622"/>
        </w:object>
      </w:r>
      <w:r>
        <w:t xml:space="preserve">, </w:t>
      </w:r>
      <w:r w:rsidR="00905817" w:rsidRPr="00905817">
        <w:rPr>
          <w:position w:val="-10"/>
        </w:rPr>
        <w:object w:dxaOrig="240" w:dyaOrig="260" w14:anchorId="2280AB70">
          <v:shape id="_x0000_i1330" type="#_x0000_t75" style="width:12.1pt;height:12.85pt" o:ole="">
            <v:imagedata r:id="rId623" o:title=""/>
          </v:shape>
          <o:OLEObject Type="Embed" ProgID="Equation.DSMT4" ShapeID="_x0000_i1330" DrawAspect="Content" ObjectID="_1366279909" r:id="rId624"/>
        </w:object>
      </w:r>
      <w:r>
        <w:t xml:space="preserve"> and </w:t>
      </w:r>
      <w:r w:rsidR="00905817" w:rsidRPr="00905817">
        <w:rPr>
          <w:position w:val="-6"/>
        </w:rPr>
        <w:object w:dxaOrig="180" w:dyaOrig="220" w14:anchorId="79B70C3C">
          <v:shape id="_x0000_i1331" type="#_x0000_t75" style="width:9.25pt;height:10.7pt" o:ole="">
            <v:imagedata r:id="rId625" o:title=""/>
          </v:shape>
          <o:OLEObject Type="Embed" ProgID="Equation.DSMT4" ShapeID="_x0000_i1331" DrawAspect="Content" ObjectID="_1366279910"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E3755C">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E3755C">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E3755C">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E3755C">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E3755C">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27" o:title=""/>
          </v:shape>
          <o:OLEObject Type="Embed" ProgID="Equation.DSMT4" ShapeID="_x0000_i1332" DrawAspect="Content" ObjectID="_1366279911"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39.9pt;height:12.85pt" o:ole="">
            <v:imagedata r:id="rId629" o:title=""/>
          </v:shape>
          <o:OLEObject Type="Embed" ProgID="Equation.DSMT4" ShapeID="_x0000_i1333" DrawAspect="Content" ObjectID="_1366279912" r:id="rId630"/>
        </w:object>
      </w:r>
      <w:r>
        <w:t xml:space="preserve"> and normal flux components </w:t>
      </w:r>
      <w:r w:rsidR="00905817" w:rsidRPr="00905817">
        <w:rPr>
          <w:position w:val="-12"/>
        </w:rPr>
        <w:object w:dxaOrig="999" w:dyaOrig="360" w14:anchorId="617B7693">
          <v:shape id="_x0000_i1334" type="#_x0000_t75" style="width:49.9pt;height:19.25pt" o:ole="">
            <v:imagedata r:id="rId631" o:title=""/>
          </v:shape>
          <o:OLEObject Type="Embed" ProgID="Equation.DSMT4" ShapeID="_x0000_i1334" DrawAspect="Content" ObjectID="_1366279913" r:id="rId632"/>
        </w:object>
      </w:r>
      <w:r>
        <w:t xml:space="preserve"> and </w:t>
      </w:r>
      <w:r w:rsidR="00905817" w:rsidRPr="00905817">
        <w:rPr>
          <w:position w:val="-12"/>
        </w:rPr>
        <w:object w:dxaOrig="859" w:dyaOrig="360" w14:anchorId="254F707F">
          <v:shape id="_x0000_i1335" type="#_x0000_t75" style="width:42.75pt;height:19.25pt" o:ole="">
            <v:imagedata r:id="rId633" o:title=""/>
          </v:shape>
          <o:OLEObject Type="Embed" ProgID="Equation.DSMT4" ShapeID="_x0000_i1335" DrawAspect="Content" ObjectID="_1366279914"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153375">
        <w:fldChar w:fldCharType="begin"/>
      </w:r>
      <w:r w:rsidR="00153375">
        <w:instrText xml:space="preserve"> HYPERLINK \l "_ENREF_20" \o "Ateshian, 2007 #61" </w:instrText>
      </w:r>
      <w:ins w:id="1213" w:author="Gerard" w:date="2015-05-06T12:49:00Z"/>
      <w:r w:rsidR="00153375">
        <w:fldChar w:fldCharType="separate"/>
      </w:r>
      <w:r w:rsidR="00214E15">
        <w:rPr>
          <w:noProof/>
        </w:rPr>
        <w:t>20</w:t>
      </w:r>
      <w:r w:rsidR="00153375">
        <w:rPr>
          <w:noProof/>
        </w:rPr>
        <w:fldChar w:fldCharType="end"/>
      </w:r>
      <w:r w:rsidR="00A56950">
        <w:rPr>
          <w:noProof/>
        </w:rPr>
        <w:t xml:space="preserve">, </w:t>
      </w:r>
      <w:r w:rsidR="00153375">
        <w:fldChar w:fldCharType="begin"/>
      </w:r>
      <w:r w:rsidR="00153375">
        <w:instrText xml:space="preserve"> HYPERLINK \l "_ENREF_22" \o "Eringen, 1965 #63" </w:instrText>
      </w:r>
      <w:ins w:id="1214" w:author="Gerard" w:date="2015-05-06T12:49:00Z"/>
      <w:r w:rsidR="00153375">
        <w:fldChar w:fldCharType="separate"/>
      </w:r>
      <w:r w:rsidR="00214E15">
        <w:rPr>
          <w:noProof/>
        </w:rPr>
        <w:t>22</w:t>
      </w:r>
      <w:r w:rsidR="00153375">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7.85pt;height:12.85pt" o:ole="">
            <v:imagedata r:id="rId635" o:title=""/>
          </v:shape>
          <o:OLEObject Type="Embed" ProgID="Equation.DSMT4" ShapeID="_x0000_i1336" DrawAspect="Content" ObjectID="_1366279915" r:id="rId636"/>
        </w:object>
      </w:r>
      <w:r>
        <w:t xml:space="preserve">, </w:t>
      </w:r>
      <w:r w:rsidR="00905817" w:rsidRPr="00905817">
        <w:rPr>
          <w:position w:val="-12"/>
        </w:rPr>
        <w:object w:dxaOrig="300" w:dyaOrig="360" w14:anchorId="53A62F08">
          <v:shape id="_x0000_i1337" type="#_x0000_t75" style="width:14.95pt;height:19.25pt" o:ole="">
            <v:imagedata r:id="rId637" o:title=""/>
          </v:shape>
          <o:OLEObject Type="Embed" ProgID="Equation.DSMT4" ShapeID="_x0000_i1337" DrawAspect="Content" ObjectID="_1366279916" r:id="rId638"/>
        </w:object>
      </w:r>
      <w:r>
        <w:t xml:space="preserve"> and </w:t>
      </w:r>
      <w:r w:rsidR="00905817" w:rsidRPr="00905817">
        <w:rPr>
          <w:position w:val="-12"/>
        </w:rPr>
        <w:object w:dxaOrig="260" w:dyaOrig="360" w14:anchorId="4F67F1AC">
          <v:shape id="_x0000_i1338" type="#_x0000_t75" style="width:12.85pt;height:19.25pt" o:ole="">
            <v:imagedata r:id="rId639" o:title=""/>
          </v:shape>
          <o:OLEObject Type="Embed" ProgID="Equation.DSMT4" ShapeID="_x0000_i1338" DrawAspect="Content" ObjectID="_1366279917"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1pt;height:19.25pt" o:ole="">
            <v:imagedata r:id="rId641" o:title=""/>
          </v:shape>
          <o:OLEObject Type="Embed" ProgID="Equation.DSMT4" ShapeID="_x0000_i1339" DrawAspect="Content" ObjectID="_1366279918" r:id="rId642"/>
        </w:object>
      </w:r>
      <w:r>
        <w:t xml:space="preserve"> and </w:t>
      </w:r>
      <w:r w:rsidR="00905817" w:rsidRPr="00905817">
        <w:rPr>
          <w:position w:val="-10"/>
        </w:rPr>
        <w:object w:dxaOrig="320" w:dyaOrig="360" w14:anchorId="2B2FA01D">
          <v:shape id="_x0000_i1340" type="#_x0000_t75" style="width:15.7pt;height:19.25pt" o:ole="">
            <v:imagedata r:id="rId643" o:title=""/>
          </v:shape>
          <o:OLEObject Type="Embed" ProgID="Equation.DSMT4" ShapeID="_x0000_i1340" DrawAspect="Content" ObjectID="_1366279919"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153375">
        <w:fldChar w:fldCharType="begin"/>
      </w:r>
      <w:r w:rsidR="00153375">
        <w:instrText xml:space="preserve"> HYPERLINK \l "_ENREF_20" \o "Ateshian, 2007 #61" </w:instrText>
      </w:r>
      <w:ins w:id="1215" w:author="Gerard" w:date="2015-05-06T12:49:00Z"/>
      <w:r w:rsidR="00153375">
        <w:fldChar w:fldCharType="separate"/>
      </w:r>
      <w:r w:rsidR="00214E15">
        <w:rPr>
          <w:noProof/>
        </w:rPr>
        <w:t>20</w:t>
      </w:r>
      <w:r w:rsidR="00153375">
        <w:rPr>
          <w:noProof/>
        </w:rPr>
        <w:fldChar w:fldCharType="end"/>
      </w:r>
      <w:r w:rsidR="00A56950">
        <w:rPr>
          <w:noProof/>
        </w:rPr>
        <w:t xml:space="preserve">, </w:t>
      </w:r>
      <w:r w:rsidR="00153375">
        <w:fldChar w:fldCharType="begin"/>
      </w:r>
      <w:r w:rsidR="00153375">
        <w:instrText xml:space="preserve"> HYPERLINK \l "_ENREF_23" \o "Katzir-Katchalsky, 1965 #64" </w:instrText>
      </w:r>
      <w:ins w:id="1216" w:author="Gerard" w:date="2015-05-06T12:49:00Z"/>
      <w:r w:rsidR="00153375">
        <w:fldChar w:fldCharType="separate"/>
      </w:r>
      <w:r w:rsidR="00214E15">
        <w:rPr>
          <w:noProof/>
        </w:rPr>
        <w:t>23</w:t>
      </w:r>
      <w:r w:rsidR="00153375">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1pt;height:19.25pt" o:ole="">
            <v:imagedata r:id="rId645" o:title=""/>
          </v:shape>
          <o:OLEObject Type="Embed" ProgID="Equation.DSMT4" ShapeID="_x0000_i1341" DrawAspect="Content" ObjectID="_1366279920" r:id="rId646"/>
        </w:object>
      </w:r>
      <w:r>
        <w:t xml:space="preserve">, </w:t>
      </w:r>
      <w:r w:rsidR="00905817" w:rsidRPr="00905817">
        <w:rPr>
          <w:position w:val="-12"/>
        </w:rPr>
        <w:object w:dxaOrig="320" w:dyaOrig="380" w14:anchorId="312F137A">
          <v:shape id="_x0000_i1342" type="#_x0000_t75" style="width:15.7pt;height:19.25pt" o:ole="">
            <v:imagedata r:id="rId647" o:title=""/>
          </v:shape>
          <o:OLEObject Type="Embed" ProgID="Equation.DSMT4" ShapeID="_x0000_i1342" DrawAspect="Content" ObjectID="_1366279921" r:id="rId648"/>
        </w:object>
      </w:r>
      <w:r>
        <w:t xml:space="preserve">, </w:t>
      </w:r>
      <w:r w:rsidR="00905817" w:rsidRPr="00905817">
        <w:rPr>
          <w:position w:val="-12"/>
        </w:rPr>
        <w:object w:dxaOrig="300" w:dyaOrig="360" w14:anchorId="55058A34">
          <v:shape id="_x0000_i1343" type="#_x0000_t75" style="width:14.95pt;height:19.25pt" o:ole="">
            <v:imagedata r:id="rId649" o:title=""/>
          </v:shape>
          <o:OLEObject Type="Embed" ProgID="Equation.DSMT4" ShapeID="_x0000_i1343" DrawAspect="Content" ObjectID="_1366279922" r:id="rId650"/>
        </w:object>
      </w:r>
      <w:r>
        <w:t xml:space="preserve"> and </w:t>
      </w:r>
      <w:r w:rsidR="00905817" w:rsidRPr="00905817">
        <w:rPr>
          <w:position w:val="-12"/>
        </w:rPr>
        <w:object w:dxaOrig="240" w:dyaOrig="360" w14:anchorId="732CDE38">
          <v:shape id="_x0000_i1344" type="#_x0000_t75" style="width:12.1pt;height:19.25pt" o:ole="">
            <v:imagedata r:id="rId651" o:title=""/>
          </v:shape>
          <o:OLEObject Type="Embed" ProgID="Equation.DSMT4" ShapeID="_x0000_i1344" DrawAspect="Content" ObjectID="_1366279923"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E3755C">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1pt;height:12.85pt" o:ole="">
            <v:imagedata r:id="rId653" o:title=""/>
          </v:shape>
          <o:OLEObject Type="Embed" ProgID="Equation.DSMT4" ShapeID="_x0000_i1345" DrawAspect="Content" ObjectID="_1366279924" r:id="rId654"/>
        </w:object>
      </w:r>
      <w:r>
        <w:t xml:space="preserve"> or solute concentration </w:t>
      </w:r>
      <w:r w:rsidR="00905817" w:rsidRPr="00905817">
        <w:rPr>
          <w:position w:val="-6"/>
        </w:rPr>
        <w:object w:dxaOrig="180" w:dyaOrig="220" w14:anchorId="04A9D81E">
          <v:shape id="_x0000_i1346" type="#_x0000_t75" style="width:9.25pt;height:10.7pt" o:ole="">
            <v:imagedata r:id="rId655" o:title=""/>
          </v:shape>
          <o:OLEObject Type="Embed" ProgID="Equation.DSMT4" ShapeID="_x0000_i1346" DrawAspect="Content" ObjectID="_1366279925"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153375">
        <w:fldChar w:fldCharType="begin"/>
      </w:r>
      <w:r w:rsidR="00153375">
        <w:instrText xml:space="preserve"> HYPERLINK \l "_ENREF_24" \o "Sun, 1999 #65" </w:instrText>
      </w:r>
      <w:ins w:id="1217" w:author="Gerard" w:date="2015-05-06T12:49:00Z"/>
      <w:r w:rsidR="00153375">
        <w:fldChar w:fldCharType="separate"/>
      </w:r>
      <w:r w:rsidR="00214E15">
        <w:rPr>
          <w:noProof/>
        </w:rPr>
        <w:t>24</w:t>
      </w:r>
      <w:r w:rsidR="00153375">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E3755C">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7pt;height:47.75pt" o:ole="">
            <v:imagedata r:id="rId657" o:title=""/>
          </v:shape>
          <o:OLEObject Type="Embed" ProgID="Equation.DSMT4" ShapeID="_x0000_i1347" DrawAspect="Content" ObjectID="_1366279926" r:id="rId658"/>
        </w:object>
      </w:r>
      <w:r>
        <w:tab/>
      </w:r>
      <w:r>
        <w:fldChar w:fldCharType="begin"/>
      </w:r>
      <w:r>
        <w:instrText xml:space="preserve"> MACROBUTTON MTPlaceRef \* MERGEFORMAT </w:instrText>
      </w:r>
      <w:fldSimple w:instr=" SEQ MTEqn \h \* MERGEFORMAT "/>
      <w:bookmarkStart w:id="1218" w:name="ZEqnNum385284"/>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112</w:instrText>
        </w:r>
      </w:fldSimple>
      <w:r>
        <w:instrText>)</w:instrText>
      </w:r>
      <w:bookmarkEnd w:id="1218"/>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1pt;height:15.7pt" o:ole="">
            <v:imagedata r:id="rId659" o:title=""/>
          </v:shape>
          <o:OLEObject Type="Embed" ProgID="Equation.DSMT4" ShapeID="_x0000_i1348" DrawAspect="Content" ObjectID="_1366279927" r:id="rId660"/>
        </w:object>
      </w:r>
      <w:r>
        <w:t xml:space="preserve"> is the effective fluid pressure and </w:t>
      </w:r>
      <w:r w:rsidR="00905817" w:rsidRPr="00905817">
        <w:rPr>
          <w:position w:val="-6"/>
        </w:rPr>
        <w:object w:dxaOrig="180" w:dyaOrig="279" w14:anchorId="16A62C32">
          <v:shape id="_x0000_i1349" type="#_x0000_t75" style="width:9.25pt;height:14.25pt" o:ole="">
            <v:imagedata r:id="rId661" o:title=""/>
          </v:shape>
          <o:OLEObject Type="Embed" ProgID="Equation.DSMT4" ShapeID="_x0000_i1349" DrawAspect="Content" ObjectID="_1366279928" r:id="rId662"/>
        </w:object>
      </w:r>
      <w:r>
        <w:t xml:space="preserve"> is the effective solute concentration in the mixture. Note that </w:t>
      </w:r>
      <w:r w:rsidR="00905817" w:rsidRPr="00905817">
        <w:rPr>
          <w:position w:val="-10"/>
        </w:rPr>
        <w:object w:dxaOrig="240" w:dyaOrig="320" w14:anchorId="00476EB4">
          <v:shape id="_x0000_i1350" type="#_x0000_t75" style="width:12.1pt;height:15.7pt" o:ole="">
            <v:imagedata r:id="rId663" o:title=""/>
          </v:shape>
          <o:OLEObject Type="Embed" ProgID="Equation.DSMT4" ShapeID="_x0000_i1350" DrawAspect="Content" ObjectID="_1366279929"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35pt;height:15.7pt" o:ole="">
            <v:imagedata r:id="rId665" o:title=""/>
          </v:shape>
          <o:OLEObject Type="Embed" ProgID="Equation.DSMT4" ShapeID="_x0000_i1351" DrawAspect="Content" ObjectID="_1366279930" r:id="rId666"/>
        </w:object>
      </w:r>
      <w:r>
        <w:t xml:space="preserve"> may be viewed as the osmotic pressure contribution to </w:t>
      </w:r>
      <w:r w:rsidR="00905817" w:rsidRPr="00905817">
        <w:rPr>
          <w:position w:val="-10"/>
        </w:rPr>
        <w:object w:dxaOrig="240" w:dyaOrig="260" w14:anchorId="442D2175">
          <v:shape id="_x0000_i1352" type="#_x0000_t75" style="width:12.1pt;height:12.85pt" o:ole="">
            <v:imagedata r:id="rId667" o:title=""/>
          </v:shape>
          <o:OLEObject Type="Embed" ProgID="Equation.DSMT4" ShapeID="_x0000_i1352" DrawAspect="Content" ObjectID="_1366279931" r:id="rId668"/>
        </w:object>
      </w:r>
      <w:r>
        <w:t>)</w:t>
      </w:r>
      <w:r w:rsidR="005D060C">
        <w:t>,</w:t>
      </w:r>
      <w:r>
        <w:t xml:space="preserve"> and </w:t>
      </w:r>
      <w:r w:rsidR="00905817" w:rsidRPr="00905817">
        <w:rPr>
          <w:position w:val="-6"/>
        </w:rPr>
        <w:object w:dxaOrig="180" w:dyaOrig="279" w14:anchorId="3A743CB5">
          <v:shape id="_x0000_i1353" type="#_x0000_t75" style="width:9.25pt;height:14.25pt" o:ole="">
            <v:imagedata r:id="rId669" o:title=""/>
          </v:shape>
          <o:OLEObject Type="Embed" ProgID="Equation.DSMT4" ShapeID="_x0000_i1353" DrawAspect="Content" ObjectID="_1366279932" r:id="rId670"/>
        </w:object>
      </w:r>
      <w:r>
        <w:t xml:space="preserve"> is a straightforward measure of the solute activity, since </w:t>
      </w:r>
      <w:r w:rsidR="00905817" w:rsidRPr="00905817">
        <w:rPr>
          <w:position w:val="-12"/>
        </w:rPr>
        <w:object w:dxaOrig="999" w:dyaOrig="380" w14:anchorId="6F29FEF3">
          <v:shape id="_x0000_i1354" type="#_x0000_t75" style="width:49.9pt;height:19.25pt" o:ole="">
            <v:imagedata r:id="rId671" o:title=""/>
          </v:shape>
          <o:OLEObject Type="Embed" ProgID="Equation.DSMT4" ShapeID="_x0000_i1354" DrawAspect="Content" ObjectID="_1366279933"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0.7pt" o:ole="">
            <v:imagedata r:id="rId673" o:title=""/>
          </v:shape>
          <o:OLEObject Type="Embed" ProgID="Equation.DSMT4" ShapeID="_x0000_i1355" DrawAspect="Content" ObjectID="_1366279934" r:id="rId674"/>
        </w:object>
      </w:r>
      <w:r>
        <w:t xml:space="preserve">, </w:t>
      </w:r>
      <w:r w:rsidR="00905817" w:rsidRPr="00905817">
        <w:rPr>
          <w:position w:val="-10"/>
        </w:rPr>
        <w:object w:dxaOrig="240" w:dyaOrig="320" w14:anchorId="415FEDD2">
          <v:shape id="_x0000_i1356" type="#_x0000_t75" style="width:12.1pt;height:15.7pt" o:ole="">
            <v:imagedata r:id="rId675" o:title=""/>
          </v:shape>
          <o:OLEObject Type="Embed" ProgID="Equation.DSMT4" ShapeID="_x0000_i1356" DrawAspect="Content" ObjectID="_1366279935" r:id="rId676"/>
        </w:object>
      </w:r>
      <w:r>
        <w:t xml:space="preserve"> and </w:t>
      </w:r>
      <w:r w:rsidR="00905817" w:rsidRPr="00905817">
        <w:rPr>
          <w:position w:val="-6"/>
        </w:rPr>
        <w:object w:dxaOrig="180" w:dyaOrig="279" w14:anchorId="1DD16434">
          <v:shape id="_x0000_i1357" type="#_x0000_t75" style="width:9.25pt;height:14.25pt" o:ole="">
            <v:imagedata r:id="rId677" o:title=""/>
          </v:shape>
          <o:OLEObject Type="Embed" ProgID="Equation.DSMT4" ShapeID="_x0000_i1357" DrawAspect="Content" ObjectID="_1366279936"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79.85pt" o:ole="">
            <v:imagedata r:id="rId679" o:title=""/>
          </v:shape>
          <o:OLEObject Type="Embed" ProgID="Equation.DSMT4" ShapeID="_x0000_i1358" DrawAspect="Content" ObjectID="_1366279937"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5pt;height:119.75pt" o:ole="">
            <v:imagedata r:id="rId681" o:title=""/>
          </v:shape>
          <o:OLEObject Type="Embed" ProgID="Equation.DSMT4" ShapeID="_x0000_i1359" DrawAspect="Content" ObjectID="_1366279938" r:id="rId682"/>
        </w:object>
      </w:r>
      <w:r>
        <w:tab/>
      </w:r>
      <w:r>
        <w:fldChar w:fldCharType="begin"/>
      </w:r>
      <w:r>
        <w:instrText xml:space="preserve"> MACROBUTTON MTPlaceRef \* MERGEFORMAT </w:instrText>
      </w:r>
      <w:fldSimple w:instr=" SEQ MTEqn \h \* MERGEFORMAT "/>
      <w:bookmarkStart w:id="1219" w:name="ZEqnNum91545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114</w:instrText>
        </w:r>
      </w:fldSimple>
      <w:r>
        <w:instrText>)</w:instrText>
      </w:r>
      <w:bookmarkEnd w:id="1219"/>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7pt" o:ole="">
            <v:imagedata r:id="rId683" o:title=""/>
          </v:shape>
          <o:OLEObject Type="Embed" ProgID="Equation.DSMT4" ShapeID="_x0000_i1360" DrawAspect="Content" ObjectID="_1366279939" r:id="rId684"/>
        </w:object>
      </w:r>
      <w:r>
        <w:t xml:space="preserve">, </w:t>
      </w:r>
      <w:r w:rsidR="00905817" w:rsidRPr="00905817">
        <w:rPr>
          <w:position w:val="-4"/>
        </w:rPr>
        <w:object w:dxaOrig="220" w:dyaOrig="260" w14:anchorId="4C0B826E">
          <v:shape id="_x0000_i1361" type="#_x0000_t75" style="width:10.7pt;height:12.85pt" o:ole="">
            <v:imagedata r:id="rId685" o:title=""/>
          </v:shape>
          <o:OLEObject Type="Embed" ProgID="Equation.DSMT4" ShapeID="_x0000_i1361" DrawAspect="Content" ObjectID="_1366279940" r:id="rId686"/>
        </w:object>
      </w:r>
      <w:r>
        <w:t xml:space="preserve">, </w:t>
      </w:r>
      <w:r w:rsidR="00905817" w:rsidRPr="00905817">
        <w:rPr>
          <w:position w:val="-6"/>
        </w:rPr>
        <w:object w:dxaOrig="200" w:dyaOrig="279" w14:anchorId="5E097156">
          <v:shape id="_x0000_i1362" type="#_x0000_t75" style="width:10pt;height:14.25pt" o:ole="">
            <v:imagedata r:id="rId687" o:title=""/>
          </v:shape>
          <o:OLEObject Type="Embed" ProgID="Equation.DSMT4" ShapeID="_x0000_i1362" DrawAspect="Content" ObjectID="_1366279941" r:id="rId688"/>
        </w:object>
      </w:r>
      <w:r>
        <w:t xml:space="preserve">, </w:t>
      </w:r>
      <w:r w:rsidR="00905817" w:rsidRPr="00905817">
        <w:rPr>
          <w:position w:val="-12"/>
        </w:rPr>
        <w:object w:dxaOrig="279" w:dyaOrig="360" w14:anchorId="5CD43A8C">
          <v:shape id="_x0000_i1363" type="#_x0000_t75" style="width:14.25pt;height:19.25pt" o:ole="">
            <v:imagedata r:id="rId689" o:title=""/>
          </v:shape>
          <o:OLEObject Type="Embed" ProgID="Equation.DSMT4" ShapeID="_x0000_i1363" DrawAspect="Content" ObjectID="_1366279942" r:id="rId690"/>
        </w:object>
      </w:r>
      <w:r>
        <w:t xml:space="preserve">, </w:t>
      </w:r>
      <w:r w:rsidR="00905817" w:rsidRPr="00905817">
        <w:rPr>
          <w:position w:val="-4"/>
        </w:rPr>
        <w:object w:dxaOrig="220" w:dyaOrig="260" w14:anchorId="3B2D9A9B">
          <v:shape id="_x0000_i1364" type="#_x0000_t75" style="width:10.7pt;height:12.85pt" o:ole="">
            <v:imagedata r:id="rId691" o:title=""/>
          </v:shape>
          <o:OLEObject Type="Embed" ProgID="Equation.DSMT4" ShapeID="_x0000_i1364" DrawAspect="Content" ObjectID="_1366279943" r:id="rId692"/>
        </w:object>
      </w:r>
      <w:r>
        <w:t xml:space="preserve"> and </w:t>
      </w:r>
      <w:r w:rsidR="00905817" w:rsidRPr="00905817">
        <w:rPr>
          <w:position w:val="-4"/>
        </w:rPr>
        <w:object w:dxaOrig="260" w:dyaOrig="240" w14:anchorId="20ABF69A">
          <v:shape id="_x0000_i1365" type="#_x0000_t75" style="width:12.85pt;height:12.1pt" o:ole="">
            <v:imagedata r:id="rId693" o:title=""/>
          </v:shape>
          <o:OLEObject Type="Embed" ProgID="Equation.DSMT4" ShapeID="_x0000_i1365" DrawAspect="Content" ObjectID="_1366279944"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220" w:name="_Toc289032532"/>
      <w:bookmarkStart w:id="1221" w:name="_Toc176704833"/>
      <w:r>
        <w:t>Triphasic and Multiphasic Materials</w:t>
      </w:r>
      <w:bookmarkEnd w:id="1220"/>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E3755C">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E3755C">
        <w:t>2.6</w:t>
      </w:r>
      <w:r w:rsidR="001A4C1F">
        <w:fldChar w:fldCharType="end"/>
      </w:r>
      <w:r w:rsidR="001A4C1F">
        <w:t>).</w:t>
      </w:r>
    </w:p>
    <w:p w14:paraId="19C3E800" w14:textId="77777777" w:rsidR="001A4C1F" w:rsidRDefault="001A4C1F" w:rsidP="00CB13D9">
      <w:pPr>
        <w:pStyle w:val="Heading3"/>
      </w:pPr>
      <w:bookmarkStart w:id="1222" w:name="_Toc289032533"/>
      <w:r>
        <w:lastRenderedPageBreak/>
        <w:t>Governing Equations</w:t>
      </w:r>
      <w:bookmarkEnd w:id="1222"/>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7pt;height:10.7pt" o:ole="">
            <v:imagedata r:id="rId695" o:title=""/>
          </v:shape>
          <o:OLEObject Type="Embed" ProgID="Equation.DSMT4" ShapeID="_x0000_i1366" DrawAspect="Content" ObjectID="_1366279945"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2.85pt" o:ole="">
            <v:imagedata r:id="rId697" o:title=""/>
          </v:shape>
          <o:OLEObject Type="Embed" ProgID="Equation.DSMT4" ShapeID="_x0000_i1367" DrawAspect="Content" ObjectID="_1366279946" r:id="rId698"/>
        </w:object>
      </w:r>
      <w:r w:rsidR="00236764">
        <w:t xml:space="preserve"> and the stress </w:t>
      </w:r>
      <w:r w:rsidR="00905817" w:rsidRPr="00905817">
        <w:rPr>
          <w:position w:val="-6"/>
        </w:rPr>
        <w:object w:dxaOrig="300" w:dyaOrig="340" w14:anchorId="4418BA5B">
          <v:shape id="_x0000_i1368" type="#_x0000_t75" style="width:14.95pt;height:17.1pt" o:ole="">
            <v:imagedata r:id="rId699" o:title=""/>
          </v:shape>
          <o:OLEObject Type="Embed" ProgID="Equation.DSMT4" ShapeID="_x0000_i1368" DrawAspect="Content" ObjectID="_1366279947"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25pt" o:ole="">
            <v:imagedata r:id="rId701" o:title=""/>
          </v:shape>
          <o:OLEObject Type="Embed" ProgID="Equation.DSMT4" ShapeID="_x0000_i1369" DrawAspect="Content" ObjectID="_1366279948"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9pt;height:37.8pt" o:ole="">
            <v:imagedata r:id="rId703" o:title=""/>
          </v:shape>
          <o:OLEObject Type="Embed" ProgID="Equation.DSMT4" ShapeID="_x0000_i1370" DrawAspect="Content" ObjectID="_1366279949"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8pt;height:22.1pt" o:ole="">
            <v:imagedata r:id="rId705" o:title=""/>
          </v:shape>
          <o:OLEObject Type="Embed" ProgID="Equation.DSMT4" ShapeID="_x0000_i1371" DrawAspect="Content" ObjectID="_1366279950"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2.85pt" o:ole="">
            <v:imagedata r:id="rId707" o:title=""/>
          </v:shape>
          <o:OLEObject Type="Embed" ProgID="Equation.DSMT4" ShapeID="_x0000_i1372" DrawAspect="Content" ObjectID="_1366279951" r:id="rId708"/>
        </w:object>
      </w:r>
      <w:r>
        <w:t xml:space="preserve"> is the absolute temperature, </w:t>
      </w:r>
      <w:r w:rsidR="00905817" w:rsidRPr="00905817">
        <w:rPr>
          <w:position w:val="-14"/>
        </w:rPr>
        <w:object w:dxaOrig="320" w:dyaOrig="420" w14:anchorId="16004B5E">
          <v:shape id="_x0000_i1373" type="#_x0000_t75" style="width:15.7pt;height:20.65pt" o:ole="">
            <v:imagedata r:id="rId709" o:title=""/>
          </v:shape>
          <o:OLEObject Type="Embed" ProgID="Equation.DSMT4" ShapeID="_x0000_i1373" DrawAspect="Content" ObjectID="_1366279952"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2.85pt" o:ole="">
            <v:imagedata r:id="rId711" o:title=""/>
          </v:shape>
          <o:OLEObject Type="Embed" ProgID="Equation.DSMT4" ShapeID="_x0000_i1374" DrawAspect="Content" ObjectID="_1366279953" r:id="rId712"/>
        </w:object>
      </w:r>
      <w:r>
        <w:t xml:space="preserve"> is the fluid pressure, </w:t>
      </w:r>
      <w:r w:rsidR="00905817" w:rsidRPr="00905817">
        <w:rPr>
          <w:position w:val="-14"/>
        </w:rPr>
        <w:object w:dxaOrig="279" w:dyaOrig="400" w14:anchorId="66191415">
          <v:shape id="_x0000_i1375" type="#_x0000_t75" style="width:14.25pt;height:19.95pt" o:ole="">
            <v:imagedata r:id="rId713" o:title=""/>
          </v:shape>
          <o:OLEObject Type="Embed" ProgID="Equation.DSMT4" ShapeID="_x0000_i1375" DrawAspect="Content" ObjectID="_1366279954" r:id="rId714"/>
        </w:object>
      </w:r>
      <w:r w:rsidR="00714B16">
        <w:t xml:space="preserve"> is the corresponding pressure in the standard state, </w:t>
      </w:r>
      <w:r w:rsidR="00905817" w:rsidRPr="00905817">
        <w:rPr>
          <w:position w:val="-6"/>
        </w:rPr>
        <w:object w:dxaOrig="240" w:dyaOrig="279" w14:anchorId="057401F9">
          <v:shape id="_x0000_i1376" type="#_x0000_t75" style="width:12.1pt;height:14.25pt" o:ole="">
            <v:imagedata r:id="rId715" o:title=""/>
          </v:shape>
          <o:OLEObject Type="Embed" ProgID="Equation.DSMT4" ShapeID="_x0000_i1376" DrawAspect="Content" ObjectID="_1366279955" r:id="rId716"/>
        </w:object>
      </w:r>
      <w:r w:rsidR="00714B16">
        <w:t xml:space="preserve"> is the universal gas constant, </w:t>
      </w:r>
      <w:r w:rsidR="00905817" w:rsidRPr="00905817">
        <w:rPr>
          <w:position w:val="-4"/>
        </w:rPr>
        <w:object w:dxaOrig="240" w:dyaOrig="260" w14:anchorId="3665613D">
          <v:shape id="_x0000_i1377" type="#_x0000_t75" style="width:12.1pt;height:12.85pt" o:ole="">
            <v:imagedata r:id="rId717" o:title=""/>
          </v:shape>
          <o:OLEObject Type="Embed" ProgID="Equation.DSMT4" ShapeID="_x0000_i1377" DrawAspect="Content" ObjectID="_1366279956"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7pt" o:ole="">
            <v:imagedata r:id="rId719" o:title=""/>
          </v:shape>
          <o:OLEObject Type="Embed" ProgID="Equation.DSMT4" ShapeID="_x0000_i1378" DrawAspect="Content" ObjectID="_1366279957"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7pt;height:10pt" o:ole="">
            <v:imagedata r:id="rId721" o:title=""/>
          </v:shape>
          <o:OLEObject Type="Embed" ProgID="Equation.DSMT4" ShapeID="_x0000_i1379" DrawAspect="Content" ObjectID="_1366279958"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7pt;height:42.05pt" o:ole="">
            <v:imagedata r:id="rId723" o:title=""/>
          </v:shape>
          <o:OLEObject Type="Embed" ProgID="Equation.DSMT4" ShapeID="_x0000_i1380" DrawAspect="Content" ObjectID="_1366279959"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65pt;height:15.7pt" o:ole="">
            <v:imagedata r:id="rId725" o:title=""/>
          </v:shape>
          <o:OLEObject Type="Embed" ProgID="Equation.DSMT4" ShapeID="_x0000_i1381" DrawAspect="Content" ObjectID="_1366279960" r:id="rId726"/>
        </w:object>
      </w:r>
      <w:r>
        <w:t xml:space="preserve"> is the molar mass of the solute, </w:t>
      </w:r>
      <w:r w:rsidR="00905817" w:rsidRPr="00905817">
        <w:rPr>
          <w:position w:val="-10"/>
        </w:rPr>
        <w:object w:dxaOrig="320" w:dyaOrig="380" w14:anchorId="097FB869">
          <v:shape id="_x0000_i1382" type="#_x0000_t75" style="width:15.7pt;height:19.25pt" o:ole="">
            <v:imagedata r:id="rId727" o:title=""/>
          </v:shape>
          <o:OLEObject Type="Embed" ProgID="Equation.DSMT4" ShapeID="_x0000_i1382" DrawAspect="Content" ObjectID="_1366279961" r:id="rId728"/>
        </w:object>
      </w:r>
      <w:r>
        <w:t xml:space="preserve"> is its activity coefficient, </w:t>
      </w:r>
      <w:r w:rsidR="00905817" w:rsidRPr="00905817">
        <w:rPr>
          <w:position w:val="-4"/>
        </w:rPr>
        <w:object w:dxaOrig="300" w:dyaOrig="320" w14:anchorId="24E50B0E">
          <v:shape id="_x0000_i1383" type="#_x0000_t75" style="width:14.95pt;height:15.7pt" o:ole="">
            <v:imagedata r:id="rId729" o:title=""/>
          </v:shape>
          <o:OLEObject Type="Embed" ProgID="Equation.DSMT4" ShapeID="_x0000_i1383" DrawAspect="Content" ObjectID="_1366279962" r:id="rId730"/>
        </w:object>
      </w:r>
      <w:r>
        <w:t xml:space="preserve"> is its solubility, </w:t>
      </w:r>
      <w:r w:rsidR="00905817" w:rsidRPr="00905817">
        <w:rPr>
          <w:position w:val="-4"/>
        </w:rPr>
        <w:object w:dxaOrig="279" w:dyaOrig="320" w14:anchorId="1F3024B2">
          <v:shape id="_x0000_i1384" type="#_x0000_t75" style="width:14.25pt;height:15.7pt" o:ole="">
            <v:imagedata r:id="rId731" o:title=""/>
          </v:shape>
          <o:OLEObject Type="Embed" ProgID="Equation.DSMT4" ShapeID="_x0000_i1384" DrawAspect="Content" ObjectID="_1366279963"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65pt" o:ole="">
            <v:imagedata r:id="rId733" o:title=""/>
          </v:shape>
          <o:OLEObject Type="Embed" ProgID="Equation.DSMT4" ShapeID="_x0000_i1385" DrawAspect="Content" ObjectID="_1366279964" r:id="rId734"/>
        </w:object>
      </w:r>
      <w:r w:rsidR="00D000EA">
        <w:t xml:space="preserve"> is its concentration in the solute standard state; </w:t>
      </w:r>
      <w:r w:rsidR="00905817" w:rsidRPr="00905817">
        <w:rPr>
          <w:position w:val="-14"/>
        </w:rPr>
        <w:object w:dxaOrig="260" w:dyaOrig="400" w14:anchorId="2E9B2396">
          <v:shape id="_x0000_i1386" type="#_x0000_t75" style="width:12.85pt;height:19.95pt" o:ole="">
            <v:imagedata r:id="rId735" o:title=""/>
          </v:shape>
          <o:OLEObject Type="Embed" ProgID="Equation.DSMT4" ShapeID="_x0000_i1386" DrawAspect="Content" ObjectID="_1366279965" r:id="rId736"/>
        </w:object>
      </w:r>
      <w:r>
        <w:t xml:space="preserve"> is Faraday’s constant, </w:t>
      </w:r>
      <w:r w:rsidR="00905817" w:rsidRPr="00905817">
        <w:rPr>
          <w:position w:val="-10"/>
        </w:rPr>
        <w:object w:dxaOrig="240" w:dyaOrig="320" w14:anchorId="1481126B">
          <v:shape id="_x0000_i1387" type="#_x0000_t75" style="width:12.1pt;height:15.7pt" o:ole="">
            <v:imagedata r:id="rId737" o:title=""/>
          </v:shape>
          <o:OLEObject Type="Embed" ProgID="Equation.DSMT4" ShapeID="_x0000_i1387" DrawAspect="Content" ObjectID="_1366279966" r:id="rId738"/>
        </w:object>
      </w:r>
      <w:r>
        <w:t xml:space="preserve"> is the electrical potential of the mixture, and </w:t>
      </w:r>
      <w:r w:rsidR="00905817" w:rsidRPr="00905817">
        <w:rPr>
          <w:position w:val="-14"/>
        </w:rPr>
        <w:object w:dxaOrig="300" w:dyaOrig="400" w14:anchorId="4943A27B">
          <v:shape id="_x0000_i1388" type="#_x0000_t75" style="width:14.95pt;height:19.95pt" o:ole="">
            <v:imagedata r:id="rId739" o:title=""/>
          </v:shape>
          <o:OLEObject Type="Embed" ProgID="Equation.DSMT4" ShapeID="_x0000_i1388" DrawAspect="Content" ObjectID="_1366279967"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1pt;height:12.85pt" o:ole="">
            <v:imagedata r:id="rId741" o:title=""/>
          </v:shape>
          <o:OLEObject Type="Embed" ProgID="Equation.DSMT4" ShapeID="_x0000_i1389" DrawAspect="Content" ObjectID="_1366279968" r:id="rId742"/>
        </w:object>
      </w:r>
      <w:r w:rsidR="00F55CEE">
        <w:t xml:space="preserve"> and </w:t>
      </w:r>
      <w:r w:rsidR="00905817" w:rsidRPr="00905817">
        <w:rPr>
          <w:position w:val="-10"/>
        </w:rPr>
        <w:object w:dxaOrig="320" w:dyaOrig="380" w14:anchorId="75E0A0DE">
          <v:shape id="_x0000_i1390" type="#_x0000_t75" style="width:15.7pt;height:19.25pt" o:ole="">
            <v:imagedata r:id="rId743" o:title=""/>
          </v:shape>
          <o:OLEObject Type="Embed" ProgID="Equation.DSMT4" ShapeID="_x0000_i1390" DrawAspect="Content" ObjectID="_1366279969"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7pt" o:ole="">
            <v:imagedata r:id="rId745" o:title=""/>
          </v:shape>
          <o:OLEObject Type="Embed" ProgID="Equation.DSMT4" ShapeID="_x0000_i1391" DrawAspect="Content" ObjectID="_1366279970"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7pt;height:10pt" o:ole="">
            <v:imagedata r:id="rId747" o:title=""/>
          </v:shape>
          <o:OLEObject Type="Embed" ProgID="Equation.DSMT4" ShapeID="_x0000_i1392" DrawAspect="Content" ObjectID="_1366279971"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8pt;height:22.1pt" o:ole="">
            <v:imagedata r:id="rId749" o:title=""/>
          </v:shape>
          <o:OLEObject Type="Embed" ProgID="Equation.DSMT4" ShapeID="_x0000_i1393" DrawAspect="Content" ObjectID="_1366279972" r:id="rId750"/>
        </w:object>
      </w:r>
      <w:r w:rsidR="00F55CEE">
        <w:t xml:space="preserve">, </w:t>
      </w:r>
      <w:r w:rsidR="00905817" w:rsidRPr="00905817">
        <w:rPr>
          <w:position w:val="-14"/>
        </w:rPr>
        <w:object w:dxaOrig="279" w:dyaOrig="400" w14:anchorId="310E0430">
          <v:shape id="_x0000_i1394" type="#_x0000_t75" style="width:14.25pt;height:19.95pt" o:ole="">
            <v:imagedata r:id="rId751" o:title=""/>
          </v:shape>
          <o:OLEObject Type="Embed" ProgID="Equation.DSMT4" ShapeID="_x0000_i1394" DrawAspect="Content" ObjectID="_1366279973" r:id="rId752"/>
        </w:object>
      </w:r>
      <w:r w:rsidR="00F55CEE">
        <w:t xml:space="preserve">, </w:t>
      </w:r>
      <w:r w:rsidR="00905817" w:rsidRPr="00905817">
        <w:rPr>
          <w:position w:val="-14"/>
        </w:rPr>
        <w:object w:dxaOrig="300" w:dyaOrig="400" w14:anchorId="4096442C">
          <v:shape id="_x0000_i1395" type="#_x0000_t75" style="width:14.95pt;height:19.95pt" o:ole="">
            <v:imagedata r:id="rId753" o:title=""/>
          </v:shape>
          <o:OLEObject Type="Embed" ProgID="Equation.DSMT4" ShapeID="_x0000_i1395" DrawAspect="Content" ObjectID="_1366279974" r:id="rId754"/>
        </w:object>
      </w:r>
      <w:r w:rsidR="00F55CEE">
        <w:t xml:space="preserve">, </w:t>
      </w:r>
      <w:r w:rsidR="00905817" w:rsidRPr="00905817">
        <w:rPr>
          <w:position w:val="-16"/>
        </w:rPr>
        <w:object w:dxaOrig="660" w:dyaOrig="440" w14:anchorId="270F0C88">
          <v:shape id="_x0000_i1396" type="#_x0000_t75" style="width:32.8pt;height:22.1pt" o:ole="">
            <v:imagedata r:id="rId755" o:title=""/>
          </v:shape>
          <o:OLEObject Type="Embed" ProgID="Equation.DSMT4" ShapeID="_x0000_i1396" DrawAspect="Content" ObjectID="_1366279975" r:id="rId756"/>
        </w:object>
      </w:r>
      <w:r w:rsidR="00F55CEE">
        <w:t xml:space="preserve">, and </w:t>
      </w:r>
      <w:r w:rsidR="00905817" w:rsidRPr="00905817">
        <w:rPr>
          <w:position w:val="-14"/>
        </w:rPr>
        <w:object w:dxaOrig="279" w:dyaOrig="420" w14:anchorId="2CC908D4">
          <v:shape id="_x0000_i1397" type="#_x0000_t75" style="width:14.25pt;height:20.65pt" o:ole="">
            <v:imagedata r:id="rId757" o:title=""/>
          </v:shape>
          <o:OLEObject Type="Embed" ProgID="Equation.DSMT4" ShapeID="_x0000_i1397" DrawAspect="Content" ObjectID="_1366279976"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7pt" o:ole="">
            <v:imagedata r:id="rId759" o:title=""/>
          </v:shape>
          <o:OLEObject Type="Embed" ProgID="Equation.DSMT4" ShapeID="_x0000_i1398" DrawAspect="Content" ObjectID="_1366279977" r:id="rId760"/>
        </w:object>
      </w:r>
      <w:r w:rsidR="004F2D16">
        <w:t xml:space="preserve"> and </w:t>
      </w:r>
      <w:r w:rsidR="00905817" w:rsidRPr="00905817">
        <w:rPr>
          <w:position w:val="-10"/>
        </w:rPr>
        <w:object w:dxaOrig="320" w:dyaOrig="380" w14:anchorId="71269933">
          <v:shape id="_x0000_i1399" type="#_x0000_t75" style="width:15.7pt;height:19.25pt" o:ole="">
            <v:imagedata r:id="rId761" o:title=""/>
          </v:shape>
          <o:OLEObject Type="Embed" ProgID="Equation.DSMT4" ShapeID="_x0000_i1399" DrawAspect="Content" ObjectID="_1366279978"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15pt;height:19.25pt" o:ole="">
            <v:imagedata r:id="rId763" o:title=""/>
          </v:shape>
          <o:OLEObject Type="Embed" ProgID="Equation.DSMT4" ShapeID="_x0000_i1400" DrawAspect="Content" ObjectID="_1366279979"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7pt" o:ole="">
            <v:imagedata r:id="rId765" o:title=""/>
          </v:shape>
          <o:OLEObject Type="Embed" ProgID="Equation.DSMT4" ShapeID="_x0000_i1401" DrawAspect="Content" ObjectID="_1366279980"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25pt;height:27.8pt" o:ole="">
            <v:imagedata r:id="rId767" o:title=""/>
          </v:shape>
          <o:OLEObject Type="Embed" ProgID="Equation.DSMT4" ShapeID="_x0000_i1402" DrawAspect="Content" ObjectID="_1366279981" r:id="rId768"/>
        </w:object>
      </w:r>
      <w:r>
        <w:t>.</w:t>
      </w:r>
      <w:r>
        <w:tab/>
      </w:r>
      <w:r>
        <w:fldChar w:fldCharType="begin"/>
      </w:r>
      <w:r>
        <w:instrText xml:space="preserve"> MACROBUTTON MTPlaceRef \* MERGEFORMAT </w:instrText>
      </w:r>
      <w:fldSimple w:instr=" SEQ MTEqn \h \* MERGEFORMAT "/>
      <w:bookmarkStart w:id="1223" w:name="ZEqnNum81472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118</w:instrText>
        </w:r>
      </w:fldSimple>
      <w:r>
        <w:instrText>)</w:instrText>
      </w:r>
      <w:bookmarkEnd w:id="1223"/>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05pt;height:15.7pt" o:ole="">
            <v:imagedata r:id="rId769" o:title=""/>
          </v:shape>
          <o:OLEObject Type="Embed" ProgID="Equation.DSMT4" ShapeID="_x0000_i1403" DrawAspect="Content" ObjectID="_1366279982" r:id="rId770"/>
        </w:object>
      </w:r>
      <w:r>
        <w:t xml:space="preserve"> and </w:t>
      </w:r>
      <w:r w:rsidR="00905817" w:rsidRPr="00905817">
        <w:rPr>
          <w:position w:val="-4"/>
        </w:rPr>
        <w:object w:dxaOrig="740" w:dyaOrig="320" w14:anchorId="6DF14E19">
          <v:shape id="_x0000_i1404" type="#_x0000_t75" style="width:37.05pt;height:15.7pt" o:ole="">
            <v:imagedata r:id="rId771" o:title=""/>
          </v:shape>
          <o:OLEObject Type="Embed" ProgID="Equation.DSMT4" ShapeID="_x0000_i1404" DrawAspect="Content" ObjectID="_1366279983" r:id="rId772"/>
        </w:object>
      </w:r>
      <w:r>
        <w:t xml:space="preserve"> for all </w:t>
      </w:r>
      <w:r w:rsidR="00905817" w:rsidRPr="00905817">
        <w:rPr>
          <w:position w:val="-4"/>
        </w:rPr>
        <w:object w:dxaOrig="220" w:dyaOrig="200" w14:anchorId="54C75149">
          <v:shape id="_x0000_i1405" type="#_x0000_t75" style="width:10.7pt;height:10pt" o:ole="">
            <v:imagedata r:id="rId773" o:title=""/>
          </v:shape>
          <o:OLEObject Type="Embed" ProgID="Equation.DSMT4" ShapeID="_x0000_i1405" DrawAspect="Content" ObjectID="_1366279984"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7pt;height:10pt" o:ole="">
            <v:imagedata r:id="rId775" o:title=""/>
          </v:shape>
          <o:OLEObject Type="Embed" ProgID="Equation.DSMT4" ShapeID="_x0000_i1406" DrawAspect="Content" ObjectID="_1366279985"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2pt" o:ole="">
            <v:imagedata r:id="rId777" o:title=""/>
          </v:shape>
          <o:OLEObject Type="Embed" ProgID="Equation.DSMT4" ShapeID="_x0000_i1407" DrawAspect="Content" ObjectID="_1366279986"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25pt" o:ole="">
            <v:imagedata r:id="rId779" o:title=""/>
          </v:shape>
          <o:OLEObject Type="Embed" ProgID="Equation.DSMT4" ShapeID="_x0000_i1408" DrawAspect="Content" ObjectID="_1366279987" r:id="rId780"/>
        </w:object>
      </w:r>
      <w:r>
        <w:t xml:space="preserve"> is the apparent density and </w:t>
      </w:r>
      <w:r w:rsidR="00905817" w:rsidRPr="00905817">
        <w:rPr>
          <w:position w:val="-4"/>
        </w:rPr>
        <w:object w:dxaOrig="300" w:dyaOrig="320" w14:anchorId="4D74AE9C">
          <v:shape id="_x0000_i1409" type="#_x0000_t75" style="width:14.95pt;height:15.7pt" o:ole="">
            <v:imagedata r:id="rId781" o:title=""/>
          </v:shape>
          <o:OLEObject Type="Embed" ProgID="Equation.DSMT4" ShapeID="_x0000_i1409" DrawAspect="Content" ObjectID="_1366279988"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pt;height:24.25pt" o:ole="">
            <v:imagedata r:id="rId783" o:title=""/>
          </v:shape>
          <o:OLEObject Type="Embed" ProgID="Equation.DSMT4" ShapeID="_x0000_i1410" DrawAspect="Content" ObjectID="_1366279989" r:id="rId784"/>
        </w:object>
      </w:r>
      <w:r>
        <w:t xml:space="preserve">, where </w:t>
      </w:r>
      <w:r w:rsidR="00905817" w:rsidRPr="00905817">
        <w:rPr>
          <w:position w:val="-10"/>
        </w:rPr>
        <w:object w:dxaOrig="300" w:dyaOrig="380" w14:anchorId="63F12701">
          <v:shape id="_x0000_i1411" type="#_x0000_t75" style="width:14.95pt;height:19.25pt" o:ole="">
            <v:imagedata r:id="rId785" o:title=""/>
          </v:shape>
          <o:OLEObject Type="Embed" ProgID="Equation.DSMT4" ShapeID="_x0000_i1411" DrawAspect="Content" ObjectID="_1366279990"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75pt;height:19.25pt" o:ole="">
            <v:imagedata r:id="rId787" o:title=""/>
          </v:shape>
          <o:OLEObject Type="Embed" ProgID="Equation.DSMT4" ShapeID="_x0000_i1412" DrawAspect="Content" ObjectID="_1366279991" r:id="rId788"/>
        </w:object>
      </w:r>
      <w:r w:rsidR="00E3488F">
        <w:t xml:space="preserve">, where </w:t>
      </w:r>
      <w:r w:rsidR="00905817" w:rsidRPr="00905817">
        <w:rPr>
          <w:position w:val="-10"/>
        </w:rPr>
        <w:object w:dxaOrig="340" w:dyaOrig="380" w14:anchorId="4D7E41E6">
          <v:shape id="_x0000_i1413" type="#_x0000_t75" style="width:17.1pt;height:19.25pt" o:ole="">
            <v:imagedata r:id="rId789" o:title=""/>
          </v:shape>
          <o:OLEObject Type="Embed" ProgID="Equation.DSMT4" ShapeID="_x0000_i1413" DrawAspect="Content" ObjectID="_1366279992"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5pt;height:24.25pt" o:ole="">
            <v:imagedata r:id="rId791" o:title=""/>
          </v:shape>
          <o:OLEObject Type="Embed" ProgID="Equation.DSMT4" ShapeID="_x0000_i1414" DrawAspect="Content" ObjectID="_1366279993" r:id="rId792"/>
        </w:object>
      </w:r>
      <w:r w:rsidR="00E3488F">
        <w:t xml:space="preserve">, where </w:t>
      </w:r>
      <w:r w:rsidR="00905817" w:rsidRPr="00905817">
        <w:rPr>
          <w:position w:val="-4"/>
        </w:rPr>
        <w:object w:dxaOrig="300" w:dyaOrig="320" w14:anchorId="5CB5FFA8">
          <v:shape id="_x0000_i1415" type="#_x0000_t75" style="width:14.95pt;height:15.7pt" o:ole="">
            <v:imagedata r:id="rId793" o:title=""/>
          </v:shape>
          <o:OLEObject Type="Embed" ProgID="Equation.DSMT4" ShapeID="_x0000_i1415" DrawAspect="Content" ObjectID="_1366279994"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85pt;height:34.2pt" o:ole="">
            <v:imagedata r:id="rId795" o:title=""/>
          </v:shape>
          <o:OLEObject Type="Embed" ProgID="Equation.DSMT4" ShapeID="_x0000_i1416" DrawAspect="Content" ObjectID="_1366279995"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49.9pt;height:22.8pt" o:ole="">
            <v:imagedata r:id="rId797" o:title=""/>
          </v:shape>
          <o:OLEObject Type="Embed" ProgID="Equation.DSMT4" ShapeID="_x0000_i1417" DrawAspect="Content" ObjectID="_1366279996"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05pt;height:12.85pt" o:ole="">
            <v:imagedata r:id="rId799" o:title=""/>
          </v:shape>
          <o:OLEObject Type="Embed" ProgID="Equation.DSMT4" ShapeID="_x0000_i1418" DrawAspect="Content" ObjectID="_1366279997" r:id="rId800"/>
        </w:object>
      </w:r>
      <w:r>
        <w:t xml:space="preserve">, where </w:t>
      </w:r>
      <w:r w:rsidR="00905817" w:rsidRPr="00905817">
        <w:rPr>
          <w:position w:val="-4"/>
        </w:rPr>
        <w:object w:dxaOrig="220" w:dyaOrig="260" w14:anchorId="021AFE89">
          <v:shape id="_x0000_i1419" type="#_x0000_t75" style="width:10.7pt;height:12.85pt" o:ole="">
            <v:imagedata r:id="rId801" o:title=""/>
          </v:shape>
          <o:OLEObject Type="Embed" ProgID="Equation.DSMT4" ShapeID="_x0000_i1419" DrawAspect="Content" ObjectID="_1366279998"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25pt;height:24.25pt" o:ole="">
            <v:imagedata r:id="rId803" o:title=""/>
          </v:shape>
          <o:OLEObject Type="Embed" ProgID="Equation.DSMT4" ShapeID="_x0000_i1420" DrawAspect="Content" ObjectID="_1366279999" r:id="rId804"/>
        </w:object>
      </w:r>
      <w:r>
        <w:t xml:space="preserve">, where </w:t>
      </w:r>
      <w:r w:rsidR="00905817" w:rsidRPr="00905817">
        <w:rPr>
          <w:position w:val="-4"/>
        </w:rPr>
        <w:object w:dxaOrig="320" w:dyaOrig="320" w14:anchorId="1F89D3E7">
          <v:shape id="_x0000_i1421" type="#_x0000_t75" style="width:15.7pt;height:15.7pt" o:ole="">
            <v:imagedata r:id="rId805" o:title=""/>
          </v:shape>
          <o:OLEObject Type="Embed" ProgID="Equation.DSMT4" ShapeID="_x0000_i1421" DrawAspect="Content" ObjectID="_1366280000"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25pt" o:ole="">
            <v:imagedata r:id="rId807" o:title=""/>
          </v:shape>
          <o:OLEObject Type="Embed" ProgID="Equation.DSMT4" ShapeID="_x0000_i1422" DrawAspect="Content" ObjectID="_1366280001"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1pt;height:24.25pt" o:ole="">
            <v:imagedata r:id="rId809" o:title=""/>
          </v:shape>
          <o:OLEObject Type="Embed" ProgID="Equation.DSMT4" ShapeID="_x0000_i1423" DrawAspect="Content" ObjectID="_1366280002" r:id="rId810"/>
        </w:object>
      </w:r>
      <w:r>
        <w:t xml:space="preserve">, which may be integrated to produce the algebraic relation </w:t>
      </w:r>
      <w:r w:rsidR="00905817" w:rsidRPr="00905817">
        <w:rPr>
          <w:position w:val="-18"/>
        </w:rPr>
        <w:object w:dxaOrig="1140" w:dyaOrig="460" w14:anchorId="400C763C">
          <v:shape id="_x0000_i1424" type="#_x0000_t75" style="width:57.05pt;height:22.8pt" o:ole="">
            <v:imagedata r:id="rId811" o:title=""/>
          </v:shape>
          <o:OLEObject Type="Embed" ProgID="Equation.DSMT4" ShapeID="_x0000_i1424" DrawAspect="Content" ObjectID="_1366280003" r:id="rId812"/>
        </w:object>
      </w:r>
      <w:r>
        <w:t xml:space="preserve">, where </w:t>
      </w:r>
      <w:r w:rsidR="00905817" w:rsidRPr="00905817">
        <w:rPr>
          <w:position w:val="-14"/>
        </w:rPr>
        <w:object w:dxaOrig="300" w:dyaOrig="420" w14:anchorId="7016C76C">
          <v:shape id="_x0000_i1425" type="#_x0000_t75" style="width:14.95pt;height:20.65pt" o:ole="">
            <v:imagedata r:id="rId813" o:title=""/>
          </v:shape>
          <o:OLEObject Type="Embed" ProgID="Equation.DSMT4" ShapeID="_x0000_i1425" DrawAspect="Content" ObjectID="_1366280004"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E3755C">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5pt" o:ole="">
            <v:imagedata r:id="rId815" o:title=""/>
          </v:shape>
          <o:OLEObject Type="Embed" ProgID="Equation.DSMT4" ShapeID="_x0000_i1426" DrawAspect="Content" ObjectID="_1366280005" r:id="rId816"/>
        </w:object>
      </w:r>
      <w:r>
        <w:t>.</w:t>
      </w:r>
      <w:r>
        <w:tab/>
      </w:r>
      <w:r>
        <w:fldChar w:fldCharType="begin"/>
      </w:r>
      <w:r>
        <w:instrText xml:space="preserve"> MACROBUTTON MTPlaceRef \* MERGEFORMAT </w:instrText>
      </w:r>
      <w:fldSimple w:instr=" SEQ MTEqn \h \* MERGEFORMAT "/>
      <w:bookmarkStart w:id="1224" w:name="ZEqnNum35118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122</w:instrText>
        </w:r>
      </w:fldSimple>
      <w:r>
        <w:instrText>)</w:instrText>
      </w:r>
      <w:bookmarkEnd w:id="1224"/>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9.1pt;height:22.8pt" o:ole="">
            <v:imagedata r:id="rId817" o:title=""/>
          </v:shape>
          <o:OLEObject Type="Embed" ProgID="Equation.DSMT4" ShapeID="_x0000_i1427" DrawAspect="Content" ObjectID="_1366280006" r:id="rId818"/>
        </w:object>
      </w:r>
      <w:r w:rsidR="005C3A32">
        <w:t xml:space="preserve"> is the current density in the mixture, with </w:t>
      </w:r>
      <w:r w:rsidR="00905817" w:rsidRPr="00905817">
        <w:rPr>
          <w:position w:val="-14"/>
        </w:rPr>
        <w:object w:dxaOrig="260" w:dyaOrig="400" w14:anchorId="592C8FC1">
          <v:shape id="_x0000_i1428" type="#_x0000_t75" style="width:12.85pt;height:19.95pt" o:ole="">
            <v:imagedata r:id="rId819" o:title=""/>
          </v:shape>
          <o:OLEObject Type="Embed" ProgID="Equation.DSMT4" ShapeID="_x0000_i1428" DrawAspect="Content" ObjectID="_1366280007"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E3755C">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75pt;height:19.95pt" o:ole="">
            <v:imagedata r:id="rId821" o:title=""/>
          </v:shape>
          <o:OLEObject Type="Embed" ProgID="Equation.DSMT4" ShapeID="_x0000_i1429" DrawAspect="Content" ObjectID="_1366280008"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E3755C">
        <w:t>2.6.2</w:t>
      </w:r>
      <w:r>
        <w:fldChar w:fldCharType="end"/>
      </w:r>
      <w:r>
        <w:t xml:space="preserve">, the fluid pressure </w:t>
      </w:r>
      <w:r w:rsidR="00905817" w:rsidRPr="00905817">
        <w:rPr>
          <w:position w:val="-10"/>
        </w:rPr>
        <w:object w:dxaOrig="200" w:dyaOrig="260" w14:anchorId="740CEDCE">
          <v:shape id="_x0000_i1430" type="#_x0000_t75" style="width:10pt;height:12.85pt" o:ole="">
            <v:imagedata r:id="rId823" o:title=""/>
          </v:shape>
          <o:OLEObject Type="Embed" ProgID="Equation.DSMT4" ShapeID="_x0000_i1430" DrawAspect="Content" ObjectID="_1366280009" r:id="rId824"/>
        </w:object>
      </w:r>
      <w:r>
        <w:t xml:space="preserve"> and solute concentrations </w:t>
      </w:r>
      <w:r w:rsidR="00905817" w:rsidRPr="00905817">
        <w:rPr>
          <w:position w:val="-4"/>
        </w:rPr>
        <w:object w:dxaOrig="279" w:dyaOrig="320" w14:anchorId="3B4C9898">
          <v:shape id="_x0000_i1431" type="#_x0000_t75" style="width:14.25pt;height:15.7pt" o:ole="">
            <v:imagedata r:id="rId825" o:title=""/>
          </v:shape>
          <o:OLEObject Type="Embed" ProgID="Equation.DSMT4" ShapeID="_x0000_i1431" DrawAspect="Content" ObjectID="_1366280010"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7pt;height:19.25pt" o:ole="">
            <v:imagedata r:id="rId827" o:title=""/>
          </v:shape>
          <o:OLEObject Type="Embed" ProgID="Equation.DSMT4" ShapeID="_x0000_i1432" DrawAspect="Content" ObjectID="_1366280011" r:id="rId828"/>
        </w:object>
      </w:r>
      <w:r w:rsidR="004E12EC">
        <w:t xml:space="preserve"> and </w:t>
      </w:r>
      <w:r w:rsidR="00905817" w:rsidRPr="00905817">
        <w:rPr>
          <w:position w:val="-10"/>
        </w:rPr>
        <w:object w:dxaOrig="320" w:dyaOrig="380" w14:anchorId="7AF3F9BF">
          <v:shape id="_x0000_i1433" type="#_x0000_t75" style="width:15.7pt;height:19.25pt" o:ole="">
            <v:imagedata r:id="rId829" o:title=""/>
          </v:shape>
          <o:OLEObject Type="Embed" ProgID="Equation.DSMT4" ShapeID="_x0000_i1433" DrawAspect="Content" ObjectID="_1366280012"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65pt;height:29.95pt" o:ole="">
            <v:imagedata r:id="rId831" o:title=""/>
          </v:shape>
          <o:OLEObject Type="Embed" ProgID="Equation.DSMT4" ShapeID="_x0000_i1434" DrawAspect="Content" ObjectID="_1366280013"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3pt;height:22.8pt" o:ole="">
            <v:imagedata r:id="rId833" o:title=""/>
          </v:shape>
          <o:OLEObject Type="Embed" ProgID="Equation.DSMT4" ShapeID="_x0000_i1435" DrawAspect="Content" ObjectID="_1366280014" r:id="rId8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7pt" o:ole="">
            <v:imagedata r:id="rId835" o:title=""/>
          </v:shape>
          <o:OLEObject Type="Embed" ProgID="Equation.DSMT4" ShapeID="_x0000_i1436" DrawAspect="Content" ObjectID="_1366280015"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2pt;height:42.05pt" o:ole="">
            <v:imagedata r:id="rId837" o:title=""/>
          </v:shape>
          <o:OLEObject Type="Embed" ProgID="Equation.DSMT4" ShapeID="_x0000_i1437" DrawAspect="Content" ObjectID="_1366280016" r:id="rId8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3pt;height:22.1pt" o:ole="">
            <v:imagedata r:id="rId839" o:title=""/>
          </v:shape>
          <o:OLEObject Type="Embed" ProgID="Equation.DSMT4" ShapeID="_x0000_i1438" DrawAspect="Content" ObjectID="_1366280017"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1pt;height:15.7pt" o:ole="">
            <v:imagedata r:id="rId841" o:title=""/>
          </v:shape>
          <o:OLEObject Type="Embed" ProgID="Equation.DSMT4" ShapeID="_x0000_i1439" DrawAspect="Content" ObjectID="_1366280018"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1pt;height:12.85pt" o:ole="">
            <v:imagedata r:id="rId843" o:title=""/>
          </v:shape>
          <o:OLEObject Type="Embed" ProgID="Equation.DSMT4" ShapeID="_x0000_i1440" DrawAspect="Content" ObjectID="_1366280019" r:id="rId844"/>
        </w:object>
      </w:r>
      <w:r w:rsidRPr="001B779A">
        <w:t xml:space="preserve">. Similarly, the effective solute concentration </w:t>
      </w:r>
      <w:r w:rsidR="00905817" w:rsidRPr="00905817">
        <w:rPr>
          <w:position w:val="-6"/>
        </w:rPr>
        <w:object w:dxaOrig="300" w:dyaOrig="320" w14:anchorId="4C39564A">
          <v:shape id="_x0000_i1441" type="#_x0000_t75" style="width:14.95pt;height:15.7pt" o:ole="">
            <v:imagedata r:id="rId845" o:title=""/>
          </v:shape>
          <o:OLEObject Type="Embed" ProgID="Equation.DSMT4" ShapeID="_x0000_i1441" DrawAspect="Content" ObjectID="_1366280020"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pt;height:42.05pt" o:ole="">
            <v:imagedata r:id="rId847" o:title=""/>
          </v:shape>
          <o:OLEObject Type="Embed" ProgID="Equation.DSMT4" ShapeID="_x0000_i1442" DrawAspect="Content" ObjectID="_1366280021"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25pt;height:42.05pt" o:ole="">
            <v:imagedata r:id="rId849" o:title=""/>
          </v:shape>
          <o:OLEObject Type="Embed" ProgID="Equation.DSMT4" ShapeID="_x0000_i1443" DrawAspect="Content" ObjectID="_1366280022"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65pt;height:47.05pt" o:ole="">
            <v:imagedata r:id="rId851" o:title=""/>
          </v:shape>
          <o:OLEObject Type="Embed" ProgID="Equation.DSMT4" ShapeID="_x0000_i1444" DrawAspect="Content" ObjectID="_1366280023"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35pt;height:14.25pt" o:ole="">
            <v:imagedata r:id="rId853" o:title=""/>
          </v:shape>
          <o:OLEObject Type="Embed" ProgID="Equation.DSMT4" ShapeID="_x0000_i1445" DrawAspect="Content" ObjectID="_1366280024"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129</w:instrText>
        </w:r>
      </w:fldSimple>
      <w:r>
        <w:instrText>)</w:instrText>
      </w:r>
      <w:r>
        <w:fldChar w:fldCharType="end"/>
      </w:r>
    </w:p>
    <w:p w14:paraId="097C1561" w14:textId="77777777" w:rsidR="00FB6012" w:rsidRDefault="00FB6012" w:rsidP="00FB6012">
      <w:pPr>
        <w:pStyle w:val="Heading2"/>
      </w:pPr>
      <w:bookmarkStart w:id="1225" w:name="_Toc289032534"/>
      <w:r>
        <w:t>Mixture of Solids</w:t>
      </w:r>
      <w:bookmarkEnd w:id="1221"/>
      <w:bookmarkEnd w:id="1225"/>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1pt;height:10.7pt" o:ole="">
            <v:imagedata r:id="rId855" o:title=""/>
          </v:shape>
          <o:OLEObject Type="Embed" ProgID="Equation.DSMT4" ShapeID="_x0000_i1446" DrawAspect="Content" ObjectID="_1366280025" r:id="rId856"/>
        </w:object>
      </w:r>
      <w:r>
        <w:t xml:space="preserve">, a constrained mixture satisfies </w:t>
      </w:r>
      <w:r w:rsidR="00905817" w:rsidRPr="00905817">
        <w:rPr>
          <w:position w:val="-6"/>
        </w:rPr>
        <w:object w:dxaOrig="780" w:dyaOrig="320" w14:anchorId="6B2D4609">
          <v:shape id="_x0000_i1447" type="#_x0000_t75" style="width:39.2pt;height:15.7pt" o:ole="">
            <v:imagedata r:id="rId857" o:title=""/>
          </v:shape>
          <o:OLEObject Type="Embed" ProgID="Equation.DSMT4" ShapeID="_x0000_i1447" DrawAspect="Content" ObjectID="_1366280026" r:id="rId858"/>
        </w:object>
      </w:r>
      <w:r>
        <w:t xml:space="preserve"> for all </w:t>
      </w:r>
      <w:r w:rsidR="00905817" w:rsidRPr="00905817">
        <w:rPr>
          <w:position w:val="-6"/>
        </w:rPr>
        <w:object w:dxaOrig="240" w:dyaOrig="220" w14:anchorId="0AB82223">
          <v:shape id="_x0000_i1448" type="#_x0000_t75" style="width:12.1pt;height:10.7pt" o:ole="">
            <v:imagedata r:id="rId859" o:title=""/>
          </v:shape>
          <o:OLEObject Type="Embed" ProgID="Equation.DSMT4" ShapeID="_x0000_i1448" DrawAspect="Content" ObjectID="_1366280027" r:id="rId860"/>
        </w:object>
      </w:r>
      <w:r>
        <w:t xml:space="preserve">, where </w:t>
      </w:r>
      <w:r w:rsidR="00905817" w:rsidRPr="00905817">
        <w:rPr>
          <w:position w:val="-6"/>
        </w:rPr>
        <w:object w:dxaOrig="279" w:dyaOrig="320" w14:anchorId="2558D912">
          <v:shape id="_x0000_i1449" type="#_x0000_t75" style="width:14.25pt;height:15.7pt" o:ole="">
            <v:imagedata r:id="rId861" o:title=""/>
          </v:shape>
          <o:OLEObject Type="Embed" ProgID="Equation.DSMT4" ShapeID="_x0000_i1449" DrawAspect="Content" ObjectID="_1366280028"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1pt;height:19.25pt" o:ole="">
            <v:imagedata r:id="rId863" o:title=""/>
          </v:shape>
          <o:OLEObject Type="Embed" ProgID="Equation.DSMT4" ShapeID="_x0000_i1450" DrawAspect="Content" ObjectID="_1366280029" r:id="rId864"/>
        </w:object>
      </w:r>
      <w:r>
        <w:t xml:space="preserve">, which is the ratio of the mass of </w:t>
      </w:r>
      <w:r w:rsidR="00905817" w:rsidRPr="00905817">
        <w:rPr>
          <w:position w:val="-6"/>
        </w:rPr>
        <w:object w:dxaOrig="240" w:dyaOrig="220" w14:anchorId="29EC0E5A">
          <v:shape id="_x0000_i1451" type="#_x0000_t75" style="width:12.1pt;height:10.7pt" o:ole="">
            <v:imagedata r:id="rId865" o:title=""/>
          </v:shape>
          <o:OLEObject Type="Embed" ProgID="Equation.DSMT4" ShapeID="_x0000_i1451" DrawAspect="Content" ObjectID="_1366280030"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1pt;height:24.25pt" o:ole="">
            <v:imagedata r:id="rId867" o:title=""/>
          </v:shape>
          <o:OLEObject Type="Embed" ProgID="Equation.DSMT4" ShapeID="_x0000_i1452" DrawAspect="Content" ObjectID="_1366280031"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1pt;height:14.95pt" o:ole="">
            <v:imagedata r:id="rId869" o:title=""/>
          </v:shape>
          <o:OLEObject Type="Embed" ProgID="Equation.DSMT4" ShapeID="_x0000_i1453" DrawAspect="Content" ObjectID="_1366280032" r:id="rId870"/>
        </w:object>
      </w:r>
      <w:r>
        <w:t xml:space="preserve"> is the deformation gradient of constituent </w:t>
      </w:r>
      <w:r w:rsidR="00905817" w:rsidRPr="00905817">
        <w:rPr>
          <w:position w:val="-6"/>
        </w:rPr>
        <w:object w:dxaOrig="240" w:dyaOrig="220" w14:anchorId="1BB16E21">
          <v:shape id="_x0000_i1454" type="#_x0000_t75" style="width:12.1pt;height:10.7pt" o:ole="">
            <v:imagedata r:id="rId871" o:title=""/>
          </v:shape>
          <o:OLEObject Type="Embed" ProgID="Equation.DSMT4" ShapeID="_x0000_i1454" DrawAspect="Content" ObjectID="_1366280033" r:id="rId872"/>
        </w:object>
      </w:r>
      <w:r>
        <w:t xml:space="preserve"> and </w:t>
      </w:r>
      <w:r w:rsidR="00905817" w:rsidRPr="00905817">
        <w:rPr>
          <w:position w:val="-6"/>
        </w:rPr>
        <w:object w:dxaOrig="200" w:dyaOrig="220" w14:anchorId="3E2009B5">
          <v:shape id="_x0000_i1455" type="#_x0000_t75" style="width:10pt;height:10.7pt" o:ole="">
            <v:imagedata r:id="rId873" o:title=""/>
          </v:shape>
          <o:OLEObject Type="Embed" ProgID="Equation.DSMT4" ShapeID="_x0000_i1455" DrawAspect="Content" ObjectID="_1366280034"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"_ENREF_25" \o "Ateshian, 2010 #70" </w:instrText>
      </w:r>
      <w:ins w:id="1226" w:author="Gerard" w:date="2015-05-06T12:49:00Z"/>
      <w:r w:rsidR="00153375">
        <w:fldChar w:fldCharType="separate"/>
      </w:r>
      <w:r w:rsidR="00214E15">
        <w:rPr>
          <w:noProof/>
        </w:rPr>
        <w:t>25</w:t>
      </w:r>
      <w:r w:rsidR="00153375">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25pt;height:34.2pt" o:ole="">
            <v:imagedata r:id="rId875" o:title=""/>
          </v:shape>
          <o:OLEObject Type="Embed" ProgID="Equation.DSMT4" ShapeID="_x0000_i1456" DrawAspect="Content" ObjectID="_1366280035"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25pt;height:14.95pt" o:ole="">
            <v:imagedata r:id="rId877" o:title=""/>
          </v:shape>
          <o:OLEObject Type="Embed" ProgID="Equation.DSMT4" ShapeID="_x0000_i1457" DrawAspect="Content" ObjectID="_1366280036" r:id="rId878"/>
        </w:object>
      </w:r>
      <w:r>
        <w:t xml:space="preserve"> is the strain energy density of constituent </w:t>
      </w:r>
      <w:r w:rsidR="00905817" w:rsidRPr="00905817">
        <w:rPr>
          <w:position w:val="-6"/>
        </w:rPr>
        <w:object w:dxaOrig="240" w:dyaOrig="220" w14:anchorId="311DD5AA">
          <v:shape id="_x0000_i1458" type="#_x0000_t75" style="width:12.1pt;height:10.7pt" o:ole="">
            <v:imagedata r:id="rId879" o:title=""/>
          </v:shape>
          <o:OLEObject Type="Embed" ProgID="Equation.DSMT4" ShapeID="_x0000_i1458" DrawAspect="Content" ObjectID="_1366280037"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25pt;height:34.2pt" o:ole="">
            <v:imagedata r:id="rId881" o:title=""/>
          </v:shape>
          <o:OLEObject Type="Embed" ProgID="Equation.DSMT4" ShapeID="_x0000_i1459" DrawAspect="Content" ObjectID="_1366280038"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25pt;height:14.95pt" o:ole="">
            <v:imagedata r:id="rId883" o:title=""/>
          </v:shape>
          <o:OLEObject Type="Embed" ProgID="Equation.DSMT4" ShapeID="_x0000_i1460" DrawAspect="Content" ObjectID="_1366280039" r:id="rId884"/>
        </w:object>
      </w:r>
      <w:r>
        <w:t xml:space="preserve"> depends only on the deformation gradient and mass content of </w:t>
      </w:r>
      <w:r w:rsidR="00905817" w:rsidRPr="00905817">
        <w:rPr>
          <w:position w:val="-6"/>
        </w:rPr>
        <w:object w:dxaOrig="240" w:dyaOrig="220" w14:anchorId="75E8185A">
          <v:shape id="_x0000_i1461" type="#_x0000_t75" style="width:12.1pt;height:10.7pt" o:ole="">
            <v:imagedata r:id="rId885" o:title=""/>
          </v:shape>
          <o:OLEObject Type="Embed" ProgID="Equation.DSMT4" ShapeID="_x0000_i1461" DrawAspect="Content" ObjectID="_1366280040"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05pt;height:14.95pt" o:ole="">
            <v:imagedata r:id="rId887" o:title=""/>
          </v:shape>
          <o:OLEObject Type="Embed" ProgID="Equation.DSMT4" ShapeID="_x0000_i1462" DrawAspect="Content" ObjectID="_1366280041" r:id="rId888"/>
        </w:object>
      </w:r>
      <w:r>
        <w:t xml:space="preserve"> for all </w:t>
      </w:r>
      <w:r w:rsidR="00905817" w:rsidRPr="00905817">
        <w:rPr>
          <w:position w:val="-6"/>
        </w:rPr>
        <w:object w:dxaOrig="240" w:dyaOrig="220" w14:anchorId="1654985D">
          <v:shape id="_x0000_i1463" type="#_x0000_t75" style="width:12.1pt;height:10.7pt" o:ole="">
            <v:imagedata r:id="rId889" o:title=""/>
          </v:shape>
          <o:OLEObject Type="Embed" ProgID="Equation.DSMT4" ShapeID="_x0000_i1463" DrawAspect="Content" ObjectID="_1366280042"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85pt" o:ole="">
            <v:imagedata r:id="rId891" o:title=""/>
          </v:shape>
          <o:OLEObject Type="Embed" ProgID="Equation.DSMT4" ShapeID="_x0000_i1464" DrawAspect="Content" ObjectID="_1366280043"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1pt;height:34.2pt" o:ole="">
            <v:imagedata r:id="rId893" o:title=""/>
          </v:shape>
          <o:OLEObject Type="Embed" ProgID="Equation.DSMT4" ShapeID="_x0000_i1465" DrawAspect="Content" ObjectID="_1366280044" r:id="rId894"/>
        </w:object>
      </w:r>
      <w:r>
        <w:t>.</w:t>
      </w:r>
      <w:r>
        <w:tab/>
      </w:r>
      <w:r>
        <w:fldChar w:fldCharType="begin"/>
      </w:r>
      <w:r>
        <w:instrText xml:space="preserve"> MACROBUTTON MTPlaceRef \* MERGEFORMAT </w:instrText>
      </w:r>
      <w:fldSimple w:instr=" SEQ MTEqn \h \* MERGEFORMAT "/>
      <w:bookmarkStart w:id="1227" w:name="ZEqnNum49375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133</w:instrText>
        </w:r>
      </w:fldSimple>
      <w:r>
        <w:instrText>)</w:instrText>
      </w:r>
      <w:bookmarkEnd w:id="1227"/>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6pt;height:34.95pt" o:ole="">
            <v:imagedata r:id="rId895" o:title=""/>
          </v:shape>
          <o:OLEObject Type="Embed" ProgID="Equation.DSMT4" ShapeID="_x0000_i1466" DrawAspect="Content" ObjectID="_1366280045"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25pt;height:14.95pt" o:ole="">
            <v:imagedata r:id="rId897" o:title=""/>
          </v:shape>
          <o:OLEObject Type="Embed" ProgID="Equation.DSMT4" ShapeID="_x0000_i1467" DrawAspect="Content" ObjectID="_1366280046" r:id="rId898"/>
        </w:object>
      </w:r>
      <w:r>
        <w:t xml:space="preserve"> also depends on </w:t>
      </w:r>
      <w:r w:rsidR="00905817" w:rsidRPr="00905817">
        <w:rPr>
          <w:position w:val="-12"/>
        </w:rPr>
        <w:object w:dxaOrig="340" w:dyaOrig="380" w14:anchorId="01C02394">
          <v:shape id="_x0000_i1468" type="#_x0000_t75" style="width:17.1pt;height:19.25pt" o:ole="">
            <v:imagedata r:id="rId899" o:title=""/>
          </v:shape>
          <o:OLEObject Type="Embed" ProgID="Equation.DSMT4" ShapeID="_x0000_i1468" DrawAspect="Content" ObjectID="_1366280047"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1pt;height:15.7pt" o:ole="">
            <v:imagedata r:id="rId901" o:title=""/>
          </v:shape>
          <o:OLEObject Type="Embed" ProgID="Equation.DSMT4" ShapeID="_x0000_i1469" DrawAspect="Content" ObjectID="_1366280048" r:id="rId902"/>
        </w:object>
      </w:r>
      <w:r>
        <w:t xml:space="preserve"> are dependent on the mass content of solid </w:t>
      </w:r>
      <w:r w:rsidR="00905817" w:rsidRPr="00905817">
        <w:rPr>
          <w:position w:val="-6"/>
        </w:rPr>
        <w:object w:dxaOrig="240" w:dyaOrig="220" w14:anchorId="2D0DDBE3">
          <v:shape id="_x0000_i1470" type="#_x0000_t75" style="width:12.1pt;height:10.7pt" o:ole="">
            <v:imagedata r:id="rId903" o:title=""/>
          </v:shape>
          <o:OLEObject Type="Embed" ProgID="Equation.DSMT4" ShapeID="_x0000_i1470" DrawAspect="Content" ObjectID="_1366280049"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E3755C">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3pt;height:34.2pt" o:ole="">
            <v:imagedata r:id="rId905" o:title=""/>
          </v:shape>
          <o:OLEObject Type="Embed" ProgID="Equation.DSMT4" ShapeID="_x0000_i1471" DrawAspect="Content" ObjectID="_1366280050"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65pt;height:19.95pt" o:ole="">
            <v:imagedata r:id="rId907" o:title=""/>
          </v:shape>
          <o:OLEObject Type="Embed" ProgID="Equation.DSMT4" ShapeID="_x0000_i1472" DrawAspect="Content" ObjectID="_1366280051" r:id="rId908"/>
        </w:object>
      </w:r>
      <w:r>
        <w:t xml:space="preserve"> is the volumetric energy component, </w:t>
      </w:r>
      <w:r w:rsidR="00905817" w:rsidRPr="00905817">
        <w:rPr>
          <w:position w:val="-16"/>
        </w:rPr>
        <w:object w:dxaOrig="1260" w:dyaOrig="420" w14:anchorId="6F8FC015">
          <v:shape id="_x0000_i1473" type="#_x0000_t75" style="width:62.75pt;height:20.65pt" o:ole="">
            <v:imagedata r:id="rId909" o:title=""/>
          </v:shape>
          <o:OLEObject Type="Embed" ProgID="Equation.DSMT4" ShapeID="_x0000_i1473" DrawAspect="Content" ObjectID="_1366280052" r:id="rId910"/>
        </w:object>
      </w:r>
      <w:r>
        <w:t xml:space="preserve"> is the distortional energy component, and </w:t>
      </w:r>
      <w:r w:rsidR="00905817" w:rsidRPr="00905817">
        <w:rPr>
          <w:position w:val="-4"/>
        </w:rPr>
        <w:object w:dxaOrig="220" w:dyaOrig="300" w14:anchorId="6BAD8F70">
          <v:shape id="_x0000_i1474" type="#_x0000_t75" style="width:10.7pt;height:14.95pt" o:ole="">
            <v:imagedata r:id="rId911" o:title=""/>
          </v:shape>
          <o:OLEObject Type="Embed" ProgID="Equation.DSMT4" ShapeID="_x0000_i1474" DrawAspect="Content" ObjectID="_1366280053"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E3755C">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228" w:name="_Toc176704834"/>
      <w:bookmarkStart w:id="1229" w:name="_Toc289032535"/>
      <w:r>
        <w:lastRenderedPageBreak/>
        <w:t>Equilibrium Swelling</w:t>
      </w:r>
      <w:bookmarkEnd w:id="1228"/>
      <w:bookmarkEnd w:id="1229"/>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E3755C">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15pt;height:19.25pt" o:ole="">
            <v:imagedata r:id="rId913" o:title=""/>
          </v:shape>
          <o:OLEObject Type="Embed" ProgID="Equation.DSMT4" ShapeID="_x0000_i1475" DrawAspect="Content" ObjectID="_1366280054" r:id="rId914"/>
        </w:object>
      </w:r>
      <w:r>
        <w:t>,</w:t>
      </w:r>
      <w:r>
        <w:tab/>
      </w:r>
      <w:r>
        <w:fldChar w:fldCharType="begin"/>
      </w:r>
      <w:r>
        <w:instrText xml:space="preserve"> MACROBUTTON MTPlaceRef \* MERGEFORMAT </w:instrText>
      </w:r>
      <w:fldSimple w:instr=" SEQ MTEqn \h \* MERGEFORMAT "/>
      <w:bookmarkStart w:id="1230" w:name="ZEqnNum905335"/>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136</w:instrText>
        </w:r>
      </w:fldSimple>
      <w:r>
        <w:instrText>)</w:instrText>
      </w:r>
      <w:bookmarkEnd w:id="1230"/>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1pt;height:12.85pt" o:ole="">
            <v:imagedata r:id="rId915" o:title=""/>
          </v:shape>
          <o:OLEObject Type="Embed" ProgID="Equation.DSMT4" ShapeID="_x0000_i1476" DrawAspect="Content" ObjectID="_1366280055" r:id="rId916"/>
        </w:object>
      </w:r>
      <w:r>
        <w:t xml:space="preserve"> is he fluid pressure and </w:t>
      </w:r>
      <w:r w:rsidR="00905817" w:rsidRPr="00905817">
        <w:rPr>
          <w:position w:val="-6"/>
        </w:rPr>
        <w:object w:dxaOrig="300" w:dyaOrig="320" w14:anchorId="4B2E6CB6">
          <v:shape id="_x0000_i1477" type="#_x0000_t75" style="width:14.95pt;height:15.7pt" o:ole="">
            <v:imagedata r:id="rId917" o:title=""/>
          </v:shape>
          <o:OLEObject Type="Embed" ProgID="Equation.DSMT4" ShapeID="_x0000_i1477" DrawAspect="Content" ObjectID="_1366280056"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1pt;height:12.85pt" o:ole="">
            <v:imagedata r:id="rId919" o:title=""/>
          </v:shape>
          <o:OLEObject Type="Embed" ProgID="Equation.DSMT4" ShapeID="_x0000_i1478" DrawAspect="Content" ObjectID="_1366280057"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E3755C">
          <w:instrText>(2.112)</w:instrText>
        </w:r>
      </w:fldSimple>
      <w:r w:rsidR="00F71297">
        <w:fldChar w:fldCharType="end"/>
      </w:r>
      <w:r>
        <w:t xml:space="preserve">, </w:t>
      </w:r>
      <w:r w:rsidR="00905817" w:rsidRPr="00905817">
        <w:rPr>
          <w:position w:val="-10"/>
        </w:rPr>
        <w:object w:dxaOrig="1400" w:dyaOrig="320" w14:anchorId="0BA8CA2A">
          <v:shape id="_x0000_i1479" type="#_x0000_t75" style="width:69.85pt;height:15.7pt" o:ole="">
            <v:imagedata r:id="rId921" o:title=""/>
          </v:shape>
          <o:OLEObject Type="Embed" ProgID="Equation.DSMT4" ShapeID="_x0000_i1479" DrawAspect="Content" ObjectID="_1366280058" r:id="rId922"/>
        </w:object>
      </w:r>
      <w:r>
        <w:t xml:space="preserve"> where </w:t>
      </w:r>
      <w:r w:rsidR="00905817" w:rsidRPr="00905817">
        <w:rPr>
          <w:position w:val="-10"/>
        </w:rPr>
        <w:object w:dxaOrig="240" w:dyaOrig="320" w14:anchorId="4A3A70B0">
          <v:shape id="_x0000_i1480" type="#_x0000_t75" style="width:12.1pt;height:15.7pt" o:ole="">
            <v:imagedata r:id="rId923" o:title=""/>
          </v:shape>
          <o:OLEObject Type="Embed" ProgID="Equation.DSMT4" ShapeID="_x0000_i1480" DrawAspect="Content" ObjectID="_1366280059" r:id="rId924"/>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25pt" o:ole="">
            <v:imagedata r:id="rId925" o:title=""/>
          </v:shape>
          <o:OLEObject Type="Embed" ProgID="Equation.DSMT4" ShapeID="_x0000_i1481" DrawAspect="Content" ObjectID="_1366280060" r:id="rId926"/>
        </w:object>
      </w:r>
      <w:r>
        <w:t xml:space="preserve"> is the osmotic pressure resulting from the osmolarity </w:t>
      </w:r>
      <w:r w:rsidR="00905817" w:rsidRPr="00905817">
        <w:rPr>
          <w:position w:val="-6"/>
        </w:rPr>
        <w:object w:dxaOrig="180" w:dyaOrig="220" w14:anchorId="348D95C1">
          <v:shape id="_x0000_i1482" type="#_x0000_t75" style="width:9.25pt;height:10.7pt" o:ole="">
            <v:imagedata r:id="rId927" o:title=""/>
          </v:shape>
          <o:OLEObject Type="Embed" ProgID="Equation.DSMT4" ShapeID="_x0000_i1482" DrawAspect="Content" ObjectID="_1366280061"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1pt;height:12.85pt" o:ole="">
            <v:imagedata r:id="rId929" o:title=""/>
          </v:shape>
          <o:OLEObject Type="Embed" ProgID="Equation.DSMT4" ShapeID="_x0000_i1483" DrawAspect="Content" ObjectID="_1366280062"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39.9pt;height:12.85pt" o:ole="">
            <v:imagedata r:id="rId931" o:title=""/>
          </v:shape>
          <o:OLEObject Type="Embed" ProgID="Equation.DSMT4" ShapeID="_x0000_i1484" DrawAspect="Content" ObjectID="_1366280063" r:id="rId932"/>
        </w:object>
      </w:r>
      <w:r>
        <w:t xml:space="preserve">, where </w:t>
      </w:r>
      <w:r w:rsidR="00905817" w:rsidRPr="00905817">
        <w:rPr>
          <w:position w:val="-4"/>
        </w:rPr>
        <w:object w:dxaOrig="200" w:dyaOrig="200" w14:anchorId="3D7BC902">
          <v:shape id="_x0000_i1485" type="#_x0000_t75" style="width:10pt;height:10pt" o:ole="">
            <v:imagedata r:id="rId933" o:title=""/>
          </v:shape>
          <o:OLEObject Type="Embed" ProgID="Equation.DSMT4" ShapeID="_x0000_i1485" DrawAspect="Content" ObjectID="_1366280064" r:id="rId934"/>
        </w:object>
      </w:r>
      <w:r>
        <w:t xml:space="preserve"> is the unit outward normal to the boundary.  When </w:t>
      </w:r>
      <w:r w:rsidR="00905817" w:rsidRPr="00905817">
        <w:rPr>
          <w:position w:val="-6"/>
        </w:rPr>
        <w:object w:dxaOrig="520" w:dyaOrig="279" w14:anchorId="76544407">
          <v:shape id="_x0000_i1486" type="#_x0000_t75" style="width:25.65pt;height:14.25pt" o:ole="">
            <v:imagedata r:id="rId935" o:title=""/>
          </v:shape>
          <o:OLEObject Type="Embed" ProgID="Equation.DSMT4" ShapeID="_x0000_i1486" DrawAspect="Content" ObjectID="_1366280065"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E3755C">
          <w:instrText>(2.136)</w:instrText>
        </w:r>
      </w:fldSimple>
      <w:r>
        <w:fldChar w:fldCharType="end"/>
      </w:r>
      <w:r>
        <w:t xml:space="preserve"> produces </w:t>
      </w:r>
      <w:r w:rsidR="00905817" w:rsidRPr="00905817">
        <w:rPr>
          <w:position w:val="-10"/>
        </w:rPr>
        <w:object w:dxaOrig="1219" w:dyaOrig="360" w14:anchorId="24EB6B19">
          <v:shape id="_x0000_i1487" type="#_x0000_t75" style="width:61.3pt;height:19.25pt" o:ole="">
            <v:imagedata r:id="rId937" o:title=""/>
          </v:shape>
          <o:OLEObject Type="Embed" ProgID="Equation.DSMT4" ShapeID="_x0000_i1487" DrawAspect="Content" ObjectID="_1366280066" r:id="rId938"/>
        </w:object>
      </w:r>
      <w:r>
        <w:t xml:space="preserve">, clearly showing that the osmotic pressure </w:t>
      </w:r>
      <w:r w:rsidR="00905817" w:rsidRPr="00905817">
        <w:rPr>
          <w:position w:val="-10"/>
        </w:rPr>
        <w:object w:dxaOrig="240" w:dyaOrig="260" w14:anchorId="693DFD54">
          <v:shape id="_x0000_i1488" type="#_x0000_t75" style="width:12.1pt;height:12.85pt" o:ole="">
            <v:imagedata r:id="rId939" o:title=""/>
          </v:shape>
          <o:OLEObject Type="Embed" ProgID="Equation.DSMT4" ShapeID="_x0000_i1488" DrawAspect="Content" ObjectID="_1366280067"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75pt;height:34.2pt" o:ole="">
            <v:imagedata r:id="rId941" o:title=""/>
          </v:shape>
          <o:OLEObject Type="Embed" ProgID="Equation.DSMT4" ShapeID="_x0000_i1489" DrawAspect="Content" ObjectID="_1366280068" r:id="rId942"/>
        </w:object>
      </w:r>
      <w:r w:rsidR="0077444B">
        <w:t>,</w:t>
      </w:r>
      <w:r>
        <w:tab/>
      </w:r>
      <w:r>
        <w:fldChar w:fldCharType="begin"/>
      </w:r>
      <w:r>
        <w:instrText xml:space="preserve"> MACROBUTTON MTPlaceRef \* MERGEFORMAT </w:instrText>
      </w:r>
      <w:fldSimple w:instr=" SEQ MTEqn \h \* MERGEFORMAT "/>
      <w:bookmarkStart w:id="1231" w:name="ZEqnNum13091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137</w:instrText>
        </w:r>
      </w:fldSimple>
      <w:r>
        <w:instrText>)</w:instrText>
      </w:r>
      <w:bookmarkEnd w:id="1231"/>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1pt;height:19.25pt" o:ole="">
            <v:imagedata r:id="rId943" o:title=""/>
          </v:shape>
          <o:OLEObject Type="Embed" ProgID="Equation.DSMT4" ShapeID="_x0000_i1490" DrawAspect="Content" ObjectID="_1366280069"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25pt" o:ole="">
            <v:imagedata r:id="rId945" o:title=""/>
          </v:shape>
          <o:OLEObject Type="Embed" ProgID="Equation.DSMT4" ShapeID="_x0000_i1491" DrawAspect="Content" ObjectID="_1366280070"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05pt;height:14.25pt" o:ole="">
            <v:imagedata r:id="rId947" o:title=""/>
          </v:shape>
          <o:OLEObject Type="Embed" ProgID="Equation.DSMT4" ShapeID="_x0000_i1492" DrawAspect="Content" ObjectID="_1366280071" r:id="rId948"/>
        </w:object>
      </w:r>
      <w:r>
        <w:t xml:space="preserve"> is the relative volume of the porous solid matrix.  Neither </w:t>
      </w:r>
      <w:r w:rsidR="00905817" w:rsidRPr="00905817">
        <w:rPr>
          <w:position w:val="-12"/>
        </w:rPr>
        <w:object w:dxaOrig="240" w:dyaOrig="360" w14:anchorId="5C19E977">
          <v:shape id="_x0000_i1493" type="#_x0000_t75" style="width:12.1pt;height:19.25pt" o:ole="">
            <v:imagedata r:id="rId949" o:title=""/>
          </v:shape>
          <o:OLEObject Type="Embed" ProgID="Equation.DSMT4" ShapeID="_x0000_i1493" DrawAspect="Content" ObjectID="_1366280072" r:id="rId950"/>
        </w:object>
      </w:r>
      <w:r>
        <w:t xml:space="preserve"> nor </w:t>
      </w:r>
      <w:r w:rsidR="00905817" w:rsidRPr="00905817">
        <w:rPr>
          <w:position w:val="-12"/>
        </w:rPr>
        <w:object w:dxaOrig="300" w:dyaOrig="380" w14:anchorId="026393FB">
          <v:shape id="_x0000_i1494" type="#_x0000_t75" style="width:14.95pt;height:19.25pt" o:ole="">
            <v:imagedata r:id="rId951" o:title=""/>
          </v:shape>
          <o:OLEObject Type="Embed" ProgID="Equation.DSMT4" ShapeID="_x0000_i1494" DrawAspect="Content" ObjectID="_1366280073"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25pt;height:10.7pt" o:ole="">
            <v:imagedata r:id="rId953" o:title=""/>
          </v:shape>
          <o:OLEObject Type="Embed" ProgID="Equation.DSMT4" ShapeID="_x0000_i1495" DrawAspect="Content" ObjectID="_1366280074" r:id="rId954"/>
        </w:object>
      </w:r>
      <w:r>
        <w:t xml:space="preserve"> on </w:t>
      </w:r>
      <w:r w:rsidR="00905817" w:rsidRPr="00905817">
        <w:rPr>
          <w:position w:val="-6"/>
        </w:rPr>
        <w:object w:dxaOrig="220" w:dyaOrig="279" w14:anchorId="4EC3B5A5">
          <v:shape id="_x0000_i1496" type="#_x0000_t75" style="width:10.7pt;height:14.25pt" o:ole="">
            <v:imagedata r:id="rId955" o:title=""/>
          </v:shape>
          <o:OLEObject Type="Embed" ProgID="Equation.DSMT4" ShapeID="_x0000_i1496" DrawAspect="Content" ObjectID="_1366280075"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8pt;height:15.7pt" o:ole="">
            <v:imagedata r:id="rId957" o:title=""/>
          </v:shape>
          <o:OLEObject Type="Embed" ProgID="Equation.DSMT4" ShapeID="_x0000_i1497" DrawAspect="Content" ObjectID="_1366280076" r:id="rId958"/>
        </w:object>
      </w:r>
      <w:r>
        <w:t xml:space="preserve"> in </w:t>
      </w:r>
      <w:r>
        <w:fldChar w:fldCharType="begin"/>
      </w:r>
      <w:r>
        <w:instrText xml:space="preserve"> GOTOBUTTON ZEqnNum905335  \* MERGEFORMAT </w:instrText>
      </w:r>
      <w:fldSimple w:instr=" REF ZEqnNum905335 \* Charformat \! \* MERGEFORMAT ">
        <w:r w:rsidR="00E3755C">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1pt;height:12.85pt" o:ole="">
            <v:imagedata r:id="rId959" o:title=""/>
          </v:shape>
          <o:OLEObject Type="Embed" ProgID="Equation.DSMT4" ShapeID="_x0000_i1498" DrawAspect="Content" ObjectID="_1366280077" r:id="rId960"/>
        </w:object>
      </w:r>
      <w:r>
        <w:t xml:space="preserve"> also depends on the osmotic coefficient, if we assume that </w:t>
      </w:r>
      <w:r w:rsidR="00905817" w:rsidRPr="00905817">
        <w:rPr>
          <w:position w:val="-4"/>
        </w:rPr>
        <w:object w:dxaOrig="260" w:dyaOrig="240" w14:anchorId="0E7E96BF">
          <v:shape id="_x0000_i1499" type="#_x0000_t75" style="width:12.85pt;height:12.1pt" o:ole="">
            <v:imagedata r:id="rId961" o:title=""/>
          </v:shape>
          <o:OLEObject Type="Embed" ProgID="Equation.DSMT4" ShapeID="_x0000_i1499" DrawAspect="Content" ObjectID="_1366280078" r:id="rId962"/>
        </w:object>
      </w:r>
      <w:r>
        <w:t xml:space="preserve"> depends on the solid strain at most via a dependence on </w:t>
      </w:r>
      <w:r w:rsidR="00905817" w:rsidRPr="00905817">
        <w:rPr>
          <w:position w:val="-6"/>
        </w:rPr>
        <w:object w:dxaOrig="220" w:dyaOrig="279" w14:anchorId="18C55CE9">
          <v:shape id="_x0000_i1500" type="#_x0000_t75" style="width:10.7pt;height:14.25pt" o:ole="">
            <v:imagedata r:id="rId963" o:title=""/>
          </v:shape>
          <o:OLEObject Type="Embed" ProgID="Equation.DSMT4" ShapeID="_x0000_i1500" DrawAspect="Content" ObjectID="_1366280079" r:id="rId964"/>
        </w:object>
      </w:r>
      <w:r>
        <w:t xml:space="preserve">, we may thus state generically that </w:t>
      </w:r>
      <w:r w:rsidR="00905817" w:rsidRPr="00905817">
        <w:rPr>
          <w:position w:val="-14"/>
        </w:rPr>
        <w:object w:dxaOrig="999" w:dyaOrig="400" w14:anchorId="18473361">
          <v:shape id="_x0000_i1501" type="#_x0000_t75" style="width:49.9pt;height:19.95pt" o:ole="">
            <v:imagedata r:id="rId965" o:title=""/>
          </v:shape>
          <o:OLEObject Type="Embed" ProgID="Equation.DSMT4" ShapeID="_x0000_i1501" DrawAspect="Content" ObjectID="_1366280080"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7pt;height:10.7pt" o:ole="">
            <v:imagedata r:id="rId967" o:title=""/>
          </v:shape>
          <o:OLEObject Type="Embed" ProgID="Equation.DSMT4" ShapeID="_x0000_i1502" DrawAspect="Content" ObjectID="_1366280081"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65pt;height:34.2pt" o:ole="">
            <v:imagedata r:id="rId969" o:title=""/>
          </v:shape>
          <o:OLEObject Type="Embed" ProgID="Equation.DSMT4" ShapeID="_x0000_i1503" DrawAspect="Content" ObjectID="_1366280082" r:id="rId970"/>
        </w:object>
      </w:r>
      <w:r>
        <w:t>,</w:t>
      </w:r>
      <w:r>
        <w:tab/>
      </w:r>
      <w:r>
        <w:fldChar w:fldCharType="begin"/>
      </w:r>
      <w:r>
        <w:instrText xml:space="preserve"> MACROBUTTON MTPlaceRef \* MERGEFORMAT </w:instrText>
      </w:r>
      <w:fldSimple w:instr=" SEQ MTEqn \h \* MERGEFORMAT "/>
      <w:bookmarkStart w:id="1232" w:name="ZEqnNum68958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138</w:instrText>
        </w:r>
      </w:fldSimple>
      <w:r>
        <w:instrText>)</w:instrText>
      </w:r>
      <w:bookmarkEnd w:id="1232"/>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85pt;height:14.95pt" o:ole="">
            <v:imagedata r:id="rId971" o:title=""/>
          </v:shape>
          <o:OLEObject Type="Embed" ProgID="Equation.DSMT4" ShapeID="_x0000_i1504" DrawAspect="Content" ObjectID="_1366280083" r:id="rId972"/>
        </w:object>
      </w:r>
      <w:r>
        <w:t xml:space="preserve"> is the elasticity tensor of </w:t>
      </w:r>
      <w:r w:rsidR="00905817" w:rsidRPr="00905817">
        <w:rPr>
          <w:position w:val="-6"/>
        </w:rPr>
        <w:object w:dxaOrig="300" w:dyaOrig="320" w14:anchorId="5B07140F">
          <v:shape id="_x0000_i1505" type="#_x0000_t75" style="width:14.95pt;height:15.7pt" o:ole="">
            <v:imagedata r:id="rId973" o:title=""/>
          </v:shape>
          <o:OLEObject Type="Embed" ProgID="Equation.DSMT4" ShapeID="_x0000_i1505" DrawAspect="Content" ObjectID="_1366280084" r:id="rId974"/>
        </w:object>
      </w:r>
      <w:r>
        <w:t>.</w:t>
      </w:r>
    </w:p>
    <w:p w14:paraId="5D80D4AA" w14:textId="77777777" w:rsidR="00FB6012" w:rsidRDefault="00FB6012" w:rsidP="00FB6012"/>
    <w:p w14:paraId="326B66E2" w14:textId="77777777" w:rsidR="00FB6012" w:rsidRDefault="00FB6012" w:rsidP="00FB6012">
      <w:pPr>
        <w:pStyle w:val="Heading3"/>
      </w:pPr>
      <w:bookmarkStart w:id="1233" w:name="_Toc176704835"/>
      <w:bookmarkStart w:id="1234" w:name="_Toc289032536"/>
      <w:r>
        <w:t>Perfect Osmometer</w:t>
      </w:r>
      <w:bookmarkEnd w:id="1233"/>
      <w:bookmarkEnd w:id="1234"/>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1pt;height:19.25pt" o:ole="">
            <v:imagedata r:id="rId975" o:title=""/>
          </v:shape>
          <o:OLEObject Type="Embed" ProgID="Equation.DSMT4" ShapeID="_x0000_i1506" DrawAspect="Content" ObjectID="_1366280085"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1pt;height:15.7pt" o:ole="">
            <v:imagedata r:id="rId977" o:title=""/>
          </v:shape>
          <o:OLEObject Type="Embed" ProgID="Equation.DSMT4" ShapeID="_x0000_i1507" DrawAspect="Content" ObjectID="_1366280086"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5pt;height:12.85pt" o:ole="">
            <v:imagedata r:id="rId979" o:title=""/>
          </v:shape>
          <o:OLEObject Type="Embed" ProgID="Equation.DSMT4" ShapeID="_x0000_i1508" DrawAspect="Content" ObjectID="_1366280087"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3pt;height:22.1pt" o:ole="">
            <v:imagedata r:id="rId981" o:title=""/>
          </v:shape>
          <o:OLEObject Type="Embed" ProgID="Equation.DSMT4" ShapeID="_x0000_i1509" DrawAspect="Content" ObjectID="_1366280088" r:id="rId982"/>
        </w:object>
      </w:r>
      <w:r>
        <w:t xml:space="preserve">, where </w:t>
      </w:r>
      <w:r w:rsidR="00905817" w:rsidRPr="00905817">
        <w:rPr>
          <w:position w:val="-6"/>
        </w:rPr>
        <w:object w:dxaOrig="240" w:dyaOrig="320" w14:anchorId="1007E757">
          <v:shape id="_x0000_i1510" type="#_x0000_t75" style="width:12.1pt;height:15.7pt" o:ole="">
            <v:imagedata r:id="rId983" o:title=""/>
          </v:shape>
          <o:OLEObject Type="Embed" ProgID="Equation.DSMT4" ShapeID="_x0000_i1510" DrawAspect="Content" ObjectID="_1366280089"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1pt;height:37.8pt" o:ole="">
            <v:imagedata r:id="rId985" o:title=""/>
          </v:shape>
          <o:OLEObject Type="Embed" ProgID="Equation.DSMT4" ShapeID="_x0000_i1511" DrawAspect="Content" ObjectID="_1366280090" r:id="rId986"/>
        </w:object>
      </w:r>
      <w:r w:rsidR="0077444B">
        <w:t>.</w:t>
      </w:r>
      <w:r>
        <w:tab/>
      </w:r>
      <w:r>
        <w:fldChar w:fldCharType="begin"/>
      </w:r>
      <w:r>
        <w:instrText xml:space="preserve"> MACROBUTTON MTPlaceRef \* MERGEFORMAT </w:instrText>
      </w:r>
      <w:fldSimple w:instr=" SEQ MTEqn \h \* MERGEFORMAT "/>
      <w:bookmarkStart w:id="1235" w:name="ZEqnNum81978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139</w:instrText>
        </w:r>
      </w:fldSimple>
      <w:r>
        <w:instrText>)</w:instrText>
      </w:r>
      <w:bookmarkEnd w:id="1235"/>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pt;height:14.25pt" o:ole="">
            <v:imagedata r:id="rId987" o:title=""/>
          </v:shape>
          <o:OLEObject Type="Embed" ProgID="Equation.DSMT4" ShapeID="_x0000_i1512" DrawAspect="Content" ObjectID="_1366280091" r:id="rId988"/>
        </w:object>
      </w:r>
      <w:r>
        <w:t xml:space="preserve"> and </w:t>
      </w:r>
      <w:r w:rsidR="00905817" w:rsidRPr="00905817">
        <w:rPr>
          <w:position w:val="-10"/>
        </w:rPr>
        <w:object w:dxaOrig="580" w:dyaOrig="320" w14:anchorId="21E5E08B">
          <v:shape id="_x0000_i1513" type="#_x0000_t75" style="width:29.25pt;height:15.7pt" o:ole="">
            <v:imagedata r:id="rId989" o:title=""/>
          </v:shape>
          <o:OLEObject Type="Embed" ProgID="Equation.DSMT4" ShapeID="_x0000_i1513" DrawAspect="Content" ObjectID="_1366280092" r:id="rId990"/>
        </w:object>
      </w:r>
      <w:r>
        <w:t xml:space="preserve">, from which it follows that </w:t>
      </w:r>
      <w:r w:rsidR="00905817" w:rsidRPr="00905817">
        <w:rPr>
          <w:position w:val="-16"/>
        </w:rPr>
        <w:object w:dxaOrig="1420" w:dyaOrig="440" w14:anchorId="23C1265A">
          <v:shape id="_x0000_i1514" type="#_x0000_t75" style="width:71.3pt;height:22.1pt" o:ole="">
            <v:imagedata r:id="rId991" o:title=""/>
          </v:shape>
          <o:OLEObject Type="Embed" ProgID="Equation.DSMT4" ShapeID="_x0000_i1514" DrawAspect="Content" ObjectID="_1366280093" r:id="rId992"/>
        </w:object>
      </w:r>
      <w:r w:rsidR="0077444B">
        <w:t>,</w:t>
      </w:r>
      <w:r>
        <w:t xml:space="preserve"> where </w:t>
      </w:r>
      <w:r w:rsidR="00905817" w:rsidRPr="00905817">
        <w:rPr>
          <w:position w:val="-12"/>
        </w:rPr>
        <w:object w:dxaOrig="240" w:dyaOrig="380" w14:anchorId="7679F34B">
          <v:shape id="_x0000_i1515" type="#_x0000_t75" style="width:12.1pt;height:19.25pt" o:ole="">
            <v:imagedata r:id="rId993" o:title=""/>
          </v:shape>
          <o:OLEObject Type="Embed" ProgID="Equation.DSMT4" ShapeID="_x0000_i1515" DrawAspect="Content" ObjectID="_1366280094" r:id="rId994"/>
        </w:object>
      </w:r>
      <w:r>
        <w:t xml:space="preserve"> is the value of </w:t>
      </w:r>
      <w:r w:rsidR="00905817" w:rsidRPr="00905817">
        <w:rPr>
          <w:position w:val="-6"/>
        </w:rPr>
        <w:object w:dxaOrig="240" w:dyaOrig="320" w14:anchorId="169B68F8">
          <v:shape id="_x0000_i1516" type="#_x0000_t75" style="width:12.1pt;height:15.7pt" o:ole="">
            <v:imagedata r:id="rId995" o:title=""/>
          </v:shape>
          <o:OLEObject Type="Embed" ProgID="Equation.DSMT4" ShapeID="_x0000_i1516" DrawAspect="Content" ObjectID="_1366280095" r:id="rId996"/>
        </w:object>
      </w:r>
      <w:r>
        <w:t xml:space="preserve"> in the reference state.  Therefore </w:t>
      </w:r>
      <w:r>
        <w:fldChar w:fldCharType="begin"/>
      </w:r>
      <w:r>
        <w:instrText xml:space="preserve"> GOTOBUTTON ZEqnNum819789  \* MERGEFORMAT </w:instrText>
      </w:r>
      <w:fldSimple w:instr=" REF ZEqnNum819789 \* Charformat \! \* MERGEFORMAT ">
        <w:r w:rsidR="00E3755C">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75pt;height:37.8pt" o:ole="">
            <v:imagedata r:id="rId997" o:title=""/>
          </v:shape>
          <o:OLEObject Type="Embed" ProgID="Equation.DSMT4" ShapeID="_x0000_i1517" DrawAspect="Content" ObjectID="_1366280096" r:id="rId998"/>
        </w:object>
      </w:r>
      <w:r>
        <w:t>,</w:t>
      </w:r>
      <w:r>
        <w:tab/>
      </w:r>
      <w:r>
        <w:fldChar w:fldCharType="begin"/>
      </w:r>
      <w:r>
        <w:instrText xml:space="preserve"> MACROBUTTON MTPlaceRef \* MERGEFORMAT </w:instrText>
      </w:r>
      <w:fldSimple w:instr=" SEQ MTEqn \h \* MERGEFORMAT "/>
      <w:bookmarkStart w:id="1236" w:name="ZEqnNum21761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140</w:instrText>
        </w:r>
      </w:fldSimple>
      <w:r>
        <w:instrText>)</w:instrText>
      </w:r>
      <w:bookmarkEnd w:id="1236"/>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E3755C">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2pt;height:15.7pt" o:ole="">
            <v:imagedata r:id="rId999" o:title=""/>
          </v:shape>
          <o:OLEObject Type="Embed" ProgID="Equation.DSMT4" ShapeID="_x0000_i1518" DrawAspect="Content" ObjectID="_1366280097" r:id="rId1000"/>
        </w:object>
      </w:r>
      <w:r>
        <w:t xml:space="preserve">).  In that case </w:t>
      </w:r>
      <w:r w:rsidR="00905817" w:rsidRPr="00905817">
        <w:rPr>
          <w:position w:val="-10"/>
        </w:rPr>
        <w:object w:dxaOrig="580" w:dyaOrig="320" w14:anchorId="275C91E2">
          <v:shape id="_x0000_i1519" type="#_x0000_t75" style="width:29.25pt;height:15.7pt" o:ole="">
            <v:imagedata r:id="rId1001" o:title=""/>
          </v:shape>
          <o:OLEObject Type="Embed" ProgID="Equation.DSMT4" ShapeID="_x0000_i1519" DrawAspect="Content" ObjectID="_1366280098" r:id="rId1002"/>
        </w:object>
      </w:r>
      <w:r>
        <w:t xml:space="preserve"> and </w:t>
      </w:r>
      <w:r>
        <w:fldChar w:fldCharType="begin"/>
      </w:r>
      <w:r>
        <w:instrText xml:space="preserve"> GOTOBUTTON ZEqnNum217617  \* MERGEFORMAT </w:instrText>
      </w:r>
      <w:fldSimple w:instr=" REF ZEqnNum217617 \* Charformat \! \* MERGEFORMAT ">
        <w:r w:rsidR="00E3755C">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65pt;height:32.8pt" o:ole="">
            <v:imagedata r:id="rId1003" o:title=""/>
          </v:shape>
          <o:OLEObject Type="Embed" ProgID="Equation.DSMT4" ShapeID="_x0000_i1520" DrawAspect="Content" ObjectID="_1366280099"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1pt;height:15.7pt" o:ole="">
            <v:imagedata r:id="rId1005" o:title=""/>
          </v:shape>
          <o:OLEObject Type="Embed" ProgID="Equation.DSMT4" ShapeID="_x0000_i1521" DrawAspect="Content" ObjectID="_1366280100" r:id="rId1006"/>
        </w:object>
      </w:r>
      <w:r>
        <w:t xml:space="preserve"> is an affine function of </w:t>
      </w:r>
      <w:r w:rsidR="00905817" w:rsidRPr="00905817">
        <w:rPr>
          <w:position w:val="-12"/>
        </w:rPr>
        <w:object w:dxaOrig="580" w:dyaOrig="380" w14:anchorId="55C2F8D6">
          <v:shape id="_x0000_i1522" type="#_x0000_t75" style="width:29.25pt;height:19.25pt" o:ole="">
            <v:imagedata r:id="rId1007" o:title=""/>
          </v:shape>
          <o:OLEObject Type="Embed" ProgID="Equation.DSMT4" ShapeID="_x0000_i1522" DrawAspect="Content" ObjectID="_1366280101"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E3755C">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2pt;height:15.7pt" o:ole="">
            <v:imagedata r:id="rId1009" o:title=""/>
          </v:shape>
          <o:OLEObject Type="Embed" ProgID="Equation.DSMT4" ShapeID="_x0000_i1523" DrawAspect="Content" ObjectID="_1366280102" r:id="rId1010"/>
        </w:object>
      </w:r>
      <w:r>
        <w:t>.</w:t>
      </w:r>
    </w:p>
    <w:p w14:paraId="0F348A65" w14:textId="77777777" w:rsidR="00FB6012" w:rsidRDefault="00FB6012" w:rsidP="00FB6012">
      <w:pPr>
        <w:pStyle w:val="Heading3"/>
      </w:pPr>
      <w:bookmarkStart w:id="1237" w:name="_Toc176704836"/>
      <w:bookmarkStart w:id="1238" w:name="_Toc289032537"/>
      <w:r>
        <w:t>Cell Growth</w:t>
      </w:r>
      <w:bookmarkEnd w:id="1237"/>
      <w:bookmarkEnd w:id="1238"/>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E3755C">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25pt" o:ole="">
            <v:imagedata r:id="rId1011" o:title=""/>
          </v:shape>
          <o:OLEObject Type="Embed" ProgID="Equation.DSMT4" ShapeID="_x0000_i1524" DrawAspect="Content" ObjectID="_1366280103" r:id="rId1012"/>
        </w:object>
      </w:r>
      <w:r>
        <w:t xml:space="preserve"> and </w:t>
      </w:r>
      <w:r w:rsidR="00905817" w:rsidRPr="00905817">
        <w:rPr>
          <w:position w:val="-12"/>
        </w:rPr>
        <w:object w:dxaOrig="240" w:dyaOrig="360" w14:anchorId="58BE7122">
          <v:shape id="_x0000_i1525" type="#_x0000_t75" style="width:12.1pt;height:19.25pt" o:ole="">
            <v:imagedata r:id="rId1013" o:title=""/>
          </v:shape>
          <o:OLEObject Type="Embed" ProgID="Equation.DSMT4" ShapeID="_x0000_i1525" DrawAspect="Content" ObjectID="_1366280104"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25pt" o:ole="">
            <v:imagedata r:id="rId1015" o:title=""/>
          </v:shape>
          <o:OLEObject Type="Embed" ProgID="Equation.DSMT4" ShapeID="_x0000_i1526" DrawAspect="Content" ObjectID="_1366280105" r:id="rId1016"/>
        </w:object>
      </w:r>
      <w:r>
        <w:t xml:space="preserve"> and </w:t>
      </w:r>
      <w:r w:rsidR="00905817" w:rsidRPr="00905817">
        <w:rPr>
          <w:position w:val="-12"/>
        </w:rPr>
        <w:object w:dxaOrig="240" w:dyaOrig="360" w14:anchorId="2B7055E3">
          <v:shape id="_x0000_i1527" type="#_x0000_t75" style="width:12.1pt;height:19.25pt" o:ole="">
            <v:imagedata r:id="rId1017" o:title=""/>
          </v:shape>
          <o:OLEObject Type="Embed" ProgID="Equation.DSMT4" ShapeID="_x0000_i1527" DrawAspect="Content" ObjectID="_1366280106"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2.1pt" o:ole="">
            <v:imagedata r:id="rId1019" o:title=""/>
          </v:shape>
          <o:OLEObject Type="Embed" ProgID="Equation.DSMT4" ShapeID="_x0000_i1528" DrawAspect="Content" ObjectID="_1366280107"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239" w:name="_Toc176704837"/>
      <w:bookmarkStart w:id="1240" w:name="_Toc289032538"/>
      <w:r>
        <w:t>Donnan Equilibrium Swelling</w:t>
      </w:r>
      <w:bookmarkEnd w:id="1239"/>
      <w:bookmarkEnd w:id="1240"/>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7pt" o:ole="">
            <v:imagedata r:id="rId1021" o:title=""/>
          </v:shape>
          <o:OLEObject Type="Embed" ProgID="Equation.DSMT4" ShapeID="_x0000_i1529" DrawAspect="Content" ObjectID="_1366280108"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65pt;height:27.8pt" o:ole="">
            <v:imagedata r:id="rId1023" o:title=""/>
          </v:shape>
          <o:OLEObject Type="Embed" ProgID="Equation.DSMT4" ShapeID="_x0000_i1530" DrawAspect="Content" ObjectID="_1366280109"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1pt;height:15.7pt" o:ole="">
            <v:imagedata r:id="rId1025" o:title=""/>
          </v:shape>
          <o:OLEObject Type="Embed" ProgID="Equation.DSMT4" ShapeID="_x0000_i1531" DrawAspect="Content" ObjectID="_1366280110"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05pt;height:15.7pt" o:ole="">
            <v:imagedata r:id="rId1027" o:title=""/>
          </v:shape>
          <o:OLEObject Type="Embed" ProgID="Equation.DSMT4" ShapeID="_x0000_i1532" DrawAspect="Content" ObjectID="_1366280111"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1pt;height:19.25pt" o:ole="">
            <v:imagedata r:id="rId1029" o:title=""/>
          </v:shape>
          <o:OLEObject Type="Embed" ProgID="Equation.DSMT4" ShapeID="_x0000_i1533" DrawAspect="Content" ObjectID="_1366280112"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7pt" o:ole="">
            <v:imagedata r:id="rId1031" o:title=""/>
          </v:shape>
          <o:OLEObject Type="Embed" ProgID="Equation.DSMT4" ShapeID="_x0000_i1534" DrawAspect="Content" ObjectID="_1366280113" r:id="rId1032"/>
        </w:object>
      </w:r>
      <w:r>
        <w:t>, and the corresponding value in the reference configuration,</w:t>
      </w:r>
      <w:r w:rsidR="00905817" w:rsidRPr="00905817">
        <w:rPr>
          <w:position w:val="-12"/>
        </w:rPr>
        <w:object w:dxaOrig="300" w:dyaOrig="380" w14:anchorId="1D4C98E9">
          <v:shape id="_x0000_i1535" type="#_x0000_t75" style="width:14.95pt;height:19.25pt" o:ole="">
            <v:imagedata r:id="rId1033" o:title=""/>
          </v:shape>
          <o:OLEObject Type="Embed" ProgID="Equation.DSMT4" ShapeID="_x0000_i1535" DrawAspect="Content" ObjectID="_1366280114"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35pt" o:ole="">
            <v:imagedata r:id="rId1035" o:title=""/>
          </v:shape>
          <o:OLEObject Type="Embed" ProgID="Equation.DSMT4" ShapeID="_x0000_i1536" DrawAspect="Content" ObjectID="_1366280115"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1.05pt;height:49.9pt" o:ole="">
            <v:imagedata r:id="rId1037" o:title=""/>
          </v:shape>
          <o:OLEObject Type="Embed" ProgID="Equation.DSMT4" ShapeID="_x0000_i1537" DrawAspect="Content" ObjectID="_1366280116"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E3755C">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241" w:name="_Toc289032539"/>
      <w:r>
        <w:t>Chemical Reactions</w:t>
      </w:r>
      <w:bookmarkEnd w:id="1241"/>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05pt;height:32.8pt" o:ole="">
            <v:imagedata r:id="rId1039" o:title=""/>
          </v:shape>
          <o:OLEObject Type="Embed" ProgID="Equation.DSMT4" ShapeID="_x0000_i1538" DrawAspect="Content" ObjectID="_1366280117" r:id="rId1040"/>
        </w:object>
      </w:r>
      <w:r>
        <w:t xml:space="preserve">, </w:t>
      </w:r>
      <w:r>
        <w:tab/>
      </w:r>
      <w:r w:rsidR="00F75A04">
        <w:fldChar w:fldCharType="begin"/>
      </w:r>
      <w:r w:rsidR="00F75A04">
        <w:instrText xml:space="preserve"> MACROBUTTON MTPlaceRef \* MERGEFORMAT </w:instrText>
      </w:r>
      <w:fldSimple w:instr=" SEQ MTEqn \h \* MERGEFORMAT "/>
      <w:bookmarkStart w:id="1242" w:name="ZEqnNum719595"/>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145</w:instrText>
        </w:r>
      </w:fldSimple>
      <w:r w:rsidR="00F75A04">
        <w:instrText>)</w:instrText>
      </w:r>
      <w:bookmarkEnd w:id="1242"/>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1pt;height:19.25pt" o:ole="">
            <v:imagedata r:id="rId1041" o:title=""/>
          </v:shape>
          <o:OLEObject Type="Embed" ProgID="Equation.DSMT4" ShapeID="_x0000_i1539" DrawAspect="Content" ObjectID="_1366280118" r:id="rId1042"/>
        </w:object>
      </w:r>
      <w:r>
        <w:t xml:space="preserve">  is the volume density of mass supply to </w:t>
      </w:r>
      <w:r w:rsidR="00905817" w:rsidRPr="00905817">
        <w:rPr>
          <w:position w:val="-6"/>
        </w:rPr>
        <w:object w:dxaOrig="240" w:dyaOrig="220" w14:anchorId="343A8316">
          <v:shape id="_x0000_i1540" type="#_x0000_t75" style="width:12.1pt;height:10.7pt" o:ole="">
            <v:imagedata r:id="rId1043" o:title=""/>
          </v:shape>
          <o:OLEObject Type="Embed" ProgID="Equation.DSMT4" ShapeID="_x0000_i1540" DrawAspect="Content" ObjectID="_1366280119"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49.9pt;height:27.1pt" o:ole="">
            <v:imagedata r:id="rId1045" o:title=""/>
          </v:shape>
          <o:OLEObject Type="Embed" ProgID="Equation.DSMT4" ShapeID="_x0000_i1541" DrawAspect="Content" ObjectID="_1366280120" r:id="rId1046"/>
        </w:object>
      </w:r>
      <w:r>
        <w:t xml:space="preserve">. </w:t>
      </w:r>
      <w:r>
        <w:tab/>
      </w:r>
      <w:r w:rsidR="00F75A04">
        <w:fldChar w:fldCharType="begin"/>
      </w:r>
      <w:r w:rsidR="00F75A04">
        <w:instrText xml:space="preserve"> MACROBUTTON MTPlaceRef \* MERGEFORMAT </w:instrText>
      </w:r>
      <w:fldSimple w:instr=" SEQ MTEqn \h \* MERGEFORMAT "/>
      <w:bookmarkStart w:id="1243" w:name="ZEqnNum534803"/>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146</w:instrText>
        </w:r>
      </w:fldSimple>
      <w:r w:rsidR="00F75A04">
        <w:instrText>)</w:instrText>
      </w:r>
      <w:bookmarkEnd w:id="1243"/>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5pt;height:10.7pt" o:ole="">
            <v:imagedata r:id="rId1047" o:title=""/>
          </v:shape>
          <o:OLEObject Type="Embed" ProgID="Equation.DSMT4" ShapeID="_x0000_i1542" DrawAspect="Content" ObjectID="_1366280121"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95pt;height:22.1pt" o:ole="">
            <v:imagedata r:id="rId1049" o:title=""/>
          </v:shape>
          <o:OLEObject Type="Embed" ProgID="Equation.DSMT4" ShapeID="_x0000_i1543" DrawAspect="Content" ObjectID="_1366280122" r:id="rId1050"/>
        </w:object>
      </w:r>
      <w:r>
        <w:t xml:space="preserve">. </w:t>
      </w:r>
      <w:r>
        <w:tab/>
      </w:r>
      <w:r w:rsidR="00F75A04">
        <w:fldChar w:fldCharType="begin"/>
      </w:r>
      <w:r w:rsidR="00F75A04">
        <w:instrText xml:space="preserve"> MACROBUTTON MTPlaceRef \* MERGEFORMAT </w:instrText>
      </w:r>
      <w:fldSimple w:instr=" SEQ MTEqn \h \* MERGEFORMAT "/>
      <w:bookmarkStart w:id="1244" w:name="ZEqnNum888503"/>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147</w:instrText>
        </w:r>
      </w:fldSimple>
      <w:r w:rsidR="00F75A04">
        <w:instrText>)</w:instrText>
      </w:r>
      <w:bookmarkEnd w:id="1244"/>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E3755C">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E3755C">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2pt;height:32.8pt" o:ole="">
            <v:imagedata r:id="rId1051" o:title=""/>
          </v:shape>
          <o:OLEObject Type="Embed" ProgID="Equation.DSMT4" ShapeID="_x0000_i1544" DrawAspect="Content" ObjectID="_1366280123" r:id="rId1052"/>
        </w:object>
      </w:r>
      <w:r>
        <w:t xml:space="preserve">, </w:t>
      </w:r>
      <w:r>
        <w:tab/>
      </w:r>
      <w:r w:rsidR="00F75A04">
        <w:fldChar w:fldCharType="begin"/>
      </w:r>
      <w:r w:rsidR="00F75A04">
        <w:instrText xml:space="preserve"> MACROBUTTON MTPlaceRef \* MERGEFORMAT </w:instrText>
      </w:r>
      <w:fldSimple w:instr=" SEQ MTEqn \h \* MERGEFORMAT "/>
      <w:bookmarkStart w:id="1245" w:name="ZEqnNum431995"/>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148</w:instrText>
        </w:r>
      </w:fldSimple>
      <w:r w:rsidR="00F75A04">
        <w:instrText>)</w:instrText>
      </w:r>
      <w:bookmarkEnd w:id="1245"/>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05pt;height:19.95pt" o:ole="">
            <v:imagedata r:id="rId1053" o:title=""/>
          </v:shape>
          <o:OLEObject Type="Embed" ProgID="Equation.DSMT4" ShapeID="_x0000_i1545" DrawAspect="Content" ObjectID="_1366280124"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05pt;height:14.25pt" o:ole="">
            <v:imagedata r:id="rId1055" o:title=""/>
          </v:shape>
          <o:OLEObject Type="Embed" ProgID="Equation.DSMT4" ShapeID="_x0000_i1546" DrawAspect="Content" ObjectID="_1366280125" r:id="rId1056"/>
        </w:object>
      </w:r>
      <w:r>
        <w:t xml:space="preserve">, where </w:t>
      </w:r>
      <w:r w:rsidR="00905817" w:rsidRPr="00905817">
        <w:rPr>
          <w:position w:val="-4"/>
        </w:rPr>
        <w:object w:dxaOrig="220" w:dyaOrig="260" w14:anchorId="1878C93C">
          <v:shape id="_x0000_i1547" type="#_x0000_t75" style="width:10.7pt;height:12.85pt" o:ole="">
            <v:imagedata r:id="rId1057" o:title=""/>
          </v:shape>
          <o:OLEObject Type="Embed" ProgID="Equation.DSMT4" ShapeID="_x0000_i1547" DrawAspect="Content" ObjectID="_1366280126" r:id="rId1058"/>
        </w:object>
      </w:r>
      <w:r>
        <w:t xml:space="preserve"> is the deformation gradient of the solid matrix; </w:t>
      </w:r>
      <w:r w:rsidR="00905817" w:rsidRPr="00905817">
        <w:rPr>
          <w:position w:val="-12"/>
        </w:rPr>
        <w:object w:dxaOrig="340" w:dyaOrig="380" w14:anchorId="52D89DDB">
          <v:shape id="_x0000_i1548" type="#_x0000_t75" style="width:17.1pt;height:19.25pt" o:ole="">
            <v:imagedata r:id="rId1059" o:title=""/>
          </v:shape>
          <o:OLEObject Type="Embed" ProgID="Equation.DSMT4" ShapeID="_x0000_i1548" DrawAspect="Content" ObjectID="_1366280127" r:id="rId1060"/>
        </w:object>
      </w:r>
      <w:r>
        <w:t xml:space="preserve"> is the apparent density and </w:t>
      </w:r>
      <w:r w:rsidR="00905817" w:rsidRPr="00905817">
        <w:rPr>
          <w:position w:val="-12"/>
        </w:rPr>
        <w:object w:dxaOrig="340" w:dyaOrig="380" w14:anchorId="419B024A">
          <v:shape id="_x0000_i1549" type="#_x0000_t75" style="width:17.1pt;height:19.25pt" o:ole="">
            <v:imagedata r:id="rId1061" o:title=""/>
          </v:shape>
          <o:OLEObject Type="Embed" ProgID="Equation.DSMT4" ShapeID="_x0000_i1549" DrawAspect="Content" ObjectID="_1366280128" r:id="rId1062"/>
        </w:object>
      </w:r>
      <w:r>
        <w:t xml:space="preserve"> is the volume density of mass supply to </w:t>
      </w:r>
      <w:r w:rsidR="00905817" w:rsidRPr="00905817">
        <w:rPr>
          <w:position w:val="-6"/>
        </w:rPr>
        <w:object w:dxaOrig="240" w:dyaOrig="220" w14:anchorId="3F5ACEAC">
          <v:shape id="_x0000_i1550" type="#_x0000_t75" style="width:12.1pt;height:10.7pt" o:ole="">
            <v:imagedata r:id="rId1063" o:title=""/>
          </v:shape>
          <o:OLEObject Type="Embed" ProgID="Equation.DSMT4" ShapeID="_x0000_i1550" DrawAspect="Content" ObjectID="_1366280129"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25pt" o:ole="">
            <v:imagedata r:id="rId1065" o:title=""/>
          </v:shape>
          <o:OLEObject Type="Embed" ProgID="Equation.DSMT4" ShapeID="_x0000_i1551" DrawAspect="Content" ObjectID="_1366280130" r:id="rId1066"/>
        </w:object>
      </w:r>
      <w:r>
        <w:t xml:space="preserve">. </w:t>
      </w:r>
      <w:r>
        <w:tab/>
      </w:r>
      <w:r w:rsidR="00F75A04">
        <w:fldChar w:fldCharType="begin"/>
      </w:r>
      <w:r w:rsidR="00F75A04">
        <w:instrText xml:space="preserve"> MACROBUTTON MTPlaceRef \* MERGEFORMAT </w:instrText>
      </w:r>
      <w:fldSimple w:instr=" SEQ MTEqn \h \* MERGEFORMAT "/>
      <w:bookmarkStart w:id="1246" w:name="ZEqnNum466274"/>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149</w:instrText>
        </w:r>
      </w:fldSimple>
      <w:r w:rsidR="00F75A04">
        <w:instrText>)</w:instrText>
      </w:r>
      <w:bookmarkEnd w:id="1246"/>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1pt;height:19.25pt" o:ole="">
            <v:imagedata r:id="rId1067" o:title=""/>
          </v:shape>
          <o:OLEObject Type="Embed" ProgID="Equation.DSMT4" ShapeID="_x0000_i1552" DrawAspect="Content" ObjectID="_1366280131" r:id="rId1068"/>
        </w:object>
      </w:r>
      <w:r>
        <w:t xml:space="preserve"> is the mass of </w:t>
      </w:r>
      <w:r w:rsidR="00905817" w:rsidRPr="00905817">
        <w:rPr>
          <w:position w:val="-6"/>
        </w:rPr>
        <w:object w:dxaOrig="240" w:dyaOrig="220" w14:anchorId="018608B1">
          <v:shape id="_x0000_i1553" type="#_x0000_t75" style="width:12.1pt;height:10.7pt" o:ole="">
            <v:imagedata r:id="rId1069" o:title=""/>
          </v:shape>
          <o:OLEObject Type="Embed" ProgID="Equation.DSMT4" ShapeID="_x0000_i1553" DrawAspect="Content" ObjectID="_1366280132"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1pt;height:10.7pt" o:ole="">
            <v:imagedata r:id="rId1071" o:title=""/>
          </v:shape>
          <o:OLEObject Type="Embed" ProgID="Equation.DSMT4" ShapeID="_x0000_i1554" DrawAspect="Content" ObjectID="_1366280133"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247" w:name="_Toc289032540"/>
      <w:r>
        <w:t>Solid Matrix and Solid-Bound Molecular Constituents</w:t>
      </w:r>
      <w:bookmarkEnd w:id="1247"/>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7pt" o:ole="">
            <v:imagedata r:id="rId1073" o:title=""/>
          </v:shape>
          <o:OLEObject Type="Embed" ProgID="Equation.DSMT4" ShapeID="_x0000_i1555" DrawAspect="Content" ObjectID="_1366280134" r:id="rId1074"/>
        </w:object>
      </w:r>
      <w:r>
        <w:t xml:space="preserve"> and satisfying </w:t>
      </w:r>
      <w:r w:rsidR="00905817" w:rsidRPr="00905817">
        <w:rPr>
          <w:position w:val="-6"/>
        </w:rPr>
        <w:object w:dxaOrig="780" w:dyaOrig="320" w14:anchorId="1ADFB5DC">
          <v:shape id="_x0000_i1556" type="#_x0000_t75" style="width:39.2pt;height:15.7pt" o:ole="">
            <v:imagedata r:id="rId1075" o:title=""/>
          </v:shape>
          <o:OLEObject Type="Embed" ProgID="Equation.DSMT4" ShapeID="_x0000_i1556" DrawAspect="Content" ObjectID="_1366280135" r:id="rId1076"/>
        </w:object>
      </w:r>
      <w:r>
        <w:t xml:space="preserve"> , </w:t>
      </w:r>
      <w:r w:rsidR="00905817" w:rsidRPr="00905817">
        <w:rPr>
          <w:position w:val="-6"/>
        </w:rPr>
        <w:object w:dxaOrig="420" w:dyaOrig="279" w14:anchorId="2F7EACE9">
          <v:shape id="_x0000_i1557" type="#_x0000_t75" style="width:20.65pt;height:14.25pt" o:ole="">
            <v:imagedata r:id="rId1077" o:title=""/>
          </v:shape>
          <o:OLEObject Type="Embed" ProgID="Equation.DSMT4" ShapeID="_x0000_i1557" DrawAspect="Content" ObjectID="_1366280136"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E3755C">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3pt;height:19.25pt" o:ole="">
            <v:imagedata r:id="rId1079" o:title=""/>
          </v:shape>
          <o:OLEObject Type="Embed" ProgID="Equation.DSMT4" ShapeID="_x0000_i1558" DrawAspect="Content" ObjectID="_1366280137"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1pt;height:19.25pt" o:ole="">
            <v:imagedata r:id="rId1081" o:title=""/>
          </v:shape>
          <o:OLEObject Type="Embed" ProgID="Equation.DSMT4" ShapeID="_x0000_i1559" DrawAspect="Content" ObjectID="_1366280138"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E3755C">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1pt;height:19.25pt" o:ole="">
            <v:imagedata r:id="rId1083" o:title=""/>
          </v:shape>
          <o:OLEObject Type="Embed" ProgID="Equation.DSMT4" ShapeID="_x0000_i1560" DrawAspect="Content" ObjectID="_1366280139" r:id="rId1084"/>
        </w:object>
      </w:r>
      <w:r>
        <w:t xml:space="preserve"> for solutes or solvent (</w:t>
      </w:r>
      <w:r w:rsidR="00905817" w:rsidRPr="00905817">
        <w:rPr>
          <w:position w:val="-6"/>
        </w:rPr>
        <w:object w:dxaOrig="639" w:dyaOrig="240" w14:anchorId="10384E6E">
          <v:shape id="_x0000_i1561" type="#_x0000_t75" style="width:30.65pt;height:12.1pt" o:ole="">
            <v:imagedata r:id="rId1085" o:title=""/>
          </v:shape>
          <o:OLEObject Type="Embed" ProgID="Equation.DSMT4" ShapeID="_x0000_i1561" DrawAspect="Content" ObjectID="_1366280140"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1pt;height:19.25pt" o:ole="">
            <v:imagedata r:id="rId1087" o:title=""/>
          </v:shape>
          <o:OLEObject Type="Embed" ProgID="Equation.DSMT4" ShapeID="_x0000_i1562" DrawAspect="Content" ObjectID="_1366280141"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pt" o:ole="">
            <v:imagedata r:id="rId1089" o:title=""/>
          </v:shape>
          <o:OLEObject Type="Embed" ProgID="Equation.DSMT4" ShapeID="_x0000_i1563" DrawAspect="Content" ObjectID="_1366280142"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pt" o:ole="">
            <v:imagedata r:id="rId1091" o:title=""/>
          </v:shape>
          <o:OLEObject Type="Embed" ProgID="Equation.DSMT4" ShapeID="_x0000_i1564" DrawAspect="Content" ObjectID="_1366280143"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4.15pt;height:19.25pt" o:ole="">
            <v:imagedata r:id="rId1093" o:title=""/>
          </v:shape>
          <o:OLEObject Type="Embed" ProgID="Equation.DSMT4" ShapeID="_x0000_i1565" DrawAspect="Content" ObjectID="_1366280144"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25pt" o:ole="">
            <v:imagedata r:id="rId1095" o:title=""/>
          </v:shape>
          <o:OLEObject Type="Embed" ProgID="Equation.DSMT4" ShapeID="_x0000_i1566" DrawAspect="Content" ObjectID="_1366280145" r:id="rId1096"/>
        </w:object>
      </w:r>
      <w:r w:rsidRPr="00AB7E22">
        <w:t xml:space="preserve">, may be evaluated from </w:t>
      </w:r>
    </w:p>
    <w:p w14:paraId="5C885346" w14:textId="44C7D0A1" w:rsidR="00BC28B4" w:rsidRDefault="00BC28B4" w:rsidP="00BC28B4">
      <w:pPr>
        <w:pStyle w:val="MTDisplayEquation"/>
      </w:pPr>
      <w:r>
        <w:tab/>
      </w:r>
      <w:r w:rsidR="00905817" w:rsidRPr="00905817">
        <w:rPr>
          <w:position w:val="-28"/>
        </w:rPr>
        <w:object w:dxaOrig="1600" w:dyaOrig="540" w14:anchorId="425F9EC1">
          <v:shape id="_x0000_i1567" type="#_x0000_t75" style="width:79.85pt;height:27.1pt" o:ole="">
            <v:imagedata r:id="rId1097" o:title=""/>
          </v:shape>
          <o:OLEObject Type="Embed" ProgID="Equation.DSMT4" ShapeID="_x0000_i1567" DrawAspect="Content" ObjectID="_1366280146" r:id="rId1098"/>
        </w:object>
      </w:r>
      <w:r w:rsidR="00C32FBE">
        <w:t>,</w:t>
      </w:r>
      <w:r>
        <w:tab/>
      </w:r>
      <w:r w:rsidR="00F75A04">
        <w:fldChar w:fldCharType="begin"/>
      </w:r>
      <w:r w:rsidR="00F75A04">
        <w:instrText xml:space="preserve"> MACROBUTTON MTPlaceRef \* MERGEFORMAT </w:instrText>
      </w:r>
      <w:fldSimple w:instr=" SEQ MTEqn \h \* MERGEFORMAT "/>
      <w:bookmarkStart w:id="1248" w:name="ZEqnNum76629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151</w:instrText>
        </w:r>
      </w:fldSimple>
      <w:r w:rsidR="00F75A04">
        <w:instrText>)</w:instrText>
      </w:r>
      <w:bookmarkEnd w:id="1248"/>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1pt;height:19.25pt" o:ole="">
            <v:imagedata r:id="rId1099" o:title=""/>
          </v:shape>
          <o:OLEObject Type="Embed" ProgID="Equation.DSMT4" ShapeID="_x0000_i1568" DrawAspect="Content" ObjectID="_1366280147"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1pt;height:10.7pt" o:ole="">
            <v:imagedata r:id="rId1101" o:title=""/>
          </v:shape>
          <o:OLEObject Type="Embed" ProgID="Equation.DSMT4" ShapeID="_x0000_i1569" DrawAspect="Content" ObjectID="_1366280148" r:id="rId1102"/>
        </w:object>
      </w:r>
      <w:r w:rsidRPr="00AB7E22">
        <w:t xml:space="preserve"> (mass of </w:t>
      </w:r>
      <w:r w:rsidR="00905817" w:rsidRPr="00905817">
        <w:rPr>
          <w:position w:val="-6"/>
        </w:rPr>
        <w:object w:dxaOrig="240" w:dyaOrig="220" w14:anchorId="41460B8E">
          <v:shape id="_x0000_i1570" type="#_x0000_t75" style="width:12.1pt;height:10.7pt" o:ole="">
            <v:imagedata r:id="rId1103" o:title=""/>
          </v:shape>
          <o:OLEObject Type="Embed" ProgID="Equation.DSMT4" ShapeID="_x0000_i1570" DrawAspect="Content" ObjectID="_1366280149" r:id="rId1104"/>
        </w:object>
      </w:r>
      <w:r w:rsidRPr="00AB7E22">
        <w:t xml:space="preserve"> per volume of </w:t>
      </w:r>
      <w:r w:rsidR="00905817" w:rsidRPr="00905817">
        <w:rPr>
          <w:position w:val="-6"/>
        </w:rPr>
        <w:object w:dxaOrig="240" w:dyaOrig="220" w14:anchorId="572A1C79">
          <v:shape id="_x0000_i1571" type="#_x0000_t75" style="width:12.1pt;height:10.7pt" o:ole="">
            <v:imagedata r:id="rId1105" o:title=""/>
          </v:shape>
          <o:OLEObject Type="Embed" ProgID="Equation.DSMT4" ShapeID="_x0000_i1571" DrawAspect="Content" ObjectID="_1366280150"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E3755C">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9pt;height:19.25pt" o:ole="">
            <v:imagedata r:id="rId1107" o:title=""/>
          </v:shape>
          <o:OLEObject Type="Embed" ProgID="Equation.DSMT4" ShapeID="_x0000_i1572" DrawAspect="Content" ObjectID="_1366280151"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2pt;height:19.25pt" o:ole="">
            <v:imagedata r:id="rId1109" o:title=""/>
          </v:shape>
          <o:OLEObject Type="Embed" ProgID="Equation.DSMT4" ShapeID="_x0000_i1573" DrawAspect="Content" ObjectID="_1366280152" r:id="rId1110"/>
        </w:object>
      </w:r>
      <w:r w:rsidRPr="00AB7E22">
        <w:t xml:space="preserve"> under all circumstances, while </w:t>
      </w:r>
      <w:r w:rsidR="00905817" w:rsidRPr="00905817">
        <w:rPr>
          <w:position w:val="-12"/>
        </w:rPr>
        <w:object w:dxaOrig="1060" w:dyaOrig="380" w14:anchorId="49F53FBB">
          <v:shape id="_x0000_i1574" type="#_x0000_t75" style="width:52.75pt;height:19.25pt" o:ole="">
            <v:imagedata r:id="rId1111" o:title=""/>
          </v:shape>
          <o:OLEObject Type="Embed" ProgID="Equation.DSMT4" ShapeID="_x0000_i1574" DrawAspect="Content" ObjectID="_1366280153"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95pt;height:19.25pt" o:ole="">
            <v:imagedata r:id="rId1113" o:title=""/>
          </v:shape>
          <o:OLEObject Type="Embed" ProgID="Equation.DSMT4" ShapeID="_x0000_i1575" DrawAspect="Content" ObjectID="_1366280154"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95pt;height:14.95pt" o:ole="">
            <v:imagedata r:id="rId1115" o:title=""/>
          </v:shape>
          <o:OLEObject Type="Embed" ProgID="Equation.DSMT4" ShapeID="_x0000_i1576" DrawAspect="Content" ObjectID="_1366280155"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1pt;height:10.7pt" o:ole="">
            <v:imagedata r:id="rId1117" o:title=""/>
          </v:shape>
          <o:OLEObject Type="Embed" ProgID="Equation.DSMT4" ShapeID="_x0000_i1577" DrawAspect="Content" ObjectID="_1366280156"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1252BB58" w:rsidR="00743B89" w:rsidRDefault="00743B89" w:rsidP="00743B89">
      <w:pPr>
        <w:pStyle w:val="MTDisplayEquation"/>
      </w:pPr>
      <w:r>
        <w:tab/>
      </w:r>
      <w:r w:rsidR="00905817" w:rsidRPr="00905817">
        <w:rPr>
          <w:position w:val="-30"/>
        </w:rPr>
        <w:object w:dxaOrig="2020" w:dyaOrig="720" w14:anchorId="27639053">
          <v:shape id="_x0000_i1578" type="#_x0000_t75" style="width:101.25pt;height:36.35pt" o:ole="">
            <v:imagedata r:id="rId1119" o:title=""/>
          </v:shape>
          <o:OLEObject Type="Embed" ProgID="Equation.DSMT4" ShapeID="_x0000_i1578" DrawAspect="Content" ObjectID="_1366280157"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65pt;height:14.95pt" o:ole="">
            <v:imagedata r:id="rId1121" o:title=""/>
          </v:shape>
          <o:OLEObject Type="Embed" ProgID="Equation.DSMT4" ShapeID="_x0000_i1579" DrawAspect="Content" ObjectID="_1366280158" r:id="rId1122"/>
        </w:object>
      </w:r>
      <w:r w:rsidRPr="00743B89">
        <w:t xml:space="preserve"> is the molar mass of </w:t>
      </w:r>
      <w:r w:rsidR="00905817" w:rsidRPr="00905817">
        <w:rPr>
          <w:position w:val="-6"/>
        </w:rPr>
        <w:object w:dxaOrig="240" w:dyaOrig="220" w14:anchorId="707BEE1A">
          <v:shape id="_x0000_i1580" type="#_x0000_t75" style="width:12.1pt;height:10.7pt" o:ole="">
            <v:imagedata r:id="rId1123" o:title=""/>
          </v:shape>
          <o:OLEObject Type="Embed" ProgID="Equation.DSMT4" ShapeID="_x0000_i1580" DrawAspect="Content" ObjectID="_1366280159"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25pt;height:19.25pt" o:ole="">
            <v:imagedata r:id="rId1125" o:title=""/>
          </v:shape>
          <o:OLEObject Type="Embed" ProgID="Equation.DSMT4" ShapeID="_x0000_i1581" DrawAspect="Content" ObjectID="_1366280160"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3A156511" w:rsidR="00743B89" w:rsidRDefault="00743B89" w:rsidP="00743B89">
      <w:pPr>
        <w:pStyle w:val="MTDisplayEquation"/>
      </w:pPr>
      <w:r>
        <w:tab/>
      </w:r>
      <w:r w:rsidR="00905817" w:rsidRPr="00905817">
        <w:rPr>
          <w:position w:val="-30"/>
        </w:rPr>
        <w:object w:dxaOrig="1500" w:dyaOrig="720" w14:anchorId="24C24549">
          <v:shape id="_x0000_i1582" type="#_x0000_t75" style="width:76.3pt;height:36.35pt" o:ole="">
            <v:imagedata r:id="rId1127" o:title=""/>
          </v:shape>
          <o:OLEObject Type="Embed" ProgID="Equation.DSMT4" ShapeID="_x0000_i1582" DrawAspect="Content" ObjectID="_1366280161"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249" w:name="_Toc289032541"/>
      <w:r>
        <w:t>Solutes</w:t>
      </w:r>
      <w:bookmarkEnd w:id="1249"/>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1pt;height:10.7pt" o:ole="">
            <v:imagedata r:id="rId1129" o:title=""/>
          </v:shape>
          <o:OLEObject Type="Embed" ProgID="Equation.DSMT4" ShapeID="_x0000_i1583" DrawAspect="Content" ObjectID="_1366280162"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1pt;height:15.7pt" o:ole="">
            <v:imagedata r:id="rId1131" o:title=""/>
          </v:shape>
          <o:OLEObject Type="Embed" ProgID="Equation.DSMT4" ShapeID="_x0000_i1584" DrawAspect="Content" ObjectID="_1366280163" r:id="rId1132"/>
        </w:object>
      </w:r>
      <w:r>
        <w:t xml:space="preserve"> and molar supply </w:t>
      </w:r>
      <w:r w:rsidR="00905817" w:rsidRPr="00905817">
        <w:rPr>
          <w:position w:val="-6"/>
        </w:rPr>
        <w:object w:dxaOrig="240" w:dyaOrig="320" w14:anchorId="164752AB">
          <v:shape id="_x0000_i1585" type="#_x0000_t75" style="width:12.1pt;height:15.7pt" o:ole="">
            <v:imagedata r:id="rId1133" o:title=""/>
          </v:shape>
          <o:OLEObject Type="Embed" ProgID="Equation.DSMT4" ShapeID="_x0000_i1585" DrawAspect="Content" ObjectID="_1366280164" r:id="rId1134"/>
        </w:object>
      </w:r>
      <w:r>
        <w:t xml:space="preserve"> are related to </w:t>
      </w:r>
      <w:r w:rsidR="00905817" w:rsidRPr="00905817">
        <w:rPr>
          <w:position w:val="-10"/>
        </w:rPr>
        <w:object w:dxaOrig="279" w:dyaOrig="360" w14:anchorId="29E7783A">
          <v:shape id="_x0000_i1586" type="#_x0000_t75" style="width:14.25pt;height:19.25pt" o:ole="">
            <v:imagedata r:id="rId1135" o:title=""/>
          </v:shape>
          <o:OLEObject Type="Embed" ProgID="Equation.DSMT4" ShapeID="_x0000_i1586" DrawAspect="Content" ObjectID="_1366280165" r:id="rId1136"/>
        </w:object>
      </w:r>
      <w:r>
        <w:t xml:space="preserve"> and </w:t>
      </w:r>
      <w:r w:rsidR="00905817" w:rsidRPr="00905817">
        <w:rPr>
          <w:position w:val="-10"/>
        </w:rPr>
        <w:object w:dxaOrig="279" w:dyaOrig="360" w14:anchorId="64A48734">
          <v:shape id="_x0000_i1587" type="#_x0000_t75" style="width:14.25pt;height:19.25pt" o:ole="">
            <v:imagedata r:id="rId1137" o:title=""/>
          </v:shape>
          <o:OLEObject Type="Embed" ProgID="Equation.DSMT4" ShapeID="_x0000_i1587" DrawAspect="Content" ObjectID="_1366280166" r:id="rId1138"/>
        </w:object>
      </w:r>
      <w:r>
        <w:t xml:space="preserve"> via</w:t>
      </w:r>
    </w:p>
    <w:p w14:paraId="7E87A1B6" w14:textId="4DF18E0B" w:rsidR="004D70A8" w:rsidRDefault="004D70A8" w:rsidP="004D70A8">
      <w:pPr>
        <w:pStyle w:val="MTDisplayEquation"/>
      </w:pPr>
      <w:r>
        <w:tab/>
      </w:r>
      <w:r w:rsidR="00905817" w:rsidRPr="00905817">
        <w:rPr>
          <w:position w:val="-38"/>
        </w:rPr>
        <w:object w:dxaOrig="3400" w:dyaOrig="800" w14:anchorId="2FED1175">
          <v:shape id="_x0000_i1588" type="#_x0000_t75" style="width:169.65pt;height:39.9pt" o:ole="">
            <v:imagedata r:id="rId1139" o:title=""/>
          </v:shape>
          <o:OLEObject Type="Embed" ProgID="Equation.DSMT4" ShapeID="_x0000_i1588" DrawAspect="Content" ObjectID="_1366280167" r:id="rId1140"/>
        </w:object>
      </w:r>
      <w:r w:rsidR="00E976CC">
        <w:t>.</w:t>
      </w:r>
      <w:r>
        <w:tab/>
      </w:r>
      <w:r w:rsidR="00F75A04">
        <w:fldChar w:fldCharType="begin"/>
      </w:r>
      <w:r w:rsidR="00F75A04">
        <w:instrText xml:space="preserve"> MACROBUTTON MTPlaceRef \* MERGEFORMAT </w:instrText>
      </w:r>
      <w:fldSimple w:instr=" SEQ MTEqn \h \* MERGEFORMAT "/>
      <w:bookmarkStart w:id="1250" w:name="ZEqnNum560749"/>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154</w:instrText>
        </w:r>
      </w:fldSimple>
      <w:r w:rsidR="00F75A04">
        <w:instrText>)</w:instrText>
      </w:r>
      <w:bookmarkEnd w:id="1250"/>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7.15pt;height:10.7pt" o:ole="">
            <v:imagedata r:id="rId1141" o:title=""/>
          </v:shape>
          <o:OLEObject Type="Embed" ProgID="Equation.DSMT4" ShapeID="_x0000_i1589" DrawAspect="Content" ObjectID="_1366280168" r:id="rId1142"/>
        </w:object>
      </w:r>
      <w:r>
        <w:t xml:space="preserve"> relative to the solid is given by </w:t>
      </w:r>
    </w:p>
    <w:p w14:paraId="0CE34DAE" w14:textId="64DB3CC1" w:rsidR="004D70A8" w:rsidRDefault="004D70A8" w:rsidP="004D70A8">
      <w:pPr>
        <w:pStyle w:val="MTDisplayEquation"/>
      </w:pPr>
      <w:r>
        <w:tab/>
      </w:r>
      <w:r w:rsidR="00905817" w:rsidRPr="00905817">
        <w:rPr>
          <w:position w:val="-16"/>
        </w:rPr>
        <w:object w:dxaOrig="2260" w:dyaOrig="440" w14:anchorId="4709620A">
          <v:shape id="_x0000_i1590" type="#_x0000_t75" style="width:113.35pt;height:22.1pt" o:ole="">
            <v:imagedata r:id="rId1143" o:title=""/>
          </v:shape>
          <o:OLEObject Type="Embed" ProgID="Equation.DSMT4" ShapeID="_x0000_i1590" DrawAspect="Content" ObjectID="_1366280169"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35pt;height:19.25pt" o:ole="">
            <v:imagedata r:id="rId1145" o:title=""/>
          </v:shape>
          <o:OLEObject Type="Embed" ProgID="Equation.DSMT4" ShapeID="_x0000_i1591" DrawAspect="Content" ObjectID="_1366280170"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E3755C">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E3755C">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2pt;height:39.2pt" o:ole="">
            <v:imagedata r:id="rId1147" o:title=""/>
          </v:shape>
          <o:OLEObject Type="Embed" ProgID="Equation.DSMT4" ShapeID="_x0000_i1592" DrawAspect="Content" ObjectID="_1366280171" r:id="rId1148"/>
        </w:object>
      </w:r>
      <w:r w:rsidR="00CB173E">
        <w:t>.</w:t>
      </w:r>
      <w:r>
        <w:tab/>
      </w:r>
      <w:r w:rsidR="00F75A04">
        <w:fldChar w:fldCharType="begin"/>
      </w:r>
      <w:r w:rsidR="00F75A04">
        <w:instrText xml:space="preserve"> MACROBUTTON MTPlaceRef \* MERGEFORMAT </w:instrText>
      </w:r>
      <w:fldSimple w:instr=" SEQ MTEqn \h \* MERGEFORMAT "/>
      <w:bookmarkStart w:id="1251" w:name="ZEqnNum715998"/>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156</w:instrText>
        </w:r>
      </w:fldSimple>
      <w:r w:rsidR="00F75A04">
        <w:instrText>)</w:instrText>
      </w:r>
      <w:bookmarkEnd w:id="1251"/>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252" w:name="_Toc289032542"/>
      <w:r w:rsidRPr="009F07AE">
        <w:t>Mixture with Negligible Solute Volume Fraction</w:t>
      </w:r>
      <w:bookmarkEnd w:id="1252"/>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4.85pt;height:19.25pt" o:ole="">
            <v:imagedata r:id="rId1149" o:title=""/>
          </v:shape>
          <o:OLEObject Type="Embed" ProgID="Equation.DSMT4" ShapeID="_x0000_i1593" DrawAspect="Content" ObjectID="_1366280172" r:id="rId1150"/>
        </w:object>
      </w:r>
      <w:r>
        <w:t xml:space="preserve">.  In a saturated mixture these volume fractions satisfy </w:t>
      </w:r>
      <w:r w:rsidR="00905817" w:rsidRPr="00905817">
        <w:rPr>
          <w:position w:val="-28"/>
        </w:rPr>
        <w:object w:dxaOrig="940" w:dyaOrig="540" w14:anchorId="64291E04">
          <v:shape id="_x0000_i1594" type="#_x0000_t75" style="width:47.05pt;height:27.1pt" o:ole="">
            <v:imagedata r:id="rId1151" o:title=""/>
          </v:shape>
          <o:OLEObject Type="Embed" ProgID="Equation.DSMT4" ShapeID="_x0000_i1594" DrawAspect="Content" ObjectID="_1366280173" r:id="rId1152"/>
        </w:object>
      </w:r>
      <w:r>
        <w:t xml:space="preserve">.  Substituting </w:t>
      </w:r>
      <w:r w:rsidR="00905817" w:rsidRPr="00905817">
        <w:rPr>
          <w:position w:val="-12"/>
        </w:rPr>
        <w:object w:dxaOrig="1120" w:dyaOrig="380" w14:anchorId="24BDCD18">
          <v:shape id="_x0000_i1595" type="#_x0000_t75" style="width:56.3pt;height:19.25pt" o:ole="">
            <v:imagedata r:id="rId1153" o:title=""/>
          </v:shape>
          <o:OLEObject Type="Embed" ProgID="Equation.DSMT4" ShapeID="_x0000_i1595" DrawAspect="Content" ObjectID="_1366280174"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E3755C">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1pt;height:19.25pt" o:ole="">
            <v:imagedata r:id="rId1155" o:title=""/>
          </v:shape>
          <o:OLEObject Type="Embed" ProgID="Equation.DSMT4" ShapeID="_x0000_i1596" DrawAspect="Content" ObjectID="_1366280175"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35pt" o:ole="">
            <v:imagedata r:id="rId1157" o:title=""/>
          </v:shape>
          <o:OLEObject Type="Embed" ProgID="Equation.DSMT4" ShapeID="_x0000_i1597" DrawAspect="Content" ObjectID="_1366280176" r:id="rId1158"/>
        </w:object>
      </w:r>
      <w:r w:rsidR="006D7B8B">
        <w:t>.</w:t>
      </w:r>
      <w:r>
        <w:tab/>
      </w:r>
      <w:r w:rsidR="00F75A04">
        <w:fldChar w:fldCharType="begin"/>
      </w:r>
      <w:r w:rsidR="00F75A04">
        <w:instrText xml:space="preserve"> MACROBUTTON MTPlaceRef \* MERGEFORMAT </w:instrText>
      </w:r>
      <w:fldSimple w:instr=" SEQ MTEqn \h \* MERGEFORMAT "/>
      <w:bookmarkStart w:id="1253" w:name="ZEqnNum66185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157</w:instrText>
        </w:r>
      </w:fldSimple>
      <w:r w:rsidR="00F75A04">
        <w:instrText>)</w:instrText>
      </w:r>
      <w:bookmarkEnd w:id="1253"/>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1pt;height:19.25pt" o:ole="">
            <v:imagedata r:id="rId1159" o:title=""/>
          </v:shape>
          <o:OLEObject Type="Embed" ProgID="Equation.DSMT4" ShapeID="_x0000_i1598" DrawAspect="Content" ObjectID="_1366280177" r:id="rId1160"/>
        </w:object>
      </w:r>
      <w:r>
        <w:t xml:space="preserve"> is the same for all </w:t>
      </w:r>
      <w:r w:rsidR="00905817" w:rsidRPr="00905817">
        <w:rPr>
          <w:position w:val="-6"/>
        </w:rPr>
        <w:object w:dxaOrig="240" w:dyaOrig="220" w14:anchorId="37A95C17">
          <v:shape id="_x0000_i1599" type="#_x0000_t75" style="width:12.1pt;height:10.7pt" o:ole="">
            <v:imagedata r:id="rId1161" o:title=""/>
          </v:shape>
          <o:OLEObject Type="Embed" ProgID="Equation.DSMT4" ShapeID="_x0000_i1599" DrawAspect="Content" ObjectID="_1366280178"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E3755C">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E3755C">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2pt;height:19.25pt" o:ole="">
            <v:imagedata r:id="rId1163" o:title=""/>
          </v:shape>
          <o:OLEObject Type="Embed" ProgID="Equation.DSMT4" ShapeID="_x0000_i1600" DrawAspect="Content" ObjectID="_1366280179" r:id="rId1164"/>
        </w:object>
      </w:r>
      <w:r>
        <w:t xml:space="preserve">), from which it follows that </w:t>
      </w:r>
      <w:r w:rsidR="00905817" w:rsidRPr="00905817">
        <w:rPr>
          <w:position w:val="-10"/>
        </w:rPr>
        <w:object w:dxaOrig="1120" w:dyaOrig="360" w14:anchorId="31E80CAC">
          <v:shape id="_x0000_i1601" type="#_x0000_t75" style="width:56.3pt;height:19.25pt" o:ole="">
            <v:imagedata r:id="rId1165" o:title=""/>
          </v:shape>
          <o:OLEObject Type="Embed" ProgID="Equation.DSMT4" ShapeID="_x0000_i1601" DrawAspect="Content" ObjectID="_1366280180" r:id="rId1166"/>
        </w:object>
      </w:r>
      <w:r>
        <w:t xml:space="preserve"> and </w:t>
      </w:r>
      <w:r w:rsidR="00905817" w:rsidRPr="00905817">
        <w:rPr>
          <w:position w:val="-28"/>
        </w:rPr>
        <w:object w:dxaOrig="1740" w:dyaOrig="540" w14:anchorId="4D208934">
          <v:shape id="_x0000_i1602" type="#_x0000_t75" style="width:86.95pt;height:27.1pt" o:ole="">
            <v:imagedata r:id="rId1167" o:title=""/>
          </v:shape>
          <o:OLEObject Type="Embed" ProgID="Equation.DSMT4" ShapeID="_x0000_i1602" DrawAspect="Content" ObjectID="_1366280181" r:id="rId1168"/>
        </w:object>
      </w:r>
      <w:r>
        <w:t xml:space="preserve">, where </w:t>
      </w:r>
      <w:r w:rsidR="00905817" w:rsidRPr="00905817">
        <w:rPr>
          <w:position w:val="-16"/>
        </w:rPr>
        <w:object w:dxaOrig="1680" w:dyaOrig="440" w14:anchorId="11AE8BE3">
          <v:shape id="_x0000_i1603" type="#_x0000_t75" style="width:84.1pt;height:22.1pt" o:ole="">
            <v:imagedata r:id="rId1169" o:title=""/>
          </v:shape>
          <o:OLEObject Type="Embed" ProgID="Equation.DSMT4" ShapeID="_x0000_i1603" DrawAspect="Content" ObjectID="_1366280182"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35pt;height:27.8pt" o:ole="">
            <v:imagedata r:id="rId1171" o:title=""/>
          </v:shape>
          <o:OLEObject Type="Embed" ProgID="Equation.DSMT4" ShapeID="_x0000_i1604" DrawAspect="Content" ObjectID="_1366280183"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1254" w:name="ZEqnNum939122"/>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158</w:instrText>
        </w:r>
      </w:fldSimple>
      <w:r w:rsidR="00F75A04">
        <w:instrText>)</w:instrText>
      </w:r>
      <w:bookmarkEnd w:id="1254"/>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255" w:name="_Toc289032543"/>
      <w:r w:rsidRPr="007E0937">
        <w:t>Chemical Kinetics</w:t>
      </w:r>
      <w:bookmarkEnd w:id="1255"/>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25pt" o:ole="">
            <v:imagedata r:id="rId1173" o:title=""/>
          </v:shape>
          <o:OLEObject Type="Embed" ProgID="Equation.DSMT4" ShapeID="_x0000_i1605" DrawAspect="Content" ObjectID="_1366280184"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7pt;height:12.85pt" o:ole="">
            <v:imagedata r:id="rId1175" o:title=""/>
          </v:shape>
          <o:OLEObject Type="Embed" ProgID="Equation.DSMT4" ShapeID="_x0000_i1606" DrawAspect="Content" ObjectID="_1366280185"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25pt;height:15.7pt" o:ole="">
            <v:imagedata r:id="rId1177" o:title=""/>
          </v:shape>
          <o:OLEObject Type="Embed" ProgID="Equation.DSMT4" ShapeID="_x0000_i1607" DrawAspect="Content" ObjectID="_1366280186"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7pt;height:12.85pt" o:ole="">
            <v:imagedata r:id="rId1179" o:title=""/>
          </v:shape>
          <o:OLEObject Type="Embed" ProgID="Equation.DSMT4" ShapeID="_x0000_i1608" DrawAspect="Content" ObjectID="_1366280187"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62094307" w:rsidR="00BB69E3" w:rsidRDefault="00BB69E3" w:rsidP="00BB69E3">
      <w:pPr>
        <w:pStyle w:val="MTDisplayEquation"/>
      </w:pPr>
      <w:r>
        <w:tab/>
      </w:r>
      <w:r w:rsidR="00905817" w:rsidRPr="00905817">
        <w:rPr>
          <w:position w:val="-38"/>
        </w:rPr>
        <w:object w:dxaOrig="3780" w:dyaOrig="800" w14:anchorId="183CC4DC">
          <v:shape id="_x0000_i1609" type="#_x0000_t75" style="width:188.9pt;height:39.9pt" o:ole="">
            <v:imagedata r:id="rId1181" o:title=""/>
          </v:shape>
          <o:OLEObject Type="Embed" ProgID="Equation.DSMT4" ShapeID="_x0000_i1609" DrawAspect="Content" ObjectID="_1366280188" r:id="rId1182"/>
        </w:object>
      </w:r>
      <w:r w:rsidR="00F11C2A">
        <w:t>.</w:t>
      </w:r>
      <w:r>
        <w:tab/>
      </w:r>
      <w:r w:rsidR="00F75A04">
        <w:fldChar w:fldCharType="begin"/>
      </w:r>
      <w:r w:rsidR="00F75A04">
        <w:instrText xml:space="preserve"> MACROBUTTON MTPlaceRef \* MERGEFORMAT </w:instrText>
      </w:r>
      <w:fldSimple w:instr=" SEQ MTEqn \h \* MERGEFORMAT "/>
      <w:bookmarkStart w:id="1256" w:name="ZEqnNum16922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159</w:instrText>
        </w:r>
      </w:fldSimple>
      <w:r w:rsidR="00F75A04">
        <w:instrText>)</w:instrText>
      </w:r>
      <w:bookmarkEnd w:id="1256"/>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9.1pt;height:27.1pt" o:ole="">
            <v:imagedata r:id="rId1183" o:title=""/>
          </v:shape>
          <o:OLEObject Type="Embed" ProgID="Equation.DSMT4" ShapeID="_x0000_i1610" DrawAspect="Content" ObjectID="_1366280189"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7pt;height:14.95pt" o:ole="">
            <v:imagedata r:id="rId1185" o:title=""/>
          </v:shape>
          <o:OLEObject Type="Embed" ProgID="Equation.DSMT4" ShapeID="_x0000_i1611" DrawAspect="Content" ObjectID="_1366280190" r:id="rId1186"/>
        </w:object>
      </w:r>
      <w:r>
        <w:t xml:space="preserve"> is the chemical species representing constituent </w:t>
      </w:r>
      <w:r w:rsidR="00905817" w:rsidRPr="00905817">
        <w:rPr>
          <w:position w:val="-6"/>
        </w:rPr>
        <w:object w:dxaOrig="240" w:dyaOrig="220" w14:anchorId="36052CD0">
          <v:shape id="_x0000_i1612" type="#_x0000_t75" style="width:12.1pt;height:10.7pt" o:ole="">
            <v:imagedata r:id="rId1187" o:title=""/>
          </v:shape>
          <o:OLEObject Type="Embed" ProgID="Equation.DSMT4" ShapeID="_x0000_i1612" DrawAspect="Content" ObjectID="_1366280191" r:id="rId1188"/>
        </w:object>
      </w:r>
      <w:r>
        <w:t xml:space="preserve">; </w:t>
      </w:r>
      <w:r w:rsidR="00905817" w:rsidRPr="00905817">
        <w:rPr>
          <w:position w:val="-12"/>
        </w:rPr>
        <w:object w:dxaOrig="300" w:dyaOrig="380" w14:anchorId="77C88F39">
          <v:shape id="_x0000_i1613" type="#_x0000_t75" style="width:14.95pt;height:19.25pt" o:ole="">
            <v:imagedata r:id="rId1189" o:title=""/>
          </v:shape>
          <o:OLEObject Type="Embed" ProgID="Equation.DSMT4" ShapeID="_x0000_i1613" DrawAspect="Content" ObjectID="_1366280192" r:id="rId1190"/>
        </w:object>
      </w:r>
      <w:r>
        <w:t xml:space="preserve"> and </w:t>
      </w:r>
      <w:r w:rsidR="00905817" w:rsidRPr="00905817">
        <w:rPr>
          <w:position w:val="-12"/>
        </w:rPr>
        <w:object w:dxaOrig="300" w:dyaOrig="380" w14:anchorId="779319A6">
          <v:shape id="_x0000_i1614" type="#_x0000_t75" style="width:14.95pt;height:19.25pt" o:ole="">
            <v:imagedata r:id="rId1191" o:title=""/>
          </v:shape>
          <o:OLEObject Type="Embed" ProgID="Equation.DSMT4" ShapeID="_x0000_i1614" DrawAspect="Content" ObjectID="_1366280193"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25pt;height:15.7pt" o:ole="">
            <v:imagedata r:id="rId1193" o:title=""/>
          </v:shape>
          <o:OLEObject Type="Embed" ProgID="Equation.DSMT4" ShapeID="_x0000_i1615" DrawAspect="Content" ObjectID="_1366280194"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1pt;height:19.25pt" o:ole="">
            <v:imagedata r:id="rId1195" o:title=""/>
          </v:shape>
          <o:OLEObject Type="Embed" ProgID="Equation.DSMT4" ShapeID="_x0000_i1616" DrawAspect="Content" ObjectID="_1366280195"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05pt;height:19.25pt" o:ole="">
            <v:imagedata r:id="rId1197" o:title=""/>
          </v:shape>
          <o:OLEObject Type="Embed" ProgID="Equation.DSMT4" ShapeID="_x0000_i1617" DrawAspect="Content" ObjectID="_1366280196" r:id="rId1198"/>
        </w:object>
      </w:r>
      <w:r w:rsidR="00195FA3">
        <w:t>,</w:t>
      </w:r>
      <w:r>
        <w:tab/>
      </w:r>
      <w:r w:rsidR="00F75A04">
        <w:fldChar w:fldCharType="begin"/>
      </w:r>
      <w:r w:rsidR="00F75A04">
        <w:instrText xml:space="preserve"> MACROBUTTON MTPlaceRef \* MERGEFORMAT </w:instrText>
      </w:r>
      <w:fldSimple w:instr=" SEQ MTEqn \h \* MERGEFORMAT "/>
      <w:bookmarkStart w:id="1257" w:name="ZEqnNum93796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161</w:instrText>
        </w:r>
      </w:fldSimple>
      <w:r w:rsidR="00F75A04">
        <w:instrText>)</w:instrText>
      </w:r>
      <w:bookmarkEnd w:id="1257"/>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95pt;height:15.7pt" o:ole="">
            <v:imagedata r:id="rId1199" o:title=""/>
          </v:shape>
          <o:OLEObject Type="Embed" ProgID="Equation.DSMT4" ShapeID="_x0000_i1618" DrawAspect="Content" ObjectID="_1366280197" r:id="rId1200"/>
        </w:object>
      </w:r>
      <w:r>
        <w:t xml:space="preserve"> represents the net stoichiometric coefficient for </w:t>
      </w:r>
      <w:r w:rsidR="00905817" w:rsidRPr="00905817">
        <w:rPr>
          <w:position w:val="-4"/>
        </w:rPr>
        <w:object w:dxaOrig="320" w:dyaOrig="300" w14:anchorId="71985CB7">
          <v:shape id="_x0000_i1619" type="#_x0000_t75" style="width:15.7pt;height:14.95pt" o:ole="">
            <v:imagedata r:id="rId1201" o:title=""/>
          </v:shape>
          <o:OLEObject Type="Embed" ProgID="Equation.DSMT4" ShapeID="_x0000_i1619" DrawAspect="Content" ObjectID="_1366280198"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75pt;height:19.25pt" o:ole="">
            <v:imagedata r:id="rId1203" o:title=""/>
          </v:shape>
          <o:OLEObject Type="Embed" ProgID="Equation.DSMT4" ShapeID="_x0000_i1620" DrawAspect="Content" ObjectID="_1366280199" r:id="rId1204"/>
        </w:object>
      </w:r>
      <w:r w:rsidR="00495AFF">
        <w:t>.</w:t>
      </w:r>
      <w:r>
        <w:tab/>
      </w:r>
      <w:r w:rsidR="00F75A04">
        <w:fldChar w:fldCharType="begin"/>
      </w:r>
      <w:r w:rsidR="00F75A04">
        <w:instrText xml:space="preserve"> MACROBUTTON MTPlaceRef \* MERGEFORMAT </w:instrText>
      </w:r>
      <w:fldSimple w:instr=" SEQ MTEqn \h \* MERGEFORMAT "/>
      <w:bookmarkStart w:id="1258" w:name="ZEqnNum145872"/>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162</w:instrText>
        </w:r>
      </w:fldSimple>
      <w:r w:rsidR="00F75A04">
        <w:instrText>)</w:instrText>
      </w:r>
      <w:bookmarkEnd w:id="1258"/>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25pt;height:15.7pt" o:ole="">
            <v:imagedata r:id="rId1205" o:title=""/>
          </v:shape>
          <o:OLEObject Type="Embed" ProgID="Equation.DSMT4" ShapeID="_x0000_i1621" DrawAspect="Content" ObjectID="_1366280200" r:id="rId1206"/>
        </w:object>
      </w:r>
      <w:r>
        <w:t xml:space="preserve"> is equivalent to providing a single relation for </w:t>
      </w:r>
      <w:r w:rsidR="00905817" w:rsidRPr="00905817">
        <w:rPr>
          <w:position w:val="-16"/>
        </w:rPr>
        <w:object w:dxaOrig="1140" w:dyaOrig="440" w14:anchorId="2E9AF2EA">
          <v:shape id="_x0000_i1622" type="#_x0000_t75" style="width:57.05pt;height:22.1pt" o:ole="">
            <v:imagedata r:id="rId1207" o:title=""/>
          </v:shape>
          <o:OLEObject Type="Embed" ProgID="Equation.DSMT4" ShapeID="_x0000_i1622" DrawAspect="Content" ObjectID="_1366280201"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1.95pt;height:27.1pt" o:ole="">
            <v:imagedata r:id="rId1209" o:title=""/>
          </v:shape>
          <o:OLEObject Type="Embed" ProgID="Equation.DSMT4" ShapeID="_x0000_i1623" DrawAspect="Content" ObjectID="_1366280202"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E3755C">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E3755C">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1pt;height:19.25pt" o:ole="">
            <v:imagedata r:id="rId1211" o:title=""/>
          </v:shape>
          <o:OLEObject Type="Embed" ProgID="Equation.DSMT4" ShapeID="_x0000_i1624" DrawAspect="Content" ObjectID="_1366280203"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E3755C">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E3755C">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E3755C">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8pt;height:22.1pt" o:ole="">
            <v:imagedata r:id="rId1213" o:title=""/>
          </v:shape>
          <o:OLEObject Type="Embed" ProgID="Equation.DSMT4" ShapeID="_x0000_i1625" DrawAspect="Content" ObjectID="_1366280204"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E3755C">
          <w:instrText>(2.146)</w:instrText>
        </w:r>
      </w:fldSimple>
      <w:r w:rsidR="006F568B">
        <w:fldChar w:fldCharType="end"/>
      </w:r>
      <w:r>
        <w:t xml:space="preserve"> is equivalent to enforcing stoichiometry, namely,</w:t>
      </w:r>
    </w:p>
    <w:p w14:paraId="366C5BF1" w14:textId="7CC245C3" w:rsidR="00032843" w:rsidRDefault="00032843" w:rsidP="00032843">
      <w:pPr>
        <w:pStyle w:val="MTDisplayEquation"/>
      </w:pPr>
      <w:r>
        <w:tab/>
      </w:r>
      <w:r w:rsidR="00905817" w:rsidRPr="00905817">
        <w:rPr>
          <w:position w:val="-28"/>
        </w:rPr>
        <w:object w:dxaOrig="1340" w:dyaOrig="540" w14:anchorId="2D3E2306">
          <v:shape id="_x0000_i1626" type="#_x0000_t75" style="width:67pt;height:27.1pt" o:ole="">
            <v:imagedata r:id="rId1215" o:title=""/>
          </v:shape>
          <o:OLEObject Type="Embed" ProgID="Equation.DSMT4" ShapeID="_x0000_i1626" DrawAspect="Content" ObjectID="_1366280205"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E3755C">
          <w:instrText>(2.158)</w:instrText>
        </w:r>
      </w:fldSimple>
      <w:r w:rsidR="006F568B">
        <w:fldChar w:fldCharType="end"/>
      </w:r>
      <w:r>
        <w:t xml:space="preserve"> may now be rewritten as</w:t>
      </w:r>
    </w:p>
    <w:p w14:paraId="54900664" w14:textId="4A497217" w:rsidR="008B0E40" w:rsidRDefault="008B0E40" w:rsidP="008B0E40">
      <w:pPr>
        <w:pStyle w:val="MTDisplayEquation"/>
      </w:pPr>
      <w:r>
        <w:tab/>
      </w:r>
      <w:r w:rsidR="00905817" w:rsidRPr="00905817">
        <w:rPr>
          <w:position w:val="-16"/>
        </w:rPr>
        <w:object w:dxaOrig="2680" w:dyaOrig="440" w14:anchorId="1CC0872E">
          <v:shape id="_x0000_i1627" type="#_x0000_t75" style="width:134pt;height:22.1pt" o:ole="">
            <v:imagedata r:id="rId1217" o:title=""/>
          </v:shape>
          <o:OLEObject Type="Embed" ProgID="Equation.DSMT4" ShapeID="_x0000_i1627" DrawAspect="Content" ObjectID="_1366280206"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4.15pt;height:27.8pt" o:ole="">
            <v:imagedata r:id="rId1219" o:title=""/>
          </v:shape>
          <o:OLEObject Type="Embed" ProgID="Equation.DSMT4" ShapeID="_x0000_i1628" DrawAspect="Content" ObjectID="_1366280207" r:id="rId1220"/>
        </w:object>
      </w:r>
      <w:r>
        <w:t xml:space="preserve"> and </w:t>
      </w:r>
      <w:r w:rsidR="00905817" w:rsidRPr="00905817">
        <w:rPr>
          <w:position w:val="-12"/>
        </w:rPr>
        <w:object w:dxaOrig="1400" w:dyaOrig="380" w14:anchorId="38181C30">
          <v:shape id="_x0000_i1629" type="#_x0000_t75" style="width:69.85pt;height:19.25pt" o:ole="">
            <v:imagedata r:id="rId1221" o:title=""/>
          </v:shape>
          <o:OLEObject Type="Embed" ProgID="Equation.DSMT4" ShapeID="_x0000_i1629" DrawAspect="Content" ObjectID="_1366280208" r:id="rId1222"/>
        </w:object>
      </w:r>
      <w:r>
        <w:t xml:space="preserve"> is the molar volume of </w:t>
      </w:r>
      <w:r w:rsidR="00905817" w:rsidRPr="00905817">
        <w:rPr>
          <w:position w:val="-6"/>
        </w:rPr>
        <w:object w:dxaOrig="240" w:dyaOrig="220" w14:anchorId="7BD9A716">
          <v:shape id="_x0000_i1630" type="#_x0000_t75" style="width:12.1pt;height:10.7pt" o:ole="">
            <v:imagedata r:id="rId1223" o:title=""/>
          </v:shape>
          <o:OLEObject Type="Embed" ProgID="Equation.DSMT4" ShapeID="_x0000_i1630" DrawAspect="Content" ObjectID="_1366280209"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E3755C">
          <w:instrText>(2.156)</w:instrText>
        </w:r>
      </w:fldSimple>
      <w:r w:rsidR="006F568B">
        <w:fldChar w:fldCharType="end"/>
      </w:r>
      <w:r>
        <w:t xml:space="preserve"> becomes</w:t>
      </w:r>
    </w:p>
    <w:p w14:paraId="4B486257" w14:textId="530802F1" w:rsidR="008B0E40" w:rsidRDefault="008B0E40" w:rsidP="008B0E40">
      <w:pPr>
        <w:pStyle w:val="MTDisplayEquation"/>
      </w:pPr>
      <w:r>
        <w:tab/>
      </w:r>
      <w:r w:rsidR="00905817" w:rsidRPr="00905817">
        <w:rPr>
          <w:position w:val="-24"/>
        </w:rPr>
        <w:object w:dxaOrig="4000" w:dyaOrig="780" w14:anchorId="05803AA7">
          <v:shape id="_x0000_i1631" type="#_x0000_t75" style="width:200.3pt;height:39.2pt" o:ole="">
            <v:imagedata r:id="rId1225" o:title=""/>
          </v:shape>
          <o:OLEObject Type="Embed" ProgID="Equation.DSMT4" ShapeID="_x0000_i1631" DrawAspect="Content" ObjectID="_1366280210"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25pt;height:19.25pt" o:ole="">
            <v:imagedata r:id="rId1227" o:title=""/>
          </v:shape>
          <o:OLEObject Type="Embed" ProgID="Equation.DSMT4" ShapeID="_x0000_i1632" DrawAspect="Content" ObjectID="_1366280211"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259" w:name="_Ref174786840"/>
      <w:bookmarkStart w:id="1260" w:name="_Toc289032544"/>
      <w:r>
        <w:lastRenderedPageBreak/>
        <w:t>The Nonlinear FE Method</w:t>
      </w:r>
      <w:bookmarkEnd w:id="1259"/>
      <w:bookmarkEnd w:id="1260"/>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261" w:name="_Toc289032545"/>
      <w:r>
        <w:t>Weak formulation</w:t>
      </w:r>
      <w:r w:rsidR="00FB6012">
        <w:t xml:space="preserve"> for </w:t>
      </w:r>
      <w:r w:rsidR="0081541F">
        <w:t>S</w:t>
      </w:r>
      <w:r w:rsidR="00FB6012">
        <w:t xml:space="preserve">olid </w:t>
      </w:r>
      <w:r w:rsidR="0081541F">
        <w:t>M</w:t>
      </w:r>
      <w:r w:rsidR="00FB6012">
        <w:t>aterials</w:t>
      </w:r>
      <w:bookmarkEnd w:id="1261"/>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6pt;height:29.95pt" o:ole="">
            <v:imagedata r:id="rId1229" o:title=""/>
          </v:shape>
          <o:OLEObject Type="Embed" ProgID="Equation.DSMT4" ShapeID="_x0000_i1633" DrawAspect="Content" ObjectID="_1366280212" r:id="rId1230"/>
        </w:object>
      </w:r>
      <w:r>
        <w:t>.</w:t>
      </w:r>
      <w:r>
        <w:tab/>
      </w:r>
      <w:r>
        <w:fldChar w:fldCharType="begin"/>
      </w:r>
      <w:r>
        <w:instrText xml:space="preserve"> MACROBUTTON MTPlaceRef \* MERGEFORMAT </w:instrText>
      </w:r>
      <w:fldSimple w:instr=" SEQ MTEqn \h \* MERGEFORMAT "/>
      <w:bookmarkStart w:id="1262" w:name="ZEqnNum46145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w:instrText>
        </w:r>
      </w:fldSimple>
      <w:r>
        <w:instrText>)</w:instrText>
      </w:r>
      <w:bookmarkEnd w:id="1262"/>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1pt;height:14.25pt" o:ole="">
            <v:imagedata r:id="rId1231" o:title=""/>
          </v:shape>
          <o:OLEObject Type="Embed" ProgID="Equation.DSMT4" ShapeID="_x0000_i1634" DrawAspect="Content" ObjectID="_1366280213" r:id="rId1232"/>
        </w:object>
      </w:r>
      <w:r>
        <w:t xml:space="preserve">is a virtual velocity and </w:t>
      </w:r>
      <w:r w:rsidR="00905817" w:rsidRPr="00905817">
        <w:rPr>
          <w:position w:val="-6"/>
        </w:rPr>
        <w:object w:dxaOrig="340" w:dyaOrig="279" w14:anchorId="3B2C97B0">
          <v:shape id="_x0000_i1635" type="#_x0000_t75" style="width:17.1pt;height:14.25pt" o:ole="">
            <v:imagedata r:id="rId1233" o:title=""/>
          </v:shape>
          <o:OLEObject Type="Embed" ProgID="Equation.DSMT4" ShapeID="_x0000_i1635" DrawAspect="Content" ObjectID="_1366280214"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25pt;height:29.95pt" o:ole="">
            <v:imagedata r:id="rId1235" o:title=""/>
          </v:shape>
          <o:OLEObject Type="Embed" ProgID="Equation.DSMT4" ShapeID="_x0000_i1636" DrawAspect="Content" ObjectID="_1366280215"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35pt;height:19.25pt" o:ole="">
            <v:imagedata r:id="rId1237" o:title=""/>
          </v:shape>
          <o:OLEObject Type="Embed" ProgID="Equation.DSMT4" ShapeID="_x0000_i1637" DrawAspect="Content" ObjectID="_1366280216" r:id="rId1238"/>
        </w:object>
      </w:r>
      <w:r>
        <w:t xml:space="preserve">is the body force per unit undeformed volume and </w:t>
      </w:r>
      <w:r w:rsidR="00905817" w:rsidRPr="00905817">
        <w:rPr>
          <w:position w:val="-14"/>
        </w:rPr>
        <w:object w:dxaOrig="1460" w:dyaOrig="400" w14:anchorId="4454C930">
          <v:shape id="_x0000_i1638" type="#_x0000_t75" style="width:72.7pt;height:19.95pt" o:ole="">
            <v:imagedata r:id="rId1239" o:title=""/>
          </v:shape>
          <o:OLEObject Type="Embed" ProgID="Equation.DSMT4" ShapeID="_x0000_i1638" DrawAspect="Content" ObjectID="_1366280217"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263" w:name="_Toc289032546"/>
      <w:r>
        <w:t>Linearization</w:t>
      </w:r>
      <w:bookmarkEnd w:id="1263"/>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E3755C">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E3755C">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5.7pt" o:ole="">
            <v:imagedata r:id="rId1241" o:title=""/>
          </v:shape>
          <o:OLEObject Type="Embed" ProgID="Equation.DSMT4" ShapeID="_x0000_i1639" DrawAspect="Content" ObjectID="_1366280218" r:id="rId1242"/>
        </w:object>
      </w:r>
      <w:r>
        <w:t xml:space="preserve"> will be approximated by a trial solution </w:t>
      </w:r>
      <w:r w:rsidR="00905817" w:rsidRPr="00905817">
        <w:rPr>
          <w:position w:val="-12"/>
        </w:rPr>
        <w:object w:dxaOrig="260" w:dyaOrig="360" w14:anchorId="421C8A1B">
          <v:shape id="_x0000_i1640" type="#_x0000_t75" style="width:12.85pt;height:19.25pt" o:ole="">
            <v:imagedata r:id="rId1243" o:title=""/>
          </v:shape>
          <o:OLEObject Type="Embed" ProgID="Equation.DSMT4" ShapeID="_x0000_i1640" DrawAspect="Content" ObjectID="_1366280219"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65pt;height:19.95pt" o:ole="">
            <v:imagedata r:id="rId1245" o:title=""/>
          </v:shape>
          <o:OLEObject Type="Embed" ProgID="Equation.DSMT4" ShapeID="_x0000_i1641" DrawAspect="Content" ObjectID="_1366280220" r:id="rId1246"/>
        </w:object>
      </w:r>
      <w:r>
        <w:t>.</w:t>
      </w:r>
      <w:r>
        <w:tab/>
      </w:r>
      <w:r>
        <w:fldChar w:fldCharType="begin"/>
      </w:r>
      <w:r>
        <w:instrText xml:space="preserve"> MACROBUTTON MTPlaceRef \* MERGEFORMAT </w:instrText>
      </w:r>
      <w:fldSimple w:instr=" SEQ MTEqn \h \* MERGEFORMAT "/>
      <w:bookmarkStart w:id="1264" w:name="ZEqnNum92748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w:instrText>
        </w:r>
      </w:fldSimple>
      <w:r>
        <w:instrText>)</w:instrText>
      </w:r>
      <w:bookmarkEnd w:id="1264"/>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05pt;height:19.95pt" o:ole="">
            <v:imagedata r:id="rId1247" o:title=""/>
          </v:shape>
          <o:OLEObject Type="Embed" ProgID="Equation.DSMT4" ShapeID="_x0000_i1642" DrawAspect="Content" ObjectID="_1366280221"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75pt;height:29.95pt" o:ole="">
            <v:imagedata r:id="rId1249" o:title=""/>
          </v:shape>
          <o:OLEObject Type="Embed" ProgID="Equation.DSMT4" ShapeID="_x0000_i1643" DrawAspect="Content" ObjectID="_1366280222"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65pt;height:29.95pt" o:ole="">
            <v:imagedata r:id="rId1251" o:title=""/>
          </v:shape>
          <o:OLEObject Type="Embed" ProgID="Equation.DSMT4" ShapeID="_x0000_i1644" DrawAspect="Content" ObjectID="_1366280223"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265"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35pt;height:30.65pt" o:ole="">
            <v:imagedata r:id="rId1253" o:title=""/>
          </v:shape>
          <o:OLEObject Type="Embed" ProgID="Equation.DSMT4" ShapeID="_x0000_i1645" DrawAspect="Content" ObjectID="_1366280224"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1pt;height:14.25pt" o:ole="">
            <v:imagedata r:id="rId1255" o:title=""/>
          </v:shape>
          <o:OLEObject Type="Embed" ProgID="Equation.DSMT4" ShapeID="_x0000_i1646" DrawAspect="Content" ObjectID="_1366280225" r:id="rId1256"/>
        </w:object>
      </w:r>
      <w:r>
        <w:t xml:space="preserve">and </w:t>
      </w:r>
      <w:r w:rsidR="00905817" w:rsidRPr="00905817">
        <w:rPr>
          <w:position w:val="-6"/>
        </w:rPr>
        <w:object w:dxaOrig="200" w:dyaOrig="220" w14:anchorId="1AC85E31">
          <v:shape id="_x0000_i1647" type="#_x0000_t75" style="width:10pt;height:10.7pt" o:ole="">
            <v:imagedata r:id="rId1257" o:title=""/>
          </v:shape>
          <o:OLEObject Type="Embed" ProgID="Equation.DSMT4" ShapeID="_x0000_i1647" DrawAspect="Content" ObjectID="_1366280226"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7.95pt;height:82pt" o:ole="">
            <v:imagedata r:id="rId1259" o:title=""/>
          </v:shape>
          <o:OLEObject Type="Embed" ProgID="Equation.DSMT4" ShapeID="_x0000_i1648" DrawAspect="Content" ObjectID="_1366280227"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95pt;height:15.7pt" o:ole="">
            <v:imagedata r:id="rId1261" o:title=""/>
          </v:shape>
          <o:OLEObject Type="Embed" ProgID="Equation.DSMT4" ShapeID="_x0000_i1649" DrawAspect="Content" ObjectID="_1366280228"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1pt;height:10.7pt" o:ole="">
            <v:imagedata r:id="rId1263" o:title=""/>
          </v:shape>
          <o:OLEObject Type="Embed" ProgID="Equation.DSMT4" ShapeID="_x0000_i1650" DrawAspect="Content" ObjectID="_1366280229" r:id="rId1264"/>
        </w:object>
      </w:r>
      <w:r>
        <w:t xml:space="preserve">, about an axis passing through the point </w:t>
      </w:r>
      <w:r w:rsidR="00905817" w:rsidRPr="00905817">
        <w:rPr>
          <w:position w:val="-6"/>
        </w:rPr>
        <w:object w:dxaOrig="180" w:dyaOrig="220" w14:anchorId="37E22AB4">
          <v:shape id="_x0000_i1651" type="#_x0000_t75" style="width:9.25pt;height:10.7pt" o:ole="">
            <v:imagedata r:id="rId1265" o:title=""/>
          </v:shape>
          <o:OLEObject Type="Embed" ProgID="Equation.DSMT4" ShapeID="_x0000_i1651" DrawAspect="Content" ObjectID="_1366280230" r:id="rId1266"/>
        </w:object>
      </w:r>
      <w:r>
        <w:t xml:space="preserve"> and directed along the unit vector </w:t>
      </w:r>
      <w:r w:rsidR="00905817" w:rsidRPr="00905817">
        <w:rPr>
          <w:position w:val="-4"/>
        </w:rPr>
        <w:object w:dxaOrig="200" w:dyaOrig="200" w14:anchorId="0FFB5260">
          <v:shape id="_x0000_i1652" type="#_x0000_t75" style="width:10pt;height:10pt" o:ole="">
            <v:imagedata r:id="rId1267" o:title=""/>
          </v:shape>
          <o:OLEObject Type="Embed" ProgID="Equation.DSMT4" ShapeID="_x0000_i1652" DrawAspect="Content" ObjectID="_1366280231" r:id="rId1268"/>
        </w:object>
      </w:r>
      <w:r>
        <w:t xml:space="preserve">, the body force is given by </w:t>
      </w:r>
      <w:r w:rsidR="00905817" w:rsidRPr="00905817">
        <w:rPr>
          <w:position w:val="-10"/>
        </w:rPr>
        <w:object w:dxaOrig="940" w:dyaOrig="360" w14:anchorId="181A75D1">
          <v:shape id="_x0000_i1653" type="#_x0000_t75" style="width:47.05pt;height:19.25pt" o:ole="">
            <v:imagedata r:id="rId1269" o:title=""/>
          </v:shape>
          <o:OLEObject Type="Embed" ProgID="Equation.DSMT4" ShapeID="_x0000_i1653" DrawAspect="Content" ObjectID="_1366280232" r:id="rId1270"/>
        </w:object>
      </w:r>
      <w:r>
        <w:t xml:space="preserve">, where </w:t>
      </w:r>
      <w:r w:rsidR="00905817" w:rsidRPr="00905817">
        <w:rPr>
          <w:position w:val="-4"/>
        </w:rPr>
        <w:object w:dxaOrig="180" w:dyaOrig="200" w14:anchorId="21DA85D2">
          <v:shape id="_x0000_i1654" type="#_x0000_t75" style="width:9.25pt;height:10pt" o:ole="">
            <v:imagedata r:id="rId1271" o:title=""/>
          </v:shape>
          <o:OLEObject Type="Embed" ProgID="Equation.DSMT4" ShapeID="_x0000_i1654" DrawAspect="Content" ObjectID="_1366280233" r:id="rId1272"/>
        </w:object>
      </w:r>
      <w:r>
        <w:t xml:space="preserve"> is the vector distance from a point </w:t>
      </w:r>
      <w:r w:rsidR="00905817" w:rsidRPr="00905817">
        <w:rPr>
          <w:position w:val="-4"/>
        </w:rPr>
        <w:object w:dxaOrig="200" w:dyaOrig="200" w14:anchorId="5809F9DA">
          <v:shape id="_x0000_i1655" type="#_x0000_t75" style="width:10pt;height:10pt" o:ole="">
            <v:imagedata r:id="rId1273" o:title=""/>
          </v:shape>
          <o:OLEObject Type="Embed" ProgID="Equation.DSMT4" ShapeID="_x0000_i1655" DrawAspect="Content" ObjectID="_1366280234"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35pt;height:19.95pt" o:ole="">
            <v:imagedata r:id="rId1275" o:title=""/>
          </v:shape>
          <o:OLEObject Type="Embed" ProgID="Equation.DSMT4" ShapeID="_x0000_i1656" DrawAspect="Content" ObjectID="_1366280235"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E3755C">
          <w:rPr>
            <w:noProof/>
          </w:rPr>
          <w:instrText>3</w:instrText>
        </w:r>
      </w:fldSimple>
      <w:r w:rsidRPr="0075365E">
        <w:instrText>.</w:instrText>
      </w:r>
      <w:fldSimple w:instr=" SEQ MTEqn \c \* Arabic \* MERGEFORMAT ">
        <w:r w:rsidR="00E3755C">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1266"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267"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1.7pt;height:29.95pt" o:ole="">
            <v:imagedata r:id="rId1279" o:title=""/>
          </v:shape>
          <o:OLEObject Type="Embed" ProgID="Equation.DSMT4" ShapeID="_x0000_i1657" DrawAspect="Content" ObjectID="_1366280236" r:id="rId1280"/>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E3755C">
          <w:rPr>
            <w:noProof/>
          </w:rPr>
          <w:instrText>3</w:instrText>
        </w:r>
      </w:fldSimple>
      <w:r w:rsidRPr="000C2253">
        <w:instrText>.</w:instrText>
      </w:r>
      <w:fldSimple w:instr=" SEQ MTEqn \c \* Arabic \* MERGEFORMAT ">
        <w:r w:rsidR="00E3755C">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268" w:name="_Toc289032547"/>
      <w:r>
        <w:t>Discretization</w:t>
      </w:r>
      <w:bookmarkEnd w:id="1268"/>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1pt;height:19.25pt" o:ole="">
            <v:imagedata r:id="rId1281" o:title=""/>
          </v:shape>
          <o:OLEObject Type="Embed" ProgID="Equation.DSMT4" ShapeID="_x0000_i1658" DrawAspect="Content" ObjectID="_1366280237" r:id="rId1282"/>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35pt;height:34.2pt" o:ole="">
            <v:imagedata r:id="rId1283" o:title=""/>
          </v:shape>
          <o:OLEObject Type="Embed" ProgID="Equation.DSMT4" ShapeID="_x0000_i1659" DrawAspect="Content" ObjectID="_1366280238" r:id="rId12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1pt;height:19.25pt" o:ole="">
            <v:imagedata r:id="rId1285" o:title=""/>
          </v:shape>
          <o:OLEObject Type="Embed" ProgID="Equation.DSMT4" ShapeID="_x0000_i1660" DrawAspect="Content" ObjectID="_1366280239" r:id="rId1286"/>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29.95pt;height:19.95pt" o:ole="">
            <v:imagedata r:id="rId1287" o:title=""/>
          </v:shape>
          <o:OLEObject Type="Embed" ProgID="Equation.DSMT4" ShapeID="_x0000_i1661" DrawAspect="Content" ObjectID="_1366280240" r:id="rId1288"/>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25pt;height:34.2pt" o:ole="">
            <v:imagedata r:id="rId1289" o:title=""/>
          </v:shape>
          <o:OLEObject Type="Embed" ProgID="Equation.DSMT4" ShapeID="_x0000_i1662" DrawAspect="Content" ObjectID="_1366280241" r:id="rId12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1pt;height:25.65pt" o:ole="">
            <v:imagedata r:id="rId1291" o:title=""/>
          </v:shape>
          <o:OLEObject Type="Embed" ProgID="Equation.DSMT4" ShapeID="_x0000_i1663" DrawAspect="Content" ObjectID="_1366280242" r:id="rId12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75pt;height:64.15pt" o:ole="">
            <v:imagedata r:id="rId1293" o:title=""/>
          </v:shape>
          <o:OLEObject Type="Embed" ProgID="Equation.DSMT4" ShapeID="_x0000_i1664" DrawAspect="Content" ObjectID="_1366280243" r:id="rId129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269"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85pt;height:56.3pt" o:ole="">
            <v:imagedata r:id="rId1295" o:title=""/>
          </v:shape>
          <o:OLEObject Type="Embed" ProgID="Equation.DSMT4" ShapeID="_x0000_i1665" DrawAspect="Content" ObjectID="_1366280244" r:id="rId129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10.3pt;height:42.05pt" o:ole="">
            <v:imagedata r:id="rId1297" o:title=""/>
          </v:shape>
          <o:OLEObject Type="Embed" ProgID="Equation.DSMT4" ShapeID="_x0000_i1666" DrawAspect="Content" ObjectID="_1366280245" r:id="rId12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65pt;height:30.65pt" o:ole="">
            <v:imagedata r:id="rId1299" o:title=""/>
          </v:shape>
          <o:OLEObject Type="Embed" ProgID="Equation.DSMT4" ShapeID="_x0000_i1667" DrawAspect="Content" ObjectID="_1366280246" r:id="rId13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3pt;height:34.2pt" o:ole="">
            <v:imagedata r:id="rId1301" o:title=""/>
          </v:shape>
          <o:OLEObject Type="Embed" ProgID="Equation.DSMT4" ShapeID="_x0000_i1668" DrawAspect="Content" ObjectID="_1366280247" r:id="rId13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8pt;height:109.8pt" o:ole="">
            <v:imagedata r:id="rId1303" o:title=""/>
          </v:shape>
          <o:OLEObject Type="Embed" ProgID="Equation.DSMT4" ShapeID="_x0000_i1669" DrawAspect="Content" ObjectID="_1366280248" r:id="rId13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05" o:title=""/>
          </v:shape>
          <o:OLEObject Type="Embed" ProgID="Equation.DSMT4" ShapeID="_x0000_i1670" DrawAspect="Content" ObjectID="_1366280249" r:id="rId1306"/>
        </w:object>
      </w:r>
      <w:r>
        <w:t xml:space="preserve">using the following table; </w:t>
      </w:r>
      <w:r w:rsidR="00905817" w:rsidRPr="00905817">
        <w:rPr>
          <w:position w:val="-14"/>
        </w:rPr>
        <w:object w:dxaOrig="940" w:dyaOrig="380" w14:anchorId="40B0DEBA">
          <v:shape id="_x0000_i1671" type="#_x0000_t75" style="width:47.05pt;height:19.25pt" o:ole="">
            <v:imagedata r:id="rId1307" o:title=""/>
          </v:shape>
          <o:OLEObject Type="Embed" ProgID="Equation.DSMT4" ShapeID="_x0000_i1671" DrawAspect="Content" ObjectID="_1366280250" r:id="rId1308"/>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85pt;height:30.65pt" o:ole="">
            <v:imagedata r:id="rId1309" o:title=""/>
          </v:shape>
          <o:OLEObject Type="Embed" ProgID="Equation.DSMT4" ShapeID="_x0000_i1672" DrawAspect="Content" ObjectID="_1366280251" r:id="rId13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3pt;height:20.65pt" o:ole="">
            <v:imagedata r:id="rId1311" o:title=""/>
          </v:shape>
          <o:OLEObject Type="Embed" ProgID="Equation.DSMT4" ShapeID="_x0000_i1673" DrawAspect="Content" ObjectID="_1366280252" r:id="rId13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85pt;height:74.15pt" o:ole="">
            <v:imagedata r:id="rId1313" o:title=""/>
          </v:shape>
          <o:OLEObject Type="Embed" ProgID="Equation.DSMT4" ShapeID="_x0000_i1674" DrawAspect="Content" ObjectID="_1366280253" r:id="rId131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270" w:name="_Toc176704842"/>
      <w:bookmarkStart w:id="1271" w:name="_Toc289032548"/>
      <w:r>
        <w:lastRenderedPageBreak/>
        <w:t>Weak formulation for biphasic materials</w:t>
      </w:r>
      <w:bookmarkEnd w:id="1270"/>
      <w:bookmarkEnd w:id="1271"/>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E3755C">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E3755C">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35pt;height:24.25pt" o:ole="">
            <v:imagedata r:id="rId1315" o:title=""/>
          </v:shape>
          <o:OLEObject Type="Embed" ProgID="Equation.DSMT4" ShapeID="_x0000_i1675" DrawAspect="Content" ObjectID="_1366280254" r:id="rId131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23</w:instrText>
        </w:r>
      </w:fldSimple>
      <w:r>
        <w:instrText>)</w:instrText>
      </w:r>
      <w:r>
        <w:fldChar w:fldCharType="end"/>
      </w:r>
    </w:p>
    <w:p w14:paraId="5914A3C8" w14:textId="6C554CF0" w:rsidR="00FB6012" w:rsidRDefault="00FB6012" w:rsidP="00FB6012">
      <w:pPr>
        <w:rPr>
          <w:ins w:id="1272" w:author="Gerard" w:date="2014-11-07T12:48:00Z"/>
        </w:rPr>
      </w:pPr>
      <w:r w:rsidRPr="000037DA">
        <w:t xml:space="preserve">where </w:t>
      </w:r>
      <w:r w:rsidR="00905817" w:rsidRPr="00905817">
        <w:rPr>
          <w:position w:val="-6"/>
        </w:rPr>
        <w:object w:dxaOrig="200" w:dyaOrig="279" w14:anchorId="07CA5FD5">
          <v:shape id="_x0000_i1676" type="#_x0000_t75" style="width:10pt;height:14.25pt" o:ole="">
            <v:imagedata r:id="rId1317" o:title=""/>
          </v:shape>
          <o:OLEObject Type="Embed" ProgID="Equation.DSMT4" ShapeID="_x0000_i1676" DrawAspect="Content" ObjectID="_1366280255" r:id="rId1318"/>
        </w:object>
      </w:r>
      <w:r w:rsidRPr="000037DA">
        <w:t xml:space="preserve"> is the domain of interest defined on the solid matrix, </w:t>
      </w:r>
      <w:r w:rsidR="00905817" w:rsidRPr="00905817">
        <w:rPr>
          <w:position w:val="-6"/>
        </w:rPr>
        <w:object w:dxaOrig="420" w:dyaOrig="320" w14:anchorId="5C3636DF">
          <v:shape id="_x0000_i1677" type="#_x0000_t75" style="width:20.65pt;height:15.7pt" o:ole="">
            <v:imagedata r:id="rId1319" o:title=""/>
          </v:shape>
          <o:OLEObject Type="Embed" ProgID="Equation.DSMT4" ShapeID="_x0000_i1677" DrawAspect="Content" ObjectID="_1366280256" r:id="rId1320"/>
        </w:object>
      </w:r>
      <w:r w:rsidRPr="000037DA">
        <w:t xml:space="preserve"> is a virtual velocity of the solid and </w:t>
      </w:r>
      <w:r w:rsidR="00905817" w:rsidRPr="00905817">
        <w:rPr>
          <w:position w:val="-10"/>
        </w:rPr>
        <w:object w:dxaOrig="380" w:dyaOrig="320" w14:anchorId="16D346E7">
          <v:shape id="_x0000_i1678" type="#_x0000_t75" style="width:19.25pt;height:15.7pt" o:ole="">
            <v:imagedata r:id="rId1321" o:title=""/>
          </v:shape>
          <o:OLEObject Type="Embed" ProgID="Equation.DSMT4" ShapeID="_x0000_i1678" DrawAspect="Content" ObjectID="_1366280257" r:id="rId1322"/>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153375">
        <w:fldChar w:fldCharType="begin"/>
      </w:r>
      <w:r w:rsidR="00153375">
        <w:instrText xml:space="preserve"> HYPERLINK \l "_ENREF_26" \o "Un, 2006 #50" </w:instrText>
      </w:r>
      <w:ins w:id="1273" w:author="Gerard" w:date="2015-05-06T12:49:00Z"/>
      <w:r w:rsidR="00153375">
        <w:fldChar w:fldCharType="separate"/>
      </w:r>
      <w:r w:rsidR="00214E15">
        <w:rPr>
          <w:noProof/>
        </w:rPr>
        <w:t>26</w:t>
      </w:r>
      <w:r w:rsidR="00153375">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95pt;height:14.25pt" o:ole="">
            <v:imagedata r:id="rId1323" o:title=""/>
          </v:shape>
          <o:OLEObject Type="Embed" ProgID="Equation.DSMT4" ShapeID="_x0000_i1679" DrawAspect="Content" ObjectID="_1366280258" r:id="rId1324"/>
        </w:object>
      </w:r>
      <w:r>
        <w:t xml:space="preserve"> is an elemental volume of </w:t>
      </w:r>
      <w:r w:rsidR="00905817" w:rsidRPr="00905817">
        <w:rPr>
          <w:position w:val="-6"/>
        </w:rPr>
        <w:object w:dxaOrig="200" w:dyaOrig="279" w14:anchorId="4C8EB6E7">
          <v:shape id="_x0000_i1680" type="#_x0000_t75" style="width:10pt;height:14.25pt" o:ole="">
            <v:imagedata r:id="rId1325" o:title=""/>
          </v:shape>
          <o:OLEObject Type="Embed" ProgID="Equation.DSMT4" ShapeID="_x0000_i1680" DrawAspect="Content" ObjectID="_1366280259" r:id="rId1326"/>
        </w:object>
      </w:r>
      <w:r w:rsidRPr="000037DA">
        <w:t>.  Using the divergence theorem, this expression may be rearranged as</w:t>
      </w:r>
    </w:p>
    <w:p w14:paraId="4DFAA7C5" w14:textId="48572D74" w:rsidR="001C1E70" w:rsidRPr="000037DA" w:rsidDel="00DD709E" w:rsidRDefault="001C1E70">
      <w:pPr>
        <w:pStyle w:val="MTDisplayEquation"/>
        <w:rPr>
          <w:del w:id="1274" w:author="Gerard" w:date="2014-11-07T13:02:00Z"/>
        </w:rPr>
        <w:pPrChange w:id="1275"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2pt;height:47.75pt" o:ole="">
            <v:imagedata r:id="rId1327" o:title=""/>
          </v:shape>
          <o:OLEObject Type="Embed" ProgID="Equation.DSMT4" ShapeID="_x0000_i1681" DrawAspect="Content" ObjectID="_1366280260" r:id="rId1328"/>
        </w:object>
      </w:r>
      <w:r>
        <w:t>,</w:t>
      </w:r>
      <w:r w:rsidRPr="000037DA">
        <w:tab/>
      </w:r>
      <w:r>
        <w:fldChar w:fldCharType="begin"/>
      </w:r>
      <w:r>
        <w:instrText xml:space="preserve"> MACROBUTTON MTPlaceRef \* MERGEFORMAT </w:instrText>
      </w:r>
      <w:fldSimple w:instr=" SEQ MTEqn \h \* MERGEFORMAT "/>
      <w:bookmarkStart w:id="1276" w:name="ZEqnNum414242"/>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24</w:instrText>
        </w:r>
      </w:fldSimple>
      <w:r>
        <w:instrText>)</w:instrText>
      </w:r>
      <w:bookmarkEnd w:id="127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7pt;height:22.1pt" o:ole="">
            <v:imagedata r:id="rId1329" o:title=""/>
          </v:shape>
          <o:OLEObject Type="Embed" ProgID="Equation.DSMT4" ShapeID="_x0000_i1682" DrawAspect="Content" ObjectID="_1366280261" r:id="rId1330"/>
        </w:object>
      </w:r>
      <w:r w:rsidRPr="000037DA">
        <w:t xml:space="preserve"> is the virtual rate of deformation tensor, </w:t>
      </w:r>
      <w:r w:rsidR="00905817" w:rsidRPr="00905817">
        <w:rPr>
          <w:position w:val="-6"/>
        </w:rPr>
        <w:object w:dxaOrig="800" w:dyaOrig="260" w14:anchorId="69B9D247">
          <v:shape id="_x0000_i1683" type="#_x0000_t75" style="width:39.9pt;height:12.85pt" o:ole="">
            <v:imagedata r:id="rId1331" o:title=""/>
          </v:shape>
          <o:OLEObject Type="Embed" ProgID="Equation.DSMT4" ShapeID="_x0000_i1683" DrawAspect="Content" ObjectID="_1366280262" r:id="rId1332"/>
        </w:object>
      </w:r>
      <w:r w:rsidRPr="000037DA">
        <w:t xml:space="preserve"> is the total traction on the surface </w:t>
      </w:r>
      <w:r w:rsidR="00905817" w:rsidRPr="00905817">
        <w:rPr>
          <w:position w:val="-6"/>
        </w:rPr>
        <w:object w:dxaOrig="320" w:dyaOrig="279" w14:anchorId="69F2BB59">
          <v:shape id="_x0000_i1684" type="#_x0000_t75" style="width:15.7pt;height:14.25pt" o:ole="">
            <v:imagedata r:id="rId1333" o:title=""/>
          </v:shape>
          <o:OLEObject Type="Embed" ProgID="Equation.DSMT4" ShapeID="_x0000_i1684" DrawAspect="Content" ObjectID="_1366280263" r:id="rId1334"/>
        </w:object>
      </w:r>
      <w:r w:rsidRPr="000037DA">
        <w:t xml:space="preserve">, and </w:t>
      </w:r>
      <w:r w:rsidR="00905817" w:rsidRPr="00905817">
        <w:rPr>
          <w:position w:val="-12"/>
        </w:rPr>
        <w:object w:dxaOrig="999" w:dyaOrig="360" w14:anchorId="06078747">
          <v:shape id="_x0000_i1685" type="#_x0000_t75" style="width:49.9pt;height:19.25pt" o:ole="">
            <v:imagedata r:id="rId1335" o:title=""/>
          </v:shape>
          <o:OLEObject Type="Embed" ProgID="Equation.DSMT4" ShapeID="_x0000_i1685" DrawAspect="Content" ObjectID="_1366280264" r:id="rId1336"/>
        </w:object>
      </w:r>
      <w:r w:rsidRPr="000037DA">
        <w:t xml:space="preserve"> is the component of the fluid flux normal to </w:t>
      </w:r>
      <w:r w:rsidR="00905817" w:rsidRPr="00905817">
        <w:rPr>
          <w:position w:val="-6"/>
        </w:rPr>
        <w:object w:dxaOrig="320" w:dyaOrig="279" w14:anchorId="61B6C5A9">
          <v:shape id="_x0000_i1686" type="#_x0000_t75" style="width:15.7pt;height:14.25pt" o:ole="">
            <v:imagedata r:id="rId1337" o:title=""/>
          </v:shape>
          <o:OLEObject Type="Embed" ProgID="Equation.DSMT4" ShapeID="_x0000_i1686" DrawAspect="Content" ObjectID="_1366280265" r:id="rId1338"/>
        </w:object>
      </w:r>
      <w:r w:rsidRPr="000037DA">
        <w:t xml:space="preserve">, with </w:t>
      </w:r>
      <w:r w:rsidR="00905817" w:rsidRPr="00905817">
        <w:rPr>
          <w:position w:val="-4"/>
        </w:rPr>
        <w:object w:dxaOrig="200" w:dyaOrig="200" w14:anchorId="4963D2E2">
          <v:shape id="_x0000_i1687" type="#_x0000_t75" style="width:10pt;height:10pt" o:ole="">
            <v:imagedata r:id="rId1339" o:title=""/>
          </v:shape>
          <o:OLEObject Type="Embed" ProgID="Equation.DSMT4" ShapeID="_x0000_i1687" DrawAspect="Content" ObjectID="_1366280266" r:id="rId1340"/>
        </w:object>
      </w:r>
      <w:r w:rsidRPr="000037DA">
        <w:t xml:space="preserve"> representing the unit outward normal to </w:t>
      </w:r>
      <w:r w:rsidR="00905817" w:rsidRPr="00905817">
        <w:rPr>
          <w:position w:val="-6"/>
        </w:rPr>
        <w:object w:dxaOrig="320" w:dyaOrig="279" w14:anchorId="1B218C13">
          <v:shape id="_x0000_i1688" type="#_x0000_t75" style="width:15.7pt;height:14.25pt" o:ole="">
            <v:imagedata r:id="rId1341" o:title=""/>
          </v:shape>
          <o:OLEObject Type="Embed" ProgID="Equation.DSMT4" ShapeID="_x0000_i1688" DrawAspect="Content" ObjectID="_1366280267" r:id="rId1342"/>
        </w:object>
      </w:r>
      <w:r w:rsidR="0018091D">
        <w:t>.</w:t>
      </w:r>
      <w:r w:rsidRPr="000037DA">
        <w:t xml:space="preserve"> </w:t>
      </w:r>
      <w:r w:rsidR="00905817" w:rsidRPr="00905817">
        <w:rPr>
          <w:position w:val="-6"/>
        </w:rPr>
        <w:object w:dxaOrig="320" w:dyaOrig="279" w14:anchorId="0DAB0E22">
          <v:shape id="_x0000_i1689" type="#_x0000_t75" style="width:15.7pt;height:14.25pt" o:ole="">
            <v:imagedata r:id="rId1343" o:title=""/>
          </v:shape>
          <o:OLEObject Type="Embed" ProgID="Equation.DSMT4" ShapeID="_x0000_i1689" DrawAspect="Content" ObjectID="_1366280268" r:id="rId1344"/>
        </w:object>
      </w:r>
      <w:r w:rsidRPr="000037DA">
        <w:t xml:space="preserve"> represents an elemental area of </w:t>
      </w:r>
      <w:r w:rsidR="00905817" w:rsidRPr="00905817">
        <w:rPr>
          <w:position w:val="-6"/>
        </w:rPr>
        <w:object w:dxaOrig="320" w:dyaOrig="279" w14:anchorId="27C26F71">
          <v:shape id="_x0000_i1690" type="#_x0000_t75" style="width:15.7pt;height:14.25pt" o:ole="">
            <v:imagedata r:id="rId1345" o:title=""/>
          </v:shape>
          <o:OLEObject Type="Embed" ProgID="Equation.DSMT4" ShapeID="_x0000_i1690" DrawAspect="Content" ObjectID="_1366280269" r:id="rId1346"/>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0.7pt" o:ole="">
            <v:imagedata r:id="rId1347" o:title=""/>
          </v:shape>
          <o:OLEObject Type="Embed" ProgID="Equation.DSMT4" ShapeID="_x0000_i1691" DrawAspect="Content" ObjectID="_1366280270" r:id="rId1348"/>
        </w:object>
      </w:r>
      <w:r w:rsidRPr="000037DA">
        <w:t xml:space="preserve"> and </w:t>
      </w:r>
      <w:r w:rsidR="00905817" w:rsidRPr="00905817">
        <w:rPr>
          <w:position w:val="-10"/>
        </w:rPr>
        <w:object w:dxaOrig="240" w:dyaOrig="260" w14:anchorId="534FF661">
          <v:shape id="_x0000_i1692" type="#_x0000_t75" style="width:12.1pt;height:12.85pt" o:ole="">
            <v:imagedata r:id="rId1349" o:title=""/>
          </v:shape>
          <o:OLEObject Type="Embed" ProgID="Equation.DSMT4" ShapeID="_x0000_i1692" DrawAspect="Content" ObjectID="_1366280271" r:id="rId1350"/>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7.85pt;height:12.85pt" o:ole="">
            <v:imagedata r:id="rId1351" o:title=""/>
          </v:shape>
          <o:OLEObject Type="Embed" ProgID="Equation.DSMT4" ShapeID="_x0000_i1693" DrawAspect="Content" ObjectID="_1366280272" r:id="rId1352"/>
        </w:object>
      </w:r>
      <w:r w:rsidRPr="000037DA">
        <w:t xml:space="preserve"> and </w:t>
      </w:r>
      <w:r w:rsidR="00905817" w:rsidRPr="00905817">
        <w:rPr>
          <w:position w:val="-12"/>
        </w:rPr>
        <w:object w:dxaOrig="300" w:dyaOrig="360" w14:anchorId="031C5117">
          <v:shape id="_x0000_i1694" type="#_x0000_t75" style="width:14.95pt;height:19.25pt" o:ole="">
            <v:imagedata r:id="rId1353" o:title=""/>
          </v:shape>
          <o:OLEObject Type="Embed" ProgID="Equation.DSMT4" ShapeID="_x0000_i1694" DrawAspect="Content" ObjectID="_1366280273" r:id="rId1354"/>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E3755C">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65pt;height:22.1pt" o:ole="">
            <v:imagedata r:id="rId1355" o:title=""/>
          </v:shape>
          <o:OLEObject Type="Embed" ProgID="Equation.DSMT4" ShapeID="_x0000_i1695" DrawAspect="Content" ObjectID="_1366280274" r:id="rId1356"/>
        </w:object>
      </w:r>
      <w:r w:rsidRPr="000037DA">
        <w:t xml:space="preserve"> represents the virtual work.</w:t>
      </w:r>
    </w:p>
    <w:p w14:paraId="6020D169" w14:textId="77777777" w:rsidR="00FB6012" w:rsidRPr="000037DA" w:rsidRDefault="00FB6012" w:rsidP="00FB6012">
      <w:pPr>
        <w:pStyle w:val="Heading3"/>
      </w:pPr>
      <w:bookmarkStart w:id="1277" w:name="_Toc176704843"/>
      <w:bookmarkStart w:id="1278" w:name="_Toc289032549"/>
      <w:r>
        <w:t>Linearization</w:t>
      </w:r>
      <w:bookmarkEnd w:id="1277"/>
      <w:bookmarkEnd w:id="127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E3755C">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65pt;height:14.25pt" o:ole="">
            <v:imagedata r:id="rId1357" o:title=""/>
          </v:shape>
          <o:OLEObject Type="Embed" ProgID="Equation.DSMT4" ShapeID="_x0000_i1696" DrawAspect="Content" ObjectID="_1366280275" r:id="rId1358"/>
        </w:object>
      </w:r>
      <w:r w:rsidRPr="000037DA">
        <w:t xml:space="preserve"> at some trial solution </w:t>
      </w:r>
      <w:r w:rsidR="00905817" w:rsidRPr="00905817">
        <w:rPr>
          <w:position w:val="-16"/>
        </w:rPr>
        <w:object w:dxaOrig="840" w:dyaOrig="440" w14:anchorId="3CF04EB9">
          <v:shape id="_x0000_i1697" type="#_x0000_t75" style="width:42.05pt;height:22.1pt" o:ole="">
            <v:imagedata r:id="rId1359" o:title=""/>
          </v:shape>
          <o:OLEObject Type="Embed" ProgID="Equation.DSMT4" ShapeID="_x0000_i1697" DrawAspect="Content" ObjectID="_1366280276" r:id="rId1360"/>
        </w:object>
      </w:r>
      <w:r w:rsidRPr="000037DA">
        <w:t xml:space="preserve">, along an increment </w:t>
      </w:r>
      <w:r w:rsidR="00905817" w:rsidRPr="00905817">
        <w:rPr>
          <w:position w:val="-6"/>
        </w:rPr>
        <w:object w:dxaOrig="360" w:dyaOrig="279" w14:anchorId="6CE6B6C3">
          <v:shape id="_x0000_i1698" type="#_x0000_t75" style="width:19.25pt;height:14.25pt" o:ole="">
            <v:imagedata r:id="rId1361" o:title=""/>
          </v:shape>
          <o:OLEObject Type="Embed" ProgID="Equation.DSMT4" ShapeID="_x0000_i1698" DrawAspect="Content" ObjectID="_1366280277" r:id="rId1362"/>
        </w:object>
      </w:r>
      <w:r w:rsidRPr="000037DA">
        <w:t xml:space="preserve"> in </w:t>
      </w:r>
      <w:r w:rsidR="00905817" w:rsidRPr="00905817">
        <w:rPr>
          <w:position w:val="-10"/>
        </w:rPr>
        <w:object w:dxaOrig="300" w:dyaOrig="360" w14:anchorId="56CEF113">
          <v:shape id="_x0000_i1699" type="#_x0000_t75" style="width:14.95pt;height:19.25pt" o:ole="">
            <v:imagedata r:id="rId1363" o:title=""/>
          </v:shape>
          <o:OLEObject Type="Embed" ProgID="Equation.DSMT4" ShapeID="_x0000_i1699" DrawAspect="Content" ObjectID="_1366280278" r:id="rId1364"/>
        </w:object>
      </w:r>
      <w:r w:rsidRPr="000037DA">
        <w:t xml:space="preserve"> and an increment </w:t>
      </w:r>
      <w:r w:rsidR="00905817" w:rsidRPr="00905817">
        <w:rPr>
          <w:position w:val="-10"/>
        </w:rPr>
        <w:object w:dxaOrig="340" w:dyaOrig="320" w14:anchorId="1905E398">
          <v:shape id="_x0000_i1700" type="#_x0000_t75" style="width:17.1pt;height:15.7pt" o:ole="">
            <v:imagedata r:id="rId1365" o:title=""/>
          </v:shape>
          <o:OLEObject Type="Embed" ProgID="Equation.DSMT4" ShapeID="_x0000_i1700" DrawAspect="Content" ObjectID="_1366280279" r:id="rId1366"/>
        </w:object>
      </w:r>
      <w:r w:rsidRPr="000037DA">
        <w:t xml:space="preserve"> in </w:t>
      </w:r>
      <w:r w:rsidR="00905817" w:rsidRPr="00905817">
        <w:rPr>
          <w:position w:val="-10"/>
        </w:rPr>
        <w:object w:dxaOrig="240" w:dyaOrig="260" w14:anchorId="43515783">
          <v:shape id="_x0000_i1701" type="#_x0000_t75" style="width:12.1pt;height:12.85pt" o:ole="">
            <v:imagedata r:id="rId1367" o:title=""/>
          </v:shape>
          <o:OLEObject Type="Embed" ProgID="Equation.DSMT4" ShapeID="_x0000_i1701" DrawAspect="Content" ObjectID="_1366280280" r:id="rId1368"/>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7pt;height:19.95pt" o:ole="">
            <v:imagedata r:id="rId1369" o:title=""/>
          </v:shape>
          <o:OLEObject Type="Embed" ProgID="Equation.DSMT4" ShapeID="_x0000_i1702" DrawAspect="Content" ObjectID="_1366280281" r:id="rId1370"/>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05pt;height:19.95pt" o:ole="">
            <v:imagedata r:id="rId1371" o:title=""/>
          </v:shape>
          <o:OLEObject Type="Embed" ProgID="Equation.DSMT4" ShapeID="_x0000_i1703" DrawAspect="Content" ObjectID="_1366280282" r:id="rId1372"/>
        </w:object>
      </w:r>
      <w:r w:rsidRPr="000037DA">
        <w:t xml:space="preserve"> represents the directional derivative of </w:t>
      </w:r>
      <w:r w:rsidR="00905817" w:rsidRPr="00905817">
        <w:rPr>
          <w:position w:val="-10"/>
        </w:rPr>
        <w:object w:dxaOrig="240" w:dyaOrig="320" w14:anchorId="45E0FF9E">
          <v:shape id="_x0000_i1704" type="#_x0000_t75" style="width:12.1pt;height:15.7pt" o:ole="">
            <v:imagedata r:id="rId1373" o:title=""/>
          </v:shape>
          <o:OLEObject Type="Embed" ProgID="Equation.DSMT4" ShapeID="_x0000_i1704" DrawAspect="Content" ObjectID="_1366280283" r:id="rId1374"/>
        </w:object>
      </w:r>
      <w:r w:rsidRPr="000037DA">
        <w:t xml:space="preserve"> along </w:t>
      </w:r>
      <w:r w:rsidR="00905817" w:rsidRPr="00905817">
        <w:rPr>
          <w:position w:val="-10"/>
        </w:rPr>
        <w:object w:dxaOrig="340" w:dyaOrig="320" w14:anchorId="121708BD">
          <v:shape id="_x0000_i1705" type="#_x0000_t75" style="width:17.1pt;height:15.7pt" o:ole="">
            <v:imagedata r:id="rId1375" o:title=""/>
          </v:shape>
          <o:OLEObject Type="Embed" ProgID="Equation.DSMT4" ShapeID="_x0000_i1705" DrawAspect="Content" ObjectID="_1366280284" r:id="rId1376"/>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1.95pt;height:19.25pt" o:ole="">
            <v:imagedata r:id="rId1377" o:title=""/>
          </v:shape>
          <o:OLEObject Type="Embed" ProgID="Equation.DSMT4" ShapeID="_x0000_i1706" DrawAspect="Content" ObjectID="_1366280285" r:id="rId137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3.1pt;height:22.8pt" o:ole="">
            <v:imagedata r:id="rId1379" o:title=""/>
          </v:shape>
          <o:OLEObject Type="Embed" ProgID="Equation.DSMT4" ShapeID="_x0000_i1707" DrawAspect="Content" ObjectID="_1366280286" r:id="rId1380"/>
        </w:object>
      </w:r>
      <w:r>
        <w:t>,</w:t>
      </w:r>
      <w:r w:rsidRPr="000037DA">
        <w:tab/>
      </w:r>
      <w:r>
        <w:fldChar w:fldCharType="begin"/>
      </w:r>
      <w:r>
        <w:instrText xml:space="preserve"> MACROBUTTON MTPlaceRef \* MERGEFORMAT </w:instrText>
      </w:r>
      <w:fldSimple w:instr=" SEQ MTEqn \h \* MERGEFORMAT "/>
      <w:bookmarkStart w:id="1279" w:name="ZEqnNum162760"/>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27</w:instrText>
        </w:r>
      </w:fldSimple>
      <w:r>
        <w:instrText>)</w:instrText>
      </w:r>
      <w:bookmarkEnd w:id="1279"/>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85pt;height:22.8pt" o:ole="">
            <v:imagedata r:id="rId1381" o:title=""/>
          </v:shape>
          <o:OLEObject Type="Embed" ProgID="Equation.DSMT4" ShapeID="_x0000_i1708" DrawAspect="Content" ObjectID="_1366280287" r:id="rId138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280" w:author="Gerard" w:date="2015-05-06T12:49:00Z"/>
      <w:r w:rsidR="00153375">
        <w:fldChar w:fldCharType="separate"/>
      </w:r>
      <w:r w:rsidR="00214E15">
        <w:rPr>
          <w:noProof/>
        </w:rPr>
        <w:t>1</w:t>
      </w:r>
      <w:r w:rsidR="00153375">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25pt;height:14.25pt" o:ole="">
            <v:imagedata r:id="rId1383" o:title=""/>
          </v:shape>
          <o:OLEObject Type="Embed" ProgID="Equation.DSMT4" ShapeID="_x0000_i1709" DrawAspect="Content" ObjectID="_1366280288" r:id="rId1384"/>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7.95pt;height:111.9pt" o:ole="">
            <v:imagedata r:id="rId1385" o:title=""/>
          </v:shape>
          <o:OLEObject Type="Embed" ProgID="Equation.DSMT4" ShapeID="_x0000_i1710" DrawAspect="Content" ObjectID="_1366280289" r:id="rId1386"/>
        </w:object>
      </w:r>
      <w:r w:rsidRPr="000037DA">
        <w:tab/>
      </w:r>
      <w:r>
        <w:fldChar w:fldCharType="begin"/>
      </w:r>
      <w:r>
        <w:instrText xml:space="preserve"> MACROBUTTON MTPlaceRef \* MERGEFORMAT </w:instrText>
      </w:r>
      <w:fldSimple w:instr=" SEQ MTEqn \h \* MERGEFORMAT "/>
      <w:bookmarkStart w:id="1281" w:name="ZEqnNum23961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29</w:instrText>
        </w:r>
      </w:fldSimple>
      <w:r>
        <w:instrText>)</w:instrText>
      </w:r>
      <w:bookmarkEnd w:id="1281"/>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pt;height:10pt" o:ole="">
            <v:imagedata r:id="rId1387" o:title=""/>
          </v:shape>
          <o:OLEObject Type="Embed" ProgID="Equation.DSMT4" ShapeID="_x0000_i1711" DrawAspect="Content" ObjectID="_1366280290" r:id="rId1388"/>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15pt;height:22.1pt" o:ole="">
            <v:imagedata r:id="rId1389" o:title=""/>
          </v:shape>
          <o:OLEObject Type="Embed" ProgID="Equation.DSMT4" ShapeID="_x0000_i1712" DrawAspect="Content" ObjectID="_1366280291" r:id="rId1390"/>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E3755C">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75pt;height:22.1pt" o:ole="">
            <v:imagedata r:id="rId1391" o:title=""/>
          </v:shape>
          <o:OLEObject Type="Embed" ProgID="Equation.DSMT4" ShapeID="_x0000_i1713" DrawAspect="Content" ObjectID="_1366280292" r:id="rId139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85pt;height:14.95pt" o:ole="">
            <v:imagedata r:id="rId1393" o:title=""/>
          </v:shape>
          <o:OLEObject Type="Embed" ProgID="Equation.DSMT4" ShapeID="_x0000_i1714" DrawAspect="Content" ObjectID="_1366280293" r:id="rId1394"/>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153375">
        <w:fldChar w:fldCharType="begin"/>
      </w:r>
      <w:r w:rsidR="00153375">
        <w:instrText xml:space="preserve"> HYPERLINK \l "_ENREF_27" \o "Curnier, 1995 #52" </w:instrText>
      </w:r>
      <w:ins w:id="1282" w:author="Gerard" w:date="2015-05-06T12:49:00Z"/>
      <w:r w:rsidR="00153375">
        <w:fldChar w:fldCharType="separate"/>
      </w:r>
      <w:r w:rsidR="00214E15">
        <w:rPr>
          <w:noProof/>
        </w:rPr>
        <w:t>27</w:t>
      </w:r>
      <w:r w:rsidR="00153375">
        <w:rPr>
          <w:noProof/>
        </w:rPr>
        <w:fldChar w:fldCharType="end"/>
      </w:r>
      <w:r w:rsidR="00A56950">
        <w:rPr>
          <w:noProof/>
        </w:rPr>
        <w:t>]</w:t>
      </w:r>
      <w:r>
        <w:fldChar w:fldCharType="end"/>
      </w:r>
      <w:r w:rsidRPr="000037DA">
        <w:t xml:space="preserve">.  It is related to the material elasticity tensor </w:t>
      </w:r>
      <w:r w:rsidR="00905817" w:rsidRPr="00905817">
        <w:rPr>
          <w:position w:val="-6"/>
        </w:rPr>
        <w:object w:dxaOrig="300" w:dyaOrig="320" w14:anchorId="7C5DE806">
          <v:shape id="_x0000_i1715" type="#_x0000_t75" style="width:14.95pt;height:15.7pt" o:ole="">
            <v:imagedata r:id="rId1395" o:title=""/>
          </v:shape>
          <o:OLEObject Type="Embed" ProgID="Equation.DSMT4" ShapeID="_x0000_i1715" DrawAspect="Content" ObjectID="_1366280294" r:id="rId1396"/>
        </w:object>
      </w:r>
      <w:r w:rsidRPr="000037DA">
        <w:t xml:space="preserve"> via</w:t>
      </w:r>
    </w:p>
    <w:p w14:paraId="1879C136" w14:textId="6FB8155E" w:rsidR="00FB6012" w:rsidRPr="000037DA" w:rsidRDefault="00FB6012" w:rsidP="00FB6012">
      <w:pPr>
        <w:pStyle w:val="MTDisplayEquation"/>
      </w:pPr>
      <w:r w:rsidRPr="000037DA">
        <w:tab/>
      </w:r>
      <w:r w:rsidR="00905817" w:rsidRPr="00905817">
        <w:rPr>
          <w:position w:val="-16"/>
        </w:rPr>
        <w:object w:dxaOrig="3080" w:dyaOrig="440" w14:anchorId="3EAA40DD">
          <v:shape id="_x0000_i1716" type="#_x0000_t75" style="width:154pt;height:22.1pt" o:ole="">
            <v:imagedata r:id="rId1397" o:title=""/>
          </v:shape>
          <o:OLEObject Type="Embed" ProgID="Equation.DSMT4" ShapeID="_x0000_i1716" DrawAspect="Content" ObjectID="_1366280295" r:id="rId139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7pt;height:12.85pt" o:ole="">
            <v:imagedata r:id="rId1399" o:title=""/>
          </v:shape>
          <o:OLEObject Type="Embed" ProgID="Equation.DSMT4" ShapeID="_x0000_i1717" DrawAspect="Content" ObjectID="_1366280296" r:id="rId1400"/>
        </w:object>
      </w:r>
      <w:r w:rsidRPr="000037DA">
        <w:t xml:space="preserve"> is the deformation gradient of the solid matrix, </w:t>
      </w:r>
      <w:r w:rsidR="00905817" w:rsidRPr="00905817">
        <w:rPr>
          <w:position w:val="-10"/>
        </w:rPr>
        <w:object w:dxaOrig="1280" w:dyaOrig="360" w14:anchorId="5001AC09">
          <v:shape id="_x0000_i1718" type="#_x0000_t75" style="width:64.15pt;height:19.25pt" o:ole="">
            <v:imagedata r:id="rId1401" o:title=""/>
          </v:shape>
          <o:OLEObject Type="Embed" ProgID="Equation.DSMT4" ShapeID="_x0000_i1718" DrawAspect="Content" ObjectID="_1366280297" r:id="rId1402"/>
        </w:object>
      </w:r>
      <w:r w:rsidRPr="000037DA">
        <w:t xml:space="preserve"> where </w:t>
      </w:r>
      <w:r w:rsidR="00905817" w:rsidRPr="00905817">
        <w:rPr>
          <w:position w:val="-4"/>
        </w:rPr>
        <w:object w:dxaOrig="240" w:dyaOrig="260" w14:anchorId="1A7E61C7">
          <v:shape id="_x0000_i1719" type="#_x0000_t75" style="width:12.1pt;height:12.85pt" o:ole="">
            <v:imagedata r:id="rId1403" o:title=""/>
          </v:shape>
          <o:OLEObject Type="Embed" ProgID="Equation.DSMT4" ShapeID="_x0000_i1719" DrawAspect="Content" ObjectID="_1366280298" r:id="rId1404"/>
        </w:object>
      </w:r>
      <w:r w:rsidRPr="000037DA">
        <w:t xml:space="preserve"> is the Lagrangian strain tensor and </w:t>
      </w:r>
      <w:r w:rsidR="00905817" w:rsidRPr="00905817">
        <w:rPr>
          <w:position w:val="-6"/>
        </w:rPr>
        <w:object w:dxaOrig="279" w:dyaOrig="320" w14:anchorId="7DF0E237">
          <v:shape id="_x0000_i1720" type="#_x0000_t75" style="width:14.25pt;height:15.7pt" o:ole="">
            <v:imagedata r:id="rId1405" o:title=""/>
          </v:shape>
          <o:OLEObject Type="Embed" ProgID="Equation.DSMT4" ShapeID="_x0000_i1720" DrawAspect="Content" ObjectID="_1366280299" r:id="rId1406"/>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25pt;height:15.7pt" o:ole="">
            <v:imagedata r:id="rId1407" o:title=""/>
          </v:shape>
          <o:OLEObject Type="Embed" ProgID="Equation.DSMT4" ShapeID="_x0000_i1721" DrawAspect="Content" ObjectID="_1366280300" r:id="rId1408"/>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1pt;height:15.7pt" o:ole="">
            <v:imagedata r:id="rId1409" o:title=""/>
          </v:shape>
          <o:OLEObject Type="Embed" ProgID="Equation.DSMT4" ShapeID="_x0000_i1722" DrawAspect="Content" ObjectID="_1366280301" r:id="rId1410"/>
        </w:object>
      </w:r>
      <w:r w:rsidRPr="000037DA">
        <w:t xml:space="preserve"> is a fourth-order tensor that represents the spatial measure of the rate of change of permeability with strain.  It is related to its material frame equivalent </w:t>
      </w:r>
      <w:r w:rsidR="00905817" w:rsidRPr="00905817">
        <w:rPr>
          <w:position w:val="-6"/>
        </w:rPr>
        <w:object w:dxaOrig="279" w:dyaOrig="279" w14:anchorId="40E88F31">
          <v:shape id="_x0000_i1723" type="#_x0000_t75" style="width:14.25pt;height:14.25pt" o:ole="">
            <v:imagedata r:id="rId1411" o:title=""/>
          </v:shape>
          <o:OLEObject Type="Embed" ProgID="Equation.DSMT4" ShapeID="_x0000_i1723" DrawAspect="Content" ObjectID="_1366280302" r:id="rId1412"/>
        </w:object>
      </w:r>
      <w:r w:rsidRPr="000037DA">
        <w:t xml:space="preserve"> via</w:t>
      </w:r>
    </w:p>
    <w:p w14:paraId="0213A98B" w14:textId="7A976A5E" w:rsidR="00FB6012" w:rsidRPr="000037DA" w:rsidRDefault="00FB6012" w:rsidP="00FB6012">
      <w:pPr>
        <w:pStyle w:val="MTDisplayEquation"/>
      </w:pPr>
      <w:r w:rsidRPr="000037DA">
        <w:tab/>
      </w:r>
      <w:r w:rsidR="00905817" w:rsidRPr="00905817">
        <w:rPr>
          <w:position w:val="-16"/>
        </w:rPr>
        <w:object w:dxaOrig="2980" w:dyaOrig="440" w14:anchorId="7A14F986">
          <v:shape id="_x0000_i1724" type="#_x0000_t75" style="width:149pt;height:22.1pt" o:ole="">
            <v:imagedata r:id="rId1413" o:title=""/>
          </v:shape>
          <o:OLEObject Type="Embed" ProgID="Equation.DSMT4" ShapeID="_x0000_i1724" DrawAspect="Content" ObjectID="_1366280303" r:id="rId141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905817" w:rsidRPr="00905817">
        <w:rPr>
          <w:position w:val="-10"/>
        </w:rPr>
        <w:object w:dxaOrig="1200" w:dyaOrig="340" w14:anchorId="6EEFE1C3">
          <v:shape id="_x0000_i1725" type="#_x0000_t75" style="width:59.9pt;height:17.1pt" o:ole="">
            <v:imagedata r:id="rId1415" o:title=""/>
          </v:shape>
          <o:OLEObject Type="Embed" ProgID="Equation.DSMT4" ShapeID="_x0000_i1725" DrawAspect="Content" ObjectID="_1366280304" r:id="rId1416"/>
        </w:object>
      </w:r>
      <w:r w:rsidRPr="000037DA">
        <w:t xml:space="preserve"> and </w:t>
      </w:r>
      <w:r w:rsidR="00905817" w:rsidRPr="00905817">
        <w:rPr>
          <w:position w:val="-4"/>
        </w:rPr>
        <w:object w:dxaOrig="279" w:dyaOrig="260" w14:anchorId="1D71FF18">
          <v:shape id="_x0000_i1726" type="#_x0000_t75" style="width:14.25pt;height:12.85pt" o:ole="">
            <v:imagedata r:id="rId1417" o:title=""/>
          </v:shape>
          <o:OLEObject Type="Embed" ProgID="Equation.DSMT4" ShapeID="_x0000_i1726" DrawAspect="Content" ObjectID="_1366280305" r:id="rId1418"/>
        </w:object>
      </w:r>
      <w:r w:rsidRPr="000037DA">
        <w:t xml:space="preserve"> is the permeability tensor in the material frame, such that </w:t>
      </w:r>
      <w:r w:rsidR="00905817" w:rsidRPr="00905817">
        <w:rPr>
          <w:position w:val="-6"/>
        </w:rPr>
        <w:object w:dxaOrig="1579" w:dyaOrig="320" w14:anchorId="0B07A495">
          <v:shape id="_x0000_i1727" type="#_x0000_t75" style="width:79.15pt;height:15.7pt" o:ole="">
            <v:imagedata r:id="rId1419" o:title=""/>
          </v:shape>
          <o:OLEObject Type="Embed" ProgID="Equation.DSMT4" ShapeID="_x0000_i1727" DrawAspect="Content" ObjectID="_1366280306" r:id="rId1420"/>
        </w:object>
      </w:r>
      <w:r w:rsidRPr="000037DA">
        <w:t xml:space="preserve">.  Since </w:t>
      </w:r>
      <w:r w:rsidR="00905817" w:rsidRPr="00905817">
        <w:rPr>
          <w:position w:val="-4"/>
        </w:rPr>
        <w:object w:dxaOrig="279" w:dyaOrig="260" w14:anchorId="25E4F64C">
          <v:shape id="_x0000_i1728" type="#_x0000_t75" style="width:14.25pt;height:12.85pt" o:ole="">
            <v:imagedata r:id="rId1421" o:title=""/>
          </v:shape>
          <o:OLEObject Type="Embed" ProgID="Equation.DSMT4" ShapeID="_x0000_i1728" DrawAspect="Content" ObjectID="_1366280307" r:id="rId1422"/>
        </w:object>
      </w:r>
      <w:r w:rsidRPr="000037DA">
        <w:t xml:space="preserve"> and </w:t>
      </w:r>
      <w:r w:rsidR="00905817" w:rsidRPr="00905817">
        <w:rPr>
          <w:position w:val="-4"/>
        </w:rPr>
        <w:object w:dxaOrig="240" w:dyaOrig="260" w14:anchorId="19339381">
          <v:shape id="_x0000_i1729" type="#_x0000_t75" style="width:12.1pt;height:12.85pt" o:ole="">
            <v:imagedata r:id="rId1423" o:title=""/>
          </v:shape>
          <o:OLEObject Type="Embed" ProgID="Equation.DSMT4" ShapeID="_x0000_i1729" DrawAspect="Content" ObjectID="_1366280308" r:id="rId1424"/>
        </w:object>
      </w:r>
      <w:r w:rsidRPr="000037DA">
        <w:t xml:space="preserve"> are symmetric tensors, it follows that </w:t>
      </w:r>
      <w:r w:rsidR="00905817" w:rsidRPr="00905817">
        <w:rPr>
          <w:position w:val="-6"/>
        </w:rPr>
        <w:object w:dxaOrig="240" w:dyaOrig="320" w14:anchorId="588E5718">
          <v:shape id="_x0000_i1730" type="#_x0000_t75" style="width:12.1pt;height:15.7pt" o:ole="">
            <v:imagedata r:id="rId1425" o:title=""/>
          </v:shape>
          <o:OLEObject Type="Embed" ProgID="Equation.DSMT4" ShapeID="_x0000_i1730" DrawAspect="Content" ObjectID="_1366280309" r:id="rId1426"/>
        </w:object>
      </w:r>
      <w:r w:rsidRPr="000037DA">
        <w:t xml:space="preserve"> and </w:t>
      </w:r>
      <w:r w:rsidR="00905817" w:rsidRPr="00905817">
        <w:rPr>
          <w:position w:val="-6"/>
        </w:rPr>
        <w:object w:dxaOrig="279" w:dyaOrig="279" w14:anchorId="59EDC4FA">
          <v:shape id="_x0000_i1731" type="#_x0000_t75" style="width:14.25pt;height:14.25pt" o:ole="">
            <v:imagedata r:id="rId1427" o:title=""/>
          </v:shape>
          <o:OLEObject Type="Embed" ProgID="Equation.DSMT4" ShapeID="_x0000_i1731" DrawAspect="Content" ObjectID="_1366280310" r:id="rId1428"/>
        </w:object>
      </w:r>
      <w:r w:rsidRPr="000037DA">
        <w:t xml:space="preserve"> exhibit two minor symmetries (e.g., </w:t>
      </w:r>
      <w:r w:rsidR="00905817" w:rsidRPr="00905817">
        <w:rPr>
          <w:position w:val="-14"/>
        </w:rPr>
        <w:object w:dxaOrig="980" w:dyaOrig="400" w14:anchorId="4544B719">
          <v:shape id="_x0000_i1732" type="#_x0000_t75" style="width:49.2pt;height:19.95pt" o:ole="">
            <v:imagedata r:id="rId1429" o:title=""/>
          </v:shape>
          <o:OLEObject Type="Embed" ProgID="Equation.DSMT4" ShapeID="_x0000_i1732" DrawAspect="Content" ObjectID="_1366280311" r:id="rId1430"/>
        </w:object>
      </w:r>
      <w:r w:rsidRPr="000037DA">
        <w:t xml:space="preserve"> and </w:t>
      </w:r>
      <w:r w:rsidR="00905817" w:rsidRPr="00905817">
        <w:rPr>
          <w:position w:val="-14"/>
        </w:rPr>
        <w:object w:dxaOrig="1080" w:dyaOrig="380" w14:anchorId="4555D772">
          <v:shape id="_x0000_i1733" type="#_x0000_t75" style="width:54.2pt;height:19.25pt" o:ole="">
            <v:imagedata r:id="rId1431" o:title=""/>
          </v:shape>
          <o:OLEObject Type="Embed" ProgID="Equation.DSMT4" ShapeID="_x0000_i1733" DrawAspect="Content" ObjectID="_1366280312" r:id="rId1432"/>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2pt;height:19.25pt" o:ole="">
            <v:imagedata r:id="rId1433" o:title=""/>
          </v:shape>
          <o:OLEObject Type="Embed" ProgID="Equation.DSMT4" ShapeID="_x0000_i1734" DrawAspect="Content" ObjectID="_1366280313" r:id="rId1434"/>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1pt;height:19.25pt" o:ole="">
            <v:imagedata r:id="rId1435" o:title=""/>
          </v:shape>
          <o:OLEObject Type="Embed" ProgID="Equation.DSMT4" ShapeID="_x0000_i1735" DrawAspect="Content" ObjectID="_1366280314" r:id="rId1436"/>
        </w:object>
      </w:r>
      <w:r w:rsidRPr="000037DA">
        <w:t xml:space="preserve"> along </w:t>
      </w:r>
      <w:r w:rsidR="00905817" w:rsidRPr="00905817">
        <w:rPr>
          <w:position w:val="-10"/>
        </w:rPr>
        <w:object w:dxaOrig="340" w:dyaOrig="320" w14:anchorId="19FD7FD5">
          <v:shape id="_x0000_i1736" type="#_x0000_t75" style="width:17.1pt;height:15.7pt" o:ole="">
            <v:imagedata r:id="rId1437" o:title=""/>
          </v:shape>
          <o:OLEObject Type="Embed" ProgID="Equation.DSMT4" ShapeID="_x0000_i1736" DrawAspect="Content" ObjectID="_1366280315" r:id="rId1438"/>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75pt;height:22.8pt" o:ole="">
            <v:imagedata r:id="rId1439" o:title=""/>
          </v:shape>
          <o:OLEObject Type="Embed" ProgID="Equation.DSMT4" ShapeID="_x0000_i1737" DrawAspect="Content" ObjectID="_1366280316" r:id="rId1440"/>
        </w:object>
      </w:r>
      <w:r>
        <w:t>.</w:t>
      </w:r>
      <w:r w:rsidRPr="000037DA">
        <w:tab/>
      </w:r>
      <w:r>
        <w:fldChar w:fldCharType="begin"/>
      </w:r>
      <w:r>
        <w:instrText xml:space="preserve"> MACROBUTTON MTPlaceRef \* MERGEFORMAT </w:instrText>
      </w:r>
      <w:fldSimple w:instr=" SEQ MTEqn \h \* MERGEFORMAT "/>
      <w:bookmarkStart w:id="1283" w:name="ZEqnNum782864"/>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33</w:instrText>
        </w:r>
      </w:fldSimple>
      <w:r>
        <w:instrText>)</w:instrText>
      </w:r>
      <w:bookmarkEnd w:id="1283"/>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25pt;height:15.7pt" o:ole="">
            <v:imagedata r:id="rId1441" o:title=""/>
          </v:shape>
          <o:OLEObject Type="Embed" ProgID="Equation.DSMT4" ShapeID="_x0000_i1738" DrawAspect="Content" ObjectID="_1366280317" r:id="rId1442"/>
        </w:object>
      </w:r>
      <w:r w:rsidRPr="000037DA">
        <w:t xml:space="preserve"> and </w:t>
      </w:r>
      <w:r w:rsidR="00905817" w:rsidRPr="00905817">
        <w:rPr>
          <w:position w:val="-10"/>
        </w:rPr>
        <w:object w:dxaOrig="720" w:dyaOrig="320" w14:anchorId="377FCE3D">
          <v:shape id="_x0000_i1739" type="#_x0000_t75" style="width:36.35pt;height:15.7pt" o:ole="">
            <v:imagedata r:id="rId1443" o:title=""/>
          </v:shape>
          <o:OLEObject Type="Embed" ProgID="Equation.DSMT4" ShapeID="_x0000_i1739" DrawAspect="Content" ObjectID="_1366280318" r:id="rId1444"/>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E3755C">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25pt;height:14.25pt" o:ole="">
            <v:imagedata r:id="rId1445" o:title=""/>
          </v:shape>
          <o:OLEObject Type="Embed" ProgID="Equation.DSMT4" ShapeID="_x0000_i1740" DrawAspect="Content" ObjectID="_1366280319" r:id="rId1446"/>
        </w:object>
      </w:r>
      <w:r w:rsidRPr="000037DA">
        <w:t xml:space="preserve"> and </w:t>
      </w:r>
      <w:r w:rsidR="00905817" w:rsidRPr="00905817">
        <w:rPr>
          <w:position w:val="-6"/>
        </w:rPr>
        <w:object w:dxaOrig="420" w:dyaOrig="320" w14:anchorId="37A41ABE">
          <v:shape id="_x0000_i1741" type="#_x0000_t75" style="width:20.65pt;height:15.7pt" o:ole="">
            <v:imagedata r:id="rId1447" o:title=""/>
          </v:shape>
          <o:OLEObject Type="Embed" ProgID="Equation.DSMT4" ShapeID="_x0000_i1741" DrawAspect="Content" ObjectID="_1366280320" r:id="rId1448"/>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284" w:author="Gerard" w:date="2015-05-06T12:49:00Z"/>
      <w:r w:rsidR="00153375">
        <w:fldChar w:fldCharType="separate"/>
      </w:r>
      <w:r w:rsidR="00214E15">
        <w:rPr>
          <w:noProof/>
        </w:rPr>
        <w:t>1</w:t>
      </w:r>
      <w:r w:rsidR="00153375">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E3755C">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E3755C">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9pt;height:19.95pt" o:ole="">
            <v:imagedata r:id="rId1449" o:title=""/>
          </v:shape>
          <o:OLEObject Type="Embed" ProgID="Equation.DSMT4" ShapeID="_x0000_i1742" DrawAspect="Content" ObjectID="_1366280321" r:id="rId1450"/>
        </w:object>
      </w:r>
      <w:r w:rsidRPr="000037DA">
        <w:t xml:space="preserve"> and </w:t>
      </w:r>
      <w:r w:rsidR="00905817" w:rsidRPr="00905817">
        <w:rPr>
          <w:position w:val="-16"/>
        </w:rPr>
        <w:object w:dxaOrig="999" w:dyaOrig="440" w14:anchorId="2B968604">
          <v:shape id="_x0000_i1743" type="#_x0000_t75" style="width:49.9pt;height:22.1pt" o:ole="">
            <v:imagedata r:id="rId1451" o:title=""/>
          </v:shape>
          <o:OLEObject Type="Embed" ProgID="Equation.DSMT4" ShapeID="_x0000_i1743" DrawAspect="Content" ObjectID="_1366280322" r:id="rId1452"/>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7.8pt;height:19.25pt" o:ole="">
            <v:imagedata r:id="rId1453" o:title=""/>
          </v:shape>
          <o:OLEObject Type="Embed" ProgID="Equation.DSMT4" ShapeID="_x0000_i1744" DrawAspect="Content" ObjectID="_1366280323" r:id="rId1454"/>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7pt;height:19.25pt" o:ole="">
            <v:imagedata r:id="rId1455" o:title=""/>
          </v:shape>
          <o:OLEObject Type="Embed" ProgID="Equation.DSMT4" ShapeID="_x0000_i1745" DrawAspect="Content" ObjectID="_1366280324" r:id="rId1456"/>
        </w:object>
      </w:r>
      <w:r>
        <w:t xml:space="preserve">, where </w:t>
      </w:r>
      <w:r w:rsidR="00905817" w:rsidRPr="00905817">
        <w:rPr>
          <w:position w:val="-12"/>
        </w:rPr>
        <w:object w:dxaOrig="680" w:dyaOrig="360" w14:anchorId="1FC60A59">
          <v:shape id="_x0000_i1746" type="#_x0000_t75" style="width:34.2pt;height:19.25pt" o:ole="">
            <v:imagedata r:id="rId1457" o:title=""/>
          </v:shape>
          <o:OLEObject Type="Embed" ProgID="Equation.DSMT4" ShapeID="_x0000_i1746" DrawAspect="Content" ObjectID="_1366280325" r:id="rId1458"/>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2pt;height:22.8pt" o:ole="">
            <v:imagedata r:id="rId1459" o:title=""/>
          </v:shape>
          <o:OLEObject Type="Embed" ProgID="Equation.DSMT4" ShapeID="_x0000_i1747" DrawAspect="Content" ObjectID="_1366280326" r:id="rId1460"/>
        </w:object>
      </w:r>
      <w:r w:rsidR="0018091D">
        <w:t>,</w:t>
      </w:r>
      <w:r>
        <w:tab/>
      </w:r>
      <w:r>
        <w:fldChar w:fldCharType="begin"/>
      </w:r>
      <w:r>
        <w:instrText xml:space="preserve"> MACROBUTTON MTPlaceRef \* MERGEFORMAT </w:instrText>
      </w:r>
      <w:fldSimple w:instr=" SEQ MTEqn \h \* MERGEFORMAT "/>
      <w:bookmarkStart w:id="1285" w:name="ZEqnNum269251"/>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34</w:instrText>
        </w:r>
      </w:fldSimple>
      <w:r>
        <w:instrText>)</w:instrText>
      </w:r>
      <w:bookmarkEnd w:id="1285"/>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35pt;height:57.75pt" o:ole="">
            <v:imagedata r:id="rId1461" o:title=""/>
          </v:shape>
          <o:OLEObject Type="Embed" ProgID="Equation.DSMT4" ShapeID="_x0000_i1748" DrawAspect="Content" ObjectID="_1366280327" r:id="rId1462"/>
        </w:object>
      </w:r>
      <w:r>
        <w:tab/>
      </w:r>
      <w:r>
        <w:fldChar w:fldCharType="begin"/>
      </w:r>
      <w:r>
        <w:instrText xml:space="preserve"> MACROBUTTON MTPlaceRef \* MERGEFORMAT </w:instrText>
      </w:r>
      <w:fldSimple w:instr=" SEQ MTEqn \h \* MERGEFORMAT "/>
      <w:bookmarkStart w:id="1286" w:name="ZEqnNum73799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35</w:instrText>
        </w:r>
      </w:fldSimple>
      <w:r>
        <w:instrText>)</w:instrText>
      </w:r>
      <w:bookmarkEnd w:id="1286"/>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99.8pt;height:32.8pt" o:ole="">
            <v:imagedata r:id="rId1463" o:title=""/>
          </v:shape>
          <o:OLEObject Type="Embed" ProgID="Equation.DSMT4" ShapeID="_x0000_i1749" DrawAspect="Content" ObjectID="_1366280328" r:id="rId146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7pt;height:14.25pt" o:ole="">
            <v:imagedata r:id="rId1465" o:title=""/>
          </v:shape>
          <o:OLEObject Type="Embed" ProgID="Equation.DSMT4" ShapeID="_x0000_i1750" DrawAspect="Content" ObjectID="_1366280329" r:id="rId1466"/>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15pt;height:34.95pt" o:ole="">
            <v:imagedata r:id="rId1467" o:title=""/>
          </v:shape>
          <o:OLEObject Type="Embed" ProgID="Equation.DSMT4" ShapeID="_x0000_i1751" DrawAspect="Content" ObjectID="_1366280330" r:id="rId1468"/>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7pt;height:19.25pt" o:ole="">
            <v:imagedata r:id="rId1469" o:title=""/>
          </v:shape>
          <o:OLEObject Type="Embed" ProgID="Equation.DSMT4" ShapeID="_x0000_i1752" DrawAspect="Content" ObjectID="_1366280331" r:id="rId1470"/>
        </w:object>
      </w:r>
      <w:r>
        <w:t xml:space="preserve">, where </w:t>
      </w:r>
      <w:r w:rsidR="00905817" w:rsidRPr="00905817">
        <w:rPr>
          <w:position w:val="-16"/>
        </w:rPr>
        <w:object w:dxaOrig="1420" w:dyaOrig="440" w14:anchorId="4B4CF952">
          <v:shape id="_x0000_i1753" type="#_x0000_t75" style="width:71.3pt;height:22.1pt" o:ole="">
            <v:imagedata r:id="rId1471" o:title=""/>
          </v:shape>
          <o:OLEObject Type="Embed" ProgID="Equation.DSMT4" ShapeID="_x0000_i1753" DrawAspect="Content" ObjectID="_1366280332" r:id="rId1472"/>
        </w:object>
      </w:r>
      <w:r>
        <w:t xml:space="preserve"> and </w:t>
      </w:r>
      <w:r w:rsidR="00905817" w:rsidRPr="00905817">
        <w:rPr>
          <w:position w:val="-10"/>
        </w:rPr>
        <w:object w:dxaOrig="240" w:dyaOrig="260" w14:anchorId="63A9D63F">
          <v:shape id="_x0000_i1754" type="#_x0000_t75" style="width:12.1pt;height:12.85pt" o:ole="">
            <v:imagedata r:id="rId1473" o:title=""/>
          </v:shape>
          <o:OLEObject Type="Embed" ProgID="Equation.DSMT4" ShapeID="_x0000_i1754" DrawAspect="Content" ObjectID="_1366280333" r:id="rId1474"/>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pt;height:22.8pt" o:ole="">
            <v:imagedata r:id="rId1475" o:title=""/>
          </v:shape>
          <o:OLEObject Type="Embed" ProgID="Equation.DSMT4" ShapeID="_x0000_i1755" DrawAspect="Content" ObjectID="_1366280334" r:id="rId1476"/>
        </w:object>
      </w:r>
      <w:r w:rsidR="0018091D">
        <w:t>,</w:t>
      </w:r>
      <w:r>
        <w:tab/>
      </w:r>
      <w:r>
        <w:fldChar w:fldCharType="begin"/>
      </w:r>
      <w:r>
        <w:instrText xml:space="preserve"> MACROBUTTON MTPlaceRef \* MERGEFORMAT </w:instrText>
      </w:r>
      <w:fldSimple w:instr=" SEQ MTEqn \h \* MERGEFORMAT "/>
      <w:bookmarkStart w:id="1287" w:name="ZEqnNum64188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38</w:instrText>
        </w:r>
      </w:fldSimple>
      <w:r>
        <w:instrText>)</w:instrText>
      </w:r>
      <w:bookmarkEnd w:id="1287"/>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25pt;height:62pt" o:ole="">
            <v:imagedata r:id="rId1477" o:title=""/>
          </v:shape>
          <o:OLEObject Type="Embed" ProgID="Equation.DSMT4" ShapeID="_x0000_i1756" DrawAspect="Content" ObjectID="_1366280335" r:id="rId1478"/>
        </w:object>
      </w:r>
      <w:r>
        <w:tab/>
      </w:r>
      <w:r>
        <w:fldChar w:fldCharType="begin"/>
      </w:r>
      <w:r>
        <w:instrText xml:space="preserve"> MACROBUTTON MTPlaceRef \* MERGEFORMAT </w:instrText>
      </w:r>
      <w:fldSimple w:instr=" SEQ MTEqn \h \* MERGEFORMAT "/>
      <w:bookmarkStart w:id="1288" w:name="ZEqnNum675799"/>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39</w:instrText>
        </w:r>
      </w:fldSimple>
      <w:r>
        <w:instrText>)</w:instrText>
      </w:r>
      <w:bookmarkEnd w:id="1288"/>
      <w:r>
        <w:fldChar w:fldCharType="end"/>
      </w:r>
    </w:p>
    <w:p w14:paraId="5999C349" w14:textId="68EAC14E" w:rsidR="00FB6012" w:rsidRDefault="00FB6012" w:rsidP="00FB6012">
      <w:del w:id="1289" w:author="Gerard" w:date="2014-11-07T13:04:00Z">
        <w:r w:rsidDel="001529A7">
          <w:delText>Finally, f</w:delText>
        </w:r>
      </w:del>
      <w:ins w:id="1290" w:author="Gerard" w:date="2014-11-07T13:04:00Z">
        <w:r w:rsidR="001529A7">
          <w:t>F</w:t>
        </w:r>
      </w:ins>
      <w:r>
        <w:t xml:space="preserve">or a prescribed normal fluid flux </w:t>
      </w:r>
      <w:r w:rsidR="00905817" w:rsidRPr="00905817">
        <w:rPr>
          <w:position w:val="-12"/>
        </w:rPr>
        <w:object w:dxaOrig="999" w:dyaOrig="360" w14:anchorId="7C7F981F">
          <v:shape id="_x0000_i1757" type="#_x0000_t75" style="width:49.9pt;height:19.25pt" o:ole="">
            <v:imagedata r:id="rId1479" o:title=""/>
          </v:shape>
          <o:OLEObject Type="Embed" ProgID="Equation.DSMT4" ShapeID="_x0000_i1757" DrawAspect="Content" ObjectID="_1366280336" r:id="rId1480"/>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95pt;height:22.8pt" o:ole="">
            <v:imagedata r:id="rId1481" o:title=""/>
          </v:shape>
          <o:OLEObject Type="Embed" ProgID="Equation.DSMT4" ShapeID="_x0000_i1758" DrawAspect="Content" ObjectID="_1366280337" r:id="rId1482"/>
        </w:object>
      </w:r>
      <w:r w:rsidR="0018091D">
        <w:t>,</w:t>
      </w:r>
      <w:r>
        <w:tab/>
      </w:r>
      <w:r>
        <w:fldChar w:fldCharType="begin"/>
      </w:r>
      <w:r>
        <w:instrText xml:space="preserve"> MACROBUTTON MTPlaceRef \* MERGEFORMAT </w:instrText>
      </w:r>
      <w:fldSimple w:instr=" SEQ MTEqn \h \* MERGEFORMAT "/>
      <w:bookmarkStart w:id="1291" w:name="ZEqnNum525838"/>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40</w:instrText>
        </w:r>
      </w:fldSimple>
      <w:r>
        <w:instrText>)</w:instrText>
      </w:r>
      <w:bookmarkEnd w:id="1291"/>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1292" w:author="Gerard" w:date="2014-11-07T13:05:00Z"/>
        </w:rPr>
      </w:pPr>
      <w:r>
        <w:tab/>
      </w:r>
      <w:r w:rsidR="00905817" w:rsidRPr="00905817">
        <w:rPr>
          <w:position w:val="-52"/>
        </w:rPr>
        <w:object w:dxaOrig="5520" w:dyaOrig="1160" w14:anchorId="245AD3FB">
          <v:shape id="_x0000_i1759" type="#_x0000_t75" style="width:277.3pt;height:57.75pt" o:ole="">
            <v:imagedata r:id="rId1483" o:title=""/>
          </v:shape>
          <o:OLEObject Type="Embed" ProgID="Equation.DSMT4" ShapeID="_x0000_i1759" DrawAspect="Content" ObjectID="_1366280338" r:id="rId1484"/>
        </w:object>
      </w:r>
      <w:r>
        <w:tab/>
      </w:r>
      <w:r>
        <w:fldChar w:fldCharType="begin"/>
      </w:r>
      <w:r>
        <w:instrText xml:space="preserve"> MACROBUTTON MTPlaceRef \* MERGEFORMAT </w:instrText>
      </w:r>
      <w:fldSimple w:instr=" SEQ MTEqn \h \* MERGEFORMAT "/>
      <w:bookmarkStart w:id="1293" w:name="ZEqnNum66940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41</w:instrText>
        </w:r>
      </w:fldSimple>
      <w:r>
        <w:instrText>)</w:instrText>
      </w:r>
      <w:bookmarkEnd w:id="1293"/>
      <w:r>
        <w:fldChar w:fldCharType="end"/>
      </w:r>
    </w:p>
    <w:p w14:paraId="0BA8D431" w14:textId="0898E95C" w:rsidR="001529A7" w:rsidRDefault="008E3CAC" w:rsidP="001529A7">
      <w:pPr>
        <w:rPr>
          <w:ins w:id="1294" w:author="Gerard" w:date="2014-11-07T13:05:00Z"/>
        </w:rPr>
      </w:pPr>
      <w:ins w:id="1295" w:author="Gerard" w:date="2014-11-07T16:07:00Z">
        <w:r>
          <w:t>Finally, f</w:t>
        </w:r>
      </w:ins>
      <w:ins w:id="1296" w:author="Gerard" w:date="2014-11-07T13:05:00Z">
        <w:r w:rsidR="001529A7">
          <w:t>or a prescribed external body force,</w:t>
        </w:r>
      </w:ins>
      <w:ins w:id="1297" w:author="Gerard" w:date="2014-11-07T13:15:00Z">
        <w:r w:rsidR="001734DC">
          <w:t xml:space="preserve"> recognizing that </w:t>
        </w:r>
      </w:ins>
      <w:r w:rsidR="00905817" w:rsidRPr="00905817">
        <w:rPr>
          <w:position w:val="-10"/>
        </w:rPr>
        <w:object w:dxaOrig="1780" w:dyaOrig="360" w14:anchorId="71383249">
          <v:shape id="_x0000_i1760" type="#_x0000_t75" style="width:89.1pt;height:19.25pt" o:ole="">
            <v:imagedata r:id="rId1485" o:title=""/>
          </v:shape>
          <o:OLEObject Type="Embed" ProgID="Equation.DSMT4" ShapeID="_x0000_i1760" DrawAspect="Content" ObjectID="_1366280339" r:id="rId1486"/>
        </w:object>
      </w:r>
      <w:ins w:id="1298" w:author="Gerard" w:date="2014-11-07T13:15:00Z">
        <w:r w:rsidR="001734DC">
          <w:t xml:space="preserve"> and assuming that the body forces </w:t>
        </w:r>
      </w:ins>
      <w:r w:rsidR="00905817" w:rsidRPr="00905817">
        <w:rPr>
          <w:position w:val="-6"/>
        </w:rPr>
        <w:object w:dxaOrig="279" w:dyaOrig="320" w14:anchorId="3EC9F3F9">
          <v:shape id="_x0000_i1761" type="#_x0000_t75" style="width:14.25pt;height:15.7pt" o:ole="">
            <v:imagedata r:id="rId1487" o:title=""/>
          </v:shape>
          <o:OLEObject Type="Embed" ProgID="Equation.DSMT4" ShapeID="_x0000_i1761" DrawAspect="Content" ObjectID="_1366280340" r:id="rId1488"/>
        </w:object>
      </w:r>
      <w:ins w:id="1299" w:author="Gerard" w:date="2014-11-07T13:16:00Z">
        <w:r w:rsidR="001734DC">
          <w:t xml:space="preserve"> and </w:t>
        </w:r>
      </w:ins>
      <w:r w:rsidR="00905817" w:rsidRPr="00905817">
        <w:rPr>
          <w:position w:val="-6"/>
        </w:rPr>
        <w:object w:dxaOrig="300" w:dyaOrig="320" w14:anchorId="1EC3519C">
          <v:shape id="_x0000_i1762" type="#_x0000_t75" style="width:14.95pt;height:15.7pt" o:ole="">
            <v:imagedata r:id="rId1489" o:title=""/>
          </v:shape>
          <o:OLEObject Type="Embed" ProgID="Equation.DSMT4" ShapeID="_x0000_i1762" DrawAspect="Content" ObjectID="_1366280341" r:id="rId1490"/>
        </w:object>
      </w:r>
      <w:ins w:id="1300" w:author="Gerard" w:date="2014-11-07T13:16:00Z">
        <w:r w:rsidR="001734DC">
          <w:t xml:space="preserve"> do not depend on </w:t>
        </w:r>
      </w:ins>
      <w:r w:rsidR="00905817" w:rsidRPr="00905817">
        <w:rPr>
          <w:position w:val="-10"/>
        </w:rPr>
        <w:object w:dxaOrig="240" w:dyaOrig="260" w14:anchorId="55F23A1B">
          <v:shape id="_x0000_i1763" type="#_x0000_t75" style="width:12.1pt;height:12.85pt" o:ole="">
            <v:imagedata r:id="rId1491" o:title=""/>
          </v:shape>
          <o:OLEObject Type="Embed" ProgID="Equation.DSMT4" ShapeID="_x0000_i1763" DrawAspect="Content" ObjectID="_1366280342" r:id="rId1492"/>
        </w:object>
      </w:r>
      <w:ins w:id="1301" w:author="Gerard" w:date="2014-11-07T13:16:00Z">
        <w:r w:rsidR="001734DC">
          <w:t>,</w:t>
        </w:r>
      </w:ins>
    </w:p>
    <w:p w14:paraId="3ADEB444" w14:textId="68651E57" w:rsidR="001529A7" w:rsidRPr="001529A7" w:rsidRDefault="001529A7" w:rsidP="001529A7">
      <w:pPr>
        <w:pStyle w:val="MTDisplayEquation"/>
      </w:pPr>
      <w:ins w:id="1302" w:author="Gerard" w:date="2014-11-07T13:05:00Z">
        <w:r>
          <w:tab/>
        </w:r>
      </w:ins>
      <w:r w:rsidR="00905817" w:rsidRPr="00905817">
        <w:rPr>
          <w:position w:val="-42"/>
        </w:rPr>
        <w:object w:dxaOrig="7220" w:dyaOrig="960" w14:anchorId="713C9964">
          <v:shape id="_x0000_i1764" type="#_x0000_t75" style="width:360.7pt;height:47.75pt" o:ole="">
            <v:imagedata r:id="rId1493" o:title=""/>
          </v:shape>
          <o:OLEObject Type="Embed" ProgID="Equation.DSMT4" ShapeID="_x0000_i1764" DrawAspect="Content" ObjectID="_1366280343" r:id="rId1494"/>
        </w:object>
      </w:r>
      <w:ins w:id="1303"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1304" w:author="Gerard" w:date="2015-05-06T12:49:00Z">
        <w:r w:rsidR="00E3755C" w:rsidDel="00E3755C">
          <w:fldChar w:fldCharType="separate"/>
        </w:r>
      </w:del>
      <w:del w:id="1305" w:author="Gerard" w:date="2015-03-26T23:39:00Z">
        <w:r>
          <w:fldChar w:fldCharType="end"/>
        </w:r>
      </w:del>
      <w:ins w:id="1306" w:author="Gerard" w:date="2014-11-07T13:05:00Z">
        <w:r>
          <w:instrText>(</w:instrText>
        </w:r>
        <w:r>
          <w:fldChar w:fldCharType="begin"/>
        </w:r>
        <w:r>
          <w:instrText xml:space="preserve"> SEQ MTSec \c \* Arabic \* MERGEFORMAT </w:instrText>
        </w:r>
      </w:ins>
      <w:r>
        <w:fldChar w:fldCharType="separate"/>
      </w:r>
      <w:ins w:id="1307" w:author="Gerard" w:date="2015-05-06T12:49:00Z">
        <w:r w:rsidR="00E3755C">
          <w:rPr>
            <w:noProof/>
          </w:rPr>
          <w:instrText>3</w:instrText>
        </w:r>
      </w:ins>
      <w:ins w:id="1308" w:author="Gerard" w:date="2014-11-07T13:05:00Z">
        <w:r>
          <w:fldChar w:fldCharType="end"/>
        </w:r>
        <w:r>
          <w:instrText>.</w:instrText>
        </w:r>
        <w:r>
          <w:fldChar w:fldCharType="begin"/>
        </w:r>
        <w:r>
          <w:instrText xml:space="preserve"> SEQ MTEqn \c \* Arabic \* MERGEFORMAT </w:instrText>
        </w:r>
      </w:ins>
      <w:r>
        <w:fldChar w:fldCharType="separate"/>
      </w:r>
      <w:ins w:id="1309" w:author="Gerard" w:date="2015-05-06T12:49:00Z">
        <w:r w:rsidR="00E3755C">
          <w:rPr>
            <w:noProof/>
          </w:rPr>
          <w:instrText>42</w:instrText>
        </w:r>
      </w:ins>
      <w:ins w:id="1310" w:author="Gerard" w:date="2014-11-07T13:05:00Z">
        <w:r>
          <w:fldChar w:fldCharType="end"/>
        </w:r>
        <w:r>
          <w:instrText>)</w:instrText>
        </w:r>
        <w:r>
          <w:fldChar w:fldCharType="end"/>
        </w:r>
      </w:ins>
    </w:p>
    <w:p w14:paraId="4D1D7760" w14:textId="77777777" w:rsidR="00FB6012" w:rsidRDefault="00FB6012" w:rsidP="00FB6012">
      <w:pPr>
        <w:pStyle w:val="Heading3"/>
      </w:pPr>
      <w:bookmarkStart w:id="1311" w:name="_Toc176704844"/>
      <w:bookmarkStart w:id="1312" w:name="_Toc289032550"/>
      <w:r>
        <w:t>Discretization</w:t>
      </w:r>
      <w:bookmarkEnd w:id="1311"/>
      <w:bookmarkEnd w:id="1312"/>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1.8pt;height:67.7pt" o:ole="">
            <v:imagedata r:id="rId1495" o:title=""/>
          </v:shape>
          <o:OLEObject Type="Embed" ProgID="Equation.DSMT4" ShapeID="_x0000_i1765" DrawAspect="Content" ObjectID="_1366280344" r:id="rId1496"/>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13" w:author="Gerard" w:date="2015-05-06T12:49:00Z">
          <w:r w:rsidR="00E3755C">
            <w:rPr>
              <w:noProof/>
            </w:rPr>
            <w:instrText>43</w:instrText>
          </w:r>
        </w:ins>
        <w:del w:id="1314" w:author="Gerard" w:date="2015-03-21T10:54:00Z">
          <w:r w:rsidR="008D52AD" w:rsidDel="00541E56">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1pt;height:19.25pt" o:ole="">
            <v:imagedata r:id="rId1497" o:title=""/>
          </v:shape>
          <o:OLEObject Type="Embed" ProgID="Equation.DSMT4" ShapeID="_x0000_i1766" DrawAspect="Content" ObjectID="_1366280345" r:id="rId1498"/>
        </w:object>
      </w:r>
      <w:r w:rsidRPr="00DE14F9">
        <w:t xml:space="preserve"> represents the interpolation functions over an element, </w:t>
      </w:r>
      <w:r w:rsidR="00905817" w:rsidRPr="00905817">
        <w:rPr>
          <w:position w:val="-12"/>
        </w:rPr>
        <w:object w:dxaOrig="2220" w:dyaOrig="360" w14:anchorId="018242F6">
          <v:shape id="_x0000_i1767" type="#_x0000_t75" style="width:111.2pt;height:19.25pt" o:ole="">
            <v:imagedata r:id="rId1499" o:title=""/>
          </v:shape>
          <o:OLEObject Type="Embed" ProgID="Equation.DSMT4" ShapeID="_x0000_i1767" DrawAspect="Content" ObjectID="_1366280346" r:id="rId1500"/>
        </w:object>
      </w:r>
      <w:r w:rsidRPr="00DE14F9">
        <w:t xml:space="preserve"> respectively represent nodal values of </w:t>
      </w:r>
      <w:r w:rsidR="00905817" w:rsidRPr="00905817">
        <w:rPr>
          <w:position w:val="-10"/>
        </w:rPr>
        <w:object w:dxaOrig="1939" w:dyaOrig="360" w14:anchorId="0ED9025B">
          <v:shape id="_x0000_i1768" type="#_x0000_t75" style="width:96.95pt;height:19.25pt" o:ole="">
            <v:imagedata r:id="rId1501" o:title=""/>
          </v:shape>
          <o:OLEObject Type="Embed" ProgID="Equation.DSMT4" ShapeID="_x0000_i1768" DrawAspect="Content" ObjectID="_1366280347" r:id="rId1502"/>
        </w:object>
      </w:r>
      <w:r w:rsidRPr="00DE14F9">
        <w:t xml:space="preserve">, and </w:t>
      </w:r>
      <w:r w:rsidR="00905817" w:rsidRPr="00905817">
        <w:rPr>
          <w:position w:val="-6"/>
        </w:rPr>
        <w:object w:dxaOrig="260" w:dyaOrig="220" w14:anchorId="0F58121C">
          <v:shape id="_x0000_i1769" type="#_x0000_t75" style="width:12.85pt;height:10.7pt" o:ole="">
            <v:imagedata r:id="rId1503" o:title=""/>
          </v:shape>
          <o:OLEObject Type="Embed" ProgID="Equation.DSMT4" ShapeID="_x0000_i1769" DrawAspect="Content" ObjectID="_1366280348" r:id="rId1504"/>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1pt;height:19.25pt" o:ole="">
            <v:imagedata r:id="rId1505" o:title=""/>
          </v:shape>
          <o:OLEObject Type="Embed" ProgID="Equation.DSMT4" ShapeID="_x0000_i1770" DrawAspect="Content" ObjectID="_1366280349" r:id="rId1506"/>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E3755C">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75pt;height:39.9pt" o:ole="">
            <v:imagedata r:id="rId1507" o:title=""/>
          </v:shape>
          <o:OLEObject Type="Embed" ProgID="Equation.DSMT4" ShapeID="_x0000_i1771" DrawAspect="Content" ObjectID="_1366280350" r:id="rId1508"/>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15" w:author="Gerard" w:date="2015-05-06T12:49:00Z">
          <w:r w:rsidR="00E3755C">
            <w:rPr>
              <w:noProof/>
            </w:rPr>
            <w:instrText>44</w:instrText>
          </w:r>
        </w:ins>
        <w:del w:id="1316" w:author="Gerard" w:date="2015-03-21T10:54:00Z">
          <w:r w:rsidR="008D52AD" w:rsidDel="00541E56">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85pt;height:19.25pt" o:ole="">
            <v:imagedata r:id="rId1509" o:title=""/>
          </v:shape>
          <o:OLEObject Type="Embed" ProgID="Equation.DSMT4" ShapeID="_x0000_i1772" DrawAspect="Content" ObjectID="_1366280351" r:id="rId1510"/>
        </w:object>
      </w:r>
      <w:r w:rsidRPr="00074384">
        <w:t xml:space="preserve"> is the number of elements in </w:t>
      </w:r>
      <w:r w:rsidR="00905817" w:rsidRPr="00905817">
        <w:rPr>
          <w:position w:val="-6"/>
        </w:rPr>
        <w:object w:dxaOrig="200" w:dyaOrig="279" w14:anchorId="4535B78F">
          <v:shape id="_x0000_i1773" type="#_x0000_t75" style="width:10pt;height:14.25pt" o:ole="">
            <v:imagedata r:id="rId1511" o:title=""/>
          </v:shape>
          <o:OLEObject Type="Embed" ProgID="Equation.DSMT4" ShapeID="_x0000_i1773" DrawAspect="Content" ObjectID="_1366280352" r:id="rId1512"/>
        </w:object>
      </w:r>
      <w:r w:rsidRPr="00074384">
        <w:t xml:space="preserve">, </w:t>
      </w:r>
      <w:r w:rsidR="00905817" w:rsidRPr="00905817">
        <w:rPr>
          <w:position w:val="-12"/>
        </w:rPr>
        <w:object w:dxaOrig="380" w:dyaOrig="400" w14:anchorId="2CA75A8B">
          <v:shape id="_x0000_i1774" type="#_x0000_t75" style="width:19.25pt;height:19.95pt" o:ole="">
            <v:imagedata r:id="rId1513" o:title=""/>
          </v:shape>
          <o:OLEObject Type="Embed" ProgID="Equation.DSMT4" ShapeID="_x0000_i1774" DrawAspect="Content" ObjectID="_1366280353" r:id="rId1514"/>
        </w:object>
      </w:r>
      <w:r w:rsidRPr="00074384">
        <w:t xml:space="preserve"> is the number of integration points in the </w:t>
      </w:r>
      <w:r w:rsidR="00905817" w:rsidRPr="00905817">
        <w:rPr>
          <w:position w:val="-6"/>
        </w:rPr>
        <w:object w:dxaOrig="360" w:dyaOrig="220" w14:anchorId="1153A4D2">
          <v:shape id="_x0000_i1775" type="#_x0000_t75" style="width:19.25pt;height:10.7pt" o:ole="">
            <v:imagedata r:id="rId1515" o:title=""/>
          </v:shape>
          <o:OLEObject Type="Embed" ProgID="Equation.DSMT4" ShapeID="_x0000_i1775" DrawAspect="Content" ObjectID="_1366280354" r:id="rId1516"/>
        </w:object>
      </w:r>
      <w:r w:rsidRPr="00074384">
        <w:t xml:space="preserve">th element, </w:t>
      </w:r>
      <w:r w:rsidR="00905817" w:rsidRPr="00905817">
        <w:rPr>
          <w:position w:val="-12"/>
        </w:rPr>
        <w:object w:dxaOrig="320" w:dyaOrig="360" w14:anchorId="22019D29">
          <v:shape id="_x0000_i1776" type="#_x0000_t75" style="width:15.7pt;height:19.25pt" o:ole="">
            <v:imagedata r:id="rId1517" o:title=""/>
          </v:shape>
          <o:OLEObject Type="Embed" ProgID="Equation.DSMT4" ShapeID="_x0000_i1776" DrawAspect="Content" ObjectID="_1366280355" r:id="rId1518"/>
        </w:object>
      </w:r>
      <w:r w:rsidRPr="00074384">
        <w:t xml:space="preserve"> is the quadrature weight associated with the </w:t>
      </w:r>
      <w:r w:rsidR="00905817" w:rsidRPr="00905817">
        <w:rPr>
          <w:position w:val="-6"/>
        </w:rPr>
        <w:object w:dxaOrig="380" w:dyaOrig="279" w14:anchorId="7CE85A71">
          <v:shape id="_x0000_i1777" type="#_x0000_t75" style="width:19.25pt;height:14.25pt" o:ole="">
            <v:imagedata r:id="rId1519" o:title=""/>
          </v:shape>
          <o:OLEObject Type="Embed" ProgID="Equation.DSMT4" ShapeID="_x0000_i1777" DrawAspect="Content" ObjectID="_1366280356" r:id="rId1520"/>
        </w:object>
      </w:r>
      <w:r w:rsidRPr="00074384">
        <w:t xml:space="preserve">th integration point, and </w:t>
      </w:r>
      <w:r w:rsidR="00905817" w:rsidRPr="00905817">
        <w:rPr>
          <w:position w:val="-14"/>
        </w:rPr>
        <w:object w:dxaOrig="300" w:dyaOrig="380" w14:anchorId="6650F922">
          <v:shape id="_x0000_i1778" type="#_x0000_t75" style="width:14.95pt;height:19.25pt" o:ole="">
            <v:imagedata r:id="rId1521" o:title=""/>
          </v:shape>
          <o:OLEObject Type="Embed" ProgID="Equation.DSMT4" ShapeID="_x0000_i1778" DrawAspect="Content" ObjectID="_1366280357" r:id="rId1522"/>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75pt;height:22.1pt" o:ole="">
            <v:imagedata r:id="rId1523" o:title=""/>
          </v:shape>
          <o:OLEObject Type="Embed" ProgID="Equation.DSMT4" ShapeID="_x0000_i1779" DrawAspect="Content" ObjectID="_1366280358" r:id="rId1524"/>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17" w:author="Gerard" w:date="2015-05-06T12:49:00Z">
          <w:r w:rsidR="00E3755C">
            <w:rPr>
              <w:noProof/>
            </w:rPr>
            <w:instrText>45</w:instrText>
          </w:r>
        </w:ins>
        <w:del w:id="1318" w:author="Gerard" w:date="2015-03-21T10:54:00Z">
          <w:r w:rsidR="008D52AD" w:rsidDel="00541E56">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95pt;height:19.25pt" o:ole="">
            <v:imagedata r:id="rId1525" o:title=""/>
          </v:shape>
          <o:OLEObject Type="Embed" ProgID="Equation.DSMT4" ShapeID="_x0000_i1780" DrawAspect="Content" ObjectID="_1366280359" r:id="rId1526"/>
        </w:object>
      </w:r>
      <w:r w:rsidRPr="00074384">
        <w:t xml:space="preserve">, </w:t>
      </w:r>
      <w:r w:rsidR="00905817" w:rsidRPr="00905817">
        <w:rPr>
          <w:position w:val="-12"/>
        </w:rPr>
        <w:object w:dxaOrig="260" w:dyaOrig="380" w14:anchorId="613A5389">
          <v:shape id="_x0000_i1781" type="#_x0000_t75" style="width:12.85pt;height:19.25pt" o:ole="">
            <v:imagedata r:id="rId1527" o:title=""/>
          </v:shape>
          <o:OLEObject Type="Embed" ProgID="Equation.DSMT4" ShapeID="_x0000_i1781" DrawAspect="Content" ObjectID="_1366280360" r:id="rId1528"/>
        </w:object>
      </w:r>
      <w:r w:rsidRPr="00074384">
        <w:t xml:space="preserve"> and </w:t>
      </w:r>
      <w:r w:rsidR="00905817" w:rsidRPr="00905817">
        <w:rPr>
          <w:position w:val="-12"/>
        </w:rPr>
        <w:object w:dxaOrig="279" w:dyaOrig="380" w14:anchorId="16315F6D">
          <v:shape id="_x0000_i1782" type="#_x0000_t75" style="width:14.25pt;height:19.25pt" o:ole="">
            <v:imagedata r:id="rId1529" o:title=""/>
          </v:shape>
          <o:OLEObject Type="Embed" ProgID="Equation.DSMT4" ShapeID="_x0000_i1782" DrawAspect="Content" ObjectID="_1366280361" r:id="rId1530"/>
        </w:object>
      </w:r>
      <w:r w:rsidRPr="00074384">
        <w:t xml:space="preserve"> are evaluated at the parametric coordinates of the </w:t>
      </w:r>
      <w:r w:rsidR="00905817" w:rsidRPr="00905817">
        <w:rPr>
          <w:position w:val="-6"/>
        </w:rPr>
        <w:object w:dxaOrig="380" w:dyaOrig="279" w14:anchorId="1053581B">
          <v:shape id="_x0000_i1783" type="#_x0000_t75" style="width:19.25pt;height:14.25pt" o:ole="">
            <v:imagedata r:id="rId1531" o:title=""/>
          </v:shape>
          <o:OLEObject Type="Embed" ProgID="Equation.DSMT4" ShapeID="_x0000_i1783" DrawAspect="Content" ObjectID="_1366280362" r:id="rId1532"/>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35pt;height:19.25pt" o:ole="">
            <v:imagedata r:id="rId1533" o:title=""/>
          </v:shape>
          <o:OLEObject Type="Embed" ProgID="Equation.DSMT4" ShapeID="_x0000_i1784" DrawAspect="Content" ObjectID="_1366280363" r:id="rId1534"/>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E3755C">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E3755C">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3.7pt;height:39.9pt" o:ole="">
            <v:imagedata r:id="rId1535" o:title=""/>
          </v:shape>
          <o:OLEObject Type="Embed" ProgID="Equation.DSMT4" ShapeID="_x0000_i1785" DrawAspect="Content" ObjectID="_1366280364" r:id="rId1536"/>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19" w:author="Gerard" w:date="2015-05-06T12:49:00Z">
          <w:r w:rsidR="00E3755C">
            <w:rPr>
              <w:noProof/>
            </w:rPr>
            <w:instrText>46</w:instrText>
          </w:r>
        </w:ins>
        <w:del w:id="1320" w:author="Gerard" w:date="2015-03-21T10:54:00Z">
          <w:r w:rsidR="008D52AD" w:rsidDel="00541E56">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15pt;height:141.15pt" o:ole="">
            <v:imagedata r:id="rId1537" o:title=""/>
          </v:shape>
          <o:OLEObject Type="Embed" ProgID="Equation.DSMT4" ShapeID="_x0000_i1786" DrawAspect="Content" ObjectID="_1366280365" r:id="rId1538"/>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21" w:author="Gerard" w:date="2015-05-06T12:49:00Z">
          <w:r w:rsidR="00E3755C">
            <w:rPr>
              <w:noProof/>
            </w:rPr>
            <w:instrText>47</w:instrText>
          </w:r>
        </w:ins>
        <w:del w:id="1322" w:author="Gerard" w:date="2015-03-21T10:54:00Z">
          <w:r w:rsidR="008D52AD" w:rsidDel="00541E56">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95pt;height:14.25pt" o:ole="">
            <v:imagedata r:id="rId1539" o:title=""/>
          </v:shape>
          <o:OLEObject Type="Embed" ProgID="Equation.DSMT4" ShapeID="_x0000_i1787" DrawAspect="Content" ObjectID="_1366280366" r:id="rId1540"/>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35pt;height:22.1pt" o:ole="">
            <v:imagedata r:id="rId1541" o:title=""/>
          </v:shape>
          <o:OLEObject Type="Embed" ProgID="Equation.DSMT4" ShapeID="_x0000_i1788" DrawAspect="Content" ObjectID="_1366280367" r:id="rId1542"/>
        </w:object>
      </w:r>
      <w:r w:rsidRPr="00DE14F9">
        <w:t xml:space="preserve"> from </w:t>
      </w:r>
      <w:r w:rsidR="00905817" w:rsidRPr="00905817">
        <w:rPr>
          <w:position w:val="-10"/>
        </w:rPr>
        <w:object w:dxaOrig="460" w:dyaOrig="360" w14:anchorId="6A8512C9">
          <v:shape id="_x0000_i1789" type="#_x0000_t75" style="width:22.8pt;height:19.25pt" o:ole="">
            <v:imagedata r:id="rId1543" o:title=""/>
          </v:shape>
          <o:OLEObject Type="Embed" ProgID="Equation.DSMT4" ShapeID="_x0000_i1789" DrawAspect="Content" ObjectID="_1366280368" r:id="rId1544"/>
        </w:object>
      </w:r>
      <w:r w:rsidRPr="00DE14F9">
        <w:t xml:space="preserve">, where </w:t>
      </w:r>
      <w:r w:rsidR="00905817" w:rsidRPr="00905817">
        <w:rPr>
          <w:position w:val="-6"/>
        </w:rPr>
        <w:object w:dxaOrig="940" w:dyaOrig="279" w14:anchorId="5EE4F9A6">
          <v:shape id="_x0000_i1790" type="#_x0000_t75" style="width:47.05pt;height:14.25pt" o:ole="">
            <v:imagedata r:id="rId1545" o:title=""/>
          </v:shape>
          <o:OLEObject Type="Embed" ProgID="Equation.DSMT4" ShapeID="_x0000_i1790" DrawAspect="Content" ObjectID="_1366280369" r:id="rId1546"/>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05pt;height:19.25pt" o:ole="">
            <v:imagedata r:id="rId1547" o:title=""/>
          </v:shape>
          <o:OLEObject Type="Embed" ProgID="Equation.DSMT4" ShapeID="_x0000_i1791" DrawAspect="Content" ObjectID="_1366280370" r:id="rId1548"/>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153375">
        <w:fldChar w:fldCharType="begin"/>
      </w:r>
      <w:r w:rsidR="00153375">
        <w:instrText xml:space="preserve"> HYPERLINK \l "_ENREF_28" \o "Ateshian, 2007 #73" </w:instrText>
      </w:r>
      <w:ins w:id="1323" w:author="Gerard" w:date="2015-05-06T12:49:00Z"/>
      <w:r w:rsidR="00153375">
        <w:fldChar w:fldCharType="separate"/>
      </w:r>
      <w:r w:rsidR="00214E15">
        <w:rPr>
          <w:noProof/>
        </w:rPr>
        <w:t>28</w:t>
      </w:r>
      <w:r w:rsidR="00153375">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792" type="#_x0000_t75" style="width:195.35pt;height:39.9pt" o:ole="">
            <v:imagedata r:id="rId1549" o:title=""/>
          </v:shape>
          <o:OLEObject Type="Embed" ProgID="Equation.DSMT4" ShapeID="_x0000_i1792" DrawAspect="Content" ObjectID="_1366280371" r:id="rId1550"/>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24" w:author="Gerard" w:date="2015-05-06T12:49:00Z">
          <w:r w:rsidR="00E3755C">
            <w:rPr>
              <w:noProof/>
            </w:rPr>
            <w:instrText>48</w:instrText>
          </w:r>
        </w:ins>
        <w:del w:id="1325" w:author="Gerard" w:date="2015-03-21T10:54:00Z">
          <w:r w:rsidR="008D52AD" w:rsidDel="00541E56">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5.15pt;height:39.9pt" o:ole="">
            <v:imagedata r:id="rId1551" o:title=""/>
          </v:shape>
          <o:OLEObject Type="Embed" ProgID="Equation.DSMT4" ShapeID="_x0000_i1793" DrawAspect="Content" ObjectID="_1366280372" r:id="rId1552"/>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26" w:author="Gerard" w:date="2015-05-06T12:49:00Z">
          <w:r w:rsidR="00E3755C">
            <w:rPr>
              <w:noProof/>
            </w:rPr>
            <w:instrText>49</w:instrText>
          </w:r>
        </w:ins>
        <w:del w:id="1327" w:author="Gerard" w:date="2015-03-21T10:54:00Z">
          <w:r w:rsidR="008D52AD" w:rsidDel="00541E56">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794" type="#_x0000_t75" style="width:62pt;height:19.95pt" o:ole="">
            <v:imagedata r:id="rId1553" o:title=""/>
          </v:shape>
          <o:OLEObject Type="Embed" ProgID="Equation.DSMT4" ShapeID="_x0000_i1794" DrawAspect="Content" ObjectID="_1366280373" r:id="rId1554"/>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28" w:author="Gerard" w:date="2015-05-06T12:49:00Z">
          <w:r w:rsidR="00E3755C">
            <w:rPr>
              <w:noProof/>
            </w:rPr>
            <w:instrText>50</w:instrText>
          </w:r>
        </w:ins>
        <w:del w:id="1329" w:author="Gerard" w:date="2015-03-21T10:54:00Z">
          <w:r w:rsidR="008D52AD" w:rsidDel="00541E56">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85pt;height:10.7pt" o:ole="">
            <v:imagedata r:id="rId1555" o:title=""/>
          </v:shape>
          <o:OLEObject Type="Embed" ProgID="Equation.DSMT4" ShapeID="_x0000_i1795" DrawAspect="Content" ObjectID="_1366280374" r:id="rId1556"/>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7pt;height:19.25pt" o:ole="">
            <v:imagedata r:id="rId1557" o:title=""/>
          </v:shape>
          <o:OLEObject Type="Embed" ProgID="Equation.DSMT4" ShapeID="_x0000_i1796" DrawAspect="Content" ObjectID="_1366280375" r:id="rId1558"/>
        </w:object>
      </w:r>
      <w:r>
        <w:t xml:space="preserve"> as given in </w:t>
      </w:r>
      <w:r w:rsidR="001677E3">
        <w:fldChar w:fldCharType="begin"/>
      </w:r>
      <w:r w:rsidR="001677E3">
        <w:instrText xml:space="preserve"> GOTOBUTTON ZEqnNum269251  \* MERGEFORMAT </w:instrText>
      </w:r>
      <w:fldSimple w:instr=" REF ZEqnNum269251 \* Charformat \! \* MERGEFORMAT ">
        <w:r w:rsidR="00E3755C">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E3755C">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7pt;height:77pt" o:ole="">
            <v:imagedata r:id="rId1559" o:title=""/>
          </v:shape>
          <o:OLEObject Type="Embed" ProgID="Equation.DSMT4" ShapeID="_x0000_i1797" DrawAspect="Content" ObjectID="_1366280376" r:id="rId156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30" w:author="Gerard" w:date="2015-05-06T12:49:00Z">
          <w:r w:rsidR="00E3755C">
            <w:rPr>
              <w:noProof/>
            </w:rPr>
            <w:instrText>51</w:instrText>
          </w:r>
        </w:ins>
        <w:del w:id="1331" w:author="Gerard" w:date="2015-03-21T10:54:00Z">
          <w:r w:rsidR="008D52AD" w:rsidDel="00541E56">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7pt;height:19.95pt" o:ole="">
            <v:imagedata r:id="rId1561" o:title=""/>
          </v:shape>
          <o:OLEObject Type="Embed" ProgID="Equation.DSMT4" ShapeID="_x0000_i1798" DrawAspect="Content" ObjectID="_1366280377" r:id="rId1562"/>
        </w:object>
      </w:r>
      <w:r>
        <w:t xml:space="preserve"> is the skew-symmetric tensor whose dual vector is </w:t>
      </w:r>
      <w:r w:rsidR="00905817" w:rsidRPr="00905817">
        <w:rPr>
          <w:position w:val="-6"/>
        </w:rPr>
        <w:object w:dxaOrig="200" w:dyaOrig="220" w14:anchorId="6DA18B90">
          <v:shape id="_x0000_i1799" type="#_x0000_t75" style="width:10pt;height:10.7pt" o:ole="">
            <v:imagedata r:id="rId1563" o:title=""/>
          </v:shape>
          <o:OLEObject Type="Embed" ProgID="Equation.DSMT4" ShapeID="_x0000_i1799" DrawAspect="Content" ObjectID="_1366280378" r:id="rId1564"/>
        </w:object>
      </w:r>
      <w:r>
        <w:t xml:space="preserve"> and </w:t>
      </w:r>
      <w:r w:rsidR="00905817" w:rsidRPr="00905817">
        <w:rPr>
          <w:position w:val="-4"/>
        </w:rPr>
        <w:object w:dxaOrig="220" w:dyaOrig="260" w14:anchorId="48088CB0">
          <v:shape id="_x0000_i1800" type="#_x0000_t75" style="width:10.7pt;height:12.85pt" o:ole="">
            <v:imagedata r:id="rId1565" o:title=""/>
          </v:shape>
          <o:OLEObject Type="Embed" ProgID="Equation.DSMT4" ShapeID="_x0000_i1800" DrawAspect="Content" ObjectID="_1366280379" r:id="rId1566"/>
        </w:object>
      </w:r>
      <w:r>
        <w:t xml:space="preserve"> is the third-order permutation pseudo-tensor.  For a prescribed traction </w:t>
      </w:r>
      <w:r w:rsidR="00905817" w:rsidRPr="00905817">
        <w:rPr>
          <w:position w:val="-12"/>
        </w:rPr>
        <w:object w:dxaOrig="220" w:dyaOrig="380" w14:anchorId="47D0DC93">
          <v:shape id="_x0000_i1801" type="#_x0000_t75" style="width:10.7pt;height:19.25pt" o:ole="">
            <v:imagedata r:id="rId1567" o:title=""/>
          </v:shape>
          <o:OLEObject Type="Embed" ProgID="Equation.DSMT4" ShapeID="_x0000_i1801" DrawAspect="Content" ObjectID="_1366280380" r:id="rId1568"/>
        </w:object>
      </w:r>
      <w:r>
        <w:t xml:space="preserve"> as given in </w:t>
      </w:r>
      <w:r w:rsidR="001677E3">
        <w:fldChar w:fldCharType="begin"/>
      </w:r>
      <w:r w:rsidR="001677E3">
        <w:instrText xml:space="preserve"> GOTOBUTTON ZEqnNum641883  \* MERGEFORMAT </w:instrText>
      </w:r>
      <w:fldSimple w:instr=" REF ZEqnNum641883 \* Charformat \! \* MERGEFORMAT ">
        <w:r w:rsidR="00E3755C">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E3755C">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02" type="#_x0000_t75" style="width:290.85pt;height:81.25pt" o:ole="">
            <v:imagedata r:id="rId1569" o:title=""/>
          </v:shape>
          <o:OLEObject Type="Embed" ProgID="Equation.DSMT4" ShapeID="_x0000_i1802" DrawAspect="Content" ObjectID="_1366280381" r:id="rId157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32" w:author="Gerard" w:date="2015-05-06T12:49:00Z">
          <w:r w:rsidR="00E3755C">
            <w:rPr>
              <w:noProof/>
            </w:rPr>
            <w:instrText>52</w:instrText>
          </w:r>
        </w:ins>
        <w:del w:id="1333" w:author="Gerard" w:date="2015-03-21T10:54:00Z">
          <w:r w:rsidR="008D52AD" w:rsidDel="00541E56">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95pt;height:19.25pt" o:ole="">
            <v:imagedata r:id="rId1571" o:title=""/>
          </v:shape>
          <o:OLEObject Type="Embed" ProgID="Equation.DSMT4" ShapeID="_x0000_i1803" DrawAspect="Content" ObjectID="_1366280382" r:id="rId1572"/>
        </w:object>
      </w:r>
      <w:r>
        <w:t xml:space="preserve"> as given in </w:t>
      </w:r>
      <w:r w:rsidR="00DB161C">
        <w:fldChar w:fldCharType="begin"/>
      </w:r>
      <w:r w:rsidR="00DB161C">
        <w:instrText xml:space="preserve"> GOTOBUTTON ZEqnNum525838  \* MERGEFORMAT </w:instrText>
      </w:r>
      <w:fldSimple w:instr=" REF ZEqnNum525838 \* Charformat \! \* MERGEFORMAT ">
        <w:r w:rsidR="00E3755C">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E3755C">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04" type="#_x0000_t75" style="width:231.7pt;height:77pt" o:ole="">
            <v:imagedata r:id="rId1573" o:title=""/>
          </v:shape>
          <o:OLEObject Type="Embed" ProgID="Equation.DSMT4" ShapeID="_x0000_i1804" DrawAspect="Content" ObjectID="_1366280383" r:id="rId157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34" w:author="Gerard" w:date="2015-05-06T12:49:00Z">
          <w:r w:rsidR="00E3755C">
            <w:rPr>
              <w:noProof/>
            </w:rPr>
            <w:instrText>53</w:instrText>
          </w:r>
        </w:ins>
        <w:del w:id="1335" w:author="Gerard" w:date="2015-03-21T10:54:00Z">
          <w:r w:rsidR="008D52AD" w:rsidDel="00541E56">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336" w:name="_Toc176704845"/>
      <w:bookmarkStart w:id="1337"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1336"/>
      <w:bookmarkEnd w:id="1337"/>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05" type="#_x0000_t75" style="width:404.9pt;height:44.2pt" o:ole="">
            <v:imagedata r:id="rId1575" o:title=""/>
          </v:shape>
          <o:OLEObject Type="Embed" ProgID="Equation.DSMT4" ShapeID="_x0000_i1805" DrawAspect="Content" ObjectID="_1366280384" r:id="rId15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38" w:author="Gerard" w:date="2015-05-06T12:49:00Z">
          <w:r w:rsidR="00E3755C">
            <w:rPr>
              <w:noProof/>
            </w:rPr>
            <w:instrText>54</w:instrText>
          </w:r>
        </w:ins>
        <w:del w:id="1339" w:author="Gerard" w:date="2015-03-21T10:54:00Z">
          <w:r w:rsidR="008D52AD" w:rsidDel="00541E56">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1pt;height:14.25pt" o:ole="">
            <v:imagedata r:id="rId1577" o:title=""/>
          </v:shape>
          <o:OLEObject Type="Embed" ProgID="Equation.DSMT4" ShapeID="_x0000_i1806" DrawAspect="Content" ObjectID="_1366280385" r:id="rId1578"/>
        </w:object>
      </w:r>
      <w:r>
        <w:t xml:space="preserve"> is the virtual velocity of the solid, </w:t>
      </w:r>
      <w:r w:rsidR="00905817" w:rsidRPr="00905817">
        <w:rPr>
          <w:position w:val="-10"/>
        </w:rPr>
        <w:object w:dxaOrig="380" w:dyaOrig="320" w14:anchorId="04037FCB">
          <v:shape id="_x0000_i1807" type="#_x0000_t75" style="width:19.25pt;height:15.7pt" o:ole="">
            <v:imagedata r:id="rId1579" o:title=""/>
          </v:shape>
          <o:OLEObject Type="Embed" ProgID="Equation.DSMT4" ShapeID="_x0000_i1807" DrawAspect="Content" ObjectID="_1366280386" r:id="rId1580"/>
        </w:object>
      </w:r>
      <w:r>
        <w:t xml:space="preserve"> is the virtual effective fluid pressure, and </w:t>
      </w:r>
      <w:r w:rsidR="00905817" w:rsidRPr="00905817">
        <w:rPr>
          <w:position w:val="-6"/>
        </w:rPr>
        <w:object w:dxaOrig="320" w:dyaOrig="279" w14:anchorId="240DB4FD">
          <v:shape id="_x0000_i1808" type="#_x0000_t75" style="width:15.7pt;height:14.25pt" o:ole="">
            <v:imagedata r:id="rId1581" o:title=""/>
          </v:shape>
          <o:OLEObject Type="Embed" ProgID="Equation.DSMT4" ShapeID="_x0000_i1808" DrawAspect="Content" ObjectID="_1366280387" r:id="rId1582"/>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pt;height:14.25pt" o:ole="">
            <v:imagedata r:id="rId1583" o:title=""/>
          </v:shape>
          <o:OLEObject Type="Embed" ProgID="Equation.DSMT4" ShapeID="_x0000_i1809" DrawAspect="Content" ObjectID="_1366280388" r:id="rId1584"/>
        </w:object>
      </w:r>
      <w:r>
        <w:t xml:space="preserve"> represents the mixture domain in the spatial frame and </w:t>
      </w:r>
      <w:r w:rsidR="00905817" w:rsidRPr="00905817">
        <w:rPr>
          <w:position w:val="-6"/>
        </w:rPr>
        <w:object w:dxaOrig="300" w:dyaOrig="279" w14:anchorId="291A54F1">
          <v:shape id="_x0000_i1810" type="#_x0000_t75" style="width:14.95pt;height:14.25pt" o:ole="">
            <v:imagedata r:id="rId1585" o:title=""/>
          </v:shape>
          <o:OLEObject Type="Embed" ProgID="Equation.DSMT4" ShapeID="_x0000_i1810" DrawAspect="Content" ObjectID="_1366280389" r:id="rId1586"/>
        </w:object>
      </w:r>
      <w:r>
        <w:t xml:space="preserve"> is an elemental mixture volume in </w:t>
      </w:r>
      <w:r w:rsidR="00905817" w:rsidRPr="00905817">
        <w:rPr>
          <w:position w:val="-6"/>
        </w:rPr>
        <w:object w:dxaOrig="200" w:dyaOrig="279" w14:anchorId="4CF1B120">
          <v:shape id="_x0000_i1811" type="#_x0000_t75" style="width:10pt;height:14.25pt" o:ole="">
            <v:imagedata r:id="rId1587" o:title=""/>
          </v:shape>
          <o:OLEObject Type="Embed" ProgID="Equation.DSMT4" ShapeID="_x0000_i1811" DrawAspect="Content" ObjectID="_1366280390" r:id="rId1588"/>
        </w:object>
      </w:r>
      <w:r>
        <w:t xml:space="preserve">. In the last integral of </w:t>
      </w:r>
      <w:r w:rsidR="00905817" w:rsidRPr="00905817">
        <w:rPr>
          <w:position w:val="-6"/>
        </w:rPr>
        <w:object w:dxaOrig="420" w:dyaOrig="279" w14:anchorId="3D26C69B">
          <v:shape id="_x0000_i1812" type="#_x0000_t75" style="width:20.65pt;height:14.25pt" o:ole="">
            <v:imagedata r:id="rId1589" o:title=""/>
          </v:shape>
          <o:OLEObject Type="Embed" ProgID="Equation.DSMT4" ShapeID="_x0000_i1812" DrawAspect="Content" ObjectID="_1366280391" r:id="rId1590"/>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13" type="#_x0000_t75" style="width:203.15pt;height:36.35pt" o:ole="">
            <v:imagedata r:id="rId1591" o:title=""/>
          </v:shape>
          <o:OLEObject Type="Embed" ProgID="Equation.DSMT4" ShapeID="_x0000_i1813" DrawAspect="Content" ObjectID="_1366280392" r:id="rId15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40" w:author="Gerard" w:date="2015-05-06T12:49:00Z">
          <w:r w:rsidR="00E3755C">
            <w:rPr>
              <w:noProof/>
            </w:rPr>
            <w:instrText>55</w:instrText>
          </w:r>
        </w:ins>
        <w:del w:id="1341" w:author="Gerard" w:date="2015-03-21T10:54:00Z">
          <w:r w:rsidR="008D52AD" w:rsidDel="00541E56">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85pt;height:19.25pt" o:ole="">
            <v:imagedata r:id="rId1593" o:title=""/>
          </v:shape>
          <o:OLEObject Type="Embed" ProgID="Equation.DSMT4" ShapeID="_x0000_i1814" DrawAspect="Content" ObjectID="_1366280393" r:id="rId1594"/>
        </w:object>
      </w:r>
      <w:r>
        <w:t xml:space="preserve"> is the material time derivative of a scalar function </w:t>
      </w:r>
      <w:r w:rsidR="00905817" w:rsidRPr="00905817">
        <w:rPr>
          <w:position w:val="-10"/>
        </w:rPr>
        <w:object w:dxaOrig="240" w:dyaOrig="320" w14:anchorId="5CCB554F">
          <v:shape id="_x0000_i1815" type="#_x0000_t75" style="width:12.1pt;height:15.7pt" o:ole="">
            <v:imagedata r:id="rId1595" o:title=""/>
          </v:shape>
          <o:OLEObject Type="Embed" ProgID="Equation.DSMT4" ShapeID="_x0000_i1815" DrawAspect="Content" ObjectID="_1366280394" r:id="rId1596"/>
        </w:object>
      </w:r>
      <w:r>
        <w:t xml:space="preserve"> in the spatial frame, following the solid. Similarly, note that </w:t>
      </w:r>
      <w:r w:rsidR="00905817" w:rsidRPr="00905817">
        <w:rPr>
          <w:position w:val="-16"/>
        </w:rPr>
        <w:object w:dxaOrig="2240" w:dyaOrig="440" w14:anchorId="4DEA6AB3">
          <v:shape id="_x0000_i1816" type="#_x0000_t75" style="width:111.9pt;height:22.1pt" o:ole="">
            <v:imagedata r:id="rId1597" o:title=""/>
          </v:shape>
          <o:OLEObject Type="Embed" ProgID="Equation.DSMT4" ShapeID="_x0000_i1816" DrawAspect="Content" ObjectID="_1366280395" r:id="rId1598"/>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17" type="#_x0000_t75" style="width:91.95pt;height:19.25pt" o:ole="">
            <v:imagedata r:id="rId1599" o:title=""/>
          </v:shape>
          <o:OLEObject Type="Embed" ProgID="Equation.DSMT4" ShapeID="_x0000_i1817" DrawAspect="Content" ObjectID="_1366280396" r:id="rId1600"/>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18" type="#_x0000_t75" style="width:424.15pt;height:62pt" o:ole="">
            <v:imagedata r:id="rId1601" o:title=""/>
          </v:shape>
          <o:OLEObject Type="Embed" ProgID="Equation.DSMT4" ShapeID="_x0000_i1818" DrawAspect="Content" ObjectID="_1366280397" r:id="rId1602"/>
        </w:object>
      </w:r>
      <w:r>
        <w:tab/>
      </w:r>
      <w:r>
        <w:fldChar w:fldCharType="begin"/>
      </w:r>
      <w:r>
        <w:instrText xml:space="preserve"> MACROBUTTON MTPlaceRef \* MERGEFORMAT </w:instrText>
      </w:r>
      <w:fldSimple w:instr=" SEQ MTEqn \h \* MERGEFORMAT "/>
      <w:bookmarkStart w:id="1342" w:name="ZEqnNum588916"/>
      <w:r>
        <w:instrText>(</w:instrText>
      </w:r>
      <w:fldSimple w:instr=" SEQ MTSec \c \* Arabic \* MERGEFORMAT ">
        <w:r w:rsidR="00E3755C">
          <w:rPr>
            <w:noProof/>
          </w:rPr>
          <w:instrText>3</w:instrText>
        </w:r>
      </w:fldSimple>
      <w:r>
        <w:instrText>.</w:instrText>
      </w:r>
      <w:fldSimple w:instr=" SEQ MTEqn \c \* Arabic \* MERGEFORMAT ">
        <w:ins w:id="1343" w:author="Gerard" w:date="2015-05-06T12:49:00Z">
          <w:r w:rsidR="00E3755C">
            <w:rPr>
              <w:noProof/>
            </w:rPr>
            <w:instrText>56</w:instrText>
          </w:r>
        </w:ins>
        <w:del w:id="1344" w:author="Gerard" w:date="2015-03-21T10:54:00Z">
          <w:r w:rsidR="008D52AD" w:rsidDel="00541E56">
            <w:rPr>
              <w:noProof/>
            </w:rPr>
            <w:delInstrText>55</w:delInstrText>
          </w:r>
        </w:del>
      </w:fldSimple>
      <w:r>
        <w:instrText>)</w:instrText>
      </w:r>
      <w:bookmarkEnd w:id="1342"/>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7.8pt;height:19.25pt" o:ole="">
            <v:imagedata r:id="rId1603" o:title=""/>
          </v:shape>
          <o:OLEObject Type="Embed" ProgID="Equation.DSMT4" ShapeID="_x0000_i1819" DrawAspect="Content" ObjectID="_1366280398" r:id="rId1604"/>
        </w:object>
      </w:r>
      <w:r>
        <w:t xml:space="preserve"> being evaluated on the domain’s boundary surface </w:t>
      </w:r>
      <w:r w:rsidR="00905817" w:rsidRPr="00905817">
        <w:rPr>
          <w:position w:val="-6"/>
        </w:rPr>
        <w:object w:dxaOrig="320" w:dyaOrig="279" w14:anchorId="2E52722F">
          <v:shape id="_x0000_i1820" type="#_x0000_t75" style="width:15.7pt;height:14.25pt" o:ole="">
            <v:imagedata r:id="rId1605" o:title=""/>
          </v:shape>
          <o:OLEObject Type="Embed" ProgID="Equation.DSMT4" ShapeID="_x0000_i1820" DrawAspect="Content" ObjectID="_1366280399" r:id="rId1606"/>
        </w:object>
      </w:r>
      <w:r>
        <w:t xml:space="preserve">. In the first expression </w:t>
      </w:r>
      <w:r w:rsidR="00905817" w:rsidRPr="00905817">
        <w:rPr>
          <w:position w:val="-16"/>
        </w:rPr>
        <w:object w:dxaOrig="2900" w:dyaOrig="440" w14:anchorId="25B0D946">
          <v:shape id="_x0000_i1821" type="#_x0000_t75" style="width:144.7pt;height:22.1pt" o:ole="">
            <v:imagedata r:id="rId1607" o:title=""/>
          </v:shape>
          <o:OLEObject Type="Embed" ProgID="Equation.DSMT4" ShapeID="_x0000_i1821" DrawAspect="Content" ObjectID="_1366280400" r:id="rId1608"/>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pt;height:10.7pt" o:ole="">
            <v:imagedata r:id="rId1609" o:title=""/>
          </v:shape>
          <o:OLEObject Type="Embed" ProgID="Equation.DSMT4" ShapeID="_x0000_i1822" DrawAspect="Content" ObjectID="_1366280401" r:id="rId1610"/>
        </w:object>
      </w:r>
      <w:r>
        <w:t xml:space="preserve">, </w:t>
      </w:r>
      <w:r w:rsidR="00905817" w:rsidRPr="00905817">
        <w:rPr>
          <w:position w:val="-10"/>
        </w:rPr>
        <w:object w:dxaOrig="240" w:dyaOrig="320" w14:anchorId="57EB5BDB">
          <v:shape id="_x0000_i1823" type="#_x0000_t75" style="width:12.1pt;height:15.7pt" o:ole="">
            <v:imagedata r:id="rId1611" o:title=""/>
          </v:shape>
          <o:OLEObject Type="Embed" ProgID="Equation.DSMT4" ShapeID="_x0000_i1823" DrawAspect="Content" ObjectID="_1366280402" r:id="rId1612"/>
        </w:object>
      </w:r>
      <w:r>
        <w:t xml:space="preserve"> and </w:t>
      </w:r>
      <w:r w:rsidR="00905817" w:rsidRPr="00905817">
        <w:rPr>
          <w:position w:val="-6"/>
        </w:rPr>
        <w:object w:dxaOrig="180" w:dyaOrig="279" w14:anchorId="6FF4B16D">
          <v:shape id="_x0000_i1824" type="#_x0000_t75" style="width:9.25pt;height:14.25pt" o:ole="">
            <v:imagedata r:id="rId1613" o:title=""/>
          </v:shape>
          <o:OLEObject Type="Embed" ProgID="Equation.DSMT4" ShapeID="_x0000_i1824" DrawAspect="Content" ObjectID="_1366280403" r:id="rId1614"/>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25" type="#_x0000_t75" style="width:220.3pt;height:19.95pt" o:ole="">
            <v:imagedata r:id="rId1615" o:title=""/>
          </v:shape>
          <o:OLEObject Type="Embed" ProgID="Equation.DSMT4" ShapeID="_x0000_i1825" DrawAspect="Content" ObjectID="_1366280404" r:id="rId16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45" w:author="Gerard" w:date="2015-05-06T12:49:00Z">
          <w:r w:rsidR="00E3755C">
            <w:rPr>
              <w:noProof/>
            </w:rPr>
            <w:instrText>57</w:instrText>
          </w:r>
        </w:ins>
        <w:del w:id="1346" w:author="Gerard" w:date="2015-03-21T10:54:00Z">
          <w:r w:rsidR="008D52AD" w:rsidDel="00541E56">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25pt;height:19.95pt" o:ole="">
            <v:imagedata r:id="rId1617" o:title=""/>
          </v:shape>
          <o:OLEObject Type="Embed" ProgID="Equation.DSMT4" ShapeID="_x0000_i1826" DrawAspect="Content" ObjectID="_1366280405" r:id="rId1618"/>
        </w:object>
      </w:r>
      <w:r>
        <w:t xml:space="preserve">, </w:t>
      </w:r>
      <w:r w:rsidR="00905817" w:rsidRPr="00905817">
        <w:rPr>
          <w:position w:val="-14"/>
        </w:rPr>
        <w:object w:dxaOrig="840" w:dyaOrig="400" w14:anchorId="1A8A6B9E">
          <v:shape id="_x0000_i1827" type="#_x0000_t75" style="width:42.05pt;height:19.95pt" o:ole="">
            <v:imagedata r:id="rId1619" o:title=""/>
          </v:shape>
          <o:OLEObject Type="Embed" ProgID="Equation.DSMT4" ShapeID="_x0000_i1827" DrawAspect="Content" ObjectID="_1366280406" r:id="rId1620"/>
        </w:object>
      </w:r>
      <w:r>
        <w:t xml:space="preserve"> represents the directional derivative of </w:t>
      </w:r>
      <w:r w:rsidR="00905817" w:rsidRPr="00905817">
        <w:rPr>
          <w:position w:val="-10"/>
        </w:rPr>
        <w:object w:dxaOrig="240" w:dyaOrig="320" w14:anchorId="62270671">
          <v:shape id="_x0000_i1828" type="#_x0000_t75" style="width:12.1pt;height:15.7pt" o:ole="">
            <v:imagedata r:id="rId1621" o:title=""/>
          </v:shape>
          <o:OLEObject Type="Embed" ProgID="Equation.DSMT4" ShapeID="_x0000_i1828" DrawAspect="Content" ObjectID="_1366280407" r:id="rId1622"/>
        </w:object>
      </w:r>
      <w:r>
        <w:t xml:space="preserve"> along </w:t>
      </w:r>
      <w:r w:rsidR="00905817" w:rsidRPr="00905817">
        <w:rPr>
          <w:position w:val="-10"/>
        </w:rPr>
        <w:object w:dxaOrig="340" w:dyaOrig="320" w14:anchorId="768E5263">
          <v:shape id="_x0000_i1829" type="#_x0000_t75" style="width:17.1pt;height:15.7pt" o:ole="">
            <v:imagedata r:id="rId1623" o:title=""/>
          </v:shape>
          <o:OLEObject Type="Embed" ProgID="Equation.DSMT4" ShapeID="_x0000_i1829" DrawAspect="Content" ObjectID="_1366280408" r:id="rId1624"/>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347"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1pt;height:19.25pt" o:ole="">
            <v:imagedata r:id="rId1625" o:title=""/>
          </v:shape>
          <o:OLEObject Type="Embed" ProgID="Equation.DSMT4" ShapeID="_x0000_i1830" DrawAspect="Content" ObjectID="_1366280409" r:id="rId1626"/>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348"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31" type="#_x0000_t75" style="width:424.85pt;height:34.2pt" o:ole="">
            <v:imagedata r:id="rId1627" o:title=""/>
          </v:shape>
          <o:OLEObject Type="Embed" ProgID="Equation.DSMT4" ShapeID="_x0000_i1831" DrawAspect="Content" ObjectID="_1366280410" r:id="rId1628"/>
        </w:object>
      </w:r>
      <w:r>
        <w:t>,</w:t>
      </w:r>
      <w:r>
        <w:tab/>
      </w:r>
      <w:r>
        <w:fldChar w:fldCharType="begin"/>
      </w:r>
      <w:r>
        <w:instrText xml:space="preserve"> MACROBUTTON MTPlaceRef \* MERGEFORMAT </w:instrText>
      </w:r>
      <w:fldSimple w:instr=" SEQ MTEqn \h \* MERGEFORMAT "/>
      <w:bookmarkStart w:id="1349" w:name="ZEqnNum390398"/>
      <w:r>
        <w:instrText>(</w:instrText>
      </w:r>
      <w:fldSimple w:instr=" SEQ MTSec \c \* Arabic \* MERGEFORMAT ">
        <w:r w:rsidR="00E3755C">
          <w:rPr>
            <w:noProof/>
          </w:rPr>
          <w:instrText>3</w:instrText>
        </w:r>
      </w:fldSimple>
      <w:r>
        <w:instrText>.</w:instrText>
      </w:r>
      <w:fldSimple w:instr=" SEQ MTEqn \c \* Arabic \* MERGEFORMAT ">
        <w:ins w:id="1350" w:author="Gerard" w:date="2015-05-06T12:49:00Z">
          <w:r w:rsidR="00E3755C">
            <w:rPr>
              <w:noProof/>
            </w:rPr>
            <w:instrText>58</w:instrText>
          </w:r>
        </w:ins>
        <w:del w:id="1351" w:author="Gerard" w:date="2015-03-21T10:54:00Z">
          <w:r w:rsidR="008D52AD" w:rsidDel="00541E56">
            <w:rPr>
              <w:noProof/>
            </w:rPr>
            <w:delInstrText>57</w:delInstrText>
          </w:r>
        </w:del>
      </w:fldSimple>
      <w:r>
        <w:instrText>)</w:instrText>
      </w:r>
      <w:bookmarkEnd w:id="1349"/>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2.1pt;height:12.85pt" o:ole="">
            <v:imagedata r:id="rId1629" o:title=""/>
          </v:shape>
          <o:OLEObject Type="Embed" ProgID="Equation.DSMT4" ShapeID="_x0000_i1832" DrawAspect="Content" ObjectID="_1366280411" r:id="rId1630"/>
        </w:object>
      </w:r>
      <w:r>
        <w:t xml:space="preserve"> represents the mixture domain in the material frame, </w:t>
      </w:r>
      <w:r w:rsidR="00905817" w:rsidRPr="00905817">
        <w:rPr>
          <w:position w:val="-6"/>
        </w:rPr>
        <w:object w:dxaOrig="380" w:dyaOrig="279" w14:anchorId="2DABF192">
          <v:shape id="_x0000_i1833" type="#_x0000_t75" style="width:19.25pt;height:14.25pt" o:ole="">
            <v:imagedata r:id="rId1631" o:title=""/>
          </v:shape>
          <o:OLEObject Type="Embed" ProgID="Equation.DSMT4" ShapeID="_x0000_i1833" DrawAspect="Content" ObjectID="_1366280412" r:id="rId1632"/>
        </w:object>
      </w:r>
      <w:r>
        <w:t xml:space="preserve"> is an elemental mixture volume in </w:t>
      </w:r>
      <w:r w:rsidR="00905817" w:rsidRPr="00905817">
        <w:rPr>
          <w:position w:val="-4"/>
        </w:rPr>
        <w:object w:dxaOrig="240" w:dyaOrig="260" w14:anchorId="3F5717D0">
          <v:shape id="_x0000_i1834" type="#_x0000_t75" style="width:12.1pt;height:12.85pt" o:ole="">
            <v:imagedata r:id="rId1633" o:title=""/>
          </v:shape>
          <o:OLEObject Type="Embed" ProgID="Equation.DSMT4" ShapeID="_x0000_i1834" DrawAspect="Content" ObjectID="_1366280413" r:id="rId1634"/>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35" type="#_x0000_t75" style="width:94.8pt;height:76.3pt" o:ole="">
            <v:imagedata r:id="rId1635" o:title=""/>
          </v:shape>
          <o:OLEObject Type="Embed" ProgID="Equation.DSMT4" ShapeID="_x0000_i1835" DrawAspect="Content" ObjectID="_1366280414" r:id="rId1636"/>
        </w:object>
      </w:r>
      <w:r>
        <w:tab/>
      </w:r>
      <w:r>
        <w:fldChar w:fldCharType="begin"/>
      </w:r>
      <w:r>
        <w:instrText xml:space="preserve"> MACROBUTTON MTPlaceRef \* MERGEFORMAT </w:instrText>
      </w:r>
      <w:fldSimple w:instr=" SEQ MTEqn \h \* MERGEFORMAT "/>
      <w:bookmarkStart w:id="1352" w:name="ZEqnNum587890"/>
      <w:r>
        <w:instrText>(</w:instrText>
      </w:r>
      <w:fldSimple w:instr=" SEQ MTSec \c \* Arabic \* MERGEFORMAT ">
        <w:r w:rsidR="00E3755C">
          <w:rPr>
            <w:noProof/>
          </w:rPr>
          <w:instrText>3</w:instrText>
        </w:r>
      </w:fldSimple>
      <w:r>
        <w:instrText>.</w:instrText>
      </w:r>
      <w:fldSimple w:instr=" SEQ MTEqn \c \* Arabic \* MERGEFORMAT ">
        <w:ins w:id="1353" w:author="Gerard" w:date="2015-05-06T12:49:00Z">
          <w:r w:rsidR="00E3755C">
            <w:rPr>
              <w:noProof/>
            </w:rPr>
            <w:instrText>59</w:instrText>
          </w:r>
        </w:ins>
        <w:del w:id="1354" w:author="Gerard" w:date="2015-03-21T10:54:00Z">
          <w:r w:rsidR="008D52AD" w:rsidDel="00541E56">
            <w:rPr>
              <w:noProof/>
            </w:rPr>
            <w:delInstrText>58</w:delInstrText>
          </w:r>
        </w:del>
      </w:fldSimple>
      <w:r>
        <w:instrText>)</w:instrText>
      </w:r>
      <w:bookmarkEnd w:id="1352"/>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pt;height:14.25pt" o:ole="">
            <v:imagedata r:id="rId1637" o:title=""/>
          </v:shape>
          <o:OLEObject Type="Embed" ProgID="Equation.DSMT4" ShapeID="_x0000_i1836" DrawAspect="Content" ObjectID="_1366280415" r:id="rId1638"/>
        </w:object>
      </w:r>
      <w:r>
        <w:t xml:space="preserve">, and material flux vectors </w:t>
      </w:r>
      <w:r w:rsidR="00905817" w:rsidRPr="00905817">
        <w:rPr>
          <w:position w:val="-6"/>
        </w:rPr>
        <w:object w:dxaOrig="320" w:dyaOrig="279" w14:anchorId="76F1BC35">
          <v:shape id="_x0000_i1837" type="#_x0000_t75" style="width:15.7pt;height:14.25pt" o:ole="">
            <v:imagedata r:id="rId1639" o:title=""/>
          </v:shape>
          <o:OLEObject Type="Embed" ProgID="Equation.DSMT4" ShapeID="_x0000_i1837" DrawAspect="Content" ObjectID="_1366280416" r:id="rId1640"/>
        </w:object>
      </w:r>
      <w:r>
        <w:t xml:space="preserve"> and </w:t>
      </w:r>
      <w:r w:rsidR="00905817" w:rsidRPr="00905817">
        <w:rPr>
          <w:position w:val="-6"/>
        </w:rPr>
        <w:object w:dxaOrig="200" w:dyaOrig="279" w14:anchorId="77EC1D3A">
          <v:shape id="_x0000_i1838" type="#_x0000_t75" style="width:10pt;height:14.25pt" o:ole="">
            <v:imagedata r:id="rId1641" o:title=""/>
          </v:shape>
          <o:OLEObject Type="Embed" ProgID="Equation.DSMT4" ShapeID="_x0000_i1838" DrawAspect="Content" ObjectID="_1366280417" r:id="rId1642"/>
        </w:object>
      </w:r>
      <w:r>
        <w:t xml:space="preserve">, are respectively related to </w:t>
      </w:r>
      <w:r w:rsidR="00905817" w:rsidRPr="00905817">
        <w:rPr>
          <w:position w:val="-6"/>
        </w:rPr>
        <w:object w:dxaOrig="220" w:dyaOrig="220" w14:anchorId="7CAC764C">
          <v:shape id="_x0000_i1839" type="#_x0000_t75" style="width:10.7pt;height:10.7pt" o:ole="">
            <v:imagedata r:id="rId1643" o:title=""/>
          </v:shape>
          <o:OLEObject Type="Embed" ProgID="Equation.DSMT4" ShapeID="_x0000_i1839" DrawAspect="Content" ObjectID="_1366280418" r:id="rId1644"/>
        </w:object>
      </w:r>
      <w:r>
        <w:t xml:space="preserve">, </w:t>
      </w:r>
      <w:r w:rsidR="00905817" w:rsidRPr="00905817">
        <w:rPr>
          <w:position w:val="-6"/>
        </w:rPr>
        <w:object w:dxaOrig="260" w:dyaOrig="220" w14:anchorId="319A4004">
          <v:shape id="_x0000_i1840" type="#_x0000_t75" style="width:12.85pt;height:10.7pt" o:ole="">
            <v:imagedata r:id="rId1645" o:title=""/>
          </v:shape>
          <o:OLEObject Type="Embed" ProgID="Equation.DSMT4" ShapeID="_x0000_i1840" DrawAspect="Content" ObjectID="_1366280419" r:id="rId1646"/>
        </w:object>
      </w:r>
      <w:r>
        <w:t xml:space="preserve"> and </w:t>
      </w:r>
      <w:r w:rsidR="00905817" w:rsidRPr="00905817">
        <w:rPr>
          <w:position w:val="-10"/>
        </w:rPr>
        <w:object w:dxaOrig="160" w:dyaOrig="320" w14:anchorId="1036A024">
          <v:shape id="_x0000_i1841" type="#_x0000_t75" style="width:7.85pt;height:15.7pt" o:ole="">
            <v:imagedata r:id="rId1647" o:title=""/>
          </v:shape>
          <o:OLEObject Type="Embed" ProgID="Equation.DSMT4" ShapeID="_x0000_i1841" DrawAspect="Content" ObjectID="_1366280420" r:id="rId1648"/>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355" w:author="Gerard" w:date="2015-05-06T12:49:00Z"/>
      <w:r w:rsidR="00153375">
        <w:fldChar w:fldCharType="separate"/>
      </w:r>
      <w:r w:rsidR="00214E15">
        <w:rPr>
          <w:noProof/>
        </w:rPr>
        <w:t>1</w:t>
      </w:r>
      <w:r w:rsidR="00153375">
        <w:rPr>
          <w:noProof/>
        </w:rPr>
        <w:fldChar w:fldCharType="end"/>
      </w:r>
      <w:r w:rsidR="00A56950">
        <w:rPr>
          <w:noProof/>
        </w:rPr>
        <w:t xml:space="preserve">, </w:t>
      </w:r>
      <w:r w:rsidR="00153375">
        <w:fldChar w:fldCharType="begin"/>
      </w:r>
      <w:r w:rsidR="00153375">
        <w:instrText xml:space="preserve"> HYPERLINK \l "_ENREF_29" \o "Marsden, 1994 #7" </w:instrText>
      </w:r>
      <w:ins w:id="1356" w:author="Gerard" w:date="2015-05-06T12:49:00Z"/>
      <w:r w:rsidR="00153375">
        <w:fldChar w:fldCharType="separate"/>
      </w:r>
      <w:r w:rsidR="00214E15">
        <w:rPr>
          <w:noProof/>
        </w:rPr>
        <w:t>29</w:t>
      </w:r>
      <w:r w:rsidR="00153375">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1357" w:author="Gerard" w:date="2015-05-06T12:49:00Z">
          <w:r w:rsidR="00E3755C">
            <w:instrText>(3.59)</w:instrText>
          </w:r>
        </w:ins>
        <w:del w:id="1358" w:author="Gerard" w:date="2015-03-21T10:54:00Z">
          <w:r w:rsidR="008D52AD" w:rsidDel="00541E56">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E3755C">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42" type="#_x0000_t75" style="width:216.7pt;height:76.3pt" o:ole="">
            <v:imagedata r:id="rId1649" o:title=""/>
          </v:shape>
          <o:OLEObject Type="Embed" ProgID="Equation.DSMT4" ShapeID="_x0000_i1842" DrawAspect="Content" ObjectID="_1366280421" r:id="rId165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59" w:author="Gerard" w:date="2015-05-06T12:49:00Z">
          <w:r w:rsidR="00E3755C">
            <w:rPr>
              <w:noProof/>
            </w:rPr>
            <w:instrText>60</w:instrText>
          </w:r>
        </w:ins>
        <w:del w:id="1360" w:author="Gerard" w:date="2015-03-21T10:54:00Z">
          <w:r w:rsidR="008D52AD" w:rsidDel="00541E56">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25pt;height:14.95pt" o:ole="">
            <v:imagedata r:id="rId1651" o:title=""/>
          </v:shape>
          <o:OLEObject Type="Embed" ProgID="Equation.DSMT4" ShapeID="_x0000_i1843" DrawAspect="Content" ObjectID="_1366280422" r:id="rId1652"/>
        </w:object>
      </w:r>
      <w:r>
        <w:t xml:space="preserve"> and </w:t>
      </w:r>
      <w:r w:rsidR="00905817" w:rsidRPr="00905817">
        <w:rPr>
          <w:position w:val="-4"/>
        </w:rPr>
        <w:object w:dxaOrig="240" w:dyaOrig="260" w14:anchorId="5FD7E965">
          <v:shape id="_x0000_i1844" type="#_x0000_t75" style="width:12.1pt;height:12.85pt" o:ole="">
            <v:imagedata r:id="rId1653" o:title=""/>
          </v:shape>
          <o:OLEObject Type="Embed" ProgID="Equation.DSMT4" ShapeID="_x0000_i1844" DrawAspect="Content" ObjectID="_1366280423" r:id="rId1654"/>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7pt;height:14.95pt" o:ole="">
            <v:imagedata r:id="rId1655" o:title=""/>
          </v:shape>
          <o:OLEObject Type="Embed" ProgID="Equation.DSMT4" ShapeID="_x0000_i1845" DrawAspect="Content" ObjectID="_1366280424" r:id="rId1656"/>
        </w:object>
      </w:r>
      <w:r>
        <w:t xml:space="preserve"> and </w:t>
      </w:r>
      <w:r w:rsidR="00905817" w:rsidRPr="00905817">
        <w:rPr>
          <w:position w:val="-6"/>
        </w:rPr>
        <w:object w:dxaOrig="200" w:dyaOrig="279" w14:anchorId="670105C4">
          <v:shape id="_x0000_i1846" type="#_x0000_t75" style="width:10pt;height:14.25pt" o:ole="">
            <v:imagedata r:id="rId1657" o:title=""/>
          </v:shape>
          <o:OLEObject Type="Embed" ProgID="Equation.DSMT4" ShapeID="_x0000_i1846" DrawAspect="Content" ObjectID="_1366280425" r:id="rId1658"/>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47" type="#_x0000_t75" style="width:91.95pt;height:37.8pt" o:ole="">
            <v:imagedata r:id="rId1659" o:title=""/>
          </v:shape>
          <o:OLEObject Type="Embed" ProgID="Equation.DSMT4" ShapeID="_x0000_i1847" DrawAspect="Content" ObjectID="_1366280426" r:id="rId1660"/>
        </w:object>
      </w:r>
      <w:r>
        <w:tab/>
      </w:r>
      <w:r>
        <w:fldChar w:fldCharType="begin"/>
      </w:r>
      <w:r>
        <w:instrText xml:space="preserve"> MACROBUTTON MTPlaceRef \* MERGEFORMAT </w:instrText>
      </w:r>
      <w:fldSimple w:instr=" SEQ MTEqn \h \* MERGEFORMAT "/>
      <w:bookmarkStart w:id="1361" w:name="ZEqnNum709663"/>
      <w:r>
        <w:instrText>(</w:instrText>
      </w:r>
      <w:fldSimple w:instr=" SEQ MTSec \c \* Arabic \* MERGEFORMAT ">
        <w:r w:rsidR="00E3755C">
          <w:rPr>
            <w:noProof/>
          </w:rPr>
          <w:instrText>3</w:instrText>
        </w:r>
      </w:fldSimple>
      <w:r>
        <w:instrText>.</w:instrText>
      </w:r>
      <w:fldSimple w:instr=" SEQ MTEqn \c \* Arabic \* MERGEFORMAT ">
        <w:ins w:id="1362" w:author="Gerard" w:date="2015-05-06T12:49:00Z">
          <w:r w:rsidR="00E3755C">
            <w:rPr>
              <w:noProof/>
            </w:rPr>
            <w:instrText>61</w:instrText>
          </w:r>
        </w:ins>
        <w:del w:id="1363" w:author="Gerard" w:date="2015-03-21T10:54:00Z">
          <w:r w:rsidR="008D52AD" w:rsidDel="00541E56">
            <w:rPr>
              <w:noProof/>
            </w:rPr>
            <w:delInstrText>60</w:delInstrText>
          </w:r>
        </w:del>
      </w:fldSimple>
      <w:r>
        <w:instrText>)</w:instrText>
      </w:r>
      <w:bookmarkEnd w:id="1361"/>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1pt;height:19.25pt" o:ole="">
            <v:imagedata r:id="rId1661" o:title=""/>
          </v:shape>
          <o:OLEObject Type="Embed" ProgID="Equation.DSMT4" ShapeID="_x0000_i1848" DrawAspect="Content" ObjectID="_1366280427" r:id="rId1662"/>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7pt;height:12.85pt" o:ole="">
            <v:imagedata r:id="rId1663" o:title=""/>
          </v:shape>
          <o:OLEObject Type="Embed" ProgID="Equation.DSMT4" ShapeID="_x0000_i1849" DrawAspect="Content" ObjectID="_1366280428" r:id="rId1664"/>
        </w:object>
      </w:r>
      <w:r>
        <w:t xml:space="preserve"> and </w:t>
      </w:r>
      <w:r w:rsidR="00905817" w:rsidRPr="00905817">
        <w:rPr>
          <w:position w:val="-4"/>
        </w:rPr>
        <w:object w:dxaOrig="260" w:dyaOrig="240" w14:anchorId="735F5F34">
          <v:shape id="_x0000_i1850" type="#_x0000_t75" style="width:12.85pt;height:12.1pt" o:ole="">
            <v:imagedata r:id="rId1665" o:title=""/>
          </v:shape>
          <o:OLEObject Type="Embed" ProgID="Equation.DSMT4" ShapeID="_x0000_i1850" DrawAspect="Content" ObjectID="_1366280429" r:id="rId1666"/>
        </w:object>
      </w:r>
      <w:r>
        <w:t xml:space="preserve"> to the complete state of solid matrix strain (such as </w:t>
      </w:r>
      <w:r w:rsidR="00905817" w:rsidRPr="00905817">
        <w:rPr>
          <w:position w:val="-6"/>
        </w:rPr>
        <w:object w:dxaOrig="240" w:dyaOrig="279" w14:anchorId="795072E5">
          <v:shape id="_x0000_i1851" type="#_x0000_t75" style="width:12.1pt;height:14.25pt" o:ole="">
            <v:imagedata r:id="rId1667" o:title=""/>
          </v:shape>
          <o:OLEObject Type="Embed" ProgID="Equation.DSMT4" ShapeID="_x0000_i1851" DrawAspect="Content" ObjectID="_1366280430" r:id="rId1668"/>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6.3pt;height:22.1pt" o:ole="">
            <v:imagedata r:id="rId1669" o:title=""/>
          </v:shape>
          <o:OLEObject Type="Embed" ProgID="Equation.DSMT4" ShapeID="_x0000_i1852" DrawAspect="Content" ObjectID="_1366280431" r:id="rId1670"/>
        </w:object>
      </w:r>
      <w:r>
        <w:t xml:space="preserve">. Furthermore, it is assumed that the free solution diffusivity </w:t>
      </w:r>
      <w:r w:rsidR="00905817" w:rsidRPr="00905817">
        <w:rPr>
          <w:position w:val="-12"/>
        </w:rPr>
        <w:object w:dxaOrig="279" w:dyaOrig="360" w14:anchorId="527EB3C7">
          <v:shape id="_x0000_i1853" type="#_x0000_t75" style="width:14.25pt;height:19.25pt" o:ole="">
            <v:imagedata r:id="rId1671" o:title=""/>
          </v:shape>
          <o:OLEObject Type="Embed" ProgID="Equation.DSMT4" ShapeID="_x0000_i1853" DrawAspect="Content" ObjectID="_1366280432" r:id="rId1672"/>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7.8pt;height:19.25pt" o:ole="">
            <v:imagedata r:id="rId1673" o:title=""/>
          </v:shape>
          <o:OLEObject Type="Embed" ProgID="Equation.DSMT4" ShapeID="_x0000_i1854" DrawAspect="Content" ObjectID="_1366280433" r:id="rId1674"/>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E3755C">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pt;height:10.7pt" o:ole="">
            <v:imagedata r:id="rId1675" o:title=""/>
          </v:shape>
          <o:OLEObject Type="Embed" ProgID="Equation.DSMT4" ShapeID="_x0000_i1855" DrawAspect="Content" ObjectID="_1366280434" r:id="rId1676"/>
        </w:object>
      </w:r>
      <w:r>
        <w:t xml:space="preserve">, </w:t>
      </w:r>
      <w:r w:rsidR="00905817" w:rsidRPr="00905817">
        <w:rPr>
          <w:position w:val="-10"/>
        </w:rPr>
        <w:object w:dxaOrig="240" w:dyaOrig="320" w14:anchorId="05AFAEF7">
          <v:shape id="_x0000_i1856" type="#_x0000_t75" style="width:12.1pt;height:15.7pt" o:ole="">
            <v:imagedata r:id="rId1677" o:title=""/>
          </v:shape>
          <o:OLEObject Type="Embed" ProgID="Equation.DSMT4" ShapeID="_x0000_i1856" DrawAspect="Content" ObjectID="_1366280435" r:id="rId1678"/>
        </w:object>
      </w:r>
      <w:r>
        <w:t xml:space="preserve"> and </w:t>
      </w:r>
      <w:r w:rsidR="00905817" w:rsidRPr="00905817">
        <w:rPr>
          <w:position w:val="-6"/>
        </w:rPr>
        <w:object w:dxaOrig="180" w:dyaOrig="279" w14:anchorId="645BB943">
          <v:shape id="_x0000_i1857" type="#_x0000_t75" style="width:9.25pt;height:14.25pt" o:ole="">
            <v:imagedata r:id="rId1679" o:title=""/>
          </v:shape>
          <o:OLEObject Type="Embed" ProgID="Equation.DSMT4" ShapeID="_x0000_i1857" DrawAspect="Content" ObjectID="_1366280436" r:id="rId1680"/>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E3755C">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95pt;height:15.7pt" o:ole="">
            <v:imagedata r:id="rId1681" o:title=""/>
          </v:shape>
          <o:OLEObject Type="Embed" ProgID="Equation.DSMT4" ShapeID="_x0000_i1858" DrawAspect="Content" ObjectID="_1366280437" r:id="rId1682"/>
        </w:object>
      </w:r>
      <w:r>
        <w:t xml:space="preserve">, </w:t>
      </w:r>
      <w:r w:rsidR="00905817" w:rsidRPr="00905817">
        <w:rPr>
          <w:position w:val="-4"/>
        </w:rPr>
        <w:object w:dxaOrig="220" w:dyaOrig="260" w14:anchorId="42365E72">
          <v:shape id="_x0000_i1859" type="#_x0000_t75" style="width:10.7pt;height:12.85pt" o:ole="">
            <v:imagedata r:id="rId1683" o:title=""/>
          </v:shape>
          <o:OLEObject Type="Embed" ProgID="Equation.DSMT4" ShapeID="_x0000_i1859" DrawAspect="Content" ObjectID="_1366280438" r:id="rId1684"/>
        </w:object>
      </w:r>
      <w:r>
        <w:t xml:space="preserve">, </w:t>
      </w:r>
      <w:r w:rsidR="00905817" w:rsidRPr="00905817">
        <w:rPr>
          <w:position w:val="-6"/>
        </w:rPr>
        <w:object w:dxaOrig="200" w:dyaOrig="279" w14:anchorId="70CDEB81">
          <v:shape id="_x0000_i1860" type="#_x0000_t75" style="width:10pt;height:14.25pt" o:ole="">
            <v:imagedata r:id="rId1685" o:title=""/>
          </v:shape>
          <o:OLEObject Type="Embed" ProgID="Equation.DSMT4" ShapeID="_x0000_i1860" DrawAspect="Content" ObjectID="_1366280439" r:id="rId1686"/>
        </w:object>
      </w:r>
      <w:r>
        <w:t xml:space="preserve"> (and </w:t>
      </w:r>
      <w:r w:rsidR="00905817" w:rsidRPr="00905817">
        <w:rPr>
          <w:position w:val="-12"/>
        </w:rPr>
        <w:object w:dxaOrig="279" w:dyaOrig="360" w14:anchorId="3DE2E9B3">
          <v:shape id="_x0000_i1861" type="#_x0000_t75" style="width:14.25pt;height:19.25pt" o:ole="">
            <v:imagedata r:id="rId1687" o:title=""/>
          </v:shape>
          <o:OLEObject Type="Embed" ProgID="Equation.DSMT4" ShapeID="_x0000_i1861" DrawAspect="Content" ObjectID="_1366280440" r:id="rId1688"/>
        </w:object>
      </w:r>
      <w:r>
        <w:t xml:space="preserve">), </w:t>
      </w:r>
      <w:r w:rsidR="00905817" w:rsidRPr="00905817">
        <w:rPr>
          <w:position w:val="-4"/>
        </w:rPr>
        <w:object w:dxaOrig="220" w:dyaOrig="260" w14:anchorId="4D37848E">
          <v:shape id="_x0000_i1862" type="#_x0000_t75" style="width:10.7pt;height:12.85pt" o:ole="">
            <v:imagedata r:id="rId1689" o:title=""/>
          </v:shape>
          <o:OLEObject Type="Embed" ProgID="Equation.DSMT4" ShapeID="_x0000_i1862" DrawAspect="Content" ObjectID="_1366280441" r:id="rId1690"/>
        </w:object>
      </w:r>
      <w:r>
        <w:t xml:space="preserve"> and </w:t>
      </w:r>
      <w:r w:rsidR="00905817" w:rsidRPr="00905817">
        <w:rPr>
          <w:position w:val="-4"/>
        </w:rPr>
        <w:object w:dxaOrig="260" w:dyaOrig="240" w14:anchorId="3848E08B">
          <v:shape id="_x0000_i1863" type="#_x0000_t75" style="width:12.85pt;height:12.1pt" o:ole="">
            <v:imagedata r:id="rId1691" o:title=""/>
          </v:shape>
          <o:OLEObject Type="Embed" ProgID="Equation.DSMT4" ShapeID="_x0000_i1863" DrawAspect="Content" ObjectID="_1366280442" r:id="rId1692"/>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1pt;height:14.25pt" o:ole="">
            <v:imagedata r:id="rId1693" o:title=""/>
          </v:shape>
          <o:OLEObject Type="Embed" ProgID="Equation.DSMT4" ShapeID="_x0000_i1864" DrawAspect="Content" ObjectID="_1366280443" r:id="rId1694"/>
        </w:object>
      </w:r>
      <w:r>
        <w:t xml:space="preserve"> and </w:t>
      </w:r>
      <w:r w:rsidR="00905817" w:rsidRPr="00905817">
        <w:rPr>
          <w:position w:val="-6"/>
        </w:rPr>
        <w:object w:dxaOrig="180" w:dyaOrig="279" w14:anchorId="12E6BF5F">
          <v:shape id="_x0000_i1865" type="#_x0000_t75" style="width:9.25pt;height:14.25pt" o:ole="">
            <v:imagedata r:id="rId1695" o:title=""/>
          </v:shape>
          <o:OLEObject Type="Embed" ProgID="Equation.DSMT4" ShapeID="_x0000_i1865" DrawAspect="Content" ObjectID="_1366280444" r:id="rId1696"/>
        </w:object>
      </w:r>
      <w:r>
        <w:t xml:space="preserve">, along with corresponding derivatives of these functions with respect to </w:t>
      </w:r>
      <w:r w:rsidR="00905817" w:rsidRPr="00905817">
        <w:rPr>
          <w:position w:val="-6"/>
        </w:rPr>
        <w:object w:dxaOrig="240" w:dyaOrig="279" w14:anchorId="1F40D34E">
          <v:shape id="_x0000_i1866" type="#_x0000_t75" style="width:12.1pt;height:14.25pt" o:ole="">
            <v:imagedata r:id="rId1697" o:title=""/>
          </v:shape>
          <o:OLEObject Type="Embed" ProgID="Equation.DSMT4" ShapeID="_x0000_i1866" DrawAspect="Content" ObjectID="_1366280445" r:id="rId1698"/>
        </w:object>
      </w:r>
      <w:r>
        <w:t xml:space="preserve"> and </w:t>
      </w:r>
      <w:r w:rsidR="00905817" w:rsidRPr="00905817">
        <w:rPr>
          <w:position w:val="-6"/>
        </w:rPr>
        <w:object w:dxaOrig="180" w:dyaOrig="279" w14:anchorId="22277B3C">
          <v:shape id="_x0000_i1867" type="#_x0000_t75" style="width:9.25pt;height:14.25pt" o:ole="">
            <v:imagedata r:id="rId1699" o:title=""/>
          </v:shape>
          <o:OLEObject Type="Embed" ProgID="Equation.DSMT4" ShapeID="_x0000_i1867" DrawAspect="Content" ObjectID="_1366280446" r:id="rId1700"/>
        </w:object>
      </w:r>
      <w:r>
        <w:t xml:space="preserve">. The implementation accepts essential boundary conditions on </w:t>
      </w:r>
      <w:r w:rsidR="00905817" w:rsidRPr="00905817">
        <w:rPr>
          <w:position w:val="-6"/>
        </w:rPr>
        <w:object w:dxaOrig="200" w:dyaOrig="220" w14:anchorId="31E9BDC9">
          <v:shape id="_x0000_i1868" type="#_x0000_t75" style="width:10pt;height:10.7pt" o:ole="">
            <v:imagedata r:id="rId1701" o:title=""/>
          </v:shape>
          <o:OLEObject Type="Embed" ProgID="Equation.DSMT4" ShapeID="_x0000_i1868" DrawAspect="Content" ObjectID="_1366280447" r:id="rId1702"/>
        </w:object>
      </w:r>
      <w:r>
        <w:t xml:space="preserve">, </w:t>
      </w:r>
      <w:r w:rsidR="00905817" w:rsidRPr="00905817">
        <w:rPr>
          <w:position w:val="-10"/>
        </w:rPr>
        <w:object w:dxaOrig="240" w:dyaOrig="320" w14:anchorId="2D1AED94">
          <v:shape id="_x0000_i1869" type="#_x0000_t75" style="width:12.1pt;height:15.7pt" o:ole="">
            <v:imagedata r:id="rId1703" o:title=""/>
          </v:shape>
          <o:OLEObject Type="Embed" ProgID="Equation.DSMT4" ShapeID="_x0000_i1869" DrawAspect="Content" ObjectID="_1366280448" r:id="rId1704"/>
        </w:object>
      </w:r>
      <w:r>
        <w:t xml:space="preserve"> and </w:t>
      </w:r>
      <w:r w:rsidR="00905817" w:rsidRPr="00905817">
        <w:rPr>
          <w:position w:val="-6"/>
        </w:rPr>
        <w:object w:dxaOrig="180" w:dyaOrig="279" w14:anchorId="5B136304">
          <v:shape id="_x0000_i1870" type="#_x0000_t75" style="width:9.25pt;height:14.25pt" o:ole="">
            <v:imagedata r:id="rId1705" o:title=""/>
          </v:shape>
          <o:OLEObject Type="Embed" ProgID="Equation.DSMT4" ShapeID="_x0000_i1870" DrawAspect="Content" ObjectID="_1366280449" r:id="rId1706"/>
        </w:object>
      </w:r>
      <w:r>
        <w:t xml:space="preserve">, or natural boundary conditions on </w:t>
      </w:r>
      <w:r w:rsidR="00905817" w:rsidRPr="00905817">
        <w:rPr>
          <w:position w:val="-6"/>
        </w:rPr>
        <w:object w:dxaOrig="160" w:dyaOrig="260" w14:anchorId="45B71900">
          <v:shape id="_x0000_i1871" type="#_x0000_t75" style="width:7.85pt;height:12.85pt" o:ole="">
            <v:imagedata r:id="rId1707" o:title=""/>
          </v:shape>
          <o:OLEObject Type="Embed" ProgID="Equation.DSMT4" ShapeID="_x0000_i1871" DrawAspect="Content" ObjectID="_1366280450" r:id="rId1708"/>
        </w:object>
      </w:r>
      <w:r>
        <w:t xml:space="preserve">, </w:t>
      </w:r>
      <w:r w:rsidR="00905817" w:rsidRPr="00905817">
        <w:rPr>
          <w:position w:val="-12"/>
        </w:rPr>
        <w:object w:dxaOrig="300" w:dyaOrig="360" w14:anchorId="199A1BE8">
          <v:shape id="_x0000_i1872" type="#_x0000_t75" style="width:14.95pt;height:19.25pt" o:ole="">
            <v:imagedata r:id="rId1709" o:title=""/>
          </v:shape>
          <o:OLEObject Type="Embed" ProgID="Equation.DSMT4" ShapeID="_x0000_i1872" DrawAspect="Content" ObjectID="_1366280451" r:id="rId1710"/>
        </w:object>
      </w:r>
      <w:r>
        <w:t xml:space="preserve"> and </w:t>
      </w:r>
      <w:r w:rsidR="00905817" w:rsidRPr="00905817">
        <w:rPr>
          <w:position w:val="-12"/>
        </w:rPr>
        <w:object w:dxaOrig="260" w:dyaOrig="360" w14:anchorId="26D02FB9">
          <v:shape id="_x0000_i1873" type="#_x0000_t75" style="width:12.85pt;height:19.25pt" o:ole="">
            <v:imagedata r:id="rId1711" o:title=""/>
          </v:shape>
          <o:OLEObject Type="Embed" ProgID="Equation.DSMT4" ShapeID="_x0000_i1873" DrawAspect="Content" ObjectID="_1366280452" r:id="rId1712"/>
        </w:object>
      </w:r>
      <w:r>
        <w:t xml:space="preserve">; initial conditions may also be specified for </w:t>
      </w:r>
      <w:r w:rsidR="00905817" w:rsidRPr="00905817">
        <w:rPr>
          <w:position w:val="-10"/>
        </w:rPr>
        <w:object w:dxaOrig="240" w:dyaOrig="320" w14:anchorId="2E022FC9">
          <v:shape id="_x0000_i1874" type="#_x0000_t75" style="width:12.1pt;height:15.7pt" o:ole="">
            <v:imagedata r:id="rId1713" o:title=""/>
          </v:shape>
          <o:OLEObject Type="Embed" ProgID="Equation.DSMT4" ShapeID="_x0000_i1874" DrawAspect="Content" ObjectID="_1366280453" r:id="rId1714"/>
        </w:object>
      </w:r>
      <w:r>
        <w:t xml:space="preserve"> and </w:t>
      </w:r>
      <w:r w:rsidR="00905817" w:rsidRPr="00905817">
        <w:rPr>
          <w:position w:val="-6"/>
        </w:rPr>
        <w:object w:dxaOrig="180" w:dyaOrig="279" w14:anchorId="0A104FC7">
          <v:shape id="_x0000_i1875" type="#_x0000_t75" style="width:9.25pt;height:14.25pt" o:ole="">
            <v:imagedata r:id="rId1715" o:title=""/>
          </v:shape>
          <o:OLEObject Type="Embed" ProgID="Equation.DSMT4" ShapeID="_x0000_i1875" DrawAspect="Content" ObjectID="_1366280454" r:id="rId1716"/>
        </w:object>
      </w:r>
      <w:r>
        <w:t xml:space="preserve">. Analysis results for pressure and concentration may be displayed either as </w:t>
      </w:r>
      <w:r w:rsidR="00905817" w:rsidRPr="00905817">
        <w:rPr>
          <w:position w:val="-10"/>
        </w:rPr>
        <w:object w:dxaOrig="240" w:dyaOrig="320" w14:anchorId="7CA1E77A">
          <v:shape id="_x0000_i1876" type="#_x0000_t75" style="width:12.1pt;height:15.7pt" o:ole="">
            <v:imagedata r:id="rId1717" o:title=""/>
          </v:shape>
          <o:OLEObject Type="Embed" ProgID="Equation.DSMT4" ShapeID="_x0000_i1876" DrawAspect="Content" ObjectID="_1366280455" r:id="rId1718"/>
        </w:object>
      </w:r>
      <w:r>
        <w:t xml:space="preserve"> and </w:t>
      </w:r>
      <w:r w:rsidR="00905817" w:rsidRPr="00905817">
        <w:rPr>
          <w:position w:val="-6"/>
        </w:rPr>
        <w:object w:dxaOrig="180" w:dyaOrig="279" w14:anchorId="402168B0">
          <v:shape id="_x0000_i1877" type="#_x0000_t75" style="width:9.25pt;height:14.25pt" o:ole="">
            <v:imagedata r:id="rId1719" o:title=""/>
          </v:shape>
          <o:OLEObject Type="Embed" ProgID="Equation.DSMT4" ShapeID="_x0000_i1877" DrawAspect="Content" ObjectID="_1366280456" r:id="rId1720"/>
        </w:object>
      </w:r>
      <w:r>
        <w:t xml:space="preserve">, or as </w:t>
      </w:r>
      <w:r w:rsidR="00905817" w:rsidRPr="00905817">
        <w:rPr>
          <w:position w:val="-10"/>
        </w:rPr>
        <w:object w:dxaOrig="240" w:dyaOrig="260" w14:anchorId="4B07AC0B">
          <v:shape id="_x0000_i1878" type="#_x0000_t75" style="width:12.1pt;height:12.85pt" o:ole="">
            <v:imagedata r:id="rId1721" o:title=""/>
          </v:shape>
          <o:OLEObject Type="Embed" ProgID="Equation.DSMT4" ShapeID="_x0000_i1878" DrawAspect="Content" ObjectID="_1366280457" r:id="rId1722"/>
        </w:object>
      </w:r>
      <w:r>
        <w:t xml:space="preserve"> and </w:t>
      </w:r>
      <w:r w:rsidR="00905817" w:rsidRPr="00905817">
        <w:rPr>
          <w:position w:val="-6"/>
        </w:rPr>
        <w:object w:dxaOrig="180" w:dyaOrig="220" w14:anchorId="72627B99">
          <v:shape id="_x0000_i1879" type="#_x0000_t75" style="width:9.25pt;height:10.7pt" o:ole="">
            <v:imagedata r:id="rId1723" o:title=""/>
          </v:shape>
          <o:OLEObject Type="Embed" ProgID="Equation.DSMT4" ShapeID="_x0000_i1879" DrawAspect="Content" ObjectID="_1366280458" r:id="rId1724"/>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E3755C">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364" w:name="_Toc176704846"/>
      <w:bookmarkStart w:id="1365" w:name="_Ref191695102"/>
      <w:bookmarkStart w:id="1366" w:name="_Toc289032552"/>
      <w:r>
        <w:t>Linearization of Internal Virtual Work</w:t>
      </w:r>
      <w:bookmarkEnd w:id="1364"/>
      <w:bookmarkEnd w:id="1365"/>
      <w:bookmarkEnd w:id="1366"/>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0" type="#_x0000_t75" style="width:27.1pt;height:19.25pt" o:ole="">
            <v:imagedata r:id="rId1725" o:title=""/>
          </v:shape>
          <o:OLEObject Type="Embed" ProgID="Equation.DSMT4" ShapeID="_x0000_i1880" DrawAspect="Content" ObjectID="_1366280459" r:id="rId1726"/>
        </w:object>
      </w:r>
      <w:r>
        <w:t xml:space="preserve"> in </w:t>
      </w:r>
      <w:r w:rsidR="00605580">
        <w:fldChar w:fldCharType="begin"/>
      </w:r>
      <w:r w:rsidR="00605580">
        <w:instrText xml:space="preserve"> GOTOBUTTON ZEqnNum390398  \* MERGEFORMAT </w:instrText>
      </w:r>
      <w:fldSimple w:instr=" REF ZEqnNum390398 \* Charformat \! \* MERGEFORMAT ">
        <w:ins w:id="1367" w:author="Gerard" w:date="2015-05-06T12:49:00Z">
          <w:r w:rsidR="00E3755C">
            <w:instrText>(3.58)</w:instrText>
          </w:r>
        </w:ins>
        <w:del w:id="1368" w:author="Gerard" w:date="2015-03-21T10:54:00Z">
          <w:r w:rsidR="008D52AD" w:rsidDel="00541E56">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25pt;height:14.25pt" o:ole="">
            <v:imagedata r:id="rId1727" o:title=""/>
          </v:shape>
          <o:OLEObject Type="Embed" ProgID="Equation.DSMT4" ShapeID="_x0000_i1881" DrawAspect="Content" ObjectID="_1366280460" r:id="rId1728"/>
        </w:object>
      </w:r>
      <w:r>
        <w:t xml:space="preserve">, </w:t>
      </w:r>
      <w:r w:rsidR="00905817" w:rsidRPr="00905817">
        <w:rPr>
          <w:position w:val="-10"/>
        </w:rPr>
        <w:object w:dxaOrig="340" w:dyaOrig="320" w14:anchorId="35F5C129">
          <v:shape id="_x0000_i1882" type="#_x0000_t75" style="width:17.1pt;height:15.7pt" o:ole="">
            <v:imagedata r:id="rId1729" o:title=""/>
          </v:shape>
          <o:OLEObject Type="Embed" ProgID="Equation.DSMT4" ShapeID="_x0000_i1882" DrawAspect="Content" ObjectID="_1366280461" r:id="rId1730"/>
        </w:object>
      </w:r>
      <w:r>
        <w:t xml:space="preserve"> and </w:t>
      </w:r>
      <w:r w:rsidR="00905817" w:rsidRPr="00905817">
        <w:rPr>
          <w:position w:val="-6"/>
        </w:rPr>
        <w:object w:dxaOrig="340" w:dyaOrig="279" w14:anchorId="75BF9229">
          <v:shape id="_x0000_i1883" type="#_x0000_t75" style="width:17.1pt;height:14.25pt" o:ole="">
            <v:imagedata r:id="rId1731" o:title=""/>
          </v:shape>
          <o:OLEObject Type="Embed" ProgID="Equation.DSMT4" ShapeID="_x0000_i1883" DrawAspect="Content" ObjectID="_1366280462" r:id="rId1732"/>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84" type="#_x0000_t75" style="width:201.75pt;height:25.65pt" o:ole="">
            <v:imagedata r:id="rId1733" o:title=""/>
          </v:shape>
          <o:OLEObject Type="Embed" ProgID="Equation.DSMT4" ShapeID="_x0000_i1884" DrawAspect="Content" ObjectID="_1366280463" r:id="rId17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69" w:author="Gerard" w:date="2015-05-06T12:49:00Z">
          <w:r w:rsidR="00E3755C">
            <w:rPr>
              <w:noProof/>
            </w:rPr>
            <w:instrText>62</w:instrText>
          </w:r>
        </w:ins>
        <w:del w:id="1370" w:author="Gerard" w:date="2015-03-21T10:54:00Z">
          <w:r w:rsidR="008D52AD" w:rsidDel="00541E56">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1pt;height:19.95pt" o:ole="">
            <v:imagedata r:id="rId1735" o:title=""/>
          </v:shape>
          <o:OLEObject Type="Embed" ProgID="Equation.DSMT4" ShapeID="_x0000_i1885" DrawAspect="Content" ObjectID="_1366280464" r:id="rId1736"/>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25pt;height:14.25pt" o:ole="">
            <v:imagedata r:id="rId1737" o:title=""/>
          </v:shape>
          <o:OLEObject Type="Embed" ProgID="Equation.DSMT4" ShapeID="_x0000_i1886" DrawAspect="Content" ObjectID="_1366280465" r:id="rId1738"/>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1pt;height:19.25pt" o:ole="">
            <v:imagedata r:id="rId1739" o:title=""/>
          </v:shape>
          <o:OLEObject Type="Embed" ProgID="Equation.DSMT4" ShapeID="_x0000_i1887" DrawAspect="Content" ObjectID="_1366280466" r:id="rId1740"/>
        </w:object>
      </w:r>
      <w:r>
        <w:t xml:space="preserve"> along </w:t>
      </w:r>
      <w:r w:rsidR="00905817" w:rsidRPr="00905817">
        <w:rPr>
          <w:position w:val="-6"/>
        </w:rPr>
        <w:object w:dxaOrig="360" w:dyaOrig="279" w14:anchorId="1B89B195">
          <v:shape id="_x0000_i1888" type="#_x0000_t75" style="width:19.25pt;height:14.25pt" o:ole="">
            <v:imagedata r:id="rId1741" o:title=""/>
          </v:shape>
          <o:OLEObject Type="Embed" ProgID="Equation.DSMT4" ShapeID="_x0000_i1888" DrawAspect="Content" ObjectID="_1366280467" r:id="rId1742"/>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89" type="#_x0000_t75" style="width:4in;height:24.25pt" o:ole="">
            <v:imagedata r:id="rId1743" o:title=""/>
          </v:shape>
          <o:OLEObject Type="Embed" ProgID="Equation.DSMT4" ShapeID="_x0000_i1889" DrawAspect="Content" ObjectID="_1366280468" r:id="rId174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71" w:author="Gerard" w:date="2015-05-06T12:49:00Z">
          <w:r w:rsidR="00E3755C">
            <w:rPr>
              <w:noProof/>
            </w:rPr>
            <w:instrText>63</w:instrText>
          </w:r>
        </w:ins>
        <w:del w:id="1372" w:author="Gerard" w:date="2015-03-21T10:54:00Z">
          <w:r w:rsidR="008D52AD" w:rsidDel="00541E56">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pt;height:10pt" o:ole="">
            <v:imagedata r:id="rId1745" o:title=""/>
          </v:shape>
          <o:OLEObject Type="Embed" ProgID="Equation.DSMT4" ShapeID="_x0000_i1890" DrawAspect="Content" ObjectID="_1366280469" r:id="rId1746"/>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891" type="#_x0000_t75" style="width:283pt;height:32.8pt" o:ole="">
            <v:imagedata r:id="rId1747" o:title=""/>
          </v:shape>
          <o:OLEObject Type="Embed" ProgID="Equation.DSMT4" ShapeID="_x0000_i1891" DrawAspect="Content" ObjectID="_1366280470" r:id="rId17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73" w:author="Gerard" w:date="2015-05-06T12:49:00Z">
          <w:r w:rsidR="00E3755C">
            <w:rPr>
              <w:noProof/>
            </w:rPr>
            <w:instrText>64</w:instrText>
          </w:r>
        </w:ins>
        <w:del w:id="1374" w:author="Gerard" w:date="2015-03-21T10:54:00Z">
          <w:r w:rsidR="008D52AD" w:rsidDel="00541E56">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85pt;height:14.95pt" o:ole="">
            <v:imagedata r:id="rId1749" o:title=""/>
          </v:shape>
          <o:OLEObject Type="Embed" ProgID="Equation.DSMT4" ShapeID="_x0000_i1892" DrawAspect="Content" ObjectID="_1366280471" r:id="rId1750"/>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893" type="#_x0000_t75" style="width:169.65pt;height:32.8pt" o:ole="">
            <v:imagedata r:id="rId1751" o:title=""/>
          </v:shape>
          <o:OLEObject Type="Embed" ProgID="Equation.DSMT4" ShapeID="_x0000_i1893" DrawAspect="Content" ObjectID="_1366280472" r:id="rId17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75" w:author="Gerard" w:date="2015-05-06T12:49:00Z">
          <w:r w:rsidR="00E3755C">
            <w:rPr>
              <w:noProof/>
            </w:rPr>
            <w:instrText>65</w:instrText>
          </w:r>
        </w:ins>
        <w:del w:id="1376" w:author="Gerard" w:date="2015-03-21T10:54:00Z">
          <w:r w:rsidR="008D52AD" w:rsidDel="00541E56">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894" type="#_x0000_t75" style="width:206pt;height:19.95pt" o:ole="">
            <v:imagedata r:id="rId1753" o:title=""/>
          </v:shape>
          <o:OLEObject Type="Embed" ProgID="Equation.DSMT4" ShapeID="_x0000_i1894" DrawAspect="Content" ObjectID="_1366280473" r:id="rId175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77" w:author="Gerard" w:date="2015-05-06T12:49:00Z">
          <w:r w:rsidR="00E3755C">
            <w:rPr>
              <w:noProof/>
            </w:rPr>
            <w:instrText>66</w:instrText>
          </w:r>
        </w:ins>
        <w:del w:id="1378" w:author="Gerard" w:date="2015-03-21T10:54:00Z">
          <w:r w:rsidR="008D52AD" w:rsidDel="00541E56">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895" type="#_x0000_t75" style="width:394.2pt;height:84.1pt" o:ole="">
            <v:imagedata r:id="rId1755" o:title=""/>
          </v:shape>
          <o:OLEObject Type="Embed" ProgID="Equation.DSMT4" ShapeID="_x0000_i1895" DrawAspect="Content" ObjectID="_1366280474" r:id="rId175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79" w:author="Gerard" w:date="2015-05-06T12:49:00Z">
          <w:r w:rsidR="00E3755C">
            <w:rPr>
              <w:noProof/>
            </w:rPr>
            <w:instrText>67</w:instrText>
          </w:r>
        </w:ins>
        <w:del w:id="1380" w:author="Gerard" w:date="2015-03-21T10:54:00Z">
          <w:r w:rsidR="008D52AD" w:rsidDel="00541E56">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896" type="#_x0000_t75" style="width:173.95pt;height:66.3pt" o:ole="">
            <v:imagedata r:id="rId1757" o:title=""/>
          </v:shape>
          <o:OLEObject Type="Embed" ProgID="Equation.DSMT4" ShapeID="_x0000_i1896" DrawAspect="Content" ObjectID="_1366280475" r:id="rId175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81" w:author="Gerard" w:date="2015-05-06T12:49:00Z">
          <w:r w:rsidR="00E3755C">
            <w:rPr>
              <w:noProof/>
            </w:rPr>
            <w:instrText>68</w:instrText>
          </w:r>
        </w:ins>
        <w:del w:id="1382" w:author="Gerard" w:date="2015-03-21T10:54:00Z">
          <w:r w:rsidR="008D52AD" w:rsidDel="00541E56">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153375">
        <w:fldChar w:fldCharType="begin"/>
      </w:r>
      <w:r w:rsidR="00153375">
        <w:instrText xml:space="preserve"> HYPERLINK \l "_ENREF_21" \o "Ateshian, 2010 #62" </w:instrText>
      </w:r>
      <w:ins w:id="1383" w:author="Gerard" w:date="2015-05-06T12:49:00Z"/>
      <w:r w:rsidR="00153375">
        <w:fldChar w:fldCharType="separate"/>
      </w:r>
      <w:r w:rsidR="00214E15">
        <w:rPr>
          <w:noProof/>
        </w:rPr>
        <w:t>21</w:t>
      </w:r>
      <w:r w:rsidR="00153375">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897" type="#_x0000_t75" style="width:14.25pt;height:15.7pt" o:ole="">
            <v:imagedata r:id="rId1759" o:title=""/>
          </v:shape>
          <o:OLEObject Type="Embed" ProgID="Equation.DSMT4" ShapeID="_x0000_i1897" DrawAspect="Content" ObjectID="_1366280476" r:id="rId1760"/>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E3755C">
          <w:instrText>(2.114)</w:instrText>
        </w:r>
      </w:fldSimple>
      <w:r w:rsidR="00605580">
        <w:fldChar w:fldCharType="end"/>
      </w:r>
      <w:r w:rsidR="00905817" w:rsidRPr="00905817">
        <w:rPr>
          <w:position w:val="-12"/>
        </w:rPr>
        <w:object w:dxaOrig="139" w:dyaOrig="360" w14:anchorId="093D14EE">
          <v:shape id="_x0000_i1898" type="#_x0000_t75" style="width:7.15pt;height:19.25pt" o:ole="">
            <v:imagedata r:id="rId1761" o:title=""/>
          </v:shape>
          <o:OLEObject Type="Embed" ProgID="Equation.DSMT4" ShapeID="_x0000_i1898" DrawAspect="Content" ObjectID="_1366280477" r:id="rId1762"/>
        </w:object>
      </w:r>
      <w:r>
        <w:t xml:space="preserve"> into </w:t>
      </w:r>
      <w:r w:rsidR="00605580">
        <w:fldChar w:fldCharType="begin"/>
      </w:r>
      <w:r w:rsidR="00605580">
        <w:instrText xml:space="preserve"> GOTOBUTTON ZEqnNum709663  \* MERGEFORMAT </w:instrText>
      </w:r>
      <w:fldSimple w:instr=" REF ZEqnNum709663 \* Charformat \! \* MERGEFORMAT ">
        <w:ins w:id="1384" w:author="Gerard" w:date="2015-05-06T12:49:00Z">
          <w:r w:rsidR="00E3755C">
            <w:instrText>(3.61)</w:instrText>
          </w:r>
        </w:ins>
        <w:del w:id="1385" w:author="Gerard" w:date="2015-03-21T10:54:00Z">
          <w:r w:rsidR="008D52AD" w:rsidDel="00541E56">
            <w:delInstrText>(3.60)</w:delInstrText>
          </w:r>
        </w:del>
      </w:fldSimple>
      <w:r w:rsidR="00605580">
        <w:fldChar w:fldCharType="end"/>
      </w:r>
      <w:r w:rsidR="00905817" w:rsidRPr="00905817">
        <w:rPr>
          <w:position w:val="-12"/>
        </w:rPr>
        <w:object w:dxaOrig="120" w:dyaOrig="360" w14:anchorId="338FEFDC">
          <v:shape id="_x0000_i1899" type="#_x0000_t75" style="width:5.7pt;height:19.25pt" o:ole="">
            <v:imagedata r:id="rId1763" o:title=""/>
          </v:shape>
          <o:OLEObject Type="Embed" ProgID="Equation.DSMT4" ShapeID="_x0000_i1899" DrawAspect="Content" ObjectID="_1366280478" r:id="rId1764"/>
        </w:object>
      </w:r>
      <w:r>
        <w:t xml:space="preserve">, the evaluation of </w:t>
      </w:r>
      <w:r w:rsidR="00905817" w:rsidRPr="00905817">
        <w:rPr>
          <w:position w:val="-6"/>
        </w:rPr>
        <w:object w:dxaOrig="240" w:dyaOrig="360" w14:anchorId="1C80AC2E">
          <v:shape id="_x0000_i1900" type="#_x0000_t75" style="width:12.1pt;height:19.25pt" o:ole="">
            <v:imagedata r:id="rId1765" o:title=""/>
          </v:shape>
          <o:OLEObject Type="Embed" ProgID="Equation.DSMT4" ShapeID="_x0000_i1900" DrawAspect="Content" ObjectID="_1366280479" r:id="rId1766"/>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01" type="#_x0000_t75" style="width:168.95pt;height:24.25pt" o:ole="">
            <v:imagedata r:id="rId1767" o:title=""/>
          </v:shape>
          <o:OLEObject Type="Embed" ProgID="Equation.DSMT4" ShapeID="_x0000_i1901" DrawAspect="Content" ObjectID="_1366280480" r:id="rId17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86" w:author="Gerard" w:date="2015-05-06T12:49:00Z">
          <w:r w:rsidR="00E3755C">
            <w:rPr>
              <w:noProof/>
            </w:rPr>
            <w:instrText>69</w:instrText>
          </w:r>
        </w:ins>
        <w:del w:id="1387" w:author="Gerard" w:date="2015-03-21T10:54:00Z">
          <w:r w:rsidR="008D52AD" w:rsidDel="00541E56">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02" type="#_x0000_t75" style="width:201.75pt;height:99.8pt" o:ole="">
            <v:imagedata r:id="rId1769" o:title=""/>
          </v:shape>
          <o:OLEObject Type="Embed" ProgID="Equation.DSMT4" ShapeID="_x0000_i1902" DrawAspect="Content" ObjectID="_1366280481" r:id="rId177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88" w:author="Gerard" w:date="2015-05-06T12:49:00Z">
          <w:r w:rsidR="00E3755C">
            <w:rPr>
              <w:noProof/>
            </w:rPr>
            <w:instrText>70</w:instrText>
          </w:r>
        </w:ins>
        <w:del w:id="1389" w:author="Gerard" w:date="2015-03-21T10:54:00Z">
          <w:r w:rsidR="008D52AD" w:rsidDel="00541E56">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03" type="#_x0000_t75" style="width:166.1pt;height:30.65pt" o:ole="">
            <v:imagedata r:id="rId1771" o:title=""/>
          </v:shape>
          <o:OLEObject Type="Embed" ProgID="Equation.DSMT4" ShapeID="_x0000_i1903" DrawAspect="Content" ObjectID="_1366280482" r:id="rId17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90" w:author="Gerard" w:date="2015-05-06T12:49:00Z">
          <w:r w:rsidR="00E3755C">
            <w:rPr>
              <w:noProof/>
            </w:rPr>
            <w:instrText>71</w:instrText>
          </w:r>
        </w:ins>
        <w:del w:id="1391" w:author="Gerard" w:date="2015-03-21T10:54:00Z">
          <w:r w:rsidR="008D52AD" w:rsidDel="00541E56">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1pt;height:19.25pt" o:ole="">
            <v:imagedata r:id="rId1773" o:title=""/>
          </v:shape>
          <o:OLEObject Type="Embed" ProgID="Equation.DSMT4" ShapeID="_x0000_i1904" DrawAspect="Content" ObjectID="_1366280483" r:id="rId1774"/>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05" type="#_x0000_t75" style="width:357.85pt;height:37.8pt" o:ole="">
            <v:imagedata r:id="rId1775" o:title=""/>
          </v:shape>
          <o:OLEObject Type="Embed" ProgID="Equation.DSMT4" ShapeID="_x0000_i1905" DrawAspect="Content" ObjectID="_1366280484" r:id="rId17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92" w:author="Gerard" w:date="2015-05-06T12:49:00Z">
          <w:r w:rsidR="00E3755C">
            <w:rPr>
              <w:noProof/>
            </w:rPr>
            <w:instrText>72</w:instrText>
          </w:r>
        </w:ins>
        <w:del w:id="1393" w:author="Gerard" w:date="2015-03-21T10:54:00Z">
          <w:r w:rsidR="008D52AD" w:rsidDel="00541E56">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06" type="#_x0000_t75" style="width:46.35pt;height:32.8pt" o:ole="">
            <v:imagedata r:id="rId1777" o:title=""/>
          </v:shape>
          <o:OLEObject Type="Embed" ProgID="Equation.DSMT4" ShapeID="_x0000_i1906" DrawAspect="Content" ObjectID="_1366280485" r:id="rId1778"/>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94" w:author="Gerard" w:date="2015-05-06T12:49:00Z">
          <w:r w:rsidR="00E3755C">
            <w:rPr>
              <w:noProof/>
            </w:rPr>
            <w:instrText>73</w:instrText>
          </w:r>
        </w:ins>
        <w:del w:id="1395" w:author="Gerard" w:date="2015-03-21T10:54:00Z">
          <w:r w:rsidR="008D52AD" w:rsidDel="00541E56">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95pt;height:14.25pt" o:ole="">
            <v:imagedata r:id="rId1779" o:title=""/>
          </v:shape>
          <o:OLEObject Type="Embed" ProgID="Equation.DSMT4" ShapeID="_x0000_i1907" DrawAspect="Content" ObjectID="_1366280486" r:id="rId1780"/>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08" type="#_x0000_t75" style="width:190.35pt;height:19.95pt" o:ole="">
            <v:imagedata r:id="rId1781" o:title=""/>
          </v:shape>
          <o:OLEObject Type="Embed" ProgID="Equation.DSMT4" ShapeID="_x0000_i1908" DrawAspect="Content" ObjectID="_1366280487" r:id="rId17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96" w:author="Gerard" w:date="2015-05-06T12:49:00Z">
          <w:r w:rsidR="00E3755C">
            <w:rPr>
              <w:noProof/>
            </w:rPr>
            <w:instrText>74</w:instrText>
          </w:r>
        </w:ins>
        <w:del w:id="1397" w:author="Gerard" w:date="2015-03-21T10:54:00Z">
          <w:r w:rsidR="008D52AD" w:rsidDel="00541E56">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09" type="#_x0000_t75" style="width:342.2pt;height:76.3pt" o:ole="">
            <v:imagedata r:id="rId1783" o:title=""/>
          </v:shape>
          <o:OLEObject Type="Embed" ProgID="Equation.DSMT4" ShapeID="_x0000_i1909" DrawAspect="Content" ObjectID="_1366280488" r:id="rId178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398" w:author="Gerard" w:date="2015-05-06T12:49:00Z">
          <w:r w:rsidR="00E3755C">
            <w:rPr>
              <w:noProof/>
            </w:rPr>
            <w:instrText>75</w:instrText>
          </w:r>
        </w:ins>
        <w:del w:id="1399" w:author="Gerard" w:date="2015-03-21T10:54:00Z">
          <w:r w:rsidR="008D52AD" w:rsidDel="00541E56">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4.85pt;height:86.25pt" o:ole="">
            <v:imagedata r:id="rId1785" o:title=""/>
          </v:shape>
          <o:OLEObject Type="Embed" ProgID="Equation.DSMT4" ShapeID="_x0000_i1910" DrawAspect="Content" ObjectID="_1366280489" r:id="rId178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00" w:author="Gerard" w:date="2015-05-06T12:49:00Z">
          <w:r w:rsidR="00E3755C">
            <w:rPr>
              <w:noProof/>
            </w:rPr>
            <w:instrText>76</w:instrText>
          </w:r>
        </w:ins>
        <w:del w:id="1401" w:author="Gerard" w:date="2015-03-21T10:54:00Z">
          <w:r w:rsidR="008D52AD" w:rsidDel="00541E56">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1pt;height:15.7pt" o:ole="">
            <v:imagedata r:id="rId1787" o:title=""/>
          </v:shape>
          <o:OLEObject Type="Embed" ProgID="Equation.DSMT4" ShapeID="_x0000_i1911" DrawAspect="Content" ObjectID="_1366280490" r:id="rId1788"/>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1pt;height:19.25pt" o:ole="">
            <v:imagedata r:id="rId1789" o:title=""/>
          </v:shape>
          <o:OLEObject Type="Embed" ProgID="Equation.DSMT4" ShapeID="_x0000_i1912" DrawAspect="Content" ObjectID="_1366280491" r:id="rId1790"/>
        </w:object>
      </w:r>
      <w:r>
        <w:t xml:space="preserve"> along </w:t>
      </w:r>
      <w:r w:rsidR="00905817" w:rsidRPr="00905817">
        <w:rPr>
          <w:position w:val="-10"/>
        </w:rPr>
        <w:object w:dxaOrig="340" w:dyaOrig="320" w14:anchorId="4D66D5A0">
          <v:shape id="_x0000_i1913" type="#_x0000_t75" style="width:17.1pt;height:15.7pt" o:ole="">
            <v:imagedata r:id="rId1791" o:title=""/>
          </v:shape>
          <o:OLEObject Type="Embed" ProgID="Equation.DSMT4" ShapeID="_x0000_i1913" DrawAspect="Content" ObjectID="_1366280492" r:id="rId1792"/>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14" type="#_x0000_t75" style="width:168.95pt;height:22.1pt" o:ole="">
            <v:imagedata r:id="rId1793" o:title=""/>
          </v:shape>
          <o:OLEObject Type="Embed" ProgID="Equation.DSMT4" ShapeID="_x0000_i1914" DrawAspect="Content" ObjectID="_1366280493" r:id="rId17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02" w:author="Gerard" w:date="2015-05-06T12:49:00Z">
          <w:r w:rsidR="00E3755C">
            <w:rPr>
              <w:noProof/>
            </w:rPr>
            <w:instrText>77</w:instrText>
          </w:r>
        </w:ins>
        <w:del w:id="1403" w:author="Gerard" w:date="2015-03-21T10:54:00Z">
          <w:r w:rsidR="008D52AD" w:rsidDel="00541E56">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15" type="#_x0000_t75" style="width:290.85pt;height:34.2pt" o:ole="">
            <v:imagedata r:id="rId1795" o:title=""/>
          </v:shape>
          <o:OLEObject Type="Embed" ProgID="Equation.DSMT4" ShapeID="_x0000_i1915" DrawAspect="Content" ObjectID="_1366280494" r:id="rId17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04" w:author="Gerard" w:date="2015-05-06T12:49:00Z">
          <w:r w:rsidR="00E3755C">
            <w:rPr>
              <w:noProof/>
            </w:rPr>
            <w:instrText>78</w:instrText>
          </w:r>
        </w:ins>
        <w:del w:id="1405" w:author="Gerard" w:date="2015-03-21T10:54:00Z">
          <w:r w:rsidR="008D52AD" w:rsidDel="00541E56">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16" type="#_x0000_t75" style="width:345.75pt;height:44.2pt" o:ole="">
            <v:imagedata r:id="rId1797" o:title=""/>
          </v:shape>
          <o:OLEObject Type="Embed" ProgID="Equation.DSMT4" ShapeID="_x0000_i1916" DrawAspect="Content" ObjectID="_1366280495" r:id="rId17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06" w:author="Gerard" w:date="2015-05-06T12:49:00Z">
          <w:r w:rsidR="00E3755C">
            <w:rPr>
              <w:noProof/>
            </w:rPr>
            <w:instrText>79</w:instrText>
          </w:r>
        </w:ins>
        <w:del w:id="1407" w:author="Gerard" w:date="2015-03-21T10:54:00Z">
          <w:r w:rsidR="008D52AD" w:rsidDel="00541E56">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1pt;height:14.25pt" o:ole="">
            <v:imagedata r:id="rId1799" o:title=""/>
          </v:shape>
          <o:OLEObject Type="Embed" ProgID="Equation.DSMT4" ShapeID="_x0000_i1917" DrawAspect="Content" ObjectID="_1366280496" r:id="rId1800"/>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1pt;height:19.25pt" o:ole="">
            <v:imagedata r:id="rId1801" o:title=""/>
          </v:shape>
          <o:OLEObject Type="Embed" ProgID="Equation.DSMT4" ShapeID="_x0000_i1918" DrawAspect="Content" ObjectID="_1366280497" r:id="rId1802"/>
        </w:object>
      </w:r>
      <w:r>
        <w:t xml:space="preserve"> along </w:t>
      </w:r>
      <w:r w:rsidR="00905817" w:rsidRPr="00905817">
        <w:rPr>
          <w:position w:val="-6"/>
        </w:rPr>
        <w:object w:dxaOrig="340" w:dyaOrig="279" w14:anchorId="73F11E58">
          <v:shape id="_x0000_i1919" type="#_x0000_t75" style="width:17.1pt;height:14.25pt" o:ole="">
            <v:imagedata r:id="rId1803" o:title=""/>
          </v:shape>
          <o:OLEObject Type="Embed" ProgID="Equation.DSMT4" ShapeID="_x0000_i1919" DrawAspect="Content" ObjectID="_1366280498" r:id="rId1804"/>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0" type="#_x0000_t75" style="width:282.3pt;height:37.8pt" o:ole="">
            <v:imagedata r:id="rId1805" o:title=""/>
          </v:shape>
          <o:OLEObject Type="Embed" ProgID="Equation.DSMT4" ShapeID="_x0000_i1920" DrawAspect="Content" ObjectID="_1366280499" r:id="rId18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08" w:author="Gerard" w:date="2015-05-06T12:49:00Z">
          <w:r w:rsidR="00E3755C">
            <w:rPr>
              <w:noProof/>
            </w:rPr>
            <w:instrText>80</w:instrText>
          </w:r>
        </w:ins>
        <w:del w:id="1409" w:author="Gerard" w:date="2015-03-21T10:54:00Z">
          <w:r w:rsidR="008D52AD" w:rsidDel="00541E56">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21" type="#_x0000_t75" style="width:96.25pt;height:32.8pt" o:ole="">
            <v:imagedata r:id="rId1807" o:title=""/>
          </v:shape>
          <o:OLEObject Type="Embed" ProgID="Equation.DSMT4" ShapeID="_x0000_i1921" DrawAspect="Content" ObjectID="_1366280500" r:id="rId180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10" w:author="Gerard" w:date="2015-05-06T12:49:00Z">
          <w:r w:rsidR="00E3755C">
            <w:rPr>
              <w:noProof/>
            </w:rPr>
            <w:instrText>81</w:instrText>
          </w:r>
        </w:ins>
        <w:del w:id="1411" w:author="Gerard" w:date="2015-03-21T10:54:00Z">
          <w:r w:rsidR="008D52AD" w:rsidDel="00541E56">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22" type="#_x0000_t75" style="width:203.9pt;height:19.95pt" o:ole="">
            <v:imagedata r:id="rId1809" o:title=""/>
          </v:shape>
          <o:OLEObject Type="Embed" ProgID="Equation.DSMT4" ShapeID="_x0000_i1922" DrawAspect="Content" ObjectID="_1366280501" r:id="rId18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12" w:author="Gerard" w:date="2015-05-06T12:49:00Z">
          <w:r w:rsidR="00E3755C">
            <w:rPr>
              <w:noProof/>
            </w:rPr>
            <w:instrText>82</w:instrText>
          </w:r>
        </w:ins>
        <w:del w:id="1413" w:author="Gerard" w:date="2015-03-21T10:54:00Z">
          <w:r w:rsidR="008D52AD" w:rsidDel="00541E56">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23" type="#_x0000_t75" style="width:293pt;height:79.85pt" o:ole="">
            <v:imagedata r:id="rId1811" o:title=""/>
          </v:shape>
          <o:OLEObject Type="Embed" ProgID="Equation.DSMT4" ShapeID="_x0000_i1923" DrawAspect="Content" ObjectID="_1366280502" r:id="rId181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14" w:author="Gerard" w:date="2015-05-06T12:49:00Z">
          <w:r w:rsidR="00E3755C">
            <w:rPr>
              <w:noProof/>
            </w:rPr>
            <w:instrText>83</w:instrText>
          </w:r>
        </w:ins>
        <w:del w:id="1415" w:author="Gerard" w:date="2015-03-21T10:54:00Z">
          <w:r w:rsidR="008D52AD" w:rsidDel="00541E56">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24" type="#_x0000_t75" style="width:91.95pt;height:32.8pt" o:ole="">
            <v:imagedata r:id="rId1813" o:title=""/>
          </v:shape>
          <o:OLEObject Type="Embed" ProgID="Equation.DSMT4" ShapeID="_x0000_i1924" DrawAspect="Content" ObjectID="_1366280503" r:id="rId181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16" w:author="Gerard" w:date="2015-05-06T12:49:00Z">
          <w:r w:rsidR="00E3755C">
            <w:rPr>
              <w:noProof/>
            </w:rPr>
            <w:instrText>84</w:instrText>
          </w:r>
        </w:ins>
        <w:del w:id="1417" w:author="Gerard" w:date="2015-03-21T10:54:00Z">
          <w:r w:rsidR="008D52AD" w:rsidDel="00541E56">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2pt;height:34.2pt" o:ole="">
            <v:imagedata r:id="rId1815" o:title=""/>
          </v:shape>
          <o:OLEObject Type="Embed" ProgID="Equation.DSMT4" ShapeID="_x0000_i1925" DrawAspect="Content" ObjectID="_1366280504" r:id="rId18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18" w:author="Gerard" w:date="2015-05-06T12:49:00Z">
          <w:r w:rsidR="00E3755C">
            <w:rPr>
              <w:noProof/>
            </w:rPr>
            <w:instrText>85</w:instrText>
          </w:r>
        </w:ins>
        <w:del w:id="1419" w:author="Gerard" w:date="2015-03-21T10:54:00Z">
          <w:r w:rsidR="008D52AD" w:rsidDel="00541E56">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26" type="#_x0000_t75" style="width:188.9pt;height:19.95pt" o:ole="">
            <v:imagedata r:id="rId1817" o:title=""/>
          </v:shape>
          <o:OLEObject Type="Embed" ProgID="Equation.DSMT4" ShapeID="_x0000_i1926" DrawAspect="Content" ObjectID="_1366280505" r:id="rId18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20" w:author="Gerard" w:date="2015-05-06T12:49:00Z">
          <w:r w:rsidR="00E3755C">
            <w:rPr>
              <w:noProof/>
            </w:rPr>
            <w:instrText>86</w:instrText>
          </w:r>
        </w:ins>
        <w:del w:id="1421" w:author="Gerard" w:date="2015-03-21T10:54:00Z">
          <w:r w:rsidR="008D52AD" w:rsidDel="00541E56">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27" type="#_x0000_t75" style="width:208.15pt;height:94.1pt" o:ole="">
            <v:imagedata r:id="rId1819" o:title=""/>
          </v:shape>
          <o:OLEObject Type="Embed" ProgID="Equation.DSMT4" ShapeID="_x0000_i1927" DrawAspect="Content" ObjectID="_1366280506" r:id="rId182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22" w:author="Gerard" w:date="2015-05-06T12:49:00Z">
          <w:r w:rsidR="00E3755C">
            <w:rPr>
              <w:noProof/>
            </w:rPr>
            <w:instrText>87</w:instrText>
          </w:r>
        </w:ins>
        <w:del w:id="1423" w:author="Gerard" w:date="2015-03-21T10:54:00Z">
          <w:r w:rsidR="008D52AD" w:rsidDel="00541E56">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28" type="#_x0000_t75" style="width:91.25pt;height:30.65pt" o:ole="">
            <v:imagedata r:id="rId1821" o:title=""/>
          </v:shape>
          <o:OLEObject Type="Embed" ProgID="Equation.DSMT4" ShapeID="_x0000_i1928" DrawAspect="Content" ObjectID="_1366280507" r:id="rId182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24" w:author="Gerard" w:date="2015-05-06T12:49:00Z">
          <w:r w:rsidR="00E3755C">
            <w:rPr>
              <w:noProof/>
            </w:rPr>
            <w:instrText>88</w:instrText>
          </w:r>
        </w:ins>
        <w:del w:id="1425" w:author="Gerard" w:date="2015-03-21T10:54:00Z">
          <w:r w:rsidR="008D52AD" w:rsidDel="00541E56">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29" type="#_x0000_t75" style="width:318.65pt;height:119.75pt" o:ole="">
            <v:imagedata r:id="rId1823" o:title=""/>
          </v:shape>
          <o:OLEObject Type="Embed" ProgID="Equation.DSMT4" ShapeID="_x0000_i1929" DrawAspect="Content" ObjectID="_1366280508" r:id="rId182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26" w:author="Gerard" w:date="2015-05-06T12:49:00Z">
          <w:r w:rsidR="00E3755C">
            <w:rPr>
              <w:noProof/>
            </w:rPr>
            <w:instrText>89</w:instrText>
          </w:r>
        </w:ins>
        <w:del w:id="1427" w:author="Gerard" w:date="2015-03-21T10:54:00Z">
          <w:r w:rsidR="008D52AD" w:rsidDel="00541E56">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0" type="#_x0000_t75" style="width:44.2pt;height:32.8pt" o:ole="">
            <v:imagedata r:id="rId1825" o:title=""/>
          </v:shape>
          <o:OLEObject Type="Embed" ProgID="Equation.DSMT4" ShapeID="_x0000_i1930" DrawAspect="Content" ObjectID="_1366280509" r:id="rId18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28" w:author="Gerard" w:date="2015-05-06T12:49:00Z">
          <w:r w:rsidR="00E3755C">
            <w:rPr>
              <w:noProof/>
            </w:rPr>
            <w:instrText>90</w:instrText>
          </w:r>
        </w:ins>
        <w:del w:id="1429" w:author="Gerard" w:date="2015-03-21T10:54:00Z">
          <w:r w:rsidR="008D52AD" w:rsidDel="00541E56">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430" w:name="_Toc176704847"/>
      <w:bookmarkStart w:id="1431" w:name="_Ref177807078"/>
      <w:bookmarkStart w:id="1432" w:name="_Ref177807153"/>
      <w:bookmarkStart w:id="1433" w:name="_Ref191695106"/>
      <w:bookmarkStart w:id="1434" w:name="_Toc289032553"/>
      <w:r>
        <w:t>Linearization of External Virtual Work</w:t>
      </w:r>
      <w:bookmarkEnd w:id="1430"/>
      <w:bookmarkEnd w:id="1431"/>
      <w:bookmarkEnd w:id="1432"/>
      <w:bookmarkEnd w:id="1433"/>
      <w:bookmarkEnd w:id="1434"/>
    </w:p>
    <w:p w14:paraId="6FD362A5" w14:textId="7F76491A" w:rsidR="00FB6012" w:rsidRDefault="00FB6012" w:rsidP="00FB6012">
      <w:r>
        <w:t xml:space="preserve">The linearization of </w:t>
      </w:r>
      <w:r w:rsidR="00905817" w:rsidRPr="00905817">
        <w:rPr>
          <w:position w:val="-12"/>
        </w:rPr>
        <w:object w:dxaOrig="560" w:dyaOrig="360" w14:anchorId="72AFEB6D">
          <v:shape id="_x0000_i1931" type="#_x0000_t75" style="width:27.8pt;height:19.25pt" o:ole="">
            <v:imagedata r:id="rId1827" o:title=""/>
          </v:shape>
          <o:OLEObject Type="Embed" ProgID="Equation.DSMT4" ShapeID="_x0000_i1931" DrawAspect="Content" ObjectID="_1366280510" r:id="rId1828"/>
        </w:object>
      </w:r>
      <w:r>
        <w:t xml:space="preserve"> in </w:t>
      </w:r>
      <w:r w:rsidR="00605580">
        <w:fldChar w:fldCharType="begin"/>
      </w:r>
      <w:r w:rsidR="00605580">
        <w:instrText xml:space="preserve"> GOTOBUTTON ZEqnNum588916  \* MERGEFORMAT </w:instrText>
      </w:r>
      <w:fldSimple w:instr=" REF ZEqnNum588916 \* Charformat \! \* MERGEFORMAT ">
        <w:ins w:id="1435" w:author="Gerard" w:date="2015-05-06T12:49:00Z">
          <w:r w:rsidR="00E3755C">
            <w:instrText>(3.56)</w:instrText>
          </w:r>
        </w:ins>
        <w:del w:id="1436" w:author="Gerard" w:date="2015-03-21T10:54:00Z">
          <w:r w:rsidR="008D52AD" w:rsidDel="00541E56">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1pt;height:15.7pt" o:ole="">
            <v:imagedata r:id="rId1829" o:title=""/>
          </v:shape>
          <o:OLEObject Type="Embed" ProgID="Equation.DSMT4" ShapeID="_x0000_i1932" DrawAspect="Content" ObjectID="_1366280511" r:id="rId1830"/>
        </w:object>
      </w:r>
      <w:r>
        <w:t xml:space="preserve"> (net force), </w:t>
      </w:r>
      <w:r w:rsidR="00905817" w:rsidRPr="00905817">
        <w:rPr>
          <w:position w:val="-12"/>
        </w:rPr>
        <w:object w:dxaOrig="560" w:dyaOrig="360" w14:anchorId="4937EEE3">
          <v:shape id="_x0000_i1933" type="#_x0000_t75" style="width:27.8pt;height:19.25pt" o:ole="">
            <v:imagedata r:id="rId1831" o:title=""/>
          </v:shape>
          <o:OLEObject Type="Embed" ProgID="Equation.DSMT4" ShapeID="_x0000_i1933" DrawAspect="Content" ObjectID="_1366280512" r:id="rId1832"/>
        </w:object>
      </w:r>
      <w:r>
        <w:t xml:space="preserve"> (net volumetric flow rate), or </w:t>
      </w:r>
      <w:r w:rsidR="00905817" w:rsidRPr="00905817">
        <w:rPr>
          <w:position w:val="-12"/>
        </w:rPr>
        <w:object w:dxaOrig="520" w:dyaOrig="360" w14:anchorId="50ED4F52">
          <v:shape id="_x0000_i1934" type="#_x0000_t75" style="width:25.65pt;height:19.25pt" o:ole="">
            <v:imagedata r:id="rId1833" o:title=""/>
          </v:shape>
          <o:OLEObject Type="Embed" ProgID="Equation.DSMT4" ShapeID="_x0000_i1934" DrawAspect="Content" ObjectID="_1366280513" r:id="rId1834"/>
        </w:object>
      </w:r>
      <w:r>
        <w:t xml:space="preserve"> (net molar flow rate) are prescribed over the elemental area </w:t>
      </w:r>
      <w:r w:rsidR="00905817" w:rsidRPr="00905817">
        <w:rPr>
          <w:position w:val="-6"/>
        </w:rPr>
        <w:object w:dxaOrig="320" w:dyaOrig="279" w14:anchorId="51C55B45">
          <v:shape id="_x0000_i1935" type="#_x0000_t75" style="width:15.7pt;height:14.25pt" o:ole="">
            <v:imagedata r:id="rId1835" o:title=""/>
          </v:shape>
          <o:OLEObject Type="Embed" ProgID="Equation.DSMT4" ShapeID="_x0000_i1935" DrawAspect="Content" ObjectID="_1366280514" r:id="rId1836"/>
        </w:object>
      </w:r>
      <w:r>
        <w:t xml:space="preserve">, there is no variation in </w:t>
      </w:r>
      <w:r w:rsidR="00905817" w:rsidRPr="00905817">
        <w:rPr>
          <w:position w:val="-12"/>
        </w:rPr>
        <w:object w:dxaOrig="560" w:dyaOrig="360" w14:anchorId="4798DA61">
          <v:shape id="_x0000_i1936" type="#_x0000_t75" style="width:27.8pt;height:19.25pt" o:ole="">
            <v:imagedata r:id="rId1837" o:title=""/>
          </v:shape>
          <o:OLEObject Type="Embed" ProgID="Equation.DSMT4" ShapeID="_x0000_i1936" DrawAspect="Content" ObjectID="_1366280515" r:id="rId1838"/>
        </w:object>
      </w:r>
      <w:r>
        <w:t xml:space="preserve"> and it follows that </w:t>
      </w:r>
      <w:r w:rsidR="00905817" w:rsidRPr="00905817">
        <w:rPr>
          <w:position w:val="-12"/>
        </w:rPr>
        <w:object w:dxaOrig="1120" w:dyaOrig="360" w14:anchorId="10C5D26D">
          <v:shape id="_x0000_i1937" type="#_x0000_t75" style="width:56.3pt;height:19.25pt" o:ole="">
            <v:imagedata r:id="rId1839" o:title=""/>
          </v:shape>
          <o:OLEObject Type="Embed" ProgID="Equation.DSMT4" ShapeID="_x0000_i1937" DrawAspect="Content" ObjectID="_1366280516" r:id="rId1840"/>
        </w:object>
      </w:r>
      <w:r>
        <w:t xml:space="preserve">. Alternatively, in the case when </w:t>
      </w:r>
      <w:r w:rsidR="00905817" w:rsidRPr="00905817">
        <w:rPr>
          <w:position w:val="-6"/>
        </w:rPr>
        <w:object w:dxaOrig="160" w:dyaOrig="260" w14:anchorId="36DB65D2">
          <v:shape id="_x0000_i1938" type="#_x0000_t75" style="width:7.85pt;height:12.85pt" o:ole="">
            <v:imagedata r:id="rId1841" o:title=""/>
          </v:shape>
          <o:OLEObject Type="Embed" ProgID="Equation.DSMT4" ShapeID="_x0000_i1938" DrawAspect="Content" ObjectID="_1366280517" r:id="rId1842"/>
        </w:object>
      </w:r>
      <w:r>
        <w:t xml:space="preserve">, </w:t>
      </w:r>
      <w:r w:rsidR="00905817" w:rsidRPr="00905817">
        <w:rPr>
          <w:position w:val="-12"/>
        </w:rPr>
        <w:object w:dxaOrig="300" w:dyaOrig="360" w14:anchorId="358960B7">
          <v:shape id="_x0000_i1939" type="#_x0000_t75" style="width:14.95pt;height:19.25pt" o:ole="">
            <v:imagedata r:id="rId1843" o:title=""/>
          </v:shape>
          <o:OLEObject Type="Embed" ProgID="Equation.DSMT4" ShapeID="_x0000_i1939" DrawAspect="Content" ObjectID="_1366280518" r:id="rId1844"/>
        </w:object>
      </w:r>
      <w:r>
        <w:t xml:space="preserve"> or </w:t>
      </w:r>
      <w:r w:rsidR="00905817" w:rsidRPr="00905817">
        <w:rPr>
          <w:position w:val="-12"/>
        </w:rPr>
        <w:object w:dxaOrig="260" w:dyaOrig="360" w14:anchorId="3D80CD32">
          <v:shape id="_x0000_i1940" type="#_x0000_t75" style="width:12.85pt;height:19.25pt" o:ole="">
            <v:imagedata r:id="rId1845" o:title=""/>
          </v:shape>
          <o:OLEObject Type="Embed" ProgID="Equation.DSMT4" ShapeID="_x0000_i1940" DrawAspect="Content" ObjectID="_1366280519" r:id="rId1846"/>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7pt;height:14.25pt" o:ole="">
            <v:imagedata r:id="rId1847" o:title=""/>
          </v:shape>
          <o:OLEObject Type="Embed" ProgID="Equation.DSMT4" ShapeID="_x0000_i1941" DrawAspect="Content" ObjectID="_1366280520" r:id="rId1848"/>
        </w:object>
      </w:r>
      <w:r>
        <w:t xml:space="preserve">, with parametric coordinates </w:t>
      </w:r>
      <w:r w:rsidR="00905817" w:rsidRPr="00905817">
        <w:rPr>
          <w:position w:val="-16"/>
        </w:rPr>
        <w:object w:dxaOrig="800" w:dyaOrig="440" w14:anchorId="06220D0F">
          <v:shape id="_x0000_i1942" type="#_x0000_t75" style="width:39.9pt;height:22.1pt" o:ole="">
            <v:imagedata r:id="rId1849" o:title=""/>
          </v:shape>
          <o:OLEObject Type="Embed" ProgID="Equation.DSMT4" ShapeID="_x0000_i1942" DrawAspect="Content" ObjectID="_1366280521" r:id="rId1850"/>
        </w:object>
      </w:r>
      <w:r>
        <w:t xml:space="preserve">. Accordingly, for a point </w:t>
      </w:r>
      <w:r w:rsidR="00905817" w:rsidRPr="00905817">
        <w:rPr>
          <w:position w:val="-16"/>
        </w:rPr>
        <w:object w:dxaOrig="940" w:dyaOrig="440" w14:anchorId="630B3B6E">
          <v:shape id="_x0000_i1943" type="#_x0000_t75" style="width:47.05pt;height:22.1pt" o:ole="">
            <v:imagedata r:id="rId1851" o:title=""/>
          </v:shape>
          <o:OLEObject Type="Embed" ProgID="Equation.DSMT4" ShapeID="_x0000_i1943" DrawAspect="Content" ObjectID="_1366280522" r:id="rId1852"/>
        </w:object>
      </w:r>
      <w:r>
        <w:t xml:space="preserve"> on </w:t>
      </w:r>
      <w:r w:rsidR="00905817" w:rsidRPr="00905817">
        <w:rPr>
          <w:position w:val="-6"/>
        </w:rPr>
        <w:object w:dxaOrig="320" w:dyaOrig="279" w14:anchorId="2A3D3939">
          <v:shape id="_x0000_i1944" type="#_x0000_t75" style="width:15.7pt;height:14.25pt" o:ole="">
            <v:imagedata r:id="rId1853" o:title=""/>
          </v:shape>
          <o:OLEObject Type="Embed" ProgID="Equation.DSMT4" ShapeID="_x0000_i1944" DrawAspect="Content" ObjectID="_1366280523" r:id="rId1854"/>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9.05pt;height:32.8pt" o:ole="">
            <v:imagedata r:id="rId1855" o:title=""/>
          </v:shape>
          <o:OLEObject Type="Embed" ProgID="Equation.DSMT4" ShapeID="_x0000_i1945" DrawAspect="Content" ObjectID="_1366280524" r:id="rId185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37" w:author="Gerard" w:date="2015-05-06T12:49:00Z">
          <w:r w:rsidR="00E3755C">
            <w:rPr>
              <w:noProof/>
            </w:rPr>
            <w:instrText>91</w:instrText>
          </w:r>
        </w:ins>
        <w:del w:id="1438" w:author="Gerard" w:date="2015-03-21T10:54:00Z">
          <w:r w:rsidR="008D52AD" w:rsidDel="00541E56">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46" type="#_x0000_t75" style="width:59.15pt;height:34.95pt" o:ole="">
            <v:imagedata r:id="rId1857" o:title=""/>
          </v:shape>
          <o:OLEObject Type="Embed" ProgID="Equation.DSMT4" ShapeID="_x0000_i1946" DrawAspect="Content" ObjectID="_1366280525" r:id="rId18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39" w:author="Gerard" w:date="2015-05-06T12:49:00Z">
          <w:r w:rsidR="00E3755C">
            <w:rPr>
              <w:noProof/>
            </w:rPr>
            <w:instrText>92</w:instrText>
          </w:r>
        </w:ins>
        <w:del w:id="1440" w:author="Gerard" w:date="2015-03-21T10:54:00Z">
          <w:r w:rsidR="008D52AD" w:rsidDel="00541E56">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7pt;height:14.25pt" o:ole="">
            <v:imagedata r:id="rId1859" o:title=""/>
          </v:shape>
          <o:OLEObject Type="Embed" ProgID="Equation.DSMT4" ShapeID="_x0000_i1947" DrawAspect="Content" ObjectID="_1366280526" r:id="rId1860"/>
        </w:object>
      </w:r>
      <w:r>
        <w:t xml:space="preserve"> is </w:t>
      </w:r>
      <w:r w:rsidR="00905817" w:rsidRPr="00905817">
        <w:rPr>
          <w:position w:val="-14"/>
        </w:rPr>
        <w:object w:dxaOrig="1980" w:dyaOrig="400" w14:anchorId="34C619DD">
          <v:shape id="_x0000_i1948" type="#_x0000_t75" style="width:99.1pt;height:19.95pt" o:ole="">
            <v:imagedata r:id="rId1861" o:title=""/>
          </v:shape>
          <o:OLEObject Type="Embed" ProgID="Equation.DSMT4" ShapeID="_x0000_i1948" DrawAspect="Content" ObjectID="_1366280527" r:id="rId1862"/>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49" type="#_x0000_t75" style="width:235.95pt;height:22.8pt" o:ole="">
            <v:imagedata r:id="rId1863" o:title=""/>
          </v:shape>
          <o:OLEObject Type="Embed" ProgID="Equation.DSMT4" ShapeID="_x0000_i1949" DrawAspect="Content" ObjectID="_1366280528" r:id="rId18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41" w:author="Gerard" w:date="2015-05-06T12:49:00Z">
          <w:r w:rsidR="00E3755C">
            <w:rPr>
              <w:noProof/>
            </w:rPr>
            <w:instrText>93</w:instrText>
          </w:r>
        </w:ins>
        <w:del w:id="1442" w:author="Gerard" w:date="2015-03-21T10:54:00Z">
          <w:r w:rsidR="008D52AD" w:rsidDel="00541E56">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7.8pt;height:19.25pt" o:ole="">
            <v:imagedata r:id="rId1865" o:title=""/>
          </v:shape>
          <o:OLEObject Type="Embed" ProgID="Equation.DSMT4" ShapeID="_x0000_i1950" DrawAspect="Content" ObjectID="_1366280529" r:id="rId1866"/>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443"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2pt;height:19.25pt" o:ole="">
            <v:imagedata r:id="rId1867" o:title=""/>
          </v:shape>
          <o:OLEObject Type="Embed" ProgID="Equation.DSMT4" ShapeID="_x0000_i1951" DrawAspect="Content" ObjectID="_1366280530" r:id="rId1868"/>
        </w:object>
      </w:r>
      <w:r>
        <w:t xml:space="preserve"> where </w:t>
      </w:r>
      <w:r w:rsidR="00905817" w:rsidRPr="00905817">
        <w:rPr>
          <w:position w:val="-12"/>
        </w:rPr>
        <w:object w:dxaOrig="220" w:dyaOrig="360" w14:anchorId="601A72E8">
          <v:shape id="_x0000_i1952" type="#_x0000_t75" style="width:10.7pt;height:19.25pt" o:ole="">
            <v:imagedata r:id="rId1869" o:title=""/>
          </v:shape>
          <o:OLEObject Type="Embed" ProgID="Equation.DSMT4" ShapeID="_x0000_i1952" DrawAspect="Content" ObjectID="_1366280531" r:id="rId1870"/>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7.8pt;height:19.25pt" o:ole="">
            <v:imagedata r:id="rId1871" o:title=""/>
          </v:shape>
          <o:OLEObject Type="Embed" ProgID="Equation.DSMT4" ShapeID="_x0000_i1953" DrawAspect="Content" ObjectID="_1366280532" r:id="rId1872"/>
        </w:object>
      </w:r>
      <w:r>
        <w:t xml:space="preserve"> along </w:t>
      </w:r>
      <w:r w:rsidR="00905817" w:rsidRPr="00905817">
        <w:rPr>
          <w:position w:val="-6"/>
        </w:rPr>
        <w:object w:dxaOrig="360" w:dyaOrig="279" w14:anchorId="15A0718A">
          <v:shape id="_x0000_i1954" type="#_x0000_t75" style="width:19.25pt;height:14.25pt" o:ole="">
            <v:imagedata r:id="rId1873" o:title=""/>
          </v:shape>
          <o:OLEObject Type="Embed" ProgID="Equation.DSMT4" ShapeID="_x0000_i1954" DrawAspect="Content" ObjectID="_1366280533" r:id="rId1874"/>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55" type="#_x0000_t75" style="width:364.3pt;height:36.35pt" o:ole="">
            <v:imagedata r:id="rId1875" o:title=""/>
          </v:shape>
          <o:OLEObject Type="Embed" ProgID="Equation.DSMT4" ShapeID="_x0000_i1955" DrawAspect="Content" ObjectID="_1366280534" r:id="rId1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44" w:author="Gerard" w:date="2015-05-06T12:49:00Z">
          <w:r w:rsidR="00E3755C">
            <w:rPr>
              <w:noProof/>
            </w:rPr>
            <w:instrText>94</w:instrText>
          </w:r>
        </w:ins>
        <w:del w:id="1445" w:author="Gerard" w:date="2015-03-21T10:54:00Z">
          <w:r w:rsidR="008D52AD" w:rsidDel="00541E56">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1pt;height:15.7pt" o:ole="">
            <v:imagedata r:id="rId1877" o:title=""/>
          </v:shape>
          <o:OLEObject Type="Embed" ProgID="Equation.DSMT4" ShapeID="_x0000_i1956" DrawAspect="Content" ObjectID="_1366280535" r:id="rId1878"/>
        </w:object>
      </w:r>
      <w:r>
        <w:t xml:space="preserve"> and </w:t>
      </w:r>
      <w:r w:rsidR="00905817" w:rsidRPr="00905817">
        <w:rPr>
          <w:position w:val="-6"/>
        </w:rPr>
        <w:object w:dxaOrig="340" w:dyaOrig="279" w14:anchorId="6F12CA21">
          <v:shape id="_x0000_i1957" type="#_x0000_t75" style="width:17.1pt;height:14.25pt" o:ole="">
            <v:imagedata r:id="rId1879" o:title=""/>
          </v:shape>
          <o:OLEObject Type="Embed" ProgID="Equation.DSMT4" ShapeID="_x0000_i1957" DrawAspect="Content" ObjectID="_1366280536" r:id="rId1880"/>
        </w:object>
      </w:r>
      <w:r>
        <w:t xml:space="preserve"> reduce to zero, </w:t>
      </w:r>
      <w:r w:rsidR="00905817" w:rsidRPr="00905817">
        <w:rPr>
          <w:position w:val="-14"/>
        </w:rPr>
        <w:object w:dxaOrig="1800" w:dyaOrig="400" w14:anchorId="07160677">
          <v:shape id="_x0000_i1958" type="#_x0000_t75" style="width:91.25pt;height:19.95pt" o:ole="">
            <v:imagedata r:id="rId1881" o:title=""/>
          </v:shape>
          <o:OLEObject Type="Embed" ProgID="Equation.DSMT4" ShapeID="_x0000_i1958" DrawAspect="Content" ObjectID="_1366280537" r:id="rId1882"/>
        </w:object>
      </w:r>
      <w:r>
        <w:t xml:space="preserve"> and </w:t>
      </w:r>
      <w:r w:rsidR="00905817" w:rsidRPr="00905817">
        <w:rPr>
          <w:position w:val="-14"/>
        </w:rPr>
        <w:object w:dxaOrig="1780" w:dyaOrig="400" w14:anchorId="530F59D8">
          <v:shape id="_x0000_i1959" type="#_x0000_t75" style="width:89.1pt;height:19.95pt" o:ole="">
            <v:imagedata r:id="rId1883" o:title=""/>
          </v:shape>
          <o:OLEObject Type="Embed" ProgID="Equation.DSMT4" ShapeID="_x0000_i1959" DrawAspect="Content" ObjectID="_1366280538" r:id="rId1884"/>
        </w:object>
      </w:r>
      <w:r>
        <w:t>.</w:t>
      </w:r>
    </w:p>
    <w:p w14:paraId="195DEE71" w14:textId="77777777" w:rsidR="00FB6012" w:rsidRDefault="00FB6012" w:rsidP="00FB6012"/>
    <w:p w14:paraId="439131A1" w14:textId="77777777" w:rsidR="00FB6012" w:rsidRDefault="00FB6012" w:rsidP="00FB6012">
      <w:pPr>
        <w:pStyle w:val="Heading3"/>
      </w:pPr>
      <w:bookmarkStart w:id="1446" w:name="_Toc176704848"/>
      <w:bookmarkStart w:id="1447" w:name="_Toc289032554"/>
      <w:r>
        <w:t>Discretization</w:t>
      </w:r>
      <w:bookmarkEnd w:id="1446"/>
      <w:bookmarkEnd w:id="1447"/>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0" type="#_x0000_t75" style="width:185.35pt;height:102.65pt" o:ole="">
            <v:imagedata r:id="rId1885" o:title=""/>
          </v:shape>
          <o:OLEObject Type="Embed" ProgID="Equation.DSMT4" ShapeID="_x0000_i1960" DrawAspect="Content" ObjectID="_1366280539" r:id="rId188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48" w:author="Gerard" w:date="2015-05-06T12:49:00Z">
          <w:r w:rsidR="00E3755C">
            <w:rPr>
              <w:noProof/>
            </w:rPr>
            <w:instrText>95</w:instrText>
          </w:r>
        </w:ins>
        <w:del w:id="1449" w:author="Gerard" w:date="2015-03-21T10:54:00Z">
          <w:r w:rsidR="008D52AD" w:rsidDel="00541E56">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1pt;height:19.25pt" o:ole="">
            <v:imagedata r:id="rId1887" o:title=""/>
          </v:shape>
          <o:OLEObject Type="Embed" ProgID="Equation.DSMT4" ShapeID="_x0000_i1961" DrawAspect="Content" ObjectID="_1366280540" r:id="rId1888"/>
        </w:object>
      </w:r>
      <w:r>
        <w:t xml:space="preserve"> represents the interpolation functions over an element, </w:t>
      </w:r>
      <w:r w:rsidR="00905817" w:rsidRPr="00905817">
        <w:rPr>
          <w:position w:val="-12"/>
        </w:rPr>
        <w:object w:dxaOrig="440" w:dyaOrig="360" w14:anchorId="4C330006">
          <v:shape id="_x0000_i1962" type="#_x0000_t75" style="width:22.1pt;height:19.25pt" o:ole="">
            <v:imagedata r:id="rId1889" o:title=""/>
          </v:shape>
          <o:OLEObject Type="Embed" ProgID="Equation.DSMT4" ShapeID="_x0000_i1962" DrawAspect="Content" ObjectID="_1366280541" r:id="rId1890"/>
        </w:object>
      </w:r>
      <w:r>
        <w:t xml:space="preserve">, </w:t>
      </w:r>
      <w:r w:rsidR="00905817" w:rsidRPr="00905817">
        <w:rPr>
          <w:position w:val="-12"/>
        </w:rPr>
        <w:object w:dxaOrig="440" w:dyaOrig="360" w14:anchorId="7AEBDFEF">
          <v:shape id="_x0000_i1963" type="#_x0000_t75" style="width:22.1pt;height:19.25pt" o:ole="">
            <v:imagedata r:id="rId1891" o:title=""/>
          </v:shape>
          <o:OLEObject Type="Embed" ProgID="Equation.DSMT4" ShapeID="_x0000_i1963" DrawAspect="Content" ObjectID="_1366280542" r:id="rId1892"/>
        </w:object>
      </w:r>
      <w:r>
        <w:t xml:space="preserve">, </w:t>
      </w:r>
      <w:r w:rsidR="00905817" w:rsidRPr="00905817">
        <w:rPr>
          <w:position w:val="-12"/>
        </w:rPr>
        <w:object w:dxaOrig="400" w:dyaOrig="360" w14:anchorId="5E1099F9">
          <v:shape id="_x0000_i1964" type="#_x0000_t75" style="width:19.95pt;height:19.25pt" o:ole="">
            <v:imagedata r:id="rId1893" o:title=""/>
          </v:shape>
          <o:OLEObject Type="Embed" ProgID="Equation.DSMT4" ShapeID="_x0000_i1964" DrawAspect="Content" ObjectID="_1366280543" r:id="rId1894"/>
        </w:object>
      </w:r>
      <w:r>
        <w:t xml:space="preserve">, </w:t>
      </w:r>
      <w:r w:rsidR="00905817" w:rsidRPr="00905817">
        <w:rPr>
          <w:position w:val="-12"/>
        </w:rPr>
        <w:object w:dxaOrig="440" w:dyaOrig="360" w14:anchorId="76BE4949">
          <v:shape id="_x0000_i1965" type="#_x0000_t75" style="width:22.1pt;height:19.25pt" o:ole="">
            <v:imagedata r:id="rId1895" o:title=""/>
          </v:shape>
          <o:OLEObject Type="Embed" ProgID="Equation.DSMT4" ShapeID="_x0000_i1965" DrawAspect="Content" ObjectID="_1366280544" r:id="rId1896"/>
        </w:object>
      </w:r>
      <w:r>
        <w:t xml:space="preserve">, </w:t>
      </w:r>
      <w:r w:rsidR="00905817" w:rsidRPr="00905817">
        <w:rPr>
          <w:position w:val="-12"/>
        </w:rPr>
        <w:object w:dxaOrig="420" w:dyaOrig="360" w14:anchorId="5FE73AC1">
          <v:shape id="_x0000_i1966" type="#_x0000_t75" style="width:20.65pt;height:19.25pt" o:ole="">
            <v:imagedata r:id="rId1897" o:title=""/>
          </v:shape>
          <o:OLEObject Type="Embed" ProgID="Equation.DSMT4" ShapeID="_x0000_i1966" DrawAspect="Content" ObjectID="_1366280545" r:id="rId1898"/>
        </w:object>
      </w:r>
      <w:r>
        <w:t xml:space="preserve"> and </w:t>
      </w:r>
      <w:r w:rsidR="00905817" w:rsidRPr="00905817">
        <w:rPr>
          <w:position w:val="-12"/>
        </w:rPr>
        <w:object w:dxaOrig="400" w:dyaOrig="360" w14:anchorId="4E574BFF">
          <v:shape id="_x0000_i1967" type="#_x0000_t75" style="width:19.95pt;height:19.25pt" o:ole="">
            <v:imagedata r:id="rId1899" o:title=""/>
          </v:shape>
          <o:OLEObject Type="Embed" ProgID="Equation.DSMT4" ShapeID="_x0000_i1967" DrawAspect="Content" ObjectID="_1366280546" r:id="rId1900"/>
        </w:object>
      </w:r>
      <w:r>
        <w:t xml:space="preserve"> respectively represent the nodal values of </w:t>
      </w:r>
      <w:r w:rsidR="00905817" w:rsidRPr="00905817">
        <w:rPr>
          <w:position w:val="-6"/>
        </w:rPr>
        <w:object w:dxaOrig="340" w:dyaOrig="279" w14:anchorId="1BB08E68">
          <v:shape id="_x0000_i1968" type="#_x0000_t75" style="width:17.1pt;height:14.25pt" o:ole="">
            <v:imagedata r:id="rId1901" o:title=""/>
          </v:shape>
          <o:OLEObject Type="Embed" ProgID="Equation.DSMT4" ShapeID="_x0000_i1968" DrawAspect="Content" ObjectID="_1366280547" r:id="rId1902"/>
        </w:object>
      </w:r>
      <w:r>
        <w:t xml:space="preserve">, </w:t>
      </w:r>
      <w:r w:rsidR="00905817" w:rsidRPr="00905817">
        <w:rPr>
          <w:position w:val="-10"/>
        </w:rPr>
        <w:object w:dxaOrig="380" w:dyaOrig="320" w14:anchorId="5330836A">
          <v:shape id="_x0000_i1969" type="#_x0000_t75" style="width:19.25pt;height:15.7pt" o:ole="">
            <v:imagedata r:id="rId1903" o:title=""/>
          </v:shape>
          <o:OLEObject Type="Embed" ProgID="Equation.DSMT4" ShapeID="_x0000_i1969" DrawAspect="Content" ObjectID="_1366280548" r:id="rId1904"/>
        </w:object>
      </w:r>
      <w:r>
        <w:t xml:space="preserve">, </w:t>
      </w:r>
      <w:r w:rsidR="00905817" w:rsidRPr="00905817">
        <w:rPr>
          <w:position w:val="-6"/>
        </w:rPr>
        <w:object w:dxaOrig="320" w:dyaOrig="279" w14:anchorId="121DA02A">
          <v:shape id="_x0000_i1970" type="#_x0000_t75" style="width:15.7pt;height:14.25pt" o:ole="">
            <v:imagedata r:id="rId1905" o:title=""/>
          </v:shape>
          <o:OLEObject Type="Embed" ProgID="Equation.DSMT4" ShapeID="_x0000_i1970" DrawAspect="Content" ObjectID="_1366280549" r:id="rId1906"/>
        </w:object>
      </w:r>
      <w:r>
        <w:t xml:space="preserve">, </w:t>
      </w:r>
      <w:r w:rsidR="00905817" w:rsidRPr="00905817">
        <w:rPr>
          <w:position w:val="-6"/>
        </w:rPr>
        <w:object w:dxaOrig="360" w:dyaOrig="279" w14:anchorId="286402C7">
          <v:shape id="_x0000_i1971" type="#_x0000_t75" style="width:19.25pt;height:14.25pt" o:ole="">
            <v:imagedata r:id="rId1907" o:title=""/>
          </v:shape>
          <o:OLEObject Type="Embed" ProgID="Equation.DSMT4" ShapeID="_x0000_i1971" DrawAspect="Content" ObjectID="_1366280550" r:id="rId1908"/>
        </w:object>
      </w:r>
      <w:r>
        <w:t xml:space="preserve">, </w:t>
      </w:r>
      <w:r w:rsidR="00905817" w:rsidRPr="00905817">
        <w:rPr>
          <w:position w:val="-10"/>
        </w:rPr>
        <w:object w:dxaOrig="340" w:dyaOrig="320" w14:anchorId="068CCD19">
          <v:shape id="_x0000_i1972" type="#_x0000_t75" style="width:17.1pt;height:15.7pt" o:ole="">
            <v:imagedata r:id="rId1909" o:title=""/>
          </v:shape>
          <o:OLEObject Type="Embed" ProgID="Equation.DSMT4" ShapeID="_x0000_i1972" DrawAspect="Content" ObjectID="_1366280551" r:id="rId1910"/>
        </w:object>
      </w:r>
      <w:r>
        <w:t xml:space="preserve"> and </w:t>
      </w:r>
      <w:r w:rsidR="00905817" w:rsidRPr="00905817">
        <w:rPr>
          <w:position w:val="-6"/>
        </w:rPr>
        <w:object w:dxaOrig="340" w:dyaOrig="279" w14:anchorId="570E68E8">
          <v:shape id="_x0000_i1973" type="#_x0000_t75" style="width:17.1pt;height:14.25pt" o:ole="">
            <v:imagedata r:id="rId1911" o:title=""/>
          </v:shape>
          <o:OLEObject Type="Embed" ProgID="Equation.DSMT4" ShapeID="_x0000_i1973" DrawAspect="Content" ObjectID="_1366280552" r:id="rId1912"/>
        </w:object>
      </w:r>
      <w:r>
        <w:t xml:space="preserve">; </w:t>
      </w:r>
      <w:r w:rsidR="00905817" w:rsidRPr="00905817">
        <w:rPr>
          <w:position w:val="-6"/>
        </w:rPr>
        <w:object w:dxaOrig="260" w:dyaOrig="220" w14:anchorId="0502661C">
          <v:shape id="_x0000_i1974" type="#_x0000_t75" style="width:12.85pt;height:10.7pt" o:ole="">
            <v:imagedata r:id="rId1913" o:title=""/>
          </v:shape>
          <o:OLEObject Type="Embed" ProgID="Equation.DSMT4" ShapeID="_x0000_i1974" DrawAspect="Content" ObjectID="_1366280553" r:id="rId1914"/>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75" type="#_x0000_t75" style="width:27.1pt;height:19.25pt" o:ole="">
            <v:imagedata r:id="rId1915" o:title=""/>
          </v:shape>
          <o:OLEObject Type="Embed" ProgID="Equation.DSMT4" ShapeID="_x0000_i1975" DrawAspect="Content" ObjectID="_1366280554" r:id="rId1916"/>
        </w:object>
      </w:r>
      <w:r>
        <w:t xml:space="preserve"> in </w:t>
      </w:r>
      <w:r w:rsidR="00605580">
        <w:fldChar w:fldCharType="begin"/>
      </w:r>
      <w:r w:rsidR="00605580">
        <w:instrText xml:space="preserve"> GOTOBUTTON ZEqnNum588916  \* MERGEFORMAT </w:instrText>
      </w:r>
      <w:fldSimple w:instr=" REF ZEqnNum588916 \* Charformat \! \* MERGEFORMAT ">
        <w:ins w:id="1450" w:author="Gerard" w:date="2015-05-06T12:49:00Z">
          <w:r w:rsidR="00E3755C">
            <w:instrText>(3.56)</w:instrText>
          </w:r>
        </w:ins>
        <w:del w:id="1451" w:author="Gerard" w:date="2015-03-21T10:54:00Z">
          <w:r w:rsidR="008D52AD" w:rsidDel="00541E56">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76" type="#_x0000_t75" style="width:223.15pt;height:77pt" o:ole="">
            <v:imagedata r:id="rId1917" o:title=""/>
          </v:shape>
          <o:OLEObject Type="Embed" ProgID="Equation.DSMT4" ShapeID="_x0000_i1976" DrawAspect="Content" ObjectID="_1366280555" r:id="rId19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52" w:author="Gerard" w:date="2015-05-06T12:49:00Z">
          <w:r w:rsidR="00E3755C">
            <w:rPr>
              <w:noProof/>
            </w:rPr>
            <w:instrText>96</w:instrText>
          </w:r>
        </w:ins>
        <w:del w:id="1453" w:author="Gerard" w:date="2015-03-21T10:54:00Z">
          <w:r w:rsidR="008D52AD" w:rsidDel="00541E56">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2.85pt;height:19.25pt" o:ole="">
            <v:imagedata r:id="rId1919" o:title=""/>
          </v:shape>
          <o:OLEObject Type="Embed" ProgID="Equation.DSMT4" ShapeID="_x0000_i1977" DrawAspect="Content" ObjectID="_1366280556" r:id="rId1920"/>
        </w:object>
      </w:r>
      <w:r>
        <w:t xml:space="preserve"> is the number of elements in </w:t>
      </w:r>
      <w:r w:rsidR="00905817" w:rsidRPr="00905817">
        <w:rPr>
          <w:position w:val="-6"/>
        </w:rPr>
        <w:object w:dxaOrig="200" w:dyaOrig="279" w14:anchorId="51895AC8">
          <v:shape id="_x0000_i1978" type="#_x0000_t75" style="width:10pt;height:14.25pt" o:ole="">
            <v:imagedata r:id="rId1921" o:title=""/>
          </v:shape>
          <o:OLEObject Type="Embed" ProgID="Equation.DSMT4" ShapeID="_x0000_i1978" DrawAspect="Content" ObjectID="_1366280557" r:id="rId1922"/>
        </w:object>
      </w:r>
      <w:r>
        <w:t xml:space="preserve">, </w:t>
      </w:r>
      <w:r w:rsidR="00905817" w:rsidRPr="00905817">
        <w:rPr>
          <w:position w:val="-12"/>
        </w:rPr>
        <w:object w:dxaOrig="380" w:dyaOrig="400" w14:anchorId="436561F7">
          <v:shape id="_x0000_i1979" type="#_x0000_t75" style="width:19.25pt;height:19.95pt" o:ole="">
            <v:imagedata r:id="rId1923" o:title=""/>
          </v:shape>
          <o:OLEObject Type="Embed" ProgID="Equation.DSMT4" ShapeID="_x0000_i1979" DrawAspect="Content" ObjectID="_1366280558" r:id="rId1924"/>
        </w:object>
      </w:r>
      <w:r>
        <w:t xml:space="preserve"> is the number of integration points in the </w:t>
      </w:r>
      <w:r w:rsidR="00905817" w:rsidRPr="00905817">
        <w:rPr>
          <w:position w:val="-6"/>
        </w:rPr>
        <w:object w:dxaOrig="360" w:dyaOrig="220" w14:anchorId="0732807A">
          <v:shape id="_x0000_i1980" type="#_x0000_t75" style="width:19.25pt;height:10.7pt" o:ole="">
            <v:imagedata r:id="rId1925" o:title=""/>
          </v:shape>
          <o:OLEObject Type="Embed" ProgID="Equation.DSMT4" ShapeID="_x0000_i1980" DrawAspect="Content" ObjectID="_1366280559" r:id="rId1926"/>
        </w:object>
      </w:r>
      <w:r>
        <w:t xml:space="preserve">th element, </w:t>
      </w:r>
      <w:r w:rsidR="00905817" w:rsidRPr="00905817">
        <w:rPr>
          <w:position w:val="-12"/>
        </w:rPr>
        <w:object w:dxaOrig="320" w:dyaOrig="360" w14:anchorId="06B26C93">
          <v:shape id="_x0000_i1981" type="#_x0000_t75" style="width:15.7pt;height:19.25pt" o:ole="">
            <v:imagedata r:id="rId1927" o:title=""/>
          </v:shape>
          <o:OLEObject Type="Embed" ProgID="Equation.DSMT4" ShapeID="_x0000_i1981" DrawAspect="Content" ObjectID="_1366280560" r:id="rId1928"/>
        </w:object>
      </w:r>
      <w:r>
        <w:t xml:space="preserve"> is the quadrature weight associated with the </w:t>
      </w:r>
      <w:r w:rsidR="00905817" w:rsidRPr="00905817">
        <w:rPr>
          <w:position w:val="-6"/>
        </w:rPr>
        <w:object w:dxaOrig="380" w:dyaOrig="279" w14:anchorId="0456D160">
          <v:shape id="_x0000_i1982" type="#_x0000_t75" style="width:19.25pt;height:14.25pt" o:ole="">
            <v:imagedata r:id="rId1929" o:title=""/>
          </v:shape>
          <o:OLEObject Type="Embed" ProgID="Equation.DSMT4" ShapeID="_x0000_i1982" DrawAspect="Content" ObjectID="_1366280561" r:id="rId1930"/>
        </w:object>
      </w:r>
      <w:r>
        <w:t xml:space="preserve">th integration point, and </w:t>
      </w:r>
      <w:r w:rsidR="00905817" w:rsidRPr="00905817">
        <w:rPr>
          <w:position w:val="-14"/>
        </w:rPr>
        <w:object w:dxaOrig="300" w:dyaOrig="380" w14:anchorId="542064BE">
          <v:shape id="_x0000_i1983" type="#_x0000_t75" style="width:14.95pt;height:19.25pt" o:ole="">
            <v:imagedata r:id="rId1931" o:title=""/>
          </v:shape>
          <o:OLEObject Type="Embed" ProgID="Equation.DSMT4" ShapeID="_x0000_i1983" DrawAspect="Content" ObjectID="_1366280562" r:id="rId1932"/>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84" type="#_x0000_t75" style="width:169.65pt;height:82.7pt" o:ole="">
            <v:imagedata r:id="rId1933" o:title=""/>
          </v:shape>
          <o:OLEObject Type="Embed" ProgID="Equation.DSMT4" ShapeID="_x0000_i1984" DrawAspect="Content" ObjectID="_1366280563" r:id="rId193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54" w:author="Gerard" w:date="2015-05-06T12:49:00Z">
          <w:r w:rsidR="00E3755C">
            <w:rPr>
              <w:noProof/>
            </w:rPr>
            <w:instrText>97</w:instrText>
          </w:r>
        </w:ins>
        <w:del w:id="1455" w:author="Gerard" w:date="2015-03-21T10:54:00Z">
          <w:r w:rsidR="008D52AD" w:rsidDel="00541E56">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85" type="#_x0000_t75" style="width:14.95pt;height:19.25pt" o:ole="">
            <v:imagedata r:id="rId1935" o:title=""/>
          </v:shape>
          <o:OLEObject Type="Embed" ProgID="Equation.DSMT4" ShapeID="_x0000_i1985" DrawAspect="Content" ObjectID="_1366280564" r:id="rId1936"/>
        </w:object>
      </w:r>
      <w:r>
        <w:t xml:space="preserve">, </w:t>
      </w:r>
      <w:r w:rsidR="00905817" w:rsidRPr="00905817">
        <w:rPr>
          <w:position w:val="-12"/>
        </w:rPr>
        <w:object w:dxaOrig="260" w:dyaOrig="380" w14:anchorId="278E6FF3">
          <v:shape id="_x0000_i1986" type="#_x0000_t75" style="width:12.85pt;height:19.25pt" o:ole="">
            <v:imagedata r:id="rId1937" o:title=""/>
          </v:shape>
          <o:OLEObject Type="Embed" ProgID="Equation.DSMT4" ShapeID="_x0000_i1986" DrawAspect="Content" ObjectID="_1366280565" r:id="rId1938"/>
        </w:object>
      </w:r>
      <w:r>
        <w:t xml:space="preserve">, </w:t>
      </w:r>
      <w:r w:rsidR="00905817" w:rsidRPr="00905817">
        <w:rPr>
          <w:position w:val="-12"/>
        </w:rPr>
        <w:object w:dxaOrig="279" w:dyaOrig="380" w14:anchorId="45CE5EC5">
          <v:shape id="_x0000_i1987" type="#_x0000_t75" style="width:14.25pt;height:19.25pt" o:ole="">
            <v:imagedata r:id="rId1939" o:title=""/>
          </v:shape>
          <o:OLEObject Type="Embed" ProgID="Equation.DSMT4" ShapeID="_x0000_i1987" DrawAspect="Content" ObjectID="_1366280566" r:id="rId1940"/>
        </w:object>
      </w:r>
      <w:r>
        <w:t xml:space="preserve"> and </w:t>
      </w:r>
      <w:r w:rsidR="00905817" w:rsidRPr="00905817">
        <w:rPr>
          <w:position w:val="-12"/>
        </w:rPr>
        <w:object w:dxaOrig="260" w:dyaOrig="380" w14:anchorId="78E6861C">
          <v:shape id="_x0000_i1988" type="#_x0000_t75" style="width:12.85pt;height:19.25pt" o:ole="">
            <v:imagedata r:id="rId1941" o:title=""/>
          </v:shape>
          <o:OLEObject Type="Embed" ProgID="Equation.DSMT4" ShapeID="_x0000_i1988" DrawAspect="Content" ObjectID="_1366280567" r:id="rId1942"/>
        </w:object>
      </w:r>
      <w:r>
        <w:t xml:space="preserve"> are evaluated at the parametric coordinates of the </w:t>
      </w:r>
      <w:r w:rsidR="00905817" w:rsidRPr="00905817">
        <w:rPr>
          <w:position w:val="-6"/>
        </w:rPr>
        <w:object w:dxaOrig="380" w:dyaOrig="279" w14:anchorId="50EE0878">
          <v:shape id="_x0000_i1989" type="#_x0000_t75" style="width:19.25pt;height:14.25pt" o:ole="">
            <v:imagedata r:id="rId1943" o:title=""/>
          </v:shape>
          <o:OLEObject Type="Embed" ProgID="Equation.DSMT4" ShapeID="_x0000_i1989" DrawAspect="Content" ObjectID="_1366280568" r:id="rId1944"/>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69.85pt;height:19.95pt" o:ole="">
            <v:imagedata r:id="rId1945" o:title=""/>
          </v:shape>
          <o:OLEObject Type="Embed" ProgID="Equation.DSMT4" ShapeID="_x0000_i1990" DrawAspect="Content" ObjectID="_1366280569" r:id="rId1946"/>
        </w:object>
      </w:r>
      <w:r>
        <w:t xml:space="preserve"> appearing in </w:t>
      </w:r>
      <w:r w:rsidR="00605580">
        <w:fldChar w:fldCharType="begin"/>
      </w:r>
      <w:r w:rsidR="00605580">
        <w:instrText xml:space="preserve"> GOTOBUTTON ZEqnNum588916  \* MERGEFORMAT </w:instrText>
      </w:r>
      <w:fldSimple w:instr=" REF ZEqnNum588916 \* Charformat \! \* MERGEFORMAT ">
        <w:ins w:id="1456" w:author="Gerard" w:date="2015-05-06T12:49:00Z">
          <w:r w:rsidR="00E3755C">
            <w:instrText>(3.56)</w:instrText>
          </w:r>
        </w:ins>
        <w:del w:id="1457" w:author="Gerard" w:date="2015-03-21T10:54:00Z">
          <w:r w:rsidR="008D52AD" w:rsidDel="00541E56">
            <w:delInstrText>(3.55)</w:delInstrText>
          </w:r>
        </w:del>
      </w:fldSimple>
      <w:r w:rsidR="00605580">
        <w:fldChar w:fldCharType="end"/>
      </w:r>
      <w:r>
        <w:t xml:space="preserve"> becomes </w:t>
      </w:r>
      <w:r w:rsidR="00905817" w:rsidRPr="00905817">
        <w:rPr>
          <w:position w:val="-14"/>
        </w:rPr>
        <w:object w:dxaOrig="1300" w:dyaOrig="400" w14:anchorId="65CBA84D">
          <v:shape id="_x0000_i1991" type="#_x0000_t75" style="width:64.85pt;height:19.95pt" o:ole="">
            <v:imagedata r:id="rId1947" o:title=""/>
          </v:shape>
          <o:OLEObject Type="Embed" ProgID="Equation.DSMT4" ShapeID="_x0000_i1991" DrawAspect="Content" ObjectID="_1366280570" r:id="rId1948"/>
        </w:object>
      </w:r>
      <w:r>
        <w:t xml:space="preserve"> when evaluated at the parametric coordinates </w:t>
      </w:r>
      <w:r w:rsidR="00905817" w:rsidRPr="00905817">
        <w:rPr>
          <w:position w:val="-16"/>
        </w:rPr>
        <w:object w:dxaOrig="1600" w:dyaOrig="440" w14:anchorId="292A8373">
          <v:shape id="_x0000_i1992" type="#_x0000_t75" style="width:79.85pt;height:22.1pt" o:ole="">
            <v:imagedata r:id="rId1949" o:title=""/>
          </v:shape>
          <o:OLEObject Type="Embed" ProgID="Equation.DSMT4" ShapeID="_x0000_i1992" DrawAspect="Content" ObjectID="_1366280571" r:id="rId1950"/>
        </w:object>
      </w:r>
      <w:r>
        <w:t xml:space="preserve"> of the </w:t>
      </w:r>
      <w:r w:rsidR="00905817" w:rsidRPr="00905817">
        <w:rPr>
          <w:position w:val="-6"/>
        </w:rPr>
        <w:object w:dxaOrig="380" w:dyaOrig="279" w14:anchorId="03516F60">
          <v:shape id="_x0000_i1993" type="#_x0000_t75" style="width:19.25pt;height:14.25pt" o:ole="">
            <v:imagedata r:id="rId1951" o:title=""/>
          </v:shape>
          <o:OLEObject Type="Embed" ProgID="Equation.DSMT4" ShapeID="_x0000_i1993" DrawAspect="Content" ObjectID="_1366280572" r:id="rId1952"/>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8pt;height:19.95pt" o:ole="">
            <v:imagedata r:id="rId1953" o:title=""/>
          </v:shape>
          <o:OLEObject Type="Embed" ProgID="Equation.DSMT4" ShapeID="_x0000_i1994" DrawAspect="Content" ObjectID="_1366280573" r:id="rId1954"/>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1995" type="#_x0000_t75" style="width:349.3pt;height:77pt" o:ole="">
            <v:imagedata r:id="rId1955" o:title=""/>
          </v:shape>
          <o:OLEObject Type="Embed" ProgID="Equation.DSMT4" ShapeID="_x0000_i1995" DrawAspect="Content" ObjectID="_1366280574" r:id="rId1956"/>
        </w:object>
      </w:r>
      <w:r>
        <w:t>,</w:t>
      </w:r>
      <w:r>
        <w:tab/>
      </w:r>
      <w:r>
        <w:fldChar w:fldCharType="begin"/>
      </w:r>
      <w:r>
        <w:instrText xml:space="preserve"> MACROBUTTON MTPlaceRef \* MERGEFORMAT </w:instrText>
      </w:r>
      <w:fldSimple w:instr=" SEQ MTEqn \h \* MERGEFORMAT "/>
      <w:bookmarkStart w:id="1458" w:name="ZEqnNum438068"/>
      <w:r>
        <w:instrText>(</w:instrText>
      </w:r>
      <w:fldSimple w:instr=" SEQ MTSec \c \* Arabic \* MERGEFORMAT ">
        <w:r w:rsidR="00E3755C">
          <w:rPr>
            <w:noProof/>
          </w:rPr>
          <w:instrText>3</w:instrText>
        </w:r>
      </w:fldSimple>
      <w:r>
        <w:instrText>.</w:instrText>
      </w:r>
      <w:fldSimple w:instr=" SEQ MTEqn \c \* Arabic \* MERGEFORMAT ">
        <w:ins w:id="1459" w:author="Gerard" w:date="2015-05-06T12:49:00Z">
          <w:r w:rsidR="00E3755C">
            <w:rPr>
              <w:noProof/>
            </w:rPr>
            <w:instrText>98</w:instrText>
          </w:r>
        </w:ins>
        <w:del w:id="1460" w:author="Gerard" w:date="2015-03-21T10:54:00Z">
          <w:r w:rsidR="008D52AD" w:rsidDel="00541E56">
            <w:rPr>
              <w:noProof/>
            </w:rPr>
            <w:delInstrText>97</w:delInstrText>
          </w:r>
        </w:del>
      </w:fldSimple>
      <w:r>
        <w:instrText>)</w:instrText>
      </w:r>
      <w:bookmarkEnd w:id="1458"/>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25pt;height:14.25pt" o:ole="">
            <v:imagedata r:id="rId1957" o:title=""/>
          </v:shape>
          <o:OLEObject Type="Embed" ProgID="Equation.DSMT4" ShapeID="_x0000_i1996" DrawAspect="Content" ObjectID="_1366280575" r:id="rId1958"/>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1997" type="#_x0000_t75" style="width:245.25pt;height:19.95pt" o:ole="">
            <v:imagedata r:id="rId1959" o:title=""/>
          </v:shape>
          <o:OLEObject Type="Embed" ProgID="Equation.DSMT4" ShapeID="_x0000_i1997" DrawAspect="Content" ObjectID="_1366280576" r:id="rId19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61" w:author="Gerard" w:date="2015-05-06T12:49:00Z">
          <w:r w:rsidR="00E3755C">
            <w:rPr>
              <w:noProof/>
            </w:rPr>
            <w:instrText>99</w:instrText>
          </w:r>
        </w:ins>
        <w:del w:id="1462" w:author="Gerard" w:date="2015-03-21T10:54:00Z">
          <w:r w:rsidR="008D52AD" w:rsidDel="00541E56">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1998" type="#_x0000_t75" style="width:2in;height:24.25pt" o:ole="">
            <v:imagedata r:id="rId1961" o:title=""/>
          </v:shape>
          <o:OLEObject Type="Embed" ProgID="Equation.DSMT4" ShapeID="_x0000_i1998" DrawAspect="Content" ObjectID="_1366280577" r:id="rId19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63" w:author="Gerard" w:date="2015-05-06T12:49:00Z">
          <w:r w:rsidR="00E3755C">
            <w:rPr>
              <w:noProof/>
            </w:rPr>
            <w:instrText>100</w:instrText>
          </w:r>
        </w:ins>
        <w:del w:id="1464" w:author="Gerard" w:date="2015-03-21T10:54:00Z">
          <w:r w:rsidR="008D52AD" w:rsidDel="00541E56">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1999" type="#_x0000_t75" style="width:136.85pt;height:24.25pt" o:ole="">
            <v:imagedata r:id="rId1963" o:title=""/>
          </v:shape>
          <o:OLEObject Type="Embed" ProgID="Equation.DSMT4" ShapeID="_x0000_i1999" DrawAspect="Content" ObjectID="_1366280578" r:id="rId19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65" w:author="Gerard" w:date="2015-05-06T12:49:00Z">
          <w:r w:rsidR="00E3755C">
            <w:rPr>
              <w:noProof/>
            </w:rPr>
            <w:instrText>101</w:instrText>
          </w:r>
        </w:ins>
        <w:del w:id="1466" w:author="Gerard" w:date="2015-03-21T10:54:00Z">
          <w:r w:rsidR="008D52AD" w:rsidDel="00541E56">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25pt;height:14.25pt" o:ole="">
            <v:imagedata r:id="rId1965" o:title=""/>
          </v:shape>
          <o:OLEObject Type="Embed" ProgID="Equation.DSMT4" ShapeID="_x0000_i2000" DrawAspect="Content" ObjectID="_1366280579" r:id="rId196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67" w:author="Gerard" w:date="2015-05-06T12:49:00Z">
          <w:r w:rsidR="00E3755C">
            <w:rPr>
              <w:noProof/>
            </w:rPr>
            <w:instrText>102</w:instrText>
          </w:r>
        </w:ins>
        <w:del w:id="1468" w:author="Gerard" w:date="2015-03-21T10:54:00Z">
          <w:r w:rsidR="008D52AD" w:rsidDel="00541E56">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01" type="#_x0000_t75" style="width:436.3pt;height:77.7pt" o:ole="">
            <v:imagedata r:id="rId1967" o:title=""/>
          </v:shape>
          <o:OLEObject Type="Embed" ProgID="Equation.DSMT4" ShapeID="_x0000_i2001" DrawAspect="Content" ObjectID="_1366280580" r:id="rId196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69" w:author="Gerard" w:date="2015-05-06T12:49:00Z">
          <w:r w:rsidR="00E3755C">
            <w:rPr>
              <w:noProof/>
            </w:rPr>
            <w:instrText>103</w:instrText>
          </w:r>
        </w:ins>
        <w:del w:id="1470" w:author="Gerard" w:date="2015-03-21T10:54:00Z">
          <w:r w:rsidR="008D52AD" w:rsidDel="00541E56">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02" type="#_x0000_t75" style="width:235.25pt;height:34.2pt" o:ole="">
            <v:imagedata r:id="rId1969" o:title=""/>
          </v:shape>
          <o:OLEObject Type="Embed" ProgID="Equation.DSMT4" ShapeID="_x0000_i2002" DrawAspect="Content" ObjectID="_1366280581" r:id="rId19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71" w:author="Gerard" w:date="2015-05-06T12:49:00Z">
          <w:r w:rsidR="00E3755C">
            <w:rPr>
              <w:noProof/>
            </w:rPr>
            <w:instrText>104</w:instrText>
          </w:r>
        </w:ins>
        <w:del w:id="1472" w:author="Gerard" w:date="2015-03-21T10:54:00Z">
          <w:r w:rsidR="008D52AD" w:rsidDel="00541E56">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03" type="#_x0000_t75" style="width:369.25pt;height:44.2pt" o:ole="">
            <v:imagedata r:id="rId1971" o:title=""/>
          </v:shape>
          <o:OLEObject Type="Embed" ProgID="Equation.DSMT4" ShapeID="_x0000_i2003" DrawAspect="Content" ObjectID="_1366280582" r:id="rId19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73" w:author="Gerard" w:date="2015-05-06T12:49:00Z">
          <w:r w:rsidR="00E3755C">
            <w:rPr>
              <w:noProof/>
            </w:rPr>
            <w:instrText>105</w:instrText>
          </w:r>
        </w:ins>
        <w:del w:id="1474" w:author="Gerard" w:date="2015-03-21T10:54:00Z">
          <w:r w:rsidR="008D52AD" w:rsidDel="00541E56">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475" w:author="Gerard" w:date="2015-05-06T12:49:00Z">
          <w:r w:rsidR="00E3755C">
            <w:instrText>(3.98)</w:instrText>
          </w:r>
        </w:ins>
        <w:del w:id="1476" w:author="Gerard" w:date="2015-03-21T10:54:00Z">
          <w:r w:rsidR="008D52AD" w:rsidDel="00541E56">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1pt;height:15.7pt" o:ole="">
            <v:imagedata r:id="rId1973" o:title=""/>
          </v:shape>
          <o:OLEObject Type="Embed" ProgID="Equation.DSMT4" ShapeID="_x0000_i2004" DrawAspect="Content" ObjectID="_1366280583" r:id="rId1974"/>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05" type="#_x0000_t75" style="width:91.25pt;height:19.25pt" o:ole="">
            <v:imagedata r:id="rId1975" o:title=""/>
          </v:shape>
          <o:OLEObject Type="Embed" ProgID="Equation.DSMT4" ShapeID="_x0000_i2005" DrawAspect="Content" ObjectID="_1366280584" r:id="rId19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77" w:author="Gerard" w:date="2015-05-06T12:49:00Z">
          <w:r w:rsidR="00E3755C">
            <w:rPr>
              <w:noProof/>
            </w:rPr>
            <w:instrText>106</w:instrText>
          </w:r>
        </w:ins>
        <w:del w:id="1478" w:author="Gerard" w:date="2015-03-21T10:54:00Z">
          <w:r w:rsidR="008D52AD" w:rsidDel="00541E56">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06" type="#_x0000_t75" style="width:131.15pt;height:19.95pt" o:ole="">
            <v:imagedata r:id="rId1977" o:title=""/>
          </v:shape>
          <o:OLEObject Type="Embed" ProgID="Equation.DSMT4" ShapeID="_x0000_i2006" DrawAspect="Content" ObjectID="_1366280585" r:id="rId19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79" w:author="Gerard" w:date="2015-05-06T12:49:00Z">
          <w:r w:rsidR="00E3755C">
            <w:rPr>
              <w:noProof/>
            </w:rPr>
            <w:instrText>107</w:instrText>
          </w:r>
        </w:ins>
        <w:del w:id="1480" w:author="Gerard" w:date="2015-03-21T10:54:00Z">
          <w:r w:rsidR="008D52AD" w:rsidDel="00541E56">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07" type="#_x0000_t75" style="width:158.95pt;height:34.2pt" o:ole="">
            <v:imagedata r:id="rId1979" o:title=""/>
          </v:shape>
          <o:OLEObject Type="Embed" ProgID="Equation.DSMT4" ShapeID="_x0000_i2007" DrawAspect="Content" ObjectID="_1366280586" r:id="rId19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81" w:author="Gerard" w:date="2015-05-06T12:49:00Z">
          <w:r w:rsidR="00E3755C">
            <w:rPr>
              <w:noProof/>
            </w:rPr>
            <w:instrText>108</w:instrText>
          </w:r>
        </w:ins>
        <w:del w:id="1482" w:author="Gerard" w:date="2015-03-21T10:54:00Z">
          <w:r w:rsidR="008D52AD" w:rsidDel="00541E56">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483" w:author="Gerard" w:date="2015-05-06T12:49:00Z">
          <w:r w:rsidR="00E3755C">
            <w:instrText>(3.98)</w:instrText>
          </w:r>
        </w:ins>
        <w:del w:id="1484" w:author="Gerard" w:date="2015-03-21T10:54:00Z">
          <w:r w:rsidR="008D52AD" w:rsidDel="00541E56">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1pt;height:14.25pt" o:ole="">
            <v:imagedata r:id="rId1981" o:title=""/>
          </v:shape>
          <o:OLEObject Type="Embed" ProgID="Equation.DSMT4" ShapeID="_x0000_i2008" DrawAspect="Content" ObjectID="_1366280587" r:id="rId1982"/>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09" type="#_x0000_t75" style="width:223.15pt;height:37.8pt" o:ole="">
            <v:imagedata r:id="rId1983" o:title=""/>
          </v:shape>
          <o:OLEObject Type="Embed" ProgID="Equation.DSMT4" ShapeID="_x0000_i2009" DrawAspect="Content" ObjectID="_1366280588" r:id="rId19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85" w:author="Gerard" w:date="2015-05-06T12:49:00Z">
          <w:r w:rsidR="00E3755C">
            <w:rPr>
              <w:noProof/>
            </w:rPr>
            <w:instrText>109</w:instrText>
          </w:r>
        </w:ins>
        <w:del w:id="1486" w:author="Gerard" w:date="2015-03-21T10:54:00Z">
          <w:r w:rsidR="008D52AD" w:rsidDel="00541E56">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0" type="#_x0000_t75" style="width:86.95pt;height:19.25pt" o:ole="">
            <v:imagedata r:id="rId1985" o:title=""/>
          </v:shape>
          <o:OLEObject Type="Embed" ProgID="Equation.DSMT4" ShapeID="_x0000_i2010" DrawAspect="Content" ObjectID="_1366280589" r:id="rId19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87" w:author="Gerard" w:date="2015-05-06T12:49:00Z">
          <w:r w:rsidR="00E3755C">
            <w:rPr>
              <w:noProof/>
            </w:rPr>
            <w:instrText>110</w:instrText>
          </w:r>
        </w:ins>
        <w:del w:id="1488" w:author="Gerard" w:date="2015-03-21T10:54:00Z">
          <w:r w:rsidR="008D52AD" w:rsidDel="00541E56">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11" type="#_x0000_t75" style="width:116.2pt;height:19.25pt" o:ole="">
            <v:imagedata r:id="rId1987" o:title=""/>
          </v:shape>
          <o:OLEObject Type="Embed" ProgID="Equation.DSMT4" ShapeID="_x0000_i2011" DrawAspect="Content" ObjectID="_1366280590" r:id="rId19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89" w:author="Gerard" w:date="2015-05-06T12:49:00Z">
          <w:r w:rsidR="00E3755C">
            <w:rPr>
              <w:noProof/>
            </w:rPr>
            <w:instrText>111</w:instrText>
          </w:r>
        </w:ins>
        <w:del w:id="1490" w:author="Gerard" w:date="2015-03-21T10:54:00Z">
          <w:r w:rsidR="008D52AD" w:rsidDel="00541E56">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12" type="#_x0000_t75" style="width:295.15pt;height:79.85pt" o:ole="">
            <v:imagedata r:id="rId1989" o:title=""/>
          </v:shape>
          <o:OLEObject Type="Embed" ProgID="Equation.DSMT4" ShapeID="_x0000_i2012" DrawAspect="Content" ObjectID="_1366280591" r:id="rId199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91" w:author="Gerard" w:date="2015-05-06T12:49:00Z">
          <w:r w:rsidR="00E3755C">
            <w:rPr>
              <w:noProof/>
            </w:rPr>
            <w:instrText>112</w:instrText>
          </w:r>
        </w:ins>
        <w:del w:id="1492" w:author="Gerard" w:date="2015-03-21T10:54:00Z">
          <w:r w:rsidR="008D52AD" w:rsidDel="00541E56">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13" type="#_x0000_t75" style="width:345.75pt;height:37.8pt" o:ole="">
            <v:imagedata r:id="rId1991" o:title=""/>
          </v:shape>
          <o:OLEObject Type="Embed" ProgID="Equation.DSMT4" ShapeID="_x0000_i2013" DrawAspect="Content" ObjectID="_1366280592" r:id="rId19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93" w:author="Gerard" w:date="2015-05-06T12:49:00Z">
          <w:r w:rsidR="00E3755C">
            <w:rPr>
              <w:noProof/>
            </w:rPr>
            <w:instrText>113</w:instrText>
          </w:r>
        </w:ins>
        <w:del w:id="1494" w:author="Gerard" w:date="2015-03-21T10:54:00Z">
          <w:r w:rsidR="008D52AD" w:rsidDel="00541E56">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14" type="#_x0000_t75" style="width:255.2pt;height:76.3pt" o:ole="">
            <v:imagedata r:id="rId1993" o:title=""/>
          </v:shape>
          <o:OLEObject Type="Embed" ProgID="Equation.DSMT4" ShapeID="_x0000_i2014" DrawAspect="Content" ObjectID="_1366280593" r:id="rId199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95" w:author="Gerard" w:date="2015-05-06T12:49:00Z">
          <w:r w:rsidR="00E3755C">
            <w:rPr>
              <w:noProof/>
            </w:rPr>
            <w:instrText>114</w:instrText>
          </w:r>
        </w:ins>
        <w:del w:id="1496" w:author="Gerard" w:date="2015-03-21T10:54:00Z">
          <w:r w:rsidR="008D52AD" w:rsidDel="00541E56">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15" type="#_x0000_t75" style="width:27.8pt;height:19.25pt" o:ole="">
            <v:imagedata r:id="rId1995" o:title=""/>
          </v:shape>
          <o:OLEObject Type="Embed" ProgID="Equation.DSMT4" ShapeID="_x0000_i2015" DrawAspect="Content" ObjectID="_1366280594" r:id="rId1996"/>
        </w:object>
      </w:r>
      <w:r>
        <w:t xml:space="preserve"> in </w:t>
      </w:r>
      <w:r w:rsidR="00605580">
        <w:fldChar w:fldCharType="begin"/>
      </w:r>
      <w:r w:rsidR="00605580">
        <w:instrText xml:space="preserve"> GOTOBUTTON ZEqnNum588916  \* MERGEFORMAT </w:instrText>
      </w:r>
      <w:fldSimple w:instr=" REF ZEqnNum588916 \* Charformat \! \* MERGEFORMAT ">
        <w:ins w:id="1497" w:author="Gerard" w:date="2015-05-06T12:49:00Z">
          <w:r w:rsidR="00E3755C">
            <w:instrText>(3.56)</w:instrText>
          </w:r>
        </w:ins>
        <w:del w:id="1498" w:author="Gerard" w:date="2015-03-21T10:54:00Z">
          <w:r w:rsidR="008D52AD" w:rsidDel="00541E56">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16" type="#_x0000_t75" style="width:241.65pt;height:76.3pt" o:ole="">
            <v:imagedata r:id="rId1997" o:title=""/>
          </v:shape>
          <o:OLEObject Type="Embed" ProgID="Equation.DSMT4" ShapeID="_x0000_i2016" DrawAspect="Content" ObjectID="_1366280595" r:id="rId19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499" w:author="Gerard" w:date="2015-05-06T12:49:00Z">
          <w:r w:rsidR="00E3755C">
            <w:rPr>
              <w:noProof/>
            </w:rPr>
            <w:instrText>115</w:instrText>
          </w:r>
        </w:ins>
        <w:del w:id="1500" w:author="Gerard" w:date="2015-03-21T10:54:00Z">
          <w:r w:rsidR="008D52AD" w:rsidDel="00541E56">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17" type="#_x0000_t75" style="width:62pt;height:19.95pt" o:ole="">
            <v:imagedata r:id="rId1999" o:title=""/>
          </v:shape>
          <o:OLEObject Type="Embed" ProgID="Equation.DSMT4" ShapeID="_x0000_i2017" DrawAspect="Content" ObjectID="_1366280596" r:id="rId2000"/>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2pt;height:19.25pt" o:ole="">
            <v:imagedata r:id="rId2001" o:title=""/>
          </v:shape>
          <o:OLEObject Type="Embed" ProgID="Equation.DSMT4" ShapeID="_x0000_i2018" DrawAspect="Content" ObjectID="_1366280597" r:id="rId2002"/>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35pt;height:77pt" o:ole="">
            <v:imagedata r:id="rId2003" o:title=""/>
          </v:shape>
          <o:OLEObject Type="Embed" ProgID="Equation.DSMT4" ShapeID="_x0000_i2019" DrawAspect="Content" ObjectID="_1366280598" r:id="rId2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01" w:author="Gerard" w:date="2015-05-06T12:49:00Z">
          <w:r w:rsidR="00E3755C">
            <w:rPr>
              <w:noProof/>
            </w:rPr>
            <w:instrText>116</w:instrText>
          </w:r>
        </w:ins>
        <w:del w:id="1502" w:author="Gerard" w:date="2015-03-21T10:54:00Z">
          <w:r w:rsidR="008D52AD" w:rsidDel="00541E56">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0" type="#_x0000_t75" style="width:183.2pt;height:111.9pt" o:ole="">
            <v:imagedata r:id="rId2005" o:title=""/>
          </v:shape>
          <o:OLEObject Type="Embed" ProgID="Equation.DSMT4" ShapeID="_x0000_i2020" DrawAspect="Content" ObjectID="_1366280599" r:id="rId200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03" w:author="Gerard" w:date="2015-05-06T12:49:00Z">
          <w:r w:rsidR="00E3755C">
            <w:rPr>
              <w:noProof/>
            </w:rPr>
            <w:instrText>117</w:instrText>
          </w:r>
        </w:ins>
        <w:del w:id="1504" w:author="Gerard" w:date="2015-03-21T10:54:00Z">
          <w:r w:rsidR="008D52AD" w:rsidDel="00541E56">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65pt;height:19.95pt" o:ole="">
            <v:imagedata r:id="rId2007" o:title=""/>
          </v:shape>
          <o:OLEObject Type="Embed" ProgID="Equation.DSMT4" ShapeID="_x0000_i2021" DrawAspect="Content" ObjectID="_1366280600" r:id="rId2008"/>
        </w:object>
      </w:r>
      <w:r>
        <w:t xml:space="preserve"> is the antisymmetric tensor whose dual vector is </w:t>
      </w:r>
      <w:r w:rsidR="00905817" w:rsidRPr="00905817">
        <w:rPr>
          <w:position w:val="-6"/>
        </w:rPr>
        <w:object w:dxaOrig="200" w:dyaOrig="220" w14:anchorId="6249A3AB">
          <v:shape id="_x0000_i2022" type="#_x0000_t75" style="width:10pt;height:10.7pt" o:ole="">
            <v:imagedata r:id="rId2009" o:title=""/>
          </v:shape>
          <o:OLEObject Type="Embed" ProgID="Equation.DSMT4" ShapeID="_x0000_i2022" DrawAspect="Content" ObjectID="_1366280601" r:id="rId2010"/>
        </w:object>
      </w:r>
      <w:r>
        <w:t xml:space="preserve"> (such that </w:t>
      </w:r>
      <w:r w:rsidR="00905817" w:rsidRPr="00905817">
        <w:rPr>
          <w:position w:val="-14"/>
        </w:rPr>
        <w:object w:dxaOrig="1579" w:dyaOrig="400" w14:anchorId="6C3AA3E3">
          <v:shape id="_x0000_i2023" type="#_x0000_t75" style="width:79.15pt;height:19.95pt" o:ole="">
            <v:imagedata r:id="rId2011" o:title=""/>
          </v:shape>
          <o:OLEObject Type="Embed" ProgID="Equation.DSMT4" ShapeID="_x0000_i2023" DrawAspect="Content" ObjectID="_1366280602" r:id="rId2012"/>
        </w:object>
      </w:r>
      <w:r>
        <w:t xml:space="preserve"> for any vector </w:t>
      </w:r>
      <w:r w:rsidR="00905817" w:rsidRPr="00905817">
        <w:rPr>
          <w:position w:val="-10"/>
        </w:rPr>
        <w:object w:dxaOrig="200" w:dyaOrig="260" w14:anchorId="1E540A76">
          <v:shape id="_x0000_i2024" type="#_x0000_t75" style="width:10pt;height:12.85pt" o:ole="">
            <v:imagedata r:id="rId2013" o:title=""/>
          </v:shape>
          <o:OLEObject Type="Embed" ProgID="Equation.DSMT4" ShapeID="_x0000_i2024" DrawAspect="Content" ObjectID="_1366280603" r:id="rId2014"/>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505" w:name="_Toc289032555"/>
      <w:r>
        <w:lastRenderedPageBreak/>
        <w:t>Weak Formulation for Multiphasic Materials</w:t>
      </w:r>
      <w:bookmarkEnd w:id="1505"/>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E3755C">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25" type="#_x0000_t75" style="width:310.1pt;height:87.7pt" o:ole="">
            <v:imagedata r:id="rId2015" o:title=""/>
          </v:shape>
          <o:OLEObject Type="Embed" ProgID="Equation.DSMT4" ShapeID="_x0000_i2025" DrawAspect="Content" ObjectID="_1366280604" r:id="rId201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06" w:author="Gerard" w:date="2015-05-06T12:49:00Z">
          <w:r w:rsidR="00E3755C">
            <w:rPr>
              <w:noProof/>
            </w:rPr>
            <w:instrText>118</w:instrText>
          </w:r>
        </w:ins>
        <w:del w:id="1507" w:author="Gerard" w:date="2015-03-21T10:54:00Z">
          <w:r w:rsidR="008D52AD" w:rsidDel="00541E56">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1pt;height:14.25pt" o:ole="">
            <v:imagedata r:id="rId2017" o:title=""/>
          </v:shape>
          <o:OLEObject Type="Embed" ProgID="Equation.DSMT4" ShapeID="_x0000_i2026" DrawAspect="Content" ObjectID="_1366280605" r:id="rId2018"/>
        </w:object>
      </w:r>
      <w:r w:rsidRPr="004F2125">
        <w:t xml:space="preserve"> is the virtual velocity of the solid, </w:t>
      </w:r>
      <w:r w:rsidR="00905817" w:rsidRPr="00905817">
        <w:rPr>
          <w:position w:val="-10"/>
        </w:rPr>
        <w:object w:dxaOrig="380" w:dyaOrig="320" w14:anchorId="315924CA">
          <v:shape id="_x0000_i2027" type="#_x0000_t75" style="width:19.25pt;height:15.7pt" o:ole="">
            <v:imagedata r:id="rId2019" o:title=""/>
          </v:shape>
          <o:OLEObject Type="Embed" ProgID="Equation.DSMT4" ShapeID="_x0000_i2027" DrawAspect="Content" ObjectID="_1366280606" r:id="rId2020"/>
        </w:object>
      </w:r>
      <w:r w:rsidRPr="004F2125">
        <w:t xml:space="preserve"> is the virtual effective fluid pressure, and </w:t>
      </w:r>
      <w:r w:rsidR="00905817" w:rsidRPr="00905817">
        <w:rPr>
          <w:position w:val="-6"/>
        </w:rPr>
        <w:object w:dxaOrig="440" w:dyaOrig="320" w14:anchorId="2FAB8028">
          <v:shape id="_x0000_i2028" type="#_x0000_t75" style="width:22.1pt;height:15.7pt" o:ole="">
            <v:imagedata r:id="rId2021" o:title=""/>
          </v:shape>
          <o:OLEObject Type="Embed" ProgID="Equation.DSMT4" ShapeID="_x0000_i2028" DrawAspect="Content" ObjectID="_1366280607" r:id="rId2022"/>
        </w:object>
      </w:r>
      <w:r w:rsidRPr="004F2125">
        <w:t xml:space="preserve"> is the virtual molar energy of solute </w:t>
      </w:r>
      <w:r w:rsidR="00905817" w:rsidRPr="00905817">
        <w:rPr>
          <w:position w:val="-6"/>
        </w:rPr>
        <w:object w:dxaOrig="240" w:dyaOrig="220" w14:anchorId="1F7C2430">
          <v:shape id="_x0000_i2029" type="#_x0000_t75" style="width:12.1pt;height:10.7pt" o:ole="">
            <v:imagedata r:id="rId2023" o:title=""/>
          </v:shape>
          <o:OLEObject Type="Embed" ProgID="Equation.DSMT4" ShapeID="_x0000_i2029" DrawAspect="Content" ObjectID="_1366280608" r:id="rId2024"/>
        </w:object>
      </w:r>
      <w:r w:rsidRPr="004F2125">
        <w:t xml:space="preserve">. Here, </w:t>
      </w:r>
      <w:r w:rsidR="00905817" w:rsidRPr="00905817">
        <w:rPr>
          <w:position w:val="-6"/>
        </w:rPr>
        <w:object w:dxaOrig="200" w:dyaOrig="279" w14:anchorId="1EF9A8DE">
          <v:shape id="_x0000_i2030" type="#_x0000_t75" style="width:10pt;height:14.25pt" o:ole="">
            <v:imagedata r:id="rId2025" o:title=""/>
          </v:shape>
          <o:OLEObject Type="Embed" ProgID="Equation.DSMT4" ShapeID="_x0000_i2030" DrawAspect="Content" ObjectID="_1366280609" r:id="rId2026"/>
        </w:object>
      </w:r>
      <w:r w:rsidRPr="004F2125">
        <w:t xml:space="preserve"> represents the mixture domain in the spatial frame and </w:t>
      </w:r>
      <w:r w:rsidR="00905817" w:rsidRPr="00905817">
        <w:rPr>
          <w:position w:val="-4"/>
        </w:rPr>
        <w:object w:dxaOrig="300" w:dyaOrig="260" w14:anchorId="1103C9EC">
          <v:shape id="_x0000_i2031" type="#_x0000_t75" style="width:14.95pt;height:12.85pt" o:ole="">
            <v:imagedata r:id="rId2027" o:title=""/>
          </v:shape>
          <o:OLEObject Type="Embed" ProgID="Equation.DSMT4" ShapeID="_x0000_i2031" DrawAspect="Content" ObjectID="_1366280610" r:id="rId2028"/>
        </w:object>
      </w:r>
      <w:r w:rsidRPr="004F2125">
        <w:t xml:space="preserve"> is an elemental volume in </w:t>
      </w:r>
      <w:r w:rsidR="00905817" w:rsidRPr="00905817">
        <w:rPr>
          <w:position w:val="-6"/>
        </w:rPr>
        <w:object w:dxaOrig="200" w:dyaOrig="279" w14:anchorId="70611569">
          <v:shape id="_x0000_i2032" type="#_x0000_t75" style="width:10pt;height:14.25pt" o:ole="">
            <v:imagedata r:id="rId2029" o:title=""/>
          </v:shape>
          <o:OLEObject Type="Embed" ProgID="Equation.DSMT4" ShapeID="_x0000_i2032" DrawAspect="Content" ObjectID="_1366280611" r:id="rId2030"/>
        </w:object>
      </w:r>
      <w:r w:rsidRPr="004F2125">
        <w:t xml:space="preserve">. Applying the divergence theorem, </w:t>
      </w:r>
      <w:r w:rsidR="00905817" w:rsidRPr="00905817">
        <w:rPr>
          <w:position w:val="-6"/>
        </w:rPr>
        <w:object w:dxaOrig="420" w:dyaOrig="279" w14:anchorId="60ADBDE1">
          <v:shape id="_x0000_i2033" type="#_x0000_t75" style="width:20.65pt;height:14.25pt" o:ole="">
            <v:imagedata r:id="rId2031" o:title=""/>
          </v:shape>
          <o:OLEObject Type="Embed" ProgID="Equation.DSMT4" ShapeID="_x0000_i2033" DrawAspect="Content" ObjectID="_1366280612" r:id="rId2032"/>
        </w:object>
      </w:r>
      <w:r w:rsidRPr="004F2125">
        <w:t xml:space="preserve"> may be split into internal and external contributions to the virtual work, </w:t>
      </w:r>
      <w:r w:rsidR="00905817" w:rsidRPr="00905817">
        <w:rPr>
          <w:position w:val="-12"/>
        </w:rPr>
        <w:object w:dxaOrig="1840" w:dyaOrig="360" w14:anchorId="77FAF22B">
          <v:shape id="_x0000_i2034" type="#_x0000_t75" style="width:91.95pt;height:19.25pt" o:ole="">
            <v:imagedata r:id="rId2033" o:title=""/>
          </v:shape>
          <o:OLEObject Type="Embed" ProgID="Equation.DSMT4" ShapeID="_x0000_i2034" DrawAspect="Content" ObjectID="_1366280613" r:id="rId2034"/>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35" type="#_x0000_t75" style="width:260.9pt;height:106.2pt" o:ole="">
            <v:imagedata r:id="rId2035" o:title=""/>
          </v:shape>
          <o:OLEObject Type="Embed" ProgID="Equation.DSMT4" ShapeID="_x0000_i2035" DrawAspect="Content" ObjectID="_1366280614" r:id="rId203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08" w:author="Gerard" w:date="2015-05-06T12:49:00Z">
          <w:r w:rsidR="00E3755C">
            <w:rPr>
              <w:noProof/>
            </w:rPr>
            <w:instrText>119</w:instrText>
          </w:r>
        </w:ins>
        <w:del w:id="1509" w:author="Gerard" w:date="2015-03-21T10:54:00Z">
          <w:r w:rsidR="008D52AD" w:rsidDel="00541E56">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15pt;height:39.9pt" o:ole="">
            <v:imagedata r:id="rId2037" o:title=""/>
          </v:shape>
          <o:OLEObject Type="Embed" ProgID="Equation.DSMT4" ShapeID="_x0000_i2036" DrawAspect="Content" ObjectID="_1366280615" r:id="rId2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10" w:author="Gerard" w:date="2015-05-06T12:49:00Z">
          <w:r w:rsidR="00E3755C">
            <w:rPr>
              <w:noProof/>
            </w:rPr>
            <w:instrText>120</w:instrText>
          </w:r>
        </w:ins>
        <w:del w:id="1511" w:author="Gerard" w:date="2015-03-21T10:54:00Z">
          <w:r w:rsidR="008D52AD" w:rsidDel="00541E56">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15pt;height:22.1pt" o:ole="">
            <v:imagedata r:id="rId2039" o:title=""/>
          </v:shape>
          <o:OLEObject Type="Embed" ProgID="Equation.DSMT4" ShapeID="_x0000_i2037" DrawAspect="Content" ObjectID="_1366280616" r:id="rId2040"/>
        </w:object>
      </w:r>
      <w:r w:rsidRPr="004F2125">
        <w:t xml:space="preserve">, </w:t>
      </w:r>
      <w:r w:rsidR="00905817" w:rsidRPr="00905817">
        <w:rPr>
          <w:position w:val="-6"/>
        </w:rPr>
        <w:object w:dxaOrig="320" w:dyaOrig="279" w14:anchorId="17B5F318">
          <v:shape id="_x0000_i2038" type="#_x0000_t75" style="width:15.7pt;height:14.25pt" o:ole="">
            <v:imagedata r:id="rId2041" o:title=""/>
          </v:shape>
          <o:OLEObject Type="Embed" ProgID="Equation.DSMT4" ShapeID="_x0000_i2038" DrawAspect="Content" ObjectID="_1366280617" r:id="rId2042"/>
        </w:object>
      </w:r>
      <w:r w:rsidRPr="004F2125">
        <w:t xml:space="preserve"> is the boundary of </w:t>
      </w:r>
      <w:r w:rsidR="00905817" w:rsidRPr="00905817">
        <w:rPr>
          <w:position w:val="-6"/>
        </w:rPr>
        <w:object w:dxaOrig="200" w:dyaOrig="279" w14:anchorId="5831CBF7">
          <v:shape id="_x0000_i2039" type="#_x0000_t75" style="width:10pt;height:14.25pt" o:ole="">
            <v:imagedata r:id="rId2043" o:title=""/>
          </v:shape>
          <o:OLEObject Type="Embed" ProgID="Equation.DSMT4" ShapeID="_x0000_i2039" DrawAspect="Content" ObjectID="_1366280618" r:id="rId2044"/>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7pt;height:14.25pt" o:ole="">
            <v:imagedata r:id="rId2045" o:title=""/>
          </v:shape>
          <o:OLEObject Type="Embed" ProgID="Equation.DSMT4" ShapeID="_x0000_i2040" DrawAspect="Content" ObjectID="_1366280619" r:id="rId2046"/>
        </w:object>
      </w:r>
      <w:r w:rsidRPr="004F2125">
        <w:t xml:space="preserve">. In this finite element formulation, </w:t>
      </w:r>
      <w:r w:rsidR="00905817" w:rsidRPr="00905817">
        <w:rPr>
          <w:position w:val="-6"/>
        </w:rPr>
        <w:object w:dxaOrig="200" w:dyaOrig="220" w14:anchorId="1987EFF8">
          <v:shape id="_x0000_i2041" type="#_x0000_t75" style="width:10pt;height:10.7pt" o:ole="">
            <v:imagedata r:id="rId2047" o:title=""/>
          </v:shape>
          <o:OLEObject Type="Embed" ProgID="Equation.DSMT4" ShapeID="_x0000_i2041" DrawAspect="Content" ObjectID="_1366280620" r:id="rId2048"/>
        </w:object>
      </w:r>
      <w:r w:rsidRPr="004F2125">
        <w:t xml:space="preserve">, </w:t>
      </w:r>
      <w:r w:rsidR="00905817" w:rsidRPr="00905817">
        <w:rPr>
          <w:position w:val="-10"/>
        </w:rPr>
        <w:object w:dxaOrig="240" w:dyaOrig="320" w14:anchorId="26C8AD10">
          <v:shape id="_x0000_i2042" type="#_x0000_t75" style="width:12.1pt;height:15.7pt" o:ole="">
            <v:imagedata r:id="rId2049" o:title=""/>
          </v:shape>
          <o:OLEObject Type="Embed" ProgID="Equation.DSMT4" ShapeID="_x0000_i2042" DrawAspect="Content" ObjectID="_1366280621" r:id="rId2050"/>
        </w:object>
      </w:r>
      <w:r w:rsidRPr="004F2125">
        <w:t xml:space="preserve"> and </w:t>
      </w:r>
      <w:r w:rsidR="00905817" w:rsidRPr="00905817">
        <w:rPr>
          <w:position w:val="-6"/>
        </w:rPr>
        <w:object w:dxaOrig="300" w:dyaOrig="320" w14:anchorId="540F9337">
          <v:shape id="_x0000_i2043" type="#_x0000_t75" style="width:14.95pt;height:15.7pt" o:ole="">
            <v:imagedata r:id="rId2051" o:title=""/>
          </v:shape>
          <o:OLEObject Type="Embed" ProgID="Equation.DSMT4" ShapeID="_x0000_i2043" DrawAspect="Content" ObjectID="_1366280622" r:id="rId2052"/>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35pt;height:12.85pt" o:ole="">
            <v:imagedata r:id="rId2053" o:title=""/>
          </v:shape>
          <o:OLEObject Type="Embed" ProgID="Equation.DSMT4" ShapeID="_x0000_i2044" DrawAspect="Content" ObjectID="_1366280623" r:id="rId2054"/>
        </w:object>
      </w:r>
      <w:r w:rsidRPr="004F2125">
        <w:t xml:space="preserve">, normal fluid flux, </w:t>
      </w:r>
      <w:r w:rsidR="00905817" w:rsidRPr="00905817">
        <w:rPr>
          <w:position w:val="-12"/>
        </w:rPr>
        <w:object w:dxaOrig="999" w:dyaOrig="360" w14:anchorId="67052CE3">
          <v:shape id="_x0000_i2045" type="#_x0000_t75" style="width:49.9pt;height:19.25pt" o:ole="">
            <v:imagedata r:id="rId2055" o:title=""/>
          </v:shape>
          <o:OLEObject Type="Embed" ProgID="Equation.DSMT4" ShapeID="_x0000_i2045" DrawAspect="Content" ObjectID="_1366280624" r:id="rId2056"/>
        </w:object>
      </w:r>
      <w:r w:rsidRPr="004F2125">
        <w:t xml:space="preserve">, and normal solute flux, </w:t>
      </w:r>
      <w:r w:rsidR="00905817" w:rsidRPr="00905817">
        <w:rPr>
          <w:position w:val="-12"/>
        </w:rPr>
        <w:object w:dxaOrig="1020" w:dyaOrig="380" w14:anchorId="7576B871">
          <v:shape id="_x0000_i2046" type="#_x0000_t75" style="width:51.35pt;height:19.25pt" o:ole="">
            <v:imagedata r:id="rId2057" o:title=""/>
          </v:shape>
          <o:OLEObject Type="Embed" ProgID="Equation.DSMT4" ShapeID="_x0000_i2046" DrawAspect="Content" ObjectID="_1366280625" r:id="rId2058"/>
        </w:object>
      </w:r>
      <w:r w:rsidRPr="004F2125">
        <w:t xml:space="preserve">, where </w:t>
      </w:r>
      <w:r w:rsidR="00905817" w:rsidRPr="00905817">
        <w:rPr>
          <w:position w:val="-4"/>
        </w:rPr>
        <w:object w:dxaOrig="200" w:dyaOrig="200" w14:anchorId="31D0190C">
          <v:shape id="_x0000_i2047" type="#_x0000_t75" style="width:10pt;height:10pt" o:ole="">
            <v:imagedata r:id="rId2059" o:title=""/>
          </v:shape>
          <o:OLEObject Type="Embed" ProgID="Equation.DSMT4" ShapeID="_x0000_i2047" DrawAspect="Content" ObjectID="_1366280626" r:id="rId2060"/>
        </w:object>
      </w:r>
      <w:r w:rsidRPr="004F2125">
        <w:t xml:space="preserve"> is the outward unit normal to </w:t>
      </w:r>
      <w:r w:rsidR="00905817" w:rsidRPr="00905817">
        <w:rPr>
          <w:position w:val="-6"/>
        </w:rPr>
        <w:object w:dxaOrig="320" w:dyaOrig="279" w14:anchorId="35F7D5D1">
          <v:shape id="_x0000_i2048" type="#_x0000_t75" style="width:15.7pt;height:14.25pt" o:ole="">
            <v:imagedata r:id="rId2061" o:title=""/>
          </v:shape>
          <o:OLEObject Type="Embed" ProgID="Equation.DSMT4" ShapeID="_x0000_i2048" DrawAspect="Content" ObjectID="_1366280627" r:id="rId2062"/>
        </w:object>
      </w:r>
      <w:r w:rsidRPr="004F2125">
        <w:t xml:space="preserve">. To solve the system </w:t>
      </w:r>
      <w:r w:rsidR="00905817" w:rsidRPr="00905817">
        <w:rPr>
          <w:position w:val="-6"/>
        </w:rPr>
        <w:object w:dxaOrig="780" w:dyaOrig="279" w14:anchorId="6B4F1306">
          <v:shape id="_x0000_i2049" type="#_x0000_t75" style="width:39.2pt;height:14.25pt" o:ole="">
            <v:imagedata r:id="rId2063" o:title=""/>
          </v:shape>
          <o:OLEObject Type="Embed" ProgID="Equation.DSMT4" ShapeID="_x0000_i2049" DrawAspect="Content" ObjectID="_1366280628" r:id="rId2064"/>
        </w:object>
      </w:r>
      <w:r w:rsidRPr="004F2125">
        <w:t xml:space="preserve"> for nodal values of </w:t>
      </w:r>
      <w:r w:rsidR="00905817" w:rsidRPr="00905817">
        <w:rPr>
          <w:position w:val="-6"/>
        </w:rPr>
        <w:object w:dxaOrig="200" w:dyaOrig="220" w14:anchorId="01E660FF">
          <v:shape id="_x0000_i2050" type="#_x0000_t75" style="width:10pt;height:10.7pt" o:ole="">
            <v:imagedata r:id="rId2065" o:title=""/>
          </v:shape>
          <o:OLEObject Type="Embed" ProgID="Equation.DSMT4" ShapeID="_x0000_i2050" DrawAspect="Content" ObjectID="_1366280629" r:id="rId2066"/>
        </w:object>
      </w:r>
      <w:r w:rsidRPr="004F2125">
        <w:t xml:space="preserve">, </w:t>
      </w:r>
      <w:r w:rsidR="00905817" w:rsidRPr="00905817">
        <w:rPr>
          <w:position w:val="-10"/>
        </w:rPr>
        <w:object w:dxaOrig="240" w:dyaOrig="320" w14:anchorId="5B491959">
          <v:shape id="_x0000_i2051" type="#_x0000_t75" style="width:12.1pt;height:15.7pt" o:ole="">
            <v:imagedata r:id="rId2067" o:title=""/>
          </v:shape>
          <o:OLEObject Type="Embed" ProgID="Equation.DSMT4" ShapeID="_x0000_i2051" DrawAspect="Content" ObjectID="_1366280630" r:id="rId2068"/>
        </w:object>
      </w:r>
      <w:r w:rsidRPr="004F2125">
        <w:t xml:space="preserve"> and </w:t>
      </w:r>
      <w:r w:rsidR="00905817" w:rsidRPr="00905817">
        <w:rPr>
          <w:position w:val="-6"/>
        </w:rPr>
        <w:object w:dxaOrig="300" w:dyaOrig="320" w14:anchorId="18510526">
          <v:shape id="_x0000_i2052" type="#_x0000_t75" style="width:14.95pt;height:15.7pt" o:ole="">
            <v:imagedata r:id="rId2069" o:title=""/>
          </v:shape>
          <o:OLEObject Type="Embed" ProgID="Equation.DSMT4" ShapeID="_x0000_i2052" DrawAspect="Content" ObjectID="_1366280631" r:id="rId2070"/>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E3755C">
        <w:t>3.3.1</w:t>
      </w:r>
      <w:r w:rsidR="001700D6">
        <w:fldChar w:fldCharType="end"/>
      </w:r>
      <w:r w:rsidR="001700D6">
        <w:t>-</w:t>
      </w:r>
      <w:r w:rsidR="001700D6">
        <w:fldChar w:fldCharType="begin"/>
      </w:r>
      <w:r w:rsidR="001700D6">
        <w:instrText xml:space="preserve"> REF _Ref191695106 \r \h </w:instrText>
      </w:r>
      <w:r w:rsidR="001700D6">
        <w:fldChar w:fldCharType="separate"/>
      </w:r>
      <w:r w:rsidR="00E3755C">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1pt;height:12.85pt" o:ole="">
            <v:imagedata r:id="rId2071" o:title=""/>
          </v:shape>
          <o:OLEObject Type="Embed" ProgID="Equation.DSMT4" ShapeID="_x0000_i2053" DrawAspect="Content" ObjectID="_1366280632" r:id="rId2072"/>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E3755C">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54" type="#_x0000_t75" style="width:102.65pt;height:27.8pt" o:ole="">
            <v:imagedata r:id="rId2073" o:title=""/>
          </v:shape>
          <o:OLEObject Type="Embed" ProgID="Equation.DSMT4" ShapeID="_x0000_i2054" DrawAspect="Content" ObjectID="_1366280633" r:id="rId20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12" w:author="Gerard" w:date="2015-05-06T12:49:00Z">
          <w:r w:rsidR="00E3755C">
            <w:rPr>
              <w:noProof/>
            </w:rPr>
            <w:instrText>121</w:instrText>
          </w:r>
        </w:ins>
        <w:del w:id="1513" w:author="Gerard" w:date="2015-03-21T10:54:00Z">
          <w:r w:rsidR="008D52AD" w:rsidDel="00541E56">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05pt;height:14.25pt" o:ole="">
            <v:imagedata r:id="rId2075" o:title=""/>
          </v:shape>
          <o:OLEObject Type="Embed" ProgID="Equation.DSMT4" ShapeID="_x0000_i2055" DrawAspect="Content" ObjectID="_1366280634" r:id="rId2076"/>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0.9pt;height:57.75pt" o:ole="">
            <v:imagedata r:id="rId2077" o:title=""/>
          </v:shape>
          <o:OLEObject Type="Embed" ProgID="Equation.DSMT4" ShapeID="_x0000_i2056" DrawAspect="Content" ObjectID="_1366280635" r:id="rId2078"/>
        </w:object>
      </w:r>
      <w:r>
        <w:t xml:space="preserve">, </w:t>
      </w:r>
      <w:r w:rsidR="00905817" w:rsidRPr="00905817">
        <w:rPr>
          <w:position w:val="-10"/>
        </w:rPr>
        <w:object w:dxaOrig="840" w:dyaOrig="279" w14:anchorId="03A2A5C9">
          <v:shape id="_x0000_i2057" type="#_x0000_t75" style="width:42.05pt;height:14.25pt" o:ole="">
            <v:imagedata r:id="rId2079" o:title=""/>
          </v:shape>
          <o:OLEObject Type="Embed" ProgID="Equation.DSMT4" ShapeID="_x0000_i2057" DrawAspect="Content" ObjectID="_1366280636" r:id="rId208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14" w:author="Gerard" w:date="2015-05-06T12:49:00Z">
          <w:r w:rsidR="00E3755C">
            <w:rPr>
              <w:noProof/>
            </w:rPr>
            <w:instrText>122</w:instrText>
          </w:r>
        </w:ins>
        <w:del w:id="1515" w:author="Gerard" w:date="2015-03-21T10:54:00Z">
          <w:r w:rsidR="008D52AD" w:rsidDel="00541E56">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516" w:name="_Toc289032556"/>
      <w:r>
        <w:t>Chemical Reactions</w:t>
      </w:r>
      <w:bookmarkEnd w:id="1516"/>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65pt;height:14.25pt" o:ole="">
            <v:imagedata r:id="rId2081" o:title=""/>
          </v:shape>
          <o:OLEObject Type="Embed" ProgID="Equation.DSMT4" ShapeID="_x0000_i2058" DrawAspect="Content" ObjectID="_1366280637" r:id="rId2082"/>
        </w:object>
      </w:r>
      <w:r>
        <w:t xml:space="preserve"> due to chemical reactions is given by </w:t>
      </w:r>
      <w:r w:rsidR="00905817" w:rsidRPr="00905817">
        <w:rPr>
          <w:position w:val="-6"/>
        </w:rPr>
        <w:object w:dxaOrig="380" w:dyaOrig="279" w14:anchorId="71483C33">
          <v:shape id="_x0000_i2059" type="#_x0000_t75" style="width:19.25pt;height:14.25pt" o:ole="">
            <v:imagedata r:id="rId2083" o:title=""/>
          </v:shape>
          <o:OLEObject Type="Embed" ProgID="Equation.DSMT4" ShapeID="_x0000_i2059" DrawAspect="Content" ObjectID="_1366280638" r:id="rId2084"/>
        </w:object>
      </w:r>
      <w:r>
        <w:t>, where</w:t>
      </w:r>
    </w:p>
    <w:p w14:paraId="32537747" w14:textId="419FF849" w:rsidR="008B3EFC" w:rsidRDefault="008B3EFC" w:rsidP="008B3EFC">
      <w:pPr>
        <w:pStyle w:val="MTDisplayEquation"/>
      </w:pPr>
      <w:r>
        <w:tab/>
      </w:r>
      <w:r w:rsidR="00905817" w:rsidRPr="00905817">
        <w:rPr>
          <w:position w:val="-28"/>
        </w:rPr>
        <w:object w:dxaOrig="4840" w:dyaOrig="560" w14:anchorId="26A9CCDF">
          <v:shape id="_x0000_i2060" type="#_x0000_t75" style="width:241.65pt;height:27.8pt" o:ole="">
            <v:imagedata r:id="rId2085" o:title=""/>
          </v:shape>
          <o:OLEObject Type="Embed" ProgID="Equation.DSMT4" ShapeID="_x0000_i2060" DrawAspect="Content" ObjectID="_1366280639" r:id="rId2086"/>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517" w:name="_Toc289032557"/>
      <w:r>
        <w:t xml:space="preserve">Newton-Raphson </w:t>
      </w:r>
      <w:r w:rsidR="0081541F">
        <w:t>M</w:t>
      </w:r>
      <w:r>
        <w:t>ethod</w:t>
      </w:r>
      <w:bookmarkEnd w:id="1517"/>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153375">
        <w:fldChar w:fldCharType="begin"/>
      </w:r>
      <w:r w:rsidR="00153375">
        <w:instrText xml:space="preserve"> HYPERLINK \l "_ENREF_30" \o "Matthies, 1979 #8" </w:instrText>
      </w:r>
      <w:ins w:id="1518" w:author="Gerard" w:date="2015-05-06T12:49:00Z"/>
      <w:r w:rsidR="00153375">
        <w:fldChar w:fldCharType="separate"/>
      </w:r>
      <w:r w:rsidR="00214E15">
        <w:rPr>
          <w:noProof/>
        </w:rPr>
        <w:t>30</w:t>
      </w:r>
      <w:r w:rsidR="00153375">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153375">
        <w:fldChar w:fldCharType="begin"/>
      </w:r>
      <w:r w:rsidR="00153375">
        <w:instrText xml:space="preserve"> HYPERLINK \l "_ENREF_30" \o "Matthies, 1979 #8" </w:instrText>
      </w:r>
      <w:ins w:id="1519" w:author="Gerard" w:date="2015-05-06T12:49:00Z"/>
      <w:r w:rsidR="00153375">
        <w:fldChar w:fldCharType="separate"/>
      </w:r>
      <w:r w:rsidR="00214E15">
        <w:rPr>
          <w:noProof/>
        </w:rPr>
        <w:t>30</w:t>
      </w:r>
      <w:r w:rsidR="00153375">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520" w:name="_Toc289032558"/>
      <w:r>
        <w:t>Full Newton Method</w:t>
      </w:r>
      <w:bookmarkEnd w:id="1520"/>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E3755C">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61" type="#_x0000_t75" style="width:104.8pt;height:15.7pt" o:ole="">
            <v:imagedata r:id="rId2087" o:title=""/>
          </v:shape>
          <o:OLEObject Type="Embed" ProgID="Equation.DSMT4" ShapeID="_x0000_i2061" DrawAspect="Content" ObjectID="_1366280640" r:id="rId20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21" w:author="Gerard" w:date="2015-05-06T12:49:00Z">
          <w:r w:rsidR="00E3755C">
            <w:rPr>
              <w:noProof/>
            </w:rPr>
            <w:instrText>123</w:instrText>
          </w:r>
        </w:ins>
        <w:del w:id="1522" w:author="Gerard" w:date="2015-03-21T10:54:00Z">
          <w:r w:rsidR="008D52AD" w:rsidDel="00541E56">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1pt;height:14.25pt" o:ole="">
            <v:imagedata r:id="rId2089" o:title=""/>
          </v:shape>
          <o:OLEObject Type="Embed" ProgID="Equation.DSMT4" ShapeID="_x0000_i2062" DrawAspect="Content" ObjectID="_1366280641" r:id="rId2090"/>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63" type="#_x0000_t75" style="width:173.25pt;height:19.95pt" o:ole="">
            <v:imagedata r:id="rId2091" o:title=""/>
          </v:shape>
          <o:OLEObject Type="Embed" ProgID="Equation.DSMT4" ShapeID="_x0000_i2063" DrawAspect="Content" ObjectID="_1366280642" r:id="rId2092"/>
        </w:object>
      </w:r>
      <w:r>
        <w:t>.</w:t>
      </w:r>
      <w:r>
        <w:tab/>
      </w:r>
      <w:r>
        <w:fldChar w:fldCharType="begin"/>
      </w:r>
      <w:r>
        <w:instrText xml:space="preserve"> MACROBUTTON MTPlaceRef \* MERGEFORMAT </w:instrText>
      </w:r>
      <w:fldSimple w:instr=" SEQ MTEqn \h \* MERGEFORMAT "/>
      <w:bookmarkStart w:id="1523" w:name="ZEqnNum957438"/>
      <w:r>
        <w:instrText>(</w:instrText>
      </w:r>
      <w:fldSimple w:instr=" SEQ MTSec \c \* Arabic \* MERGEFORMAT ">
        <w:r w:rsidR="00E3755C">
          <w:rPr>
            <w:noProof/>
          </w:rPr>
          <w:instrText>3</w:instrText>
        </w:r>
      </w:fldSimple>
      <w:r>
        <w:instrText>.</w:instrText>
      </w:r>
      <w:fldSimple w:instr=" SEQ MTEqn \c \* Arabic \* MERGEFORMAT ">
        <w:ins w:id="1524" w:author="Gerard" w:date="2015-05-06T12:49:00Z">
          <w:r w:rsidR="00E3755C">
            <w:rPr>
              <w:noProof/>
            </w:rPr>
            <w:instrText>124</w:instrText>
          </w:r>
        </w:ins>
        <w:del w:id="1525" w:author="Gerard" w:date="2015-03-21T10:54:00Z">
          <w:r w:rsidR="008D52AD" w:rsidDel="00541E56">
            <w:rPr>
              <w:noProof/>
            </w:rPr>
            <w:delInstrText>123</w:delInstrText>
          </w:r>
        </w:del>
      </w:fldSimple>
      <w:r>
        <w:instrText>)</w:instrText>
      </w:r>
      <w:bookmarkEnd w:id="1523"/>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65pt;height:14.95pt" o:ole="">
            <v:imagedata r:id="rId2093" o:title=""/>
          </v:shape>
          <o:OLEObject Type="Embed" ProgID="Equation.DSMT4" ShapeID="_x0000_i2064" DrawAspect="Content" ObjectID="_1366280643" r:id="rId2094"/>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526" w:name="_Toc289032559"/>
      <w:r>
        <w:t>BFGS Method</w:t>
      </w:r>
      <w:bookmarkEnd w:id="1526"/>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pt;height:19.25pt" o:ole="">
            <v:imagedata r:id="rId2095" o:title=""/>
          </v:shape>
          <o:OLEObject Type="Embed" ProgID="Equation.DSMT4" ShapeID="_x0000_i2065" DrawAspect="Content" ObjectID="_1366280644" r:id="rId2096"/>
        </w:object>
      </w:r>
      <w:r>
        <w:t>,</w:t>
      </w:r>
      <w:r>
        <w:tab/>
      </w:r>
      <w:r>
        <w:fldChar w:fldCharType="begin"/>
      </w:r>
      <w:r>
        <w:instrText xml:space="preserve"> MACROBUTTON MTPlaceRef \* MERGEFORMAT </w:instrText>
      </w:r>
      <w:fldSimple w:instr=" SEQ MTEqn \h \* MERGEFORMAT "/>
      <w:bookmarkStart w:id="1527" w:name="ZEqnNum814327"/>
      <w:r>
        <w:instrText>(</w:instrText>
      </w:r>
      <w:fldSimple w:instr=" SEQ MTSec \c \* Arabic \* MERGEFORMAT ">
        <w:r w:rsidR="00E3755C">
          <w:rPr>
            <w:noProof/>
          </w:rPr>
          <w:instrText>3</w:instrText>
        </w:r>
      </w:fldSimple>
      <w:r>
        <w:instrText>.</w:instrText>
      </w:r>
      <w:fldSimple w:instr=" SEQ MTEqn \c \* Arabic \* MERGEFORMAT ">
        <w:ins w:id="1528" w:author="Gerard" w:date="2015-05-06T12:49:00Z">
          <w:r w:rsidR="00E3755C">
            <w:rPr>
              <w:noProof/>
            </w:rPr>
            <w:instrText>125</w:instrText>
          </w:r>
        </w:ins>
        <w:del w:id="1529" w:author="Gerard" w:date="2015-03-21T10:54:00Z">
          <w:r w:rsidR="008D52AD" w:rsidDel="00541E56">
            <w:rPr>
              <w:noProof/>
            </w:rPr>
            <w:delInstrText>124</w:delInstrText>
          </w:r>
        </w:del>
      </w:fldSimple>
      <w:r>
        <w:instrText>)</w:instrText>
      </w:r>
      <w:bookmarkEnd w:id="1527"/>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66" type="#_x0000_t75" style="width:76.3pt;height:19.25pt" o:ole="">
            <v:imagedata r:id="rId2097" o:title=""/>
          </v:shape>
          <o:OLEObject Type="Embed" ProgID="Equation.DSMT4" ShapeID="_x0000_i2066" DrawAspect="Content" ObjectID="_1366280645" r:id="rId2098"/>
        </w:object>
      </w:r>
      <w:r>
        <w:t>.</w:t>
      </w:r>
      <w:r>
        <w:tab/>
      </w:r>
      <w:r>
        <w:fldChar w:fldCharType="begin"/>
      </w:r>
      <w:r>
        <w:instrText xml:space="preserve"> MACROBUTTON MTPlaceRef \* MERGEFORMAT </w:instrText>
      </w:r>
      <w:fldSimple w:instr=" SEQ MTEqn \h \* MERGEFORMAT "/>
      <w:bookmarkStart w:id="1530" w:name="ZEqnNum799904"/>
      <w:r>
        <w:instrText>(</w:instrText>
      </w:r>
      <w:fldSimple w:instr=" SEQ MTSec \c \* Arabic \* MERGEFORMAT ">
        <w:r w:rsidR="00E3755C">
          <w:rPr>
            <w:noProof/>
          </w:rPr>
          <w:instrText>3</w:instrText>
        </w:r>
      </w:fldSimple>
      <w:r>
        <w:instrText>.</w:instrText>
      </w:r>
      <w:fldSimple w:instr=" SEQ MTEqn \c \* Arabic \* MERGEFORMAT ">
        <w:ins w:id="1531" w:author="Gerard" w:date="2015-05-06T12:49:00Z">
          <w:r w:rsidR="00E3755C">
            <w:rPr>
              <w:noProof/>
            </w:rPr>
            <w:instrText>126</w:instrText>
          </w:r>
        </w:ins>
        <w:del w:id="1532" w:author="Gerard" w:date="2015-03-21T10:54:00Z">
          <w:r w:rsidR="008D52AD" w:rsidDel="00541E56">
            <w:rPr>
              <w:noProof/>
            </w:rPr>
            <w:delInstrText>125</w:delInstrText>
          </w:r>
        </w:del>
      </w:fldSimple>
      <w:r>
        <w:instrText>)</w:instrText>
      </w:r>
      <w:bookmarkEnd w:id="1530"/>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25pt;height:19.25pt" o:ole="">
            <v:imagedata r:id="rId2099" o:title=""/>
          </v:shape>
          <o:OLEObject Type="Embed" ProgID="Equation.DSMT4" ShapeID="_x0000_i2067" DrawAspect="Content" ObjectID="_1366280646" r:id="rId2100"/>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68" type="#_x0000_t75" style="width:56.3pt;height:19.25pt" o:ole="">
            <v:imagedata r:id="rId2101" o:title=""/>
          </v:shape>
          <o:OLEObject Type="Embed" ProgID="Equation.DSMT4" ShapeID="_x0000_i2068" DrawAspect="Content" ObjectID="_1366280647" r:id="rId21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33" w:author="Gerard" w:date="2015-05-06T12:49:00Z">
          <w:r w:rsidR="00E3755C">
            <w:rPr>
              <w:noProof/>
            </w:rPr>
            <w:instrText>127</w:instrText>
          </w:r>
        </w:ins>
        <w:del w:id="1534" w:author="Gerard" w:date="2015-03-21T10:54:00Z">
          <w:r w:rsidR="008D52AD" w:rsidDel="00541E56">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69" type="#_x0000_t75" style="width:64.15pt;height:19.25pt" o:ole="">
            <v:imagedata r:id="rId2103" o:title=""/>
          </v:shape>
          <o:OLEObject Type="Embed" ProgID="Equation.DSMT4" ShapeID="_x0000_i2069" DrawAspect="Content" ObjectID="_1366280648" r:id="rId2104"/>
        </w:object>
      </w:r>
      <w:r>
        <w:t>.</w:t>
      </w:r>
      <w:r>
        <w:tab/>
      </w:r>
      <w:r>
        <w:fldChar w:fldCharType="begin"/>
      </w:r>
      <w:r>
        <w:instrText xml:space="preserve"> MACROBUTTON MTPlaceRef \* MERGEFORMAT </w:instrText>
      </w:r>
      <w:fldSimple w:instr=" SEQ MTEqn \h \* MERGEFORMAT "/>
      <w:bookmarkStart w:id="1535" w:name="ZEqnNum548850"/>
      <w:r>
        <w:instrText>(</w:instrText>
      </w:r>
      <w:fldSimple w:instr=" SEQ MTSec \c \* Arabic \* MERGEFORMAT ">
        <w:r w:rsidR="00E3755C">
          <w:rPr>
            <w:noProof/>
          </w:rPr>
          <w:instrText>3</w:instrText>
        </w:r>
      </w:fldSimple>
      <w:r>
        <w:instrText>.</w:instrText>
      </w:r>
      <w:fldSimple w:instr=" SEQ MTEqn \c \* Arabic \* MERGEFORMAT ">
        <w:ins w:id="1536" w:author="Gerard" w:date="2015-05-06T12:49:00Z">
          <w:r w:rsidR="00E3755C">
            <w:rPr>
              <w:noProof/>
            </w:rPr>
            <w:instrText>128</w:instrText>
          </w:r>
        </w:ins>
        <w:del w:id="1537" w:author="Gerard" w:date="2015-03-21T10:54:00Z">
          <w:r w:rsidR="008D52AD" w:rsidDel="00541E56">
            <w:rPr>
              <w:noProof/>
            </w:rPr>
            <w:delInstrText>127</w:delInstrText>
          </w:r>
        </w:del>
      </w:fldSimple>
      <w:r>
        <w:instrText>)</w:instrText>
      </w:r>
      <w:bookmarkEnd w:id="1535"/>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0" type="#_x0000_t75" style="width:67.7pt;height:19.25pt" o:ole="">
            <v:imagedata r:id="rId2105" o:title=""/>
          </v:shape>
          <o:OLEObject Type="Embed" ProgID="Equation.DSMT4" ShapeID="_x0000_i2070" DrawAspect="Content" ObjectID="_1366280649" r:id="rId21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38" w:author="Gerard" w:date="2015-05-06T12:49:00Z">
          <w:r w:rsidR="00E3755C">
            <w:rPr>
              <w:noProof/>
            </w:rPr>
            <w:instrText>129</w:instrText>
          </w:r>
        </w:ins>
        <w:del w:id="1539" w:author="Gerard" w:date="2015-03-21T10:54:00Z">
          <w:r w:rsidR="008D52AD" w:rsidDel="00541E56">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1pt;height:19.25pt" o:ole="">
            <v:imagedata r:id="rId2107" o:title=""/>
          </v:shape>
          <o:OLEObject Type="Embed" ProgID="Equation.DSMT4" ShapeID="_x0000_i2071" DrawAspect="Content" ObjectID="_1366280650" r:id="rId2108"/>
        </w:object>
      </w:r>
      <w:r>
        <w:t xml:space="preserve">can be evaluated.  Also, using equations </w:t>
      </w:r>
      <w:r>
        <w:fldChar w:fldCharType="begin"/>
      </w:r>
      <w:r>
        <w:instrText xml:space="preserve"> GOTOBUTTON ZEqnNum814327  \* MERGEFORMAT </w:instrText>
      </w:r>
      <w:fldSimple w:instr=" REF ZEqnNum814327 \! \* MERGEFORMAT ">
        <w:ins w:id="1540" w:author="Gerard" w:date="2015-05-06T12:49:00Z">
          <w:r w:rsidR="00E3755C">
            <w:instrText>(3.125)</w:instrText>
          </w:r>
        </w:ins>
        <w:del w:id="1541" w:author="Gerard" w:date="2015-03-21T10:54:00Z">
          <w:r w:rsidR="008D52AD" w:rsidDel="00541E56">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1542" w:author="Gerard" w:date="2015-05-06T12:49:00Z">
          <w:r w:rsidR="00E3755C">
            <w:instrText>(3.126)</w:instrText>
          </w:r>
        </w:ins>
        <w:del w:id="1543" w:author="Gerard" w:date="2015-03-21T10:54:00Z">
          <w:r w:rsidR="008D52AD" w:rsidDel="00541E56">
            <w:delInstrText>(3.125)</w:delInstrText>
          </w:r>
        </w:del>
      </w:fldSimple>
      <w:r>
        <w:fldChar w:fldCharType="end"/>
      </w:r>
      <w:r>
        <w:t xml:space="preserve">, </w:t>
      </w:r>
      <w:r w:rsidR="00905817" w:rsidRPr="00905817">
        <w:rPr>
          <w:position w:val="-12"/>
        </w:rPr>
        <w:object w:dxaOrig="279" w:dyaOrig="360" w14:anchorId="6BF04F30">
          <v:shape id="_x0000_i2072" type="#_x0000_t75" style="width:14.25pt;height:19.25pt" o:ole="">
            <v:imagedata r:id="rId2109" o:title=""/>
          </v:shape>
          <o:OLEObject Type="Embed" ProgID="Equation.DSMT4" ShapeID="_x0000_i2072" DrawAspect="Content" ObjectID="_1366280651" r:id="rId2110"/>
        </w:object>
      </w:r>
      <w:r>
        <w:t xml:space="preserve">and </w:t>
      </w:r>
      <w:r w:rsidR="00905817" w:rsidRPr="00905817">
        <w:rPr>
          <w:position w:val="-12"/>
        </w:rPr>
        <w:object w:dxaOrig="340" w:dyaOrig="360" w14:anchorId="17D4F82A">
          <v:shape id="_x0000_i2073" type="#_x0000_t75" style="width:17.1pt;height:19.25pt" o:ole="">
            <v:imagedata r:id="rId2111" o:title=""/>
          </v:shape>
          <o:OLEObject Type="Embed" ProgID="Equation.DSMT4" ShapeID="_x0000_i2073" DrawAspect="Content" ObjectID="_1366280652" r:id="rId2112"/>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74" type="#_x0000_t75" style="width:82.7pt;height:19.25pt" o:ole="">
            <v:imagedata r:id="rId2113" o:title=""/>
          </v:shape>
          <o:OLEObject Type="Embed" ProgID="Equation.DSMT4" ShapeID="_x0000_i2074" DrawAspect="Content" ObjectID="_1366280653" r:id="rId21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44" w:author="Gerard" w:date="2015-05-06T12:49:00Z">
          <w:r w:rsidR="00E3755C">
            <w:rPr>
              <w:noProof/>
            </w:rPr>
            <w:instrText>130</w:instrText>
          </w:r>
        </w:ins>
        <w:del w:id="1545" w:author="Gerard" w:date="2015-03-21T10:54:00Z">
          <w:r w:rsidR="008D52AD" w:rsidDel="00541E56">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95pt;height:10.7pt" o:ole="">
            <v:imagedata r:id="rId2115" o:title=""/>
          </v:shape>
          <o:OLEObject Type="Embed" ProgID="Equation.DSMT4" ShapeID="_x0000_i2075" DrawAspect="Content" ObjectID="_1366280654" r:id="rId2116"/>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76" type="#_x0000_t75" style="width:71.3pt;height:19.25pt" o:ole="">
            <v:imagedata r:id="rId2117" o:title=""/>
          </v:shape>
          <o:OLEObject Type="Embed" ProgID="Equation.DSMT4" ShapeID="_x0000_i2076" DrawAspect="Content" ObjectID="_1366280655" r:id="rId21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46" w:author="Gerard" w:date="2015-05-06T12:49:00Z">
          <w:r w:rsidR="00E3755C">
            <w:rPr>
              <w:noProof/>
            </w:rPr>
            <w:instrText>131</w:instrText>
          </w:r>
        </w:ins>
        <w:del w:id="1547" w:author="Gerard" w:date="2015-03-21T10:54:00Z">
          <w:r w:rsidR="008D52AD" w:rsidDel="00541E56">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77" type="#_x0000_t75" style="width:163.95pt;height:39.9pt" o:ole="">
            <v:imagedata r:id="rId2119" o:title=""/>
          </v:shape>
          <o:OLEObject Type="Embed" ProgID="Equation.DSMT4" ShapeID="_x0000_i2077" DrawAspect="Content" ObjectID="_1366280656" r:id="rId21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48" w:author="Gerard" w:date="2015-05-06T12:49:00Z">
          <w:r w:rsidR="00E3755C">
            <w:rPr>
              <w:noProof/>
            </w:rPr>
            <w:instrText>132</w:instrText>
          </w:r>
        </w:ins>
        <w:del w:id="1549" w:author="Gerard" w:date="2015-03-21T10:54:00Z">
          <w:r w:rsidR="008D52AD" w:rsidDel="00541E56">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78" type="#_x0000_t75" style="width:59.15pt;height:34.2pt" o:ole="">
            <v:imagedata r:id="rId2121" o:title=""/>
          </v:shape>
          <o:OLEObject Type="Embed" ProgID="Equation.DSMT4" ShapeID="_x0000_i2078" DrawAspect="Content" ObjectID="_1366280657" r:id="rId2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50" w:author="Gerard" w:date="2015-05-06T12:49:00Z">
          <w:r w:rsidR="00E3755C">
            <w:rPr>
              <w:noProof/>
            </w:rPr>
            <w:instrText>133</w:instrText>
          </w:r>
        </w:ins>
        <w:del w:id="1551" w:author="Gerard" w:date="2015-03-21T10:54:00Z">
          <w:r w:rsidR="008D52AD" w:rsidDel="00541E56">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35pt;height:19.25pt" o:ole="">
            <v:imagedata r:id="rId2123" o:title=""/>
          </v:shape>
          <o:OLEObject Type="Embed" ProgID="Equation.DSMT4" ShapeID="_x0000_i2079" DrawAspect="Content" ObjectID="_1366280658" r:id="rId2124"/>
        </w:object>
      </w:r>
      <w:r>
        <w:t xml:space="preserve">is equal to </w:t>
      </w:r>
      <w:r w:rsidR="00905817" w:rsidRPr="00905817">
        <w:rPr>
          <w:position w:val="-12"/>
        </w:rPr>
        <w:object w:dxaOrig="580" w:dyaOrig="360" w14:anchorId="61FFC621">
          <v:shape id="_x0000_i2080" type="#_x0000_t75" style="width:29.25pt;height:19.25pt" o:ole="">
            <v:imagedata r:id="rId2125" o:title=""/>
          </v:shape>
          <o:OLEObject Type="Embed" ProgID="Equation.DSMT4" ShapeID="_x0000_i2080" DrawAspect="Content" ObjectID="_1366280659" r:id="rId2126"/>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81" type="#_x0000_t75" style="width:89.1pt;height:39.9pt" o:ole="">
            <v:imagedata r:id="rId2127" o:title=""/>
          </v:shape>
          <o:OLEObject Type="Embed" ProgID="Equation.DSMT4" ShapeID="_x0000_i2081" DrawAspect="Content" ObjectID="_1366280660" r:id="rId21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52" w:author="Gerard" w:date="2015-05-06T12:49:00Z">
          <w:r w:rsidR="00E3755C">
            <w:rPr>
              <w:noProof/>
            </w:rPr>
            <w:instrText>134</w:instrText>
          </w:r>
        </w:ins>
        <w:del w:id="1553" w:author="Gerard" w:date="2015-03-21T10:54:00Z">
          <w:r w:rsidR="008D52AD" w:rsidDel="00541E56">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1554" w:author="Gerard" w:date="2015-05-06T12:49:00Z">
          <w:r w:rsidR="00E3755C">
            <w:instrText>(3.128)</w:instrText>
          </w:r>
        </w:ins>
        <w:del w:id="1555" w:author="Gerard" w:date="2015-03-21T10:54:00Z">
          <w:r w:rsidR="008D52AD" w:rsidDel="00541E56">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82" type="#_x0000_t75" style="width:318.65pt;height:22.1pt" o:ole="">
            <v:imagedata r:id="rId2129" o:title=""/>
          </v:shape>
          <o:OLEObject Type="Embed" ProgID="Equation.DSMT4" ShapeID="_x0000_i2082" DrawAspect="Content" ObjectID="_1366280661" r:id="rId2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56" w:author="Gerard" w:date="2015-05-06T12:49:00Z">
          <w:r w:rsidR="00E3755C">
            <w:rPr>
              <w:noProof/>
            </w:rPr>
            <w:instrText>135</w:instrText>
          </w:r>
        </w:ins>
        <w:del w:id="1557" w:author="Gerard" w:date="2015-03-21T10:54:00Z">
          <w:r w:rsidR="008D52AD" w:rsidDel="00541E56">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558" w:name="_Toc289032560"/>
      <w:r>
        <w:lastRenderedPageBreak/>
        <w:t>Line Search Method</w:t>
      </w:r>
      <w:bookmarkEnd w:id="1558"/>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83" type="#_x0000_t75" style="width:67.7pt;height:19.25pt" o:ole="">
            <v:imagedata r:id="rId2131" o:title=""/>
          </v:shape>
          <o:OLEObject Type="Embed" ProgID="Equation.DSMT4" ShapeID="_x0000_i2083" DrawAspect="Content" ObjectID="_1366280662" r:id="rId21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59" w:author="Gerard" w:date="2015-05-06T12:49:00Z">
          <w:r w:rsidR="00E3755C">
            <w:rPr>
              <w:noProof/>
            </w:rPr>
            <w:instrText>136</w:instrText>
          </w:r>
        </w:ins>
        <w:del w:id="1560" w:author="Gerard" w:date="2015-03-21T10:54:00Z">
          <w:r w:rsidR="008D52AD" w:rsidDel="00541E56">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65pt;height:19.95pt" o:ole="">
            <v:imagedata r:id="rId2133" o:title=""/>
          </v:shape>
          <o:OLEObject Type="Embed" ProgID="Equation.DSMT4" ShapeID="_x0000_i2084" DrawAspect="Content" ObjectID="_1366280663" r:id="rId2134"/>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75pt;height:19.95pt" o:ole="">
            <v:imagedata r:id="rId2135" o:title=""/>
          </v:shape>
          <o:OLEObject Type="Embed" ProgID="Equation.DSMT4" ShapeID="_x0000_i2085" DrawAspect="Content" ObjectID="_1366280664" r:id="rId2136"/>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86" type="#_x0000_t75" style="width:123.35pt;height:19.95pt" o:ole="">
            <v:imagedata r:id="rId2137" o:title=""/>
          </v:shape>
          <o:OLEObject Type="Embed" ProgID="Equation.DSMT4" ShapeID="_x0000_i2086" DrawAspect="Content" ObjectID="_1366280665" r:id="rId2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61" w:author="Gerard" w:date="2015-05-06T12:49:00Z">
          <w:r w:rsidR="00E3755C">
            <w:rPr>
              <w:noProof/>
            </w:rPr>
            <w:instrText>137</w:instrText>
          </w:r>
        </w:ins>
        <w:del w:id="1562" w:author="Gerard" w:date="2015-03-21T10:54:00Z">
          <w:r w:rsidR="008D52AD" w:rsidDel="00541E56">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87" type="#_x0000_t75" style="width:81.25pt;height:22.1pt" o:ole="">
            <v:imagedata r:id="rId2139" o:title=""/>
          </v:shape>
          <o:OLEObject Type="Embed" ProgID="Equation.DSMT4" ShapeID="_x0000_i2087" DrawAspect="Content" ObjectID="_1366280666" r:id="rId2140"/>
        </w:object>
      </w:r>
      <w:r>
        <w:t>,</w:t>
      </w:r>
      <w:r>
        <w:tab/>
      </w:r>
      <w:r>
        <w:fldChar w:fldCharType="begin"/>
      </w:r>
      <w:r>
        <w:instrText xml:space="preserve"> MACROBUTTON MTPlaceRef \* MERGEFORMAT </w:instrText>
      </w:r>
      <w:fldSimple w:instr=" SEQ MTEqn \h \* MERGEFORMAT "/>
      <w:bookmarkStart w:id="1563" w:name="ZEqnNum769174"/>
      <w:r>
        <w:instrText>(</w:instrText>
      </w:r>
      <w:fldSimple w:instr=" SEQ MTSec \c \* Arabic \* MERGEFORMAT ">
        <w:r w:rsidR="00E3755C">
          <w:rPr>
            <w:noProof/>
          </w:rPr>
          <w:instrText>3</w:instrText>
        </w:r>
      </w:fldSimple>
      <w:r>
        <w:instrText>.</w:instrText>
      </w:r>
      <w:fldSimple w:instr=" SEQ MTEqn \c \* Arabic \* MERGEFORMAT ">
        <w:ins w:id="1564" w:author="Gerard" w:date="2015-05-06T12:49:00Z">
          <w:r w:rsidR="00E3755C">
            <w:rPr>
              <w:noProof/>
            </w:rPr>
            <w:instrText>138</w:instrText>
          </w:r>
        </w:ins>
        <w:del w:id="1565" w:author="Gerard" w:date="2015-03-21T10:54:00Z">
          <w:r w:rsidR="008D52AD" w:rsidDel="00541E56">
            <w:rPr>
              <w:noProof/>
            </w:rPr>
            <w:delInstrText>137</w:delInstrText>
          </w:r>
        </w:del>
      </w:fldSimple>
      <w:r>
        <w:instrText>)</w:instrText>
      </w:r>
      <w:bookmarkEnd w:id="1563"/>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88" type="#_x0000_t75" style="width:39.2pt;height:15.7pt" o:ole="">
            <v:imagedata r:id="rId2141" o:title=""/>
          </v:shape>
          <o:OLEObject Type="Embed" ProgID="Equation.DSMT4" ShapeID="_x0000_i2088" DrawAspect="Content" ObjectID="_1366280667" r:id="rId2142"/>
        </w:object>
      </w:r>
      <w:r>
        <w:t xml:space="preserve">is used. Under normal conditions the value </w:t>
      </w:r>
      <w:r w:rsidR="00905817" w:rsidRPr="00905817">
        <w:rPr>
          <w:position w:val="-6"/>
        </w:rPr>
        <w:object w:dxaOrig="499" w:dyaOrig="279" w14:anchorId="1E276233">
          <v:shape id="_x0000_i2089" type="#_x0000_t75" style="width:24.95pt;height:14.25pt" o:ole="">
            <v:imagedata r:id="rId2143" o:title=""/>
          </v:shape>
          <o:OLEObject Type="Embed" ProgID="Equation.DSMT4" ShapeID="_x0000_i2089" DrawAspect="Content" ObjectID="_1366280668" r:id="rId2144"/>
        </w:object>
      </w:r>
      <w:r>
        <w:t xml:space="preserve"> automatically satisfies equation </w:t>
      </w:r>
      <w:r>
        <w:fldChar w:fldCharType="begin"/>
      </w:r>
      <w:r>
        <w:instrText xml:space="preserve"> GOTOBUTTON ZEqnNum769174  \* MERGEFORMAT </w:instrText>
      </w:r>
      <w:fldSimple w:instr=" REF ZEqnNum769174 \! \* MERGEFORMAT ">
        <w:ins w:id="1566" w:author="Gerard" w:date="2015-05-06T12:49:00Z">
          <w:r w:rsidR="00E3755C">
            <w:instrText>(3.138)</w:instrText>
          </w:r>
        </w:ins>
        <w:del w:id="1567" w:author="Gerard" w:date="2015-03-21T10:54:00Z">
          <w:r w:rsidR="008D52AD" w:rsidDel="00541E56">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7.8pt;height:19.95pt" o:ole="">
            <v:imagedata r:id="rId2145" o:title=""/>
          </v:shape>
          <o:OLEObject Type="Embed" ProgID="Equation.DSMT4" ShapeID="_x0000_i2090" DrawAspect="Content" ObjectID="_1366280669" r:id="rId2146"/>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091" type="#_x0000_t75" style="width:156.85pt;height:19.95pt" o:ole="">
            <v:imagedata r:id="rId2147" o:title=""/>
          </v:shape>
          <o:OLEObject Type="Embed" ProgID="Equation.DSMT4" ShapeID="_x0000_i2091" DrawAspect="Content" ObjectID="_1366280670" r:id="rId21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68" w:author="Gerard" w:date="2015-05-06T12:49:00Z">
          <w:r w:rsidR="00E3755C">
            <w:rPr>
              <w:noProof/>
            </w:rPr>
            <w:instrText>139</w:instrText>
          </w:r>
        </w:ins>
        <w:del w:id="1569" w:author="Gerard" w:date="2015-03-21T10:54:00Z">
          <w:r w:rsidR="008D52AD" w:rsidDel="00541E56">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092" type="#_x0000_t75" style="width:148.3pt;height:41.35pt" o:ole="">
            <v:imagedata r:id="rId2149" o:title=""/>
          </v:shape>
          <o:OLEObject Type="Embed" ProgID="Equation.DSMT4" ShapeID="_x0000_i2092" DrawAspect="Content" ObjectID="_1366280671" r:id="rId21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70" w:author="Gerard" w:date="2015-05-06T12:49:00Z">
          <w:r w:rsidR="00E3755C">
            <w:rPr>
              <w:noProof/>
            </w:rPr>
            <w:instrText>140</w:instrText>
          </w:r>
        </w:ins>
        <w:del w:id="1571" w:author="Gerard" w:date="2015-03-21T10:54:00Z">
          <w:r w:rsidR="008D52AD" w:rsidDel="00541E56">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1pt;height:14.25pt" o:ole="">
            <v:imagedata r:id="rId2151" o:title=""/>
          </v:shape>
          <o:OLEObject Type="Embed" ProgID="Equation.DSMT4" ShapeID="_x0000_i2093" DrawAspect="Content" ObjectID="_1366280672" r:id="rId2152"/>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094" type="#_x0000_t75" style="width:92.65pt;height:39.9pt" o:ole="">
            <v:imagedata r:id="rId2153" o:title=""/>
          </v:shape>
          <o:OLEObject Type="Embed" ProgID="Equation.DSMT4" ShapeID="_x0000_i2094" DrawAspect="Content" ObjectID="_1366280673" r:id="rId21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3</w:instrText>
        </w:r>
      </w:fldSimple>
      <w:r>
        <w:instrText>.</w:instrText>
      </w:r>
      <w:fldSimple w:instr=" SEQ MTEqn \c \* Arabic \* MERGEFORMAT ">
        <w:ins w:id="1572" w:author="Gerard" w:date="2015-05-06T12:49:00Z">
          <w:r w:rsidR="00E3755C">
            <w:rPr>
              <w:noProof/>
            </w:rPr>
            <w:instrText>141</w:instrText>
          </w:r>
        </w:ins>
        <w:del w:id="1573" w:author="Gerard" w:date="2015-03-21T10:54:00Z">
          <w:r w:rsidR="008D52AD" w:rsidDel="00541E56">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095" type="#_x0000_t75" style="width:27.1pt;height:14.25pt" o:ole="">
            <v:imagedata r:id="rId2155" o:title=""/>
          </v:shape>
          <o:OLEObject Type="Embed" ProgID="Equation.DSMT4" ShapeID="_x0000_i2095" DrawAspect="Content" ObjectID="_1366280674" r:id="rId2156"/>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75pt;height:19.25pt" o:ole="">
            <v:imagedata r:id="rId2157" o:title=""/>
          </v:shape>
          <o:OLEObject Type="Embed" ProgID="Equation.DSMT4" ShapeID="_x0000_i2096" DrawAspect="Content" ObjectID="_1366280675" r:id="rId2158"/>
        </w:object>
      </w:r>
      <w:r>
        <w:t xml:space="preserve">. This procedure is now repeated with </w:t>
      </w:r>
      <w:r w:rsidR="00905817" w:rsidRPr="00905817">
        <w:rPr>
          <w:position w:val="-14"/>
        </w:rPr>
        <w:object w:dxaOrig="520" w:dyaOrig="400" w14:anchorId="4AF9F00B">
          <v:shape id="_x0000_i2097" type="#_x0000_t75" style="width:25.65pt;height:19.95pt" o:ole="">
            <v:imagedata r:id="rId2159" o:title=""/>
          </v:shape>
          <o:OLEObject Type="Embed" ProgID="Equation.DSMT4" ShapeID="_x0000_i2097" DrawAspect="Content" ObjectID="_1366280676" r:id="rId2160"/>
        </w:object>
      </w:r>
      <w:r>
        <w:t xml:space="preserve"> replaced by </w:t>
      </w:r>
      <w:r w:rsidR="00905817" w:rsidRPr="00905817">
        <w:rPr>
          <w:position w:val="-14"/>
        </w:rPr>
        <w:object w:dxaOrig="620" w:dyaOrig="400" w14:anchorId="4D9A11F0">
          <v:shape id="_x0000_i2098" type="#_x0000_t75" style="width:30.65pt;height:19.95pt" o:ole="">
            <v:imagedata r:id="rId2161" o:title=""/>
          </v:shape>
          <o:OLEObject Type="Embed" ProgID="Equation.DSMT4" ShapeID="_x0000_i2098" DrawAspect="Content" ObjectID="_1366280677" r:id="rId2162"/>
        </w:object>
      </w:r>
      <w:r>
        <w:t xml:space="preserve"> until equation </w:t>
      </w:r>
      <w:r>
        <w:fldChar w:fldCharType="begin"/>
      </w:r>
      <w:r>
        <w:instrText xml:space="preserve"> GOTOBUTTON ZEqnNum769174  \* MERGEFORMAT </w:instrText>
      </w:r>
      <w:fldSimple w:instr=" REF ZEqnNum769174 \! \* MERGEFORMAT ">
        <w:ins w:id="1574" w:author="Gerard" w:date="2015-05-06T12:49:00Z">
          <w:r w:rsidR="00E3755C">
            <w:instrText>(3.138)</w:instrText>
          </w:r>
        </w:ins>
        <w:del w:id="1575" w:author="Gerard" w:date="2015-03-21T10:54:00Z">
          <w:r w:rsidR="008D52AD" w:rsidDel="00541E56">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576" w:name="_Ref300825953"/>
      <w:bookmarkStart w:id="1577" w:name="_Toc289032561"/>
      <w:r>
        <w:lastRenderedPageBreak/>
        <w:t>Element Library</w:t>
      </w:r>
      <w:bookmarkEnd w:id="1576"/>
      <w:bookmarkEnd w:id="1577"/>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578" w:name="_Toc289032562"/>
      <w:r>
        <w:t>Solid Elements</w:t>
      </w:r>
      <w:bookmarkEnd w:id="1578"/>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05pt;height:34.2pt" o:ole="">
            <v:imagedata r:id="rId2163" o:title=""/>
          </v:shape>
          <o:OLEObject Type="Embed" ProgID="Equation.DSMT4" ShapeID="_x0000_i2099" DrawAspect="Content" ObjectID="_1366280678" r:id="rId2164"/>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95pt;height:19.25pt" o:ole="">
            <v:imagedata r:id="rId2165" o:title=""/>
          </v:shape>
          <o:OLEObject Type="Embed" ProgID="Equation.DSMT4" ShapeID="_x0000_i2100" DrawAspect="Content" ObjectID="_1366280679" r:id="rId2166"/>
        </w:object>
      </w:r>
      <w:r>
        <w:t xml:space="preserve"> are the element shape functions and </w:t>
      </w:r>
      <w:r w:rsidR="00905817" w:rsidRPr="00905817">
        <w:rPr>
          <w:position w:val="-12"/>
        </w:rPr>
        <w:object w:dxaOrig="240" w:dyaOrig="360" w14:anchorId="67827C5C">
          <v:shape id="_x0000_i2101" type="#_x0000_t75" style="width:12.1pt;height:19.25pt" o:ole="">
            <v:imagedata r:id="rId2167" o:title=""/>
          </v:shape>
          <o:OLEObject Type="Embed" ProgID="Equation.DSMT4" ShapeID="_x0000_i2101" DrawAspect="Content" ObjectID="_1366280680" r:id="rId2168"/>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8.85pt;height:36.35pt" o:ole="">
            <v:imagedata r:id="rId2169" o:title=""/>
          </v:shape>
          <o:OLEObject Type="Embed" ProgID="Equation.DSMT4" ShapeID="_x0000_i2102" DrawAspect="Content" ObjectID="_1366280681" r:id="rId2170"/>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pt;height:10pt" o:ole="">
            <v:imagedata r:id="rId2171" o:title=""/>
          </v:shape>
          <o:OLEObject Type="Embed" ProgID="Equation.DSMT4" ShapeID="_x0000_i2103" DrawAspect="Content" ObjectID="_1366280682" r:id="rId2172"/>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pt;height:19.25pt" o:ole="">
            <v:imagedata r:id="rId2173" o:title=""/>
          </v:shape>
          <o:OLEObject Type="Embed" ProgID="Equation.DSMT4" ShapeID="_x0000_i2104" DrawAspect="Content" ObjectID="_1366280683" r:id="rId2174"/>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2pt;height:19.95pt" o:ole="">
            <v:imagedata r:id="rId2175" o:title=""/>
          </v:shape>
          <o:OLEObject Type="Embed" ProgID="Equation.DSMT4" ShapeID="_x0000_i2105" DrawAspect="Content" ObjectID="_1366280684" r:id="rId2176"/>
        </w:object>
      </w:r>
      <w:r>
        <w:t xml:space="preserve">, and </w:t>
      </w:r>
      <w:r w:rsidR="00905817" w:rsidRPr="00905817">
        <w:rPr>
          <w:position w:val="-12"/>
        </w:rPr>
        <w:object w:dxaOrig="279" w:dyaOrig="360" w14:anchorId="2E3186C8">
          <v:shape id="_x0000_i2106" type="#_x0000_t75" style="width:14.25pt;height:19.25pt" o:ole="">
            <v:imagedata r:id="rId2177" o:title=""/>
          </v:shape>
          <o:OLEObject Type="Embed" ProgID="Equation.DSMT4" ShapeID="_x0000_i2106" DrawAspect="Content" ObjectID="_1366280685" r:id="rId2178"/>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153375">
        <w:fldChar w:fldCharType="begin"/>
      </w:r>
      <w:r w:rsidR="00153375">
        <w:instrText xml:space="preserve"> HYPERLINK \l "_ENREF_31" \o "Simo, 1991 #11" </w:instrText>
      </w:r>
      <w:ins w:id="1579" w:author="Gerard" w:date="2015-05-06T12:49:00Z"/>
      <w:r w:rsidR="00153375">
        <w:fldChar w:fldCharType="separate"/>
      </w:r>
      <w:r w:rsidR="00214E15">
        <w:rPr>
          <w:noProof/>
        </w:rPr>
        <w:t>31</w:t>
      </w:r>
      <w:r w:rsidR="00153375">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580" w:name="_Toc289032563"/>
      <w:r>
        <w:t xml:space="preserve">Hexahedral </w:t>
      </w:r>
      <w:r w:rsidR="0081541F">
        <w:t>E</w:t>
      </w:r>
      <w:r>
        <w:t>lements</w:t>
      </w:r>
      <w:bookmarkEnd w:id="158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75pt;height:258.05pt" o:ole="">
            <v:imagedata r:id="rId2179" o:title=""/>
          </v:shape>
          <o:OLEObject Type="Embed" ProgID="Equation.DSMT4" ShapeID="_x0000_i2107" DrawAspect="Content" ObjectID="_1366280686" r:id="rId218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581" w:name="_Toc289032564"/>
      <w:r>
        <w:t>Pentahedral Elements</w:t>
      </w:r>
      <w:bookmarkEnd w:id="158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35pt;height:191.75pt" o:ole="">
            <v:imagedata r:id="rId2181" o:title=""/>
          </v:shape>
          <o:OLEObject Type="Embed" ProgID="Equation.DSMT4" ShapeID="_x0000_i2108" DrawAspect="Content" ObjectID="_1366280687" r:id="rId218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582" w:name="_Toc289032565"/>
      <w:r>
        <w:t>Tetrahedral Elements</w:t>
      </w:r>
      <w:bookmarkEnd w:id="158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7.7pt;height:1in" o:ole="">
            <v:imagedata r:id="rId2183" o:title=""/>
          </v:shape>
          <o:OLEObject Type="Embed" ProgID="Equation.DSMT4" ShapeID="_x0000_i2109" DrawAspect="Content" ObjectID="_1366280688" r:id="rId218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5">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7777777" w:rsidR="008C7882" w:rsidRDefault="008C7882" w:rsidP="00FD7660">
      <w:pPr>
        <w:pStyle w:val="Caption"/>
        <w:jc w:val="center"/>
      </w:pPr>
      <w:r>
        <w:t xml:space="preserve">Figure </w:t>
      </w:r>
      <w:fldSimple w:instr=" STYLEREF 1 \s ">
        <w:r w:rsidR="00E3755C">
          <w:rPr>
            <w:noProof/>
          </w:rPr>
          <w:t>4</w:t>
        </w:r>
      </w:fldSimple>
      <w:r>
        <w:noBreakHyphen/>
      </w:r>
      <w:fldSimple w:instr=" SEQ Figure \* ARABIC \s 1 ">
        <w:r w:rsidR="00E3755C">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583" w:name="_Toc289032566"/>
      <w:r>
        <w:t xml:space="preserve">Quadratic </w:t>
      </w:r>
      <w:r w:rsidR="0081541F">
        <w:t>T</w:t>
      </w:r>
      <w:r>
        <w:t xml:space="preserve">etrahedral </w:t>
      </w:r>
      <w:r w:rsidR="0081541F">
        <w:t>E</w:t>
      </w:r>
      <w:r>
        <w:t>lements</w:t>
      </w:r>
      <w:bookmarkEnd w:id="1583"/>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6" o:title=""/>
          </v:shape>
          <o:OLEObject Type="Embed" ProgID="Equation.DSMT4" ShapeID="_x0000_i2110" DrawAspect="Content" ObjectID="_1366280689" r:id="rId2187"/>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1.15pt;height:129.75pt" o:ole="">
            <v:imagedata r:id="rId2188" o:title=""/>
          </v:shape>
          <o:OLEObject Type="Embed" ProgID="Equation.DSMT4" ShapeID="_x0000_i2111" DrawAspect="Content" ObjectID="_1366280690" r:id="rId2189"/>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Pr="006F2CC9" w:rsidRDefault="006F2CC9" w:rsidP="00717EF7"/>
    <w:p w14:paraId="1B14B49E" w14:textId="77777777" w:rsidR="008C7882" w:rsidRDefault="008C7882" w:rsidP="008C7882">
      <w:pPr>
        <w:pStyle w:val="Heading2"/>
      </w:pPr>
      <w:bookmarkStart w:id="1584" w:name="_Toc289032567"/>
      <w:r>
        <w:lastRenderedPageBreak/>
        <w:t>Shell Elements</w:t>
      </w:r>
      <w:bookmarkEnd w:id="158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153375">
        <w:fldChar w:fldCharType="begin"/>
      </w:r>
      <w:r w:rsidR="00153375">
        <w:instrText xml:space="preserve"> HYPERLINK \l "_ENREF_32" \o "Hughes, 1980 #30" </w:instrText>
      </w:r>
      <w:ins w:id="1585" w:author="Gerard" w:date="2015-05-06T12:49:00Z"/>
      <w:r w:rsidR="00153375">
        <w:fldChar w:fldCharType="separate"/>
      </w:r>
      <w:r w:rsidR="00214E15">
        <w:rPr>
          <w:noProof/>
        </w:rPr>
        <w:t>32</w:t>
      </w:r>
      <w:r w:rsidR="00153375">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153375">
        <w:fldChar w:fldCharType="begin"/>
      </w:r>
      <w:r w:rsidR="00153375">
        <w:instrText xml:space="preserve"> HYPERLINK \l "_ENREF_33" \o "Betsch, 1996 #31" </w:instrText>
      </w:r>
      <w:ins w:id="1586" w:author="Gerard" w:date="2015-05-06T12:49:00Z"/>
      <w:r w:rsidR="00153375">
        <w:fldChar w:fldCharType="separate"/>
      </w:r>
      <w:r w:rsidR="00214E15">
        <w:rPr>
          <w:noProof/>
        </w:rPr>
        <w:t>33</w:t>
      </w:r>
      <w:r w:rsidR="00153375">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587" w:name="_Toc289032568"/>
      <w:r>
        <w:t>Shell formulation</w:t>
      </w:r>
      <w:bookmarkEnd w:id="1587"/>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153375">
        <w:fldChar w:fldCharType="begin"/>
      </w:r>
      <w:r w:rsidR="00153375">
        <w:instrText xml:space="preserve"> HYPERLINK \l "_ENREF_33" \o "Betsch, 1996 #31" </w:instrText>
      </w:r>
      <w:ins w:id="1588" w:author="Gerard" w:date="2015-05-06T12:49:00Z"/>
      <w:r w:rsidR="00153375">
        <w:fldChar w:fldCharType="separate"/>
      </w:r>
      <w:r w:rsidR="00214E15">
        <w:rPr>
          <w:noProof/>
        </w:rPr>
        <w:t>33</w:t>
      </w:r>
      <w:r w:rsidR="00153375">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75pt;height:128.3pt" o:ole="">
            <v:imagedata r:id="rId2190" o:title=""/>
          </v:shape>
          <o:OLEObject Type="Embed" ProgID="Equation.DSMT4" ShapeID="_x0000_i2112" DrawAspect="Content" ObjectID="_1366280691" r:id="rId219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39.9pt;height:19.95pt" o:ole="">
            <v:imagedata r:id="rId2192" o:title=""/>
          </v:shape>
          <o:OLEObject Type="Embed" ProgID="Equation.DSMT4" ShapeID="_x0000_i2113" DrawAspect="Content" ObjectID="_1366280692" r:id="rId2193"/>
        </w:object>
      </w:r>
      <w:r>
        <w:t xml:space="preserve">. (Note that this does not necessarily imply that </w:t>
      </w:r>
      <w:r w:rsidR="00905817" w:rsidRPr="00905817">
        <w:rPr>
          <w:position w:val="-14"/>
        </w:rPr>
        <w:object w:dxaOrig="700" w:dyaOrig="400" w14:anchorId="0C58E3A5">
          <v:shape id="_x0000_i2114" type="#_x0000_t75" style="width:34.95pt;height:19.95pt" o:ole="">
            <v:imagedata r:id="rId2194" o:title=""/>
          </v:shape>
          <o:OLEObject Type="Embed" ProgID="Equation.DSMT4" ShapeID="_x0000_i2114" DrawAspect="Content" ObjectID="_1366280693" r:id="rId2195"/>
        </w:object>
      </w:r>
      <w:r>
        <w:t xml:space="preserve"> throughout the entire shell.) The function </w:t>
      </w:r>
      <w:r w:rsidR="00905817" w:rsidRPr="00905817">
        <w:rPr>
          <w:position w:val="-12"/>
        </w:rPr>
        <w:object w:dxaOrig="260" w:dyaOrig="360" w14:anchorId="66AC1392">
          <v:shape id="_x0000_i2115" type="#_x0000_t75" style="width:12.85pt;height:19.25pt" o:ole="">
            <v:imagedata r:id="rId2196" o:title=""/>
          </v:shape>
          <o:OLEObject Type="Embed" ProgID="Equation.DSMT4" ShapeID="_x0000_i2115" DrawAspect="Content" ObjectID="_1366280694" r:id="rId2197"/>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25pt;height:19.25pt" o:ole="">
            <v:imagedata r:id="rId2198" o:title=""/>
          </v:shape>
          <o:OLEObject Type="Embed" ProgID="Equation.DSMT4" ShapeID="_x0000_i2116" DrawAspect="Content" ObjectID="_1366280695" r:id="rId2199"/>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lastRenderedPageBreak/>
        <w:tab/>
      </w:r>
      <w:r w:rsidR="00905817" w:rsidRPr="00905817">
        <w:rPr>
          <w:position w:val="-98"/>
        </w:rPr>
        <w:object w:dxaOrig="2780" w:dyaOrig="1780" w14:anchorId="226BA832">
          <v:shape id="_x0000_i2117" type="#_x0000_t75" style="width:139pt;height:89.1pt" o:ole="">
            <v:imagedata r:id="rId2200" o:title=""/>
          </v:shape>
          <o:OLEObject Type="Embed" ProgID="Equation.DSMT4" ShapeID="_x0000_i2117" DrawAspect="Content" ObjectID="_1366280696" r:id="rId220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35pt;height:99.1pt" o:ole="">
            <v:imagedata r:id="rId2202" o:title=""/>
          </v:shape>
          <o:OLEObject Type="Embed" ProgID="Equation.DSMT4" ShapeID="_x0000_i2118" DrawAspect="Content" ObjectID="_1366280697" r:id="rId220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25pt;height:19.25pt" o:ole="">
            <v:imagedata r:id="rId2204" o:title=""/>
          </v:shape>
          <o:OLEObject Type="Embed" ProgID="Equation.DSMT4" ShapeID="_x0000_i2119" DrawAspect="Content" ObjectID="_1366280698" r:id="rId2205"/>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tab/>
      </w:r>
      <w:r w:rsidR="00905817" w:rsidRPr="00905817">
        <w:rPr>
          <w:position w:val="-28"/>
        </w:rPr>
        <w:object w:dxaOrig="4640" w:dyaOrig="680" w14:anchorId="24B5ED8D">
          <v:shape id="_x0000_i2120" type="#_x0000_t75" style="width:231.7pt;height:34.2pt" o:ole="">
            <v:imagedata r:id="rId2206" o:title=""/>
          </v:shape>
          <o:OLEObject Type="Embed" ProgID="Equation.DSMT4" ShapeID="_x0000_i2120" DrawAspect="Content" ObjectID="_1366280699" r:id="rId220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85pt;height:34.2pt" o:ole="">
            <v:imagedata r:id="rId2208" o:title=""/>
          </v:shape>
          <o:OLEObject Type="Embed" ProgID="Equation.DSMT4" ShapeID="_x0000_i2121" DrawAspect="Content" ObjectID="_1366280700" r:id="rId220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2pt;height:19.95pt" o:ole="">
            <v:imagedata r:id="rId2210" o:title=""/>
          </v:shape>
          <o:OLEObject Type="Embed" ProgID="Equation.DSMT4" ShapeID="_x0000_i2122" DrawAspect="Content" ObjectID="_1366280701" r:id="rId2211"/>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25pt;height:34.2pt" o:ole="">
            <v:imagedata r:id="rId2212" o:title=""/>
          </v:shape>
          <o:OLEObject Type="Embed" ProgID="Equation.DSMT4" ShapeID="_x0000_i2123" DrawAspect="Content" ObjectID="_1366280702" r:id="rId2213"/>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15pt;height:67.7pt" o:ole="">
            <v:imagedata r:id="rId2214" o:title=""/>
          </v:shape>
          <o:OLEObject Type="Embed" ProgID="Equation.DSMT4" ShapeID="_x0000_i2124" DrawAspect="Content" ObjectID="_1366280703" r:id="rId221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lastRenderedPageBreak/>
        <w:tab/>
      </w:r>
      <w:r w:rsidR="00905817" w:rsidRPr="00905817">
        <w:rPr>
          <w:position w:val="-32"/>
        </w:rPr>
        <w:object w:dxaOrig="2980" w:dyaOrig="760" w14:anchorId="07065F06">
          <v:shape id="_x0000_i2125" type="#_x0000_t75" style="width:149pt;height:37.8pt" o:ole="">
            <v:imagedata r:id="rId2216" o:title=""/>
          </v:shape>
          <o:OLEObject Type="Embed" ProgID="Equation.DSMT4" ShapeID="_x0000_i2125" DrawAspect="Content" ObjectID="_1366280704" r:id="rId221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2.05pt;height:32.8pt" o:ole="">
            <v:imagedata r:id="rId2218" o:title=""/>
          </v:shape>
          <o:OLEObject Type="Embed" ProgID="Equation.DSMT4" ShapeID="_x0000_i2126" DrawAspect="Content" ObjectID="_1366280705" r:id="rId2219"/>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589" w:name="_Toc289032569"/>
      <w:r>
        <w:t>Quadrilateral shells</w:t>
      </w:r>
      <w:bookmarkEnd w:id="1589"/>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2.65pt;height:128.3pt" o:ole="">
            <v:imagedata r:id="rId2220" o:title=""/>
          </v:shape>
          <o:OLEObject Type="Embed" ProgID="Equation.DSMT4" ShapeID="_x0000_i2127" DrawAspect="Content" ObjectID="_1366280706" r:id="rId222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590" w:name="_Toc289032570"/>
      <w:r>
        <w:t>Triangular shells</w:t>
      </w:r>
      <w:bookmarkEnd w:id="1590"/>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4.15pt;height:54.2pt" o:ole="">
            <v:imagedata r:id="rId2222" o:title=""/>
          </v:shape>
          <o:OLEObject Type="Embed" ProgID="Equation.DSMT4" ShapeID="_x0000_i2128" DrawAspect="Content" ObjectID="_1366280707" r:id="rId222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77777777" w:rsidR="008C7882" w:rsidRPr="00C97806" w:rsidRDefault="008C7882" w:rsidP="00FD7660">
      <w:pPr>
        <w:pStyle w:val="Caption"/>
        <w:jc w:val="center"/>
      </w:pPr>
      <w:r>
        <w:t xml:space="preserve">Figure </w:t>
      </w:r>
      <w:fldSimple w:instr=" STYLEREF 1 \s ">
        <w:r w:rsidR="00E3755C">
          <w:rPr>
            <w:noProof/>
          </w:rPr>
          <w:t>4</w:t>
        </w:r>
      </w:fldSimple>
      <w:r>
        <w:noBreakHyphen/>
      </w:r>
      <w:fldSimple w:instr=" SEQ Figure \* ARABIC \s 1 ">
        <w:r w:rsidR="00E3755C">
          <w:rPr>
            <w:noProof/>
          </w:rPr>
          <w:t>2</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591" w:name="_Ref172970092"/>
      <w:bookmarkStart w:id="1592" w:name="_Toc289032571"/>
      <w:r>
        <w:lastRenderedPageBreak/>
        <w:t>Constitutive Models</w:t>
      </w:r>
      <w:bookmarkEnd w:id="1591"/>
      <w:bookmarkEnd w:id="1592"/>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E3755C">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593" w:name="_Ref172102939"/>
      <w:bookmarkStart w:id="1594" w:name="_Toc289032572"/>
      <w:r>
        <w:t>Linear Elasticity</w:t>
      </w:r>
      <w:bookmarkEnd w:id="1593"/>
      <w:bookmarkEnd w:id="1594"/>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25pt;height:10.7pt" o:ole="">
            <v:imagedata r:id="rId2225" o:title=""/>
          </v:shape>
          <o:OLEObject Type="Embed" ProgID="Equation.DSMT4" ShapeID="_x0000_i2129" DrawAspect="Content" ObjectID="_1366280708" r:id="rId2226"/>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05pt;height:10.7pt" o:ole="">
            <v:imagedata r:id="rId2227" o:title=""/>
          </v:shape>
          <o:OLEObject Type="Embed" ProgID="Equation.DSMT4" ShapeID="_x0000_i2130" DrawAspect="Content" ObjectID="_1366280709" r:id="rId2228"/>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pt;height:10pt" o:ole="">
            <v:imagedata r:id="rId2229" o:title=""/>
          </v:shape>
          <o:OLEObject Type="Embed" ProgID="Equation.DSMT4" ShapeID="_x0000_i2131" DrawAspect="Content" ObjectID="_1366280710" r:id="rId2230"/>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9.1pt;height:19.25pt" o:ole="">
            <v:imagedata r:id="rId2231" o:title=""/>
          </v:shape>
          <o:OLEObject Type="Embed" ProgID="Equation.DSMT4" ShapeID="_x0000_i2132" DrawAspect="Content" ObjectID="_1366280711" r:id="rId2232"/>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1.85pt;height:22.1pt" o:ole="">
            <v:imagedata r:id="rId2233" o:title=""/>
          </v:shape>
          <o:OLEObject Type="Embed" ProgID="Equation.DSMT4" ShapeID="_x0000_i2133" DrawAspect="Content" ObjectID="_1366280712" r:id="rId223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7pt;height:14.25pt" o:ole="">
            <v:imagedata r:id="rId2235" o:title=""/>
          </v:shape>
          <o:OLEObject Type="Embed" ProgID="Equation.DSMT4" ShapeID="_x0000_i2134" DrawAspect="Content" ObjectID="_1366280713" r:id="rId2236"/>
        </w:object>
      </w:r>
      <w:r w:rsidR="00190B2E">
        <w:t xml:space="preserve"> </w:t>
      </w:r>
      <w:r>
        <w:t xml:space="preserve">and </w:t>
      </w:r>
      <w:r w:rsidR="00905817" w:rsidRPr="00905817">
        <w:rPr>
          <w:position w:val="-10"/>
        </w:rPr>
        <w:object w:dxaOrig="240" w:dyaOrig="260" w14:anchorId="6D2FE26D">
          <v:shape id="_x0000_i2135" type="#_x0000_t75" style="width:12.1pt;height:12.85pt" o:ole="">
            <v:imagedata r:id="rId2237" o:title=""/>
          </v:shape>
          <o:OLEObject Type="Embed" ProgID="Equation.DSMT4" ShapeID="_x0000_i2135" DrawAspect="Content" ObjectID="_1366280714" r:id="rId2238"/>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8pt;height:19.25pt" o:ole="">
            <v:imagedata r:id="rId2239" o:title=""/>
          </v:shape>
          <o:OLEObject Type="Embed" ProgID="Equation.DSMT4" ShapeID="_x0000_i2136" DrawAspect="Content" ObjectID="_1366280715" r:id="rId224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35pt;height:119.05pt" o:ole="">
            <v:imagedata r:id="rId2241" o:title=""/>
          </v:shape>
          <o:OLEObject Type="Embed" ProgID="Equation.DSMT4" ShapeID="_x0000_i2137" DrawAspect="Content" ObjectID="_1366280716" r:id="rId224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75pt;height:19.25pt" o:ole="">
            <v:imagedata r:id="rId2243" o:title=""/>
          </v:shape>
          <o:OLEObject Type="Embed" ProgID="Equation.DSMT4" ShapeID="_x0000_i2138" DrawAspect="Content" ObjectID="_1366280717" r:id="rId2244"/>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pt;height:10.7pt" o:ole="">
            <v:imagedata r:id="rId2245" o:title=""/>
          </v:shape>
          <o:OLEObject Type="Embed" ProgID="Equation.DSMT4" ShapeID="_x0000_i2139" DrawAspect="Content" ObjectID="_1366280718" r:id="rId2246"/>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8pt;height:15.7pt" o:ole="">
                  <v:imagedata r:id="rId2247" o:title=""/>
                </v:shape>
                <o:OLEObject Type="Embed" ProgID="Equation.DSMT4" ShapeID="_x0000_i2140" DrawAspect="Content" ObjectID="_1366280719" r:id="rId2248"/>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8pt;height:15.7pt" o:ole="">
                  <v:imagedata r:id="rId2249" o:title=""/>
                </v:shape>
                <o:OLEObject Type="Embed" ProgID="Equation.DSMT4" ShapeID="_x0000_i2141" DrawAspect="Content" ObjectID="_1366280720" r:id="rId2250"/>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1pt;height:15.7pt" o:ole="">
                  <v:imagedata r:id="rId2251" o:title=""/>
                </v:shape>
                <o:OLEObject Type="Embed" ProgID="Equation.DSMT4" ShapeID="_x0000_i2142" DrawAspect="Content" ObjectID="_1366280721" r:id="rId2252"/>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8pt;height:15.7pt" o:ole="">
                  <v:imagedata r:id="rId2253" o:title=""/>
                </v:shape>
                <o:OLEObject Type="Embed" ProgID="Equation.DSMT4" ShapeID="_x0000_i2143" DrawAspect="Content" ObjectID="_1366280722" r:id="rId2254"/>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99.8pt;height:69.85pt" o:ole="">
                  <v:imagedata r:id="rId2255" o:title=""/>
                </v:shape>
                <o:OLEObject Type="Embed" ProgID="Equation.DSMT4" ShapeID="_x0000_i2144" DrawAspect="Content" ObjectID="_1366280723" r:id="rId2256"/>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4.85pt;height:64.15pt" o:ole="">
                  <v:imagedata r:id="rId2257" o:title=""/>
                </v:shape>
                <o:OLEObject Type="Embed" ProgID="Equation.DSMT4" ShapeID="_x0000_i2145" DrawAspect="Content" ObjectID="_1366280724" r:id="rId2258"/>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8pt;height:15.7pt" o:ole="">
                  <v:imagedata r:id="rId2259" o:title=""/>
                </v:shape>
                <o:OLEObject Type="Embed" ProgID="Equation.DSMT4" ShapeID="_x0000_i2146" DrawAspect="Content" ObjectID="_1366280725" r:id="rId2260"/>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1.95pt;height:1in" o:ole="">
                  <v:imagedata r:id="rId2261" o:title=""/>
                </v:shape>
                <o:OLEObject Type="Embed" ProgID="Equation.DSMT4" ShapeID="_x0000_i2147" DrawAspect="Content" ObjectID="_1366280726" r:id="rId2262"/>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3pt;height:47.75pt" o:ole="">
                  <v:imagedata r:id="rId2263" o:title=""/>
                </v:shape>
                <o:OLEObject Type="Embed" ProgID="Equation.DSMT4" ShapeID="_x0000_i2148" DrawAspect="Content" ObjectID="_1366280727" r:id="rId2264"/>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1pt;height:15.7pt" o:ole="">
                  <v:imagedata r:id="rId2265" o:title=""/>
                </v:shape>
                <o:OLEObject Type="Embed" ProgID="Equation.DSMT4" ShapeID="_x0000_i2149" DrawAspect="Content" ObjectID="_1366280728" r:id="rId2266"/>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15pt;height:1in" o:ole="">
                  <v:imagedata r:id="rId2267" o:title=""/>
                </v:shape>
                <o:OLEObject Type="Embed" ProgID="Equation.DSMT4" ShapeID="_x0000_i2150" DrawAspect="Content" ObjectID="_1366280729" r:id="rId2268"/>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3pt;height:47.75pt" o:ole="">
                  <v:imagedata r:id="rId2269" o:title=""/>
                </v:shape>
                <o:OLEObject Type="Embed" ProgID="Equation.DSMT4" ShapeID="_x0000_i2151" DrawAspect="Content" ObjectID="_1366280730" r:id="rId2270"/>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49.9pt;height:14.25pt" o:ole="">
            <v:imagedata r:id="rId2271" o:title=""/>
          </v:shape>
          <o:OLEObject Type="Embed" ProgID="Equation.DSMT4" ShapeID="_x0000_i2152" DrawAspect="Content" ObjectID="_1366280731" r:id="rId2272"/>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59.9pt;height:14.25pt" o:ole="">
            <v:imagedata r:id="rId2273" o:title=""/>
          </v:shape>
          <o:OLEObject Type="Embed" ProgID="Equation.DSMT4" ShapeID="_x0000_i2153" DrawAspect="Content" ObjectID="_1366280732" r:id="rId227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pt;height:30.65pt" o:ole="">
            <v:imagedata r:id="rId2275" o:title=""/>
          </v:shape>
          <o:OLEObject Type="Embed" ProgID="Equation.DSMT4" ShapeID="_x0000_i2154" DrawAspect="Content" ObjectID="_1366280733" r:id="rId2276"/>
        </w:object>
      </w:r>
      <w:r>
        <w:t>.</w:t>
      </w:r>
      <w:r>
        <w:tab/>
      </w:r>
      <w:r w:rsidR="004F1C97">
        <w:fldChar w:fldCharType="begin"/>
      </w:r>
      <w:r w:rsidR="004F1C97">
        <w:instrText xml:space="preserve"> MACROBUTTON MTPlaceRef \* MERGEFORMAT </w:instrText>
      </w:r>
      <w:fldSimple w:instr=" SEQ MTEqn \h \* MERGEFORMAT "/>
      <w:bookmarkStart w:id="1595" w:name="ZEqnNum907167"/>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7</w:instrText>
        </w:r>
      </w:fldSimple>
      <w:r w:rsidR="004F1C97">
        <w:instrText>)</w:instrText>
      </w:r>
      <w:bookmarkEnd w:id="1595"/>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05pt;height:30.65pt" o:ole="">
            <v:imagedata r:id="rId2277" o:title=""/>
          </v:shape>
          <o:OLEObject Type="Embed" ProgID="Equation.DSMT4" ShapeID="_x0000_i2155" DrawAspect="Content" ObjectID="_1366280734" r:id="rId2278"/>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E3755C">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9.05pt;height:30.65pt" o:ole="">
            <v:imagedata r:id="rId2279" o:title=""/>
          </v:shape>
          <o:OLEObject Type="Embed" ProgID="Equation.DSMT4" ShapeID="_x0000_i2156" DrawAspect="Content" ObjectID="_1366280735" r:id="rId22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r w:rsidR="00E3755C">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1.95pt;height:19.95pt" o:ole="">
            <v:imagedata r:id="rId2281" o:title=""/>
          </v:shape>
          <o:OLEObject Type="Embed" ProgID="Equation.DSMT4" ShapeID="_x0000_i2157" DrawAspect="Content" ObjectID="_1366280736" r:id="rId22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r w:rsidR="00E3755C">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596" w:name="_Toc289032573"/>
      <w:bookmarkStart w:id="1597" w:name="_Ref160500499"/>
      <w:r w:rsidR="00C5691A">
        <w:lastRenderedPageBreak/>
        <w:t>Compressible Materials</w:t>
      </w:r>
      <w:bookmarkEnd w:id="1596"/>
    </w:p>
    <w:p w14:paraId="2382B6B9" w14:textId="77777777" w:rsidR="008C7882" w:rsidRDefault="008C7882" w:rsidP="008F4203">
      <w:pPr>
        <w:pStyle w:val="Heading3"/>
      </w:pPr>
      <w:bookmarkStart w:id="1598" w:name="_Toc289032574"/>
      <w:r>
        <w:t>Isotropic Elasticity</w:t>
      </w:r>
      <w:bookmarkEnd w:id="1597"/>
      <w:bookmarkEnd w:id="1598"/>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E3755C">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599"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35pt;height:30.65pt" o:ole="">
            <v:imagedata r:id="rId2283" o:title=""/>
          </v:shape>
          <o:OLEObject Type="Embed" ProgID="Equation.DSMT4" ShapeID="_x0000_i2158" DrawAspect="Content" ObjectID="_1366280737" r:id="rId22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3pt;height:30.65pt" o:ole="">
            <v:imagedata r:id="rId2285" o:title=""/>
          </v:shape>
          <o:OLEObject Type="Embed" ProgID="Equation.DSMT4" ShapeID="_x0000_i2159" DrawAspect="Content" ObjectID="_1366280738" r:id="rId22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905817" w:rsidRPr="00905817">
        <w:rPr>
          <w:position w:val="-24"/>
        </w:rPr>
        <w:object w:dxaOrig="2560" w:dyaOrig="620" w14:anchorId="288EF076">
          <v:shape id="_x0000_i2160" type="#_x0000_t75" style="width:128.3pt;height:30.65pt" o:ole="">
            <v:imagedata r:id="rId2287" o:title=""/>
          </v:shape>
          <o:OLEObject Type="Embed" ProgID="Equation.DSMT4" ShapeID="_x0000_i2160" DrawAspect="Content" ObjectID="_1366280739" r:id="rId2288"/>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12</w:instrText>
        </w:r>
      </w:fldSimple>
      <w:r>
        <w:instrText>)</w:instrText>
      </w:r>
      <w:r>
        <w:fldChar w:fldCharType="end"/>
      </w:r>
    </w:p>
    <w:p w14:paraId="5ACD0341" w14:textId="77777777" w:rsidR="00A447B3" w:rsidRDefault="008C7882" w:rsidP="008C7882">
      <w:pPr>
        <w:rPr>
          <w:ins w:id="1600"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601" w:author="Gerard" w:date="2014-08-27T22:11:00Z">
        <w:r w:rsidR="00A447B3">
          <w:t xml:space="preserve"> The Cauchy stress is</w:t>
        </w:r>
      </w:ins>
    </w:p>
    <w:p w14:paraId="0602C1CA" w14:textId="27C89654" w:rsidR="00A447B3" w:rsidRDefault="00A447B3">
      <w:pPr>
        <w:pStyle w:val="MTDisplayEquation"/>
        <w:pPrChange w:id="1602" w:author="Gerard" w:date="2014-08-27T22:11:00Z">
          <w:pPr/>
        </w:pPrChange>
      </w:pPr>
      <w:ins w:id="1603" w:author="Gerard" w:date="2014-08-27T22:11:00Z">
        <w:r>
          <w:tab/>
        </w:r>
      </w:ins>
      <w:r w:rsidR="00905817" w:rsidRPr="00905817">
        <w:rPr>
          <w:position w:val="-24"/>
        </w:rPr>
        <w:object w:dxaOrig="2680" w:dyaOrig="620" w14:anchorId="4CD4710F">
          <v:shape id="_x0000_i2161" type="#_x0000_t75" style="width:134pt;height:30.65pt" o:ole="">
            <v:imagedata r:id="rId2289" o:title=""/>
          </v:shape>
          <o:OLEObject Type="Embed" ProgID="Equation.DSMT4" ShapeID="_x0000_i2161" DrawAspect="Content" ObjectID="_1366280740" r:id="rId2290"/>
        </w:object>
      </w:r>
      <w:ins w:id="1604"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605" w:author="Gerard" w:date="2015-05-06T12:49:00Z">
        <w:r w:rsidR="00E3755C" w:rsidDel="00E3755C">
          <w:fldChar w:fldCharType="separate"/>
        </w:r>
      </w:del>
      <w:del w:id="1606" w:author="Gerard" w:date="2015-03-26T23:39:00Z">
        <w:r>
          <w:fldChar w:fldCharType="end"/>
        </w:r>
      </w:del>
      <w:ins w:id="1607" w:author="Gerard" w:date="2014-08-27T22:11:00Z">
        <w:r>
          <w:instrText>(</w:instrText>
        </w:r>
        <w:r>
          <w:fldChar w:fldCharType="begin"/>
        </w:r>
        <w:r>
          <w:instrText xml:space="preserve"> SEQ MTSec \c \* Arabic \* MERGEFORMAT </w:instrText>
        </w:r>
      </w:ins>
      <w:r>
        <w:fldChar w:fldCharType="separate"/>
      </w:r>
      <w:ins w:id="1608" w:author="Gerard" w:date="2015-05-06T12:49:00Z">
        <w:r w:rsidR="00E3755C">
          <w:rPr>
            <w:noProof/>
          </w:rPr>
          <w:instrText>5</w:instrText>
        </w:r>
      </w:ins>
      <w:ins w:id="1609" w:author="Gerard" w:date="2014-08-27T22:11:00Z">
        <w:r>
          <w:fldChar w:fldCharType="end"/>
        </w:r>
        <w:r>
          <w:instrText>.</w:instrText>
        </w:r>
        <w:r>
          <w:fldChar w:fldCharType="begin"/>
        </w:r>
        <w:r>
          <w:instrText xml:space="preserve"> SEQ MTEqn \c \* Arabic \* MERGEFORMAT </w:instrText>
        </w:r>
      </w:ins>
      <w:r>
        <w:fldChar w:fldCharType="separate"/>
      </w:r>
      <w:ins w:id="1610" w:author="Gerard" w:date="2015-05-06T12:49:00Z">
        <w:r w:rsidR="00E3755C">
          <w:rPr>
            <w:noProof/>
          </w:rPr>
          <w:instrText>13</w:instrText>
        </w:r>
      </w:ins>
      <w:ins w:id="1611" w:author="Gerard" w:date="2014-08-27T22:11:00Z">
        <w:r>
          <w:fldChar w:fldCharType="end"/>
        </w:r>
        <w:r>
          <w:instrText>)</w:instrText>
        </w:r>
        <w:r>
          <w:fldChar w:fldCharType="end"/>
        </w:r>
      </w:ins>
    </w:p>
    <w:p w14:paraId="32D10873" w14:textId="59A96B4A" w:rsidR="008C7882" w:rsidRDefault="00A447B3" w:rsidP="008C7882">
      <w:pPr>
        <w:rPr>
          <w:ins w:id="1612" w:author="Gerard" w:date="2014-08-27T22:16:00Z"/>
        </w:rPr>
      </w:pPr>
      <w:ins w:id="1613" w:author="Gerard" w:date="2014-08-27T22:15:00Z">
        <w:r>
          <w:t xml:space="preserve">where </w:t>
        </w:r>
      </w:ins>
      <w:r w:rsidR="00905817" w:rsidRPr="00905817">
        <w:rPr>
          <w:position w:val="-14"/>
        </w:rPr>
        <w:object w:dxaOrig="1719" w:dyaOrig="400" w14:anchorId="4A7787E2">
          <v:shape id="_x0000_i2162" type="#_x0000_t75" style="width:86.25pt;height:19.95pt" o:ole="">
            <v:imagedata r:id="rId2291" o:title=""/>
          </v:shape>
          <o:OLEObject Type="Embed" ProgID="Equation.DSMT4" ShapeID="_x0000_i2162" DrawAspect="Content" ObjectID="_1366280741" r:id="rId2292"/>
        </w:object>
      </w:r>
      <w:ins w:id="1614" w:author="Gerard" w:date="2014-08-27T22:15:00Z">
        <w:r>
          <w:t xml:space="preserve"> , whereas the spatial elasticity tensor is</w:t>
        </w:r>
      </w:ins>
    </w:p>
    <w:p w14:paraId="183DE1BF" w14:textId="0CE7FF42" w:rsidR="00A447B3" w:rsidRDefault="00A447B3">
      <w:pPr>
        <w:pStyle w:val="MTDisplayEquation"/>
        <w:pPrChange w:id="1615" w:author="Gerard" w:date="2014-08-27T22:16:00Z">
          <w:pPr/>
        </w:pPrChange>
      </w:pPr>
      <w:ins w:id="1616" w:author="Gerard" w:date="2014-08-27T22:16:00Z">
        <w:r>
          <w:tab/>
        </w:r>
      </w:ins>
      <w:r w:rsidR="00905817" w:rsidRPr="00905817">
        <w:rPr>
          <w:position w:val="-24"/>
        </w:rPr>
        <w:object w:dxaOrig="2340" w:dyaOrig="620" w14:anchorId="5E328A41">
          <v:shape id="_x0000_i2163" type="#_x0000_t75" style="width:116.9pt;height:30.65pt" o:ole="">
            <v:imagedata r:id="rId2293" o:title=""/>
          </v:shape>
          <o:OLEObject Type="Embed" ProgID="Equation.DSMT4" ShapeID="_x0000_i2163" DrawAspect="Content" ObjectID="_1366280742" r:id="rId2294"/>
        </w:object>
      </w:r>
      <w:ins w:id="1617"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618" w:author="Gerard" w:date="2015-05-06T12:49:00Z">
        <w:r w:rsidR="00E3755C" w:rsidDel="00E3755C">
          <w:fldChar w:fldCharType="separate"/>
        </w:r>
      </w:del>
      <w:del w:id="1619" w:author="Gerard" w:date="2015-03-26T23:39:00Z">
        <w:r>
          <w:fldChar w:fldCharType="end"/>
        </w:r>
      </w:del>
      <w:ins w:id="1620" w:author="Gerard" w:date="2014-08-27T22:16:00Z">
        <w:r>
          <w:instrText>(</w:instrText>
        </w:r>
        <w:r>
          <w:fldChar w:fldCharType="begin"/>
        </w:r>
        <w:r>
          <w:instrText xml:space="preserve"> SEQ MTSec \c \* Arabic \* MERGEFORMAT </w:instrText>
        </w:r>
      </w:ins>
      <w:r>
        <w:fldChar w:fldCharType="separate"/>
      </w:r>
      <w:ins w:id="1621" w:author="Gerard" w:date="2015-05-06T12:49:00Z">
        <w:r w:rsidR="00E3755C">
          <w:rPr>
            <w:noProof/>
          </w:rPr>
          <w:instrText>5</w:instrText>
        </w:r>
      </w:ins>
      <w:ins w:id="1622" w:author="Gerard" w:date="2014-08-27T22:16:00Z">
        <w:r>
          <w:fldChar w:fldCharType="end"/>
        </w:r>
        <w:r>
          <w:instrText>.</w:instrText>
        </w:r>
        <w:r>
          <w:fldChar w:fldCharType="begin"/>
        </w:r>
        <w:r>
          <w:instrText xml:space="preserve"> SEQ MTEqn \c \* Arabic \* MERGEFORMAT </w:instrText>
        </w:r>
      </w:ins>
      <w:r>
        <w:fldChar w:fldCharType="separate"/>
      </w:r>
      <w:ins w:id="1623" w:author="Gerard" w:date="2015-05-06T12:49:00Z">
        <w:r w:rsidR="00E3755C">
          <w:rPr>
            <w:noProof/>
          </w:rPr>
          <w:instrText>14</w:instrText>
        </w:r>
      </w:ins>
      <w:ins w:id="1624" w:author="Gerard" w:date="2014-08-27T22:16:00Z">
        <w:r>
          <w:fldChar w:fldCharType="end"/>
        </w:r>
        <w:r>
          <w:instrText>)</w:instrText>
        </w:r>
        <w:r>
          <w:fldChar w:fldCharType="end"/>
        </w:r>
      </w:ins>
    </w:p>
    <w:p w14:paraId="190A182F" w14:textId="77777777" w:rsidR="004979AD" w:rsidRDefault="004979AD" w:rsidP="004979AD">
      <w:pPr>
        <w:pStyle w:val="Heading3"/>
      </w:pPr>
      <w:bookmarkStart w:id="1625" w:name="_Toc289032575"/>
      <w:r>
        <w:t>Orthotropic Elasticity</w:t>
      </w:r>
      <w:bookmarkEnd w:id="1625"/>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153375">
        <w:fldChar w:fldCharType="begin"/>
      </w:r>
      <w:r w:rsidR="00153375">
        <w:instrText xml:space="preserve"> HYPERLINK \l "_ENREF_1" \o "Bonet, 1997 #21" </w:instrText>
      </w:r>
      <w:ins w:id="1626" w:author="Gerard" w:date="2015-05-06T12:49:00Z"/>
      <w:r w:rsidR="00153375">
        <w:fldChar w:fldCharType="separate"/>
      </w:r>
      <w:r w:rsidR="00214E15">
        <w:rPr>
          <w:noProof/>
        </w:rPr>
        <w:t>1</w:t>
      </w:r>
      <w:r w:rsidR="00153375">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64" type="#_x0000_t75" style="width:3in;height:34.2pt" o:ole="">
            <v:imagedata r:id="rId2295" o:title=""/>
          </v:shape>
          <o:OLEObject Type="Embed" ProgID="Equation.DSMT4" ShapeID="_x0000_i2164" DrawAspect="Content" ObjectID="_1366280743" r:id="rId2296"/>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27" w:author="Gerard" w:date="2015-05-06T12:49:00Z">
          <w:r w:rsidR="00E3755C">
            <w:rPr>
              <w:noProof/>
            </w:rPr>
            <w:instrText>15</w:instrText>
          </w:r>
        </w:ins>
        <w:del w:id="1628" w:author="Gerard" w:date="2014-08-27T22:18:00Z">
          <w:r w:rsidR="00567B45" w:rsidDel="00195BE3">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4.15pt;height:19.25pt" o:ole="">
            <v:imagedata r:id="rId2297" o:title=""/>
          </v:shape>
          <o:OLEObject Type="Embed" ProgID="Equation.DSMT4" ShapeID="_x0000_i2165" DrawAspect="Content" ObjectID="_1366280744" r:id="rId2298"/>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25pt;height:19.25pt" o:ole="">
            <v:imagedata r:id="rId2299" o:title=""/>
          </v:shape>
          <o:OLEObject Type="Embed" ProgID="Equation.DSMT4" ShapeID="_x0000_i2166" DrawAspect="Content" ObjectID="_1366280745" r:id="rId2300"/>
        </w:object>
      </w:r>
      <w:r>
        <w:t xml:space="preserve"> (</w:t>
      </w:r>
      <w:r w:rsidR="00905817" w:rsidRPr="00905817">
        <w:rPr>
          <w:position w:val="-12"/>
        </w:rPr>
        <w:object w:dxaOrig="1140" w:dyaOrig="380" w14:anchorId="66D30F4F">
          <v:shape id="_x0000_i2167" type="#_x0000_t75" style="width:57.05pt;height:19.25pt" o:ole="">
            <v:imagedata r:id="rId2301" o:title=""/>
          </v:shape>
          <o:OLEObject Type="Embed" ProgID="Equation.DSMT4" ShapeID="_x0000_i2167" DrawAspect="Content" ObjectID="_1366280746" r:id="rId2302"/>
        </w:object>
      </w:r>
      <w:r>
        <w:t xml:space="preserve">). The material constants are the three shear moduli </w:t>
      </w:r>
      <w:r w:rsidR="00905817" w:rsidRPr="00905817">
        <w:rPr>
          <w:position w:val="-12"/>
        </w:rPr>
        <w:object w:dxaOrig="300" w:dyaOrig="360" w14:anchorId="0136DDE2">
          <v:shape id="_x0000_i2168" type="#_x0000_t75" style="width:14.95pt;height:19.25pt" o:ole="">
            <v:imagedata r:id="rId2303" o:title=""/>
          </v:shape>
          <o:OLEObject Type="Embed" ProgID="Equation.DSMT4" ShapeID="_x0000_i2168" DrawAspect="Content" ObjectID="_1366280747" r:id="rId2304"/>
        </w:object>
      </w:r>
      <w:r w:rsidR="00067FF4">
        <w:t xml:space="preserve"> and six moduli </w:t>
      </w:r>
      <w:r w:rsidR="00905817" w:rsidRPr="00905817">
        <w:rPr>
          <w:position w:val="-12"/>
        </w:rPr>
        <w:object w:dxaOrig="340" w:dyaOrig="360" w14:anchorId="58582D3F">
          <v:shape id="_x0000_i2169" type="#_x0000_t75" style="width:17.1pt;height:19.25pt" o:ole="">
            <v:imagedata r:id="rId2305" o:title=""/>
          </v:shape>
          <o:OLEObject Type="Embed" ProgID="Equation.DSMT4" ShapeID="_x0000_i2169" DrawAspect="Content" ObjectID="_1366280748" r:id="rId2306"/>
        </w:object>
      </w:r>
      <w:r w:rsidR="00067FF4">
        <w:t xml:space="preserve">, where </w:t>
      </w:r>
      <w:r w:rsidR="00905817" w:rsidRPr="00905817">
        <w:rPr>
          <w:position w:val="-12"/>
        </w:rPr>
        <w:object w:dxaOrig="880" w:dyaOrig="360" w14:anchorId="1B1DED36">
          <v:shape id="_x0000_i2170" type="#_x0000_t75" style="width:44.2pt;height:19.25pt" o:ole="">
            <v:imagedata r:id="rId2307" o:title=""/>
          </v:shape>
          <o:OLEObject Type="Embed" ProgID="Equation.DSMT4" ShapeID="_x0000_i2170" DrawAspect="Content" ObjectID="_1366280749" r:id="rId2308"/>
        </w:object>
      </w:r>
      <w:r w:rsidR="00067FF4">
        <w:t xml:space="preserve">.  They may be related to the Young’s moduli </w:t>
      </w:r>
      <w:r w:rsidR="00905817" w:rsidRPr="00905817">
        <w:rPr>
          <w:position w:val="-12"/>
        </w:rPr>
        <w:object w:dxaOrig="300" w:dyaOrig="360" w14:anchorId="487F2877">
          <v:shape id="_x0000_i2171" type="#_x0000_t75" style="width:14.95pt;height:19.25pt" o:ole="">
            <v:imagedata r:id="rId2309" o:title=""/>
          </v:shape>
          <o:OLEObject Type="Embed" ProgID="Equation.DSMT4" ShapeID="_x0000_i2171" DrawAspect="Content" ObjectID="_1366280750" r:id="rId2310"/>
        </w:object>
      </w:r>
      <w:r w:rsidR="00067FF4">
        <w:t xml:space="preserve">, shear moduli </w:t>
      </w:r>
      <w:r w:rsidR="00905817" w:rsidRPr="00905817">
        <w:rPr>
          <w:position w:val="-12"/>
        </w:rPr>
        <w:object w:dxaOrig="380" w:dyaOrig="360" w14:anchorId="3CE99EEC">
          <v:shape id="_x0000_i2172" type="#_x0000_t75" style="width:19.25pt;height:19.25pt" o:ole="">
            <v:imagedata r:id="rId2311" o:title=""/>
          </v:shape>
          <o:OLEObject Type="Embed" ProgID="Equation.DSMT4" ShapeID="_x0000_i2172" DrawAspect="Content" ObjectID="_1366280751" r:id="rId2312"/>
        </w:object>
      </w:r>
      <w:r w:rsidR="00067FF4">
        <w:t xml:space="preserve"> and Poisson’s ratios </w:t>
      </w:r>
      <w:r w:rsidR="00905817" w:rsidRPr="00905817">
        <w:rPr>
          <w:position w:val="-12"/>
        </w:rPr>
        <w:object w:dxaOrig="340" w:dyaOrig="360" w14:anchorId="6990B747">
          <v:shape id="_x0000_i2173" type="#_x0000_t75" style="width:17.1pt;height:19.25pt" o:ole="">
            <v:imagedata r:id="rId2313" o:title=""/>
          </v:shape>
          <o:OLEObject Type="Embed" ProgID="Equation.DSMT4" ShapeID="_x0000_i2173" DrawAspect="Content" ObjectID="_1366280752" r:id="rId2314"/>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1pt;height:241.65pt" o:ole="">
            <v:imagedata r:id="rId2315" o:title=""/>
          </v:shape>
          <o:OLEObject Type="Embed" ProgID="Equation.DSMT4" ShapeID="_x0000_i2174" DrawAspect="Content" ObjectID="_1366280753" r:id="rId2316"/>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29" w:author="Gerard" w:date="2015-05-06T12:49:00Z">
          <w:r w:rsidR="00E3755C">
            <w:rPr>
              <w:noProof/>
            </w:rPr>
            <w:instrText>16</w:instrText>
          </w:r>
        </w:ins>
        <w:del w:id="1630" w:author="Gerard" w:date="2014-08-27T22:18:00Z">
          <w:r w:rsidR="00567B45" w:rsidDel="00195BE3">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75" type="#_x0000_t75" style="width:198.2pt;height:67.7pt" o:ole="">
            <v:imagedata r:id="rId2317" o:title=""/>
          </v:shape>
          <o:OLEObject Type="Embed" ProgID="Equation.DSMT4" ShapeID="_x0000_i2175" DrawAspect="Content" ObjectID="_1366280754" r:id="rId2318"/>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31" w:author="Gerard" w:date="2015-05-06T12:49:00Z">
          <w:r w:rsidR="00E3755C">
            <w:rPr>
              <w:noProof/>
            </w:rPr>
            <w:instrText>17</w:instrText>
          </w:r>
        </w:ins>
        <w:del w:id="1632" w:author="Gerard" w:date="2014-08-27T22:18:00Z">
          <w:r w:rsidR="00567B45" w:rsidDel="00195BE3">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1pt;height:12.85pt" o:ole="">
            <v:imagedata r:id="rId2319" o:title=""/>
          </v:shape>
          <o:OLEObject Type="Embed" ProgID="Equation.DSMT4" ShapeID="_x0000_i2176" DrawAspect="Content" ObjectID="_1366280755" r:id="rId2320"/>
        </w:object>
      </w:r>
      <w:r>
        <w:t>. The material elasticity tensor is then given by,</w:t>
      </w:r>
    </w:p>
    <w:p w14:paraId="01DDD9FA" w14:textId="10824B26" w:rsidR="004979AD" w:rsidRPr="006B4CAD" w:rsidRDefault="004979AD" w:rsidP="004979AD">
      <w:pPr>
        <w:pStyle w:val="MTDisplayEquation"/>
        <w:rPr>
          <w:position w:val="-28"/>
          <w:rPrChange w:id="1633" w:author="Gerard" w:date="2014-08-27T22:47:00Z">
            <w:rPr/>
          </w:rPrChange>
        </w:rPr>
      </w:pPr>
      <w:r>
        <w:tab/>
      </w:r>
      <w:r w:rsidR="00905817" w:rsidRPr="00905817">
        <w:rPr>
          <w:position w:val="-28"/>
        </w:rPr>
        <w:object w:dxaOrig="6340" w:dyaOrig="680" w14:anchorId="676AAD61">
          <v:shape id="_x0000_i2177" type="#_x0000_t75" style="width:317.25pt;height:34.2pt" o:ole="">
            <v:imagedata r:id="rId2321" o:title=""/>
          </v:shape>
          <o:OLEObject Type="Embed" ProgID="Equation.DSMT4" ShapeID="_x0000_i2177" DrawAspect="Content" ObjectID="_1366280756" r:id="rId2322"/>
        </w:object>
      </w:r>
      <w:del w:id="1634" w:author="Gerard" w:date="2014-08-27T22:47:00Z">
        <w:r w:rsidR="006E0743" w:rsidDel="006B4CAD">
          <w:delText>.</w:delText>
        </w:r>
      </w:del>
      <w:ins w:id="1635" w:author="Gerard" w:date="2014-08-27T22:47:00Z">
        <w:r w:rsidR="006B4CAD">
          <w:t>.</w:t>
        </w:r>
      </w:ins>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36" w:author="Gerard" w:date="2015-05-06T12:49:00Z">
          <w:r w:rsidR="00E3755C">
            <w:rPr>
              <w:noProof/>
            </w:rPr>
            <w:instrText>18</w:instrText>
          </w:r>
        </w:ins>
        <w:del w:id="1637" w:author="Gerard" w:date="2014-08-27T22:18:00Z">
          <w:r w:rsidR="00567B45" w:rsidDel="00195BE3">
            <w:rPr>
              <w:noProof/>
            </w:rPr>
            <w:delInstrText>16</w:delInstrText>
          </w:r>
        </w:del>
      </w:fldSimple>
      <w:r>
        <w:instrText>)</w:instrText>
      </w:r>
      <w:r>
        <w:fldChar w:fldCharType="end"/>
      </w:r>
    </w:p>
    <w:p w14:paraId="37000B5C" w14:textId="6A43AB4E" w:rsidR="004979AD" w:rsidRDefault="004979AD" w:rsidP="004979AD">
      <w:pPr>
        <w:rPr>
          <w:ins w:id="1638"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639" w:author="Gerard" w:date="2014-08-27T22:32:00Z">
        <w:r w:rsidR="00D41B2F">
          <w:t xml:space="preserve"> The Cauchy stress is</w:t>
        </w:r>
      </w:ins>
    </w:p>
    <w:p w14:paraId="410FAECB" w14:textId="7A6FAAF4" w:rsidR="00D41B2F" w:rsidRDefault="00D41B2F">
      <w:pPr>
        <w:pStyle w:val="MTDisplayEquation"/>
        <w:rPr>
          <w:ins w:id="1640" w:author="Gerard" w:date="2014-08-27T22:43:00Z"/>
        </w:rPr>
        <w:pPrChange w:id="1641" w:author="Gerard" w:date="2014-08-27T22:32:00Z">
          <w:pPr/>
        </w:pPrChange>
      </w:pPr>
      <w:ins w:id="1642" w:author="Gerard" w:date="2014-08-27T22:32:00Z">
        <w:r>
          <w:tab/>
        </w:r>
      </w:ins>
      <w:r w:rsidR="00905817" w:rsidRPr="00905817">
        <w:rPr>
          <w:position w:val="-62"/>
        </w:rPr>
        <w:object w:dxaOrig="4500" w:dyaOrig="1359" w14:anchorId="3F844481">
          <v:shape id="_x0000_i2178" type="#_x0000_t75" style="width:225.25pt;height:67.7pt" o:ole="">
            <v:imagedata r:id="rId2323" o:title=""/>
          </v:shape>
          <o:OLEObject Type="Embed" ProgID="Equation.DSMT4" ShapeID="_x0000_i2178" DrawAspect="Content" ObjectID="_1366280757" r:id="rId2324"/>
        </w:object>
      </w:r>
      <w:ins w:id="1643"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1644" w:author="Gerard" w:date="2015-05-06T12:49:00Z">
        <w:r w:rsidR="00E3755C" w:rsidDel="00E3755C">
          <w:fldChar w:fldCharType="separate"/>
        </w:r>
      </w:del>
      <w:del w:id="1645" w:author="Gerard" w:date="2015-03-26T23:39:00Z">
        <w:r>
          <w:fldChar w:fldCharType="end"/>
        </w:r>
      </w:del>
      <w:ins w:id="1646" w:author="Gerard" w:date="2014-08-27T22:32:00Z">
        <w:r>
          <w:instrText>(</w:instrText>
        </w:r>
        <w:r>
          <w:fldChar w:fldCharType="begin"/>
        </w:r>
        <w:r>
          <w:instrText xml:space="preserve"> SEQ MTSec \c \* Arabic \* MERGEFORMAT </w:instrText>
        </w:r>
      </w:ins>
      <w:r>
        <w:fldChar w:fldCharType="separate"/>
      </w:r>
      <w:ins w:id="1647" w:author="Gerard" w:date="2015-05-06T12:49:00Z">
        <w:r w:rsidR="00E3755C">
          <w:rPr>
            <w:noProof/>
          </w:rPr>
          <w:instrText>5</w:instrText>
        </w:r>
      </w:ins>
      <w:ins w:id="1648" w:author="Gerard" w:date="2014-08-27T22:32:00Z">
        <w:r>
          <w:fldChar w:fldCharType="end"/>
        </w:r>
        <w:r>
          <w:instrText>.</w:instrText>
        </w:r>
        <w:r>
          <w:fldChar w:fldCharType="begin"/>
        </w:r>
        <w:r>
          <w:instrText xml:space="preserve"> SEQ MTEqn \c \* Arabic \* MERGEFORMAT </w:instrText>
        </w:r>
      </w:ins>
      <w:r>
        <w:fldChar w:fldCharType="separate"/>
      </w:r>
      <w:ins w:id="1649" w:author="Gerard" w:date="2015-05-06T12:49:00Z">
        <w:r w:rsidR="00E3755C">
          <w:rPr>
            <w:noProof/>
          </w:rPr>
          <w:instrText>19</w:instrText>
        </w:r>
      </w:ins>
      <w:ins w:id="1650" w:author="Gerard" w:date="2014-08-27T22:32:00Z">
        <w:r>
          <w:fldChar w:fldCharType="end"/>
        </w:r>
        <w:r>
          <w:instrText>)</w:instrText>
        </w:r>
        <w:r>
          <w:fldChar w:fldCharType="end"/>
        </w:r>
      </w:ins>
    </w:p>
    <w:p w14:paraId="11D04B39" w14:textId="561A5C44" w:rsidR="00C67E37" w:rsidRDefault="00C67E37" w:rsidP="00C67E37">
      <w:pPr>
        <w:rPr>
          <w:ins w:id="1651" w:author="Gerard" w:date="2014-08-27T22:45:00Z"/>
        </w:rPr>
      </w:pPr>
      <w:ins w:id="1652" w:author="Gerard" w:date="2014-08-27T22:43:00Z">
        <w:r>
          <w:t xml:space="preserve">where </w:t>
        </w:r>
      </w:ins>
      <w:r w:rsidR="00905817" w:rsidRPr="00905817">
        <w:rPr>
          <w:position w:val="-12"/>
        </w:rPr>
        <w:object w:dxaOrig="1520" w:dyaOrig="380" w14:anchorId="27807ACE">
          <v:shape id="_x0000_i2179" type="#_x0000_t75" style="width:76.3pt;height:19.25pt" o:ole="">
            <v:imagedata r:id="rId2325" o:title=""/>
          </v:shape>
          <o:OLEObject Type="Embed" ProgID="Equation.DSMT4" ShapeID="_x0000_i2179" DrawAspect="Content" ObjectID="_1366280758" r:id="rId2326"/>
        </w:object>
      </w:r>
      <w:ins w:id="1653" w:author="Gerard" w:date="2014-08-27T22:44:00Z">
        <w:r>
          <w:t xml:space="preserve"> </w:t>
        </w:r>
        <w:r w:rsidR="006B4CAD">
          <w:t xml:space="preserve"> and the spatial elasticity tensor is</w:t>
        </w:r>
      </w:ins>
    </w:p>
    <w:p w14:paraId="43C0C871" w14:textId="18632CA2" w:rsidR="006B4CAD" w:rsidRPr="00C67E37" w:rsidRDefault="006B4CAD">
      <w:pPr>
        <w:pStyle w:val="MTDisplayEquation"/>
        <w:pPrChange w:id="1654" w:author="Gerard" w:date="2014-08-27T22:45:00Z">
          <w:pPr/>
        </w:pPrChange>
      </w:pPr>
      <w:ins w:id="1655" w:author="Gerard" w:date="2014-08-27T22:45:00Z">
        <w:r>
          <w:tab/>
        </w:r>
      </w:ins>
      <w:r w:rsidR="00905817" w:rsidRPr="00905817">
        <w:rPr>
          <w:position w:val="-28"/>
        </w:rPr>
        <w:object w:dxaOrig="5960" w:dyaOrig="680" w14:anchorId="0AE4462B">
          <v:shape id="_x0000_i2180" type="#_x0000_t75" style="width:298pt;height:34.2pt" o:ole="">
            <v:imagedata r:id="rId2327" o:title=""/>
          </v:shape>
          <o:OLEObject Type="Embed" ProgID="Equation.DSMT4" ShapeID="_x0000_i2180" DrawAspect="Content" ObjectID="_1366280759" r:id="rId2328"/>
        </w:object>
      </w:r>
      <w:ins w:id="1656"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1657" w:author="Gerard" w:date="2015-05-06T12:49:00Z">
        <w:r w:rsidR="00E3755C" w:rsidDel="00E3755C">
          <w:fldChar w:fldCharType="separate"/>
        </w:r>
      </w:del>
      <w:del w:id="1658" w:author="Gerard" w:date="2015-03-26T23:39:00Z">
        <w:r>
          <w:fldChar w:fldCharType="end"/>
        </w:r>
      </w:del>
      <w:ins w:id="1659" w:author="Gerard" w:date="2014-08-27T22:45:00Z">
        <w:r>
          <w:instrText>(</w:instrText>
        </w:r>
        <w:r>
          <w:fldChar w:fldCharType="begin"/>
        </w:r>
        <w:r>
          <w:instrText xml:space="preserve"> SEQ MTSec \c \* Arabic \* MERGEFORMAT </w:instrText>
        </w:r>
      </w:ins>
      <w:r>
        <w:fldChar w:fldCharType="separate"/>
      </w:r>
      <w:ins w:id="1660" w:author="Gerard" w:date="2015-05-06T12:49:00Z">
        <w:r w:rsidR="00E3755C">
          <w:rPr>
            <w:noProof/>
          </w:rPr>
          <w:instrText>5</w:instrText>
        </w:r>
      </w:ins>
      <w:ins w:id="1661" w:author="Gerard" w:date="2014-08-27T22:45:00Z">
        <w:r>
          <w:fldChar w:fldCharType="end"/>
        </w:r>
        <w:r>
          <w:instrText>.</w:instrText>
        </w:r>
        <w:r>
          <w:fldChar w:fldCharType="begin"/>
        </w:r>
        <w:r>
          <w:instrText xml:space="preserve"> SEQ MTEqn \c \* Arabic \* MERGEFORMAT </w:instrText>
        </w:r>
      </w:ins>
      <w:r>
        <w:fldChar w:fldCharType="separate"/>
      </w:r>
      <w:ins w:id="1662" w:author="Gerard" w:date="2015-05-06T12:49:00Z">
        <w:r w:rsidR="00E3755C">
          <w:rPr>
            <w:noProof/>
          </w:rPr>
          <w:instrText>20</w:instrText>
        </w:r>
      </w:ins>
      <w:ins w:id="1663"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1664" w:name="_Toc289032576"/>
      <w:r>
        <w:lastRenderedPageBreak/>
        <w:t>Neo-Hookean Hyperelasticity</w:t>
      </w:r>
      <w:bookmarkEnd w:id="1664"/>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153375">
        <w:fldChar w:fldCharType="begin"/>
      </w:r>
      <w:r w:rsidR="00153375">
        <w:instrText xml:space="preserve"> HYPERLINK \l "_ENREF_1" \o "Bonet, 1997 #21" </w:instrText>
      </w:r>
      <w:ins w:id="1665" w:author="Gerard" w:date="2015-05-06T12:49:00Z"/>
      <w:r w:rsidR="00153375">
        <w:fldChar w:fldCharType="separate"/>
      </w:r>
      <w:r w:rsidR="00214E15">
        <w:rPr>
          <w:noProof/>
        </w:rPr>
        <w:t>1</w:t>
      </w:r>
      <w:r w:rsidR="00153375">
        <w:rPr>
          <w:noProof/>
        </w:rPr>
        <w:fldChar w:fldCharType="end"/>
      </w:r>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81" type="#_x0000_t75" style="width:163.25pt;height:30.65pt" o:ole="">
            <v:imagedata r:id="rId2329" o:title=""/>
          </v:shape>
          <o:OLEObject Type="Embed" ProgID="Equation.DSMT4" ShapeID="_x0000_i2181" DrawAspect="Content" ObjectID="_1366280760" r:id="rId233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66" w:author="Gerard" w:date="2015-05-06T12:49:00Z">
          <w:r w:rsidR="00E3755C">
            <w:rPr>
              <w:noProof/>
            </w:rPr>
            <w:instrText>21</w:instrText>
          </w:r>
        </w:ins>
        <w:del w:id="1667" w:author="Gerard" w:date="2014-08-27T22:18:00Z">
          <w:r w:rsidR="00567B45" w:rsidDel="00195BE3">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1pt;height:12.85pt" o:ole="">
            <v:imagedata r:id="rId2331" o:title=""/>
          </v:shape>
          <o:OLEObject Type="Embed" ProgID="Equation.DSMT4" ShapeID="_x0000_i2182" DrawAspect="Content" ObjectID="_1366280761" r:id="rId2332"/>
        </w:object>
      </w:r>
      <w:r>
        <w:t xml:space="preserve"> and </w:t>
      </w:r>
      <w:r w:rsidR="00905817" w:rsidRPr="00905817">
        <w:rPr>
          <w:position w:val="-6"/>
        </w:rPr>
        <w:object w:dxaOrig="220" w:dyaOrig="279" w14:anchorId="2F37CEE3">
          <v:shape id="_x0000_i2183" type="#_x0000_t75" style="width:10.7pt;height:14.25pt" o:ole="">
            <v:imagedata r:id="rId2333" o:title=""/>
          </v:shape>
          <o:OLEObject Type="Embed" ProgID="Equation.DSMT4" ShapeID="_x0000_i2183" DrawAspect="Content" ObjectID="_1366280762" r:id="rId2334"/>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2pt;height:30.65pt" o:ole="">
            <v:imagedata r:id="rId2335" o:title=""/>
          </v:shape>
          <o:OLEObject Type="Embed" ProgID="Equation.DSMT4" ShapeID="_x0000_i2184" DrawAspect="Content" ObjectID="_1366280763" r:id="rId2336"/>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68" w:author="Gerard" w:date="2015-05-06T12:49:00Z">
          <w:r w:rsidR="00E3755C">
            <w:rPr>
              <w:noProof/>
            </w:rPr>
            <w:instrText>22</w:instrText>
          </w:r>
        </w:ins>
        <w:del w:id="1669" w:author="Gerard" w:date="2014-08-27T22:18:00Z">
          <w:r w:rsidR="00567B45" w:rsidDel="00195BE3">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85" type="#_x0000_t75" style="width:156.1pt;height:30.65pt" o:ole="">
            <v:imagedata r:id="rId2337" o:title=""/>
          </v:shape>
          <o:OLEObject Type="Embed" ProgID="Equation.DSMT4" ShapeID="_x0000_i2185" DrawAspect="Content" ObjectID="_1366280764" r:id="rId233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70" w:author="Gerard" w:date="2015-05-06T12:49:00Z">
          <w:r w:rsidR="00E3755C">
            <w:rPr>
              <w:noProof/>
            </w:rPr>
            <w:instrText>23</w:instrText>
          </w:r>
        </w:ins>
        <w:del w:id="1671" w:author="Gerard" w:date="2014-08-27T22:18:00Z">
          <w:r w:rsidR="00567B45" w:rsidDel="00195BE3">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672" w:name="_Toc289032577"/>
      <w:r>
        <w:t>Ogden Unconstrained</w:t>
      </w:r>
      <w:bookmarkEnd w:id="1672"/>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86" type="#_x0000_t75" style="width:318.65pt;height:34.95pt" o:ole="">
            <v:imagedata r:id="rId2339" o:title=""/>
          </v:shape>
          <o:OLEObject Type="Embed" ProgID="Equation.DSMT4" ShapeID="_x0000_i2186" DrawAspect="Content" ObjectID="_1366280765" r:id="rId23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73" w:author="Gerard" w:date="2015-05-06T12:49:00Z">
          <w:r w:rsidR="00E3755C">
            <w:rPr>
              <w:noProof/>
            </w:rPr>
            <w:instrText>24</w:instrText>
          </w:r>
        </w:ins>
        <w:del w:id="1674" w:author="Gerard" w:date="2014-08-27T22:18:00Z">
          <w:r w:rsidR="00567B45" w:rsidDel="00195BE3">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1pt;height:19.25pt" o:ole="">
            <v:imagedata r:id="rId2341" o:title=""/>
          </v:shape>
          <o:OLEObject Type="Embed" ProgID="Equation.DSMT4" ShapeID="_x0000_i2187" DrawAspect="Content" ObjectID="_1366280766" r:id="rId2342"/>
        </w:object>
      </w:r>
      <w:r w:rsidR="00863541">
        <w:t xml:space="preserve"> </w:t>
      </w:r>
      <w:r>
        <w:t xml:space="preserve">are the principal stretches and </w:t>
      </w:r>
      <w:r w:rsidR="00905817" w:rsidRPr="00905817">
        <w:rPr>
          <w:position w:val="-14"/>
        </w:rPr>
        <w:object w:dxaOrig="279" w:dyaOrig="380" w14:anchorId="76BA56EF">
          <v:shape id="_x0000_i2188" type="#_x0000_t75" style="width:14.25pt;height:19.25pt" o:ole="">
            <v:imagedata r:id="rId2343" o:title=""/>
          </v:shape>
          <o:OLEObject Type="Embed" ProgID="Equation.DSMT4" ShapeID="_x0000_i2188" DrawAspect="Content" ObjectID="_1366280767" r:id="rId2344"/>
        </w:object>
      </w:r>
      <w:r>
        <w:t xml:space="preserve">, </w:t>
      </w:r>
      <w:r w:rsidR="00905817" w:rsidRPr="00905817">
        <w:rPr>
          <w:position w:val="-12"/>
        </w:rPr>
        <w:object w:dxaOrig="260" w:dyaOrig="360" w14:anchorId="4B59DB7C">
          <v:shape id="_x0000_i2189" type="#_x0000_t75" style="width:12.85pt;height:19.25pt" o:ole="">
            <v:imagedata r:id="rId2345" o:title=""/>
          </v:shape>
          <o:OLEObject Type="Embed" ProgID="Equation.DSMT4" ShapeID="_x0000_i2189" DrawAspect="Content" ObjectID="_1366280768" r:id="rId2346"/>
        </w:object>
      </w:r>
      <w:r>
        <w:t xml:space="preserve">and </w:t>
      </w:r>
      <w:r w:rsidR="00905817" w:rsidRPr="00905817">
        <w:rPr>
          <w:position w:val="-12"/>
        </w:rPr>
        <w:object w:dxaOrig="320" w:dyaOrig="360" w14:anchorId="2EA61B14">
          <v:shape id="_x0000_i2190" type="#_x0000_t75" style="width:15.7pt;height:19.25pt" o:ole="">
            <v:imagedata r:id="rId2347" o:title=""/>
          </v:shape>
          <o:OLEObject Type="Embed" ProgID="Equation.DSMT4" ShapeID="_x0000_i2190" DrawAspect="Content" ObjectID="_1366280769" r:id="rId2348"/>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675" w:author="Gerard" w:date="2015-05-06T12:49:00Z">
          <w:r w:rsidR="00E3755C" w:rsidRPr="00C1257B">
            <w:instrText>(</w:instrText>
          </w:r>
          <w:r w:rsidR="00E3755C">
            <w:instrText>2</w:instrText>
          </w:r>
          <w:r w:rsidR="00E3755C" w:rsidRPr="00C1257B">
            <w:instrText>.</w:instrText>
          </w:r>
          <w:r w:rsidR="00E3755C">
            <w:instrText>74</w:instrText>
          </w:r>
          <w:r w:rsidR="00E3755C" w:rsidRPr="00C1257B">
            <w:instrText>)</w:instrText>
          </w:r>
        </w:ins>
        <w:ins w:id="1676" w:author="Kingsley" w:date="2014-05-24T14:28:00Z">
          <w:del w:id="1677"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1678"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191" type="#_x0000_t75" style="width:163.25pt;height:34.95pt" o:ole="">
            <v:imagedata r:id="rId2349" o:title=""/>
          </v:shape>
          <o:OLEObject Type="Embed" ProgID="Equation.DSMT4" ShapeID="_x0000_i2191" DrawAspect="Content" ObjectID="_1366280770" r:id="rId23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79" w:author="Gerard" w:date="2015-05-06T12:49:00Z">
          <w:r w:rsidR="00E3755C">
            <w:rPr>
              <w:noProof/>
            </w:rPr>
            <w:instrText>25</w:instrText>
          </w:r>
        </w:ins>
        <w:del w:id="1680" w:author="Gerard" w:date="2014-08-27T22:18:00Z">
          <w:r w:rsidR="00567B45" w:rsidDel="00195BE3">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95pt;height:114.05pt" o:ole="">
            <v:imagedata r:id="rId2351" o:title=""/>
          </v:shape>
          <o:OLEObject Type="Embed" ProgID="Equation.DSMT4" ShapeID="_x0000_i2192" DrawAspect="Content" ObjectID="_1366280771" r:id="rId2352"/>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E3755C">
          <w:rPr>
            <w:noProof/>
          </w:rPr>
          <w:instrText>5</w:instrText>
        </w:r>
      </w:fldSimple>
      <w:r w:rsidRPr="00927C02">
        <w:instrText>.</w:instrText>
      </w:r>
      <w:fldSimple w:instr=" SEQ MTEqn \c \* Arabic \* MERGEFORMAT ">
        <w:ins w:id="1681" w:author="Gerard" w:date="2015-05-06T12:49:00Z">
          <w:r w:rsidR="00E3755C">
            <w:rPr>
              <w:noProof/>
            </w:rPr>
            <w:instrText>26</w:instrText>
          </w:r>
        </w:ins>
        <w:del w:id="1682" w:author="Gerard" w:date="2014-08-27T22:18:00Z">
          <w:r w:rsidR="00567B45" w:rsidDel="00195BE3">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05pt;height:19.25pt" o:ole="">
            <v:imagedata r:id="rId2353" o:title=""/>
          </v:shape>
          <o:OLEObject Type="Embed" ProgID="Equation.DSMT4" ShapeID="_x0000_i2193" DrawAspect="Content" ObjectID="_1366280772" r:id="rId2354"/>
        </w:object>
      </w:r>
      <w:r w:rsidRPr="00927C02">
        <w:t xml:space="preserve"> and </w:t>
      </w:r>
      <w:r w:rsidR="00905817" w:rsidRPr="00905817">
        <w:rPr>
          <w:position w:val="-12"/>
        </w:rPr>
        <w:object w:dxaOrig="260" w:dyaOrig="360" w14:anchorId="6486C92C">
          <v:shape id="_x0000_i2194" type="#_x0000_t75" style="width:12.85pt;height:19.25pt" o:ole="">
            <v:imagedata r:id="rId2355" o:title=""/>
          </v:shape>
          <o:OLEObject Type="Embed" ProgID="Equation.DSMT4" ShapeID="_x0000_i2194" DrawAspect="Content" ObjectID="_1366280773" r:id="rId2356"/>
        </w:object>
      </w:r>
      <w:r w:rsidRPr="00927C02">
        <w:t xml:space="preserve"> are the eigenvectors of </w:t>
      </w:r>
      <w:r w:rsidR="00905817" w:rsidRPr="00905817">
        <w:rPr>
          <w:position w:val="-6"/>
        </w:rPr>
        <w:object w:dxaOrig="200" w:dyaOrig="279" w14:anchorId="531F48FD">
          <v:shape id="_x0000_i2195" type="#_x0000_t75" style="width:10pt;height:14.25pt" o:ole="">
            <v:imagedata r:id="rId2357" o:title=""/>
          </v:shape>
          <o:OLEObject Type="Embed" ProgID="Equation.DSMT4" ShapeID="_x0000_i2195" DrawAspect="Content" ObjectID="_1366280774" r:id="rId2358"/>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85pt;height:37.8pt" o:ole="">
            <v:imagedata r:id="rId2359" o:title=""/>
          </v:shape>
          <o:OLEObject Type="Embed" ProgID="Equation.DSMT4" ShapeID="_x0000_i2196" DrawAspect="Content" ObjectID="_1366280775" r:id="rId2360"/>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E3755C">
          <w:rPr>
            <w:noProof/>
          </w:rPr>
          <w:instrText>5</w:instrText>
        </w:r>
      </w:fldSimple>
      <w:r w:rsidRPr="00927C02">
        <w:instrText>.</w:instrText>
      </w:r>
      <w:fldSimple w:instr=" SEQ MTEqn \c \* Arabic \* MERGEFORMAT ">
        <w:ins w:id="1683" w:author="Gerard" w:date="2015-05-06T12:49:00Z">
          <w:r w:rsidR="00E3755C">
            <w:rPr>
              <w:noProof/>
            </w:rPr>
            <w:instrText>27</w:instrText>
          </w:r>
        </w:ins>
        <w:del w:id="1684" w:author="Gerard" w:date="2014-08-27T22:18:00Z">
          <w:r w:rsidR="00567B45" w:rsidDel="00195BE3">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15pt;height:36.35pt" o:ole="">
            <v:imagedata r:id="rId2361" o:title=""/>
          </v:shape>
          <o:OLEObject Type="Embed" ProgID="Equation.DSMT4" ShapeID="_x0000_i2197" DrawAspect="Content" ObjectID="_1366280776" r:id="rId236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E3755C">
          <w:rPr>
            <w:noProof/>
          </w:rPr>
          <w:instrText>5</w:instrText>
        </w:r>
      </w:fldSimple>
      <w:r w:rsidRPr="00927C02">
        <w:instrText>.</w:instrText>
      </w:r>
      <w:fldSimple w:instr=" SEQ MTEqn \c \* Arabic \* MERGEFORMAT ">
        <w:ins w:id="1685" w:author="Gerard" w:date="2015-05-06T12:49:00Z">
          <w:r w:rsidR="00E3755C">
            <w:rPr>
              <w:noProof/>
            </w:rPr>
            <w:instrText>28</w:instrText>
          </w:r>
        </w:ins>
        <w:del w:id="1686" w:author="Gerard" w:date="2014-08-27T22:18:00Z">
          <w:r w:rsidR="00567B45" w:rsidDel="00195BE3">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E3755C">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2pt;height:19.25pt" o:ole="">
            <v:imagedata r:id="rId2363" o:title=""/>
          </v:shape>
          <o:OLEObject Type="Embed" ProgID="Equation.DSMT4" ShapeID="_x0000_i2198" DrawAspect="Content" ObjectID="_1366280777" r:id="rId2364"/>
        </w:object>
      </w:r>
      <w:r w:rsidRPr="00033649">
        <w:t xml:space="preserve"> and </w:t>
      </w:r>
      <w:r w:rsidR="00905817" w:rsidRPr="00905817">
        <w:rPr>
          <w:position w:val="-16"/>
        </w:rPr>
        <w:object w:dxaOrig="1320" w:dyaOrig="460" w14:anchorId="7C3A8942">
          <v:shape id="_x0000_i2199" type="#_x0000_t75" style="width:66.3pt;height:22.8pt" o:ole="">
            <v:imagedata r:id="rId2365" o:title=""/>
          </v:shape>
          <o:OLEObject Type="Embed" ProgID="Equation.DSMT4" ShapeID="_x0000_i2199" DrawAspect="Content" ObjectID="_1366280778" r:id="rId2366"/>
        </w:object>
      </w:r>
      <w:r w:rsidRPr="00033649">
        <w:t>.</w:t>
      </w:r>
    </w:p>
    <w:p w14:paraId="6527D3D1" w14:textId="77777777" w:rsidR="00122416" w:rsidRDefault="00122416" w:rsidP="00C5691A"/>
    <w:p w14:paraId="43F5D4CA" w14:textId="77777777" w:rsidR="00122416" w:rsidRDefault="00122416" w:rsidP="00122416">
      <w:pPr>
        <w:pStyle w:val="Heading3"/>
      </w:pPr>
      <w:bookmarkStart w:id="1687" w:name="_Toc289032578"/>
      <w:r>
        <w:t>Holmes-Mow</w:t>
      </w:r>
      <w:bookmarkEnd w:id="1687"/>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153375">
        <w:fldChar w:fldCharType="begin"/>
      </w:r>
      <w:r w:rsidR="00153375">
        <w:instrText xml:space="preserve"> HYPERLINK \l "_ENREF_34" \o "Holmes, 1990 #41" </w:instrText>
      </w:r>
      <w:ins w:id="1688" w:author="Gerard" w:date="2015-05-06T12:49:00Z"/>
      <w:r w:rsidR="00153375">
        <w:fldChar w:fldCharType="separate"/>
      </w:r>
      <w:r w:rsidR="00214E15">
        <w:rPr>
          <w:noProof/>
        </w:rPr>
        <w:t>34</w:t>
      </w:r>
      <w:r w:rsidR="00153375">
        <w:rPr>
          <w:noProof/>
        </w:rPr>
        <w:fldChar w:fldCharType="end"/>
      </w:r>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0" type="#_x0000_t75" style="width:123.35pt;height:30.65pt" o:ole="">
            <v:imagedata r:id="rId2367" o:title=""/>
          </v:shape>
          <o:OLEObject Type="Embed" ProgID="Equation.DSMT4" ShapeID="_x0000_i2200" DrawAspect="Content" ObjectID="_1366280779" r:id="rId236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89" w:author="Gerard" w:date="2015-05-06T12:49:00Z">
          <w:r w:rsidR="00E3755C">
            <w:rPr>
              <w:noProof/>
            </w:rPr>
            <w:instrText>29</w:instrText>
          </w:r>
        </w:ins>
        <w:del w:id="1690" w:author="Gerard" w:date="2014-08-27T22:18:00Z">
          <w:r w:rsidR="00567B45" w:rsidDel="00195BE3">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7pt;height:19.25pt" o:ole="">
            <v:imagedata r:id="rId2369" o:title=""/>
          </v:shape>
          <o:OLEObject Type="Embed" ProgID="Equation.DSMT4" ShapeID="_x0000_i2201" DrawAspect="Content" ObjectID="_1366280780" r:id="rId2370"/>
        </w:object>
      </w:r>
      <w:r>
        <w:t xml:space="preserve">and </w:t>
      </w:r>
      <w:r w:rsidR="00905817" w:rsidRPr="00905817">
        <w:rPr>
          <w:position w:val="-12"/>
        </w:rPr>
        <w:object w:dxaOrig="240" w:dyaOrig="360" w14:anchorId="0372790B">
          <v:shape id="_x0000_i2202" type="#_x0000_t75" style="width:12.1pt;height:19.25pt" o:ole="">
            <v:imagedata r:id="rId2371" o:title=""/>
          </v:shape>
          <o:OLEObject Type="Embed" ProgID="Equation.DSMT4" ShapeID="_x0000_i2202" DrawAspect="Content" ObjectID="_1366280781" r:id="rId2372"/>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03" type="#_x0000_t75" style="width:283.7pt;height:67.7pt" o:ole="">
            <v:imagedata r:id="rId2373" o:title=""/>
          </v:shape>
          <o:OLEObject Type="Embed" ProgID="Equation.DSMT4" ShapeID="_x0000_i2203" DrawAspect="Content" ObjectID="_1366280782" r:id="rId237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91" w:author="Gerard" w:date="2015-05-06T12:49:00Z">
          <w:r w:rsidR="00E3755C">
            <w:rPr>
              <w:noProof/>
            </w:rPr>
            <w:instrText>30</w:instrText>
          </w:r>
        </w:ins>
        <w:del w:id="1692" w:author="Gerard" w:date="2014-08-27T22:18:00Z">
          <w:r w:rsidR="00567B45" w:rsidDel="00195BE3">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7pt;height:14.25pt" o:ole="">
            <v:imagedata r:id="rId2375" o:title=""/>
          </v:shape>
          <o:OLEObject Type="Embed" ProgID="Equation.DSMT4" ShapeID="_x0000_i2204" DrawAspect="Content" ObjectID="_1366280783" r:id="rId2376"/>
        </w:object>
      </w:r>
      <w:r>
        <w:t xml:space="preserve">and </w:t>
      </w:r>
      <w:r w:rsidR="00905817" w:rsidRPr="00905817">
        <w:rPr>
          <w:position w:val="-10"/>
        </w:rPr>
        <w:object w:dxaOrig="240" w:dyaOrig="260" w14:anchorId="34542AF1">
          <v:shape id="_x0000_i2205" type="#_x0000_t75" style="width:12.1pt;height:12.85pt" o:ole="">
            <v:imagedata r:id="rId2377" o:title=""/>
          </v:shape>
          <o:OLEObject Type="Embed" ProgID="Equation.DSMT4" ShapeID="_x0000_i2205" DrawAspect="Content" ObjectID="_1366280784" r:id="rId2378"/>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06" type="#_x0000_t75" style="width:236.65pt;height:30.65pt" o:ole="">
            <v:imagedata r:id="rId2379" o:title=""/>
          </v:shape>
          <o:OLEObject Type="Embed" ProgID="Equation.DSMT4" ShapeID="_x0000_i2206" DrawAspect="Content" ObjectID="_1366280785" r:id="rId23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93" w:author="Gerard" w:date="2015-05-06T12:49:00Z">
          <w:r w:rsidR="00E3755C">
            <w:rPr>
              <w:noProof/>
            </w:rPr>
            <w:instrText>31</w:instrText>
          </w:r>
        </w:ins>
        <w:del w:id="1694" w:author="Gerard" w:date="2014-08-27T22:18:00Z">
          <w:r w:rsidR="00567B45" w:rsidDel="00195BE3">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695" w:author="Gerard" w:date="2015-03-26T23:11:00Z"/>
        </w:rPr>
      </w:pPr>
      <w:r>
        <w:tab/>
      </w:r>
      <w:r w:rsidR="00905817" w:rsidRPr="00905817">
        <w:rPr>
          <w:position w:val="-28"/>
        </w:rPr>
        <w:object w:dxaOrig="6259" w:dyaOrig="660" w14:anchorId="689DC561">
          <v:shape id="_x0000_i2207" type="#_x0000_t75" style="width:312.95pt;height:32.8pt" o:ole="">
            <v:imagedata r:id="rId2381" o:title=""/>
          </v:shape>
          <o:OLEObject Type="Embed" ProgID="Equation.DSMT4" ShapeID="_x0000_i2207" DrawAspect="Content" ObjectID="_1366280786" r:id="rId2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696" w:author="Gerard" w:date="2015-05-06T12:49:00Z">
          <w:r w:rsidR="00E3755C">
            <w:rPr>
              <w:noProof/>
            </w:rPr>
            <w:instrText>32</w:instrText>
          </w:r>
        </w:ins>
        <w:del w:id="1697" w:author="Gerard" w:date="2014-08-27T22:18:00Z">
          <w:r w:rsidR="00567B45" w:rsidDel="00195BE3">
            <w:rPr>
              <w:noProof/>
            </w:rPr>
            <w:delInstrText>28</w:delInstrText>
          </w:r>
        </w:del>
      </w:fldSimple>
      <w:r>
        <w:instrText>)</w:instrText>
      </w:r>
      <w:r>
        <w:fldChar w:fldCharType="end"/>
      </w:r>
    </w:p>
    <w:p w14:paraId="6374DEAF" w14:textId="1672AE6C" w:rsidR="00214E15" w:rsidRDefault="00214E15" w:rsidP="00214E15">
      <w:pPr>
        <w:pStyle w:val="Heading3"/>
        <w:rPr>
          <w:ins w:id="1698" w:author="Gerard" w:date="2015-03-26T23:11:00Z"/>
        </w:rPr>
      </w:pPr>
      <w:bookmarkStart w:id="1699" w:name="_Toc289032579"/>
      <w:ins w:id="1700" w:author="Gerard" w:date="2015-03-26T23:12:00Z">
        <w:r>
          <w:t>Conewise Linear Elasticity</w:t>
        </w:r>
      </w:ins>
      <w:bookmarkEnd w:id="1699"/>
    </w:p>
    <w:p w14:paraId="158FCC99" w14:textId="650AB6F4" w:rsidR="00214E15" w:rsidRDefault="00214E15" w:rsidP="00214E15">
      <w:pPr>
        <w:rPr>
          <w:ins w:id="1701" w:author="Gerard" w:date="2015-03-26T23:11:00Z"/>
        </w:rPr>
      </w:pPr>
      <w:ins w:id="1702"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153375">
        <w:fldChar w:fldCharType="begin"/>
      </w:r>
      <w:r w:rsidR="00153375">
        <w:instrText xml:space="preserve"> HYPERLINK \l "_ENREF_27" \o "Curnier, 1995 #52" </w:instrText>
      </w:r>
      <w:ins w:id="1703" w:author="Gerard" w:date="2015-05-06T12:49:00Z"/>
      <w:r w:rsidR="00153375">
        <w:fldChar w:fldCharType="separate"/>
      </w:r>
      <w:r>
        <w:rPr>
          <w:noProof/>
        </w:rPr>
        <w:t>27</w:t>
      </w:r>
      <w:r w:rsidR="00153375">
        <w:rPr>
          <w:noProof/>
        </w:rPr>
        <w:fldChar w:fldCharType="end"/>
      </w:r>
      <w:r>
        <w:rPr>
          <w:noProof/>
        </w:rPr>
        <w:t>]</w:t>
      </w:r>
      <w:ins w:id="1704" w:author="Gerard" w:date="2015-03-26T23:12:00Z">
        <w:r>
          <w:fldChar w:fldCharType="end"/>
        </w:r>
      </w:ins>
      <w:ins w:id="1705" w:author="Gerard" w:date="2015-03-26T23:14:00Z">
        <w:r w:rsidR="000450C4">
          <w:t xml:space="preserve"> formulated a model for describing bimodular elastic solids exhibiting orthotropic material symmetry. </w:t>
        </w:r>
      </w:ins>
      <w:ins w:id="1706" w:author="Gerard" w:date="2015-03-26T23:15:00Z">
        <w:r w:rsidR="000450C4">
          <w:t xml:space="preserve">This </w:t>
        </w:r>
      </w:ins>
      <w:ins w:id="1707" w:author="Gerard" w:date="2015-03-26T23:11:00Z">
        <w:r>
          <w:t>can be derived from the following hyperelastic strain-energy function:</w:t>
        </w:r>
      </w:ins>
    </w:p>
    <w:p w14:paraId="48A8C812" w14:textId="77777777" w:rsidR="00214E15" w:rsidRDefault="00214E15" w:rsidP="00214E15">
      <w:pPr>
        <w:pStyle w:val="MTDisplayEquation"/>
        <w:rPr>
          <w:ins w:id="1708" w:author="Gerard" w:date="2015-03-26T23:11:00Z"/>
        </w:rPr>
      </w:pPr>
      <w:ins w:id="1709" w:author="Gerard" w:date="2015-03-26T23:11:00Z">
        <w:r>
          <w:lastRenderedPageBreak/>
          <w:tab/>
        </w:r>
      </w:ins>
      <w:ins w:id="1710" w:author="Gerard" w:date="2015-03-26T23:11:00Z">
        <w:r w:rsidR="00153956" w:rsidRPr="00153375">
          <w:rPr>
            <w:position w:val="-30"/>
          </w:rPr>
          <w:object w:dxaOrig="6740" w:dyaOrig="720" w14:anchorId="1B2CB3A5">
            <v:shape id="_x0000_i2208" type="#_x0000_t75" style="width:337.2pt;height:36.35pt" o:ole="">
              <v:imagedata r:id="rId2383" o:title=""/>
            </v:shape>
            <o:OLEObject Type="Embed" ProgID="Equation.DSMT4" ShapeID="_x0000_i2208" DrawAspect="Content" ObjectID="_1366280787" r:id="rId2384"/>
          </w:object>
        </w:r>
      </w:ins>
      <w:ins w:id="1711"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712" w:author="Gerard" w:date="2015-03-26T23:11:00Z">
        <w:r>
          <w:rPr>
            <w:noProof/>
          </w:rPr>
          <w:fldChar w:fldCharType="end"/>
        </w:r>
        <w:r>
          <w:instrText>.</w:instrText>
        </w:r>
        <w:r>
          <w:fldChar w:fldCharType="begin"/>
        </w:r>
        <w:r>
          <w:instrText xml:space="preserve"> SEQ MTEqn \c \* Arabic \* MERGEFORMAT </w:instrText>
        </w:r>
        <w:r>
          <w:fldChar w:fldCharType="separate"/>
        </w:r>
      </w:ins>
      <w:r w:rsidR="00E3755C">
        <w:rPr>
          <w:noProof/>
        </w:rPr>
        <w:instrText>32</w:instrText>
      </w:r>
      <w:ins w:id="1713" w:author="Gerard" w:date="2015-03-26T23:11:00Z">
        <w:r>
          <w:rPr>
            <w:noProof/>
          </w:rPr>
          <w:fldChar w:fldCharType="end"/>
        </w:r>
        <w:r>
          <w:instrText>)</w:instrText>
        </w:r>
        <w:r>
          <w:fldChar w:fldCharType="end"/>
        </w:r>
      </w:ins>
    </w:p>
    <w:p w14:paraId="594E7482" w14:textId="5F58A69C" w:rsidR="000450C4" w:rsidRDefault="00214E15" w:rsidP="00214E15">
      <w:pPr>
        <w:rPr>
          <w:ins w:id="1714" w:author="Gerard" w:date="2015-03-26T23:16:00Z"/>
        </w:rPr>
      </w:pPr>
      <w:ins w:id="1715" w:author="Gerard" w:date="2015-03-26T23:11:00Z">
        <w:r>
          <w:t xml:space="preserve">where </w:t>
        </w:r>
      </w:ins>
      <w:ins w:id="1716" w:author="Gerard" w:date="2015-03-26T23:11:00Z">
        <w:r w:rsidRPr="00905817">
          <w:rPr>
            <w:position w:val="-12"/>
          </w:rPr>
          <w:object w:dxaOrig="1280" w:dyaOrig="380" w14:anchorId="1CF4711F">
            <v:shape id="_x0000_i2209" type="#_x0000_t75" style="width:64.15pt;height:19.25pt" o:ole="">
              <v:imagedata r:id="rId2385" o:title=""/>
            </v:shape>
            <o:OLEObject Type="Embed" ProgID="Equation.DSMT4" ShapeID="_x0000_i2209" DrawAspect="Content" ObjectID="_1366280788" r:id="rId2386"/>
          </w:object>
        </w:r>
      </w:ins>
      <w:ins w:id="1717" w:author="Gerard" w:date="2015-03-26T23:11:00Z">
        <w:r>
          <w:t xml:space="preserve"> is the structural tensor corresponding to one of the three mutually orthogonal planes of symmetry whose unit outward normal is </w:t>
        </w:r>
      </w:ins>
      <w:ins w:id="1718" w:author="Gerard" w:date="2015-03-26T23:11:00Z">
        <w:r w:rsidRPr="00905817">
          <w:rPr>
            <w:position w:val="-12"/>
          </w:rPr>
          <w:object w:dxaOrig="279" w:dyaOrig="380" w14:anchorId="68A4843B">
            <v:shape id="_x0000_i2210" type="#_x0000_t75" style="width:14.25pt;height:19.25pt" o:ole="">
              <v:imagedata r:id="rId2387" o:title=""/>
            </v:shape>
            <o:OLEObject Type="Embed" ProgID="Equation.DSMT4" ShapeID="_x0000_i2210" DrawAspect="Content" ObjectID="_1366280789" r:id="rId2388"/>
          </w:object>
        </w:r>
      </w:ins>
      <w:ins w:id="1719" w:author="Gerard" w:date="2015-03-26T23:11:00Z">
        <w:r>
          <w:t xml:space="preserve"> (</w:t>
        </w:r>
      </w:ins>
      <w:ins w:id="1720" w:author="Gerard" w:date="2015-03-26T23:11:00Z">
        <w:r w:rsidRPr="00905817">
          <w:rPr>
            <w:position w:val="-12"/>
          </w:rPr>
          <w:object w:dxaOrig="1140" w:dyaOrig="380" w14:anchorId="0A71C0B3">
            <v:shape id="_x0000_i2211" type="#_x0000_t75" style="width:57.05pt;height:19.25pt" o:ole="">
              <v:imagedata r:id="rId2389" o:title=""/>
            </v:shape>
            <o:OLEObject Type="Embed" ProgID="Equation.DSMT4" ShapeID="_x0000_i2211" DrawAspect="Content" ObjectID="_1366280790" r:id="rId2390"/>
          </w:object>
        </w:r>
      </w:ins>
      <w:ins w:id="1721" w:author="Gerard" w:date="2015-03-26T23:11:00Z">
        <w:r>
          <w:t xml:space="preserve">). </w:t>
        </w:r>
      </w:ins>
      <w:ins w:id="1722" w:author="Gerard" w:date="2015-03-26T23:16:00Z">
        <w:r w:rsidR="000450C4">
          <w:t>The bimodular response is described by</w:t>
        </w:r>
      </w:ins>
    </w:p>
    <w:p w14:paraId="66FC8AE9" w14:textId="2270B986" w:rsidR="000450C4" w:rsidRDefault="000450C4">
      <w:pPr>
        <w:pStyle w:val="MTDisplayEquation"/>
        <w:rPr>
          <w:ins w:id="1723" w:author="Gerard" w:date="2015-03-26T23:16:00Z"/>
        </w:rPr>
        <w:pPrChange w:id="1724" w:author="Gerard" w:date="2015-03-26T23:16:00Z">
          <w:pPr/>
        </w:pPrChange>
      </w:pPr>
      <w:ins w:id="1725" w:author="Gerard" w:date="2015-03-26T23:16:00Z">
        <w:r>
          <w:tab/>
        </w:r>
      </w:ins>
      <w:ins w:id="1726" w:author="Gerard" w:date="2015-03-26T23:16:00Z">
        <w:r w:rsidRPr="00153375">
          <w:rPr>
            <w:position w:val="-42"/>
          </w:rPr>
          <w:object w:dxaOrig="3360" w:dyaOrig="980" w14:anchorId="57E12787">
            <v:shape id="_x0000_i2212" type="#_x0000_t75" style="width:168.25pt;height:49.2pt" o:ole="">
              <v:imagedata r:id="rId2391" o:title=""/>
            </v:shape>
            <o:OLEObject Type="Embed" ProgID="Equation.DSMT4" ShapeID="_x0000_i2212" DrawAspect="Content" ObjectID="_1366280791" r:id="rId2392"/>
          </w:object>
        </w:r>
      </w:ins>
      <w:ins w:id="1727" w:author="Gerard" w:date="2015-03-26T23:16:00Z">
        <w:r>
          <w:t xml:space="preserve"> </w:t>
        </w:r>
        <w:r>
          <w:tab/>
        </w:r>
        <w:r>
          <w:fldChar w:fldCharType="begin"/>
        </w:r>
        <w:r>
          <w:instrText xml:space="preserve"> MACROBUTTON MTPlaceRef \* MERGEFORMAT </w:instrText>
        </w:r>
        <w:r>
          <w:fldChar w:fldCharType="begin"/>
        </w:r>
        <w:r>
          <w:instrText xml:space="preserve"> SEQ MTEqn \h \* MERGEFORMAT </w:instrText>
        </w:r>
      </w:ins>
      <w:del w:id="1728" w:author="Gerard" w:date="2015-05-06T12:49:00Z">
        <w:r w:rsidR="00E3755C" w:rsidDel="00E3755C">
          <w:fldChar w:fldCharType="separate"/>
        </w:r>
      </w:del>
      <w:del w:id="1729" w:author="Gerard" w:date="2015-03-26T23:16:00Z">
        <w:r>
          <w:fldChar w:fldCharType="end"/>
        </w:r>
      </w:del>
      <w:ins w:id="1730" w:author="Gerard" w:date="2015-03-26T23:16:00Z">
        <w:r>
          <w:instrText>(</w:instrText>
        </w:r>
        <w:r>
          <w:fldChar w:fldCharType="begin"/>
        </w:r>
        <w:r>
          <w:instrText xml:space="preserve"> SEQ MTSec \c \* Arabic \* MERGEFORMAT </w:instrText>
        </w:r>
      </w:ins>
      <w:r>
        <w:fldChar w:fldCharType="separate"/>
      </w:r>
      <w:ins w:id="1731" w:author="Gerard" w:date="2015-05-06T12:49:00Z">
        <w:r w:rsidR="00E3755C">
          <w:rPr>
            <w:noProof/>
          </w:rPr>
          <w:instrText>5</w:instrText>
        </w:r>
      </w:ins>
      <w:ins w:id="1732" w:author="Gerard" w:date="2015-03-26T23:16:00Z">
        <w:r>
          <w:fldChar w:fldCharType="end"/>
        </w:r>
        <w:r>
          <w:instrText>.</w:instrText>
        </w:r>
        <w:r>
          <w:fldChar w:fldCharType="begin"/>
        </w:r>
        <w:r>
          <w:instrText xml:space="preserve"> SEQ MTEqn \c \* Arabic \* MERGEFORMAT </w:instrText>
        </w:r>
      </w:ins>
      <w:r>
        <w:fldChar w:fldCharType="separate"/>
      </w:r>
      <w:ins w:id="1733" w:author="Gerard" w:date="2015-05-06T12:49:00Z">
        <w:r w:rsidR="00E3755C">
          <w:rPr>
            <w:noProof/>
          </w:rPr>
          <w:instrText>33</w:instrText>
        </w:r>
      </w:ins>
      <w:ins w:id="1734" w:author="Gerard" w:date="2015-03-26T23:16:00Z">
        <w:r>
          <w:fldChar w:fldCharType="end"/>
        </w:r>
        <w:r>
          <w:instrText>)</w:instrText>
        </w:r>
        <w:r>
          <w:fldChar w:fldCharType="end"/>
        </w:r>
      </w:ins>
    </w:p>
    <w:p w14:paraId="015BB2B4" w14:textId="5A134664" w:rsidR="00214E15" w:rsidRDefault="00214E15" w:rsidP="00214E15">
      <w:pPr>
        <w:rPr>
          <w:ins w:id="1735" w:author="Gerard" w:date="2015-03-26T23:11:00Z"/>
        </w:rPr>
      </w:pPr>
      <w:ins w:id="1736" w:author="Gerard" w:date="2015-03-26T23:11:00Z">
        <w:r>
          <w:t xml:space="preserve">The material constants are the three shear moduli </w:t>
        </w:r>
      </w:ins>
      <w:ins w:id="1737" w:author="Gerard" w:date="2015-03-26T23:11:00Z">
        <w:r w:rsidRPr="00905817">
          <w:rPr>
            <w:position w:val="-12"/>
          </w:rPr>
          <w:object w:dxaOrig="300" w:dyaOrig="360" w14:anchorId="48FA50C5">
            <v:shape id="_x0000_i2213" type="#_x0000_t75" style="width:14.95pt;height:19.25pt" o:ole="">
              <v:imagedata r:id="rId2393" o:title=""/>
            </v:shape>
            <o:OLEObject Type="Embed" ProgID="Equation.DSMT4" ShapeID="_x0000_i2213" DrawAspect="Content" ObjectID="_1366280792" r:id="rId2394"/>
          </w:object>
        </w:r>
      </w:ins>
      <w:ins w:id="1738" w:author="Gerard" w:date="2015-03-26T23:19:00Z">
        <w:r w:rsidR="000450C4" w:rsidRPr="000450C4">
          <w:rPr>
            <w:rPrChange w:id="1739" w:author="Gerard" w:date="2015-03-26T23:19:00Z">
              <w:rPr>
                <w:position w:val="-12"/>
              </w:rPr>
            </w:rPrChange>
          </w:rPr>
          <w:t>,</w:t>
        </w:r>
      </w:ins>
      <w:ins w:id="1740" w:author="Gerard" w:date="2015-03-26T23:11:00Z">
        <w:r>
          <w:t xml:space="preserve"> </w:t>
        </w:r>
      </w:ins>
      <w:ins w:id="1741" w:author="Gerard" w:date="2015-03-26T23:20:00Z">
        <w:r w:rsidR="000450C4">
          <w:t xml:space="preserve">three tensile moduli </w:t>
        </w:r>
      </w:ins>
      <w:ins w:id="1742" w:author="Gerard" w:date="2015-03-26T23:20:00Z">
        <w:r w:rsidR="000450C4" w:rsidRPr="00153375">
          <w:rPr>
            <w:position w:val="-12"/>
          </w:rPr>
          <w:object w:dxaOrig="460" w:dyaOrig="380" w14:anchorId="011D0531">
            <v:shape id="_x0000_i2214" type="#_x0000_t75" style="width:22.8pt;height:19.25pt" o:ole="">
              <v:imagedata r:id="rId2395" o:title=""/>
            </v:shape>
            <o:OLEObject Type="Embed" ProgID="Equation.DSMT4" ShapeID="_x0000_i2214" DrawAspect="Content" ObjectID="_1366280793" r:id="rId2396"/>
          </w:object>
        </w:r>
      </w:ins>
      <w:ins w:id="1743" w:author="Gerard" w:date="2015-03-26T23:20:00Z">
        <w:r w:rsidR="000450C4">
          <w:t xml:space="preserve">, three compressive moduli </w:t>
        </w:r>
      </w:ins>
      <w:ins w:id="1744" w:author="Gerard" w:date="2015-03-26T23:20:00Z">
        <w:r w:rsidR="000450C4" w:rsidRPr="00153375">
          <w:rPr>
            <w:position w:val="-12"/>
          </w:rPr>
          <w:object w:dxaOrig="460" w:dyaOrig="380" w14:anchorId="22BA29F6">
            <v:shape id="_x0000_i2215" type="#_x0000_t75" style="width:22.8pt;height:19.25pt" o:ole="">
              <v:imagedata r:id="rId2397" o:title=""/>
            </v:shape>
            <o:OLEObject Type="Embed" ProgID="Equation.DSMT4" ShapeID="_x0000_i2215" DrawAspect="Content" ObjectID="_1366280794" r:id="rId2398"/>
          </w:object>
        </w:r>
      </w:ins>
      <w:ins w:id="1745" w:author="Gerard" w:date="2015-03-26T23:20:00Z">
        <w:r w:rsidR="000450C4">
          <w:t xml:space="preserve">, </w:t>
        </w:r>
      </w:ins>
      <w:ins w:id="1746" w:author="Gerard" w:date="2015-03-26T23:11:00Z">
        <w:r>
          <w:t xml:space="preserve">and </w:t>
        </w:r>
      </w:ins>
      <w:ins w:id="1747" w:author="Gerard" w:date="2015-03-26T23:20:00Z">
        <w:r w:rsidR="000450C4">
          <w:t xml:space="preserve">three </w:t>
        </w:r>
      </w:ins>
      <w:ins w:id="1748" w:author="Gerard" w:date="2015-03-26T23:11:00Z">
        <w:r>
          <w:t xml:space="preserve">moduli </w:t>
        </w:r>
      </w:ins>
      <w:ins w:id="1749" w:author="Gerard" w:date="2015-03-26T23:11:00Z">
        <w:r w:rsidR="000450C4" w:rsidRPr="00905817">
          <w:rPr>
            <w:position w:val="-12"/>
          </w:rPr>
          <w:object w:dxaOrig="360" w:dyaOrig="380" w14:anchorId="45F962D1">
            <v:shape id="_x0000_i2216" type="#_x0000_t75" style="width:17.8pt;height:19.95pt" o:ole="">
              <v:imagedata r:id="rId2399" o:title=""/>
            </v:shape>
            <o:OLEObject Type="Embed" ProgID="Equation.DSMT4" ShapeID="_x0000_i2216" DrawAspect="Content" ObjectID="_1366280795" r:id="rId2400"/>
          </w:object>
        </w:r>
      </w:ins>
      <w:ins w:id="1750" w:author="Gerard" w:date="2015-03-26T23:20:00Z">
        <w:r w:rsidR="000450C4" w:rsidRPr="000450C4">
          <w:rPr>
            <w:rPrChange w:id="1751" w:author="Gerard" w:date="2015-03-26T23:20:00Z">
              <w:rPr>
                <w:position w:val="-12"/>
              </w:rPr>
            </w:rPrChange>
          </w:rPr>
          <w:t xml:space="preserve"> </w:t>
        </w:r>
      </w:ins>
      <w:ins w:id="1752" w:author="Gerard" w:date="2015-03-26T23:21:00Z">
        <w:r w:rsidR="000450C4">
          <w:t>(</w:t>
        </w:r>
      </w:ins>
      <w:ins w:id="1753" w:author="Gerard" w:date="2015-03-26T23:21:00Z">
        <w:r w:rsidR="000450C4" w:rsidRPr="00153375">
          <w:rPr>
            <w:position w:val="-6"/>
          </w:rPr>
          <w:object w:dxaOrig="560" w:dyaOrig="280" w14:anchorId="68E35055">
            <v:shape id="_x0000_i2217" type="#_x0000_t75" style="width:27.8pt;height:14.25pt" o:ole="">
              <v:imagedata r:id="rId2401" o:title=""/>
            </v:shape>
            <o:OLEObject Type="Embed" ProgID="Equation.DSMT4" ShapeID="_x0000_i2217" DrawAspect="Content" ObjectID="_1366280796" r:id="rId2402"/>
          </w:object>
        </w:r>
      </w:ins>
      <w:ins w:id="1754" w:author="Gerard" w:date="2015-03-26T23:21:00Z">
        <w:r w:rsidR="000450C4">
          <w:t>)</w:t>
        </w:r>
      </w:ins>
      <w:ins w:id="1755" w:author="Gerard" w:date="2015-03-26T23:11:00Z">
        <w:r>
          <w:t xml:space="preserve">, where </w:t>
        </w:r>
      </w:ins>
      <w:ins w:id="1756" w:author="Gerard" w:date="2015-03-26T23:11:00Z">
        <w:r w:rsidRPr="00905817">
          <w:rPr>
            <w:position w:val="-12"/>
          </w:rPr>
          <w:object w:dxaOrig="880" w:dyaOrig="360" w14:anchorId="0B50D02F">
            <v:shape id="_x0000_i2218" type="#_x0000_t75" style="width:44.2pt;height:19.25pt" o:ole="">
              <v:imagedata r:id="rId2403" o:title=""/>
            </v:shape>
            <o:OLEObject Type="Embed" ProgID="Equation.DSMT4" ShapeID="_x0000_i2218" DrawAspect="Content" ObjectID="_1366280797" r:id="rId2404"/>
          </w:object>
        </w:r>
      </w:ins>
      <w:ins w:id="1757" w:author="Gerard" w:date="2015-03-26T23:11:00Z">
        <w:r>
          <w:t>.</w:t>
        </w:r>
      </w:ins>
      <w:ins w:id="1758" w:author="Gerard" w:date="2015-03-26T23:24:00Z">
        <w:r w:rsidR="000450C4">
          <w:t xml:space="preserve"> </w:t>
        </w:r>
      </w:ins>
      <w:ins w:id="1759" w:author="Gerard" w:date="2015-03-26T23:11:00Z">
        <w:r>
          <w:t>The second Piola-Kirchhoff stress can be derived from this strain energy density function:</w:t>
        </w:r>
      </w:ins>
    </w:p>
    <w:p w14:paraId="35E35C30" w14:textId="77777777" w:rsidR="00214E15" w:rsidRDefault="00214E15" w:rsidP="00214E15">
      <w:pPr>
        <w:pStyle w:val="MTDisplayEquation"/>
        <w:rPr>
          <w:ins w:id="1760" w:author="Gerard" w:date="2015-03-26T23:11:00Z"/>
        </w:rPr>
      </w:pPr>
      <w:ins w:id="1761" w:author="Gerard" w:date="2015-03-26T23:11:00Z">
        <w:r>
          <w:tab/>
        </w:r>
      </w:ins>
      <w:ins w:id="1762" w:author="Gerard" w:date="2015-03-26T23:11:00Z">
        <w:r w:rsidR="00153956" w:rsidRPr="00153375">
          <w:rPr>
            <w:position w:val="-66"/>
          </w:rPr>
          <w:object w:dxaOrig="4840" w:dyaOrig="1440" w14:anchorId="271D4F74">
            <v:shape id="_x0000_i2219" type="#_x0000_t75" style="width:241.65pt;height:1in" o:ole="">
              <v:imagedata r:id="rId2405" o:title=""/>
            </v:shape>
            <o:OLEObject Type="Embed" ProgID="Equation.DSMT4" ShapeID="_x0000_i2219" DrawAspect="Content" ObjectID="_1366280798" r:id="rId2406"/>
          </w:object>
        </w:r>
      </w:ins>
      <w:ins w:id="1763" w:author="Gerard" w:date="2015-03-26T23:11:00Z">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764" w:author="Gerard" w:date="2015-03-26T23:11:00Z">
        <w:r>
          <w:rPr>
            <w:noProof/>
          </w:rPr>
          <w:fldChar w:fldCharType="end"/>
        </w:r>
        <w:r>
          <w:instrText>.</w:instrText>
        </w:r>
        <w:r>
          <w:fldChar w:fldCharType="begin"/>
        </w:r>
        <w:r>
          <w:instrText xml:space="preserve"> SEQ MTEqn \c \* Arabic \* MERGEFORMAT </w:instrText>
        </w:r>
        <w:r>
          <w:fldChar w:fldCharType="separate"/>
        </w:r>
      </w:ins>
      <w:ins w:id="1765" w:author="Gerard" w:date="2015-05-06T12:49:00Z">
        <w:r w:rsidR="00E3755C">
          <w:rPr>
            <w:noProof/>
          </w:rPr>
          <w:instrText>33</w:instrText>
        </w:r>
      </w:ins>
      <w:del w:id="1766" w:author="Gerard" w:date="2015-03-26T23:39:00Z">
        <w:r w:rsidDel="00153956">
          <w:rPr>
            <w:noProof/>
          </w:rPr>
          <w:delInstrText>32</w:delInstrText>
        </w:r>
      </w:del>
      <w:ins w:id="1767" w:author="Gerard" w:date="2015-03-26T23:11:00Z">
        <w:r>
          <w:rPr>
            <w:noProof/>
          </w:rPr>
          <w:fldChar w:fldCharType="end"/>
        </w:r>
        <w:r>
          <w:instrText>)</w:instrText>
        </w:r>
        <w:r>
          <w:fldChar w:fldCharType="end"/>
        </w:r>
      </w:ins>
    </w:p>
    <w:p w14:paraId="6E546B23" w14:textId="67F1FB35" w:rsidR="00214E15" w:rsidRDefault="00214E15" w:rsidP="00214E15">
      <w:pPr>
        <w:rPr>
          <w:ins w:id="1768" w:author="Gerard" w:date="2015-03-26T23:11:00Z"/>
        </w:rPr>
      </w:pPr>
      <w:ins w:id="1769" w:author="Gerard" w:date="2015-03-26T23:11:00Z">
        <w:r>
          <w:t>The material elasticity tensor is then given by,</w:t>
        </w:r>
      </w:ins>
    </w:p>
    <w:p w14:paraId="379F10E1" w14:textId="77777777" w:rsidR="00214E15" w:rsidRPr="00782091" w:rsidRDefault="00214E15" w:rsidP="00214E15">
      <w:pPr>
        <w:pStyle w:val="MTDisplayEquation"/>
        <w:rPr>
          <w:ins w:id="1770" w:author="Gerard" w:date="2015-03-26T23:11:00Z"/>
          <w:position w:val="-28"/>
        </w:rPr>
      </w:pPr>
      <w:ins w:id="1771" w:author="Gerard" w:date="2015-03-26T23:11:00Z">
        <w:r>
          <w:tab/>
        </w:r>
      </w:ins>
      <w:ins w:id="1772" w:author="Gerard" w:date="2015-03-26T23:11:00Z">
        <w:r w:rsidR="00153956" w:rsidRPr="00153375">
          <w:rPr>
            <w:position w:val="-66"/>
          </w:rPr>
          <w:object w:dxaOrig="4300" w:dyaOrig="1440" w14:anchorId="3C1DA6AB">
            <v:shape id="_x0000_i2220" type="#_x0000_t75" style="width:215.3pt;height:1in" o:ole="">
              <v:imagedata r:id="rId2407" o:title=""/>
            </v:shape>
            <o:OLEObject Type="Embed" ProgID="Equation.DSMT4" ShapeID="_x0000_i2220" DrawAspect="Content" ObjectID="_1366280799" r:id="rId2408"/>
          </w:object>
        </w:r>
      </w:ins>
      <w:ins w:id="1773"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774" w:author="Gerard" w:date="2015-03-26T23:11:00Z">
        <w:r>
          <w:rPr>
            <w:noProof/>
          </w:rPr>
          <w:fldChar w:fldCharType="end"/>
        </w:r>
        <w:r>
          <w:instrText>.</w:instrText>
        </w:r>
        <w:r>
          <w:fldChar w:fldCharType="begin"/>
        </w:r>
        <w:r>
          <w:instrText xml:space="preserve"> SEQ MTEqn \c \* Arabic \* MERGEFORMAT </w:instrText>
        </w:r>
        <w:r>
          <w:fldChar w:fldCharType="separate"/>
        </w:r>
      </w:ins>
      <w:ins w:id="1775" w:author="Gerard" w:date="2015-05-06T12:49:00Z">
        <w:r w:rsidR="00E3755C">
          <w:rPr>
            <w:noProof/>
          </w:rPr>
          <w:instrText>33</w:instrText>
        </w:r>
      </w:ins>
      <w:del w:id="1776" w:author="Gerard" w:date="2015-03-26T23:39:00Z">
        <w:r w:rsidDel="00153956">
          <w:rPr>
            <w:noProof/>
          </w:rPr>
          <w:delInstrText>32</w:delInstrText>
        </w:r>
      </w:del>
      <w:ins w:id="1777" w:author="Gerard" w:date="2015-03-26T23:11:00Z">
        <w:r>
          <w:rPr>
            <w:noProof/>
          </w:rPr>
          <w:fldChar w:fldCharType="end"/>
        </w:r>
        <w:r>
          <w:instrText>)</w:instrText>
        </w:r>
        <w:r>
          <w:fldChar w:fldCharType="end"/>
        </w:r>
      </w:ins>
    </w:p>
    <w:p w14:paraId="6C57689E" w14:textId="0F23A92E" w:rsidR="00214E15" w:rsidRDefault="00214E15" w:rsidP="00214E15">
      <w:pPr>
        <w:rPr>
          <w:ins w:id="1778" w:author="Gerard" w:date="2015-03-26T23:11:00Z"/>
        </w:rPr>
      </w:pPr>
      <w:ins w:id="1779" w:author="Gerard" w:date="2015-03-26T23:11:00Z">
        <w:r>
          <w:t xml:space="preserve">It is important to note that although this model is objective, it should only be used for small strains. For large strains, the response </w:t>
        </w:r>
      </w:ins>
      <w:ins w:id="1780" w:author="Gerard" w:date="2015-03-26T23:29:00Z">
        <w:r w:rsidR="007F446F">
          <w:t>may be</w:t>
        </w:r>
      </w:ins>
      <w:ins w:id="1781" w:author="Gerard" w:date="2015-03-26T23:11:00Z">
        <w:r>
          <w:t xml:space="preserve"> unrealistic.</w:t>
        </w:r>
      </w:ins>
      <w:ins w:id="1782" w:author="Gerard" w:date="2015-03-26T23:30:00Z">
        <w:r w:rsidR="007F446F">
          <w:t xml:space="preserve"> </w:t>
        </w:r>
      </w:ins>
      <w:ins w:id="1783" w:author="Gerard" w:date="2015-03-26T23:11:00Z">
        <w:r>
          <w:t>The Cauchy stress is</w:t>
        </w:r>
      </w:ins>
    </w:p>
    <w:p w14:paraId="70557047" w14:textId="77777777" w:rsidR="00214E15" w:rsidRDefault="00214E15" w:rsidP="00214E15">
      <w:pPr>
        <w:pStyle w:val="MTDisplayEquation"/>
        <w:rPr>
          <w:ins w:id="1784" w:author="Gerard" w:date="2015-03-26T23:11:00Z"/>
        </w:rPr>
      </w:pPr>
      <w:ins w:id="1785" w:author="Gerard" w:date="2015-03-26T23:11:00Z">
        <w:r>
          <w:tab/>
        </w:r>
      </w:ins>
      <w:ins w:id="1786" w:author="Gerard" w:date="2015-03-26T23:11:00Z">
        <w:r w:rsidR="00153956" w:rsidRPr="00153375">
          <w:rPr>
            <w:position w:val="-72"/>
          </w:rPr>
          <w:object w:dxaOrig="3940" w:dyaOrig="1560" w14:anchorId="588FB47A">
            <v:shape id="_x0000_i2221" type="#_x0000_t75" style="width:196.75pt;height:78.4pt" o:ole="">
              <v:imagedata r:id="rId2409" o:title=""/>
            </v:shape>
            <o:OLEObject Type="Embed" ProgID="Equation.DSMT4" ShapeID="_x0000_i2221" DrawAspect="Content" ObjectID="_1366280800" r:id="rId2410"/>
          </w:object>
        </w:r>
      </w:ins>
      <w:ins w:id="1787"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788" w:author="Gerard" w:date="2015-03-26T23:11:00Z">
        <w:r>
          <w:fldChar w:fldCharType="end"/>
        </w:r>
        <w:r>
          <w:instrText>.</w:instrText>
        </w:r>
        <w:r>
          <w:fldChar w:fldCharType="begin"/>
        </w:r>
        <w:r>
          <w:instrText xml:space="preserve"> SEQ MTEqn \c \* Arabic \* MERGEFORMAT </w:instrText>
        </w:r>
        <w:r>
          <w:fldChar w:fldCharType="separate"/>
        </w:r>
      </w:ins>
      <w:ins w:id="1789" w:author="Gerard" w:date="2015-05-06T12:49:00Z">
        <w:r w:rsidR="00E3755C">
          <w:rPr>
            <w:noProof/>
          </w:rPr>
          <w:instrText>33</w:instrText>
        </w:r>
      </w:ins>
      <w:del w:id="1790" w:author="Gerard" w:date="2015-03-26T23:39:00Z">
        <w:r w:rsidDel="00153956">
          <w:rPr>
            <w:noProof/>
          </w:rPr>
          <w:delInstrText>32</w:delInstrText>
        </w:r>
      </w:del>
      <w:ins w:id="1791" w:author="Gerard" w:date="2015-03-26T23:11:00Z">
        <w:r>
          <w:fldChar w:fldCharType="end"/>
        </w:r>
        <w:r>
          <w:instrText>)</w:instrText>
        </w:r>
        <w:r>
          <w:fldChar w:fldCharType="end"/>
        </w:r>
      </w:ins>
    </w:p>
    <w:p w14:paraId="18C14FCD" w14:textId="241EAE95" w:rsidR="00214E15" w:rsidRDefault="00214E15" w:rsidP="00153956">
      <w:pPr>
        <w:rPr>
          <w:ins w:id="1792" w:author="Gerard" w:date="2015-03-26T23:11:00Z"/>
        </w:rPr>
      </w:pPr>
      <w:ins w:id="1793" w:author="Gerard" w:date="2015-03-26T23:11:00Z">
        <w:r>
          <w:t xml:space="preserve">where </w:t>
        </w:r>
      </w:ins>
      <w:ins w:id="1794" w:author="Gerard" w:date="2015-03-26T23:11:00Z">
        <w:r w:rsidRPr="00905817">
          <w:rPr>
            <w:position w:val="-12"/>
          </w:rPr>
          <w:object w:dxaOrig="1520" w:dyaOrig="380" w14:anchorId="1C0B9BAB">
            <v:shape id="_x0000_i2222" type="#_x0000_t75" style="width:76.3pt;height:19.25pt" o:ole="">
              <v:imagedata r:id="rId2411" o:title=""/>
            </v:shape>
            <o:OLEObject Type="Embed" ProgID="Equation.DSMT4" ShapeID="_x0000_i2222" DrawAspect="Content" ObjectID="_1366280801" r:id="rId2412"/>
          </w:object>
        </w:r>
      </w:ins>
      <w:ins w:id="1795" w:author="Gerard" w:date="2015-03-26T23:34:00Z">
        <w:r w:rsidR="00153956" w:rsidRPr="00153956">
          <w:t xml:space="preserve"> and</w:t>
        </w:r>
        <w:r w:rsidR="00153956" w:rsidRPr="00153956">
          <w:rPr>
            <w:rPrChange w:id="1796" w:author="Gerard" w:date="2015-03-26T23:34:00Z">
              <w:rPr>
                <w:position w:val="-12"/>
              </w:rPr>
            </w:rPrChange>
          </w:rPr>
          <w:t xml:space="preserve"> </w:t>
        </w:r>
      </w:ins>
      <w:ins w:id="1797" w:author="Gerard" w:date="2015-03-26T23:34:00Z">
        <w:r w:rsidR="00153956" w:rsidRPr="00153375">
          <w:rPr>
            <w:position w:val="-24"/>
          </w:rPr>
          <w:object w:dxaOrig="1760" w:dyaOrig="660" w14:anchorId="33C0590B">
            <v:shape id="_x0000_i2223" type="#_x0000_t75" style="width:87.7pt;height:32.8pt" o:ole="">
              <v:imagedata r:id="rId2413" o:title=""/>
            </v:shape>
            <o:OLEObject Type="Embed" ProgID="Equation.DSMT4" ShapeID="_x0000_i2223" DrawAspect="Content" ObjectID="_1366280802" r:id="rId2414"/>
          </w:object>
        </w:r>
      </w:ins>
      <w:ins w:id="1798" w:author="Gerard" w:date="2015-03-26T23:35:00Z">
        <w:r w:rsidR="00153956">
          <w:t>.</w:t>
        </w:r>
      </w:ins>
      <w:ins w:id="1799" w:author="Gerard" w:date="2015-03-26T23:11:00Z">
        <w:r w:rsidR="007F446F">
          <w:t xml:space="preserve"> </w:t>
        </w:r>
      </w:ins>
      <w:ins w:id="1800" w:author="Gerard" w:date="2015-03-26T23:35:00Z">
        <w:r w:rsidR="00153956">
          <w:t>T</w:t>
        </w:r>
      </w:ins>
      <w:ins w:id="1801" w:author="Gerard" w:date="2015-03-26T23:11:00Z">
        <w:r>
          <w:t>he spatial elasticity tensor is</w:t>
        </w:r>
      </w:ins>
    </w:p>
    <w:p w14:paraId="4B1F36A0" w14:textId="77777777" w:rsidR="00214E15" w:rsidRPr="00C67E37" w:rsidRDefault="00214E15" w:rsidP="00214E15">
      <w:pPr>
        <w:pStyle w:val="MTDisplayEquation"/>
        <w:rPr>
          <w:ins w:id="1802" w:author="Gerard" w:date="2015-03-26T23:11:00Z"/>
        </w:rPr>
      </w:pPr>
      <w:ins w:id="1803" w:author="Gerard" w:date="2015-03-26T23:11:00Z">
        <w:r>
          <w:tab/>
        </w:r>
      </w:ins>
      <w:ins w:id="1804" w:author="Gerard" w:date="2015-03-26T23:11:00Z">
        <w:r w:rsidR="00153956" w:rsidRPr="00153375">
          <w:rPr>
            <w:position w:val="-32"/>
          </w:rPr>
          <w:object w:dxaOrig="7080" w:dyaOrig="780" w14:anchorId="045F9F74">
            <v:shape id="_x0000_i2224" type="#_x0000_t75" style="width:354.3pt;height:39.2pt" o:ole="">
              <v:imagedata r:id="rId2415" o:title=""/>
            </v:shape>
            <o:OLEObject Type="Embed" ProgID="Equation.DSMT4" ShapeID="_x0000_i2224" DrawAspect="Content" ObjectID="_1366280803" r:id="rId2416"/>
          </w:object>
        </w:r>
      </w:ins>
      <w:ins w:id="1805"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806" w:author="Gerard" w:date="2015-03-26T23:11:00Z">
        <w:r>
          <w:fldChar w:fldCharType="end"/>
        </w:r>
        <w:r>
          <w:instrText>.</w:instrText>
        </w:r>
        <w:r>
          <w:fldChar w:fldCharType="begin"/>
        </w:r>
        <w:r>
          <w:instrText xml:space="preserve"> SEQ MTEqn \c \* Arabic \* MERGEFORMAT </w:instrText>
        </w:r>
        <w:r>
          <w:fldChar w:fldCharType="separate"/>
        </w:r>
      </w:ins>
      <w:ins w:id="1807" w:author="Gerard" w:date="2015-05-06T12:49:00Z">
        <w:r w:rsidR="00E3755C">
          <w:rPr>
            <w:noProof/>
          </w:rPr>
          <w:instrText>33</w:instrText>
        </w:r>
      </w:ins>
      <w:del w:id="1808" w:author="Gerard" w:date="2015-03-26T23:39:00Z">
        <w:r w:rsidDel="00153956">
          <w:rPr>
            <w:noProof/>
          </w:rPr>
          <w:delInstrText>32</w:delInstrText>
        </w:r>
      </w:del>
      <w:ins w:id="1809" w:author="Gerard" w:date="2015-03-26T23:11:00Z">
        <w:r>
          <w:fldChar w:fldCharType="end"/>
        </w:r>
        <w:r>
          <w:instrText>)</w:instrText>
        </w:r>
        <w:r>
          <w:fldChar w:fldCharType="end"/>
        </w:r>
      </w:ins>
    </w:p>
    <w:p w14:paraId="6F5496DE" w14:textId="53015DC7" w:rsidR="00214E15" w:rsidRDefault="00153956" w:rsidP="00214E15">
      <w:pPr>
        <w:rPr>
          <w:ins w:id="1810" w:author="Gerard" w:date="2015-03-26T23:38:00Z"/>
        </w:rPr>
      </w:pPr>
      <w:ins w:id="1811" w:author="Gerard" w:date="2015-03-26T23:38:00Z">
        <w:r>
          <w:t xml:space="preserve">In the special case of cubic symmetry, the number of material constants reduces </w:t>
        </w:r>
      </w:ins>
      <w:ins w:id="1812" w:author="Gerard" w:date="2015-03-26T23:39:00Z">
        <w:r>
          <w:t>to four</w:t>
        </w:r>
      </w:ins>
      <w:ins w:id="1813" w:author="Gerard" w:date="2015-03-26T23:38:00Z">
        <w:r>
          <w:t>,</w:t>
        </w:r>
      </w:ins>
    </w:p>
    <w:p w14:paraId="20FB5CD3" w14:textId="1C8C0F1D" w:rsidR="00153956" w:rsidRPr="00214E15" w:rsidRDefault="00153956" w:rsidP="00153956">
      <w:pPr>
        <w:pStyle w:val="MTDisplayEquation"/>
      </w:pPr>
      <w:ins w:id="1814" w:author="Gerard" w:date="2015-03-26T23:38:00Z">
        <w:r>
          <w:lastRenderedPageBreak/>
          <w:tab/>
        </w:r>
      </w:ins>
      <w:ins w:id="1815" w:author="Gerard" w:date="2015-03-26T23:38:00Z">
        <w:r w:rsidRPr="00153375">
          <w:rPr>
            <w:position w:val="-70"/>
          </w:rPr>
          <w:object w:dxaOrig="2180" w:dyaOrig="1540" w14:anchorId="2CD5102F">
            <v:shape id="_x0000_i2225" type="#_x0000_t75" style="width:109.05pt;height:77pt" o:ole="">
              <v:imagedata r:id="rId2417" o:title=""/>
            </v:shape>
            <o:OLEObject Type="Embed" ProgID="Equation.DSMT4" ShapeID="_x0000_i2225" DrawAspect="Content" ObjectID="_1366280804" r:id="rId2418"/>
          </w:object>
        </w:r>
      </w:ins>
      <w:ins w:id="1816" w:author="Gerard" w:date="2015-03-26T23:38:00Z">
        <w:r>
          <w:t xml:space="preserve"> </w:t>
        </w:r>
        <w:r>
          <w:tab/>
        </w:r>
        <w:r>
          <w:fldChar w:fldCharType="begin"/>
        </w:r>
        <w:r>
          <w:instrText xml:space="preserve"> MACROBUTTON MTPlaceRef \* MERGEFORMAT </w:instrText>
        </w:r>
        <w:r>
          <w:fldChar w:fldCharType="begin"/>
        </w:r>
        <w:r>
          <w:instrText xml:space="preserve"> SEQ MTEqn \h \* MERGEFORMAT </w:instrText>
        </w:r>
      </w:ins>
      <w:del w:id="1817" w:author="Gerard" w:date="2015-05-06T12:49:00Z">
        <w:r w:rsidR="00E3755C" w:rsidDel="00E3755C">
          <w:fldChar w:fldCharType="separate"/>
        </w:r>
      </w:del>
      <w:del w:id="1818" w:author="Gerard" w:date="2015-03-26T23:38:00Z">
        <w:r>
          <w:fldChar w:fldCharType="end"/>
        </w:r>
      </w:del>
      <w:ins w:id="1819" w:author="Gerard" w:date="2015-03-26T23:38:00Z">
        <w:r>
          <w:instrText>(</w:instrText>
        </w:r>
        <w:r>
          <w:fldChar w:fldCharType="begin"/>
        </w:r>
        <w:r>
          <w:instrText xml:space="preserve"> SEQ MTSec \c \* Arabic \* MERGEFORMAT </w:instrText>
        </w:r>
      </w:ins>
      <w:r>
        <w:fldChar w:fldCharType="separate"/>
      </w:r>
      <w:ins w:id="1820" w:author="Gerard" w:date="2015-05-06T12:49:00Z">
        <w:r w:rsidR="00E3755C">
          <w:rPr>
            <w:noProof/>
          </w:rPr>
          <w:instrText>5</w:instrText>
        </w:r>
      </w:ins>
      <w:ins w:id="1821" w:author="Gerard" w:date="2015-03-26T23:38:00Z">
        <w:r>
          <w:fldChar w:fldCharType="end"/>
        </w:r>
        <w:r>
          <w:instrText>.</w:instrText>
        </w:r>
        <w:r>
          <w:fldChar w:fldCharType="begin"/>
        </w:r>
        <w:r>
          <w:instrText xml:space="preserve"> SEQ MTEqn \c \* Arabic \* MERGEFORMAT </w:instrText>
        </w:r>
      </w:ins>
      <w:r>
        <w:fldChar w:fldCharType="separate"/>
      </w:r>
      <w:ins w:id="1822" w:author="Gerard" w:date="2015-05-06T12:49:00Z">
        <w:r w:rsidR="00E3755C">
          <w:rPr>
            <w:noProof/>
          </w:rPr>
          <w:instrText>34</w:instrText>
        </w:r>
      </w:ins>
      <w:ins w:id="1823" w:author="Gerard" w:date="2015-03-26T23:38:00Z">
        <w:r>
          <w:fldChar w:fldCharType="end"/>
        </w:r>
        <w:r>
          <w:instrText>)</w:instrText>
        </w:r>
        <w:r>
          <w:fldChar w:fldCharType="end"/>
        </w:r>
      </w:ins>
    </w:p>
    <w:p w14:paraId="0DB6529D" w14:textId="77777777" w:rsidR="00715ECB" w:rsidRDefault="00715ECB" w:rsidP="008F4203">
      <w:pPr>
        <w:pStyle w:val="Heading3"/>
      </w:pPr>
      <w:bookmarkStart w:id="1824" w:name="_Toc289032580"/>
      <w:r>
        <w:t>Donnan Equilibrium Swelling</w:t>
      </w:r>
      <w:bookmarkEnd w:id="1824"/>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153375">
        <w:fldChar w:fldCharType="begin"/>
      </w:r>
      <w:r w:rsidR="00153375">
        <w:instrText xml:space="preserve"> HYPERLINK \l "_ENREF_35" \o "Ateshian, 2009 #46" </w:instrText>
      </w:r>
      <w:ins w:id="1825" w:author="Gerard" w:date="2015-05-06T12:49:00Z"/>
      <w:r w:rsidR="00153375">
        <w:fldChar w:fldCharType="separate"/>
      </w:r>
      <w:r w:rsidR="00214E15">
        <w:rPr>
          <w:noProof/>
        </w:rPr>
        <w:t>35</w:t>
      </w:r>
      <w:r w:rsidR="00153375">
        <w:rPr>
          <w:noProof/>
        </w:rPr>
        <w:fldChar w:fldCharType="end"/>
      </w:r>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26" type="#_x0000_t75" style="width:44.2pt;height:15.7pt" o:ole="">
            <v:imagedata r:id="rId2419" o:title=""/>
          </v:shape>
          <o:OLEObject Type="Embed" ProgID="Equation.DSMT4" ShapeID="_x0000_i2226" DrawAspect="Content" ObjectID="_1366280805" r:id="rId242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26" w:author="Gerard" w:date="2015-05-06T12:49:00Z">
          <w:r w:rsidR="00E3755C">
            <w:rPr>
              <w:noProof/>
            </w:rPr>
            <w:instrText>35</w:instrText>
          </w:r>
        </w:ins>
        <w:del w:id="1827" w:author="Gerard" w:date="2014-08-27T22:18:00Z">
          <w:r w:rsidR="00567B45" w:rsidDel="00195BE3">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27" type="#_x0000_t75" style="width:10.7pt;height:10.7pt" o:ole="">
            <v:imagedata r:id="rId2421" o:title=""/>
          </v:shape>
          <o:OLEObject Type="Embed" ProgID="Equation.DSMT4" ShapeID="_x0000_i2227" DrawAspect="Content" ObjectID="_1366280806" r:id="rId2422"/>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28" type="#_x0000_t75" style="width:2in;height:34.2pt" o:ole="">
            <v:imagedata r:id="rId2423" o:title=""/>
          </v:shape>
          <o:OLEObject Type="Embed" ProgID="Equation.DSMT4" ShapeID="_x0000_i2228" DrawAspect="Content" ObjectID="_1366280807" r:id="rId242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28" w:author="Gerard" w:date="2015-05-06T12:49:00Z">
          <w:r w:rsidR="00E3755C">
            <w:rPr>
              <w:noProof/>
            </w:rPr>
            <w:instrText>36</w:instrText>
          </w:r>
        </w:ins>
        <w:del w:id="1829" w:author="Gerard" w:date="2014-08-27T22:18:00Z">
          <w:r w:rsidR="00567B45" w:rsidDel="00195BE3">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29" type="#_x0000_t75" style="width:14.95pt;height:15.7pt" o:ole="">
            <v:imagedata r:id="rId2425" o:title=""/>
          </v:shape>
          <o:OLEObject Type="Embed" ProgID="Equation.DSMT4" ShapeID="_x0000_i2229" DrawAspect="Content" ObjectID="_1366280808" r:id="rId2426"/>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0" type="#_x0000_t75" style="width:89.1pt;height:36.35pt" o:ole="">
            <v:imagedata r:id="rId2427" o:title=""/>
          </v:shape>
          <o:OLEObject Type="Embed" ProgID="Equation.DSMT4" ShapeID="_x0000_i2230" DrawAspect="Content" ObjectID="_1366280809" r:id="rId242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30" w:author="Gerard" w:date="2015-05-06T12:49:00Z">
          <w:r w:rsidR="00E3755C">
            <w:rPr>
              <w:noProof/>
            </w:rPr>
            <w:instrText>37</w:instrText>
          </w:r>
        </w:ins>
        <w:del w:id="1831" w:author="Gerard" w:date="2014-08-27T22:18:00Z">
          <w:r w:rsidR="00567B45" w:rsidDel="00195BE3">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31" type="#_x0000_t75" style="width:47.05pt;height:14.25pt" o:ole="">
            <v:imagedata r:id="rId2429" o:title=""/>
          </v:shape>
          <o:OLEObject Type="Embed" ProgID="Equation.DSMT4" ShapeID="_x0000_i2231" DrawAspect="Content" ObjectID="_1366280810" r:id="rId2430"/>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1pt;height:12.85pt" o:ole="">
            <v:imagedata r:id="rId2431" o:title=""/>
          </v:shape>
          <o:OLEObject Type="Embed" ProgID="Equation.DSMT4" ShapeID="_x0000_i2232" DrawAspect="Content" ObjectID="_1366280811" r:id="rId2432"/>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pt;height:14.25pt" o:ole="">
            <v:imagedata r:id="rId2433" o:title=""/>
          </v:shape>
          <o:OLEObject Type="Embed" ProgID="Equation.DSMT4" ShapeID="_x0000_i2233" DrawAspect="Content" ObjectID="_1366280812" r:id="rId2434"/>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95pt;height:19.25pt" o:ole="">
            <v:imagedata r:id="rId2435" o:title=""/>
          </v:shape>
          <o:OLEObject Type="Embed" ProgID="Equation.DSMT4" ShapeID="_x0000_i2234" DrawAspect="Content" ObjectID="_1366280813" r:id="rId2436"/>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7pt;height:19.25pt" o:ole="">
            <v:imagedata r:id="rId2437" o:title=""/>
          </v:shape>
          <o:OLEObject Type="Embed" ProgID="Equation.DSMT4" ShapeID="_x0000_i2235" DrawAspect="Content" ObjectID="_1366280814" r:id="rId2438"/>
        </w:object>
      </w:r>
      <w:r>
        <w:t xml:space="preserve">is unitless and must be in the range </w:t>
      </w:r>
      <w:r w:rsidR="00905817" w:rsidRPr="00905817">
        <w:rPr>
          <w:position w:val="-12"/>
        </w:rPr>
        <w:object w:dxaOrig="1020" w:dyaOrig="380" w14:anchorId="6BDAAA2C">
          <v:shape id="_x0000_i2236" type="#_x0000_t75" style="width:51.35pt;height:19.25pt" o:ole="">
            <v:imagedata r:id="rId2439" o:title=""/>
          </v:shape>
          <o:OLEObject Type="Embed" ProgID="Equation.DSMT4" ShapeID="_x0000_i2236" DrawAspect="Content" ObjectID="_1366280815" r:id="rId2440"/>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153375">
        <w:fldChar w:fldCharType="begin"/>
      </w:r>
      <w:r w:rsidR="00153375">
        <w:instrText xml:space="preserve"> HYPERLINK \l "_ENREF_36" \o "Azeloglu, 2008 #71" </w:instrText>
      </w:r>
      <w:ins w:id="1832" w:author="Gerard" w:date="2015-05-06T12:49:00Z"/>
      <w:r w:rsidR="00153375">
        <w:fldChar w:fldCharType="separate"/>
      </w:r>
      <w:r w:rsidR="00214E15">
        <w:rPr>
          <w:noProof/>
        </w:rPr>
        <w:t>36</w:t>
      </w:r>
      <w:r w:rsidR="00153375">
        <w:rPr>
          <w:noProof/>
        </w:rPr>
        <w:fldChar w:fldCharType="end"/>
      </w:r>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37" type="#_x0000_t75" style="width:220.3pt;height:86.25pt" o:ole="">
            <v:imagedata r:id="rId2441" o:title=""/>
          </v:shape>
          <o:OLEObject Type="Embed" ProgID="Equation.DSMT4" ShapeID="_x0000_i2237" DrawAspect="Content" ObjectID="_1366280816" r:id="rId244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33" w:author="Gerard" w:date="2015-05-06T12:49:00Z">
          <w:r w:rsidR="00E3755C">
            <w:rPr>
              <w:noProof/>
            </w:rPr>
            <w:instrText>38</w:instrText>
          </w:r>
        </w:ins>
        <w:del w:id="1834" w:author="Gerard" w:date="2014-08-27T22:18:00Z">
          <w:r w:rsidR="00567B45" w:rsidDel="00195BE3">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835" w:name="_Toc289032581"/>
      <w:r>
        <w:t>Perfect Osmometer Equilibrium Osmotic Pressure</w:t>
      </w:r>
      <w:bookmarkEnd w:id="1835"/>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w:t>
      </w:r>
      <w:r>
        <w:lastRenderedPageBreak/>
        <w:t xml:space="preserve">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"_ENREF_14" \o "Ateshian, 2006 #55" </w:instrText>
      </w:r>
      <w:ins w:id="1836" w:author="Gerard" w:date="2015-05-06T12:49:00Z"/>
      <w:r w:rsidR="00153375">
        <w:fldChar w:fldCharType="separate"/>
      </w:r>
      <w:r w:rsidR="00214E15">
        <w:rPr>
          <w:noProof/>
        </w:rPr>
        <w:t>14</w:t>
      </w:r>
      <w:r w:rsidR="00153375">
        <w:rPr>
          <w:noProof/>
        </w:rPr>
        <w:fldChar w:fldCharType="end"/>
      </w:r>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38" type="#_x0000_t75" style="width:44.9pt;height:15.7pt" o:ole="">
            <v:imagedata r:id="rId2443" o:title=""/>
          </v:shape>
          <o:OLEObject Type="Embed" ProgID="Equation.DSMT4" ShapeID="_x0000_i2238" DrawAspect="Content" ObjectID="_1366280817" r:id="rId244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37" w:author="Gerard" w:date="2015-05-06T12:49:00Z">
          <w:r w:rsidR="00E3755C">
            <w:rPr>
              <w:noProof/>
            </w:rPr>
            <w:instrText>39</w:instrText>
          </w:r>
        </w:ins>
        <w:del w:id="1838" w:author="Gerard" w:date="2014-08-27T22:18:00Z">
          <w:r w:rsidR="00567B45" w:rsidDel="00195BE3">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39" type="#_x0000_t75" style="width:10.7pt;height:10.7pt" o:ole="">
            <v:imagedata r:id="rId2445" o:title=""/>
          </v:shape>
          <o:OLEObject Type="Embed" ProgID="Equation.DSMT4" ShapeID="_x0000_i2239" DrawAspect="Content" ObjectID="_1366280818" r:id="rId2446"/>
        </w:object>
      </w:r>
      <w:r w:rsidR="00EB2008">
        <w:t xml:space="preserve"> </w:t>
      </w:r>
      <w:r>
        <w:t>is the osmotic pressure, given by</w:t>
      </w:r>
    </w:p>
    <w:p w14:paraId="03D9756D" w14:textId="45C9E52A" w:rsidR="000748EF" w:rsidRDefault="000748EF" w:rsidP="000748EF">
      <w:pPr>
        <w:pStyle w:val="MTDisplayEquation"/>
      </w:pPr>
      <w:r>
        <w:tab/>
      </w:r>
      <w:r w:rsidR="00905817" w:rsidRPr="00905817">
        <w:rPr>
          <w:position w:val="-16"/>
        </w:rPr>
        <w:object w:dxaOrig="1540" w:dyaOrig="440" w14:anchorId="33A65255">
          <v:shape id="_x0000_i2240" type="#_x0000_t75" style="width:77pt;height:22.1pt" o:ole="">
            <v:imagedata r:id="rId2447" o:title=""/>
          </v:shape>
          <o:OLEObject Type="Embed" ProgID="Equation.DSMT4" ShapeID="_x0000_i2240" DrawAspect="Content" ObjectID="_1366280819" r:id="rId244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39" w:author="Gerard" w:date="2015-05-06T12:49:00Z">
          <w:r w:rsidR="00E3755C">
            <w:rPr>
              <w:noProof/>
            </w:rPr>
            <w:instrText>40</w:instrText>
          </w:r>
        </w:ins>
        <w:del w:id="1840" w:author="Gerard" w:date="2014-08-27T22:18:00Z">
          <w:r w:rsidR="00567B45" w:rsidDel="00195BE3">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7pt;height:12.85pt" o:ole="">
            <v:imagedata r:id="rId2449" o:title=""/>
          </v:shape>
          <o:OLEObject Type="Embed" ProgID="Equation.DSMT4" ShapeID="_x0000_i2241" DrawAspect="Content" ObjectID="_1366280820" r:id="rId2450"/>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42" type="#_x0000_t75" style="width:81.25pt;height:36.35pt" o:ole="">
            <v:imagedata r:id="rId2451" o:title=""/>
          </v:shape>
          <o:OLEObject Type="Embed" ProgID="Equation.DSMT4" ShapeID="_x0000_i2242" DrawAspect="Content" ObjectID="_1366280821" r:id="rId245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41" w:author="Gerard" w:date="2015-05-06T12:49:00Z">
          <w:r w:rsidR="00E3755C">
            <w:rPr>
              <w:noProof/>
            </w:rPr>
            <w:instrText>41</w:instrText>
          </w:r>
        </w:ins>
        <w:del w:id="1842" w:author="Gerard" w:date="2014-08-27T22:18:00Z">
          <w:r w:rsidR="00567B45" w:rsidDel="00195BE3">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43" type="#_x0000_t75" style="width:12.1pt;height:12.85pt" o:ole="">
            <v:imagedata r:id="rId2453" o:title=""/>
          </v:shape>
          <o:OLEObject Type="Embed" ProgID="Equation.DSMT4" ShapeID="_x0000_i2243" DrawAspect="Content" ObjectID="_1366280822" r:id="rId2454"/>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pt;height:14.25pt" o:ole="">
            <v:imagedata r:id="rId2455" o:title=""/>
          </v:shape>
          <o:OLEObject Type="Embed" ProgID="Equation.DSMT4" ShapeID="_x0000_i2244" DrawAspect="Content" ObjectID="_1366280823" r:id="rId2456"/>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95pt;height:37.8pt" o:ole="">
            <v:imagedata r:id="rId2457" o:title=""/>
          </v:shape>
          <o:OLEObject Type="Embed" ProgID="Equation.DSMT4" ShapeID="_x0000_i2245" DrawAspect="Content" ObjectID="_1366280824" r:id="rId2458"/>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43" w:author="Gerard" w:date="2015-05-06T12:49:00Z">
          <w:r w:rsidR="00E3755C">
            <w:rPr>
              <w:noProof/>
            </w:rPr>
            <w:instrText>42</w:instrText>
          </w:r>
        </w:ins>
        <w:del w:id="1844" w:author="Gerard" w:date="2014-08-27T22:18:00Z">
          <w:r w:rsidR="00567B45" w:rsidDel="00195BE3">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845" w:name="_Toc289032582"/>
      <w:r>
        <w:t>Nearly-Incompressible Materials</w:t>
      </w:r>
      <w:bookmarkEnd w:id="1845"/>
    </w:p>
    <w:p w14:paraId="769937C5" w14:textId="77777777" w:rsidR="008C7882" w:rsidRDefault="008C7882" w:rsidP="008F4203">
      <w:pPr>
        <w:pStyle w:val="Heading3"/>
      </w:pPr>
      <w:bookmarkStart w:id="1846" w:name="_Toc289032583"/>
      <w:r>
        <w:t>Mooney-Rivlin Hyperelasticity</w:t>
      </w:r>
      <w:bookmarkEnd w:id="1846"/>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46" type="#_x0000_t75" style="width:190.35pt;height:30.65pt" o:ole="">
            <v:imagedata r:id="rId2459" o:title=""/>
          </v:shape>
          <o:OLEObject Type="Embed" ProgID="Equation.DSMT4" ShapeID="_x0000_i2246" DrawAspect="Content" ObjectID="_1366280825" r:id="rId246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47" w:author="Gerard" w:date="2015-05-06T12:49:00Z">
          <w:r w:rsidR="00E3755C">
            <w:rPr>
              <w:noProof/>
            </w:rPr>
            <w:instrText>43</w:instrText>
          </w:r>
        </w:ins>
        <w:del w:id="1848" w:author="Gerard" w:date="2014-08-27T22:18:00Z">
          <w:r w:rsidR="00567B45" w:rsidDel="00195BE3">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7pt;height:19.25pt" o:ole="">
            <v:imagedata r:id="rId2461" o:title=""/>
          </v:shape>
          <o:OLEObject Type="Embed" ProgID="Equation.DSMT4" ShapeID="_x0000_i2247" DrawAspect="Content" ObjectID="_1366280826" r:id="rId2462"/>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1pt;height:19.25pt" o:ole="">
            <v:imagedata r:id="rId2463" o:title=""/>
          </v:shape>
          <o:OLEObject Type="Embed" ProgID="Equation.DSMT4" ShapeID="_x0000_i2248" DrawAspect="Content" ObjectID="_1366280827" r:id="rId2464"/>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7pt;height:19.25pt" o:ole="">
            <v:imagedata r:id="rId2465" o:title=""/>
          </v:shape>
          <o:OLEObject Type="Embed" ProgID="Equation.DSMT4" ShapeID="_x0000_i2249" DrawAspect="Content" ObjectID="_1366280828" r:id="rId2466"/>
        </w:object>
      </w:r>
      <w:r w:rsidR="009773FE">
        <w:t xml:space="preserve"> </w:t>
      </w:r>
      <w:r w:rsidR="008C7882">
        <w:t xml:space="preserve">and </w:t>
      </w:r>
      <w:r w:rsidR="00905817" w:rsidRPr="00905817">
        <w:rPr>
          <w:position w:val="-12"/>
        </w:rPr>
        <w:object w:dxaOrig="260" w:dyaOrig="380" w14:anchorId="4BFB450A">
          <v:shape id="_x0000_i2250" type="#_x0000_t75" style="width:12.85pt;height:19.25pt" o:ole="">
            <v:imagedata r:id="rId2467" o:title=""/>
          </v:shape>
          <o:OLEObject Type="Embed" ProgID="Equation.DSMT4" ShapeID="_x0000_i2250" DrawAspect="Content" ObjectID="_1366280829" r:id="rId2468"/>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35pt;height:15.7pt" o:ole="">
            <v:imagedata r:id="rId2469" o:title=""/>
          </v:shape>
          <o:OLEObject Type="Embed" ProgID="Equation.DSMT4" ShapeID="_x0000_i2251" DrawAspect="Content" ObjectID="_1366280830" r:id="rId2470"/>
        </w:object>
      </w:r>
      <w:r w:rsidR="008C7882">
        <w:t xml:space="preserve">, where </w:t>
      </w:r>
      <w:r w:rsidR="00905817" w:rsidRPr="00905817">
        <w:rPr>
          <w:position w:val="-6"/>
        </w:rPr>
        <w:object w:dxaOrig="1140" w:dyaOrig="300" w14:anchorId="63B0CC03">
          <v:shape id="_x0000_i2252" type="#_x0000_t75" style="width:57.05pt;height:14.95pt" o:ole="">
            <v:imagedata r:id="rId2471" o:title=""/>
          </v:shape>
          <o:OLEObject Type="Embed" ProgID="Equation.DSMT4" ShapeID="_x0000_i2252" DrawAspect="Content" ObjectID="_1366280831" r:id="rId2472"/>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2pt;height:19.25pt" o:ole="">
            <v:imagedata r:id="rId2473" o:title=""/>
          </v:shape>
          <o:OLEObject Type="Embed" ProgID="Equation.DSMT4" ShapeID="_x0000_i2253" DrawAspect="Content" ObjectID="_1366280832" r:id="rId2474"/>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0.65pt;height:19.25pt" o:ole="">
            <v:imagedata r:id="rId2475" o:title=""/>
          </v:shape>
          <o:OLEObject Type="Embed" ProgID="Equation.DSMT4" ShapeID="_x0000_i2254" DrawAspect="Content" ObjectID="_1366280833" r:id="rId2476"/>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25pt;height:34.2pt" o:ole="">
            <v:imagedata r:id="rId2477" o:title=""/>
          </v:shape>
          <o:OLEObject Type="Embed" ProgID="Equation.DSMT4" ShapeID="_x0000_i2255" DrawAspect="Content" ObjectID="_1366280834" r:id="rId247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49" w:author="Gerard" w:date="2015-05-06T12:49:00Z">
          <w:r w:rsidR="00E3755C">
            <w:rPr>
              <w:noProof/>
            </w:rPr>
            <w:instrText>44</w:instrText>
          </w:r>
        </w:ins>
        <w:del w:id="1850" w:author="Gerard" w:date="2014-08-27T22:18:00Z">
          <w:r w:rsidR="00567B45" w:rsidDel="00195BE3">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0.95pt;height:30.65pt" o:ole="">
            <v:imagedata r:id="rId2479" o:title=""/>
          </v:shape>
          <o:OLEObject Type="Embed" ProgID="Equation.DSMT4" ShapeID="_x0000_i2256" DrawAspect="Content" ObjectID="_1366280835" r:id="rId248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51" w:author="Gerard" w:date="2015-05-06T12:49:00Z">
          <w:r w:rsidR="00E3755C">
            <w:rPr>
              <w:noProof/>
            </w:rPr>
            <w:instrText>45</w:instrText>
          </w:r>
        </w:ins>
        <w:del w:id="1852" w:author="Gerard" w:date="2014-08-27T22:18:00Z">
          <w:r w:rsidR="00567B45" w:rsidDel="00195BE3">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lastRenderedPageBreak/>
        <w:tab/>
      </w:r>
      <w:r w:rsidR="00905817" w:rsidRPr="00905817">
        <w:rPr>
          <w:position w:val="-62"/>
        </w:rPr>
        <w:object w:dxaOrig="5679" w:dyaOrig="1359" w14:anchorId="6D78D00E">
          <v:shape id="_x0000_i2257" type="#_x0000_t75" style="width:283.7pt;height:67.7pt" o:ole="">
            <v:imagedata r:id="rId2481" o:title=""/>
          </v:shape>
          <o:OLEObject Type="Embed" ProgID="Equation.DSMT4" ShapeID="_x0000_i2257" DrawAspect="Content" ObjectID="_1366280836" r:id="rId248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53" w:author="Gerard" w:date="2015-05-06T12:49:00Z">
          <w:r w:rsidR="00E3755C">
            <w:rPr>
              <w:noProof/>
            </w:rPr>
            <w:instrText>46</w:instrText>
          </w:r>
        </w:ins>
        <w:del w:id="1854" w:author="Gerard" w:date="2014-08-27T22:18:00Z">
          <w:r w:rsidR="00567B45" w:rsidDel="00195BE3">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153375">
        <w:fldChar w:fldCharType="begin"/>
      </w:r>
      <w:r w:rsidR="00153375">
        <w:instrText xml:space="preserve"> HYPERLINK \l "_ENREF_31" \o "Simo, 1991 #11" </w:instrText>
      </w:r>
      <w:ins w:id="1855" w:author="Gerard" w:date="2015-05-06T12:49:00Z"/>
      <w:r w:rsidR="00153375">
        <w:fldChar w:fldCharType="separate"/>
      </w:r>
      <w:r w:rsidR="00214E15">
        <w:rPr>
          <w:noProof/>
        </w:rPr>
        <w:t>31</w:t>
      </w:r>
      <w:r w:rsidR="00153375">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856" w:name="_Toc289032584"/>
      <w:commentRangeStart w:id="1857"/>
      <w:r>
        <w:t>Ogden Hyperelastic</w:t>
      </w:r>
      <w:commentRangeEnd w:id="1857"/>
      <w:r w:rsidR="00FB3B8D">
        <w:rPr>
          <w:rStyle w:val="CommentReference"/>
          <w:rFonts w:cs="Times New Roman"/>
          <w:b w:val="0"/>
          <w:bCs w:val="0"/>
        </w:rPr>
        <w:commentReference w:id="1857"/>
      </w:r>
      <w:bookmarkEnd w:id="1856"/>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58" type="#_x0000_t75" style="width:253.05pt;height:34.95pt" o:ole="">
            <v:imagedata r:id="rId2483" o:title=""/>
          </v:shape>
          <o:OLEObject Type="Embed" ProgID="Equation.DSMT4" ShapeID="_x0000_i2258" DrawAspect="Content" ObjectID="_1366280837" r:id="rId24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58" w:author="Gerard" w:date="2015-05-06T12:49:00Z">
          <w:r w:rsidR="00E3755C">
            <w:rPr>
              <w:noProof/>
            </w:rPr>
            <w:instrText>47</w:instrText>
          </w:r>
        </w:ins>
        <w:del w:id="1859" w:author="Gerard" w:date="2014-08-27T22:18:00Z">
          <w:r w:rsidR="00567B45" w:rsidDel="00195BE3">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1pt;height:19.95pt" o:ole="">
            <v:imagedata r:id="rId2485" o:title=""/>
          </v:shape>
          <o:OLEObject Type="Embed" ProgID="Equation.DSMT4" ShapeID="_x0000_i2259" DrawAspect="Content" ObjectID="_1366280838" r:id="rId2486"/>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7pt;height:19.25pt" o:ole="">
            <v:imagedata r:id="rId2487" o:title=""/>
          </v:shape>
          <o:OLEObject Type="Embed" ProgID="Equation.DSMT4" ShapeID="_x0000_i2260" DrawAspect="Content" ObjectID="_1366280839" r:id="rId2488"/>
        </w:object>
      </w:r>
      <w:r w:rsidR="00C2754B">
        <w:t xml:space="preserve"> </w:t>
      </w:r>
      <w:r>
        <w:t xml:space="preserve">and </w:t>
      </w:r>
      <w:r w:rsidR="00905817" w:rsidRPr="00905817">
        <w:rPr>
          <w:position w:val="-12"/>
        </w:rPr>
        <w:object w:dxaOrig="279" w:dyaOrig="360" w14:anchorId="596CCB2C">
          <v:shape id="_x0000_i2261" type="#_x0000_t75" style="width:14.25pt;height:19.25pt" o:ole="">
            <v:imagedata r:id="rId2489" o:title=""/>
          </v:shape>
          <o:OLEObject Type="Embed" ProgID="Equation.DSMT4" ShapeID="_x0000_i2261" DrawAspect="Content" ObjectID="_1366280840" r:id="rId2490"/>
        </w:object>
      </w:r>
      <w:r>
        <w:t xml:space="preserve"> are material parameters. The term </w:t>
      </w:r>
      <w:r w:rsidR="00905817" w:rsidRPr="00905817">
        <w:rPr>
          <w:position w:val="-14"/>
        </w:rPr>
        <w:object w:dxaOrig="620" w:dyaOrig="400" w14:anchorId="48AD0EDF">
          <v:shape id="_x0000_i2262" type="#_x0000_t75" style="width:30.65pt;height:19.95pt" o:ole="">
            <v:imagedata r:id="rId2491" o:title=""/>
          </v:shape>
          <o:OLEObject Type="Embed" ProgID="Equation.DSMT4" ShapeID="_x0000_i2262" DrawAspect="Content" ObjectID="_1366280841" r:id="rId2492"/>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7pt;height:19.25pt" o:ole="">
            <v:imagedata r:id="rId2493" o:title=""/>
          </v:shape>
          <o:OLEObject Type="Embed" ProgID="Equation.DSMT4" ShapeID="_x0000_i2263" DrawAspect="Content" ObjectID="_1366280842" r:id="rId2494"/>
        </w:object>
      </w:r>
      <w:r w:rsidR="00C2754B">
        <w:t xml:space="preserve"> </w:t>
      </w:r>
      <w:r>
        <w:t xml:space="preserve">and </w:t>
      </w:r>
      <w:r w:rsidR="00905817" w:rsidRPr="00905817">
        <w:rPr>
          <w:position w:val="-12"/>
        </w:rPr>
        <w:object w:dxaOrig="279" w:dyaOrig="360" w14:anchorId="7DBA1D57">
          <v:shape id="_x0000_i2264" type="#_x0000_t75" style="width:14.25pt;height:19.25pt" o:ole="">
            <v:imagedata r:id="rId2495" o:title=""/>
          </v:shape>
          <o:OLEObject Type="Embed" ProgID="Equation.DSMT4" ShapeID="_x0000_i2264" DrawAspect="Content" ObjectID="_1366280843" r:id="rId2496"/>
        </w:object>
      </w:r>
      <w:r>
        <w:t>.</w:t>
      </w:r>
    </w:p>
    <w:p w14:paraId="310948CB" w14:textId="77777777" w:rsidR="008C7882" w:rsidRDefault="008C7882" w:rsidP="008F4203">
      <w:pPr>
        <w:pStyle w:val="Heading3"/>
      </w:pPr>
      <w:bookmarkStart w:id="1860" w:name="_Toc302481274"/>
      <w:bookmarkStart w:id="1861" w:name="_Toc302490328"/>
      <w:bookmarkStart w:id="1862" w:name="_Toc302491862"/>
      <w:bookmarkStart w:id="1863" w:name="_Toc302492231"/>
      <w:bookmarkStart w:id="1864" w:name="_Toc289032585"/>
      <w:bookmarkEnd w:id="1860"/>
      <w:bookmarkEnd w:id="1861"/>
      <w:bookmarkEnd w:id="1862"/>
      <w:bookmarkEnd w:id="1863"/>
      <w:r>
        <w:t>Veronda-Westmann Hyperelasticity</w:t>
      </w:r>
      <w:bookmarkEnd w:id="1864"/>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65" type="#_x0000_t75" style="width:211.7pt;height:30.65pt" o:ole="">
            <v:imagedata r:id="rId2497" o:title=""/>
          </v:shape>
          <o:OLEObject Type="Embed" ProgID="Equation.DSMT4" ShapeID="_x0000_i2265" DrawAspect="Content" ObjectID="_1366280844" r:id="rId249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65" w:author="Gerard" w:date="2015-05-06T12:49:00Z">
          <w:r w:rsidR="00E3755C">
            <w:rPr>
              <w:noProof/>
            </w:rPr>
            <w:instrText>48</w:instrText>
          </w:r>
        </w:ins>
        <w:del w:id="1866" w:author="Gerard" w:date="2014-08-27T22:18:00Z">
          <w:r w:rsidR="00567B45" w:rsidDel="00195BE3">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pt;height:10.7pt" o:ole="">
            <v:imagedata r:id="rId2499" o:title=""/>
          </v:shape>
          <o:OLEObject Type="Embed" ProgID="Equation.DSMT4" ShapeID="_x0000_i2266" DrawAspect="Content" ObjectID="_1366280845" r:id="rId2500"/>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67" type="#_x0000_t75" style="width:72.7pt;height:19.25pt" o:ole="">
            <v:imagedata r:id="rId2501" o:title=""/>
          </v:shape>
          <o:OLEObject Type="Embed" ProgID="Equation.DSMT4" ShapeID="_x0000_i2267" DrawAspect="Content" ObjectID="_1366280846" r:id="rId250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67" w:author="Gerard" w:date="2015-05-06T12:49:00Z">
          <w:r w:rsidR="00E3755C">
            <w:rPr>
              <w:noProof/>
            </w:rPr>
            <w:instrText>49</w:instrText>
          </w:r>
        </w:ins>
        <w:del w:id="1868" w:author="Gerard" w:date="2014-08-27T22:18:00Z">
          <w:r w:rsidR="00567B45" w:rsidDel="00195BE3">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68" type="#_x0000_t75" style="width:141.15pt;height:30.65pt" o:ole="">
            <v:imagedata r:id="rId2503" o:title=""/>
          </v:shape>
          <o:OLEObject Type="Embed" ProgID="Equation.DSMT4" ShapeID="_x0000_i2268" DrawAspect="Content" ObjectID="_1366280847" r:id="rId250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69" w:author="Gerard" w:date="2015-05-06T12:49:00Z">
          <w:r w:rsidR="00E3755C">
            <w:rPr>
              <w:noProof/>
            </w:rPr>
            <w:instrText>50</w:instrText>
          </w:r>
        </w:ins>
        <w:del w:id="1870" w:author="Gerard" w:date="2014-08-27T22:18:00Z">
          <w:r w:rsidR="00567B45" w:rsidDel="00195BE3">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69" type="#_x0000_t75" style="width:82pt;height:19.95pt" o:ole="">
            <v:imagedata r:id="rId2505" o:title=""/>
          </v:shape>
          <o:OLEObject Type="Embed" ProgID="Equation.DSMT4" ShapeID="_x0000_i2269" DrawAspect="Content" ObjectID="_1366280848" r:id="rId2506"/>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71" w:author="Gerard" w:date="2015-05-06T12:49:00Z">
          <w:r w:rsidR="00E3755C">
            <w:rPr>
              <w:noProof/>
            </w:rPr>
            <w:instrText>51</w:instrText>
          </w:r>
        </w:ins>
        <w:del w:id="1872" w:author="Gerard" w:date="2014-08-27T22:18:00Z">
          <w:r w:rsidR="00567B45" w:rsidDel="00195BE3">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0" type="#_x0000_t75" style="width:62pt;height:30.65pt" o:ole="">
            <v:imagedata r:id="rId2507" o:title=""/>
          </v:shape>
          <o:OLEObject Type="Embed" ProgID="Equation.DSMT4" ShapeID="_x0000_i2270" DrawAspect="Content" ObjectID="_1366280849" r:id="rId2508"/>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73" w:author="Gerard" w:date="2015-05-06T12:49:00Z">
          <w:r w:rsidR="00E3755C">
            <w:rPr>
              <w:noProof/>
            </w:rPr>
            <w:instrText>52</w:instrText>
          </w:r>
        </w:ins>
        <w:del w:id="1874" w:author="Gerard" w:date="2014-08-27T22:18:00Z">
          <w:r w:rsidR="00567B45" w:rsidDel="00195BE3">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153375">
        <w:fldChar w:fldCharType="begin"/>
      </w:r>
      <w:r w:rsidR="00153375">
        <w:instrText xml:space="preserve"> HYPERLINK \l "_ENREF_37" \o "Veronda, 1970 #23" </w:instrText>
      </w:r>
      <w:ins w:id="1875" w:author="Gerard" w:date="2015-05-06T12:49:00Z"/>
      <w:r w:rsidR="00153375">
        <w:fldChar w:fldCharType="separate"/>
      </w:r>
      <w:r w:rsidR="00214E15">
        <w:rPr>
          <w:noProof/>
        </w:rPr>
        <w:t>37</w:t>
      </w:r>
      <w:r w:rsidR="00153375">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876" w:name="_Toc289032586"/>
      <w:commentRangeStart w:id="1877"/>
      <w:r>
        <w:t>Arruda-Boyce Hyperelasticity</w:t>
      </w:r>
      <w:commentRangeEnd w:id="1877"/>
      <w:r w:rsidR="00FB3B8D">
        <w:rPr>
          <w:rStyle w:val="CommentReference"/>
          <w:rFonts w:cs="Times New Roman"/>
          <w:b w:val="0"/>
          <w:bCs w:val="0"/>
        </w:rPr>
        <w:commentReference w:id="1877"/>
      </w:r>
      <w:bookmarkEnd w:id="1876"/>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153375">
        <w:fldChar w:fldCharType="begin"/>
      </w:r>
      <w:r w:rsidR="00153375">
        <w:instrText xml:space="preserve"> HYPERLINK \l "_ENREF_38" \o "Arruda, 1993 #36" </w:instrText>
      </w:r>
      <w:ins w:id="1878" w:author="Gerard" w:date="2015-05-06T12:49:00Z"/>
      <w:r w:rsidR="00153375">
        <w:fldChar w:fldCharType="separate"/>
      </w:r>
      <w:r w:rsidR="00214E15">
        <w:rPr>
          <w:noProof/>
        </w:rPr>
        <w:t>38</w:t>
      </w:r>
      <w:r w:rsidR="00153375">
        <w:rPr>
          <w:noProof/>
        </w:rPr>
        <w:fldChar w:fldCharType="end"/>
      </w:r>
      <w:r w:rsidR="00A56950">
        <w:rPr>
          <w:noProof/>
        </w:rPr>
        <w:t>]</w:t>
      </w:r>
      <w:r w:rsidR="00F53B52">
        <w:fldChar w:fldCharType="end"/>
      </w:r>
      <w:r>
        <w:t xml:space="preserve">. Their main motivation was to develop a model that accurately captures the behavior of rubbers in different </w:t>
      </w:r>
      <w:r>
        <w:lastRenderedPageBreak/>
        <w:t>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25pt;height:14.25pt" o:ole="">
            <v:imagedata r:id="rId2509" o:title=""/>
          </v:shape>
          <o:OLEObject Type="Embed" ProgID="Equation.DSMT4" ShapeID="_x0000_i2271" DrawAspect="Content" ObjectID="_1366280850" r:id="rId2510"/>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7.15pt;height:14.25pt" o:ole="">
            <v:imagedata r:id="rId2511" o:title=""/>
          </v:shape>
          <o:OLEObject Type="Embed" ProgID="Equation.DSMT4" ShapeID="_x0000_i2272" DrawAspect="Content" ObjectID="_1366280851" r:id="rId2512"/>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25pt;height:14.25pt" o:ole="">
            <v:imagedata r:id="rId2513" o:title=""/>
          </v:shape>
          <o:OLEObject Type="Embed" ProgID="Equation.DSMT4" ShapeID="_x0000_i2273" DrawAspect="Content" ObjectID="_1366280852" r:id="rId2514"/>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25pt;height:19.25pt" o:ole="">
            <v:imagedata r:id="rId2515" o:title=""/>
          </v:shape>
          <o:OLEObject Type="Embed" ProgID="Equation.DSMT4" ShapeID="_x0000_i2274" DrawAspect="Content" ObjectID="_1366280853" r:id="rId2516"/>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35pt;height:19.95pt" o:ole="">
            <v:imagedata r:id="rId2517" o:title=""/>
          </v:shape>
          <o:OLEObject Type="Embed" ProgID="Equation.DSMT4" ShapeID="_x0000_i2275" DrawAspect="Content" ObjectID="_1366280854" r:id="rId2518"/>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tab/>
      </w:r>
      <w:r w:rsidR="00905817" w:rsidRPr="00905817">
        <w:rPr>
          <w:position w:val="-28"/>
        </w:rPr>
        <w:object w:dxaOrig="2980" w:dyaOrig="680" w14:anchorId="62EAC367">
          <v:shape id="_x0000_i2276" type="#_x0000_t75" style="width:149pt;height:34.2pt" o:ole="">
            <v:imagedata r:id="rId2519" o:title=""/>
          </v:shape>
          <o:OLEObject Type="Embed" ProgID="Equation.DSMT4" ShapeID="_x0000_i2276" DrawAspect="Content" ObjectID="_1366280855" r:id="rId252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79" w:author="Gerard" w:date="2015-05-06T12:49:00Z">
          <w:r w:rsidR="00E3755C">
            <w:rPr>
              <w:noProof/>
            </w:rPr>
            <w:instrText>53</w:instrText>
          </w:r>
        </w:ins>
        <w:del w:id="1880" w:author="Gerard" w:date="2014-08-27T22:18:00Z">
          <w:r w:rsidR="00567B45" w:rsidDel="00195BE3">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77" type="#_x0000_t75" style="width:12.1pt;height:12.85pt" o:ole="">
            <v:imagedata r:id="rId2521" o:title=""/>
          </v:shape>
          <o:OLEObject Type="Embed" ProgID="Equation.DSMT4" ShapeID="_x0000_i2277" DrawAspect="Content" ObjectID="_1366280856" r:id="rId2522"/>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85pt;height:19.25pt" o:ole="">
            <v:imagedata r:id="rId2523" o:title=""/>
          </v:shape>
          <o:OLEObject Type="Embed" ProgID="Equation.DSMT4" ShapeID="_x0000_i2278" DrawAspect="Content" ObjectID="_1366280857" r:id="rId2524"/>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79" type="#_x0000_t75" style="width:298pt;height:30.65pt" o:ole="">
            <v:imagedata r:id="rId2525" o:title=""/>
          </v:shape>
          <o:OLEObject Type="Embed" ProgID="Equation.DSMT4" ShapeID="_x0000_i2279" DrawAspect="Content" ObjectID="_1366280858" r:id="rId252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81" w:author="Gerard" w:date="2015-05-06T12:49:00Z">
          <w:r w:rsidR="00E3755C">
            <w:rPr>
              <w:noProof/>
            </w:rPr>
            <w:instrText>54</w:instrText>
          </w:r>
        </w:ins>
        <w:del w:id="1882" w:author="Gerard" w:date="2014-08-27T22:18:00Z">
          <w:r w:rsidR="00567B45" w:rsidDel="00195BE3">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0" type="#_x0000_t75" style="width:210.3pt;height:34.2pt" o:ole="">
            <v:imagedata r:id="rId2527" o:title=""/>
          </v:shape>
          <o:OLEObject Type="Embed" ProgID="Equation.DSMT4" ShapeID="_x0000_i2280" DrawAspect="Content" ObjectID="_1366280859" r:id="rId252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83" w:author="Gerard" w:date="2015-05-06T12:49:00Z">
          <w:r w:rsidR="00E3755C">
            <w:rPr>
              <w:noProof/>
            </w:rPr>
            <w:instrText>55</w:instrText>
          </w:r>
        </w:ins>
        <w:del w:id="1884" w:author="Gerard" w:date="2014-08-27T22:18:00Z">
          <w:r w:rsidR="00567B45" w:rsidDel="00195BE3">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81" type="#_x0000_t75" style="width:129.75pt;height:39.9pt" o:ole="">
            <v:imagedata r:id="rId2529" o:title=""/>
          </v:shape>
          <o:OLEObject Type="Embed" ProgID="Equation.DSMT4" ShapeID="_x0000_i2281" DrawAspect="Content" ObjectID="_1366280860" r:id="rId253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85" w:author="Gerard" w:date="2015-05-06T12:49:00Z">
          <w:r w:rsidR="00E3755C">
            <w:rPr>
              <w:noProof/>
            </w:rPr>
            <w:instrText>56</w:instrText>
          </w:r>
        </w:ins>
        <w:del w:id="1886" w:author="Gerard" w:date="2014-08-27T22:18:00Z">
          <w:r w:rsidR="00567B45" w:rsidDel="00195BE3">
            <w:rPr>
              <w:noProof/>
            </w:rPr>
            <w:delInstrText>50</w:delInstrText>
          </w:r>
        </w:del>
      </w:fldSimple>
      <w:r>
        <w:instrText>)</w:instrText>
      </w:r>
      <w:r>
        <w:fldChar w:fldCharType="end"/>
      </w:r>
    </w:p>
    <w:p w14:paraId="61F4532C" w14:textId="77777777" w:rsidR="008C7882" w:rsidRDefault="008C7882" w:rsidP="008F4203">
      <w:pPr>
        <w:pStyle w:val="Heading3"/>
      </w:pPr>
      <w:bookmarkStart w:id="1887" w:name="_Toc289032587"/>
      <w:commentRangeStart w:id="1888"/>
      <w:r>
        <w:t>Transversely Isotropic Hyperelastic</w:t>
      </w:r>
      <w:commentRangeEnd w:id="1888"/>
      <w:r w:rsidR="00FB3B8D">
        <w:rPr>
          <w:rStyle w:val="CommentReference"/>
          <w:rFonts w:cs="Times New Roman"/>
          <w:b w:val="0"/>
          <w:bCs w:val="0"/>
        </w:rPr>
        <w:commentReference w:id="1888"/>
      </w:r>
      <w:bookmarkEnd w:id="1887"/>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153375">
        <w:fldChar w:fldCharType="begin"/>
      </w:r>
      <w:r w:rsidR="00153375">
        <w:instrText xml:space="preserve"> HYPERLINK \l "_ENREF_5" \o "Weiss, 1996 #14" </w:instrText>
      </w:r>
      <w:ins w:id="1889" w:author="Gerard" w:date="2015-05-06T12:49:00Z"/>
      <w:r w:rsidR="00153375">
        <w:fldChar w:fldCharType="separate"/>
      </w:r>
      <w:r w:rsidR="00214E15">
        <w:rPr>
          <w:noProof/>
        </w:rPr>
        <w:t>5</w:t>
      </w:r>
      <w:r w:rsidR="00153375">
        <w:rPr>
          <w:noProof/>
        </w:rPr>
        <w:fldChar w:fldCharType="end"/>
      </w:r>
      <w:r w:rsidR="00A56950">
        <w:rPr>
          <w:noProof/>
        </w:rPr>
        <w:t xml:space="preserve">, </w:t>
      </w:r>
      <w:r w:rsidR="00153375">
        <w:fldChar w:fldCharType="begin"/>
      </w:r>
      <w:r w:rsidR="00153375">
        <w:instrText xml:space="preserve"> HYPERLINK \l "_ENREF_39" \o "Puso, 1998 #9" </w:instrText>
      </w:r>
      <w:ins w:id="1890" w:author="Gerard" w:date="2015-05-06T12:49:00Z"/>
      <w:r w:rsidR="00153375">
        <w:fldChar w:fldCharType="separate"/>
      </w:r>
      <w:r w:rsidR="00214E15">
        <w:rPr>
          <w:noProof/>
        </w:rPr>
        <w:t>39</w:t>
      </w:r>
      <w:r w:rsidR="00153375">
        <w:rPr>
          <w:noProof/>
        </w:rPr>
        <w:fldChar w:fldCharType="end"/>
      </w:r>
      <w:r w:rsidR="00A56950">
        <w:rPr>
          <w:noProof/>
        </w:rPr>
        <w:t xml:space="preserve">, </w:t>
      </w:r>
      <w:r w:rsidR="00153375">
        <w:fldChar w:fldCharType="begin"/>
      </w:r>
      <w:r w:rsidR="00153375">
        <w:instrText xml:space="preserve"> HYPERLINK \l "_ENREF_40" \o "Quapp, 1998 #10" </w:instrText>
      </w:r>
      <w:ins w:id="1891" w:author="Gerard" w:date="2015-05-06T12:49:00Z"/>
      <w:r w:rsidR="00153375">
        <w:fldChar w:fldCharType="separate"/>
      </w:r>
      <w:r w:rsidR="00214E15">
        <w:rPr>
          <w:noProof/>
        </w:rPr>
        <w:t>40</w:t>
      </w:r>
      <w:r w:rsidR="00153375">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82" type="#_x0000_t75" style="width:176.8pt;height:30.65pt" o:ole="">
            <v:imagedata r:id="rId2531" o:title=""/>
          </v:shape>
          <o:OLEObject Type="Embed" ProgID="Equation.DSMT4" ShapeID="_x0000_i2282" DrawAspect="Content" ObjectID="_1366280861" r:id="rId25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92" w:author="Gerard" w:date="2015-05-06T12:49:00Z">
          <w:r w:rsidR="00E3755C">
            <w:rPr>
              <w:noProof/>
            </w:rPr>
            <w:instrText>57</w:instrText>
          </w:r>
        </w:ins>
        <w:del w:id="1893" w:author="Gerard" w:date="2014-08-27T22:18:00Z">
          <w:r w:rsidR="00567B45" w:rsidDel="00195BE3">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7pt;height:19.25pt" o:ole="">
            <v:imagedata r:id="rId2533" o:title=""/>
          </v:shape>
          <o:OLEObject Type="Embed" ProgID="Equation.DSMT4" ShapeID="_x0000_i2283" DrawAspect="Content" ObjectID="_1366280862" r:id="rId2534"/>
        </w:object>
      </w:r>
      <w:r w:rsidR="007B2D9E">
        <w:t xml:space="preserve"> </w:t>
      </w:r>
      <w:r>
        <w:t>and</w:t>
      </w:r>
      <w:r w:rsidR="007B2D9E">
        <w:t xml:space="preserve"> </w:t>
      </w:r>
      <w:r w:rsidR="00905817" w:rsidRPr="00905817">
        <w:rPr>
          <w:position w:val="-12"/>
        </w:rPr>
        <w:object w:dxaOrig="260" w:dyaOrig="380" w14:anchorId="3F6E79CE">
          <v:shape id="_x0000_i2284" type="#_x0000_t75" style="width:12.85pt;height:19.25pt" o:ole="">
            <v:imagedata r:id="rId2535" o:title=""/>
          </v:shape>
          <o:OLEObject Type="Embed" ProgID="Equation.DSMT4" ShapeID="_x0000_i2284" DrawAspect="Content" ObjectID="_1366280863" r:id="rId2536"/>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0.7pt;height:15.7pt" o:ole="">
            <v:imagedata r:id="rId2537" o:title=""/>
          </v:shape>
          <o:OLEObject Type="Embed" ProgID="Equation.DSMT4" ShapeID="_x0000_i2285" DrawAspect="Content" ObjectID="_1366280864" r:id="rId2538"/>
        </w:object>
      </w:r>
      <w:r>
        <w:rPr>
          <w:b/>
        </w:rPr>
        <w:t xml:space="preserve"> </w:t>
      </w:r>
      <w:r>
        <w:t xml:space="preserve">and </w:t>
      </w:r>
      <w:r w:rsidR="00905817" w:rsidRPr="00905817">
        <w:rPr>
          <w:position w:val="-6"/>
        </w:rPr>
        <w:object w:dxaOrig="220" w:dyaOrig="340" w14:anchorId="567944D5">
          <v:shape id="_x0000_i2286" type="#_x0000_t75" style="width:10.7pt;height:17.1pt" o:ole="">
            <v:imagedata r:id="rId2539" o:title=""/>
          </v:shape>
          <o:OLEObject Type="Embed" ProgID="Equation.DSMT4" ShapeID="_x0000_i2286" DrawAspect="Content" ObjectID="_1366280865" r:id="rId2540"/>
        </w:object>
      </w:r>
      <w:r>
        <w:t xml:space="preserve"> is the deviatoric part of the stretch along the fiber direction (</w:t>
      </w:r>
      <w:r w:rsidR="00905817" w:rsidRPr="00905817">
        <w:rPr>
          <w:position w:val="-6"/>
        </w:rPr>
        <w:object w:dxaOrig="1320" w:dyaOrig="340" w14:anchorId="6AC598AD">
          <v:shape id="_x0000_i2287" type="#_x0000_t75" style="width:66.3pt;height:17.1pt" o:ole="">
            <v:imagedata r:id="rId2541" o:title=""/>
          </v:shape>
          <o:OLEObject Type="Embed" ProgID="Equation.DSMT4" ShapeID="_x0000_i2287" DrawAspect="Content" ObjectID="_1366280866" r:id="rId2542"/>
        </w:object>
      </w:r>
      <w:r>
        <w:t xml:space="preserve">, where </w:t>
      </w:r>
      <w:r w:rsidR="00905817" w:rsidRPr="00905817">
        <w:rPr>
          <w:position w:val="-4"/>
        </w:rPr>
        <w:object w:dxaOrig="260" w:dyaOrig="260" w14:anchorId="0A03AA72">
          <v:shape id="_x0000_i2288" type="#_x0000_t75" style="width:12.85pt;height:12.85pt" o:ole="">
            <v:imagedata r:id="rId2543" o:title=""/>
          </v:shape>
          <o:OLEObject Type="Embed" ProgID="Equation.DSMT4" ShapeID="_x0000_i2288" DrawAspect="Content" ObjectID="_1366280867" r:id="rId2544"/>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2.85pt;height:19.25pt" o:ole="">
            <v:imagedata r:id="rId2545" o:title=""/>
          </v:shape>
          <o:OLEObject Type="Embed" ProgID="Equation.DSMT4" ShapeID="_x0000_i2289" DrawAspect="Content" ObjectID="_1366280868" r:id="rId2546"/>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25pt;height:19.25pt" o:ole="">
            <v:imagedata r:id="rId2547" o:title=""/>
          </v:shape>
          <o:OLEObject Type="Embed" ProgID="Equation.DSMT4" ShapeID="_x0000_i2290" DrawAspect="Content" ObjectID="_1366280869" r:id="rId2548"/>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291" type="#_x0000_t75" style="width:183.2pt;height:96.95pt" o:ole="">
            <v:imagedata r:id="rId2549" o:title=""/>
          </v:shape>
          <o:OLEObject Type="Embed" ProgID="Equation.DSMT4" ShapeID="_x0000_i2291" DrawAspect="Content" ObjectID="_1366280870" r:id="rId255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894" w:author="Gerard" w:date="2015-05-06T12:49:00Z">
          <w:r w:rsidR="00E3755C">
            <w:rPr>
              <w:noProof/>
            </w:rPr>
            <w:instrText>58</w:instrText>
          </w:r>
        </w:ins>
        <w:del w:id="1895" w:author="Gerard" w:date="2014-08-27T22:18:00Z">
          <w:r w:rsidR="00567B45" w:rsidDel="00195BE3">
            <w:rPr>
              <w:noProof/>
            </w:rPr>
            <w:delInstrText>52</w:delInstrText>
          </w:r>
        </w:del>
      </w:fldSimple>
      <w:r>
        <w:instrText>)</w:instrText>
      </w:r>
      <w:r>
        <w:fldChar w:fldCharType="end"/>
      </w:r>
    </w:p>
    <w:p w14:paraId="4D97F868" w14:textId="0D3376F2" w:rsidR="008C7882" w:rsidRDefault="008C7882" w:rsidP="008C7882">
      <w:r>
        <w:lastRenderedPageBreak/>
        <w:t xml:space="preserve">Here, </w:t>
      </w:r>
      <w:r w:rsidR="00905817" w:rsidRPr="00905817">
        <w:rPr>
          <w:position w:val="-12"/>
        </w:rPr>
        <w:object w:dxaOrig="300" w:dyaOrig="360" w14:anchorId="45DE3A80">
          <v:shape id="_x0000_i2292" type="#_x0000_t75" style="width:14.95pt;height:19.25pt" o:ole="">
            <v:imagedata r:id="rId2551" o:title=""/>
          </v:shape>
          <o:OLEObject Type="Embed" ProgID="Equation.DSMT4" ShapeID="_x0000_i2292" DrawAspect="Content" ObjectID="_1366280871" r:id="rId2552"/>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95pt;height:19.25pt" o:ole="">
            <v:imagedata r:id="rId2553" o:title=""/>
          </v:shape>
          <o:OLEObject Type="Embed" ProgID="Equation.DSMT4" ShapeID="_x0000_i2293" DrawAspect="Content" ObjectID="_1366280872" r:id="rId2554"/>
        </w:object>
      </w:r>
      <w:r w:rsidR="007B2D9E">
        <w:t xml:space="preserve"> </w:t>
      </w:r>
      <w:r>
        <w:t xml:space="preserve">scales the exponential stresses, </w:t>
      </w:r>
      <w:r w:rsidR="00905817" w:rsidRPr="00905817">
        <w:rPr>
          <w:position w:val="-12"/>
        </w:rPr>
        <w:object w:dxaOrig="300" w:dyaOrig="360" w14:anchorId="0B8CA144">
          <v:shape id="_x0000_i2294" type="#_x0000_t75" style="width:14.95pt;height:19.25pt" o:ole="">
            <v:imagedata r:id="rId2555" o:title=""/>
          </v:shape>
          <o:OLEObject Type="Embed" ProgID="Equation.DSMT4" ShapeID="_x0000_i2294" DrawAspect="Content" ObjectID="_1366280873" r:id="rId2556"/>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95pt;height:19.25pt" o:ole="">
            <v:imagedata r:id="rId2557" o:title=""/>
          </v:shape>
          <o:OLEObject Type="Embed" ProgID="Equation.DSMT4" ShapeID="_x0000_i2295" DrawAspect="Content" ObjectID="_1366280874" r:id="rId2558"/>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95pt;height:19.25pt" o:ole="">
            <v:imagedata r:id="rId2559" o:title=""/>
          </v:shape>
          <o:OLEObject Type="Embed" ProgID="Equation.DSMT4" ShapeID="_x0000_i2296" DrawAspect="Content" ObjectID="_1366280875" r:id="rId2560"/>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97" type="#_x0000_t75" style="width:14.95pt;height:19.25pt" o:ole="">
            <v:imagedata r:id="rId2561" o:title=""/>
          </v:shape>
          <o:OLEObject Type="Embed" ProgID="Equation.DSMT4" ShapeID="_x0000_i2297" DrawAspect="Content" ObjectID="_1366280876" r:id="rId2562"/>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153375">
        <w:fldChar w:fldCharType="begin"/>
      </w:r>
      <w:r w:rsidR="00153375">
        <w:instrText xml:space="preserve"> HYPERLINK \l "_ENREF_31" \o "Simo, 1991 #11" </w:instrText>
      </w:r>
      <w:ins w:id="1896" w:author="Gerard" w:date="2015-05-06T12:49:00Z"/>
      <w:r w:rsidR="00153375">
        <w:fldChar w:fldCharType="separate"/>
      </w:r>
      <w:r w:rsidR="00214E15">
        <w:rPr>
          <w:noProof/>
        </w:rPr>
        <w:t>31</w:t>
      </w:r>
      <w:r w:rsidR="00153375">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897" w:name="_Toc289032588"/>
      <w:r>
        <w:t>Ellipsoidal Fiber Distribution</w:t>
      </w:r>
      <w:bookmarkEnd w:id="189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153375">
        <w:fldChar w:fldCharType="begin"/>
      </w:r>
      <w:r w:rsidR="00153375">
        <w:instrText xml:space="preserve"> HYPERLINK \l "_ENREF_35" \o "Ateshian, 2009 #46" </w:instrText>
      </w:r>
      <w:ins w:id="1898" w:author="Gerard" w:date="2015-05-06T12:49:00Z"/>
      <w:r w:rsidR="00153375">
        <w:fldChar w:fldCharType="separate"/>
      </w:r>
      <w:r w:rsidR="00214E15">
        <w:rPr>
          <w:noProof/>
        </w:rPr>
        <w:t>35</w:t>
      </w:r>
      <w:r w:rsidR="00153375">
        <w:rPr>
          <w:noProof/>
        </w:rPr>
        <w:fldChar w:fldCharType="end"/>
      </w:r>
      <w:r w:rsidR="00A56950">
        <w:rPr>
          <w:noProof/>
        </w:rPr>
        <w:t xml:space="preserve">, </w:t>
      </w:r>
      <w:r w:rsidR="00153375">
        <w:fldChar w:fldCharType="begin"/>
      </w:r>
      <w:r w:rsidR="00153375">
        <w:instrText xml:space="preserve"> HYPERLINK \l "_ENREF_41" \o "Ateshian, 2007 #47" </w:instrText>
      </w:r>
      <w:ins w:id="1899" w:author="Gerard" w:date="2015-05-06T12:49:00Z"/>
      <w:r w:rsidR="00153375">
        <w:fldChar w:fldCharType="separate"/>
      </w:r>
      <w:r w:rsidR="00214E15">
        <w:rPr>
          <w:noProof/>
        </w:rPr>
        <w:t>41</w:t>
      </w:r>
      <w:r w:rsidR="00153375">
        <w:rPr>
          <w:noProof/>
        </w:rPr>
        <w:fldChar w:fldCharType="end"/>
      </w:r>
      <w:r w:rsidR="00A56950">
        <w:rPr>
          <w:noProof/>
        </w:rPr>
        <w:t xml:space="preserve">, </w:t>
      </w:r>
      <w:r w:rsidR="00153375">
        <w:fldChar w:fldCharType="begin"/>
      </w:r>
      <w:r w:rsidR="00153375">
        <w:instrText xml:space="preserve"> HYPERLINK \l "_ENREF_42" \o "Lanir, 1983 #48" </w:instrText>
      </w:r>
      <w:ins w:id="1900" w:author="Gerard" w:date="2015-05-06T12:49:00Z"/>
      <w:r w:rsidR="00153375">
        <w:fldChar w:fldCharType="separate"/>
      </w:r>
      <w:r w:rsidR="00214E15">
        <w:rPr>
          <w:noProof/>
        </w:rPr>
        <w:t>42</w:t>
      </w:r>
      <w:r w:rsidR="00153375">
        <w:rPr>
          <w:noProof/>
        </w:rPr>
        <w:fldChar w:fldCharType="end"/>
      </w:r>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298" type="#_x0000_t75" style="width:183.2pt;height:25.65pt" o:ole="">
            <v:imagedata r:id="rId2563" o:title=""/>
          </v:shape>
          <o:OLEObject Type="Embed" ProgID="Equation.DSMT4" ShapeID="_x0000_i2298" DrawAspect="Content" ObjectID="_1366280877" r:id="rId2564"/>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01" w:author="Gerard" w:date="2015-05-06T12:49:00Z">
          <w:r w:rsidR="00E3755C">
            <w:rPr>
              <w:noProof/>
            </w:rPr>
            <w:instrText>59</w:instrText>
          </w:r>
        </w:ins>
        <w:del w:id="1902" w:author="Gerard" w:date="2014-08-27T22:18:00Z">
          <w:r w:rsidR="00567B45" w:rsidDel="00195BE3">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299" type="#_x0000_t75" style="width:176.1pt;height:25.65pt" o:ole="">
            <v:imagedata r:id="rId2565" o:title=""/>
          </v:shape>
          <o:OLEObject Type="Embed" ProgID="Equation.DSMT4" ShapeID="_x0000_i2299" DrawAspect="Content" ObjectID="_1366280878" r:id="rId25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03" w:author="Gerard" w:date="2015-05-06T12:49:00Z">
          <w:r w:rsidR="00E3755C">
            <w:rPr>
              <w:noProof/>
            </w:rPr>
            <w:instrText>60</w:instrText>
          </w:r>
        </w:ins>
        <w:del w:id="1904" w:author="Gerard" w:date="2014-08-27T22:18:00Z">
          <w:r w:rsidR="00567B45" w:rsidDel="00195BE3">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7pt;height:19.95pt" o:ole="">
            <v:imagedata r:id="rId2567" o:title=""/>
          </v:shape>
          <o:OLEObject Type="Embed" ProgID="Equation.DSMT4" ShapeID="_x0000_i2300" DrawAspect="Content" ObjectID="_1366280879" r:id="rId2568"/>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7pt;height:12.85pt" o:ole="">
            <v:imagedata r:id="rId2569" o:title=""/>
          </v:shape>
          <o:OLEObject Type="Embed" ProgID="Equation.DSMT4" ShapeID="_x0000_i2301" DrawAspect="Content" ObjectID="_1366280880" r:id="rId2570"/>
        </w:object>
      </w:r>
      <w:r w:rsidR="002C3797">
        <w:t xml:space="preserve">, </w:t>
      </w:r>
      <w:r w:rsidRPr="00905817">
        <w:rPr>
          <w:position w:val="-6"/>
        </w:rPr>
        <w:object w:dxaOrig="260" w:dyaOrig="279" w14:anchorId="5BE145BC">
          <v:shape id="_x0000_i2302" type="#_x0000_t75" style="width:12.85pt;height:14.25pt" o:ole="">
            <v:imagedata r:id="rId2571" o:title=""/>
          </v:shape>
          <o:OLEObject Type="Embed" ProgID="Equation.DSMT4" ShapeID="_x0000_i2302" DrawAspect="Content" ObjectID="_1366280881" r:id="rId2572"/>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0.65pt;height:19.95pt" o:ole="">
            <v:imagedata r:id="rId2573" o:title=""/>
          </v:shape>
          <o:OLEObject Type="Embed" ProgID="Equation.DSMT4" ShapeID="_x0000_i2303" DrawAspect="Content" ObjectID="_1366280882" r:id="rId2574"/>
        </w:object>
      </w:r>
      <w:r w:rsidR="002C3797">
        <w:t xml:space="preserve">, </w:t>
      </w:r>
      <w:r w:rsidRPr="00905817">
        <w:rPr>
          <w:position w:val="-12"/>
        </w:rPr>
        <w:object w:dxaOrig="1260" w:dyaOrig="400" w14:anchorId="40ED9A0C">
          <v:shape id="_x0000_i2304" type="#_x0000_t75" style="width:62.75pt;height:19.95pt" o:ole="">
            <v:imagedata r:id="rId2575" o:title=""/>
          </v:shape>
          <o:OLEObject Type="Embed" ProgID="Equation.DSMT4" ShapeID="_x0000_i2304" DrawAspect="Content" ObjectID="_1366280883" r:id="rId2576"/>
        </w:object>
      </w:r>
      <w:r w:rsidR="002C3797">
        <w:t xml:space="preserve"> and </w:t>
      </w:r>
      <w:r w:rsidRPr="00905817">
        <w:rPr>
          <w:position w:val="-14"/>
        </w:rPr>
        <w:object w:dxaOrig="600" w:dyaOrig="400" w14:anchorId="7CEC3E03">
          <v:shape id="_x0000_i2305" type="#_x0000_t75" style="width:29.95pt;height:19.95pt" o:ole="">
            <v:imagedata r:id="rId2577" o:title=""/>
          </v:shape>
          <o:OLEObject Type="Embed" ProgID="Equation.DSMT4" ShapeID="_x0000_i2305" DrawAspect="Content" ObjectID="_1366280884" r:id="rId2578"/>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06" type="#_x0000_t75" style="width:106.2pt;height:36.35pt" o:ole="">
            <v:imagedata r:id="rId2579" o:title=""/>
          </v:shape>
          <o:OLEObject Type="Embed" ProgID="Equation.DSMT4" ShapeID="_x0000_i2306" DrawAspect="Content" ObjectID="_1366280885" r:id="rId258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05" w:author="Gerard" w:date="2015-05-06T12:49:00Z">
          <w:r w:rsidR="00E3755C">
            <w:rPr>
              <w:noProof/>
            </w:rPr>
            <w:instrText>61</w:instrText>
          </w:r>
        </w:ins>
        <w:del w:id="1906" w:author="Gerard" w:date="2014-08-27T22:18:00Z">
          <w:r w:rsidR="00567B45" w:rsidDel="00195BE3">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07" type="#_x0000_t75" style="width:149.7pt;height:36.35pt" o:ole="">
            <v:imagedata r:id="rId2581" o:title=""/>
          </v:shape>
          <o:OLEObject Type="Embed" ProgID="Equation.DSMT4" ShapeID="_x0000_i2307" DrawAspect="Content" ObjectID="_1366280886" r:id="rId2582"/>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07" w:author="Gerard" w:date="2015-05-06T12:49:00Z">
          <w:r w:rsidR="00E3755C">
            <w:rPr>
              <w:noProof/>
            </w:rPr>
            <w:instrText>62</w:instrText>
          </w:r>
        </w:ins>
        <w:del w:id="1908" w:author="Gerard" w:date="2014-08-27T22:18:00Z">
          <w:r w:rsidR="00567B45" w:rsidDel="00195BE3">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08" type="#_x0000_t75" style="width:131.15pt;height:24.95pt" o:ole="">
            <v:imagedata r:id="rId2583" o:title=""/>
          </v:shape>
          <o:OLEObject Type="Embed" ProgID="Equation.DSMT4" ShapeID="_x0000_i2308" DrawAspect="Content" ObjectID="_1366280887" r:id="rId258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09" w:author="Gerard" w:date="2015-05-06T12:49:00Z">
          <w:r w:rsidR="00E3755C">
            <w:rPr>
              <w:noProof/>
            </w:rPr>
            <w:instrText>63</w:instrText>
          </w:r>
        </w:ins>
        <w:del w:id="1910" w:author="Gerard" w:date="2014-08-27T22:18:00Z">
          <w:r w:rsidR="00567B45" w:rsidDel="00195BE3">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2.1pt;height:15.7pt" o:ole="">
            <v:imagedata r:id="rId2585" o:title=""/>
          </v:shape>
          <o:OLEObject Type="Embed" ProgID="Equation.DSMT4" ShapeID="_x0000_i2309" DrawAspect="Content" ObjectID="_1366280888" r:id="rId2586"/>
        </w:object>
      </w:r>
      <w:r w:rsidR="00F73358">
        <w:t xml:space="preserve"> </w:t>
      </w:r>
      <w:r>
        <w:t xml:space="preserve">and </w:t>
      </w:r>
      <w:r w:rsidR="00905817" w:rsidRPr="00905817">
        <w:rPr>
          <w:position w:val="-10"/>
        </w:rPr>
        <w:object w:dxaOrig="200" w:dyaOrig="320" w14:anchorId="154C6DF3">
          <v:shape id="_x0000_i2310" type="#_x0000_t75" style="width:10pt;height:15.7pt" o:ole="">
            <v:imagedata r:id="rId2587" o:title=""/>
          </v:shape>
          <o:OLEObject Type="Embed" ProgID="Equation.DSMT4" ShapeID="_x0000_i2310" DrawAspect="Content" ObjectID="_1366280889" r:id="rId2588"/>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11" type="#_x0000_t75" style="width:243.8pt;height:82pt" o:ole="">
            <v:imagedata r:id="rId2589" o:title=""/>
          </v:shape>
          <o:OLEObject Type="Embed" ProgID="Equation.DSMT4" ShapeID="_x0000_i2311" DrawAspect="Content" ObjectID="_1366280890" r:id="rId259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11" w:author="Gerard" w:date="2015-05-06T12:49:00Z">
          <w:r w:rsidR="00E3755C">
            <w:rPr>
              <w:noProof/>
            </w:rPr>
            <w:instrText>64</w:instrText>
          </w:r>
        </w:ins>
        <w:del w:id="1912" w:author="Gerard" w:date="2014-08-27T22:18:00Z">
          <w:r w:rsidR="00567B45" w:rsidDel="00195BE3">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12" type="#_x0000_t75" style="width:61.3pt;height:19.25pt" o:ole="">
            <v:imagedata r:id="rId2591" o:title=""/>
          </v:shape>
          <o:OLEObject Type="Embed" ProgID="Equation.DSMT4" ShapeID="_x0000_i2312" DrawAspect="Content" ObjectID="_1366280891" r:id="rId2592"/>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13" w:author="Gerard" w:date="2015-05-06T12:49:00Z">
          <w:r w:rsidR="00E3755C">
            <w:rPr>
              <w:noProof/>
            </w:rPr>
            <w:instrText>65</w:instrText>
          </w:r>
        </w:ins>
        <w:del w:id="1914" w:author="Gerard" w:date="2014-08-27T22:18:00Z">
          <w:r w:rsidR="00567B45" w:rsidDel="00195BE3">
            <w:rPr>
              <w:noProof/>
            </w:rPr>
            <w:delInstrText>59</w:delInstrText>
          </w:r>
        </w:del>
      </w:fldSimple>
      <w:r>
        <w:instrText>)</w:instrText>
      </w:r>
      <w:r>
        <w:fldChar w:fldCharType="end"/>
      </w:r>
    </w:p>
    <w:p w14:paraId="60DD6302" w14:textId="77777777" w:rsidR="00B30137" w:rsidRDefault="00C56E50" w:rsidP="008F4203">
      <w:pPr>
        <w:pStyle w:val="Heading3"/>
      </w:pPr>
      <w:bookmarkStart w:id="1915" w:name="_Toc289032589"/>
      <w:r>
        <w:lastRenderedPageBreak/>
        <w:t xml:space="preserve">Fiber with </w:t>
      </w:r>
      <w:r w:rsidR="0081541F">
        <w:t>E</w:t>
      </w:r>
      <w:r>
        <w:t>xponential Power law</w:t>
      </w:r>
      <w:bookmarkEnd w:id="1915"/>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13" type="#_x0000_t75" style="width:148.3pt;height:36.35pt" o:ole="">
            <v:imagedata r:id="rId2593" o:title=""/>
          </v:shape>
          <o:OLEObject Type="Embed" ProgID="Equation.DSMT4" ShapeID="_x0000_i2313" DrawAspect="Content" ObjectID="_1366280892" r:id="rId2594"/>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16" w:author="Gerard" w:date="2015-05-06T12:49:00Z">
          <w:r w:rsidR="00E3755C">
            <w:rPr>
              <w:noProof/>
            </w:rPr>
            <w:instrText>66</w:instrText>
          </w:r>
        </w:ins>
        <w:del w:id="1917" w:author="Gerard" w:date="2014-08-27T22:18:00Z">
          <w:r w:rsidR="00567B45" w:rsidDel="00195BE3">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tab/>
      </w:r>
      <w:r w:rsidR="00905817" w:rsidRPr="00905817">
        <w:rPr>
          <w:position w:val="-30"/>
        </w:rPr>
        <w:object w:dxaOrig="3840" w:dyaOrig="720" w14:anchorId="17841CF0">
          <v:shape id="_x0000_i2314" type="#_x0000_t75" style="width:191.75pt;height:36.35pt" o:ole="">
            <v:imagedata r:id="rId2595" o:title=""/>
          </v:shape>
          <o:OLEObject Type="Embed" ProgID="Equation.DSMT4" ShapeID="_x0000_i2314" DrawAspect="Content" ObjectID="_1366280893" r:id="rId259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18" w:author="Gerard" w:date="2015-05-06T12:49:00Z">
          <w:r w:rsidR="00E3755C">
            <w:rPr>
              <w:noProof/>
            </w:rPr>
            <w:instrText>67</w:instrText>
          </w:r>
        </w:ins>
        <w:del w:id="1919" w:author="Gerard" w:date="2014-08-27T22:18:00Z">
          <w:r w:rsidR="00567B45" w:rsidDel="00195BE3">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15" type="#_x0000_t75" style="width:87.7pt;height:19.95pt" o:ole="">
            <v:imagedata r:id="rId2597" o:title=""/>
          </v:shape>
          <o:OLEObject Type="Embed" ProgID="Equation.DSMT4" ShapeID="_x0000_i2315" DrawAspect="Content" ObjectID="_1366280894" r:id="rId2598"/>
        </w:object>
      </w:r>
      <w:r>
        <w:t xml:space="preserve"> is the square of the fiber stretch, </w:t>
      </w:r>
      <w:r w:rsidR="00905817" w:rsidRPr="00905817">
        <w:rPr>
          <w:position w:val="-6"/>
        </w:rPr>
        <w:object w:dxaOrig="260" w:dyaOrig="279" w14:anchorId="2F88C5A5">
          <v:shape id="_x0000_i2316" type="#_x0000_t75" style="width:12.85pt;height:14.25pt" o:ole="">
            <v:imagedata r:id="rId2599" o:title=""/>
          </v:shape>
          <o:OLEObject Type="Embed" ProgID="Equation.DSMT4" ShapeID="_x0000_i2316" DrawAspect="Content" ObjectID="_1366280895" r:id="rId2600"/>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17" type="#_x0000_t75" style="width:193.9pt;height:19.25pt" o:ole="">
            <v:imagedata r:id="rId2601" o:title=""/>
          </v:shape>
          <o:OLEObject Type="Embed" ProgID="Equation.DSMT4" ShapeID="_x0000_i2317" DrawAspect="Content" ObjectID="_1366280896" r:id="rId260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20" w:author="Gerard" w:date="2015-05-06T12:49:00Z">
          <w:r w:rsidR="00E3755C">
            <w:rPr>
              <w:noProof/>
            </w:rPr>
            <w:instrText>68</w:instrText>
          </w:r>
        </w:ins>
        <w:del w:id="1921" w:author="Gerard" w:date="2014-08-27T22:18:00Z">
          <w:r w:rsidR="00567B45" w:rsidDel="00195BE3">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18" type="#_x0000_t75" style="width:62.75pt;height:19.95pt" o:ole="">
            <v:imagedata r:id="rId2603" o:title=""/>
          </v:shape>
          <o:OLEObject Type="Embed" ProgID="Equation.DSMT4" ShapeID="_x0000_i2318" DrawAspect="Content" ObjectID="_1366280897" r:id="rId2604"/>
        </w:object>
      </w:r>
      <w:r>
        <w:t xml:space="preserve"> and </w:t>
      </w:r>
      <w:r w:rsidR="00905817" w:rsidRPr="00905817">
        <w:rPr>
          <w:position w:val="-14"/>
        </w:rPr>
        <w:object w:dxaOrig="600" w:dyaOrig="400" w14:anchorId="1594CB3A">
          <v:shape id="_x0000_i2319" type="#_x0000_t75" style="width:29.95pt;height:19.95pt" o:ole="">
            <v:imagedata r:id="rId2605" o:title=""/>
          </v:shape>
          <o:OLEObject Type="Embed" ProgID="Equation.DSMT4" ShapeID="_x0000_i2319" DrawAspect="Content" ObjectID="_1366280898" r:id="rId2606"/>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0" type="#_x0000_t75" style="width:146.85pt;height:32.8pt" o:ole="">
            <v:imagedata r:id="rId2607" o:title=""/>
          </v:shape>
          <o:OLEObject Type="Embed" ProgID="Equation.DSMT4" ShapeID="_x0000_i2320" DrawAspect="Content" ObjectID="_1366280899" r:id="rId260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22" w:author="Gerard" w:date="2015-05-06T12:49:00Z">
          <w:r w:rsidR="00E3755C">
            <w:rPr>
              <w:noProof/>
            </w:rPr>
            <w:instrText>69</w:instrText>
          </w:r>
        </w:ins>
        <w:del w:id="1923" w:author="Gerard" w:date="2014-08-27T22:18:00Z">
          <w:r w:rsidR="00567B45" w:rsidDel="00195BE3">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21" type="#_x0000_t75" style="width:27.8pt;height:15.7pt" o:ole="">
            <v:imagedata r:id="rId2609" o:title=""/>
          </v:shape>
          <o:OLEObject Type="Embed" ProgID="Equation.DSMT4" ShapeID="_x0000_i2321" DrawAspect="Content" ObjectID="_1366280900" r:id="rId2610"/>
        </w:object>
      </w:r>
      <w:r>
        <w:t xml:space="preserve">, </w:t>
      </w:r>
      <w:r w:rsidR="00905817" w:rsidRPr="00905817">
        <w:rPr>
          <w:position w:val="-6"/>
        </w:rPr>
        <w:object w:dxaOrig="580" w:dyaOrig="279" w14:anchorId="42DB43CA">
          <v:shape id="_x0000_i2322" type="#_x0000_t75" style="width:29.25pt;height:14.25pt" o:ole="">
            <v:imagedata r:id="rId2611" o:title=""/>
          </v:shape>
          <o:OLEObject Type="Embed" ProgID="Equation.DSMT4" ShapeID="_x0000_i2322" DrawAspect="Content" ObjectID="_1366280901" r:id="rId2612"/>
        </w:object>
      </w:r>
      <w:r>
        <w:t xml:space="preserve">and </w:t>
      </w:r>
      <w:r w:rsidR="00905817" w:rsidRPr="00905817">
        <w:rPr>
          <w:position w:val="-10"/>
        </w:rPr>
        <w:object w:dxaOrig="600" w:dyaOrig="320" w14:anchorId="673CFFC1">
          <v:shape id="_x0000_i2323" type="#_x0000_t75" style="width:29.95pt;height:15.7pt" o:ole="">
            <v:imagedata r:id="rId2613" o:title=""/>
          </v:shape>
          <o:OLEObject Type="Embed" ProgID="Equation.DSMT4" ShapeID="_x0000_i2323" DrawAspect="Content" ObjectID="_1366280902" r:id="rId2614"/>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2pt;height:14.25pt" o:ole="">
            <v:imagedata r:id="rId2615" o:title=""/>
          </v:shape>
          <o:OLEObject Type="Embed" ProgID="Equation.DSMT4" ShapeID="_x0000_i2324" DrawAspect="Content" ObjectID="_1366280903" r:id="rId2616"/>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25" type="#_x0000_t75" style="width:94.1pt;height:32.8pt" o:ole="">
            <v:imagedata r:id="rId2617" o:title=""/>
          </v:shape>
          <o:OLEObject Type="Embed" ProgID="Equation.DSMT4" ShapeID="_x0000_i2325" DrawAspect="Content" ObjectID="_1366280904" r:id="rId261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24" w:author="Gerard" w:date="2015-05-06T12:49:00Z">
          <w:r w:rsidR="00E3755C">
            <w:rPr>
              <w:noProof/>
            </w:rPr>
            <w:instrText>70</w:instrText>
          </w:r>
        </w:ins>
        <w:del w:id="1925" w:author="Gerard" w:date="2014-08-27T22:18:00Z">
          <w:r w:rsidR="00567B45" w:rsidDel="00195BE3">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29.95pt;height:15.7pt" o:ole="">
            <v:imagedata r:id="rId2619" o:title=""/>
          </v:shape>
          <o:OLEObject Type="Embed" ProgID="Equation.DSMT4" ShapeID="_x0000_i2326" DrawAspect="Content" ObjectID="_1366280905" r:id="rId2620"/>
        </w:object>
      </w:r>
      <w:r>
        <w:t>, the fiber modulus is zero at the strain origin (</w:t>
      </w:r>
      <w:r w:rsidR="00905817" w:rsidRPr="00905817">
        <w:rPr>
          <w:position w:val="-12"/>
        </w:rPr>
        <w:object w:dxaOrig="580" w:dyaOrig="380" w14:anchorId="2C2AE3DC">
          <v:shape id="_x0000_i2327" type="#_x0000_t75" style="width:29.25pt;height:19.25pt" o:ole="">
            <v:imagedata r:id="rId2621" o:title=""/>
          </v:shape>
          <o:OLEObject Type="Embed" ProgID="Equation.DSMT4" ShapeID="_x0000_i2327" DrawAspect="Content" ObjectID="_1366280906" r:id="rId2622"/>
        </w:object>
      </w:r>
      <w:r>
        <w:t xml:space="preserve">). Therefore, use </w:t>
      </w:r>
      <w:r w:rsidR="00905817" w:rsidRPr="00905817">
        <w:rPr>
          <w:position w:val="-10"/>
        </w:rPr>
        <w:object w:dxaOrig="600" w:dyaOrig="320" w14:anchorId="780406D7">
          <v:shape id="_x0000_i2328" type="#_x0000_t75" style="width:29.95pt;height:15.7pt" o:ole="">
            <v:imagedata r:id="rId2623" o:title=""/>
          </v:shape>
          <o:OLEObject Type="Embed" ProgID="Equation.DSMT4" ShapeID="_x0000_i2328" DrawAspect="Content" ObjectID="_1366280907" r:id="rId2624"/>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926" w:name="_Toc289032590"/>
      <w:r>
        <w:t>Fung Orthotropic</w:t>
      </w:r>
      <w:bookmarkEnd w:id="1926"/>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153375">
        <w:fldChar w:fldCharType="begin"/>
      </w:r>
      <w:r w:rsidR="00153375">
        <w:instrText xml:space="preserve"> HYPERLINK \l "_ENREF_43" \o "Fung, 1993 #44" </w:instrText>
      </w:r>
      <w:ins w:id="1927" w:author="Gerard" w:date="2015-05-06T12:49:00Z"/>
      <w:r w:rsidR="00153375">
        <w:fldChar w:fldCharType="separate"/>
      </w:r>
      <w:r w:rsidR="00214E15">
        <w:rPr>
          <w:noProof/>
        </w:rPr>
        <w:t>43</w:t>
      </w:r>
      <w:r w:rsidR="00153375">
        <w:rPr>
          <w:noProof/>
        </w:rPr>
        <w:fldChar w:fldCharType="end"/>
      </w:r>
      <w:r w:rsidR="00A56950">
        <w:rPr>
          <w:noProof/>
        </w:rPr>
        <w:t xml:space="preserve">, </w:t>
      </w:r>
      <w:r w:rsidR="00153375">
        <w:fldChar w:fldCharType="begin"/>
      </w:r>
      <w:r w:rsidR="00153375">
        <w:instrText xml:space="preserve"> HYPERLINK \l "_ENREF_44" \o "Fung, 1979 #43" </w:instrText>
      </w:r>
      <w:ins w:id="1928" w:author="Gerard" w:date="2015-05-06T12:49:00Z"/>
      <w:r w:rsidR="00153375">
        <w:fldChar w:fldCharType="separate"/>
      </w:r>
      <w:r w:rsidR="00214E15">
        <w:rPr>
          <w:noProof/>
        </w:rPr>
        <w:t>44</w:t>
      </w:r>
      <w:r w:rsidR="00153375">
        <w:rPr>
          <w:noProof/>
        </w:rPr>
        <w:fldChar w:fldCharType="end"/>
      </w:r>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29" type="#_x0000_t75" style="width:114.75pt;height:30.65pt" o:ole="">
            <v:imagedata r:id="rId2625" o:title=""/>
          </v:shape>
          <o:OLEObject Type="Embed" ProgID="Equation.DSMT4" ShapeID="_x0000_i2329" DrawAspect="Content" ObjectID="_1366280908" r:id="rId262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29" w:author="Gerard" w:date="2015-05-06T12:49:00Z">
          <w:r w:rsidR="00E3755C">
            <w:rPr>
              <w:noProof/>
            </w:rPr>
            <w:instrText>71</w:instrText>
          </w:r>
        </w:ins>
        <w:del w:id="1930" w:author="Gerard" w:date="2014-08-27T22:18:00Z">
          <w:r w:rsidR="00567B45" w:rsidDel="00195BE3">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0" type="#_x0000_t75" style="width:241.65pt;height:36.35pt" o:ole="">
            <v:imagedata r:id="rId2627" o:title=""/>
          </v:shape>
          <o:OLEObject Type="Embed" ProgID="Equation.DSMT4" ShapeID="_x0000_i2330" DrawAspect="Content" ObjectID="_1366280909" r:id="rId262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31" w:author="Gerard" w:date="2015-05-06T12:49:00Z">
          <w:r w:rsidR="00E3755C">
            <w:rPr>
              <w:noProof/>
            </w:rPr>
            <w:instrText>72</w:instrText>
          </w:r>
        </w:ins>
        <w:del w:id="1932" w:author="Gerard" w:date="2014-08-27T22:18:00Z">
          <w:r w:rsidR="00567B45" w:rsidDel="00195BE3">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pt;height:24.25pt" o:ole="">
            <v:imagedata r:id="rId2629" o:title=""/>
          </v:shape>
          <o:OLEObject Type="Embed" ProgID="Equation.DSMT4" ShapeID="_x0000_i2331" DrawAspect="Content" ObjectID="_1366280910" r:id="rId2630"/>
        </w:object>
      </w:r>
      <w:r>
        <w:t xml:space="preserve"> and </w:t>
      </w:r>
      <w:r w:rsidR="00905817" w:rsidRPr="00905817">
        <w:rPr>
          <w:position w:val="-12"/>
        </w:rPr>
        <w:object w:dxaOrig="1460" w:dyaOrig="360" w14:anchorId="5650ED75">
          <v:shape id="_x0000_i2332" type="#_x0000_t75" style="width:72.7pt;height:19.25pt" o:ole="">
            <v:imagedata r:id="rId2631" o:title=""/>
          </v:shape>
          <o:OLEObject Type="Embed" ProgID="Equation.DSMT4" ShapeID="_x0000_i2332" DrawAspect="Content" ObjectID="_1366280911" r:id="rId2632"/>
        </w:object>
      </w:r>
      <w:r w:rsidR="00E22F0B">
        <w:t xml:space="preserve">, </w:t>
      </w:r>
      <w:r>
        <w:t xml:space="preserve">where </w:t>
      </w:r>
      <w:r w:rsidR="00905817" w:rsidRPr="00905817">
        <w:rPr>
          <w:position w:val="-12"/>
        </w:rPr>
        <w:object w:dxaOrig="340" w:dyaOrig="360" w14:anchorId="1911E370">
          <v:shape id="_x0000_i2333" type="#_x0000_t75" style="width:17.1pt;height:19.25pt" o:ole="">
            <v:imagedata r:id="rId2633" o:title=""/>
          </v:shape>
          <o:OLEObject Type="Embed" ProgID="Equation.DSMT4" ShapeID="_x0000_i2333" DrawAspect="Content" ObjectID="_1366280912" r:id="rId2634"/>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lastRenderedPageBreak/>
        <w:tab/>
      </w:r>
      <w:r w:rsidR="00905817" w:rsidRPr="00905817">
        <w:rPr>
          <w:position w:val="-40"/>
        </w:rPr>
        <w:object w:dxaOrig="7119" w:dyaOrig="3220" w14:anchorId="3C6AC79A">
          <v:shape id="_x0000_i2334" type="#_x0000_t75" style="width:355.7pt;height:161.1pt" o:ole="">
            <v:imagedata r:id="rId2635" o:title=""/>
          </v:shape>
          <o:OLEObject Type="Embed" ProgID="Equation.DSMT4" ShapeID="_x0000_i2334" DrawAspect="Content" ObjectID="_1366280913" r:id="rId263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33" w:author="Gerard" w:date="2015-05-06T12:49:00Z">
          <w:r w:rsidR="00E3755C">
            <w:rPr>
              <w:noProof/>
            </w:rPr>
            <w:instrText>73</w:instrText>
          </w:r>
        </w:ins>
        <w:del w:id="1934" w:author="Gerard" w:date="2014-08-27T22:18:00Z">
          <w:r w:rsidR="00567B45" w:rsidDel="00195BE3">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935" w:name="_Toc289032591"/>
      <w:r>
        <w:t>Tension-Compression Nonlinear Orth</w:t>
      </w:r>
      <w:r w:rsidR="00E22F0B">
        <w:t>o</w:t>
      </w:r>
      <w:r>
        <w:t>tropic</w:t>
      </w:r>
      <w:bookmarkEnd w:id="1935"/>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153375">
        <w:fldChar w:fldCharType="begin"/>
      </w:r>
      <w:r w:rsidR="00153375">
        <w:instrText xml:space="preserve"> HYPERLINK \l "_ENREF_45" \o "Ateshian, 2007 #1" </w:instrText>
      </w:r>
      <w:ins w:id="1936" w:author="Gerard" w:date="2015-05-06T12:49:00Z"/>
      <w:r w:rsidR="00153375">
        <w:fldChar w:fldCharType="separate"/>
      </w:r>
      <w:r w:rsidR="00214E15">
        <w:rPr>
          <w:noProof/>
        </w:rPr>
        <w:t>45</w:t>
      </w:r>
      <w:r w:rsidR="00153375">
        <w:rPr>
          <w:noProof/>
        </w:rPr>
        <w:fldChar w:fldCharType="end"/>
      </w:r>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35" type="#_x0000_t75" style="width:230.95pt;height:34.2pt" o:ole="">
            <v:imagedata r:id="rId2637" o:title=""/>
          </v:shape>
          <o:OLEObject Type="Embed" ProgID="Equation.DSMT4" ShapeID="_x0000_i2335" DrawAspect="Content" ObjectID="_1366280914" r:id="rId263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37" w:author="Gerard" w:date="2015-05-06T12:49:00Z">
          <w:r w:rsidR="00E3755C">
            <w:rPr>
              <w:noProof/>
            </w:rPr>
            <w:instrText>74</w:instrText>
          </w:r>
        </w:ins>
        <w:del w:id="1938" w:author="Gerard" w:date="2014-08-27T22:18:00Z">
          <w:r w:rsidR="00567B45" w:rsidDel="00195BE3">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2.1pt;height:19.25pt" o:ole="">
            <v:imagedata r:id="rId2639" o:title=""/>
          </v:shape>
          <o:OLEObject Type="Embed" ProgID="Equation.DSMT4" ShapeID="_x0000_i2336" DrawAspect="Content" ObjectID="_1366280915" r:id="rId2640"/>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37" type="#_x0000_t75" style="width:307.25pt;height:57.05pt" o:ole="">
            <v:imagedata r:id="rId2641" o:title=""/>
          </v:shape>
          <o:OLEObject Type="Embed" ProgID="Equation.DSMT4" ShapeID="_x0000_i2337" DrawAspect="Content" ObjectID="_1366280916" r:id="rId264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39" w:author="Gerard" w:date="2015-05-06T12:49:00Z">
          <w:r w:rsidR="00E3755C">
            <w:rPr>
              <w:noProof/>
            </w:rPr>
            <w:instrText>75</w:instrText>
          </w:r>
        </w:ins>
        <w:del w:id="1940" w:author="Gerard" w:date="2014-08-27T22:18:00Z">
          <w:r w:rsidR="00567B45" w:rsidDel="00195BE3">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2.1pt;height:19.95pt" o:ole="">
            <v:imagedata r:id="rId2643" o:title=""/>
          </v:shape>
          <o:OLEObject Type="Embed" ProgID="Equation.DSMT4" ShapeID="_x0000_i2338" DrawAspect="Content" ObjectID="_1366280917" r:id="rId2644"/>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39" type="#_x0000_t75" style="width:89.1pt;height:25.65pt" o:ole="">
            <v:imagedata r:id="rId2645" o:title=""/>
          </v:shape>
          <o:OLEObject Type="Embed" ProgID="Equation.DSMT4" ShapeID="_x0000_i2339" DrawAspect="Content" ObjectID="_1366280918" r:id="rId264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41" w:author="Gerard" w:date="2015-05-06T12:49:00Z">
          <w:r w:rsidR="00E3755C">
            <w:rPr>
              <w:noProof/>
            </w:rPr>
            <w:instrText>76</w:instrText>
          </w:r>
        </w:ins>
        <w:del w:id="1942" w:author="Gerard" w:date="2014-08-27T22:18:00Z">
          <w:r w:rsidR="00567B45" w:rsidDel="00195BE3">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95pt;height:19.25pt" o:ole="">
            <v:imagedata r:id="rId2647" o:title=""/>
          </v:shape>
          <o:OLEObject Type="Embed" ProgID="Equation.DSMT4" ShapeID="_x0000_i2340" DrawAspect="Content" ObjectID="_1366280919" r:id="rId2648"/>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41" type="#_x0000_t75" style="width:116.9pt;height:36.35pt" o:ole="">
            <v:imagedata r:id="rId2649" o:title=""/>
          </v:shape>
          <o:OLEObject Type="Embed" ProgID="Equation.DSMT4" ShapeID="_x0000_i2341" DrawAspect="Content" ObjectID="_1366280920" r:id="rId2650"/>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43" w:author="Gerard" w:date="2015-05-06T12:49:00Z">
          <w:r w:rsidR="00E3755C">
            <w:rPr>
              <w:noProof/>
            </w:rPr>
            <w:instrText>77</w:instrText>
          </w:r>
        </w:ins>
        <w:del w:id="1944" w:author="Gerard" w:date="2014-08-27T22:18:00Z">
          <w:r w:rsidR="00567B45" w:rsidDel="00195BE3">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42" type="#_x0000_t75" style="width:203.15pt;height:37.8pt" o:ole="">
            <v:imagedata r:id="rId2651" o:title=""/>
          </v:shape>
          <o:OLEObject Type="Embed" ProgID="Equation.DSMT4" ShapeID="_x0000_i2342" DrawAspect="Content" ObjectID="_1366280921" r:id="rId265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45" w:author="Gerard" w:date="2015-05-06T12:49:00Z">
          <w:r w:rsidR="00E3755C">
            <w:rPr>
              <w:noProof/>
            </w:rPr>
            <w:instrText>78</w:instrText>
          </w:r>
        </w:ins>
        <w:del w:id="1946" w:author="Gerard" w:date="2014-08-27T22:18:00Z">
          <w:r w:rsidR="00567B45" w:rsidDel="00195BE3">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43" type="#_x0000_t75" style="width:49.9pt;height:19.25pt" o:ole="">
            <v:imagedata r:id="rId2653" o:title=""/>
          </v:shape>
          <o:OLEObject Type="Embed" ProgID="Equation.DSMT4" ShapeID="_x0000_i2343" DrawAspect="Content" ObjectID="_1366280922" r:id="rId2654"/>
        </w:object>
      </w:r>
      <w:r w:rsidR="006E3FDF">
        <w:t>.</w:t>
      </w:r>
    </w:p>
    <w:p w14:paraId="1F9EF65A" w14:textId="77777777" w:rsidR="002F3DF9" w:rsidRDefault="002F3DF9" w:rsidP="00813691"/>
    <w:p w14:paraId="305DB090" w14:textId="77777777" w:rsidR="002F3DF9" w:rsidRDefault="002F3DF9" w:rsidP="008F4203">
      <w:pPr>
        <w:pStyle w:val="Heading2"/>
      </w:pPr>
      <w:bookmarkStart w:id="1947" w:name="_Toc289032592"/>
      <w:commentRangeStart w:id="1948"/>
      <w:r>
        <w:t>Viscoelasticity</w:t>
      </w:r>
      <w:commentRangeEnd w:id="1948"/>
      <w:r w:rsidR="001E1949">
        <w:rPr>
          <w:rStyle w:val="CommentReference"/>
          <w:rFonts w:cs="Times New Roman"/>
          <w:b w:val="0"/>
          <w:bCs w:val="0"/>
          <w:iCs w:val="0"/>
        </w:rPr>
        <w:commentReference w:id="1948"/>
      </w:r>
      <w:bookmarkEnd w:id="1947"/>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153375">
        <w:fldChar w:fldCharType="begin"/>
      </w:r>
      <w:r w:rsidR="00153375">
        <w:instrText xml:space="preserve"> HYPERLINK \l "_ENREF_39" \o "Puso, 1998 #9" </w:instrText>
      </w:r>
      <w:ins w:id="1949" w:author="Gerard" w:date="2015-05-06T12:49:00Z"/>
      <w:r w:rsidR="00153375">
        <w:fldChar w:fldCharType="separate"/>
      </w:r>
      <w:r w:rsidR="00214E15">
        <w:rPr>
          <w:noProof/>
        </w:rPr>
        <w:t>39</w:t>
      </w:r>
      <w:r w:rsidR="00153375">
        <w:rPr>
          <w:noProof/>
        </w:rPr>
        <w:fldChar w:fldCharType="end"/>
      </w:r>
      <w:r w:rsidR="00A56950">
        <w:rPr>
          <w:noProof/>
        </w:rPr>
        <w:t>]</w:t>
      </w:r>
      <w:r w:rsidR="007412C6">
        <w:fldChar w:fldCharType="end"/>
      </w:r>
      <w:r w:rsidR="00E22F0B">
        <w:t>:</w:t>
      </w:r>
    </w:p>
    <w:p w14:paraId="0853853D" w14:textId="33D0638B" w:rsidR="002F3DF9" w:rsidRDefault="002F3DF9" w:rsidP="002F3DF9">
      <w:pPr>
        <w:pStyle w:val="MTDisplayEquation"/>
      </w:pPr>
      <w:r>
        <w:lastRenderedPageBreak/>
        <w:tab/>
      </w:r>
      <w:r w:rsidR="00905817" w:rsidRPr="00905817">
        <w:rPr>
          <w:position w:val="-30"/>
        </w:rPr>
        <w:object w:dxaOrig="2400" w:dyaOrig="720" w14:anchorId="3E4BFF73">
          <v:shape id="_x0000_i2344" type="#_x0000_t75" style="width:119.75pt;height:36.35pt" o:ole="">
            <v:imagedata r:id="rId2655" o:title=""/>
          </v:shape>
          <o:OLEObject Type="Embed" ProgID="Equation.DSMT4" ShapeID="_x0000_i2344" DrawAspect="Content" ObjectID="_1366280923" r:id="rId265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50" w:author="Gerard" w:date="2015-05-06T12:49:00Z">
          <w:r w:rsidR="00E3755C">
            <w:rPr>
              <w:noProof/>
            </w:rPr>
            <w:instrText>79</w:instrText>
          </w:r>
        </w:ins>
        <w:del w:id="1951" w:author="Gerard" w:date="2014-08-27T22:18:00Z">
          <w:r w:rsidR="00567B45" w:rsidDel="00195BE3">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45" type="#_x0000_t75" style="width:14.25pt;height:15.7pt" o:ole="">
            <v:imagedata r:id="rId2657" o:title=""/>
          </v:shape>
          <o:OLEObject Type="Embed" ProgID="Equation.DSMT4" ShapeID="_x0000_i2345" DrawAspect="Content" ObjectID="_1366280924" r:id="rId2658"/>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46" type="#_x0000_t75" style="width:139.7pt;height:34.2pt" o:ole="">
            <v:imagedata r:id="rId2659" o:title=""/>
          </v:shape>
          <o:OLEObject Type="Embed" ProgID="Equation.DSMT4" ShapeID="_x0000_i2346" DrawAspect="Content" ObjectID="_1366280925" r:id="rId266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52" w:author="Gerard" w:date="2015-05-06T12:49:00Z">
          <w:r w:rsidR="00E3755C">
            <w:rPr>
              <w:noProof/>
            </w:rPr>
            <w:instrText>80</w:instrText>
          </w:r>
        </w:ins>
        <w:del w:id="1953" w:author="Gerard" w:date="2014-08-27T22:18:00Z">
          <w:r w:rsidR="00567B45" w:rsidDel="00195BE3">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47" type="#_x0000_t75" style="width:220.3pt;height:37.8pt" o:ole="">
            <v:imagedata r:id="rId2661" o:title=""/>
          </v:shape>
          <o:OLEObject Type="Embed" ProgID="Equation.DSMT4" ShapeID="_x0000_i2347" DrawAspect="Content" ObjectID="_1366280926" r:id="rId2662"/>
        </w:object>
      </w:r>
      <w:r w:rsidR="00E22F0B">
        <w:t>.</w:t>
      </w:r>
      <w:r>
        <w:tab/>
      </w:r>
      <w:r>
        <w:fldChar w:fldCharType="begin"/>
      </w:r>
      <w:r>
        <w:instrText xml:space="preserve"> MACROBUTTON MTPlaceRef \* MERGEFORMAT </w:instrText>
      </w:r>
      <w:fldSimple w:instr=" SEQ MTEqn \h \* MERGEFORMAT "/>
      <w:bookmarkStart w:id="1954" w:name="ZEqnNum344442"/>
      <w:r>
        <w:instrText>(</w:instrText>
      </w:r>
      <w:fldSimple w:instr=" SEQ MTSec \c \* Arabic \* MERGEFORMAT ">
        <w:r w:rsidR="00E3755C">
          <w:rPr>
            <w:noProof/>
          </w:rPr>
          <w:instrText>5</w:instrText>
        </w:r>
      </w:fldSimple>
      <w:r>
        <w:instrText>.</w:instrText>
      </w:r>
      <w:fldSimple w:instr=" SEQ MTEqn \c \* Arabic \* MERGEFORMAT ">
        <w:ins w:id="1955" w:author="Gerard" w:date="2015-05-06T12:49:00Z">
          <w:r w:rsidR="00E3755C">
            <w:rPr>
              <w:noProof/>
            </w:rPr>
            <w:instrText>81</w:instrText>
          </w:r>
        </w:ins>
        <w:del w:id="1956" w:author="Gerard" w:date="2014-08-27T22:18:00Z">
          <w:r w:rsidR="00567B45" w:rsidDel="00195BE3">
            <w:rPr>
              <w:noProof/>
            </w:rPr>
            <w:delInstrText>75</w:delInstrText>
          </w:r>
        </w:del>
      </w:fldSimple>
      <w:r>
        <w:instrText>)</w:instrText>
      </w:r>
      <w:bookmarkEnd w:id="1954"/>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tab/>
      </w:r>
      <w:r w:rsidR="00905817" w:rsidRPr="00905817">
        <w:rPr>
          <w:position w:val="-30"/>
        </w:rPr>
        <w:object w:dxaOrig="3519" w:dyaOrig="720" w14:anchorId="6BA1FCEC">
          <v:shape id="_x0000_i2348" type="#_x0000_t75" style="width:176.1pt;height:36.35pt" o:ole="">
            <v:imagedata r:id="rId2663" o:title=""/>
          </v:shape>
          <o:OLEObject Type="Embed" ProgID="Equation.DSMT4" ShapeID="_x0000_i2348" DrawAspect="Content" ObjectID="_1366280927" r:id="rId2664"/>
        </w:object>
      </w:r>
      <w:r w:rsidR="00E22F0B">
        <w:t>,</w:t>
      </w:r>
      <w:r>
        <w:tab/>
      </w:r>
      <w:r>
        <w:fldChar w:fldCharType="begin"/>
      </w:r>
      <w:r>
        <w:instrText xml:space="preserve"> MACROBUTTON MTPlaceRef \* MERGEFORMAT </w:instrText>
      </w:r>
      <w:fldSimple w:instr=" SEQ MTEqn \h \* MERGEFORMAT "/>
      <w:bookmarkStart w:id="1957" w:name="ZEqnNum257742"/>
      <w:r>
        <w:instrText>(</w:instrText>
      </w:r>
      <w:fldSimple w:instr=" SEQ MTSec \c \* Arabic \* MERGEFORMAT ">
        <w:r w:rsidR="00E3755C">
          <w:rPr>
            <w:noProof/>
          </w:rPr>
          <w:instrText>5</w:instrText>
        </w:r>
      </w:fldSimple>
      <w:r>
        <w:instrText>.</w:instrText>
      </w:r>
      <w:fldSimple w:instr=" SEQ MTEqn \c \* Arabic \* MERGEFORMAT ">
        <w:ins w:id="1958" w:author="Gerard" w:date="2015-05-06T12:49:00Z">
          <w:r w:rsidR="00E3755C">
            <w:rPr>
              <w:noProof/>
            </w:rPr>
            <w:instrText>82</w:instrText>
          </w:r>
        </w:ins>
        <w:del w:id="1959" w:author="Gerard" w:date="2014-08-27T22:18:00Z">
          <w:r w:rsidR="00567B45" w:rsidDel="00195BE3">
            <w:rPr>
              <w:noProof/>
            </w:rPr>
            <w:delInstrText>76</w:delInstrText>
          </w:r>
        </w:del>
      </w:fldSimple>
      <w:r>
        <w:instrText>)</w:instrText>
      </w:r>
      <w:bookmarkEnd w:id="1957"/>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960" w:author="Gerard" w:date="2015-05-06T12:49:00Z">
          <w:r w:rsidR="00E3755C">
            <w:instrText>(5.81)</w:instrText>
          </w:r>
        </w:ins>
        <w:del w:id="1961" w:author="Gerard" w:date="2014-08-27T22:18:00Z">
          <w:r w:rsidR="00567B45" w:rsidDel="00195BE3">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49" type="#_x0000_t75" style="width:139pt;height:34.2pt" o:ole="">
            <v:imagedata r:id="rId2665" o:title=""/>
          </v:shape>
          <o:OLEObject Type="Embed" ProgID="Equation.DSMT4" ShapeID="_x0000_i2349" DrawAspect="Content" ObjectID="_1366280928" r:id="rId266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62" w:author="Gerard" w:date="2015-05-06T12:49:00Z">
          <w:r w:rsidR="00E3755C">
            <w:rPr>
              <w:noProof/>
            </w:rPr>
            <w:instrText>83</w:instrText>
          </w:r>
        </w:ins>
        <w:del w:id="1963" w:author="Gerard" w:date="2014-08-27T22:18:00Z">
          <w:r w:rsidR="00567B45" w:rsidDel="00195BE3">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9.95pt;height:19.25pt" o:ole="">
            <v:imagedata r:id="rId2667" o:title=""/>
          </v:shape>
          <o:OLEObject Type="Embed" ProgID="Equation.DSMT4" ShapeID="_x0000_i2350" DrawAspect="Content" ObjectID="_1366280929" r:id="rId2668"/>
        </w:object>
      </w:r>
      <w:r w:rsidR="00E22F0B">
        <w:t>, so</w:t>
      </w:r>
      <w:r>
        <w:t xml:space="preserve"> </w:t>
      </w:r>
      <w:r w:rsidR="00905817" w:rsidRPr="00905817">
        <w:rPr>
          <w:position w:val="-6"/>
        </w:rPr>
        <w:object w:dxaOrig="279" w:dyaOrig="320" w14:anchorId="0342842A">
          <v:shape id="_x0000_i2351" type="#_x0000_t75" style="width:14.25pt;height:15.7pt" o:ole="">
            <v:imagedata r:id="rId2669" o:title=""/>
          </v:shape>
          <o:OLEObject Type="Embed" ProgID="Equation.DSMT4" ShapeID="_x0000_i2351" DrawAspect="Content" ObjectID="_1366280930" r:id="rId2670"/>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964" w:author="Gerard" w:date="2015-05-06T12:49:00Z">
          <w:r w:rsidR="00E3755C">
            <w:instrText>(5.82)</w:instrText>
          </w:r>
        </w:ins>
        <w:del w:id="1965" w:author="Gerard" w:date="2014-08-27T22:18:00Z">
          <w:r w:rsidR="00567B45" w:rsidDel="00195BE3">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9.95pt;height:14.25pt" o:ole="">
            <v:imagedata r:id="rId2671" o:title=""/>
          </v:shape>
          <o:OLEObject Type="Embed" ProgID="Equation.DSMT4" ShapeID="_x0000_i2352" DrawAspect="Content" ObjectID="_1366280931" r:id="rId2672"/>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53" type="#_x0000_t75" style="width:426.3pt;height:113.35pt" o:ole="">
            <v:imagedata r:id="rId2673" o:title=""/>
          </v:shape>
          <o:OLEObject Type="Embed" ProgID="Equation.DSMT4" ShapeID="_x0000_i2353" DrawAspect="Content" ObjectID="_1366280932" r:id="rId2674"/>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66" w:author="Gerard" w:date="2015-05-06T12:49:00Z">
          <w:r w:rsidR="00E3755C">
            <w:rPr>
              <w:noProof/>
            </w:rPr>
            <w:instrText>84</w:instrText>
          </w:r>
        </w:ins>
        <w:del w:id="1967" w:author="Gerard" w:date="2014-08-27T22:18:00Z">
          <w:r w:rsidR="00567B45" w:rsidDel="00195BE3">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54" type="#_x0000_t75" style="width:352.15pt;height:36.35pt" o:ole="">
            <v:imagedata r:id="rId2675" o:title=""/>
          </v:shape>
          <o:OLEObject Type="Embed" ProgID="Equation.DSMT4" ShapeID="_x0000_i2354" DrawAspect="Content" ObjectID="_1366280933" r:id="rId267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1968" w:author="Gerard" w:date="2015-05-06T12:49:00Z">
          <w:r w:rsidR="00E3755C">
            <w:rPr>
              <w:noProof/>
            </w:rPr>
            <w:instrText>85</w:instrText>
          </w:r>
        </w:ins>
        <w:del w:id="1969" w:author="Gerard" w:date="2014-08-27T22:18:00Z">
          <w:r w:rsidR="00567B45" w:rsidDel="00195BE3">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25pt;height:19.25pt" o:ole="">
            <v:imagedata r:id="rId2677" o:title=""/>
          </v:shape>
          <o:OLEObject Type="Embed" ProgID="Equation.DSMT4" ShapeID="_x0000_i2355" DrawAspect="Content" ObjectID="_1366280934" r:id="rId2678"/>
        </w:object>
      </w:r>
      <w:r w:rsidR="00BA1866">
        <w:t xml:space="preserve"> and </w:t>
      </w:r>
      <w:r w:rsidR="00905817" w:rsidRPr="00905817">
        <w:rPr>
          <w:position w:val="-12"/>
        </w:rPr>
        <w:object w:dxaOrig="420" w:dyaOrig="400" w14:anchorId="2C6839D7">
          <v:shape id="_x0000_i2356" type="#_x0000_t75" style="width:20.65pt;height:19.95pt" o:ole="">
            <v:imagedata r:id="rId2679" o:title=""/>
          </v:shape>
          <o:OLEObject Type="Embed" ProgID="Equation.DSMT4" ShapeID="_x0000_i2356" DrawAspect="Content" ObjectID="_1366280935" r:id="rId2680"/>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0.65pt;height:19.25pt" o:ole="">
            <v:imagedata r:id="rId2681" o:title=""/>
          </v:shape>
          <o:OLEObject Type="Embed" ProgID="Equation.DSMT4" ShapeID="_x0000_i2357" DrawAspect="Content" ObjectID="_1366280936" r:id="rId2682"/>
        </w:object>
      </w:r>
      <w:r w:rsidR="00BA1866">
        <w:t xml:space="preserve"> and </w:t>
      </w:r>
      <w:r w:rsidR="00905817" w:rsidRPr="00905817">
        <w:rPr>
          <w:position w:val="-12"/>
        </w:rPr>
        <w:object w:dxaOrig="480" w:dyaOrig="400" w14:anchorId="5104CD03">
          <v:shape id="_x0000_i2358" type="#_x0000_t75" style="width:24.25pt;height:19.95pt" o:ole="">
            <v:imagedata r:id="rId2683" o:title=""/>
          </v:shape>
          <o:OLEObject Type="Embed" ProgID="Equation.DSMT4" ShapeID="_x0000_i2358" DrawAspect="Content" ObjectID="_1366280937" r:id="rId2684"/>
        </w:object>
      </w:r>
      <w:r w:rsidR="00BA1866">
        <w:t xml:space="preserve"> </w:t>
      </w:r>
      <w:r>
        <w:t xml:space="preserve">corresponding to time </w:t>
      </w:r>
      <w:r w:rsidR="00905817" w:rsidRPr="00905817">
        <w:rPr>
          <w:position w:val="-6"/>
        </w:rPr>
        <w:object w:dxaOrig="600" w:dyaOrig="279" w14:anchorId="3CE66D23">
          <v:shape id="_x0000_i2359" type="#_x0000_t75" style="width:29.95pt;height:14.25pt" o:ole="">
            <v:imagedata r:id="rId2685" o:title=""/>
          </v:shape>
          <o:OLEObject Type="Embed" ProgID="Equation.DSMT4" ShapeID="_x0000_i2359" DrawAspect="Content" ObjectID="_1366280938" r:id="rId2686"/>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2.75pt;height:36.35pt" o:ole="">
            <v:imagedata r:id="rId2687" o:title=""/>
          </v:shape>
          <o:OLEObject Type="Embed" ProgID="Equation.DSMT4" ShapeID="_x0000_i2360" DrawAspect="Content" ObjectID="_1366280939" r:id="rId2688"/>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8.05pt;height:36.35pt" o:ole="">
            <v:imagedata r:id="rId2689" o:title=""/>
          </v:shape>
          <o:OLEObject Type="Embed" ProgID="Equation.DSMT4" ShapeID="_x0000_i2361" DrawAspect="Content" ObjectID="_1366280940" r:id="rId2690"/>
        </w:object>
      </w:r>
    </w:p>
    <w:p w14:paraId="7893BDD5" w14:textId="6DCB5679" w:rsidR="002F3DF9" w:rsidRDefault="002F3DF9" w:rsidP="002F3DF9">
      <w:pPr>
        <w:numPr>
          <w:ilvl w:val="0"/>
          <w:numId w:val="14"/>
        </w:numPr>
        <w:jc w:val="left"/>
      </w:pPr>
      <w:r>
        <w:lastRenderedPageBreak/>
        <w:t xml:space="preserve">find the total stress: </w:t>
      </w:r>
      <w:r w:rsidR="00905817" w:rsidRPr="00905817">
        <w:rPr>
          <w:position w:val="-28"/>
        </w:rPr>
        <w:object w:dxaOrig="2360" w:dyaOrig="680" w14:anchorId="05787731">
          <v:shape id="_x0000_i2362" type="#_x0000_t75" style="width:118.35pt;height:34.2pt" o:ole="">
            <v:imagedata r:id="rId2691" o:title=""/>
          </v:shape>
          <o:OLEObject Type="Embed" ProgID="Equation.DSMT4" ShapeID="_x0000_i2362" DrawAspect="Content" ObjectID="_1366280941" r:id="rId2692"/>
        </w:object>
      </w:r>
    </w:p>
    <w:p w14:paraId="56E68BE3" w14:textId="77777777" w:rsidR="002F3DF9" w:rsidRDefault="009D61A1" w:rsidP="002F3DF9">
      <w:pPr>
        <w:rPr>
          <w:ins w:id="1970" w:author="Gerard" w:date="2015-03-21T09:58:00Z"/>
        </w:rPr>
      </w:pPr>
      <w:r>
        <w:br w:type="page"/>
      </w:r>
    </w:p>
    <w:p w14:paraId="20E67075" w14:textId="7C39980D" w:rsidR="00D25725" w:rsidRDefault="00D25725">
      <w:pPr>
        <w:pStyle w:val="Heading2"/>
        <w:rPr>
          <w:ins w:id="1971" w:author="Gerard" w:date="2015-03-21T09:58:00Z"/>
        </w:rPr>
        <w:pPrChange w:id="1972" w:author="Gerard" w:date="2015-03-21T09:58:00Z">
          <w:pPr/>
        </w:pPrChange>
      </w:pPr>
      <w:bookmarkStart w:id="1973" w:name="_Toc289032593"/>
      <w:ins w:id="1974" w:author="Gerard" w:date="2015-03-21T09:58:00Z">
        <w:r>
          <w:lastRenderedPageBreak/>
          <w:t>Reactive Viscoelasticity</w:t>
        </w:r>
        <w:bookmarkEnd w:id="1973"/>
      </w:ins>
    </w:p>
    <w:p w14:paraId="66FA81EB" w14:textId="605DE764" w:rsidR="00D25725" w:rsidRDefault="00D25725" w:rsidP="002F3DF9">
      <w:pPr>
        <w:rPr>
          <w:ins w:id="1975" w:author="Gerard" w:date="2015-03-21T10:18:00Z"/>
        </w:rPr>
      </w:pPr>
      <w:ins w:id="1976" w:author="Gerard" w:date="2015-03-21T09:59:00Z">
        <w:r>
          <w:t>Reactive viscoelasticity models a material as a mixture of strong bonds, which are permanent, and weak bonds, which break and reform in response to loading</w:t>
        </w:r>
      </w:ins>
      <w:ins w:id="1977"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153375">
        <w:fldChar w:fldCharType="begin"/>
      </w:r>
      <w:r w:rsidR="00153375">
        <w:instrText xml:space="preserve"> HYPERLINK \l "_ENREF_46" \o "Ateshian, 2015 #72" </w:instrText>
      </w:r>
      <w:ins w:id="1978" w:author="Gerard" w:date="2015-05-06T12:49:00Z"/>
      <w:r w:rsidR="00153375">
        <w:fldChar w:fldCharType="separate"/>
      </w:r>
      <w:r w:rsidR="00214E15">
        <w:rPr>
          <w:noProof/>
        </w:rPr>
        <w:t>46</w:t>
      </w:r>
      <w:r w:rsidR="00153375">
        <w:rPr>
          <w:noProof/>
        </w:rPr>
        <w:fldChar w:fldCharType="end"/>
      </w:r>
      <w:r w:rsidR="001763A3">
        <w:rPr>
          <w:noProof/>
        </w:rPr>
        <w:t>]</w:t>
      </w:r>
      <w:r w:rsidR="001763A3">
        <w:fldChar w:fldCharType="end"/>
      </w:r>
      <w:ins w:id="1979" w:author="Gerard" w:date="2015-03-21T09:59:00Z">
        <w:r>
          <w:t xml:space="preserve">. Strong bonds produce the </w:t>
        </w:r>
      </w:ins>
      <w:ins w:id="1980" w:author="Gerard" w:date="2015-03-21T10:00:00Z">
        <w:r>
          <w:t xml:space="preserve">equilibrium </w:t>
        </w:r>
      </w:ins>
      <w:ins w:id="1981" w:author="Gerard" w:date="2015-03-21T09:59:00Z">
        <w:r>
          <w:t xml:space="preserve">elastic </w:t>
        </w:r>
      </w:ins>
      <w:ins w:id="1982" w:author="Gerard" w:date="2015-03-21T10:00:00Z">
        <w:r>
          <w:t xml:space="preserve">response, whereas weak bonds produce the transient viscous response.  </w:t>
        </w:r>
      </w:ins>
      <w:ins w:id="1983" w:author="Gerard" w:date="2015-03-21T10:12:00Z">
        <w:r w:rsidR="00A353EC">
          <w:t xml:space="preserve">Strong bonds are in a stress-free state when in their reference configuration </w:t>
        </w:r>
      </w:ins>
      <w:ins w:id="1984" w:author="Gerard" w:date="2015-03-21T10:13:00Z">
        <w:r w:rsidR="00A353EC" w:rsidRPr="00A353EC">
          <w:rPr>
            <w:position w:val="-4"/>
          </w:rPr>
          <w:object w:dxaOrig="260" w:dyaOrig="240" w14:anchorId="73A293CB">
            <v:shape id="_x0000_i2363" type="#_x0000_t75" style="width:12.85pt;height:12.1pt" o:ole="">
              <v:imagedata r:id="rId2693" o:title=""/>
            </v:shape>
            <o:OLEObject Type="Embed" ProgID="Equation.DSMT4" ShapeID="_x0000_i2363" DrawAspect="Content" ObjectID="_1366280942" r:id="rId2694"/>
          </w:object>
        </w:r>
      </w:ins>
      <w:ins w:id="1985" w:author="Gerard" w:date="2015-03-21T10:13:00Z">
        <w:r w:rsidR="00A353EC">
          <w:t xml:space="preserve">.  </w:t>
        </w:r>
      </w:ins>
      <w:ins w:id="1986" w:author="Gerard" w:date="2015-03-21T10:16:00Z">
        <w:r w:rsidR="00F77222">
          <w:t xml:space="preserve">Their deformation gradient is defined as usual, </w:t>
        </w:r>
      </w:ins>
      <w:ins w:id="1987" w:author="Gerard" w:date="2015-03-21T10:16:00Z">
        <w:r w:rsidR="00F77222" w:rsidRPr="007E2473">
          <w:rPr>
            <w:position w:val="-14"/>
          </w:rPr>
          <w:object w:dxaOrig="2240" w:dyaOrig="420" w14:anchorId="7B29CE2A">
            <v:shape id="_x0000_i2364" type="#_x0000_t75" style="width:111.9pt;height:20.65pt" o:ole="">
              <v:imagedata r:id="rId2695" o:title=""/>
            </v:shape>
            <o:OLEObject Type="Embed" ProgID="Equation.DSMT4" ShapeID="_x0000_i2364" DrawAspect="Content" ObjectID="_1366280943" r:id="rId2696"/>
          </w:object>
        </w:r>
      </w:ins>
      <w:ins w:id="1988" w:author="Gerard" w:date="2015-03-21T10:16:00Z">
        <w:r w:rsidR="00F77222">
          <w:t xml:space="preserve">.  </w:t>
        </w:r>
      </w:ins>
      <w:ins w:id="1989" w:author="Gerard" w:date="2015-03-21T10:10:00Z">
        <w:r w:rsidR="00A353EC">
          <w:t>When w</w:t>
        </w:r>
      </w:ins>
      <w:ins w:id="1990" w:author="Gerard" w:date="2015-03-21T10:09:00Z">
        <w:r>
          <w:t>eak bonds break in response to loading</w:t>
        </w:r>
      </w:ins>
      <w:ins w:id="1991" w:author="Gerard" w:date="2015-03-21T10:11:00Z">
        <w:r w:rsidR="00A353EC">
          <w:t xml:space="preserve"> at some time </w:t>
        </w:r>
      </w:ins>
      <w:ins w:id="1992" w:author="Gerard" w:date="2015-03-21T10:11:00Z">
        <w:r w:rsidR="00A353EC" w:rsidRPr="00A353EC">
          <w:rPr>
            <w:position w:val="-4"/>
          </w:rPr>
          <w:object w:dxaOrig="200" w:dyaOrig="200" w14:anchorId="3BBFD43D">
            <v:shape id="_x0000_i2365" type="#_x0000_t75" style="width:10pt;height:10pt" o:ole="">
              <v:imagedata r:id="rId2697" o:title=""/>
            </v:shape>
            <o:OLEObject Type="Embed" ProgID="Equation.DSMT4" ShapeID="_x0000_i2365" DrawAspect="Content" ObjectID="_1366280944" r:id="rId2698"/>
          </w:object>
        </w:r>
      </w:ins>
      <w:ins w:id="1993" w:author="Gerard" w:date="2015-03-21T10:10:00Z">
        <w:r w:rsidR="00A353EC">
          <w:t>, they</w:t>
        </w:r>
      </w:ins>
      <w:ins w:id="1994" w:author="Gerard" w:date="2015-03-21T10:09:00Z">
        <w:r>
          <w:t xml:space="preserve"> reform</w:t>
        </w:r>
      </w:ins>
      <w:ins w:id="1995" w:author="Gerard" w:date="2015-03-21T10:10:00Z">
        <w:r>
          <w:t xml:space="preserve"> </w:t>
        </w:r>
      </w:ins>
      <w:ins w:id="1996" w:author="Gerard" w:date="2015-03-21T10:11:00Z">
        <w:r w:rsidR="00A353EC">
          <w:t xml:space="preserve">instantaneously </w:t>
        </w:r>
      </w:ins>
      <w:ins w:id="1997" w:author="Gerard" w:date="2015-03-21T10:10:00Z">
        <w:r>
          <w:t>in a stress</w:t>
        </w:r>
        <w:r w:rsidR="00A353EC">
          <w:t xml:space="preserve">-free configuration </w:t>
        </w:r>
      </w:ins>
      <w:ins w:id="1998" w:author="Gerard" w:date="2015-03-21T10:12:00Z">
        <w:r w:rsidR="00A353EC" w:rsidRPr="00A353EC">
          <w:rPr>
            <w:position w:val="-4"/>
          </w:rPr>
          <w:object w:dxaOrig="340" w:dyaOrig="320" w14:anchorId="6A6E97B9">
            <v:shape id="_x0000_i2366" type="#_x0000_t75" style="width:17.1pt;height:15.7pt" o:ole="">
              <v:imagedata r:id="rId2699" o:title=""/>
            </v:shape>
            <o:OLEObject Type="Embed" ProgID="Equation.DSMT4" ShapeID="_x0000_i2366" DrawAspect="Content" ObjectID="_1366280945" r:id="rId2700"/>
          </w:object>
        </w:r>
      </w:ins>
      <w:ins w:id="1999" w:author="Gerard" w:date="2015-03-21T10:12:00Z">
        <w:r w:rsidR="00A353EC">
          <w:t xml:space="preserve"> </w:t>
        </w:r>
      </w:ins>
      <w:ins w:id="2000" w:author="Gerard" w:date="2015-03-21T10:11:00Z">
        <w:r w:rsidR="00A353EC">
          <w:t xml:space="preserve">that coincides with the current configuration </w:t>
        </w:r>
      </w:ins>
      <w:ins w:id="2001" w:author="Gerard" w:date="2015-03-21T10:12:00Z">
        <w:r w:rsidR="00A353EC">
          <w:t xml:space="preserve">at time </w:t>
        </w:r>
      </w:ins>
      <w:ins w:id="2002" w:author="Gerard" w:date="2015-03-21T10:12:00Z">
        <w:r w:rsidR="00A353EC" w:rsidRPr="00A353EC">
          <w:rPr>
            <w:position w:val="-4"/>
          </w:rPr>
          <w:object w:dxaOrig="200" w:dyaOrig="200" w14:anchorId="689227DA">
            <v:shape id="_x0000_i2367" type="#_x0000_t75" style="width:10pt;height:10pt" o:ole="">
              <v:imagedata r:id="rId2701" o:title=""/>
            </v:shape>
            <o:OLEObject Type="Embed" ProgID="Equation.DSMT4" ShapeID="_x0000_i2367" DrawAspect="Content" ObjectID="_1366280946" r:id="rId2702"/>
          </w:object>
        </w:r>
      </w:ins>
      <w:ins w:id="2003" w:author="Gerard" w:date="2015-03-21T10:11:00Z">
        <w:r w:rsidR="00A353EC">
          <w:t xml:space="preserve">, </w:t>
        </w:r>
      </w:ins>
      <w:ins w:id="2004" w:author="Gerard" w:date="2015-03-21T10:14:00Z">
        <w:r w:rsidR="00A353EC">
          <w:t>t</w:t>
        </w:r>
      </w:ins>
      <w:ins w:id="2005" w:author="Gerard" w:date="2015-03-21T10:13:00Z">
        <w:r w:rsidR="00A353EC">
          <w:t xml:space="preserve">hus, </w:t>
        </w:r>
      </w:ins>
      <w:ins w:id="2006" w:author="Gerard" w:date="2015-03-21T10:13:00Z">
        <w:r w:rsidR="00A353EC" w:rsidRPr="007E2473">
          <w:rPr>
            <w:position w:val="-14"/>
          </w:rPr>
          <w:object w:dxaOrig="1320" w:dyaOrig="420" w14:anchorId="5461EFE0">
            <v:shape id="_x0000_i2368" type="#_x0000_t75" style="width:66.3pt;height:20.65pt" o:ole="">
              <v:imagedata r:id="rId2703" o:title=""/>
            </v:shape>
            <o:OLEObject Type="Embed" ProgID="Equation.DSMT4" ShapeID="_x0000_i2368" DrawAspect="Content" ObjectID="_1366280947" r:id="rId2704"/>
          </w:object>
        </w:r>
      </w:ins>
      <w:ins w:id="2007" w:author="Gerard" w:date="2015-03-21T10:14:00Z">
        <w:r w:rsidR="00A353EC">
          <w:t>.</w:t>
        </w:r>
        <w:r w:rsidR="00F77222">
          <w:t xml:space="preserve">  </w:t>
        </w:r>
      </w:ins>
      <w:ins w:id="2008" w:author="Gerard" w:date="2015-03-21T13:20:00Z">
        <w:r w:rsidR="00531BEB">
          <w:t>Therefore</w:t>
        </w:r>
      </w:ins>
      <w:ins w:id="2009" w:author="Gerard" w:date="2015-03-21T10:42:00Z">
        <w:r w:rsidR="00731A28">
          <w:t xml:space="preserve">, a reaction transforms intact loaded bonds into reformed unloaded bonds.  </w:t>
        </w:r>
      </w:ins>
      <w:ins w:id="2010" w:author="Gerard" w:date="2015-03-21T10:14:00Z">
        <w:r w:rsidR="00F77222">
          <w:t xml:space="preserve">Weak bonds that reform at time </w:t>
        </w:r>
      </w:ins>
      <w:ins w:id="2011" w:author="Gerard" w:date="2015-03-21T10:14:00Z">
        <w:r w:rsidR="00F77222" w:rsidRPr="00F77222">
          <w:rPr>
            <w:position w:val="-4"/>
          </w:rPr>
          <w:object w:dxaOrig="200" w:dyaOrig="200" w14:anchorId="41639E99">
            <v:shape id="_x0000_i2369" type="#_x0000_t75" style="width:10pt;height:10pt" o:ole="">
              <v:imagedata r:id="rId2705" o:title=""/>
            </v:shape>
            <o:OLEObject Type="Embed" ProgID="Equation.DSMT4" ShapeID="_x0000_i2369" DrawAspect="Content" ObjectID="_1366280948" r:id="rId2706"/>
          </w:object>
        </w:r>
      </w:ins>
      <w:ins w:id="2012" w:author="Gerard" w:date="2015-03-21T10:14:00Z">
        <w:r w:rsidR="00F77222">
          <w:t xml:space="preserve"> may be called </w:t>
        </w:r>
      </w:ins>
      <w:ins w:id="2013" w:author="Gerard" w:date="2015-03-21T10:14:00Z">
        <w:r w:rsidR="00F77222" w:rsidRPr="00F77222">
          <w:rPr>
            <w:position w:val="-4"/>
          </w:rPr>
          <w:object w:dxaOrig="380" w:dyaOrig="200" w14:anchorId="3E0F6237">
            <v:shape id="_x0000_i2370" type="#_x0000_t75" style="width:19.25pt;height:10pt" o:ole="">
              <v:imagedata r:id="rId2707" o:title=""/>
            </v:shape>
            <o:OLEObject Type="Embed" ProgID="Equation.DSMT4" ShapeID="_x0000_i2370" DrawAspect="Content" ObjectID="_1366280949" r:id="rId2708"/>
          </w:object>
        </w:r>
      </w:ins>
      <w:ins w:id="2014" w:author="Gerard" w:date="2015-03-21T10:15:00Z">
        <w:r w:rsidR="00F77222">
          <w:t>generation bonds.</w:t>
        </w:r>
      </w:ins>
      <w:ins w:id="2015" w:author="Gerard" w:date="2015-03-21T10:17:00Z">
        <w:r w:rsidR="00F77222">
          <w:t xml:space="preserve">  The deformation gradient of </w:t>
        </w:r>
      </w:ins>
      <w:ins w:id="2016" w:author="Gerard" w:date="2015-03-21T10:18:00Z">
        <w:r w:rsidR="00F77222" w:rsidRPr="00F77222">
          <w:rPr>
            <w:position w:val="-4"/>
          </w:rPr>
          <w:object w:dxaOrig="380" w:dyaOrig="200" w14:anchorId="795008F4">
            <v:shape id="_x0000_i2371" type="#_x0000_t75" style="width:19.25pt;height:10pt" o:ole="">
              <v:imagedata r:id="rId2709" o:title=""/>
            </v:shape>
            <o:OLEObject Type="Embed" ProgID="Equation.DSMT4" ShapeID="_x0000_i2371" DrawAspect="Content" ObjectID="_1366280950" r:id="rId2710"/>
          </w:object>
        </w:r>
      </w:ins>
      <w:ins w:id="2017" w:author="Gerard" w:date="2015-03-21T10:18:00Z">
        <w:r w:rsidR="00F77222">
          <w:t xml:space="preserve">generation </w:t>
        </w:r>
      </w:ins>
      <w:ins w:id="2018" w:author="Gerard" w:date="2015-03-21T10:17:00Z">
        <w:r w:rsidR="00F77222">
          <w:t xml:space="preserve">weak bonds relative to their reference configuration </w:t>
        </w:r>
      </w:ins>
      <w:ins w:id="2019" w:author="Gerard" w:date="2015-03-21T10:17:00Z">
        <w:r w:rsidR="00F77222" w:rsidRPr="00F77222">
          <w:rPr>
            <w:position w:val="-4"/>
          </w:rPr>
          <w:object w:dxaOrig="340" w:dyaOrig="320" w14:anchorId="0CDD3F2D">
            <v:shape id="_x0000_i2372" type="#_x0000_t75" style="width:17.1pt;height:15.7pt" o:ole="">
              <v:imagedata r:id="rId2711" o:title=""/>
            </v:shape>
            <o:OLEObject Type="Embed" ProgID="Equation.DSMT4" ShapeID="_x0000_i2372" DrawAspect="Content" ObjectID="_1366280951" r:id="rId2712"/>
          </w:object>
        </w:r>
      </w:ins>
      <w:ins w:id="2020" w:author="Gerard" w:date="2015-03-21T10:17:00Z">
        <w:r w:rsidR="00F77222">
          <w:t xml:space="preserve"> is denoted by </w:t>
        </w:r>
      </w:ins>
      <w:ins w:id="2021" w:author="Gerard" w:date="2015-03-21T10:17:00Z">
        <w:r w:rsidR="00F77222" w:rsidRPr="007E2473">
          <w:rPr>
            <w:position w:val="-14"/>
          </w:rPr>
          <w:object w:dxaOrig="840" w:dyaOrig="420" w14:anchorId="33177BF0">
            <v:shape id="_x0000_i2373" type="#_x0000_t75" style="width:42.05pt;height:20.65pt" o:ole="">
              <v:imagedata r:id="rId2713" o:title=""/>
            </v:shape>
            <o:OLEObject Type="Embed" ProgID="Equation.DSMT4" ShapeID="_x0000_i2373" DrawAspect="Content" ObjectID="_1366280952" r:id="rId2714"/>
          </w:object>
        </w:r>
      </w:ins>
      <w:ins w:id="2022" w:author="Gerard" w:date="2015-03-21T10:17:00Z">
        <w:r w:rsidR="00F77222">
          <w:t>, which may be evaluated from the chain rule,</w:t>
        </w:r>
      </w:ins>
    </w:p>
    <w:p w14:paraId="4DA274AF" w14:textId="5B4144D6" w:rsidR="00F77222" w:rsidRDefault="00F77222">
      <w:pPr>
        <w:pStyle w:val="MTDisplayEquation"/>
        <w:rPr>
          <w:ins w:id="2023" w:author="Gerard" w:date="2015-03-21T10:09:00Z"/>
        </w:rPr>
        <w:pPrChange w:id="2024" w:author="Gerard" w:date="2015-03-21T10:19:00Z">
          <w:pPr/>
        </w:pPrChange>
      </w:pPr>
      <w:ins w:id="2025" w:author="Gerard" w:date="2015-03-21T10:18:00Z">
        <w:r>
          <w:tab/>
        </w:r>
      </w:ins>
      <w:ins w:id="2026" w:author="Gerard" w:date="2015-03-21T10:18:00Z">
        <w:r w:rsidRPr="007E2473">
          <w:rPr>
            <w:position w:val="-14"/>
          </w:rPr>
          <w:object w:dxaOrig="2580" w:dyaOrig="420" w14:anchorId="12622D01">
            <v:shape id="_x0000_i2374" type="#_x0000_t75" style="width:129.05pt;height:20.65pt" o:ole="">
              <v:imagedata r:id="rId2715" o:title=""/>
            </v:shape>
            <o:OLEObject Type="Embed" ProgID="Equation.DSMT4" ShapeID="_x0000_i2374" DrawAspect="Content" ObjectID="_1366280953" r:id="rId2716"/>
          </w:object>
        </w:r>
      </w:ins>
      <w:ins w:id="2027" w:author="Gerard" w:date="2015-03-21T10:18:00Z">
        <w:r>
          <w:t xml:space="preserve"> </w:t>
        </w:r>
        <w:r>
          <w:tab/>
        </w:r>
        <w:r>
          <w:fldChar w:fldCharType="begin"/>
        </w:r>
        <w:r>
          <w:instrText xml:space="preserve"> MACROBUTTON MTPlaceRef \* MERGEFORMAT </w:instrText>
        </w:r>
        <w:r>
          <w:fldChar w:fldCharType="begin"/>
        </w:r>
        <w:r>
          <w:instrText xml:space="preserve"> SEQ MTEqn \h \* MERGEFORMAT </w:instrText>
        </w:r>
      </w:ins>
      <w:del w:id="2028" w:author="Gerard" w:date="2015-05-06T12:49:00Z">
        <w:r w:rsidR="00E3755C" w:rsidDel="00E3755C">
          <w:fldChar w:fldCharType="separate"/>
        </w:r>
      </w:del>
      <w:del w:id="2029" w:author="Gerard" w:date="2015-03-26T23:39:00Z">
        <w:r>
          <w:fldChar w:fldCharType="end"/>
        </w:r>
      </w:del>
      <w:bookmarkStart w:id="2030" w:name="ZEqnNum403837"/>
      <w:ins w:id="2031" w:author="Gerard" w:date="2015-03-21T10:18:00Z">
        <w:r>
          <w:instrText>(</w:instrText>
        </w:r>
        <w:r>
          <w:fldChar w:fldCharType="begin"/>
        </w:r>
        <w:r>
          <w:instrText xml:space="preserve"> SEQ MTSec \c \* Arabic \* MERGEFORMAT </w:instrText>
        </w:r>
      </w:ins>
      <w:r>
        <w:fldChar w:fldCharType="separate"/>
      </w:r>
      <w:ins w:id="2032" w:author="Gerard" w:date="2015-05-06T12:49:00Z">
        <w:r w:rsidR="00E3755C">
          <w:rPr>
            <w:noProof/>
          </w:rPr>
          <w:instrText>5</w:instrText>
        </w:r>
      </w:ins>
      <w:ins w:id="2033" w:author="Gerard" w:date="2015-03-21T10:18:00Z">
        <w:r>
          <w:fldChar w:fldCharType="end"/>
        </w:r>
        <w:r>
          <w:instrText>.</w:instrText>
        </w:r>
        <w:r>
          <w:fldChar w:fldCharType="begin"/>
        </w:r>
        <w:r>
          <w:instrText xml:space="preserve"> SEQ MTEqn \c \* Arabic \* MERGEFORMAT </w:instrText>
        </w:r>
      </w:ins>
      <w:r>
        <w:fldChar w:fldCharType="separate"/>
      </w:r>
      <w:ins w:id="2034" w:author="Gerard" w:date="2015-05-06T12:49:00Z">
        <w:r w:rsidR="00E3755C">
          <w:rPr>
            <w:noProof/>
          </w:rPr>
          <w:instrText>86</w:instrText>
        </w:r>
      </w:ins>
      <w:ins w:id="2035" w:author="Gerard" w:date="2015-03-21T10:18:00Z">
        <w:r>
          <w:fldChar w:fldCharType="end"/>
        </w:r>
        <w:r>
          <w:instrText>)</w:instrText>
        </w:r>
        <w:bookmarkEnd w:id="2030"/>
        <w:r>
          <w:fldChar w:fldCharType="end"/>
        </w:r>
      </w:ins>
    </w:p>
    <w:p w14:paraId="15045206" w14:textId="605091B5" w:rsidR="008F4FC8" w:rsidRDefault="008F4FC8" w:rsidP="002F3DF9">
      <w:pPr>
        <w:rPr>
          <w:ins w:id="2036" w:author="Gerard" w:date="2015-03-21T10:21:00Z"/>
        </w:rPr>
      </w:pPr>
      <w:ins w:id="2037" w:author="Gerard" w:date="2015-03-21T10:21:00Z">
        <w:r>
          <w:t xml:space="preserve">The strain energy density </w:t>
        </w:r>
      </w:ins>
      <w:ins w:id="2038" w:author="Gerard" w:date="2015-03-21T10:21:00Z">
        <w:r w:rsidRPr="007E2473">
          <w:rPr>
            <w:position w:val="-12"/>
          </w:rPr>
          <w:object w:dxaOrig="340" w:dyaOrig="380" w14:anchorId="53C089EF">
            <v:shape id="_x0000_i2375" type="#_x0000_t75" style="width:17.1pt;height:19.25pt" o:ole="">
              <v:imagedata r:id="rId2717" o:title=""/>
            </v:shape>
            <o:OLEObject Type="Embed" ProgID="Equation.DSMT4" ShapeID="_x0000_i2375" DrawAspect="Content" ObjectID="_1366280954" r:id="rId2718"/>
          </w:object>
        </w:r>
      </w:ins>
      <w:ins w:id="2039" w:author="Gerard" w:date="2015-03-21T10:21:00Z">
        <w:r>
          <w:t xml:space="preserve"> in a reactive viscoelastic material is given by</w:t>
        </w:r>
      </w:ins>
    </w:p>
    <w:p w14:paraId="0DF2AA31" w14:textId="3588E3DA" w:rsidR="008F4FC8" w:rsidRDefault="008F4FC8">
      <w:pPr>
        <w:pStyle w:val="MTDisplayEquation"/>
        <w:rPr>
          <w:ins w:id="2040" w:author="Gerard" w:date="2015-03-21T10:21:00Z"/>
        </w:rPr>
        <w:pPrChange w:id="2041" w:author="Gerard" w:date="2015-03-21T10:21:00Z">
          <w:pPr/>
        </w:pPrChange>
      </w:pPr>
      <w:ins w:id="2042" w:author="Gerard" w:date="2015-03-21T10:21:00Z">
        <w:r>
          <w:tab/>
        </w:r>
      </w:ins>
      <w:ins w:id="2043" w:author="Gerard" w:date="2015-03-21T10:21:00Z">
        <w:r w:rsidRPr="007E2473">
          <w:rPr>
            <w:position w:val="-28"/>
          </w:rPr>
          <w:object w:dxaOrig="3040" w:dyaOrig="580" w14:anchorId="5EF36CF8">
            <v:shape id="_x0000_i2376" type="#_x0000_t75" style="width:151.85pt;height:29.25pt" o:ole="">
              <v:imagedata r:id="rId2719" o:title=""/>
            </v:shape>
            <o:OLEObject Type="Embed" ProgID="Equation.DSMT4" ShapeID="_x0000_i2376" DrawAspect="Content" ObjectID="_1366280955" r:id="rId2720"/>
          </w:object>
        </w:r>
      </w:ins>
      <w:ins w:id="2044" w:author="Gerard" w:date="2015-03-21T10:21:00Z">
        <w:r>
          <w:t xml:space="preserve"> </w:t>
        </w:r>
        <w:r>
          <w:tab/>
        </w:r>
        <w:r>
          <w:fldChar w:fldCharType="begin"/>
        </w:r>
        <w:r>
          <w:instrText xml:space="preserve"> MACROBUTTON MTPlaceRef \* MERGEFORMAT </w:instrText>
        </w:r>
        <w:r>
          <w:fldChar w:fldCharType="begin"/>
        </w:r>
        <w:r>
          <w:instrText xml:space="preserve"> SEQ MTEqn \h \* MERGEFORMAT </w:instrText>
        </w:r>
      </w:ins>
      <w:del w:id="2045" w:author="Gerard" w:date="2015-05-06T12:49:00Z">
        <w:r w:rsidR="00E3755C" w:rsidDel="00E3755C">
          <w:fldChar w:fldCharType="separate"/>
        </w:r>
      </w:del>
      <w:del w:id="2046" w:author="Gerard" w:date="2015-03-26T23:39:00Z">
        <w:r>
          <w:fldChar w:fldCharType="end"/>
        </w:r>
      </w:del>
      <w:ins w:id="2047" w:author="Gerard" w:date="2015-03-21T10:21:00Z">
        <w:r>
          <w:instrText>(</w:instrText>
        </w:r>
        <w:r>
          <w:fldChar w:fldCharType="begin"/>
        </w:r>
        <w:r>
          <w:instrText xml:space="preserve"> SEQ MTSec \c \* Arabic \* MERGEFORMAT </w:instrText>
        </w:r>
      </w:ins>
      <w:r>
        <w:fldChar w:fldCharType="separate"/>
      </w:r>
      <w:ins w:id="2048" w:author="Gerard" w:date="2015-05-06T12:49:00Z">
        <w:r w:rsidR="00E3755C">
          <w:rPr>
            <w:noProof/>
          </w:rPr>
          <w:instrText>5</w:instrText>
        </w:r>
      </w:ins>
      <w:ins w:id="2049" w:author="Gerard" w:date="2015-03-21T10:21:00Z">
        <w:r>
          <w:fldChar w:fldCharType="end"/>
        </w:r>
        <w:r>
          <w:instrText>.</w:instrText>
        </w:r>
        <w:r>
          <w:fldChar w:fldCharType="begin"/>
        </w:r>
        <w:r>
          <w:instrText xml:space="preserve"> SEQ MTEqn \c \* Arabic \* MERGEFORMAT </w:instrText>
        </w:r>
      </w:ins>
      <w:r>
        <w:fldChar w:fldCharType="separate"/>
      </w:r>
      <w:ins w:id="2050" w:author="Gerard" w:date="2015-05-06T12:49:00Z">
        <w:r w:rsidR="00E3755C">
          <w:rPr>
            <w:noProof/>
          </w:rPr>
          <w:instrText>87</w:instrText>
        </w:r>
      </w:ins>
      <w:ins w:id="2051" w:author="Gerard" w:date="2015-03-21T10:21:00Z">
        <w:r>
          <w:fldChar w:fldCharType="end"/>
        </w:r>
        <w:r>
          <w:instrText>)</w:instrText>
        </w:r>
        <w:r>
          <w:fldChar w:fldCharType="end"/>
        </w:r>
      </w:ins>
    </w:p>
    <w:p w14:paraId="43750B26" w14:textId="10854F8A" w:rsidR="00D25725" w:rsidRDefault="008F4FC8" w:rsidP="002F3DF9">
      <w:pPr>
        <w:rPr>
          <w:ins w:id="2052" w:author="Gerard" w:date="2015-03-21T10:01:00Z"/>
        </w:rPr>
      </w:pPr>
      <w:ins w:id="2053" w:author="Gerard" w:date="2015-03-21T10:22:00Z">
        <w:r>
          <w:t xml:space="preserve">where </w:t>
        </w:r>
      </w:ins>
      <w:ins w:id="2054" w:author="Gerard" w:date="2015-03-21T10:22:00Z">
        <w:r w:rsidRPr="007E2473">
          <w:rPr>
            <w:position w:val="-12"/>
          </w:rPr>
          <w:object w:dxaOrig="340" w:dyaOrig="400" w14:anchorId="02512260">
            <v:shape id="_x0000_i2377" type="#_x0000_t75" style="width:17.1pt;height:19.95pt" o:ole="">
              <v:imagedata r:id="rId2721" o:title=""/>
            </v:shape>
            <o:OLEObject Type="Embed" ProgID="Equation.DSMT4" ShapeID="_x0000_i2377" DrawAspect="Content" ObjectID="_1366280956" r:id="rId2722"/>
          </w:object>
        </w:r>
      </w:ins>
      <w:ins w:id="2055" w:author="Gerard" w:date="2015-03-21T10:22:00Z">
        <w:r>
          <w:t xml:space="preserve"> is the strain energy density of strong bonds and </w:t>
        </w:r>
      </w:ins>
      <w:ins w:id="2056" w:author="Gerard" w:date="2015-03-21T10:23:00Z">
        <w:r w:rsidRPr="007E2473">
          <w:rPr>
            <w:position w:val="-12"/>
          </w:rPr>
          <w:object w:dxaOrig="360" w:dyaOrig="400" w14:anchorId="631B3E1A">
            <v:shape id="_x0000_i2378" type="#_x0000_t75" style="width:17.8pt;height:19.95pt" o:ole="">
              <v:imagedata r:id="rId2723" o:title=""/>
            </v:shape>
            <o:OLEObject Type="Embed" ProgID="Equation.DSMT4" ShapeID="_x0000_i2378" DrawAspect="Content" ObjectID="_1366280957" r:id="rId2724"/>
          </w:object>
        </w:r>
      </w:ins>
      <w:ins w:id="2057" w:author="Gerard" w:date="2015-03-21T10:23:00Z">
        <w:r>
          <w:t xml:space="preserve"> is the strain energy density of weak bonds, when they all </w:t>
        </w:r>
      </w:ins>
      <w:ins w:id="2058" w:author="Gerard" w:date="2015-03-21T13:22:00Z">
        <w:r w:rsidR="003D7647">
          <w:t>belong to the same generation</w:t>
        </w:r>
      </w:ins>
      <w:ins w:id="2059" w:author="Gerard" w:date="2015-03-21T10:23:00Z">
        <w:r>
          <w:t xml:space="preserve">.  </w:t>
        </w:r>
      </w:ins>
      <w:ins w:id="2060" w:author="Gerard" w:date="2015-03-21T10:24:00Z">
        <w:r>
          <w:t xml:space="preserve">In this expression, </w:t>
        </w:r>
      </w:ins>
      <w:ins w:id="2061" w:author="Gerard" w:date="2015-03-21T10:24:00Z">
        <w:r w:rsidRPr="006A2D15">
          <w:rPr>
            <w:position w:val="-14"/>
          </w:rPr>
          <w:object w:dxaOrig="860" w:dyaOrig="420" w14:anchorId="473ADCFE">
            <v:shape id="_x0000_i2379" type="#_x0000_t75" style="width:42.75pt;height:20.65pt" o:ole="">
              <v:imagedata r:id="rId2725" o:title=""/>
            </v:shape>
            <o:OLEObject Type="Embed" ProgID="Equation.DSMT4" ShapeID="_x0000_i2379" DrawAspect="Content" ObjectID="_1366280958" r:id="rId2726"/>
          </w:object>
        </w:r>
      </w:ins>
      <w:ins w:id="2062" w:author="Gerard" w:date="2015-03-21T10:25:00Z">
        <w:r>
          <w:t xml:space="preserve"> is t</w:t>
        </w:r>
      </w:ins>
      <w:ins w:id="2063" w:author="Gerard" w:date="2015-03-21T10:24:00Z">
        <w:r>
          <w:t xml:space="preserve">he mass fraction of </w:t>
        </w:r>
      </w:ins>
      <w:ins w:id="2064" w:author="Gerard" w:date="2015-03-21T10:24:00Z">
        <w:r w:rsidRPr="008F4FC8">
          <w:rPr>
            <w:position w:val="-4"/>
          </w:rPr>
          <w:object w:dxaOrig="380" w:dyaOrig="200" w14:anchorId="6AA7054E">
            <v:shape id="_x0000_i2380" type="#_x0000_t75" style="width:19.25pt;height:10pt" o:ole="">
              <v:imagedata r:id="rId2727" o:title=""/>
            </v:shape>
            <o:OLEObject Type="Embed" ProgID="Equation.DSMT4" ShapeID="_x0000_i2380" DrawAspect="Content" ObjectID="_1366280959" r:id="rId2728"/>
          </w:object>
        </w:r>
      </w:ins>
      <w:ins w:id="2065" w:author="Gerard" w:date="2015-03-21T10:24:00Z">
        <w:r>
          <w:t>generation weak bonds</w:t>
        </w:r>
      </w:ins>
      <w:ins w:id="2066" w:author="Gerard" w:date="2015-03-21T10:25:00Z">
        <w:r>
          <w:t>, which evolves over time as described below</w:t>
        </w:r>
      </w:ins>
      <w:ins w:id="2067" w:author="Gerard" w:date="2015-03-21T10:24:00Z">
        <w:r>
          <w:t>.</w:t>
        </w:r>
      </w:ins>
      <w:ins w:id="2068" w:author="Gerard" w:date="2015-03-21T10:26:00Z">
        <w:r>
          <w:t xml:space="preserve">  The summation is taken over all generations </w:t>
        </w:r>
      </w:ins>
      <w:ins w:id="2069" w:author="Gerard" w:date="2015-03-21T10:26:00Z">
        <w:r w:rsidRPr="00F77222">
          <w:rPr>
            <w:position w:val="-4"/>
          </w:rPr>
          <w:object w:dxaOrig="200" w:dyaOrig="200" w14:anchorId="6457A565">
            <v:shape id="_x0000_i2381" type="#_x0000_t75" style="width:10pt;height:10pt" o:ole="">
              <v:imagedata r:id="rId2729" o:title=""/>
            </v:shape>
            <o:OLEObject Type="Embed" ProgID="Equation.DSMT4" ShapeID="_x0000_i2381" DrawAspect="Content" ObjectID="_1366280960" r:id="rId2730"/>
          </w:object>
        </w:r>
      </w:ins>
      <w:ins w:id="2070" w:author="Gerard" w:date="2015-03-21T10:26:00Z">
        <w:r>
          <w:t xml:space="preserve"> that were created prior to the current time </w:t>
        </w:r>
      </w:ins>
      <w:ins w:id="2071" w:author="Gerard" w:date="2015-03-21T10:26:00Z">
        <w:r w:rsidRPr="008F4FC8">
          <w:rPr>
            <w:position w:val="-4"/>
          </w:rPr>
          <w:object w:dxaOrig="140" w:dyaOrig="220" w14:anchorId="11710968">
            <v:shape id="_x0000_i2382" type="#_x0000_t75" style="width:7.15pt;height:10.7pt" o:ole="">
              <v:imagedata r:id="rId2731" o:title=""/>
            </v:shape>
            <o:OLEObject Type="Embed" ProgID="Equation.DSMT4" ShapeID="_x0000_i2382" DrawAspect="Content" ObjectID="_1366280961" r:id="rId2732"/>
          </w:object>
        </w:r>
      </w:ins>
      <w:ins w:id="2072" w:author="Gerard" w:date="2015-03-21T10:26:00Z">
        <w:r>
          <w:t>.</w:t>
        </w:r>
      </w:ins>
      <w:ins w:id="2073" w:author="Gerard" w:date="2015-03-21T10:25:00Z">
        <w:r>
          <w:t xml:space="preserve">  </w:t>
        </w:r>
      </w:ins>
      <w:ins w:id="2074" w:author="Gerard" w:date="2015-03-21T10:00:00Z">
        <w:r w:rsidR="00D25725">
          <w:t xml:space="preserve">The Cauchy stress </w:t>
        </w:r>
      </w:ins>
      <w:ins w:id="2075" w:author="Gerard" w:date="2015-03-21T10:03:00Z">
        <w:r w:rsidR="00D25725" w:rsidRPr="007E2473">
          <w:rPr>
            <w:position w:val="-6"/>
          </w:rPr>
          <w:object w:dxaOrig="240" w:dyaOrig="240" w14:anchorId="2A21D649">
            <v:shape id="_x0000_i2383" type="#_x0000_t75" style="width:12.1pt;height:12.1pt" o:ole="">
              <v:imagedata r:id="rId2733" o:title=""/>
            </v:shape>
            <o:OLEObject Type="Embed" ProgID="Equation.DSMT4" ShapeID="_x0000_i2383" DrawAspect="Content" ObjectID="_1366280962" r:id="rId2734"/>
          </w:object>
        </w:r>
      </w:ins>
      <w:ins w:id="2076" w:author="Gerard" w:date="2015-03-21T10:03:00Z">
        <w:r w:rsidR="00D25725">
          <w:t xml:space="preserve"> </w:t>
        </w:r>
      </w:ins>
      <w:ins w:id="2077" w:author="Gerard" w:date="2015-03-21T10:00:00Z">
        <w:r w:rsidR="00D25725">
          <w:t xml:space="preserve">in a reactive viscoelastic material is </w:t>
        </w:r>
      </w:ins>
      <w:ins w:id="2078" w:author="Gerard" w:date="2015-03-21T10:25:00Z">
        <w:r>
          <w:t xml:space="preserve">similarly </w:t>
        </w:r>
      </w:ins>
      <w:ins w:id="2079" w:author="Gerard" w:date="2015-03-21T10:00:00Z">
        <w:r w:rsidR="00D25725">
          <w:t>given by</w:t>
        </w:r>
      </w:ins>
    </w:p>
    <w:p w14:paraId="0064A955" w14:textId="3BFABAB1" w:rsidR="00D25725" w:rsidRDefault="00D25725">
      <w:pPr>
        <w:pStyle w:val="MTDisplayEquation"/>
        <w:rPr>
          <w:ins w:id="2080" w:author="Gerard" w:date="2015-03-21T09:58:00Z"/>
        </w:rPr>
        <w:pPrChange w:id="2081" w:author="Gerard" w:date="2015-03-21T10:01:00Z">
          <w:pPr/>
        </w:pPrChange>
      </w:pPr>
      <w:ins w:id="2082" w:author="Gerard" w:date="2015-03-21T10:01:00Z">
        <w:r>
          <w:tab/>
        </w:r>
      </w:ins>
      <w:ins w:id="2083" w:author="Gerard" w:date="2015-03-21T10:01:00Z">
        <w:r w:rsidRPr="007E2473">
          <w:rPr>
            <w:position w:val="-28"/>
          </w:rPr>
          <w:object w:dxaOrig="2840" w:dyaOrig="580" w14:anchorId="72E23D6A">
            <v:shape id="_x0000_i2384" type="#_x0000_t75" style="width:141.85pt;height:29.25pt" o:ole="">
              <v:imagedata r:id="rId2735" o:title=""/>
            </v:shape>
            <o:OLEObject Type="Embed" ProgID="Equation.DSMT4" ShapeID="_x0000_i2384" DrawAspect="Content" ObjectID="_1366280963" r:id="rId2736"/>
          </w:object>
        </w:r>
      </w:ins>
      <w:ins w:id="2084" w:author="Gerard" w:date="2015-03-21T10:01:00Z">
        <w:r>
          <w:t xml:space="preserve"> </w:t>
        </w:r>
        <w:r>
          <w:tab/>
        </w:r>
        <w:r>
          <w:fldChar w:fldCharType="begin"/>
        </w:r>
        <w:r>
          <w:instrText xml:space="preserve"> MACROBUTTON MTPlaceRef \* MERGEFORMAT </w:instrText>
        </w:r>
        <w:r>
          <w:fldChar w:fldCharType="begin"/>
        </w:r>
        <w:r>
          <w:instrText xml:space="preserve"> SEQ MTEqn \h \* MERGEFORMAT </w:instrText>
        </w:r>
      </w:ins>
      <w:del w:id="2085" w:author="Gerard" w:date="2015-05-06T12:49:00Z">
        <w:r w:rsidR="00E3755C" w:rsidDel="00E3755C">
          <w:fldChar w:fldCharType="separate"/>
        </w:r>
      </w:del>
      <w:del w:id="2086" w:author="Gerard" w:date="2015-03-26T23:39:00Z">
        <w:r>
          <w:fldChar w:fldCharType="end"/>
        </w:r>
      </w:del>
      <w:bookmarkStart w:id="2087" w:name="ZEqnNum468501"/>
      <w:ins w:id="2088" w:author="Gerard" w:date="2015-03-21T10:01:00Z">
        <w:r>
          <w:instrText>(</w:instrText>
        </w:r>
        <w:r>
          <w:fldChar w:fldCharType="begin"/>
        </w:r>
        <w:r>
          <w:instrText xml:space="preserve"> SEQ MTSec \c \* Arabic \* MERGEFORMAT </w:instrText>
        </w:r>
      </w:ins>
      <w:r>
        <w:fldChar w:fldCharType="separate"/>
      </w:r>
      <w:ins w:id="2089" w:author="Gerard" w:date="2015-05-06T12:49:00Z">
        <w:r w:rsidR="00E3755C">
          <w:rPr>
            <w:noProof/>
          </w:rPr>
          <w:instrText>5</w:instrText>
        </w:r>
      </w:ins>
      <w:ins w:id="2090" w:author="Gerard" w:date="2015-03-21T10:01:00Z">
        <w:r>
          <w:fldChar w:fldCharType="end"/>
        </w:r>
        <w:r>
          <w:instrText>.</w:instrText>
        </w:r>
        <w:r>
          <w:fldChar w:fldCharType="begin"/>
        </w:r>
        <w:r>
          <w:instrText xml:space="preserve"> SEQ MTEqn \c \* Arabic \* MERGEFORMAT </w:instrText>
        </w:r>
      </w:ins>
      <w:r>
        <w:fldChar w:fldCharType="separate"/>
      </w:r>
      <w:ins w:id="2091" w:author="Gerard" w:date="2015-05-06T12:49:00Z">
        <w:r w:rsidR="00E3755C">
          <w:rPr>
            <w:noProof/>
          </w:rPr>
          <w:instrText>88</w:instrText>
        </w:r>
      </w:ins>
      <w:ins w:id="2092" w:author="Gerard" w:date="2015-03-21T10:01:00Z">
        <w:r>
          <w:fldChar w:fldCharType="end"/>
        </w:r>
        <w:r>
          <w:instrText>)</w:instrText>
        </w:r>
        <w:bookmarkEnd w:id="2087"/>
        <w:r>
          <w:fldChar w:fldCharType="end"/>
        </w:r>
      </w:ins>
    </w:p>
    <w:p w14:paraId="3DDE9A00" w14:textId="6CF22B23" w:rsidR="00D25725" w:rsidRDefault="00D25725" w:rsidP="008F4FC8">
      <w:pPr>
        <w:rPr>
          <w:ins w:id="2093" w:author="Gerard" w:date="2015-03-21T10:26:00Z"/>
        </w:rPr>
      </w:pPr>
      <w:ins w:id="2094" w:author="Gerard" w:date="2015-03-21T10:03:00Z">
        <w:r>
          <w:t xml:space="preserve">where </w:t>
        </w:r>
      </w:ins>
      <w:ins w:id="2095" w:author="Gerard" w:date="2015-03-21T10:03:00Z">
        <w:r w:rsidRPr="007E2473">
          <w:rPr>
            <w:position w:val="-6"/>
          </w:rPr>
          <w:object w:dxaOrig="300" w:dyaOrig="340" w14:anchorId="356C6038">
            <v:shape id="_x0000_i2385" type="#_x0000_t75" style="width:14.95pt;height:17.1pt" o:ole="">
              <v:imagedata r:id="rId2737" o:title=""/>
            </v:shape>
            <o:OLEObject Type="Embed" ProgID="Equation.DSMT4" ShapeID="_x0000_i2385" DrawAspect="Content" ObjectID="_1366280964" r:id="rId2738"/>
          </w:object>
        </w:r>
      </w:ins>
      <w:ins w:id="2096" w:author="Gerard" w:date="2015-03-21T10:03:00Z">
        <w:r>
          <w:t xml:space="preserve"> is the stress in the strong bonds and </w:t>
        </w:r>
      </w:ins>
      <w:ins w:id="2097" w:author="Gerard" w:date="2015-03-21T10:03:00Z">
        <w:r w:rsidRPr="007E2473">
          <w:rPr>
            <w:position w:val="-6"/>
          </w:rPr>
          <w:object w:dxaOrig="320" w:dyaOrig="340" w14:anchorId="7BEBA7B7">
            <v:shape id="_x0000_i2386" type="#_x0000_t75" style="width:15.7pt;height:17.1pt" o:ole="">
              <v:imagedata r:id="rId2739" o:title=""/>
            </v:shape>
            <o:OLEObject Type="Embed" ProgID="Equation.DSMT4" ShapeID="_x0000_i2386" DrawAspect="Content" ObjectID="_1366280965" r:id="rId2740"/>
          </w:object>
        </w:r>
      </w:ins>
      <w:ins w:id="2098" w:author="Gerard" w:date="2015-03-21T10:03:00Z">
        <w:r>
          <w:t xml:space="preserve"> </w:t>
        </w:r>
      </w:ins>
      <w:ins w:id="2099" w:author="Gerard" w:date="2015-03-21T10:04:00Z">
        <w:r>
          <w:t>is the stress in the weak bonds.</w:t>
        </w:r>
      </w:ins>
      <w:ins w:id="2100" w:author="Gerard" w:date="2015-03-21T10:26:00Z">
        <w:r w:rsidR="008F4FC8">
          <w:t xml:space="preserve">  These stresses are related to the respective strain energy densities of strong and weak bonds according to</w:t>
        </w:r>
      </w:ins>
    </w:p>
    <w:p w14:paraId="23D0E7FF" w14:textId="0315DDE9" w:rsidR="008F4FC8" w:rsidRDefault="008F4FC8">
      <w:pPr>
        <w:pStyle w:val="MTDisplayEquation"/>
        <w:rPr>
          <w:ins w:id="2101" w:author="Gerard" w:date="2015-03-21T10:28:00Z"/>
        </w:rPr>
        <w:pPrChange w:id="2102" w:author="Gerard" w:date="2015-03-21T10:26:00Z">
          <w:pPr>
            <w:jc w:val="left"/>
          </w:pPr>
        </w:pPrChange>
      </w:pPr>
      <w:ins w:id="2103" w:author="Gerard" w:date="2015-03-21T10:26:00Z">
        <w:r>
          <w:tab/>
        </w:r>
      </w:ins>
      <w:ins w:id="2104" w:author="Gerard" w:date="2015-03-21T10:27:00Z">
        <w:r w:rsidRPr="007E2473">
          <w:rPr>
            <w:position w:val="-24"/>
          </w:rPr>
          <w:object w:dxaOrig="5220" w:dyaOrig="740" w14:anchorId="42A7F3FC">
            <v:shape id="_x0000_i2387" type="#_x0000_t75" style="width:260.9pt;height:37.05pt" o:ole="">
              <v:imagedata r:id="rId2741" o:title=""/>
            </v:shape>
            <o:OLEObject Type="Embed" ProgID="Equation.DSMT4" ShapeID="_x0000_i2387" DrawAspect="Content" ObjectID="_1366280966" r:id="rId2742"/>
          </w:object>
        </w:r>
      </w:ins>
      <w:ins w:id="2105" w:author="Gerard" w:date="2015-03-21T10:27:00Z">
        <w:r>
          <w:t xml:space="preserve"> </w:t>
        </w:r>
        <w:r>
          <w:tab/>
        </w:r>
        <w:r>
          <w:fldChar w:fldCharType="begin"/>
        </w:r>
        <w:r>
          <w:instrText xml:space="preserve"> MACROBUTTON MTPlaceRef \* MERGEFORMAT </w:instrText>
        </w:r>
        <w:r>
          <w:fldChar w:fldCharType="begin"/>
        </w:r>
        <w:r>
          <w:instrText xml:space="preserve"> SEQ MTEqn \h \* MERGEFORMAT </w:instrText>
        </w:r>
      </w:ins>
      <w:del w:id="2106" w:author="Gerard" w:date="2015-05-06T12:49:00Z">
        <w:r w:rsidR="00E3755C" w:rsidDel="00E3755C">
          <w:fldChar w:fldCharType="separate"/>
        </w:r>
      </w:del>
      <w:del w:id="2107" w:author="Gerard" w:date="2015-03-26T23:39:00Z">
        <w:r>
          <w:fldChar w:fldCharType="end"/>
        </w:r>
      </w:del>
      <w:ins w:id="2108" w:author="Gerard" w:date="2015-03-21T10:27:00Z">
        <w:r>
          <w:instrText>(</w:instrText>
        </w:r>
        <w:r>
          <w:fldChar w:fldCharType="begin"/>
        </w:r>
        <w:r>
          <w:instrText xml:space="preserve"> SEQ MTSec \c \* Arabic \* MERGEFORMAT </w:instrText>
        </w:r>
      </w:ins>
      <w:r>
        <w:fldChar w:fldCharType="separate"/>
      </w:r>
      <w:ins w:id="2109" w:author="Gerard" w:date="2015-05-06T12:49:00Z">
        <w:r w:rsidR="00E3755C">
          <w:rPr>
            <w:noProof/>
          </w:rPr>
          <w:instrText>5</w:instrText>
        </w:r>
      </w:ins>
      <w:ins w:id="2110" w:author="Gerard" w:date="2015-03-21T10:27:00Z">
        <w:r>
          <w:fldChar w:fldCharType="end"/>
        </w:r>
        <w:r>
          <w:instrText>.</w:instrText>
        </w:r>
        <w:r>
          <w:fldChar w:fldCharType="begin"/>
        </w:r>
        <w:r>
          <w:instrText xml:space="preserve"> SEQ MTEqn \c \* Arabic \* MERGEFORMAT </w:instrText>
        </w:r>
      </w:ins>
      <w:r>
        <w:fldChar w:fldCharType="separate"/>
      </w:r>
      <w:ins w:id="2111" w:author="Gerard" w:date="2015-05-06T12:49:00Z">
        <w:r w:rsidR="00E3755C">
          <w:rPr>
            <w:noProof/>
          </w:rPr>
          <w:instrText>89</w:instrText>
        </w:r>
      </w:ins>
      <w:ins w:id="2112" w:author="Gerard" w:date="2015-03-21T10:27:00Z">
        <w:r>
          <w:fldChar w:fldCharType="end"/>
        </w:r>
        <w:r>
          <w:instrText>)</w:instrText>
        </w:r>
        <w:r>
          <w:fldChar w:fldCharType="end"/>
        </w:r>
      </w:ins>
    </w:p>
    <w:p w14:paraId="216DC26C" w14:textId="654926AA" w:rsidR="008F4FC8" w:rsidRDefault="00FC599A" w:rsidP="008F4FC8">
      <w:pPr>
        <w:rPr>
          <w:ins w:id="2113" w:author="Gerard" w:date="2015-03-21T10:30:00Z"/>
        </w:rPr>
      </w:pPr>
      <w:ins w:id="2114" w:author="Gerard" w:date="2015-03-21T10:29:00Z">
        <w:r>
          <w:t xml:space="preserve">The mass fractions </w:t>
        </w:r>
      </w:ins>
      <w:ins w:id="2115" w:author="Gerard" w:date="2015-03-21T10:29:00Z">
        <w:r w:rsidRPr="007E2473">
          <w:rPr>
            <w:position w:val="-14"/>
          </w:rPr>
          <w:object w:dxaOrig="860" w:dyaOrig="420" w14:anchorId="50342B82">
            <v:shape id="_x0000_i2388" type="#_x0000_t75" style="width:42.75pt;height:20.65pt" o:ole="">
              <v:imagedata r:id="rId2743" o:title=""/>
            </v:shape>
            <o:OLEObject Type="Embed" ProgID="Equation.DSMT4" ShapeID="_x0000_i2388" DrawAspect="Content" ObjectID="_1366280967" r:id="rId2744"/>
          </w:object>
        </w:r>
      </w:ins>
      <w:ins w:id="2116" w:author="Gerard" w:date="2015-03-21T10:29:00Z">
        <w:r>
          <w:t xml:space="preserve"> are obtained by solving the equation of mass balance for reactive </w:t>
        </w:r>
      </w:ins>
      <w:ins w:id="2117" w:author="Gerard" w:date="2015-03-21T13:24:00Z">
        <w:r w:rsidR="003D7647">
          <w:t xml:space="preserve">constrained </w:t>
        </w:r>
      </w:ins>
      <w:ins w:id="2118" w:author="Gerard" w:date="2015-03-21T10:29:00Z">
        <w:r>
          <w:t>mixtures,</w:t>
        </w:r>
      </w:ins>
    </w:p>
    <w:p w14:paraId="1976AFF7" w14:textId="2D675D9D" w:rsidR="00FC599A" w:rsidRPr="008F4FC8" w:rsidRDefault="00FC599A">
      <w:pPr>
        <w:pStyle w:val="MTDisplayEquation"/>
        <w:rPr>
          <w:ins w:id="2119" w:author="Gerard" w:date="2015-03-21T10:20:00Z"/>
        </w:rPr>
        <w:pPrChange w:id="2120" w:author="Gerard" w:date="2015-03-21T10:30:00Z">
          <w:pPr>
            <w:jc w:val="left"/>
          </w:pPr>
        </w:pPrChange>
      </w:pPr>
      <w:ins w:id="2121" w:author="Gerard" w:date="2015-03-21T10:30:00Z">
        <w:r>
          <w:tab/>
        </w:r>
      </w:ins>
      <w:ins w:id="2122" w:author="Gerard" w:date="2015-03-21T10:30:00Z">
        <w:r w:rsidR="00146ACD" w:rsidRPr="00146ACD">
          <w:rPr>
            <w:position w:val="-24"/>
          </w:rPr>
          <w:object w:dxaOrig="1680" w:dyaOrig="680" w14:anchorId="0B1B2BA7">
            <v:shape id="_x0000_i2389" type="#_x0000_t75" style="width:84.1pt;height:34.2pt" o:ole="">
              <v:imagedata r:id="rId2745" o:title=""/>
            </v:shape>
            <o:OLEObject Type="Embed" ProgID="Equation.DSMT4" ShapeID="_x0000_i2389" DrawAspect="Content" ObjectID="_1366280968" r:id="rId2746"/>
          </w:object>
        </w:r>
      </w:ins>
      <w:ins w:id="2123" w:author="Gerard" w:date="2015-03-21T10:30:00Z">
        <w:r>
          <w:t xml:space="preserve"> </w:t>
        </w:r>
        <w:r>
          <w:tab/>
        </w:r>
        <w:r>
          <w:fldChar w:fldCharType="begin"/>
        </w:r>
        <w:r>
          <w:instrText xml:space="preserve"> MACROBUTTON MTPlaceRef \* MERGEFORMAT </w:instrText>
        </w:r>
        <w:r>
          <w:fldChar w:fldCharType="begin"/>
        </w:r>
        <w:r>
          <w:instrText xml:space="preserve"> SEQ MTEqn \h \* MERGEFORMAT </w:instrText>
        </w:r>
      </w:ins>
      <w:del w:id="2124" w:author="Gerard" w:date="2015-05-06T12:49:00Z">
        <w:r w:rsidR="00E3755C" w:rsidDel="00E3755C">
          <w:fldChar w:fldCharType="separate"/>
        </w:r>
      </w:del>
      <w:del w:id="2125" w:author="Gerard" w:date="2015-03-26T23:39:00Z">
        <w:r>
          <w:fldChar w:fldCharType="end"/>
        </w:r>
      </w:del>
      <w:ins w:id="2126" w:author="Gerard" w:date="2015-03-21T10:30:00Z">
        <w:r>
          <w:instrText>(</w:instrText>
        </w:r>
        <w:r>
          <w:fldChar w:fldCharType="begin"/>
        </w:r>
        <w:r>
          <w:instrText xml:space="preserve"> SEQ MTSec \c \* Arabic \* MERGEFORMAT </w:instrText>
        </w:r>
      </w:ins>
      <w:r>
        <w:fldChar w:fldCharType="separate"/>
      </w:r>
      <w:ins w:id="2127" w:author="Gerard" w:date="2015-05-06T12:49:00Z">
        <w:r w:rsidR="00E3755C">
          <w:rPr>
            <w:noProof/>
          </w:rPr>
          <w:instrText>5</w:instrText>
        </w:r>
      </w:ins>
      <w:ins w:id="2128" w:author="Gerard" w:date="2015-03-21T10:30:00Z">
        <w:r>
          <w:fldChar w:fldCharType="end"/>
        </w:r>
        <w:r>
          <w:instrText>.</w:instrText>
        </w:r>
        <w:r>
          <w:fldChar w:fldCharType="begin"/>
        </w:r>
        <w:r>
          <w:instrText xml:space="preserve"> SEQ MTEqn \c \* Arabic \* MERGEFORMAT </w:instrText>
        </w:r>
      </w:ins>
      <w:r>
        <w:fldChar w:fldCharType="separate"/>
      </w:r>
      <w:ins w:id="2129" w:author="Gerard" w:date="2015-05-06T12:49:00Z">
        <w:r w:rsidR="00E3755C">
          <w:rPr>
            <w:noProof/>
          </w:rPr>
          <w:instrText>90</w:instrText>
        </w:r>
      </w:ins>
      <w:ins w:id="2130" w:author="Gerard" w:date="2015-03-21T10:30:00Z">
        <w:r>
          <w:fldChar w:fldCharType="end"/>
        </w:r>
        <w:r>
          <w:instrText>)</w:instrText>
        </w:r>
        <w:r>
          <w:fldChar w:fldCharType="end"/>
        </w:r>
      </w:ins>
    </w:p>
    <w:p w14:paraId="66AFF4E2" w14:textId="0442B790" w:rsidR="008F4FC8" w:rsidRDefault="00146ACD" w:rsidP="00E11829">
      <w:pPr>
        <w:rPr>
          <w:ins w:id="2131" w:author="Gerard" w:date="2015-03-21T10:33:00Z"/>
        </w:rPr>
      </w:pPr>
      <w:ins w:id="2132" w:author="Gerard" w:date="2015-03-21T10:31:00Z">
        <w:r>
          <w:t xml:space="preserve">where the mass fraction supply </w:t>
        </w:r>
      </w:ins>
      <w:ins w:id="2133" w:author="Gerard" w:date="2015-03-21T10:31:00Z">
        <w:r w:rsidRPr="00146ACD">
          <w:rPr>
            <w:position w:val="-4"/>
          </w:rPr>
          <w:object w:dxaOrig="320" w:dyaOrig="320" w14:anchorId="036FE4F7">
            <v:shape id="_x0000_i2390" type="#_x0000_t75" style="width:15.7pt;height:15.7pt" o:ole="">
              <v:imagedata r:id="rId2747" o:title=""/>
            </v:shape>
            <o:OLEObject Type="Embed" ProgID="Equation.DSMT4" ShapeID="_x0000_i2390" DrawAspect="Content" ObjectID="_1366280969" r:id="rId2748"/>
          </w:object>
        </w:r>
      </w:ins>
      <w:ins w:id="2134" w:author="Gerard" w:date="2015-03-21T10:31:00Z">
        <w:r>
          <w:t xml:space="preserve"> must be specified </w:t>
        </w:r>
      </w:ins>
      <w:ins w:id="2135" w:author="Gerard" w:date="2015-03-21T10:32:00Z">
        <w:r>
          <w:t xml:space="preserve">as </w:t>
        </w:r>
      </w:ins>
      <w:ins w:id="2136" w:author="Gerard" w:date="2015-03-21T10:31:00Z">
        <w:r>
          <w:t xml:space="preserve">a constitutive </w:t>
        </w:r>
      </w:ins>
      <w:ins w:id="2137" w:author="Gerard" w:date="2015-03-21T10:32:00Z">
        <w:r>
          <w:t>function of the deformation</w:t>
        </w:r>
      </w:ins>
      <w:ins w:id="2138" w:author="Gerard" w:date="2015-03-21T10:34:00Z">
        <w:r w:rsidR="00295FC5">
          <w:t xml:space="preserve"> gradient </w:t>
        </w:r>
      </w:ins>
      <w:ins w:id="2139" w:author="Gerard" w:date="2015-03-21T10:36:00Z">
        <w:r w:rsidR="00295FC5" w:rsidRPr="00295FC5">
          <w:rPr>
            <w:position w:val="-4"/>
          </w:rPr>
          <w:object w:dxaOrig="220" w:dyaOrig="240" w14:anchorId="4DA3227F">
            <v:shape id="_x0000_i2391" type="#_x0000_t75" style="width:10.7pt;height:12.1pt" o:ole="">
              <v:imagedata r:id="rId2749" o:title=""/>
            </v:shape>
            <o:OLEObject Type="Embed" ProgID="Equation.DSMT4" ShapeID="_x0000_i2391" DrawAspect="Content" ObjectID="_1366280970" r:id="rId2750"/>
          </w:object>
        </w:r>
      </w:ins>
      <w:ins w:id="2140" w:author="Gerard" w:date="2015-03-21T10:36:00Z">
        <w:r w:rsidR="00295FC5">
          <w:t xml:space="preserve"> </w:t>
        </w:r>
      </w:ins>
      <w:ins w:id="2141" w:author="Gerard" w:date="2015-03-21T10:32:00Z">
        <w:r>
          <w:t xml:space="preserve">and </w:t>
        </w:r>
      </w:ins>
      <w:ins w:id="2142" w:author="Gerard" w:date="2015-03-21T10:34:00Z">
        <w:r w:rsidR="00295FC5">
          <w:t xml:space="preserve">the </w:t>
        </w:r>
      </w:ins>
      <w:ins w:id="2143" w:author="Gerard" w:date="2015-03-21T10:32:00Z">
        <w:r>
          <w:t xml:space="preserve">mass fractions </w:t>
        </w:r>
      </w:ins>
      <w:ins w:id="2144" w:author="Gerard" w:date="2015-03-21T10:31:00Z">
        <w:r w:rsidRPr="00146ACD">
          <w:rPr>
            <w:position w:val="-4"/>
          </w:rPr>
          <w:object w:dxaOrig="340" w:dyaOrig="320" w14:anchorId="55B77E6B">
            <v:shape id="_x0000_i2392" type="#_x0000_t75" style="width:17.1pt;height:15.7pt" o:ole="">
              <v:imagedata r:id="rId2751" o:title=""/>
            </v:shape>
            <o:OLEObject Type="Embed" ProgID="Equation.DSMT4" ShapeID="_x0000_i2392" DrawAspect="Content" ObjectID="_1366280971" r:id="rId2752"/>
          </w:object>
        </w:r>
      </w:ins>
      <w:ins w:id="2145" w:author="Gerard" w:date="2015-03-21T10:31:00Z">
        <w:r>
          <w:t xml:space="preserve"> </w:t>
        </w:r>
      </w:ins>
      <w:ins w:id="2146" w:author="Gerard" w:date="2015-03-21T10:32:00Z">
        <w:r>
          <w:t>from all generations.</w:t>
        </w:r>
      </w:ins>
      <w:ins w:id="2147" w:author="Gerard" w:date="2015-03-21T10:33:00Z">
        <w:r w:rsidR="00E11829">
          <w:t xml:space="preserve">  Since mass must be conserved over all generations, it follows that</w:t>
        </w:r>
      </w:ins>
    </w:p>
    <w:p w14:paraId="1C4E62DD" w14:textId="2FC86B4E" w:rsidR="00E11829" w:rsidRDefault="00E11829">
      <w:pPr>
        <w:pStyle w:val="MTDisplayEquation"/>
        <w:rPr>
          <w:ins w:id="2148" w:author="Gerard" w:date="2015-03-21T10:34:00Z"/>
        </w:rPr>
        <w:pPrChange w:id="2149" w:author="Gerard" w:date="2015-03-21T10:33:00Z">
          <w:pPr>
            <w:jc w:val="left"/>
          </w:pPr>
        </w:pPrChange>
      </w:pPr>
      <w:ins w:id="2150" w:author="Gerard" w:date="2015-03-21T10:33:00Z">
        <w:r>
          <w:tab/>
        </w:r>
      </w:ins>
      <w:ins w:id="2151" w:author="Gerard" w:date="2015-03-21T10:33:00Z">
        <w:r w:rsidRPr="007E2473">
          <w:rPr>
            <w:position w:val="-28"/>
          </w:rPr>
          <w:object w:dxaOrig="2120" w:dyaOrig="560" w14:anchorId="7DBFA940">
            <v:shape id="_x0000_i2393" type="#_x0000_t75" style="width:106.2pt;height:27.8pt" o:ole="">
              <v:imagedata r:id="rId2753" o:title=""/>
            </v:shape>
            <o:OLEObject Type="Embed" ProgID="Equation.DSMT4" ShapeID="_x0000_i2393" DrawAspect="Content" ObjectID="_1366280972" r:id="rId2754"/>
          </w:object>
        </w:r>
      </w:ins>
      <w:ins w:id="2152" w:author="Gerard" w:date="2015-03-21T10:33:00Z">
        <w:r>
          <w:t xml:space="preserve"> </w:t>
        </w:r>
        <w:r>
          <w:tab/>
        </w:r>
        <w:r>
          <w:fldChar w:fldCharType="begin"/>
        </w:r>
        <w:r>
          <w:instrText xml:space="preserve"> MACROBUTTON MTPlaceRef \* MERGEFORMAT </w:instrText>
        </w:r>
        <w:r>
          <w:fldChar w:fldCharType="begin"/>
        </w:r>
        <w:r>
          <w:instrText xml:space="preserve"> SEQ MTEqn \h \* MERGEFORMAT </w:instrText>
        </w:r>
      </w:ins>
      <w:del w:id="2153" w:author="Gerard" w:date="2015-05-06T12:49:00Z">
        <w:r w:rsidR="00E3755C" w:rsidDel="00E3755C">
          <w:fldChar w:fldCharType="separate"/>
        </w:r>
      </w:del>
      <w:del w:id="2154" w:author="Gerard" w:date="2015-03-26T23:39:00Z">
        <w:r>
          <w:fldChar w:fldCharType="end"/>
        </w:r>
      </w:del>
      <w:ins w:id="2155" w:author="Gerard" w:date="2015-03-21T10:33:00Z">
        <w:r>
          <w:instrText>(</w:instrText>
        </w:r>
        <w:r>
          <w:fldChar w:fldCharType="begin"/>
        </w:r>
        <w:r>
          <w:instrText xml:space="preserve"> SEQ MTSec \c \* Arabic \* MERGEFORMAT </w:instrText>
        </w:r>
      </w:ins>
      <w:r>
        <w:fldChar w:fldCharType="separate"/>
      </w:r>
      <w:ins w:id="2156" w:author="Gerard" w:date="2015-05-06T12:49:00Z">
        <w:r w:rsidR="00E3755C">
          <w:rPr>
            <w:noProof/>
          </w:rPr>
          <w:instrText>5</w:instrText>
        </w:r>
      </w:ins>
      <w:ins w:id="2157" w:author="Gerard" w:date="2015-03-21T10:33:00Z">
        <w:r>
          <w:fldChar w:fldCharType="end"/>
        </w:r>
        <w:r>
          <w:instrText>.</w:instrText>
        </w:r>
        <w:r>
          <w:fldChar w:fldCharType="begin"/>
        </w:r>
        <w:r>
          <w:instrText xml:space="preserve"> SEQ MTEqn \c \* Arabic \* MERGEFORMAT </w:instrText>
        </w:r>
      </w:ins>
      <w:r>
        <w:fldChar w:fldCharType="separate"/>
      </w:r>
      <w:ins w:id="2158" w:author="Gerard" w:date="2015-05-06T12:49:00Z">
        <w:r w:rsidR="00E3755C">
          <w:rPr>
            <w:noProof/>
          </w:rPr>
          <w:instrText>91</w:instrText>
        </w:r>
      </w:ins>
      <w:ins w:id="2159" w:author="Gerard" w:date="2015-03-21T10:33:00Z">
        <w:r>
          <w:fldChar w:fldCharType="end"/>
        </w:r>
        <w:r>
          <w:instrText>)</w:instrText>
        </w:r>
        <w:r>
          <w:fldChar w:fldCharType="end"/>
        </w:r>
      </w:ins>
    </w:p>
    <w:p w14:paraId="7255613A" w14:textId="555423F6" w:rsidR="00E11829" w:rsidRDefault="00731A28" w:rsidP="00295FC5">
      <w:pPr>
        <w:rPr>
          <w:ins w:id="2160" w:author="Gerard" w:date="2015-03-21T10:45:00Z"/>
        </w:rPr>
      </w:pPr>
      <w:ins w:id="2161" w:author="Gerard" w:date="2015-03-21T10:44:00Z">
        <w:r>
          <w:lastRenderedPageBreak/>
          <w:t xml:space="preserve">Any number of valid solutions may exist for </w:t>
        </w:r>
      </w:ins>
      <w:ins w:id="2162" w:author="Gerard" w:date="2015-03-21T10:44:00Z">
        <w:r w:rsidRPr="00731A28">
          <w:rPr>
            <w:position w:val="-4"/>
          </w:rPr>
          <w:object w:dxaOrig="320" w:dyaOrig="320" w14:anchorId="69DB3F6A">
            <v:shape id="_x0000_i2394" type="#_x0000_t75" style="width:15.7pt;height:15.7pt" o:ole="">
              <v:imagedata r:id="rId2755" o:title=""/>
            </v:shape>
            <o:OLEObject Type="Embed" ProgID="Equation.DSMT4" ShapeID="_x0000_i2394" DrawAspect="Content" ObjectID="_1366280973" r:id="rId2756"/>
          </w:object>
        </w:r>
      </w:ins>
      <w:ins w:id="2163" w:author="Gerard" w:date="2015-03-21T10:44:00Z">
        <w:r>
          <w:t xml:space="preserve">, based on constitutive assumptions for </w:t>
        </w:r>
      </w:ins>
      <w:ins w:id="2164" w:author="Gerard" w:date="2015-03-21T10:44:00Z">
        <w:r w:rsidRPr="00731A28">
          <w:rPr>
            <w:position w:val="-4"/>
          </w:rPr>
          <w:object w:dxaOrig="320" w:dyaOrig="320" w14:anchorId="17F80F99">
            <v:shape id="_x0000_i2395" type="#_x0000_t75" style="width:15.7pt;height:15.7pt" o:ole="">
              <v:imagedata r:id="rId2757" o:title=""/>
            </v:shape>
            <o:OLEObject Type="Embed" ProgID="Equation.DSMT4" ShapeID="_x0000_i2395" DrawAspect="Content" ObjectID="_1366280974" r:id="rId2758"/>
          </w:object>
        </w:r>
      </w:ins>
      <w:ins w:id="2165" w:author="Gerard" w:date="2015-03-21T10:44:00Z">
        <w:r>
          <w:t xml:space="preserve">.  </w:t>
        </w:r>
      </w:ins>
      <w:ins w:id="2166" w:author="Gerard" w:date="2015-03-21T10:45:00Z">
        <w:r>
          <w:t xml:space="preserve">For example, </w:t>
        </w:r>
      </w:ins>
      <w:ins w:id="2167" w:author="Gerard" w:date="2015-03-21T10:47:00Z">
        <w:r>
          <w:t xml:space="preserve">for </w:t>
        </w:r>
      </w:ins>
      <w:ins w:id="2168" w:author="Gerard" w:date="2015-03-21T10:47:00Z">
        <w:r w:rsidRPr="00731A28">
          <w:rPr>
            <w:position w:val="-4"/>
          </w:rPr>
          <w:object w:dxaOrig="380" w:dyaOrig="200" w14:anchorId="589F2DF2">
            <v:shape id="_x0000_i2396" type="#_x0000_t75" style="width:19.25pt;height:10pt" o:ole="">
              <v:imagedata r:id="rId2759" o:title=""/>
            </v:shape>
            <o:OLEObject Type="Embed" ProgID="Equation.DSMT4" ShapeID="_x0000_i2396" DrawAspect="Content" ObjectID="_1366280975" r:id="rId2760"/>
          </w:object>
        </w:r>
      </w:ins>
      <w:ins w:id="2169" w:author="Gerard" w:date="2015-03-21T10:47:00Z">
        <w:r>
          <w:t>generation bonds</w:t>
        </w:r>
      </w:ins>
      <w:ins w:id="2170" w:author="Gerard" w:date="2015-03-21T10:48:00Z">
        <w:r>
          <w:t xml:space="preserve"> reforming in an unloaded state during the time interval </w:t>
        </w:r>
      </w:ins>
      <w:ins w:id="2171" w:author="Gerard" w:date="2015-03-21T10:48:00Z">
        <w:r w:rsidRPr="00731A28">
          <w:rPr>
            <w:position w:val="-4"/>
          </w:rPr>
          <w:object w:dxaOrig="860" w:dyaOrig="240" w14:anchorId="2FDEFD97">
            <v:shape id="_x0000_i2397" type="#_x0000_t75" style="width:42.75pt;height:12.1pt" o:ole="">
              <v:imagedata r:id="rId2761" o:title=""/>
            </v:shape>
            <o:OLEObject Type="Embed" ProgID="Equation.DSMT4" ShapeID="_x0000_i2397" DrawAspect="Content" ObjectID="_1366280976" r:id="rId2762"/>
          </w:object>
        </w:r>
      </w:ins>
      <w:ins w:id="2172" w:author="Gerard" w:date="2015-03-21T10:48:00Z">
        <w:r>
          <w:t xml:space="preserve">, and subsequently breaking in response to loading at </w:t>
        </w:r>
      </w:ins>
      <w:ins w:id="2173" w:author="Gerard" w:date="2015-03-21T10:48:00Z">
        <w:r w:rsidRPr="00731A28">
          <w:rPr>
            <w:position w:val="-4"/>
          </w:rPr>
          <w:object w:dxaOrig="500" w:dyaOrig="220" w14:anchorId="302541F5">
            <v:shape id="_x0000_i2398" type="#_x0000_t75" style="width:24.95pt;height:10.7pt" o:ole="">
              <v:imagedata r:id="rId2763" o:title=""/>
            </v:shape>
            <o:OLEObject Type="Embed" ProgID="Equation.DSMT4" ShapeID="_x0000_i2398" DrawAspect="Content" ObjectID="_1366280977" r:id="rId2764"/>
          </w:object>
        </w:r>
      </w:ins>
      <w:ins w:id="2174" w:author="Gerard" w:date="2015-03-21T10:48:00Z">
        <w:r>
          <w:t>,</w:t>
        </w:r>
      </w:ins>
      <w:ins w:id="2175" w:author="Gerard" w:date="2015-03-21T10:47:00Z">
        <w:r>
          <w:t xml:space="preserve"> </w:t>
        </w:r>
      </w:ins>
      <w:ins w:id="2176" w:author="Gerard" w:date="2015-03-21T10:45:00Z">
        <w:r>
          <w:t>Type I bond kinetics provide</w:t>
        </w:r>
      </w:ins>
      <w:ins w:id="2177" w:author="Gerard" w:date="2015-03-21T10:48:00Z">
        <w:r>
          <w:t>s</w:t>
        </w:r>
      </w:ins>
      <w:ins w:id="2178" w:author="Gerard" w:date="2015-03-21T10:45:00Z">
        <w:r>
          <w:t xml:space="preserve"> a solution of the form</w:t>
        </w:r>
      </w:ins>
    </w:p>
    <w:p w14:paraId="3130B1D1" w14:textId="0CC17BC2" w:rsidR="00731A28" w:rsidRPr="00295FC5" w:rsidRDefault="00731A28">
      <w:pPr>
        <w:pStyle w:val="MTDisplayEquation"/>
        <w:rPr>
          <w:ins w:id="2179" w:author="Gerard" w:date="2015-03-21T10:03:00Z"/>
        </w:rPr>
        <w:pPrChange w:id="2180" w:author="Gerard" w:date="2015-03-21T10:45:00Z">
          <w:pPr>
            <w:jc w:val="left"/>
          </w:pPr>
        </w:pPrChange>
      </w:pPr>
      <w:ins w:id="2181" w:author="Gerard" w:date="2015-03-21T10:45:00Z">
        <w:r>
          <w:tab/>
        </w:r>
      </w:ins>
      <w:ins w:id="2182" w:author="Gerard" w:date="2015-03-21T10:45:00Z">
        <w:r w:rsidRPr="00731A28">
          <w:rPr>
            <w:position w:val="-72"/>
          </w:rPr>
          <w:object w:dxaOrig="5000" w:dyaOrig="1560" w14:anchorId="2A575F2D">
            <v:shape id="_x0000_i2399" type="#_x0000_t75" style="width:250.2pt;height:77.7pt" o:ole="">
              <v:imagedata r:id="rId2765" o:title=""/>
            </v:shape>
            <o:OLEObject Type="Embed" ProgID="Equation.DSMT4" ShapeID="_x0000_i2399" DrawAspect="Content" ObjectID="_1366280978" r:id="rId2766"/>
          </w:object>
        </w:r>
      </w:ins>
      <w:ins w:id="2183" w:author="Gerard" w:date="2015-03-21T10:45:00Z">
        <w:r>
          <w:t xml:space="preserve"> </w:t>
        </w:r>
        <w:r>
          <w:tab/>
        </w:r>
        <w:r>
          <w:fldChar w:fldCharType="begin"/>
        </w:r>
        <w:r>
          <w:instrText xml:space="preserve"> MACROBUTTON MTPlaceRef \* MERGEFORMAT </w:instrText>
        </w:r>
        <w:r>
          <w:fldChar w:fldCharType="begin"/>
        </w:r>
        <w:r>
          <w:instrText xml:space="preserve"> SEQ MTEqn \h \* MERGEFORMAT </w:instrText>
        </w:r>
      </w:ins>
      <w:del w:id="2184" w:author="Gerard" w:date="2015-05-06T12:49:00Z">
        <w:r w:rsidR="00E3755C" w:rsidDel="00E3755C">
          <w:fldChar w:fldCharType="separate"/>
        </w:r>
      </w:del>
      <w:del w:id="2185" w:author="Gerard" w:date="2015-03-26T23:39:00Z">
        <w:r>
          <w:fldChar w:fldCharType="end"/>
        </w:r>
      </w:del>
      <w:bookmarkStart w:id="2186" w:name="ZEqnNum708996"/>
      <w:ins w:id="2187" w:author="Gerard" w:date="2015-03-21T10:45:00Z">
        <w:r>
          <w:instrText>(</w:instrText>
        </w:r>
        <w:r>
          <w:fldChar w:fldCharType="begin"/>
        </w:r>
        <w:r>
          <w:instrText xml:space="preserve"> SEQ MTSec \c \* Arabic \* MERGEFORMAT </w:instrText>
        </w:r>
      </w:ins>
      <w:r>
        <w:fldChar w:fldCharType="separate"/>
      </w:r>
      <w:ins w:id="2188" w:author="Gerard" w:date="2015-05-06T12:49:00Z">
        <w:r w:rsidR="00E3755C">
          <w:rPr>
            <w:noProof/>
          </w:rPr>
          <w:instrText>5</w:instrText>
        </w:r>
      </w:ins>
      <w:ins w:id="2189" w:author="Gerard" w:date="2015-03-21T10:45:00Z">
        <w:r>
          <w:fldChar w:fldCharType="end"/>
        </w:r>
        <w:r>
          <w:instrText>.</w:instrText>
        </w:r>
        <w:r>
          <w:fldChar w:fldCharType="begin"/>
        </w:r>
        <w:r>
          <w:instrText xml:space="preserve"> SEQ MTEqn \c \* Arabic \* MERGEFORMAT </w:instrText>
        </w:r>
      </w:ins>
      <w:r>
        <w:fldChar w:fldCharType="separate"/>
      </w:r>
      <w:ins w:id="2190" w:author="Gerard" w:date="2015-05-06T12:49:00Z">
        <w:r w:rsidR="00E3755C">
          <w:rPr>
            <w:noProof/>
          </w:rPr>
          <w:instrText>92</w:instrText>
        </w:r>
      </w:ins>
      <w:ins w:id="2191" w:author="Gerard" w:date="2015-03-21T10:45:00Z">
        <w:r>
          <w:fldChar w:fldCharType="end"/>
        </w:r>
        <w:r>
          <w:instrText>)</w:instrText>
        </w:r>
        <w:bookmarkEnd w:id="2186"/>
        <w:r>
          <w:fldChar w:fldCharType="end"/>
        </w:r>
      </w:ins>
    </w:p>
    <w:p w14:paraId="17F4654B" w14:textId="19EBFC80" w:rsidR="00731A28" w:rsidRDefault="00731A28" w:rsidP="00731A28">
      <w:pPr>
        <w:rPr>
          <w:ins w:id="2192" w:author="Gerard" w:date="2015-03-21T10:49:00Z"/>
        </w:rPr>
      </w:pPr>
      <w:ins w:id="2193" w:author="Gerard" w:date="2015-03-21T10:49:00Z">
        <w:r>
          <w:t>where</w:t>
        </w:r>
      </w:ins>
    </w:p>
    <w:p w14:paraId="0D428282" w14:textId="7F5067ED" w:rsidR="00731A28" w:rsidRDefault="00731A28">
      <w:pPr>
        <w:pStyle w:val="MTDisplayEquation"/>
        <w:rPr>
          <w:ins w:id="2194" w:author="Gerard" w:date="2015-03-21T10:49:00Z"/>
        </w:rPr>
        <w:pPrChange w:id="2195" w:author="Gerard" w:date="2015-03-21T10:49:00Z">
          <w:pPr>
            <w:jc w:val="left"/>
          </w:pPr>
        </w:pPrChange>
      </w:pPr>
      <w:ins w:id="2196" w:author="Gerard" w:date="2015-03-21T10:49:00Z">
        <w:r>
          <w:tab/>
        </w:r>
      </w:ins>
      <w:ins w:id="2197" w:author="Gerard" w:date="2015-03-21T10:49:00Z">
        <w:r w:rsidR="003D7647" w:rsidRPr="003D7647">
          <w:rPr>
            <w:position w:val="-32"/>
          </w:rPr>
          <w:object w:dxaOrig="2500" w:dyaOrig="600" w14:anchorId="4111CE34">
            <v:shape id="_x0000_i2400" type="#_x0000_t75" style="width:124.75pt;height:29.95pt" o:ole="">
              <v:imagedata r:id="rId2767" o:title=""/>
            </v:shape>
            <o:OLEObject Type="Embed" ProgID="Equation.DSMT4" ShapeID="_x0000_i2400" DrawAspect="Content" ObjectID="_1366280979" r:id="rId2768"/>
          </w:object>
        </w:r>
      </w:ins>
      <w:ins w:id="2198" w:author="Gerard" w:date="2015-03-21T10:49:00Z">
        <w:r>
          <w:t xml:space="preserve"> </w:t>
        </w:r>
        <w:r>
          <w:tab/>
        </w:r>
        <w:r>
          <w:fldChar w:fldCharType="begin"/>
        </w:r>
        <w:r>
          <w:instrText xml:space="preserve"> MACROBUTTON MTPlaceRef \* MERGEFORMAT </w:instrText>
        </w:r>
        <w:r>
          <w:fldChar w:fldCharType="begin"/>
        </w:r>
        <w:r>
          <w:instrText xml:space="preserve"> SEQ MTEqn \h \* MERGEFORMAT </w:instrText>
        </w:r>
      </w:ins>
      <w:del w:id="2199" w:author="Gerard" w:date="2015-05-06T12:49:00Z">
        <w:r w:rsidR="00E3755C" w:rsidDel="00E3755C">
          <w:fldChar w:fldCharType="separate"/>
        </w:r>
      </w:del>
      <w:del w:id="2200" w:author="Gerard" w:date="2015-03-26T23:39:00Z">
        <w:r>
          <w:fldChar w:fldCharType="end"/>
        </w:r>
      </w:del>
      <w:bookmarkStart w:id="2201" w:name="ZEqnNum604881"/>
      <w:ins w:id="2202" w:author="Gerard" w:date="2015-03-21T10:49:00Z">
        <w:r>
          <w:instrText>(</w:instrText>
        </w:r>
        <w:r>
          <w:fldChar w:fldCharType="begin"/>
        </w:r>
        <w:r>
          <w:instrText xml:space="preserve"> SEQ MTSec \c \* Arabic \* MERGEFORMAT </w:instrText>
        </w:r>
      </w:ins>
      <w:r>
        <w:fldChar w:fldCharType="separate"/>
      </w:r>
      <w:ins w:id="2203" w:author="Gerard" w:date="2015-05-06T12:49:00Z">
        <w:r w:rsidR="00E3755C">
          <w:rPr>
            <w:noProof/>
          </w:rPr>
          <w:instrText>5</w:instrText>
        </w:r>
      </w:ins>
      <w:ins w:id="2204" w:author="Gerard" w:date="2015-03-21T10:49:00Z">
        <w:r>
          <w:fldChar w:fldCharType="end"/>
        </w:r>
        <w:r>
          <w:instrText>.</w:instrText>
        </w:r>
        <w:r>
          <w:fldChar w:fldCharType="begin"/>
        </w:r>
        <w:r>
          <w:instrText xml:space="preserve"> SEQ MTEqn \c \* Arabic \* MERGEFORMAT </w:instrText>
        </w:r>
      </w:ins>
      <w:r>
        <w:fldChar w:fldCharType="separate"/>
      </w:r>
      <w:ins w:id="2205" w:author="Gerard" w:date="2015-05-06T12:49:00Z">
        <w:r w:rsidR="00E3755C">
          <w:rPr>
            <w:noProof/>
          </w:rPr>
          <w:instrText>93</w:instrText>
        </w:r>
      </w:ins>
      <w:ins w:id="2206" w:author="Gerard" w:date="2015-03-21T10:49:00Z">
        <w:r>
          <w:fldChar w:fldCharType="end"/>
        </w:r>
        <w:r>
          <w:instrText>)</w:instrText>
        </w:r>
        <w:bookmarkEnd w:id="2201"/>
        <w:r>
          <w:fldChar w:fldCharType="end"/>
        </w:r>
      </w:ins>
    </w:p>
    <w:p w14:paraId="63428008" w14:textId="5449B0C7" w:rsidR="00731A28" w:rsidRDefault="00731A28">
      <w:pPr>
        <w:rPr>
          <w:ins w:id="2207" w:author="Gerard" w:date="2015-03-21T10:57:00Z"/>
        </w:rPr>
        <w:pPrChange w:id="2208" w:author="Gerard" w:date="2015-03-21T10:49:00Z">
          <w:pPr>
            <w:jc w:val="left"/>
          </w:pPr>
        </w:pPrChange>
      </w:pPr>
      <w:ins w:id="2209" w:author="Gerard" w:date="2015-03-21T10:49:00Z">
        <w:r>
          <w:t xml:space="preserve">and </w:t>
        </w:r>
      </w:ins>
      <w:ins w:id="2210" w:author="Gerard" w:date="2015-03-21T10:50:00Z">
        <w:r w:rsidRPr="007E2473">
          <w:rPr>
            <w:position w:val="-18"/>
          </w:rPr>
          <w:object w:dxaOrig="1720" w:dyaOrig="480" w14:anchorId="6BF4B01F">
            <v:shape id="_x0000_i2401" type="#_x0000_t75" style="width:86.25pt;height:24.25pt" o:ole="">
              <v:imagedata r:id="rId2769" o:title=""/>
            </v:shape>
            <o:OLEObject Type="Embed" ProgID="Equation.DSMT4" ShapeID="_x0000_i2401" DrawAspect="Content" ObjectID="_1366280980" r:id="rId2770"/>
          </w:object>
        </w:r>
      </w:ins>
      <w:ins w:id="2211" w:author="Gerard" w:date="2015-03-21T10:50:00Z">
        <w:r>
          <w:t xml:space="preserve"> is a </w:t>
        </w:r>
        <w:r w:rsidR="00541E56">
          <w:t>reduced relaxation function which may assume any number of valid forms.</w:t>
        </w:r>
      </w:ins>
      <w:ins w:id="2212" w:author="Gerard" w:date="2015-03-21T10:51:00Z">
        <w:r w:rsidR="00541E56">
          <w:t xml:space="preserve">  (A reduced relaxation function </w:t>
        </w:r>
      </w:ins>
      <w:ins w:id="2213" w:author="Gerard" w:date="2015-03-21T10:52:00Z">
        <w:r w:rsidR="00541E56" w:rsidRPr="007E2473">
          <w:rPr>
            <w:position w:val="-14"/>
          </w:rPr>
          <w:object w:dxaOrig="480" w:dyaOrig="420" w14:anchorId="295127CF">
            <v:shape id="_x0000_i2402" type="#_x0000_t75" style="width:24.25pt;height:20.65pt" o:ole="">
              <v:imagedata r:id="rId2771" o:title=""/>
            </v:shape>
            <o:OLEObject Type="Embed" ProgID="Equation.DSMT4" ShapeID="_x0000_i2402" DrawAspect="Content" ObjectID="_1366280981" r:id="rId2772"/>
          </w:object>
        </w:r>
      </w:ins>
      <w:ins w:id="2214" w:author="Gerard" w:date="2015-03-21T10:52:00Z">
        <w:r w:rsidR="00541E56">
          <w:t xml:space="preserve"> </w:t>
        </w:r>
      </w:ins>
      <w:ins w:id="2215" w:author="Gerard" w:date="2015-03-21T10:51:00Z">
        <w:r w:rsidR="00541E56">
          <w:t>satisf</w:t>
        </w:r>
      </w:ins>
      <w:ins w:id="2216" w:author="Gerard" w:date="2015-03-21T10:52:00Z">
        <w:r w:rsidR="00541E56">
          <w:t>ies</w:t>
        </w:r>
      </w:ins>
      <w:ins w:id="2217" w:author="Gerard" w:date="2015-03-21T10:51:00Z">
        <w:r w:rsidR="00541E56">
          <w:t xml:space="preserve"> </w:t>
        </w:r>
      </w:ins>
      <w:ins w:id="2218" w:author="Gerard" w:date="2015-03-21T10:52:00Z">
        <w:r w:rsidR="00541E56" w:rsidRPr="007E2473">
          <w:rPr>
            <w:position w:val="-14"/>
          </w:rPr>
          <w:object w:dxaOrig="840" w:dyaOrig="420" w14:anchorId="1AE5D5F1">
            <v:shape id="_x0000_i2403" type="#_x0000_t75" style="width:42.05pt;height:20.65pt" o:ole="">
              <v:imagedata r:id="rId2773" o:title=""/>
            </v:shape>
            <o:OLEObject Type="Embed" ProgID="Equation.DSMT4" ShapeID="_x0000_i2403" DrawAspect="Content" ObjectID="_1366280982" r:id="rId2774"/>
          </w:object>
        </w:r>
      </w:ins>
      <w:ins w:id="2219" w:author="Gerard" w:date="2015-03-21T10:52:00Z">
        <w:r w:rsidR="00541E56">
          <w:t xml:space="preserve"> and </w:t>
        </w:r>
      </w:ins>
      <w:ins w:id="2220" w:author="Gerard" w:date="2015-03-21T10:52:00Z">
        <w:r w:rsidR="00541E56" w:rsidRPr="007E2473">
          <w:rPr>
            <w:position w:val="-14"/>
          </w:rPr>
          <w:object w:dxaOrig="1340" w:dyaOrig="420" w14:anchorId="73C7C7E4">
            <v:shape id="_x0000_i2404" type="#_x0000_t75" style="width:67pt;height:20.65pt" o:ole="">
              <v:imagedata r:id="rId2775" o:title=""/>
            </v:shape>
            <o:OLEObject Type="Embed" ProgID="Equation.DSMT4" ShapeID="_x0000_i2404" DrawAspect="Content" ObjectID="_1366280983" r:id="rId2776"/>
          </w:object>
        </w:r>
      </w:ins>
      <w:ins w:id="2221" w:author="Gerard" w:date="2015-03-21T13:25:00Z">
        <w:r w:rsidR="003D7647">
          <w:t xml:space="preserve">, and decreases monotonically with </w:t>
        </w:r>
      </w:ins>
      <w:ins w:id="2222" w:author="Gerard" w:date="2015-03-21T13:25:00Z">
        <w:r w:rsidR="003D7647" w:rsidRPr="003D7647">
          <w:rPr>
            <w:position w:val="-4"/>
          </w:rPr>
          <w:object w:dxaOrig="140" w:dyaOrig="220" w14:anchorId="0D1A9703">
            <v:shape id="_x0000_i2405" type="#_x0000_t75" style="width:7.15pt;height:10.7pt" o:ole="">
              <v:imagedata r:id="rId2777" o:title=""/>
            </v:shape>
            <o:OLEObject Type="Embed" ProgID="Equation.DSMT4" ShapeID="_x0000_i2405" DrawAspect="Content" ObjectID="_1366280984" r:id="rId2778"/>
          </w:object>
        </w:r>
      </w:ins>
      <w:ins w:id="2223" w:author="Gerard" w:date="2015-03-21T10:52:00Z">
        <w:r w:rsidR="00541E56">
          <w:t xml:space="preserve">.) </w:t>
        </w:r>
      </w:ins>
      <w:ins w:id="2224" w:author="Gerard" w:date="2015-03-21T10:51:00Z">
        <w:r w:rsidR="00541E56">
          <w:t xml:space="preserve">In particular, </w:t>
        </w:r>
      </w:ins>
      <w:ins w:id="2225" w:author="Gerard" w:date="2015-03-21T10:53:00Z">
        <w:r w:rsidR="00541E56" w:rsidRPr="007E2473">
          <w:rPr>
            <w:position w:val="-10"/>
          </w:rPr>
          <w:object w:dxaOrig="220" w:dyaOrig="260" w14:anchorId="7F93E5AA">
            <v:shape id="_x0000_i2406" type="#_x0000_t75" style="width:10.7pt;height:12.85pt" o:ole="">
              <v:imagedata r:id="rId2779" o:title=""/>
            </v:shape>
            <o:OLEObject Type="Embed" ProgID="Equation.DSMT4" ShapeID="_x0000_i2406" DrawAspect="Content" ObjectID="_1366280985" r:id="rId2780"/>
          </w:object>
        </w:r>
      </w:ins>
      <w:ins w:id="2226" w:author="Gerard" w:date="2015-03-21T10:53:00Z">
        <w:r w:rsidR="00541E56">
          <w:t xml:space="preserve"> may depend on the strain at time </w:t>
        </w:r>
      </w:ins>
      <w:ins w:id="2227" w:author="Gerard" w:date="2015-03-21T10:54:00Z">
        <w:r w:rsidR="00541E56" w:rsidRPr="00541E56">
          <w:rPr>
            <w:position w:val="-4"/>
          </w:rPr>
          <w:object w:dxaOrig="180" w:dyaOrig="200" w14:anchorId="294E6DDB">
            <v:shape id="_x0000_i2407" type="#_x0000_t75" style="width:9.25pt;height:10pt" o:ole="">
              <v:imagedata r:id="rId2781" o:title=""/>
            </v:shape>
            <o:OLEObject Type="Embed" ProgID="Equation.DSMT4" ShapeID="_x0000_i2407" DrawAspect="Content" ObjectID="_1366280986" r:id="rId2782"/>
          </w:object>
        </w:r>
      </w:ins>
      <w:ins w:id="2228" w:author="Gerard" w:date="2015-03-21T10:54:00Z">
        <w:r w:rsidR="00541E56">
          <w:t xml:space="preserve"> relative to the reference configuration of the </w:t>
        </w:r>
      </w:ins>
      <w:ins w:id="2229" w:author="Gerard" w:date="2015-03-21T10:54:00Z">
        <w:r w:rsidR="00541E56" w:rsidRPr="00541E56">
          <w:rPr>
            <w:position w:val="-4"/>
          </w:rPr>
          <w:object w:dxaOrig="380" w:dyaOrig="200" w14:anchorId="49D76B04">
            <v:shape id="_x0000_i2408" type="#_x0000_t75" style="width:19.25pt;height:10pt" o:ole="">
              <v:imagedata r:id="rId2783" o:title=""/>
            </v:shape>
            <o:OLEObject Type="Embed" ProgID="Equation.DSMT4" ShapeID="_x0000_i2408" DrawAspect="Content" ObjectID="_1366280987" r:id="rId2784"/>
          </w:object>
        </w:r>
      </w:ins>
      <w:ins w:id="2230" w:author="Gerard" w:date="2015-03-21T10:54:00Z">
        <w:r w:rsidR="00541E56">
          <w:t xml:space="preserve">generation.  </w:t>
        </w:r>
      </w:ins>
      <w:ins w:id="2231" w:author="Gerard" w:date="2015-03-21T10:55:00Z">
        <w:r w:rsidR="00541E56">
          <w:t>In t</w:t>
        </w:r>
      </w:ins>
      <w:ins w:id="2232" w:author="Gerard" w:date="2015-03-21T10:54:00Z">
        <w:r w:rsidR="00541E56">
          <w:t xml:space="preserve">he recursive expression of </w:t>
        </w:r>
        <w:r w:rsidR="00541E56">
          <w:fldChar w:fldCharType="begin"/>
        </w:r>
        <w:r w:rsidR="00541E56">
          <w:instrText xml:space="preserve"> GOTOBUTTON ZEqnNum708996  \* MERGEFORMAT </w:instrText>
        </w:r>
        <w:r w:rsidR="00541E56">
          <w:fldChar w:fldCharType="begin"/>
        </w:r>
        <w:r w:rsidR="00541E56">
          <w:instrText xml:space="preserve"> REF ZEqnNum708996 \* Charformat \! \* MERGEFORMAT </w:instrText>
        </w:r>
      </w:ins>
      <w:r w:rsidR="00541E56">
        <w:fldChar w:fldCharType="separate"/>
      </w:r>
      <w:ins w:id="2233" w:author="Gerard" w:date="2015-05-06T12:49:00Z">
        <w:r w:rsidR="00E3755C">
          <w:instrText>(5.92)</w:instrText>
        </w:r>
      </w:ins>
      <w:ins w:id="2234" w:author="Gerard" w:date="2015-03-21T10:54:00Z">
        <w:r w:rsidR="00541E56">
          <w:fldChar w:fldCharType="end"/>
        </w:r>
        <w:r w:rsidR="00541E56">
          <w:fldChar w:fldCharType="end"/>
        </w:r>
      </w:ins>
      <w:ins w:id="2235" w:author="Gerard" w:date="2015-03-21T10:55:00Z">
        <w:r w:rsidR="00541E56">
          <w:t xml:space="preserve">, the earliest generation </w:t>
        </w:r>
      </w:ins>
      <w:ins w:id="2236" w:author="Gerard" w:date="2015-03-21T10:55:00Z">
        <w:r w:rsidR="00541E56" w:rsidRPr="00541E56">
          <w:rPr>
            <w:position w:val="-4"/>
          </w:rPr>
          <w:object w:dxaOrig="740" w:dyaOrig="200" w14:anchorId="12D18959">
            <v:shape id="_x0000_i2409" type="#_x0000_t75" style="width:37.05pt;height:10pt" o:ole="">
              <v:imagedata r:id="rId2785" o:title=""/>
            </v:shape>
            <o:OLEObject Type="Embed" ProgID="Equation.DSMT4" ShapeID="_x0000_i2409" DrawAspect="Content" ObjectID="_1366280988" r:id="rId2786"/>
          </w:object>
        </w:r>
      </w:ins>
      <w:ins w:id="2237" w:author="Gerard" w:date="2015-03-21T10:55:00Z">
        <w:r w:rsidR="00541E56">
          <w:t xml:space="preserve">, which is initially at rest, produces </w:t>
        </w:r>
      </w:ins>
      <w:ins w:id="2238" w:author="Gerard" w:date="2015-03-21T10:55:00Z">
        <w:r w:rsidR="00541E56" w:rsidRPr="007E2473">
          <w:rPr>
            <w:position w:val="-14"/>
          </w:rPr>
          <w:object w:dxaOrig="920" w:dyaOrig="420" w14:anchorId="1081F997">
            <v:shape id="_x0000_i2410" type="#_x0000_t75" style="width:46.35pt;height:20.65pt" o:ole="">
              <v:imagedata r:id="rId2787" o:title=""/>
            </v:shape>
            <o:OLEObject Type="Embed" ProgID="Equation.DSMT4" ShapeID="_x0000_i2410" DrawAspect="Content" ObjectID="_1366280989" r:id="rId2788"/>
          </w:object>
        </w:r>
      </w:ins>
      <w:ins w:id="2239" w:author="Gerard" w:date="2015-03-21T10:55:00Z">
        <w:r w:rsidR="00541E56">
          <w:t xml:space="preserve"> for </w:t>
        </w:r>
      </w:ins>
      <w:ins w:id="2240" w:author="Gerard" w:date="2015-03-21T10:55:00Z">
        <w:r w:rsidR="00541E56" w:rsidRPr="00541E56">
          <w:rPr>
            <w:position w:val="-4"/>
          </w:rPr>
          <w:object w:dxaOrig="500" w:dyaOrig="220" w14:anchorId="67417E61">
            <v:shape id="_x0000_i2411" type="#_x0000_t75" style="width:24.95pt;height:10.7pt" o:ole="">
              <v:imagedata r:id="rId2789" o:title=""/>
            </v:shape>
            <o:OLEObject Type="Embed" ProgID="Equation.DSMT4" ShapeID="_x0000_i2411" DrawAspect="Content" ObjectID="_1366280990" r:id="rId2790"/>
          </w:object>
        </w:r>
      </w:ins>
      <w:ins w:id="2241" w:author="Gerard" w:date="2015-03-21T10:55:00Z">
        <w:r w:rsidR="00541E56">
          <w:t xml:space="preserve"> and </w:t>
        </w:r>
      </w:ins>
      <w:ins w:id="2242" w:author="Gerard" w:date="2015-03-21T10:55:00Z">
        <w:r w:rsidR="00541E56" w:rsidRPr="007E2473">
          <w:rPr>
            <w:position w:val="-18"/>
          </w:rPr>
          <w:object w:dxaOrig="2480" w:dyaOrig="480" w14:anchorId="784BC45B">
            <v:shape id="_x0000_i2412" type="#_x0000_t75" style="width:124.05pt;height:24.25pt" o:ole="">
              <v:imagedata r:id="rId2791" o:title=""/>
            </v:shape>
            <o:OLEObject Type="Embed" ProgID="Equation.DSMT4" ShapeID="_x0000_i2412" DrawAspect="Content" ObjectID="_1366280991" r:id="rId2792"/>
          </w:object>
        </w:r>
      </w:ins>
      <w:ins w:id="2243" w:author="Gerard" w:date="2015-03-21T10:55:00Z">
        <w:r w:rsidR="00541E56">
          <w:t xml:space="preserve"> </w:t>
        </w:r>
      </w:ins>
      <w:ins w:id="2244" w:author="Gerard" w:date="2015-03-21T10:56:00Z">
        <w:r w:rsidR="00541E56">
          <w:t xml:space="preserve">for </w:t>
        </w:r>
      </w:ins>
      <w:ins w:id="2245" w:author="Gerard" w:date="2015-03-21T10:56:00Z">
        <w:r w:rsidR="00541E56" w:rsidRPr="00541E56">
          <w:rPr>
            <w:position w:val="-4"/>
          </w:rPr>
          <w:object w:dxaOrig="500" w:dyaOrig="240" w14:anchorId="27894DDC">
            <v:shape id="_x0000_i2413" type="#_x0000_t75" style="width:24.95pt;height:12.1pt" o:ole="">
              <v:imagedata r:id="rId2793" o:title=""/>
            </v:shape>
            <o:OLEObject Type="Embed" ProgID="Equation.DSMT4" ShapeID="_x0000_i2413" DrawAspect="Content" ObjectID="_1366280992" r:id="rId2794"/>
          </w:object>
        </w:r>
      </w:ins>
      <w:ins w:id="2246" w:author="Gerard" w:date="2015-03-21T10:56:00Z">
        <w:r w:rsidR="00541E56">
          <w:t xml:space="preserve">; this latter expression seeds the recursion for subsequent generations.  Therefore, providing a functional form for </w:t>
        </w:r>
      </w:ins>
      <w:ins w:id="2247" w:author="Gerard" w:date="2015-03-21T10:56:00Z">
        <w:r w:rsidR="00541E56" w:rsidRPr="007E2473">
          <w:rPr>
            <w:position w:val="-10"/>
          </w:rPr>
          <w:object w:dxaOrig="220" w:dyaOrig="260" w14:anchorId="58DE7D4B">
            <v:shape id="_x0000_i2414" type="#_x0000_t75" style="width:10.7pt;height:12.85pt" o:ole="">
              <v:imagedata r:id="rId2795" o:title=""/>
            </v:shape>
            <o:OLEObject Type="Embed" ProgID="Equation.DSMT4" ShapeID="_x0000_i2414" DrawAspect="Content" ObjectID="_1366280993" r:id="rId2796"/>
          </w:object>
        </w:r>
      </w:ins>
      <w:ins w:id="2248" w:author="Gerard" w:date="2015-03-21T10:56:00Z">
        <w:r w:rsidR="00541E56">
          <w:t xml:space="preserve"> suffices to produce the solution for all bond generations </w:t>
        </w:r>
      </w:ins>
      <w:ins w:id="2249" w:author="Gerard" w:date="2015-03-21T10:56:00Z">
        <w:r w:rsidR="00541E56" w:rsidRPr="00541E56">
          <w:rPr>
            <w:position w:val="-4"/>
          </w:rPr>
          <w:object w:dxaOrig="200" w:dyaOrig="200" w14:anchorId="691F3E41">
            <v:shape id="_x0000_i2415" type="#_x0000_t75" style="width:10pt;height:10pt" o:ole="">
              <v:imagedata r:id="rId2797" o:title=""/>
            </v:shape>
            <o:OLEObject Type="Embed" ProgID="Equation.DSMT4" ShapeID="_x0000_i2415" DrawAspect="Content" ObjectID="_1366280994" r:id="rId2798"/>
          </w:object>
        </w:r>
      </w:ins>
      <w:ins w:id="2250" w:author="Gerard" w:date="2015-03-21T10:56:00Z">
        <w:r w:rsidR="00541E56">
          <w:t>.</w:t>
        </w:r>
      </w:ins>
    </w:p>
    <w:p w14:paraId="59CAC2A8" w14:textId="56CE0F7E" w:rsidR="0034223B" w:rsidRDefault="0034223B" w:rsidP="00731A28">
      <w:pPr>
        <w:rPr>
          <w:ins w:id="2251" w:author="Gerard" w:date="2015-03-21T10:58:00Z"/>
        </w:rPr>
      </w:pPr>
      <w:ins w:id="2252" w:author="Gerard" w:date="2015-03-21T10:57:00Z">
        <w:r>
          <w:tab/>
          <w:t xml:space="preserve">For Type II bond kinetics, </w:t>
        </w:r>
      </w:ins>
      <w:ins w:id="2253" w:author="Gerard" w:date="2015-03-21T10:58:00Z">
        <w:r>
          <w:t>the solution for the mass fractions is given by</w:t>
        </w:r>
      </w:ins>
    </w:p>
    <w:p w14:paraId="3A354AB6" w14:textId="66476256" w:rsidR="0034223B" w:rsidRPr="00731A28" w:rsidRDefault="0034223B">
      <w:pPr>
        <w:pStyle w:val="MTDisplayEquation"/>
        <w:rPr>
          <w:ins w:id="2254" w:author="Gerard" w:date="2015-03-21T10:49:00Z"/>
        </w:rPr>
        <w:pPrChange w:id="2255" w:author="Gerard" w:date="2015-03-21T10:58:00Z">
          <w:pPr>
            <w:jc w:val="left"/>
          </w:pPr>
        </w:pPrChange>
      </w:pPr>
      <w:ins w:id="2256" w:author="Gerard" w:date="2015-03-21T10:58:00Z">
        <w:r>
          <w:tab/>
        </w:r>
      </w:ins>
      <w:ins w:id="2257" w:author="Gerard" w:date="2015-03-21T10:58:00Z">
        <w:r w:rsidRPr="007E2473">
          <w:rPr>
            <w:position w:val="-68"/>
          </w:rPr>
          <w:object w:dxaOrig="3920" w:dyaOrig="1480" w14:anchorId="2E482C25">
            <v:shape id="_x0000_i2416" type="#_x0000_t75" style="width:196.05pt;height:74.15pt" o:ole="">
              <v:imagedata r:id="rId2799" o:title=""/>
            </v:shape>
            <o:OLEObject Type="Embed" ProgID="Equation.DSMT4" ShapeID="_x0000_i2416" DrawAspect="Content" ObjectID="_1366280995" r:id="rId2800"/>
          </w:object>
        </w:r>
      </w:ins>
      <w:ins w:id="2258" w:author="Gerard" w:date="2015-03-21T10:58:00Z">
        <w:r>
          <w:t xml:space="preserve"> </w:t>
        </w:r>
        <w:r>
          <w:tab/>
        </w:r>
        <w:r>
          <w:fldChar w:fldCharType="begin"/>
        </w:r>
        <w:r>
          <w:instrText xml:space="preserve"> MACROBUTTON MTPlaceRef \* MERGEFORMAT </w:instrText>
        </w:r>
        <w:r>
          <w:fldChar w:fldCharType="begin"/>
        </w:r>
        <w:r>
          <w:instrText xml:space="preserve"> SEQ MTEqn \h \* MERGEFORMAT </w:instrText>
        </w:r>
      </w:ins>
      <w:del w:id="2259" w:author="Gerard" w:date="2015-05-06T12:49:00Z">
        <w:r w:rsidR="00E3755C" w:rsidDel="00E3755C">
          <w:fldChar w:fldCharType="separate"/>
        </w:r>
      </w:del>
      <w:del w:id="2260" w:author="Gerard" w:date="2015-03-26T23:39:00Z">
        <w:r>
          <w:fldChar w:fldCharType="end"/>
        </w:r>
      </w:del>
      <w:bookmarkStart w:id="2261" w:name="ZEqnNum710132"/>
      <w:ins w:id="2262" w:author="Gerard" w:date="2015-03-21T10:58:00Z">
        <w:r>
          <w:instrText>(</w:instrText>
        </w:r>
        <w:r>
          <w:fldChar w:fldCharType="begin"/>
        </w:r>
        <w:r>
          <w:instrText xml:space="preserve"> SEQ MTSec \c \* Arabic \* MERGEFORMAT </w:instrText>
        </w:r>
      </w:ins>
      <w:r>
        <w:fldChar w:fldCharType="separate"/>
      </w:r>
      <w:ins w:id="2263" w:author="Gerard" w:date="2015-05-06T12:49:00Z">
        <w:r w:rsidR="00E3755C">
          <w:rPr>
            <w:noProof/>
          </w:rPr>
          <w:instrText>5</w:instrText>
        </w:r>
      </w:ins>
      <w:ins w:id="2264" w:author="Gerard" w:date="2015-03-21T10:58:00Z">
        <w:r>
          <w:fldChar w:fldCharType="end"/>
        </w:r>
        <w:r>
          <w:instrText>.</w:instrText>
        </w:r>
        <w:r>
          <w:fldChar w:fldCharType="begin"/>
        </w:r>
        <w:r>
          <w:instrText xml:space="preserve"> SEQ MTEqn \c \* Arabic \* MERGEFORMAT </w:instrText>
        </w:r>
      </w:ins>
      <w:r>
        <w:fldChar w:fldCharType="separate"/>
      </w:r>
      <w:ins w:id="2265" w:author="Gerard" w:date="2015-05-06T12:49:00Z">
        <w:r w:rsidR="00E3755C">
          <w:rPr>
            <w:noProof/>
          </w:rPr>
          <w:instrText>94</w:instrText>
        </w:r>
      </w:ins>
      <w:ins w:id="2266" w:author="Gerard" w:date="2015-03-21T10:58:00Z">
        <w:r>
          <w:fldChar w:fldCharType="end"/>
        </w:r>
        <w:r>
          <w:instrText>)</w:instrText>
        </w:r>
        <w:bookmarkEnd w:id="2261"/>
        <w:r>
          <w:fldChar w:fldCharType="end"/>
        </w:r>
      </w:ins>
    </w:p>
    <w:p w14:paraId="1F366B06" w14:textId="794ED744" w:rsidR="0034223B" w:rsidRDefault="0068098A">
      <w:pPr>
        <w:rPr>
          <w:ins w:id="2267" w:author="Gerard" w:date="2015-03-21T11:02:00Z"/>
        </w:rPr>
        <w:pPrChange w:id="2268" w:author="Gerard" w:date="2015-03-21T10:59:00Z">
          <w:pPr>
            <w:jc w:val="left"/>
          </w:pPr>
        </w:pPrChange>
      </w:pPr>
      <w:ins w:id="2269" w:author="Gerard" w:date="2015-03-21T10:59:00Z">
        <w:r>
          <w:t>For this type of bond kinetics</w:t>
        </w:r>
        <w:r w:rsidR="0034223B">
          <w:t>, the reduced relaxation function</w:t>
        </w:r>
      </w:ins>
      <w:ins w:id="2270" w:author="Gerard" w:date="2015-03-21T11:00:00Z">
        <w:r w:rsidR="0034223B">
          <w:t xml:space="preserve"> </w:t>
        </w:r>
      </w:ins>
      <w:ins w:id="2271" w:author="Gerard" w:date="2015-03-21T11:00:00Z">
        <w:r w:rsidR="0034223B" w:rsidRPr="007E2473">
          <w:rPr>
            <w:position w:val="-10"/>
          </w:rPr>
          <w:object w:dxaOrig="220" w:dyaOrig="260" w14:anchorId="00AD2242">
            <v:shape id="_x0000_i2417" type="#_x0000_t75" style="width:10.7pt;height:12.85pt" o:ole="">
              <v:imagedata r:id="rId2801" o:title=""/>
            </v:shape>
            <o:OLEObject Type="Embed" ProgID="Equation.DSMT4" ShapeID="_x0000_i2417" DrawAspect="Content" ObjectID="_1366280996" r:id="rId2802"/>
          </w:object>
        </w:r>
      </w:ins>
      <w:ins w:id="2272" w:author="Gerard" w:date="2015-03-21T11:00:00Z">
        <w:r w:rsidR="0034223B">
          <w:t xml:space="preserve"> cannot depend on the </w:t>
        </w:r>
      </w:ins>
      <w:ins w:id="2273" w:author="Gerard" w:date="2015-03-21T11:02:00Z">
        <w:r w:rsidR="00551DDA">
          <w:t xml:space="preserve">magnitude of the </w:t>
        </w:r>
      </w:ins>
      <w:ins w:id="2274" w:author="Gerard" w:date="2015-03-21T11:00:00Z">
        <w:r w:rsidR="0034223B">
          <w:t xml:space="preserve">strain, </w:t>
        </w:r>
        <w:r>
          <w:t xml:space="preserve">because strain-dependence might violate the constraint </w:t>
        </w:r>
      </w:ins>
      <w:ins w:id="2275" w:author="Gerard" w:date="2015-03-21T11:01:00Z">
        <w:r w:rsidRPr="0068098A">
          <w:rPr>
            <w:position w:val="-4"/>
          </w:rPr>
          <w:object w:dxaOrig="1000" w:dyaOrig="320" w14:anchorId="4BFFCF47">
            <v:shape id="_x0000_i2418" type="#_x0000_t75" style="width:49.9pt;height:15.7pt" o:ole="">
              <v:imagedata r:id="rId2803" o:title=""/>
            </v:shape>
            <o:OLEObject Type="Embed" ProgID="Equation.DSMT4" ShapeID="_x0000_i2418" DrawAspect="Content" ObjectID="_1366280997" r:id="rId2804"/>
          </w:object>
        </w:r>
      </w:ins>
      <w:ins w:id="2276" w:author="Gerard" w:date="2015-03-21T11:01:00Z">
        <w:r>
          <w:t>.</w:t>
        </w:r>
      </w:ins>
    </w:p>
    <w:p w14:paraId="60A5501A" w14:textId="1989F6DC" w:rsidR="00551DDA" w:rsidRDefault="00551DDA">
      <w:pPr>
        <w:rPr>
          <w:ins w:id="2277" w:author="Gerard" w:date="2015-03-21T11:07:00Z"/>
        </w:rPr>
        <w:pPrChange w:id="2278" w:author="Gerard" w:date="2015-03-21T10:59:00Z">
          <w:pPr>
            <w:jc w:val="left"/>
          </w:pPr>
        </w:pPrChange>
      </w:pPr>
      <w:ins w:id="2279" w:author="Gerard" w:date="2015-03-21T11:02:00Z">
        <w:r>
          <w:tab/>
          <w:t xml:space="preserve">For all bond kinetics, it is also possible to constrain the </w:t>
        </w:r>
      </w:ins>
      <w:ins w:id="2280" w:author="Gerard" w:date="2015-03-21T11:03:00Z">
        <w:r>
          <w:t xml:space="preserve">occurrence of the </w:t>
        </w:r>
      </w:ins>
      <w:ins w:id="2281" w:author="Gerard" w:date="2015-03-21T11:02:00Z">
        <w:r>
          <w:t xml:space="preserve">breaking-and-reforming reaction </w:t>
        </w:r>
      </w:ins>
      <w:ins w:id="2282" w:author="Gerard" w:date="2015-03-21T11:03:00Z">
        <w:r>
          <w:t>to</w:t>
        </w:r>
      </w:ins>
      <w:ins w:id="2283" w:author="Gerard" w:date="2015-03-21T11:02:00Z">
        <w:r>
          <w:t xml:space="preserve"> specific forms of the strain.  For example, the reaction may be allowed to proceed only in the case of dilatational strain, or only in the case of distortional strain.</w:t>
        </w:r>
      </w:ins>
    </w:p>
    <w:p w14:paraId="383DDD93" w14:textId="677D26AE" w:rsidR="002046D9" w:rsidRPr="0034223B" w:rsidRDefault="002046D9">
      <w:pPr>
        <w:rPr>
          <w:ins w:id="2284" w:author="Gerard" w:date="2015-03-21T10:59:00Z"/>
        </w:rPr>
        <w:pPrChange w:id="2285" w:author="Gerard" w:date="2015-03-21T10:59:00Z">
          <w:pPr>
            <w:jc w:val="left"/>
          </w:pPr>
        </w:pPrChange>
      </w:pPr>
      <w:ins w:id="2286" w:author="Gerard" w:date="2015-03-21T11:07:00Z">
        <w:r>
          <w:tab/>
          <w:t xml:space="preserve">The </w:t>
        </w:r>
      </w:ins>
      <w:ins w:id="2287" w:author="Gerard" w:date="2015-03-21T11:10:00Z">
        <w:r w:rsidR="00C37C54">
          <w:t>finite element</w:t>
        </w:r>
      </w:ins>
      <w:ins w:id="2288" w:author="Gerard" w:date="2015-03-21T11:07:00Z">
        <w:r>
          <w:t xml:space="preserve"> implementation of reactive viscoelasticity </w:t>
        </w:r>
      </w:ins>
      <w:ins w:id="2289" w:author="Gerard" w:date="2015-03-21T11:10:00Z">
        <w:r w:rsidR="00C37C54">
          <w:t xml:space="preserve">stores the </w:t>
        </w:r>
      </w:ins>
      <w:ins w:id="2290" w:author="Gerard" w:date="2015-03-21T13:10:00Z">
        <w:r w:rsidR="007E656F">
          <w:t xml:space="preserve">value of </w:t>
        </w:r>
      </w:ins>
      <w:ins w:id="2291" w:author="Gerard" w:date="2015-03-21T13:11:00Z">
        <w:r w:rsidR="007E656F" w:rsidRPr="007E2473">
          <w:rPr>
            <w:position w:val="-14"/>
          </w:rPr>
          <w:object w:dxaOrig="960" w:dyaOrig="420" w14:anchorId="4CE14BC3">
            <v:shape id="_x0000_i2419" type="#_x0000_t75" style="width:47.75pt;height:20.65pt" o:ole="">
              <v:imagedata r:id="rId2805" o:title=""/>
            </v:shape>
            <o:OLEObject Type="Embed" ProgID="Equation.DSMT4" ShapeID="_x0000_i2419" DrawAspect="Content" ObjectID="_1366280998" r:id="rId2806"/>
          </w:object>
        </w:r>
      </w:ins>
      <w:ins w:id="2292" w:author="Gerard" w:date="2015-03-21T13:11:00Z">
        <w:r w:rsidR="007E656F">
          <w:t xml:space="preserve"> every time that a </w:t>
        </w:r>
      </w:ins>
      <w:ins w:id="2293" w:author="Gerard" w:date="2015-03-21T13:12:00Z">
        <w:r w:rsidR="00531BEB">
          <w:t xml:space="preserve">bond-breaking </w:t>
        </w:r>
      </w:ins>
      <w:ins w:id="2294" w:author="Gerard" w:date="2015-03-21T13:13:00Z">
        <w:r w:rsidR="00531BEB">
          <w:t>deformation is detected</w:t>
        </w:r>
      </w:ins>
      <w:ins w:id="2295" w:author="Gerard" w:date="2015-03-21T14:01:00Z">
        <w:r w:rsidR="00DB47BB">
          <w:t xml:space="preserve">; this value can be used to evaluate </w:t>
        </w:r>
      </w:ins>
      <w:ins w:id="2296" w:author="Gerard" w:date="2015-03-21T14:01:00Z">
        <w:r w:rsidR="00DB47BB" w:rsidRPr="007E2473">
          <w:rPr>
            <w:position w:val="-14"/>
          </w:rPr>
          <w:object w:dxaOrig="840" w:dyaOrig="420" w14:anchorId="55ED8A5D">
            <v:shape id="_x0000_i2420" type="#_x0000_t75" style="width:42.05pt;height:20.65pt" o:ole="">
              <v:imagedata r:id="rId2807" o:title=""/>
            </v:shape>
            <o:OLEObject Type="Embed" ProgID="Equation.DSMT4" ShapeID="_x0000_i2420" DrawAspect="Content" ObjectID="_1366280999" r:id="rId2808"/>
          </w:object>
        </w:r>
      </w:ins>
      <w:ins w:id="2297" w:author="Gerard" w:date="2015-03-21T14:01:00Z">
        <w:r w:rsidR="00DB47BB">
          <w:t xml:space="preserve"> </w:t>
        </w:r>
      </w:ins>
      <w:ins w:id="2298" w:author="Gerard" w:date="2015-03-21T14:02:00Z">
        <w:r w:rsidR="00C334FD">
          <w:t xml:space="preserve">using </w:t>
        </w:r>
        <w:r w:rsidR="00C334FD">
          <w:fldChar w:fldCharType="begin"/>
        </w:r>
        <w:r w:rsidR="00C334FD">
          <w:instrText xml:space="preserve"> GOTOBUTTON ZEqnNum403837  \* MERGEFORMAT </w:instrText>
        </w:r>
        <w:r w:rsidR="00C334FD">
          <w:fldChar w:fldCharType="begin"/>
        </w:r>
        <w:r w:rsidR="00C334FD">
          <w:instrText xml:space="preserve"> REF ZEqnNum403837 \* Charformat \! \* MERGEFORMAT </w:instrText>
        </w:r>
      </w:ins>
      <w:r w:rsidR="00C334FD">
        <w:fldChar w:fldCharType="separate"/>
      </w:r>
      <w:ins w:id="2299" w:author="Gerard" w:date="2015-05-06T12:49:00Z">
        <w:r w:rsidR="00E3755C">
          <w:instrText>(5.86)</w:instrText>
        </w:r>
      </w:ins>
      <w:ins w:id="2300" w:author="Gerard" w:date="2015-03-21T14:02:00Z">
        <w:r w:rsidR="00C334FD">
          <w:fldChar w:fldCharType="end"/>
        </w:r>
        <w:r w:rsidR="00C334FD">
          <w:fldChar w:fldCharType="end"/>
        </w:r>
      </w:ins>
      <w:ins w:id="2301" w:author="Gerard" w:date="2015-03-21T13:13:00Z">
        <w:r w:rsidR="00531BEB">
          <w:t xml:space="preserve">.  </w:t>
        </w:r>
      </w:ins>
      <w:ins w:id="2302" w:author="Gerard" w:date="2015-03-21T13:14:00Z">
        <w:r w:rsidR="00531BEB">
          <w:t xml:space="preserve">It also stores </w:t>
        </w:r>
      </w:ins>
      <w:ins w:id="2303" w:author="Gerard" w:date="2015-03-21T13:26:00Z">
        <w:r w:rsidR="00DB47BB" w:rsidRPr="00DB47BB">
          <w:rPr>
            <w:position w:val="-14"/>
          </w:rPr>
          <w:object w:dxaOrig="1980" w:dyaOrig="420" w14:anchorId="2A0FAC8B">
            <v:shape id="_x0000_i2421" type="#_x0000_t75" style="width:99.1pt;height:20.65pt" o:ole="">
              <v:imagedata r:id="rId2809" o:title=""/>
            </v:shape>
            <o:OLEObject Type="Embed" ProgID="Equation.DSMT4" ShapeID="_x0000_i2421" DrawAspect="Content" ObjectID="_1366281000" r:id="rId2810"/>
          </w:object>
        </w:r>
      </w:ins>
      <w:ins w:id="2304" w:author="Gerard" w:date="2015-03-21T13:26:00Z">
        <w:r w:rsidR="003D7647">
          <w:t xml:space="preserve">, where </w:t>
        </w:r>
      </w:ins>
      <w:ins w:id="2305" w:author="Gerard" w:date="2015-03-21T13:26:00Z">
        <w:r w:rsidR="003D7647" w:rsidRPr="003D7647">
          <w:rPr>
            <w:position w:val="-4"/>
          </w:rPr>
          <w:object w:dxaOrig="180" w:dyaOrig="200" w14:anchorId="345C3C49">
            <v:shape id="_x0000_i2422" type="#_x0000_t75" style="width:9.25pt;height:10pt" o:ole="">
              <v:imagedata r:id="rId2811" o:title=""/>
            </v:shape>
            <o:OLEObject Type="Embed" ProgID="Equation.DSMT4" ShapeID="_x0000_i2422" DrawAspect="Content" ObjectID="_1366281001" r:id="rId2812"/>
          </w:object>
        </w:r>
      </w:ins>
      <w:ins w:id="2306" w:author="Gerard" w:date="2015-03-21T13:26:00Z">
        <w:r w:rsidR="003D7647">
          <w:t xml:space="preserve"> is the time </w:t>
        </w:r>
      </w:ins>
      <w:ins w:id="2307" w:author="Gerard" w:date="2015-03-21T13:27:00Z">
        <w:r w:rsidR="003D7647">
          <w:t>step</w:t>
        </w:r>
      </w:ins>
      <w:ins w:id="2308" w:author="Gerard" w:date="2015-03-21T13:26:00Z">
        <w:r w:rsidR="003D7647">
          <w:t xml:space="preserve"> </w:t>
        </w:r>
      </w:ins>
      <w:ins w:id="2309" w:author="Gerard" w:date="2015-03-21T13:27:00Z">
        <w:r w:rsidR="003D7647">
          <w:t xml:space="preserve">immediately following </w:t>
        </w:r>
      </w:ins>
      <w:ins w:id="2310" w:author="Gerard" w:date="2015-03-21T13:27:00Z">
        <w:r w:rsidR="003D7647" w:rsidRPr="003D7647">
          <w:rPr>
            <w:position w:val="-4"/>
          </w:rPr>
          <w:object w:dxaOrig="200" w:dyaOrig="200" w14:anchorId="1A8BB001">
            <v:shape id="_x0000_i2423" type="#_x0000_t75" style="width:10pt;height:10pt" o:ole="">
              <v:imagedata r:id="rId2813" o:title=""/>
            </v:shape>
            <o:OLEObject Type="Embed" ProgID="Equation.DSMT4" ShapeID="_x0000_i2423" DrawAspect="Content" ObjectID="_1366281002" r:id="rId2814"/>
          </w:object>
        </w:r>
      </w:ins>
      <w:ins w:id="2311" w:author="Gerard" w:date="2015-03-21T13:27:00Z">
        <w:r w:rsidR="003D7647">
          <w:t xml:space="preserve">, </w:t>
        </w:r>
      </w:ins>
      <w:ins w:id="2312" w:author="Gerard" w:date="2015-03-21T14:00:00Z">
        <w:r w:rsidR="00DB47BB">
          <w:t xml:space="preserve">which is then used for evaluating </w:t>
        </w:r>
      </w:ins>
      <w:ins w:id="2313" w:author="Gerard" w:date="2015-03-21T14:00:00Z">
        <w:r w:rsidR="00DB47BB" w:rsidRPr="003D7647">
          <w:rPr>
            <w:position w:val="-4"/>
          </w:rPr>
          <w:object w:dxaOrig="320" w:dyaOrig="320" w14:anchorId="67F084EA">
            <v:shape id="_x0000_i2424" type="#_x0000_t75" style="width:15.7pt;height:15.7pt" o:ole="">
              <v:imagedata r:id="rId2815" o:title=""/>
            </v:shape>
            <o:OLEObject Type="Embed" ProgID="Equation.DSMT4" ShapeID="_x0000_i2424" DrawAspect="Content" ObjectID="_1366281003" r:id="rId2816"/>
          </w:object>
        </w:r>
      </w:ins>
      <w:ins w:id="2314" w:author="Gerard" w:date="2015-03-21T14:00:00Z">
        <w:r w:rsidR="00DB47BB">
          <w:t xml:space="preserve"> for subsequent time steps </w:t>
        </w:r>
      </w:ins>
      <w:ins w:id="2315" w:author="Gerard" w:date="2015-03-21T14:00:00Z">
        <w:r w:rsidR="00DB47BB" w:rsidRPr="003D7647">
          <w:rPr>
            <w:position w:val="-4"/>
          </w:rPr>
          <w:object w:dxaOrig="500" w:dyaOrig="220" w14:anchorId="1127E585">
            <v:shape id="_x0000_i2425" type="#_x0000_t75" style="width:24.95pt;height:10.7pt" o:ole="">
              <v:imagedata r:id="rId2817" o:title=""/>
            </v:shape>
            <o:OLEObject Type="Embed" ProgID="Equation.DSMT4" ShapeID="_x0000_i2425" DrawAspect="Content" ObjectID="_1366281004" r:id="rId2818"/>
          </w:object>
        </w:r>
      </w:ins>
      <w:ins w:id="2316" w:author="Gerard" w:date="2015-03-21T14:00:00Z">
        <w:r w:rsidR="00DB47BB">
          <w:t xml:space="preserve"> when using Type I bond kinetics</w:t>
        </w:r>
      </w:ins>
      <w:ins w:id="2317" w:author="Gerard" w:date="2015-03-21T14:01:00Z">
        <w:r w:rsidR="00DB47BB">
          <w:t>,</w:t>
        </w:r>
      </w:ins>
      <w:ins w:id="2318" w:author="Gerard" w:date="2015-03-21T14:00:00Z">
        <w:r w:rsidR="00DB47BB">
          <w:t xml:space="preserve"> </w:t>
        </w:r>
      </w:ins>
      <w:ins w:id="2319" w:author="Gerard" w:date="2015-03-21T13:29:00Z">
        <w:r w:rsidR="003D7647">
          <w:t xml:space="preserve">using </w:t>
        </w:r>
      </w:ins>
      <w:ins w:id="2320" w:author="Gerard" w:date="2015-03-21T11:07:00Z">
        <w:r w:rsidR="003D7647">
          <w:t>the expression</w:t>
        </w:r>
      </w:ins>
      <w:ins w:id="2321" w:author="Gerard" w:date="2015-03-21T13:59:00Z">
        <w:r w:rsidR="00DB47BB">
          <w:t>s</w:t>
        </w:r>
      </w:ins>
      <w:ins w:id="2322" w:author="Gerard" w:date="2015-03-21T11:07:00Z">
        <w:r>
          <w:t xml:space="preserve"> </w:t>
        </w:r>
      </w:ins>
      <w:ins w:id="2323" w:author="Gerard" w:date="2015-03-21T11:08:00Z">
        <w:r>
          <w:t xml:space="preserve">of </w:t>
        </w:r>
      </w:ins>
      <w:ins w:id="2324" w:author="Gerard" w:date="2015-03-21T11:09:00Z">
        <w:r>
          <w:fldChar w:fldCharType="begin"/>
        </w:r>
        <w:r>
          <w:instrText xml:space="preserve"> GOTOBUTTON ZEqnNum708996  \* MERGEFORMAT </w:instrText>
        </w:r>
        <w:r>
          <w:fldChar w:fldCharType="begin"/>
        </w:r>
        <w:r>
          <w:instrText xml:space="preserve"> REF ZEqnNum708996 \* Charformat \! \* MERGEFORMAT </w:instrText>
        </w:r>
      </w:ins>
      <w:r>
        <w:fldChar w:fldCharType="separate"/>
      </w:r>
      <w:ins w:id="2325" w:author="Gerard" w:date="2015-05-06T12:49:00Z">
        <w:r w:rsidR="00E3755C">
          <w:instrText>(5.92)</w:instrText>
        </w:r>
      </w:ins>
      <w:ins w:id="2326" w:author="Gerard" w:date="2015-03-21T11:09:00Z">
        <w:r>
          <w:fldChar w:fldCharType="end"/>
        </w:r>
        <w:r>
          <w:fldChar w:fldCharType="end"/>
        </w:r>
        <w:r>
          <w:t xml:space="preserve"> </w:t>
        </w:r>
      </w:ins>
      <w:ins w:id="2327" w:author="Gerard" w:date="2015-03-21T13:57:00Z">
        <w:r w:rsidR="00DB47BB">
          <w:t>and</w:t>
        </w:r>
      </w:ins>
      <w:ins w:id="2328" w:author="Gerard" w:date="2015-03-21T13:31:00Z">
        <w:r w:rsidR="003D7647">
          <w:t xml:space="preserve"> </w:t>
        </w:r>
        <w:r w:rsidR="003D7647">
          <w:fldChar w:fldCharType="begin"/>
        </w:r>
        <w:r w:rsidR="003D7647">
          <w:instrText xml:space="preserve"> GOTOBUTTON ZEqnNum604881  \* MERGEFORMAT </w:instrText>
        </w:r>
        <w:r w:rsidR="003D7647">
          <w:fldChar w:fldCharType="begin"/>
        </w:r>
        <w:r w:rsidR="003D7647">
          <w:instrText xml:space="preserve"> REF ZEqnNum604881 \* Charformat \! \* MERGEFORMAT </w:instrText>
        </w:r>
      </w:ins>
      <w:r w:rsidR="003D7647">
        <w:fldChar w:fldCharType="separate"/>
      </w:r>
      <w:ins w:id="2329" w:author="Gerard" w:date="2015-05-06T12:49:00Z">
        <w:r w:rsidR="00E3755C">
          <w:instrText>(5.93)</w:instrText>
        </w:r>
      </w:ins>
      <w:ins w:id="2330" w:author="Gerard" w:date="2015-03-21T13:31:00Z">
        <w:r w:rsidR="003D7647">
          <w:fldChar w:fldCharType="end"/>
        </w:r>
        <w:r w:rsidR="003D7647">
          <w:fldChar w:fldCharType="end"/>
        </w:r>
      </w:ins>
      <w:ins w:id="2331" w:author="Gerard" w:date="2015-03-21T13:59:00Z">
        <w:r w:rsidR="00DB47BB">
          <w:t>.</w:t>
        </w:r>
      </w:ins>
      <w:ins w:id="2332" w:author="Gerard" w:date="2015-03-21T14:01:00Z">
        <w:r w:rsidR="00DB47BB">
          <w:t xml:space="preserve">  </w:t>
        </w:r>
      </w:ins>
      <w:ins w:id="2333" w:author="Gerard" w:date="2015-03-21T14:02:00Z">
        <w:r w:rsidR="00C334FD">
          <w:t xml:space="preserve">These measures are </w:t>
        </w:r>
        <w:r w:rsidR="00C334FD">
          <w:lastRenderedPageBreak/>
          <w:t xml:space="preserve">then used to evaluate the stress from </w:t>
        </w:r>
      </w:ins>
      <w:ins w:id="2334" w:author="Gerard" w:date="2015-03-21T14:03:00Z">
        <w:r w:rsidR="00C334FD">
          <w:fldChar w:fldCharType="begin"/>
        </w:r>
        <w:r w:rsidR="00C334FD">
          <w:instrText xml:space="preserve"> GOTOBUTTON ZEqnNum468501  \* MERGEFORMAT </w:instrText>
        </w:r>
        <w:r w:rsidR="00C334FD">
          <w:fldChar w:fldCharType="begin"/>
        </w:r>
        <w:r w:rsidR="00C334FD">
          <w:instrText xml:space="preserve"> REF ZEqnNum468501 \* Charformat \! \* MERGEFORMAT </w:instrText>
        </w:r>
      </w:ins>
      <w:r w:rsidR="00C334FD">
        <w:fldChar w:fldCharType="separate"/>
      </w:r>
      <w:ins w:id="2335" w:author="Gerard" w:date="2015-05-06T12:49:00Z">
        <w:r w:rsidR="00E3755C">
          <w:instrText>(5.88)</w:instrText>
        </w:r>
      </w:ins>
      <w:ins w:id="2336" w:author="Gerard" w:date="2015-03-21T14:03:00Z">
        <w:r w:rsidR="00C334FD">
          <w:fldChar w:fldCharType="end"/>
        </w:r>
        <w:r w:rsidR="00C334FD">
          <w:fldChar w:fldCharType="end"/>
        </w:r>
        <w:r w:rsidR="00C334FD">
          <w:t>, with the summation taken over the time steps that correspond to bond-reforming generations.</w:t>
        </w:r>
      </w:ins>
    </w:p>
    <w:p w14:paraId="5232E1AB" w14:textId="05083863" w:rsidR="00731A28" w:rsidRDefault="00D25725">
      <w:pPr>
        <w:jc w:val="left"/>
        <w:rPr>
          <w:ins w:id="2337" w:author="Gerard" w:date="2015-03-21T09:59:00Z"/>
        </w:rPr>
      </w:pPr>
      <w:ins w:id="2338" w:author="Gerard" w:date="2015-03-21T09:59:00Z">
        <w:r>
          <w:br w:type="page"/>
        </w:r>
      </w:ins>
    </w:p>
    <w:p w14:paraId="07FBCCFE" w14:textId="61F3E358" w:rsidR="00D25725" w:rsidRPr="002F3DF9" w:rsidDel="00D25725" w:rsidRDefault="00D25725" w:rsidP="002F3DF9">
      <w:pPr>
        <w:rPr>
          <w:del w:id="2339" w:author="Gerard" w:date="2015-03-21T09:59:00Z"/>
        </w:rPr>
      </w:pPr>
    </w:p>
    <w:p w14:paraId="659178E0" w14:textId="77777777" w:rsidR="00FB6012" w:rsidRDefault="00FB6012" w:rsidP="00FB6012">
      <w:pPr>
        <w:pStyle w:val="Heading2"/>
      </w:pPr>
      <w:bookmarkStart w:id="2340" w:name="_Toc302490336"/>
      <w:bookmarkStart w:id="2341" w:name="_Toc302491870"/>
      <w:bookmarkStart w:id="2342" w:name="_Toc302492240"/>
      <w:bookmarkStart w:id="2343" w:name="_Toc176704875"/>
      <w:bookmarkStart w:id="2344" w:name="_Toc289032594"/>
      <w:bookmarkStart w:id="2345" w:name="_Ref167097234"/>
      <w:bookmarkEnd w:id="2340"/>
      <w:bookmarkEnd w:id="2341"/>
      <w:bookmarkEnd w:id="2342"/>
      <w:r>
        <w:t>Hydraulic Permeability</w:t>
      </w:r>
      <w:bookmarkEnd w:id="2343"/>
      <w:bookmarkEnd w:id="2344"/>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346" w:name="_Ref288636620"/>
      <w:bookmarkStart w:id="2347" w:name="_Toc302642746"/>
      <w:bookmarkStart w:id="2348" w:name="_Toc176704876"/>
      <w:bookmarkStart w:id="2349" w:name="_Toc289032595"/>
      <w:r>
        <w:t>Constant Isotropic Permeability</w:t>
      </w:r>
      <w:bookmarkEnd w:id="2346"/>
      <w:bookmarkEnd w:id="2347"/>
      <w:bookmarkEnd w:id="2348"/>
      <w:bookmarkEnd w:id="2349"/>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35pt;height:15.7pt" o:ole="">
            <v:imagedata r:id="rId2819" o:title=""/>
          </v:shape>
          <o:OLEObject Type="Embed" ProgID="Equation.DSMT4" ShapeID="_x0000_i2426" DrawAspect="Content" ObjectID="_1366281005" r:id="rId2820"/>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10pt;height:14.25pt" o:ole="">
            <v:imagedata r:id="rId2821" o:title=""/>
          </v:shape>
          <o:OLEObject Type="Embed" ProgID="Equation.DSMT4" ShapeID="_x0000_i2427" DrawAspect="Content" ObjectID="_1366281006" r:id="rId2822"/>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350" w:name="_Toc302642747"/>
      <w:bookmarkStart w:id="2351" w:name="_Toc176704877"/>
      <w:bookmarkStart w:id="2352" w:name="_Toc289032596"/>
      <w:r>
        <w:t>Holmes-Mow</w:t>
      </w:r>
      <w:bookmarkEnd w:id="2350"/>
      <w:bookmarkEnd w:id="2351"/>
      <w:bookmarkEnd w:id="2352"/>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"_ENREF_34" \o "Holmes, 1990 #41" </w:instrText>
      </w:r>
      <w:ins w:id="2353" w:author="Gerard" w:date="2015-05-06T12:49:00Z"/>
      <w:r w:rsidR="00153375">
        <w:fldChar w:fldCharType="separate"/>
      </w:r>
      <w:r w:rsidR="00214E15">
        <w:rPr>
          <w:noProof/>
        </w:rPr>
        <w:t>34</w:t>
      </w:r>
      <w:r w:rsidR="00153375">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4.2pt;height:19.95pt" o:ole="">
            <v:imagedata r:id="rId2823" o:title=""/>
          </v:shape>
          <o:OLEObject Type="Embed" ProgID="Equation.DSMT4" ShapeID="_x0000_i2428" DrawAspect="Content" ObjectID="_1366281007" r:id="rId2824"/>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141.15pt;height:39.9pt" o:ole="">
            <v:imagedata r:id="rId2825" o:title=""/>
          </v:shape>
          <o:OLEObject Type="Embed" ProgID="Equation.DSMT4" ShapeID="_x0000_i2429" DrawAspect="Content" ObjectID="_1366281008" r:id="rId2826"/>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354" w:name="_Toc302642748"/>
      <w:bookmarkStart w:id="2355" w:name="_Toc176704878"/>
      <w:bookmarkStart w:id="2356" w:name="_Toc289032597"/>
      <w:r>
        <w:t>Referentially Isotropic Permeability</w:t>
      </w:r>
      <w:bookmarkEnd w:id="2354"/>
      <w:bookmarkEnd w:id="2355"/>
      <w:bookmarkEnd w:id="2356"/>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"_ENREF_21" \o "Ateshian, 2010 #62" </w:instrText>
      </w:r>
      <w:ins w:id="2357" w:author="Gerard" w:date="2015-05-06T12:49:00Z"/>
      <w:r w:rsidR="00153375">
        <w:fldChar w:fldCharType="separate"/>
      </w:r>
      <w:r w:rsidR="00214E15">
        <w:rPr>
          <w:noProof/>
        </w:rPr>
        <w:t>21</w:t>
      </w:r>
      <w:r w:rsidR="00153375">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11.7pt;height:37.8pt" o:ole="">
            <v:imagedata r:id="rId2827" o:title=""/>
          </v:shape>
          <o:OLEObject Type="Embed" ProgID="Equation.DSMT4" ShapeID="_x0000_i2430" DrawAspect="Content" ObjectID="_1366281009" r:id="rId2828"/>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7.8pt;height:12.85pt" o:ole="">
            <v:imagedata r:id="rId2829" o:title=""/>
          </v:shape>
          <o:OLEObject Type="Embed" ProgID="Equation.DSMT4" ShapeID="_x0000_i2431" DrawAspect="Content" ObjectID="_1366281010" r:id="rId2830"/>
        </w:object>
      </w:r>
      <w:r>
        <w:t xml:space="preserve">) is isotropic and given by </w:t>
      </w:r>
      <w:r w:rsidR="00905817" w:rsidRPr="00905817">
        <w:rPr>
          <w:position w:val="-14"/>
        </w:rPr>
        <w:object w:dxaOrig="2020" w:dyaOrig="400" w14:anchorId="60A354AB">
          <v:shape id="_x0000_i2432" type="#_x0000_t75" style="width:101.25pt;height:19.95pt" o:ole="">
            <v:imagedata r:id="rId2831" o:title=""/>
          </v:shape>
          <o:OLEObject Type="Embed" ProgID="Equation.DSMT4" ShapeID="_x0000_i2432" DrawAspect="Content" ObjectID="_1366281011" r:id="rId2832"/>
        </w:object>
      </w:r>
      <w:r>
        <w:t>.</w:t>
      </w:r>
    </w:p>
    <w:p w14:paraId="2DECFBE6" w14:textId="77777777" w:rsidR="00FB6012" w:rsidRPr="0097532C" w:rsidRDefault="00FB6012" w:rsidP="00FB6012"/>
    <w:p w14:paraId="77887D3E" w14:textId="77777777" w:rsidR="00FB6012" w:rsidRDefault="00FB6012" w:rsidP="00FB6012">
      <w:pPr>
        <w:pStyle w:val="Heading3"/>
      </w:pPr>
      <w:bookmarkStart w:id="2358" w:name="_Toc302642749"/>
      <w:bookmarkStart w:id="2359" w:name="_Toc176704879"/>
      <w:bookmarkStart w:id="2360" w:name="_Toc289032598"/>
      <w:r>
        <w:t>Referentially Orthotropic Permeability</w:t>
      </w:r>
      <w:bookmarkEnd w:id="2358"/>
      <w:bookmarkEnd w:id="2359"/>
      <w:bookmarkEnd w:id="2360"/>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"_ENREF_21" \o "Ateshian, 2010 #62" </w:instrText>
      </w:r>
      <w:ins w:id="2361" w:author="Gerard" w:date="2015-05-06T12:49:00Z"/>
      <w:r w:rsidR="00153375">
        <w:fldChar w:fldCharType="separate"/>
      </w:r>
      <w:r w:rsidR="00214E15">
        <w:rPr>
          <w:noProof/>
        </w:rPr>
        <w:t>21</w:t>
      </w:r>
      <w:r w:rsidR="00153375">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8.2pt;height:34.2pt" o:ole="">
            <v:imagedata r:id="rId2833" o:title=""/>
          </v:shape>
          <o:OLEObject Type="Embed" ProgID="Equation.DSMT4" ShapeID="_x0000_i2433" DrawAspect="Content" ObjectID="_1366281012" r:id="rId2834"/>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15pt;height:121.9pt" o:ole="">
            <v:imagedata r:id="rId2835" o:title=""/>
          </v:shape>
          <o:OLEObject Type="Embed" ProgID="Equation.DSMT4" ShapeID="_x0000_i2434" DrawAspect="Content" ObjectID="_1366281013" r:id="rId2836"/>
        </w:object>
      </w:r>
    </w:p>
    <w:p w14:paraId="4DE40470" w14:textId="74D4D0FF" w:rsidR="00FB6012" w:rsidRDefault="00905817" w:rsidP="00FB6012">
      <w:r w:rsidRPr="00905817">
        <w:rPr>
          <w:position w:val="-12"/>
        </w:rPr>
        <w:object w:dxaOrig="360" w:dyaOrig="360" w14:anchorId="6DBC1207">
          <v:shape id="_x0000_i2435" type="#_x0000_t75" style="width:19.25pt;height:19.25pt" o:ole="">
            <v:imagedata r:id="rId2837" o:title=""/>
          </v:shape>
          <o:OLEObject Type="Embed" ProgID="Equation.DSMT4" ShapeID="_x0000_i2435" DrawAspect="Content" ObjectID="_1366281014" r:id="rId2838"/>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3.25pt;height:19.95pt" o:ole="">
            <v:imagedata r:id="rId2839" o:title=""/>
          </v:shape>
          <o:OLEObject Type="Embed" ProgID="Equation.DSMT4" ShapeID="_x0000_i2436" DrawAspect="Content" ObjectID="_1366281015" r:id="rId2840"/>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37" type="#_x0000_t75" style="width:15.7pt;height:19.25pt" o:ole="">
            <v:imagedata r:id="rId2841" o:title=""/>
          </v:shape>
          <o:OLEObject Type="Embed" ProgID="Equation.DSMT4" ShapeID="_x0000_i2437" DrawAspect="Content" ObjectID="_1366281016" r:id="rId2842"/>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7.8pt;height:12.85pt" o:ole="">
            <v:imagedata r:id="rId2843" o:title=""/>
          </v:shape>
          <o:OLEObject Type="Embed" ProgID="Equation.DSMT4" ShapeID="_x0000_i2438" DrawAspect="Content" ObjectID="_1366281017" r:id="rId2844"/>
        </w:object>
      </w:r>
      <w:r>
        <w:t xml:space="preserve">) is given by </w:t>
      </w:r>
      <w:r w:rsidR="00905817" w:rsidRPr="00905817">
        <w:rPr>
          <w:position w:val="-28"/>
        </w:rPr>
        <w:object w:dxaOrig="3060" w:dyaOrig="680" w14:anchorId="5C118F8B">
          <v:shape id="_x0000_i2439" type="#_x0000_t75" style="width:153.25pt;height:34.2pt" o:ole="">
            <v:imagedata r:id="rId2845" o:title=""/>
          </v:shape>
          <o:OLEObject Type="Embed" ProgID="Equation.DSMT4" ShapeID="_x0000_i2439" DrawAspect="Content" ObjectID="_1366281018" r:id="rId2846"/>
        </w:object>
      </w:r>
      <w:r>
        <w:t>.</w:t>
      </w:r>
    </w:p>
    <w:p w14:paraId="26180870" w14:textId="77777777" w:rsidR="00FB6012" w:rsidRPr="0097532C" w:rsidRDefault="00FB6012" w:rsidP="00FB6012"/>
    <w:p w14:paraId="03087207" w14:textId="77777777" w:rsidR="00FB6012" w:rsidRDefault="00FB6012" w:rsidP="00FB6012">
      <w:pPr>
        <w:pStyle w:val="Heading3"/>
      </w:pPr>
      <w:bookmarkStart w:id="2362" w:name="_Toc302642750"/>
      <w:bookmarkStart w:id="2363" w:name="_Toc176704880"/>
      <w:bookmarkStart w:id="2364" w:name="_Toc289032599"/>
      <w:r>
        <w:t>Referentially Transversely Isotropic Permeability</w:t>
      </w:r>
      <w:bookmarkEnd w:id="2362"/>
      <w:bookmarkEnd w:id="2363"/>
      <w:bookmarkEnd w:id="236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153375">
        <w:fldChar w:fldCharType="begin"/>
      </w:r>
      <w:r w:rsidR="00153375">
        <w:instrText xml:space="preserve"> HYPERLINK \l "_ENREF_21" \o "Ateshian, 2010 #62" </w:instrText>
      </w:r>
      <w:ins w:id="2365" w:author="Gerard" w:date="2015-05-06T12:49:00Z"/>
      <w:r w:rsidR="00153375">
        <w:fldChar w:fldCharType="separate"/>
      </w:r>
      <w:r w:rsidR="00214E15">
        <w:rPr>
          <w:noProof/>
        </w:rPr>
        <w:t>21</w:t>
      </w:r>
      <w:r w:rsidR="00153375">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7.2pt;height:121.9pt" o:ole="">
            <v:imagedata r:id="rId2847" o:title=""/>
          </v:shape>
          <o:OLEObject Type="Embed" ProgID="Equation.DSMT4" ShapeID="_x0000_i2440" DrawAspect="Content" ObjectID="_1366281019" r:id="rId2848"/>
        </w:object>
      </w:r>
    </w:p>
    <w:p w14:paraId="5C5C0D02" w14:textId="660EB2BE" w:rsidR="00FB6012" w:rsidRDefault="00905817" w:rsidP="00FB6012">
      <w:r w:rsidRPr="00905817">
        <w:rPr>
          <w:position w:val="-4"/>
        </w:rPr>
        <w:object w:dxaOrig="279" w:dyaOrig="200" w14:anchorId="209A7D8D">
          <v:shape id="_x0000_i2441" type="#_x0000_t75" style="width:14.25pt;height:10pt" o:ole="">
            <v:imagedata r:id="rId2849" o:title=""/>
          </v:shape>
          <o:OLEObject Type="Embed" ProgID="Equation.DSMT4" ShapeID="_x0000_i2441" DrawAspect="Content" ObjectID="_1366281020" r:id="rId2850"/>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6.95pt;height:19.95pt" o:ole="">
            <v:imagedata r:id="rId2851" o:title=""/>
          </v:shape>
          <o:OLEObject Type="Embed" ProgID="Equation.DSMT4" ShapeID="_x0000_i2442" DrawAspect="Content" ObjectID="_1366281021" r:id="rId2852"/>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43" type="#_x0000_t75" style="width:12.85pt;height:14.25pt" o:ole="">
            <v:imagedata r:id="rId2853" o:title=""/>
          </v:shape>
          <o:OLEObject Type="Embed" ProgID="Equation.DSMT4" ShapeID="_x0000_i2443" DrawAspect="Content" ObjectID="_1366281022" r:id="rId2854"/>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7.8pt;height:12.85pt" o:ole="">
            <v:imagedata r:id="rId2855" o:title=""/>
          </v:shape>
          <o:OLEObject Type="Embed" ProgID="Equation.DSMT4" ShapeID="_x0000_i2444" DrawAspect="Content" ObjectID="_1366281023" r:id="rId2856"/>
        </w:object>
      </w:r>
      <w:r>
        <w:t xml:space="preserve">) is given by </w:t>
      </w:r>
      <w:r w:rsidR="00905817" w:rsidRPr="00905817">
        <w:rPr>
          <w:position w:val="-16"/>
        </w:rPr>
        <w:object w:dxaOrig="4959" w:dyaOrig="440" w14:anchorId="315CF11C">
          <v:shape id="_x0000_i2445" type="#_x0000_t75" style="width:246.65pt;height:22.1pt" o:ole="">
            <v:imagedata r:id="rId2857" o:title=""/>
          </v:shape>
          <o:OLEObject Type="Embed" ProgID="Equation.DSMT4" ShapeID="_x0000_i2445" DrawAspect="Content" ObjectID="_1366281024" r:id="rId2858"/>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366" w:name="_Ref162420101"/>
      <w:bookmarkStart w:id="2367" w:name="_Toc302642753"/>
      <w:bookmarkStart w:id="2368" w:name="_Toc176704881"/>
      <w:bookmarkStart w:id="2369" w:name="_Toc289032600"/>
      <w:r>
        <w:lastRenderedPageBreak/>
        <w:t xml:space="preserve">Solute </w:t>
      </w:r>
      <w:r w:rsidRPr="0097532C">
        <w:t>Diffusivity</w:t>
      </w:r>
      <w:bookmarkEnd w:id="2366"/>
      <w:bookmarkEnd w:id="2367"/>
      <w:bookmarkEnd w:id="2368"/>
      <w:bookmarkEnd w:id="2369"/>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10pt;height:14.25pt" o:ole="">
            <v:imagedata r:id="rId2859" o:title=""/>
          </v:shape>
          <o:OLEObject Type="Embed" ProgID="Equation.DSMT4" ShapeID="_x0000_i2446" DrawAspect="Content" ObjectID="_1366281025" r:id="rId2860"/>
        </w:object>
      </w:r>
      <w:r w:rsidRPr="00B27FE9">
        <w:t xml:space="preserve"> may be a function of strain and solute concentration.</w:t>
      </w:r>
    </w:p>
    <w:p w14:paraId="6ACC20B4" w14:textId="77777777" w:rsidR="00FB6012" w:rsidRPr="00B27FE9" w:rsidRDefault="00FB6012" w:rsidP="00FB6012">
      <w:pPr>
        <w:pStyle w:val="Heading3"/>
      </w:pPr>
      <w:bookmarkStart w:id="2370" w:name="_Toc302642754"/>
      <w:bookmarkStart w:id="2371" w:name="_Toc176704882"/>
      <w:bookmarkStart w:id="2372" w:name="_Toc289032601"/>
      <w:r w:rsidRPr="00B27FE9">
        <w:t>Constant Isotropic Diffusivity</w:t>
      </w:r>
      <w:bookmarkEnd w:id="2370"/>
      <w:bookmarkEnd w:id="2371"/>
      <w:bookmarkEnd w:id="2372"/>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35pt;height:15.7pt" o:ole="">
            <v:imagedata r:id="rId2861" o:title=""/>
          </v:shape>
          <o:OLEObject Type="Embed" ProgID="Equation.DSMT4" ShapeID="_x0000_i2447" DrawAspect="Content" ObjectID="_1366281026" r:id="rId2862"/>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0.7pt;height:14.25pt" o:ole="">
            <v:imagedata r:id="rId2863" o:title=""/>
          </v:shape>
          <o:OLEObject Type="Embed" ProgID="Equation.DSMT4" ShapeID="_x0000_i2448" DrawAspect="Content" ObjectID="_1366281027" r:id="rId2864"/>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2.8pt;height:19.25pt" o:ole="">
            <v:imagedata r:id="rId2865" o:title=""/>
          </v:shape>
          <o:OLEObject Type="Embed" ProgID="Equation.DSMT4" ShapeID="_x0000_i2449" DrawAspect="Content" ObjectID="_1366281028" r:id="rId2866"/>
        </w:object>
      </w:r>
      <w:r>
        <w:t xml:space="preserve">, </w:t>
      </w:r>
      <w:r w:rsidR="0091287E">
        <w:t xml:space="preserve">where </w:t>
      </w:r>
      <w:r w:rsidR="00905817" w:rsidRPr="00905817">
        <w:rPr>
          <w:position w:val="-12"/>
        </w:rPr>
        <w:object w:dxaOrig="279" w:dyaOrig="360" w14:anchorId="42773489">
          <v:shape id="_x0000_i2450" type="#_x0000_t75" style="width:14.25pt;height:19.25pt" o:ole="">
            <v:imagedata r:id="rId2867" o:title=""/>
          </v:shape>
          <o:OLEObject Type="Embed" ProgID="Equation.DSMT4" ShapeID="_x0000_i2450" DrawAspect="Content" ObjectID="_1366281029" r:id="rId2868"/>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373" w:name="_Toc302642755"/>
      <w:bookmarkStart w:id="2374" w:name="_Toc176704883"/>
      <w:bookmarkStart w:id="2375" w:name="_Toc289032602"/>
      <w:r>
        <w:t>Constant Orthotropic Diffusivity</w:t>
      </w:r>
      <w:bookmarkEnd w:id="2373"/>
      <w:bookmarkEnd w:id="2374"/>
      <w:bookmarkEnd w:id="2375"/>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95pt;height:34.2pt" o:ole="">
            <v:imagedata r:id="rId2869" o:title=""/>
          </v:shape>
          <o:OLEObject Type="Embed" ProgID="Equation.DSMT4" ShapeID="_x0000_i2451" DrawAspect="Content" ObjectID="_1366281030" r:id="rId2870"/>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52" type="#_x0000_t75" style="width:15.7pt;height:19.25pt" o:ole="">
            <v:imagedata r:id="rId2871" o:title=""/>
          </v:shape>
          <o:OLEObject Type="Embed" ProgID="Equation.DSMT4" ShapeID="_x0000_i2452" DrawAspect="Content" ObjectID="_1366281031" r:id="rId2872"/>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53" type="#_x0000_t75" style="width:14.95pt;height:15.7pt" o:ole="">
            <v:imagedata r:id="rId2873" o:title=""/>
          </v:shape>
          <o:OLEObject Type="Embed" ProgID="Equation.DSMT4" ShapeID="_x0000_i2453" DrawAspect="Content" ObjectID="_1366281032" r:id="rId2874"/>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54" type="#_x0000_t75" style="width:37.8pt;height:19.25pt" o:ole="">
            <v:imagedata r:id="rId2875" o:title=""/>
          </v:shape>
          <o:OLEObject Type="Embed" ProgID="Equation.DSMT4" ShapeID="_x0000_i2454" DrawAspect="Content" ObjectID="_1366281033" r:id="rId2876"/>
        </w:object>
      </w:r>
      <w:r>
        <w:t>,</w:t>
      </w:r>
      <w:r w:rsidR="0091287E">
        <w:t xml:space="preserve"> where </w:t>
      </w:r>
      <w:r w:rsidR="00905817" w:rsidRPr="00905817">
        <w:rPr>
          <w:position w:val="-12"/>
        </w:rPr>
        <w:object w:dxaOrig="279" w:dyaOrig="360" w14:anchorId="23FC52EE">
          <v:shape id="_x0000_i2455" type="#_x0000_t75" style="width:14.25pt;height:19.25pt" o:ole="">
            <v:imagedata r:id="rId2877" o:title=""/>
          </v:shape>
          <o:OLEObject Type="Embed" ProgID="Equation.DSMT4" ShapeID="_x0000_i2455" DrawAspect="Content" ObjectID="_1366281034" r:id="rId2878"/>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76" w:name="_Toc302642756"/>
      <w:bookmarkStart w:id="2377" w:name="_Toc176704884"/>
      <w:bookmarkStart w:id="2378" w:name="_Toc289032603"/>
      <w:r>
        <w:t>Referentially Isotropic Diffusivity</w:t>
      </w:r>
      <w:bookmarkEnd w:id="2376"/>
      <w:bookmarkEnd w:id="2377"/>
      <w:bookmarkEnd w:id="2378"/>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215.3pt;height:37.8pt" o:ole="">
            <v:imagedata r:id="rId2879" o:title=""/>
          </v:shape>
          <o:OLEObject Type="Embed" ProgID="Equation.DSMT4" ShapeID="_x0000_i2456" DrawAspect="Content" ObjectID="_1366281035" r:id="rId2880"/>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57" type="#_x0000_t75" style="width:10.7pt;height:14.25pt" o:ole="">
            <v:imagedata r:id="rId2881" o:title=""/>
          </v:shape>
          <o:OLEObject Type="Embed" ProgID="Equation.DSMT4" ShapeID="_x0000_i2457" DrawAspect="Content" ObjectID="_1366281036" r:id="rId2882"/>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47.05pt;height:14.25pt" o:ole="">
            <v:imagedata r:id="rId2883" o:title=""/>
          </v:shape>
          <o:OLEObject Type="Embed" ProgID="Equation.DSMT4" ShapeID="_x0000_i2458" DrawAspect="Content" ObjectID="_1366281037" r:id="rId2884"/>
        </w:object>
      </w:r>
      <w:r>
        <w:t xml:space="preserve"> where </w:t>
      </w:r>
      <w:r w:rsidR="00905817" w:rsidRPr="00905817">
        <w:rPr>
          <w:position w:val="-4"/>
        </w:rPr>
        <w:object w:dxaOrig="220" w:dyaOrig="260" w14:anchorId="6512126D">
          <v:shape id="_x0000_i2459" type="#_x0000_t75" style="width:10.7pt;height:12.85pt" o:ole="">
            <v:imagedata r:id="rId2885" o:title=""/>
          </v:shape>
          <o:OLEObject Type="Embed" ProgID="Equation.DSMT4" ShapeID="_x0000_i2459" DrawAspect="Content" ObjectID="_1366281038" r:id="rId2886"/>
        </w:object>
      </w:r>
      <w:r>
        <w:rPr>
          <w:b/>
        </w:rPr>
        <w:t xml:space="preserve"> </w:t>
      </w:r>
      <w:r>
        <w:t xml:space="preserve">is the deformation gradient, and </w:t>
      </w:r>
      <w:r w:rsidR="00905817" w:rsidRPr="00905817">
        <w:rPr>
          <w:position w:val="-6"/>
        </w:rPr>
        <w:object w:dxaOrig="960" w:dyaOrig="320" w14:anchorId="082A71D3">
          <v:shape id="_x0000_i2460" type="#_x0000_t75" style="width:47.75pt;height:15.7pt" o:ole="">
            <v:imagedata r:id="rId2887" o:title=""/>
          </v:shape>
          <o:OLEObject Type="Embed" ProgID="Equation.DSMT4" ShapeID="_x0000_i2460" DrawAspect="Content" ObjectID="_1366281039" r:id="rId2888"/>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7.8pt;height:12.85pt" o:ole="">
            <v:imagedata r:id="rId2889" o:title=""/>
          </v:shape>
          <o:OLEObject Type="Embed" ProgID="Equation.DSMT4" ShapeID="_x0000_i2461" DrawAspect="Content" ObjectID="_1366281040" r:id="rId2890"/>
        </w:object>
      </w:r>
      <w:r>
        <w:t xml:space="preserve">) is isotropic and given by </w:t>
      </w:r>
      <w:r w:rsidR="00905817" w:rsidRPr="00905817">
        <w:rPr>
          <w:position w:val="-14"/>
        </w:rPr>
        <w:object w:dxaOrig="2060" w:dyaOrig="400" w14:anchorId="4B603718">
          <v:shape id="_x0000_i2462" type="#_x0000_t75" style="width:102.65pt;height:19.95pt" o:ole="">
            <v:imagedata r:id="rId2891" o:title=""/>
          </v:shape>
          <o:OLEObject Type="Embed" ProgID="Equation.DSMT4" ShapeID="_x0000_i2462" DrawAspect="Content" ObjectID="_1366281041" r:id="rId2892"/>
        </w:object>
      </w:r>
      <w:r>
        <w:t>.</w:t>
      </w:r>
    </w:p>
    <w:p w14:paraId="4D67D885" w14:textId="77777777" w:rsidR="00FB6012" w:rsidRDefault="00FB6012" w:rsidP="00FB6012"/>
    <w:p w14:paraId="23EA4028" w14:textId="77777777" w:rsidR="00FB6012" w:rsidRDefault="00FB6012" w:rsidP="00FB6012">
      <w:pPr>
        <w:pStyle w:val="Heading3"/>
      </w:pPr>
      <w:bookmarkStart w:id="2379" w:name="_Toc302642757"/>
      <w:bookmarkStart w:id="2380" w:name="_Toc176704885"/>
      <w:bookmarkStart w:id="2381" w:name="_Toc289032604"/>
      <w:r>
        <w:t>Referentially Orthotropic Diffusivity</w:t>
      </w:r>
      <w:bookmarkEnd w:id="2379"/>
      <w:bookmarkEnd w:id="2380"/>
      <w:bookmarkEnd w:id="2381"/>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90.35pt;height:34.2pt" o:ole="">
            <v:imagedata r:id="rId2893" o:title=""/>
          </v:shape>
          <o:OLEObject Type="Embed" ProgID="Equation.DSMT4" ShapeID="_x0000_i2463" DrawAspect="Content" ObjectID="_1366281042" r:id="rId2894"/>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11pt;height:121.9pt" o:ole="">
            <v:imagedata r:id="rId2895" o:title=""/>
          </v:shape>
          <o:OLEObject Type="Embed" ProgID="Equation.DSMT4" ShapeID="_x0000_i2464" DrawAspect="Content" ObjectID="_1366281043" r:id="rId2896"/>
        </w:object>
      </w:r>
    </w:p>
    <w:p w14:paraId="55CD23ED" w14:textId="5E6AB0CD" w:rsidR="00FB6012" w:rsidRDefault="00905817" w:rsidP="00FB6012">
      <w:r w:rsidRPr="00905817">
        <w:rPr>
          <w:position w:val="-6"/>
        </w:rPr>
        <w:object w:dxaOrig="220" w:dyaOrig="279" w14:anchorId="229994BE">
          <v:shape id="_x0000_i2465" type="#_x0000_t75" style="width:10.7pt;height:14.25pt" o:ole="">
            <v:imagedata r:id="rId2897" o:title=""/>
          </v:shape>
          <o:OLEObject Type="Embed" ProgID="Equation.DSMT4" ShapeID="_x0000_i2465" DrawAspect="Content" ObjectID="_1366281044" r:id="rId2898"/>
        </w:object>
      </w:r>
      <w:r w:rsidR="00FB6012" w:rsidRPr="00A16AEB">
        <w:t xml:space="preserve"> </w:t>
      </w:r>
      <w:r w:rsidR="00FB6012">
        <w:t xml:space="preserve">is the Jacobian of the deformation, i.e. </w:t>
      </w:r>
      <w:r w:rsidRPr="00905817">
        <w:rPr>
          <w:position w:val="-6"/>
        </w:rPr>
        <w:object w:dxaOrig="940" w:dyaOrig="279" w14:anchorId="5BFA3299">
          <v:shape id="_x0000_i2466" type="#_x0000_t75" style="width:47.05pt;height:14.25pt" o:ole="">
            <v:imagedata r:id="rId2899" o:title=""/>
          </v:shape>
          <o:OLEObject Type="Embed" ProgID="Equation.DSMT4" ShapeID="_x0000_i2466" DrawAspect="Content" ObjectID="_1366281045" r:id="rId2900"/>
        </w:object>
      </w:r>
      <w:r w:rsidR="00FB6012">
        <w:t xml:space="preserve"> where</w:t>
      </w:r>
      <w:r w:rsidR="00FB6012">
        <w:rPr>
          <w:b/>
        </w:rPr>
        <w:t xml:space="preserve"> </w:t>
      </w:r>
      <w:r w:rsidRPr="00905817">
        <w:rPr>
          <w:b/>
          <w:position w:val="-4"/>
        </w:rPr>
        <w:object w:dxaOrig="220" w:dyaOrig="260" w14:anchorId="57610398">
          <v:shape id="_x0000_i2467" type="#_x0000_t75" style="width:10.7pt;height:12.85pt" o:ole="">
            <v:imagedata r:id="rId2901" o:title=""/>
          </v:shape>
          <o:OLEObject Type="Embed" ProgID="Equation.DSMT4" ShapeID="_x0000_i2467" DrawAspect="Content" ObjectID="_1366281046" r:id="rId2902"/>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19.25pt;height:19.25pt" o:ole="">
            <v:imagedata r:id="rId2903" o:title=""/>
          </v:shape>
          <o:OLEObject Type="Embed" ProgID="Equation.DSMT4" ShapeID="_x0000_i2468" DrawAspect="Content" ObjectID="_1366281047" r:id="rId2904"/>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3.25pt;height:19.95pt" o:ole="">
            <v:imagedata r:id="rId2905" o:title=""/>
          </v:shape>
          <o:OLEObject Type="Embed" ProgID="Equation.DSMT4" ShapeID="_x0000_i2469" DrawAspect="Content" ObjectID="_1366281048" r:id="rId2906"/>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0" type="#_x0000_t75" style="width:15.7pt;height:19.25pt" o:ole="">
            <v:imagedata r:id="rId2907" o:title=""/>
          </v:shape>
          <o:OLEObject Type="Embed" ProgID="Equation.DSMT4" ShapeID="_x0000_i2470" DrawAspect="Content" ObjectID="_1366281049" r:id="rId2908"/>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7.8pt;height:12.85pt" o:ole="">
            <v:imagedata r:id="rId2909" o:title=""/>
          </v:shape>
          <o:OLEObject Type="Embed" ProgID="Equation.DSMT4" ShapeID="_x0000_i2471" DrawAspect="Content" ObjectID="_1366281050" r:id="rId2910"/>
        </w:object>
      </w:r>
      <w:r>
        <w:t xml:space="preserve">) is given by </w:t>
      </w:r>
      <w:r w:rsidR="00905817" w:rsidRPr="00905817">
        <w:rPr>
          <w:position w:val="-28"/>
        </w:rPr>
        <w:object w:dxaOrig="3060" w:dyaOrig="680" w14:anchorId="7104198A">
          <v:shape id="_x0000_i2472" type="#_x0000_t75" style="width:153.25pt;height:34.2pt" o:ole="">
            <v:imagedata r:id="rId2911" o:title=""/>
          </v:shape>
          <o:OLEObject Type="Embed" ProgID="Equation.DSMT4" ShapeID="_x0000_i2472" DrawAspect="Content" ObjectID="_1366281051" r:id="rId2912"/>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82" w:name="_Ref162420103"/>
      <w:bookmarkStart w:id="2383" w:name="_Toc302642758"/>
      <w:bookmarkStart w:id="2384" w:name="_Toc176704886"/>
      <w:bookmarkStart w:id="2385" w:name="_Toc289032605"/>
      <w:r>
        <w:lastRenderedPageBreak/>
        <w:t xml:space="preserve">Solute </w:t>
      </w:r>
      <w:r w:rsidRPr="00B27FE9">
        <w:t>Solubility</w:t>
      </w:r>
      <w:bookmarkEnd w:id="2382"/>
      <w:bookmarkEnd w:id="2383"/>
      <w:bookmarkEnd w:id="2384"/>
      <w:bookmarkEnd w:id="2385"/>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0.7pt;height:12.85pt" o:ole="">
            <v:imagedata r:id="rId2913" o:title=""/>
          </v:shape>
          <o:OLEObject Type="Embed" ProgID="Equation.DSMT4" ShapeID="_x0000_i2473" DrawAspect="Content" ObjectID="_1366281052" r:id="rId2914"/>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86" w:name="_Toc302642759"/>
      <w:bookmarkStart w:id="2387" w:name="_Toc176704887"/>
      <w:bookmarkStart w:id="2388" w:name="_Toc289032606"/>
      <w:r w:rsidRPr="00B27FE9">
        <w:t>Constant Solubility</w:t>
      </w:r>
      <w:bookmarkEnd w:id="2386"/>
      <w:bookmarkEnd w:id="2387"/>
      <w:bookmarkEnd w:id="2388"/>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0.7pt;height:12.85pt" o:ole="">
            <v:imagedata r:id="rId2915" o:title=""/>
          </v:shape>
          <o:OLEObject Type="Embed" ProgID="Equation.DSMT4" ShapeID="_x0000_i2474" DrawAspect="Content" ObjectID="_1366281053" r:id="rId2916"/>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89" w:name="_Ref162420105"/>
      <w:bookmarkStart w:id="2390" w:name="_Toc302642760"/>
      <w:bookmarkStart w:id="2391" w:name="_Toc176704888"/>
      <w:bookmarkStart w:id="2392" w:name="_Toc289032607"/>
      <w:r w:rsidRPr="00B27FE9">
        <w:lastRenderedPageBreak/>
        <w:t>Osmotic Coefficient</w:t>
      </w:r>
      <w:bookmarkEnd w:id="2389"/>
      <w:bookmarkEnd w:id="2390"/>
      <w:bookmarkEnd w:id="2391"/>
      <w:bookmarkEnd w:id="2392"/>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2.85pt;height:12.1pt" o:ole="">
            <v:imagedata r:id="rId2917" o:title=""/>
          </v:shape>
          <o:OLEObject Type="Embed" ProgID="Equation.DSMT4" ShapeID="_x0000_i2475" DrawAspect="Content" ObjectID="_1366281054" r:id="rId2918"/>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93" w:name="_Toc302642761"/>
      <w:bookmarkStart w:id="2394" w:name="_Toc176704889"/>
      <w:bookmarkStart w:id="2395" w:name="_Toc289032608"/>
      <w:r w:rsidRPr="00B27FE9">
        <w:t>Constant Osmotic Coefficient</w:t>
      </w:r>
      <w:bookmarkEnd w:id="2393"/>
      <w:bookmarkEnd w:id="2394"/>
      <w:bookmarkEnd w:id="2395"/>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2.85pt;height:12.1pt" o:ole="">
            <v:imagedata r:id="rId2919" o:title=""/>
          </v:shape>
          <o:OLEObject Type="Embed" ProgID="Equation.DSMT4" ShapeID="_x0000_i2476" DrawAspect="Content" ObjectID="_1366281055" r:id="rId2920"/>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96" w:name="_Toc265909889"/>
      <w:bookmarkStart w:id="2397" w:name="_Toc265909890"/>
      <w:bookmarkStart w:id="2398" w:name="_Toc265909891"/>
      <w:bookmarkStart w:id="2399" w:name="_Toc265909892"/>
      <w:bookmarkStart w:id="2400" w:name="_Toc265909894"/>
      <w:bookmarkStart w:id="2401" w:name="_Toc265909895"/>
      <w:bookmarkStart w:id="2402" w:name="_Toc265909896"/>
      <w:bookmarkStart w:id="2403" w:name="_Toc265909898"/>
      <w:bookmarkStart w:id="2404" w:name="_Toc265909899"/>
      <w:bookmarkStart w:id="2405" w:name="_Toc265909900"/>
      <w:bookmarkStart w:id="2406" w:name="_Toc265909901"/>
      <w:bookmarkStart w:id="2407" w:name="_Toc265909902"/>
      <w:bookmarkStart w:id="2408" w:name="_Toc265909903"/>
      <w:bookmarkStart w:id="2409" w:name="_Toc265909904"/>
      <w:bookmarkStart w:id="2410" w:name="_Toc265909905"/>
      <w:bookmarkStart w:id="2411" w:name="_Toc265909906"/>
      <w:bookmarkStart w:id="2412" w:name="_Toc265909909"/>
      <w:bookmarkStart w:id="2413" w:name="_Toc265909910"/>
      <w:bookmarkStart w:id="2414" w:name="_Toc265909911"/>
      <w:bookmarkStart w:id="2415" w:name="_Toc265909912"/>
      <w:bookmarkStart w:id="2416" w:name="_Toc265909914"/>
      <w:bookmarkStart w:id="2417" w:name="_Toc289032609"/>
      <w:bookmarkEnd w:id="234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commentRangeStart w:id="2418"/>
      <w:r>
        <w:lastRenderedPageBreak/>
        <w:t>Active Contraction Model</w:t>
      </w:r>
      <w:commentRangeEnd w:id="2418"/>
      <w:r w:rsidR="008E5B3C">
        <w:rPr>
          <w:rStyle w:val="CommentReference"/>
          <w:rFonts w:cs="Times New Roman"/>
          <w:b w:val="0"/>
          <w:bCs w:val="0"/>
          <w:iCs w:val="0"/>
        </w:rPr>
        <w:commentReference w:id="2418"/>
      </w:r>
      <w:bookmarkEnd w:id="2417"/>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153375">
        <w:fldChar w:fldCharType="begin"/>
      </w:r>
      <w:r w:rsidR="00153375">
        <w:instrText xml:space="preserve"> HYPERLINK \l "_ENREF_47" \o "Guccione, 1993 #24" </w:instrText>
      </w:r>
      <w:ins w:id="2419" w:author="Gerard" w:date="2015-05-06T12:49:00Z"/>
      <w:r w:rsidR="00153375">
        <w:fldChar w:fldCharType="separate"/>
      </w:r>
      <w:r w:rsidR="00214E15">
        <w:rPr>
          <w:noProof/>
        </w:rPr>
        <w:t>47</w:t>
      </w:r>
      <w:r w:rsidR="00153375">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10pt;height:10.7pt" o:ole="">
            <v:imagedata r:id="rId2921" o:title=""/>
          </v:shape>
          <o:OLEObject Type="Embed" ProgID="Equation.DSMT4" ShapeID="_x0000_i2477" DrawAspect="Content" ObjectID="_1366281056" r:id="rId2922"/>
        </w:object>
      </w:r>
      <w:r>
        <w:t xml:space="preserve">is defined as the sum of the active stress tensor </w:t>
      </w:r>
      <w:r w:rsidR="00905817" w:rsidRPr="00905817">
        <w:rPr>
          <w:position w:val="-6"/>
        </w:rPr>
        <w:object w:dxaOrig="1300" w:dyaOrig="320" w14:anchorId="65653D81">
          <v:shape id="_x0000_i2478" type="#_x0000_t75" style="width:64.85pt;height:15.7pt" o:ole="">
            <v:imagedata r:id="rId2923" o:title=""/>
          </v:shape>
          <o:OLEObject Type="Embed" ProgID="Equation.DSMT4" ShapeID="_x0000_i2478" DrawAspect="Content" ObjectID="_1366281057" r:id="rId2924"/>
        </w:object>
      </w:r>
      <w:r>
        <w:t xml:space="preserve"> and the passive stress tensor </w:t>
      </w:r>
      <w:r w:rsidR="00905817" w:rsidRPr="00905817">
        <w:rPr>
          <w:position w:val="-6"/>
        </w:rPr>
        <w:object w:dxaOrig="320" w:dyaOrig="320" w14:anchorId="2B017C9A">
          <v:shape id="_x0000_i2479" type="#_x0000_t75" style="width:15.7pt;height:15.7pt" o:ole="">
            <v:imagedata r:id="rId2925" o:title=""/>
          </v:shape>
          <o:OLEObject Type="Embed" ProgID="Equation.DSMT4" ShapeID="_x0000_i2479" DrawAspect="Content" ObjectID="_1366281058" r:id="rId2926"/>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0" type="#_x0000_t75" style="width:56.3pt;height:15.7pt" o:ole="">
            <v:imagedata r:id="rId2927" o:title=""/>
          </v:shape>
          <o:OLEObject Type="Embed" ProgID="Equation.DSMT4" ShapeID="_x0000_i2480" DrawAspect="Content" ObjectID="_1366281059" r:id="rId29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2420" w:author="Gerard" w:date="2015-05-06T12:49:00Z">
          <w:r w:rsidR="00E3755C">
            <w:rPr>
              <w:noProof/>
            </w:rPr>
            <w:instrText>95</w:instrText>
          </w:r>
        </w:ins>
        <w:del w:id="2421" w:author="Gerard" w:date="2014-08-27T22:18:00Z">
          <w:r w:rsidR="00567B45" w:rsidDel="00195BE3">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47.75pt;height:14.25pt" o:ole="">
            <v:imagedata r:id="rId2929" o:title=""/>
          </v:shape>
          <o:OLEObject Type="Embed" ProgID="Equation.DSMT4" ShapeID="_x0000_i2481" DrawAspect="Content" ObjectID="_1366281060" r:id="rId2930"/>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7.1pt;height:19.95pt" o:ole="">
            <v:imagedata r:id="rId2931" o:title=""/>
          </v:shape>
          <o:OLEObject Type="Embed" ProgID="Equation.DSMT4" ShapeID="_x0000_i2482" DrawAspect="Content" ObjectID="_1366281061" r:id="rId2932"/>
        </w:object>
      </w:r>
      <w:r>
        <w:t xml:space="preserve">. The active fiber stress </w:t>
      </w:r>
      <w:r w:rsidR="00905817" w:rsidRPr="00905817">
        <w:rPr>
          <w:position w:val="-4"/>
        </w:rPr>
        <w:object w:dxaOrig="300" w:dyaOrig="300" w14:anchorId="573C8835">
          <v:shape id="_x0000_i2483" type="#_x0000_t75" style="width:14.95pt;height:14.95pt" o:ole="">
            <v:imagedata r:id="rId2933" o:title=""/>
          </v:shape>
          <o:OLEObject Type="Embed" ProgID="Equation.DSMT4" ShapeID="_x0000_i2483" DrawAspect="Content" ObjectID="_1366281062" r:id="rId2934"/>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84" type="#_x0000_t75" style="width:134.75pt;height:36.35pt" o:ole="">
            <v:imagedata r:id="rId2935" o:title=""/>
          </v:shape>
          <o:OLEObject Type="Embed" ProgID="Equation.DSMT4" ShapeID="_x0000_i2484" DrawAspect="Content" ObjectID="_1366281063" r:id="rId29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2422" w:author="Gerard" w:date="2015-05-06T12:49:00Z">
          <w:r w:rsidR="00E3755C">
            <w:rPr>
              <w:noProof/>
            </w:rPr>
            <w:instrText>96</w:instrText>
          </w:r>
        </w:ins>
        <w:del w:id="2423" w:author="Gerard" w:date="2014-08-27T22:18:00Z">
          <w:r w:rsidR="00567B45" w:rsidDel="00195BE3">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85" type="#_x0000_t75" style="width:136.15pt;height:37.8pt" o:ole="">
            <v:imagedata r:id="rId2937" o:title=""/>
          </v:shape>
          <o:OLEObject Type="Embed" ProgID="Equation.DSMT4" ShapeID="_x0000_i2485" DrawAspect="Content" ObjectID="_1366281064" r:id="rId29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5</w:instrText>
        </w:r>
      </w:fldSimple>
      <w:r>
        <w:instrText>.</w:instrText>
      </w:r>
      <w:fldSimple w:instr=" SEQ MTEqn \c \* Arabic \* MERGEFORMAT ">
        <w:ins w:id="2424" w:author="Gerard" w:date="2015-05-06T12:49:00Z">
          <w:r w:rsidR="00E3755C">
            <w:rPr>
              <w:noProof/>
            </w:rPr>
            <w:instrText>97</w:instrText>
          </w:r>
        </w:ins>
        <w:del w:id="2425" w:author="Gerard" w:date="2014-08-27T22:18:00Z">
          <w:r w:rsidR="00567B45" w:rsidDel="00195BE3">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426" w:author="Gerard" w:date="2015-03-21T14:10:00Z"/>
        </w:rPr>
      </w:pPr>
      <w:ins w:id="2427" w:author="Gerard" w:date="2015-03-21T14:10:00Z">
        <w:r>
          <w:br w:type="page"/>
        </w:r>
      </w:ins>
    </w:p>
    <w:p w14:paraId="24D85B02" w14:textId="1B281FD7" w:rsidR="001763A3" w:rsidRDefault="001763A3">
      <w:pPr>
        <w:pStyle w:val="Heading2"/>
        <w:rPr>
          <w:ins w:id="2428" w:author="Gerard" w:date="2015-03-21T14:11:00Z"/>
        </w:rPr>
        <w:pPrChange w:id="2429" w:author="Gerard" w:date="2015-03-21T14:10:00Z">
          <w:pPr/>
        </w:pPrChange>
      </w:pPr>
      <w:bookmarkStart w:id="2430" w:name="_Toc289032610"/>
      <w:ins w:id="2431" w:author="Gerard" w:date="2015-03-21T14:10:00Z">
        <w:r>
          <w:lastRenderedPageBreak/>
          <w:t>Prescribed Active Contraction</w:t>
        </w:r>
      </w:ins>
      <w:bookmarkEnd w:id="2430"/>
    </w:p>
    <w:p w14:paraId="59B018C0" w14:textId="0D315899" w:rsidR="001763A3" w:rsidRPr="001763A3" w:rsidRDefault="001763A3" w:rsidP="001763A3">
      <w:pPr>
        <w:rPr>
          <w:ins w:id="2432" w:author="Gerard" w:date="2015-03-21T14:10:00Z"/>
        </w:rPr>
      </w:pPr>
      <w:ins w:id="2433" w:author="Gerard" w:date="2015-03-21T14:11:00Z">
        <w:r>
          <w:t xml:space="preserve">Prescribed active contraction models allow the user to </w:t>
        </w:r>
      </w:ins>
      <w:ins w:id="2434" w:author="Gerard" w:date="2015-03-21T14:12:00Z">
        <w:r>
          <w:t xml:space="preserve">directly </w:t>
        </w:r>
      </w:ins>
      <w:ins w:id="2435" w:author="Gerard" w:date="2015-03-21T14:11:00Z">
        <w:r>
          <w:t xml:space="preserve">specify the </w:t>
        </w:r>
      </w:ins>
      <w:ins w:id="2436" w:author="Gerard" w:date="2015-03-21T14:12:00Z">
        <w:r>
          <w:t xml:space="preserve">time history of the </w:t>
        </w:r>
      </w:ins>
      <w:ins w:id="2437" w:author="Gerard" w:date="2015-03-21T14:11:00Z">
        <w:r>
          <w:t>active contractile stress.</w:t>
        </w:r>
      </w:ins>
    </w:p>
    <w:p w14:paraId="7DDFB4B4" w14:textId="746B768E" w:rsidR="001763A3" w:rsidRDefault="001763A3">
      <w:pPr>
        <w:pStyle w:val="Heading3"/>
        <w:rPr>
          <w:ins w:id="2438" w:author="Gerard" w:date="2015-03-21T14:12:00Z"/>
        </w:rPr>
        <w:pPrChange w:id="2439" w:author="Gerard" w:date="2015-03-21T14:10:00Z">
          <w:pPr/>
        </w:pPrChange>
      </w:pPr>
      <w:bookmarkStart w:id="2440" w:name="_Toc289032611"/>
      <w:ins w:id="2441" w:author="Gerard" w:date="2015-03-21T14:10:00Z">
        <w:r>
          <w:t>Uniaxial Active Contraction</w:t>
        </w:r>
      </w:ins>
      <w:bookmarkEnd w:id="2440"/>
    </w:p>
    <w:p w14:paraId="2917556B" w14:textId="23FB0D7C" w:rsidR="00153375" w:rsidRDefault="001763A3" w:rsidP="001763A3">
      <w:pPr>
        <w:rPr>
          <w:ins w:id="2442" w:author="Gerard" w:date="2015-05-06T12:43:00Z"/>
          <w:position w:val="-12"/>
        </w:rPr>
      </w:pPr>
      <w:ins w:id="2443" w:author="Gerard" w:date="2015-03-21T14:12:00Z">
        <w:r>
          <w:t xml:space="preserve">For this model, the active stress </w:t>
        </w:r>
      </w:ins>
      <w:ins w:id="2444" w:author="Gerard" w:date="2015-03-21T14:13:00Z">
        <w:r w:rsidR="004B50DC">
          <w:t xml:space="preserve">is acting along a prescribed direction </w:t>
        </w:r>
      </w:ins>
      <w:ins w:id="2445" w:author="Gerard" w:date="2015-05-06T12:43:00Z">
        <w:r w:rsidR="00153375">
          <w:t xml:space="preserve">given by the unit vector </w:t>
        </w:r>
        <w:r w:rsidR="00153375" w:rsidRPr="00214E15">
          <w:rPr>
            <w:position w:val="-12"/>
          </w:rPr>
          <w:object w:dxaOrig="280" w:dyaOrig="380" w14:anchorId="257C7094">
            <v:shape id="_x0000_i2835" type="#_x0000_t75" style="width:14.25pt;height:19.25pt" o:ole="">
              <v:imagedata r:id="rId2939" o:title=""/>
            </v:shape>
            <o:OLEObject Type="Embed" ProgID="Equation.DSMT4" ShapeID="_x0000_i2835" DrawAspect="Content" ObjectID="_1366281065" r:id="rId2940"/>
          </w:object>
        </w:r>
        <w:r w:rsidR="00153375">
          <w:rPr>
            <w:position w:val="-12"/>
          </w:rPr>
          <w:t>in the reference configuIation. The 2</w:t>
        </w:r>
        <w:r w:rsidR="00153375" w:rsidRPr="00153375">
          <w:rPr>
            <w:position w:val="-12"/>
            <w:vertAlign w:val="superscript"/>
            <w:rPrChange w:id="2446" w:author="Gerard" w:date="2015-05-06T12:43:00Z">
              <w:rPr>
                <w:position w:val="-12"/>
              </w:rPr>
            </w:rPrChange>
          </w:rPr>
          <w:t>nd</w:t>
        </w:r>
        <w:r w:rsidR="00153375">
          <w:rPr>
            <w:position w:val="-12"/>
          </w:rPr>
          <w:t xml:space="preserve"> Piola-Kirchhoff stress is</w:t>
        </w:r>
      </w:ins>
    </w:p>
    <w:p w14:paraId="239E8D50" w14:textId="7C05F076" w:rsidR="00153375" w:rsidRDefault="00153375" w:rsidP="00153375">
      <w:pPr>
        <w:pStyle w:val="MTDisplayEquation"/>
        <w:rPr>
          <w:ins w:id="2447" w:author="Gerard" w:date="2015-05-06T12:43:00Z"/>
        </w:rPr>
        <w:pPrChange w:id="2448" w:author="Gerard" w:date="2015-05-06T12:43:00Z">
          <w:pPr/>
        </w:pPrChange>
      </w:pPr>
      <w:ins w:id="2449" w:author="Gerard" w:date="2015-05-06T12:43:00Z">
        <w:r>
          <w:tab/>
        </w:r>
        <w:r w:rsidRPr="00153375">
          <w:rPr>
            <w:position w:val="-12"/>
            <w:rPrChange w:id="2450" w:author="Gerard" w:date="2015-05-06T12:44:00Z">
              <w:rPr>
                <w:position w:val="-4"/>
              </w:rPr>
            </w:rPrChange>
          </w:rPr>
          <w:object w:dxaOrig="1460" w:dyaOrig="400" w14:anchorId="57C90E0B">
            <v:shape id="_x0000_i2838" type="#_x0000_t75" style="width:72.7pt;height:19.95pt" o:ole="">
              <v:imagedata r:id="rId2941" o:title=""/>
            </v:shape>
            <o:OLEObject Type="Embed" ProgID="Equation.DSMT4" ShapeID="_x0000_i2838" DrawAspect="Content" ObjectID="_1366281066" r:id="rId294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451" w:author="Gerard" w:date="2015-05-06T12:43:00Z">
        <w:r w:rsidDel="00153375">
          <w:fldChar w:fldCharType="separate"/>
        </w:r>
      </w:del>
      <w:ins w:id="2452" w:author="Gerard" w:date="2015-05-06T12:43:00Z">
        <w:r>
          <w:fldChar w:fldCharType="end"/>
        </w:r>
        <w:r>
          <w:instrText>(</w:instrText>
        </w:r>
        <w:r>
          <w:fldChar w:fldCharType="begin"/>
        </w:r>
        <w:r>
          <w:instrText xml:space="preserve"> SEQ MTSec \c \* Arabic \* MERGEFORMAT </w:instrText>
        </w:r>
      </w:ins>
      <w:r>
        <w:fldChar w:fldCharType="separate"/>
      </w:r>
      <w:ins w:id="2453" w:author="Gerard" w:date="2015-05-06T12:49:00Z">
        <w:r w:rsidR="00E3755C">
          <w:rPr>
            <w:noProof/>
          </w:rPr>
          <w:instrText>5</w:instrText>
        </w:r>
      </w:ins>
      <w:ins w:id="2454" w:author="Gerard" w:date="2015-05-06T12:43:00Z">
        <w:r>
          <w:fldChar w:fldCharType="end"/>
        </w:r>
        <w:r>
          <w:instrText>.</w:instrText>
        </w:r>
        <w:r>
          <w:fldChar w:fldCharType="begin"/>
        </w:r>
        <w:r>
          <w:instrText xml:space="preserve"> SEQ MTEqn \c \* Arabic \* MERGEFORMAT </w:instrText>
        </w:r>
      </w:ins>
      <w:r>
        <w:fldChar w:fldCharType="separate"/>
      </w:r>
      <w:ins w:id="2455" w:author="Gerard" w:date="2015-05-06T12:49:00Z">
        <w:r w:rsidR="00E3755C">
          <w:rPr>
            <w:noProof/>
          </w:rPr>
          <w:instrText>98</w:instrText>
        </w:r>
      </w:ins>
      <w:ins w:id="2456" w:author="Gerard" w:date="2015-05-06T12:43:00Z">
        <w:r>
          <w:fldChar w:fldCharType="end"/>
        </w:r>
        <w:r>
          <w:instrText>)</w:instrText>
        </w:r>
        <w:r>
          <w:fldChar w:fldCharType="end"/>
        </w:r>
      </w:ins>
    </w:p>
    <w:p w14:paraId="60CF780D" w14:textId="3FD06942" w:rsidR="001763A3" w:rsidRDefault="00153375" w:rsidP="001763A3">
      <w:pPr>
        <w:rPr>
          <w:ins w:id="2457" w:author="Gerard" w:date="2015-03-21T14:12:00Z"/>
        </w:rPr>
      </w:pPr>
      <w:ins w:id="2458" w:author="Gerard" w:date="2015-05-06T12:44:00Z">
        <w:r>
          <w:rPr>
            <w:position w:val="-6"/>
          </w:rPr>
          <w:t xml:space="preserve">and the Cauchy stress </w:t>
        </w:r>
      </w:ins>
      <w:del w:id="2459" w:author="Gerard" w:date="2015-05-06T12:44:00Z">
        <w:r w:rsidR="004B50DC" w:rsidRPr="007E2473" w:rsidDel="00153375">
          <w:rPr>
            <w:position w:val="-6"/>
          </w:rPr>
          <w:fldChar w:fldCharType="begin"/>
        </w:r>
        <w:r w:rsidR="004B50DC" w:rsidRPr="007E2473" w:rsidDel="00153375">
          <w:rPr>
            <w:position w:val="-6"/>
          </w:rPr>
          <w:fldChar w:fldCharType="separate"/>
        </w:r>
        <w:r w:rsidR="004B50DC" w:rsidRPr="007E2473" w:rsidDel="00153375">
          <w:rPr>
            <w:position w:val="-6"/>
          </w:rPr>
          <w:fldChar w:fldCharType="end"/>
        </w:r>
      </w:del>
      <w:ins w:id="2460" w:author="Gerard" w:date="2015-05-06T12:44:00Z">
        <w:r>
          <w:rPr>
            <w:position w:val="-6"/>
          </w:rPr>
          <w:t>is</w:t>
        </w:r>
      </w:ins>
    </w:p>
    <w:p w14:paraId="01F0ADDD" w14:textId="02DDC140" w:rsidR="001763A3" w:rsidRPr="001763A3" w:rsidRDefault="001763A3">
      <w:pPr>
        <w:pStyle w:val="MTDisplayEquation"/>
        <w:pPrChange w:id="2461" w:author="Gerard" w:date="2015-03-21T14:12:00Z">
          <w:pPr/>
        </w:pPrChange>
      </w:pPr>
      <w:ins w:id="2462" w:author="Gerard" w:date="2015-03-21T14:12:00Z">
        <w:r>
          <w:tab/>
        </w:r>
      </w:ins>
      <w:ins w:id="2463" w:author="Gerard" w:date="2015-03-21T14:12:00Z">
        <w:r w:rsidR="00153375" w:rsidRPr="007E2473">
          <w:rPr>
            <w:position w:val="-6"/>
          </w:rPr>
          <w:object w:dxaOrig="1620" w:dyaOrig="340" w14:anchorId="0FD95447">
            <v:shape id="_x0000_i2842" type="#_x0000_t75" style="width:81.25pt;height:17.1pt" o:ole="">
              <v:imagedata r:id="rId2943" o:title=""/>
            </v:shape>
            <o:OLEObject Type="Embed" ProgID="Equation.DSMT4" ShapeID="_x0000_i2842" DrawAspect="Content" ObjectID="_1366281067" r:id="rId2944"/>
          </w:object>
        </w:r>
      </w:ins>
      <w:ins w:id="2464" w:author="Gerard" w:date="2015-03-21T14:12:00Z">
        <w:r>
          <w:t xml:space="preserve"> </w:t>
        </w:r>
        <w:r>
          <w:tab/>
        </w:r>
        <w:r>
          <w:fldChar w:fldCharType="begin"/>
        </w:r>
        <w:r>
          <w:instrText xml:space="preserve"> MACROBUTTON MTPlaceRef \* MERGEFORMAT </w:instrText>
        </w:r>
        <w:r>
          <w:fldChar w:fldCharType="begin"/>
        </w:r>
        <w:r>
          <w:instrText xml:space="preserve"> SEQ MTEqn \h \* MERGEFORMAT </w:instrText>
        </w:r>
      </w:ins>
      <w:del w:id="2465" w:author="Gerard" w:date="2015-05-06T12:49:00Z">
        <w:r w:rsidR="00E3755C" w:rsidDel="00E3755C">
          <w:fldChar w:fldCharType="separate"/>
        </w:r>
      </w:del>
      <w:del w:id="2466" w:author="Gerard" w:date="2015-03-26T23:39:00Z">
        <w:r>
          <w:fldChar w:fldCharType="end"/>
        </w:r>
      </w:del>
      <w:ins w:id="2467" w:author="Gerard" w:date="2015-03-21T14:12:00Z">
        <w:r>
          <w:instrText>(</w:instrText>
        </w:r>
        <w:r>
          <w:fldChar w:fldCharType="begin"/>
        </w:r>
        <w:r>
          <w:instrText xml:space="preserve"> SEQ MTSec \c \* Arabic \* MERGEFORMAT </w:instrText>
        </w:r>
      </w:ins>
      <w:r>
        <w:fldChar w:fldCharType="separate"/>
      </w:r>
      <w:ins w:id="2468" w:author="Gerard" w:date="2015-05-06T12:49:00Z">
        <w:r w:rsidR="00E3755C">
          <w:rPr>
            <w:noProof/>
          </w:rPr>
          <w:instrText>5</w:instrText>
        </w:r>
      </w:ins>
      <w:ins w:id="2469" w:author="Gerard" w:date="2015-03-21T14:12:00Z">
        <w:r>
          <w:fldChar w:fldCharType="end"/>
        </w:r>
        <w:r>
          <w:instrText>.</w:instrText>
        </w:r>
        <w:r>
          <w:fldChar w:fldCharType="begin"/>
        </w:r>
        <w:r>
          <w:instrText xml:space="preserve"> SEQ MTEqn \c \* Arabic \* MERGEFORMAT </w:instrText>
        </w:r>
      </w:ins>
      <w:r>
        <w:fldChar w:fldCharType="separate"/>
      </w:r>
      <w:ins w:id="2470" w:author="Gerard" w:date="2015-05-06T12:49:00Z">
        <w:r w:rsidR="00E3755C">
          <w:rPr>
            <w:noProof/>
          </w:rPr>
          <w:instrText>99</w:instrText>
        </w:r>
      </w:ins>
      <w:ins w:id="2471" w:author="Gerard" w:date="2015-03-21T14:12:00Z">
        <w:r>
          <w:fldChar w:fldCharType="end"/>
        </w:r>
        <w:r>
          <w:instrText>)</w:instrText>
        </w:r>
        <w:r>
          <w:fldChar w:fldCharType="end"/>
        </w:r>
      </w:ins>
    </w:p>
    <w:p w14:paraId="37A1FECD" w14:textId="5281BE6D" w:rsidR="007E2473" w:rsidRDefault="004B50DC" w:rsidP="00153375">
      <w:pPr>
        <w:rPr>
          <w:ins w:id="2472" w:author="Gerard" w:date="2015-03-22T10:47:00Z"/>
        </w:rPr>
        <w:pPrChange w:id="2473" w:author="Gerard" w:date="2015-05-06T12:46:00Z">
          <w:pPr>
            <w:jc w:val="left"/>
          </w:pPr>
        </w:pPrChange>
      </w:pPr>
      <w:ins w:id="2474" w:author="Gerard" w:date="2015-03-21T14:13:00Z">
        <w:r>
          <w:t xml:space="preserve">where </w:t>
        </w:r>
      </w:ins>
      <w:ins w:id="2475" w:author="Gerard" w:date="2015-03-22T10:40:00Z">
        <w:r w:rsidR="007E2473" w:rsidRPr="007E2473">
          <w:rPr>
            <w:position w:val="-4"/>
          </w:rPr>
          <w:object w:dxaOrig="320" w:dyaOrig="320" w14:anchorId="5CE915D0">
            <v:shape id="_x0000_i2488" type="#_x0000_t75" style="width:15.7pt;height:15.7pt" o:ole="">
              <v:imagedata r:id="rId2945" o:title=""/>
            </v:shape>
            <o:OLEObject Type="Embed" ProgID="Equation.DSMT4" ShapeID="_x0000_i2488" DrawAspect="Content" ObjectID="_1366281068" r:id="rId2946"/>
          </w:object>
        </w:r>
      </w:ins>
      <w:ins w:id="2476" w:author="Gerard" w:date="2015-03-22T10:40:00Z">
        <w:r w:rsidR="00153375">
          <w:t xml:space="preserve"> </w:t>
        </w:r>
        <w:r w:rsidR="007E2473">
          <w:t>is the prescribed contractile stress</w:t>
        </w:r>
      </w:ins>
      <w:ins w:id="2477" w:author="Gerard" w:date="2015-05-06T12:45:00Z">
        <w:r w:rsidR="00153375">
          <w:t xml:space="preserve"> and</w:t>
        </w:r>
      </w:ins>
      <w:del w:id="2478" w:author="Gerard" w:date="2015-05-06T12:43:00Z">
        <w:r w:rsidR="007E2473" w:rsidRPr="00214E15" w:rsidDel="00153375">
          <w:rPr>
            <w:position w:val="-12"/>
          </w:rPr>
          <w:fldChar w:fldCharType="begin"/>
        </w:r>
        <w:r w:rsidR="007E2473" w:rsidRPr="00214E15" w:rsidDel="00153375">
          <w:rPr>
            <w:position w:val="-12"/>
          </w:rPr>
          <w:fldChar w:fldCharType="separate"/>
        </w:r>
        <w:r w:rsidR="007E2473" w:rsidRPr="00214E15" w:rsidDel="00153375">
          <w:rPr>
            <w:position w:val="-12"/>
          </w:rPr>
          <w:fldChar w:fldCharType="end"/>
        </w:r>
      </w:del>
      <w:del w:id="2479" w:author="Gerard" w:date="2015-05-06T12:45:00Z">
        <w:r w:rsidR="007E2473" w:rsidRPr="00214E15" w:rsidDel="00153375">
          <w:rPr>
            <w:position w:val="-6"/>
          </w:rPr>
          <w:fldChar w:fldCharType="begin"/>
        </w:r>
        <w:r w:rsidR="007E2473" w:rsidRPr="00214E15" w:rsidDel="00153375">
          <w:rPr>
            <w:position w:val="-6"/>
          </w:rPr>
          <w:fldChar w:fldCharType="separate"/>
        </w:r>
        <w:r w:rsidR="007E2473" w:rsidRPr="00214E15" w:rsidDel="00153375">
          <w:rPr>
            <w:position w:val="-6"/>
          </w:rPr>
          <w:fldChar w:fldCharType="end"/>
        </w:r>
      </w:del>
      <w:ins w:id="2480" w:author="Gerard" w:date="2015-03-22T10:41:00Z">
        <w:r w:rsidR="007E2473">
          <w:t xml:space="preserve"> </w:t>
        </w:r>
      </w:ins>
      <w:ins w:id="2481" w:author="Gerard" w:date="2015-03-22T10:41:00Z">
        <w:r w:rsidR="00153375" w:rsidRPr="00214E15">
          <w:rPr>
            <w:position w:val="-12"/>
          </w:rPr>
          <w:object w:dxaOrig="900" w:dyaOrig="380" w14:anchorId="6C0A5F2C">
            <v:shape id="_x0000_i2846" type="#_x0000_t75" style="width:45.6pt;height:19.25pt" o:ole="">
              <v:imagedata r:id="rId2947" o:title=""/>
            </v:shape>
            <o:OLEObject Type="Embed" ProgID="Equation.DSMT4" ShapeID="_x0000_i2846" DrawAspect="Content" ObjectID="_1366281069" r:id="rId2948"/>
          </w:object>
        </w:r>
      </w:ins>
      <w:del w:id="2482" w:author="Gerard" w:date="2015-05-06T12:45:00Z">
        <w:r w:rsidR="007E2473" w:rsidRPr="00214E15" w:rsidDel="00153375">
          <w:rPr>
            <w:position w:val="-12"/>
          </w:rPr>
          <w:fldChar w:fldCharType="begin"/>
        </w:r>
        <w:r w:rsidR="007E2473" w:rsidRPr="00214E15" w:rsidDel="00153375">
          <w:rPr>
            <w:position w:val="-12"/>
          </w:rPr>
          <w:fldChar w:fldCharType="separate"/>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separate"/>
        </w:r>
        <w:r w:rsidR="007E2473" w:rsidRPr="00214E15" w:rsidDel="00153375">
          <w:rPr>
            <w:position w:val="-12"/>
          </w:rPr>
          <w:fldChar w:fldCharType="end"/>
        </w:r>
      </w:del>
      <w:ins w:id="2483" w:author="Gerard" w:date="2015-03-22T10:42:00Z">
        <w:r w:rsidR="007E2473">
          <w:t xml:space="preserve">.  </w:t>
        </w:r>
      </w:ins>
      <w:ins w:id="2484" w:author="Gerard" w:date="2015-05-06T12:45:00Z">
        <w:r w:rsidR="00153375">
          <w:t xml:space="preserve">Since </w:t>
        </w:r>
        <w:r w:rsidR="00153375" w:rsidRPr="00153375">
          <w:rPr>
            <w:position w:val="-6"/>
            <w:rPrChange w:id="2485" w:author="Gerard" w:date="2015-05-06T12:45:00Z">
              <w:rPr>
                <w:position w:val="-4"/>
              </w:rPr>
            </w:rPrChange>
          </w:rPr>
          <w:object w:dxaOrig="280" w:dyaOrig="340" w14:anchorId="2C956A3A">
            <v:shape id="_x0000_i2859" type="#_x0000_t75" style="width:14.25pt;height:17.1pt" o:ole="">
              <v:imagedata r:id="rId2949" o:title=""/>
            </v:shape>
            <o:OLEObject Type="Embed" ProgID="Equation.DSMT4" ShapeID="_x0000_i2859" DrawAspect="Content" ObjectID="_1366281070" r:id="rId2950"/>
          </w:object>
        </w:r>
        <w:r w:rsidR="00153375">
          <w:t xml:space="preserve"> </w:t>
        </w:r>
      </w:ins>
      <w:ins w:id="2486" w:author="Gerard" w:date="2015-05-06T12:46:00Z">
        <w:r w:rsidR="00153375">
          <w:t>is not a function of deformation, the material and spatial tangents are both zero.</w:t>
        </w:r>
      </w:ins>
      <w:del w:id="2487" w:author="Gerard" w:date="2015-05-06T12:46:00Z">
        <w:r w:rsidR="007E2473" w:rsidRPr="007E2473" w:rsidDel="00153375">
          <w:rPr>
            <w:position w:val="-14"/>
          </w:rPr>
          <w:fldChar w:fldCharType="begin"/>
        </w:r>
        <w:r w:rsidR="007E2473" w:rsidRPr="007E2473" w:rsidDel="00153375">
          <w:rPr>
            <w:position w:val="-14"/>
          </w:rPr>
          <w:fldChar w:fldCharType="separate"/>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separate"/>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separate"/>
        </w:r>
        <w:r w:rsidR="007E2473" w:rsidRPr="00214E15" w:rsidDel="00153375">
          <w:rPr>
            <w:position w:val="-30"/>
          </w:rPr>
          <w:fldChar w:fldCharType="end"/>
        </w:r>
      </w:del>
    </w:p>
    <w:p w14:paraId="404A83AB" w14:textId="05AA1B87" w:rsidR="007E2473" w:rsidRDefault="007E2473">
      <w:pPr>
        <w:pStyle w:val="Heading3"/>
        <w:rPr>
          <w:ins w:id="2488" w:author="Gerard" w:date="2015-03-22T10:47:00Z"/>
        </w:rPr>
        <w:pPrChange w:id="2489" w:author="Gerard" w:date="2015-03-22T10:47:00Z">
          <w:pPr>
            <w:jc w:val="left"/>
          </w:pPr>
        </w:pPrChange>
      </w:pPr>
      <w:bookmarkStart w:id="2490" w:name="_Toc289032612"/>
      <w:ins w:id="2491" w:author="Gerard" w:date="2015-03-22T10:47:00Z">
        <w:r>
          <w:t>Transversely Isotropic Active Contraction</w:t>
        </w:r>
        <w:bookmarkEnd w:id="2490"/>
      </w:ins>
    </w:p>
    <w:p w14:paraId="69EECCCD" w14:textId="046DF1CD" w:rsidR="007E2473" w:rsidRDefault="007E2473" w:rsidP="007E2473">
      <w:pPr>
        <w:rPr>
          <w:ins w:id="2492" w:author="Gerard" w:date="2015-05-06T12:46:00Z"/>
        </w:rPr>
      </w:pPr>
      <w:ins w:id="2493" w:author="Gerard" w:date="2015-03-22T10:47:00Z">
        <w:r>
          <w:t xml:space="preserve">In this case, the active stress is </w:t>
        </w:r>
      </w:ins>
      <w:ins w:id="2494" w:author="Gerard" w:date="2015-03-22T10:48:00Z">
        <w:r>
          <w:t xml:space="preserve">isotropic in a plane transverse to the direction </w:t>
        </w:r>
      </w:ins>
      <w:ins w:id="2495" w:author="Gerard" w:date="2015-03-22T10:48:00Z">
        <w:r w:rsidR="00153375" w:rsidRPr="00153375">
          <w:rPr>
            <w:position w:val="-12"/>
            <w:rPrChange w:id="2496" w:author="Gerard" w:date="2015-05-06T12:46:00Z">
              <w:rPr>
                <w:position w:val="-6"/>
              </w:rPr>
            </w:rPrChange>
          </w:rPr>
          <w:object w:dxaOrig="280" w:dyaOrig="380" w14:anchorId="5B535373">
            <v:shape id="_x0000_i2874" type="#_x0000_t75" style="width:14.25pt;height:18.55pt" o:ole="">
              <v:imagedata r:id="rId2951" o:title=""/>
            </v:shape>
            <o:OLEObject Type="Embed" ProgID="Equation.DSMT4" ShapeID="_x0000_i2874" DrawAspect="Content" ObjectID="_1366281071" r:id="rId2952"/>
          </w:object>
        </w:r>
      </w:ins>
      <w:ins w:id="2497" w:author="Gerard" w:date="2015-03-22T10:48:00Z">
        <w:r>
          <w:t>,</w:t>
        </w:r>
      </w:ins>
    </w:p>
    <w:p w14:paraId="08E201F2" w14:textId="33E3A0E4" w:rsidR="00153375" w:rsidRDefault="00153375" w:rsidP="00153375">
      <w:pPr>
        <w:pStyle w:val="MTDisplayEquation"/>
        <w:rPr>
          <w:ins w:id="2498" w:author="Gerard" w:date="2015-03-22T10:48:00Z"/>
        </w:rPr>
        <w:pPrChange w:id="2499" w:author="Gerard" w:date="2015-05-06T12:46:00Z">
          <w:pPr/>
        </w:pPrChange>
      </w:pPr>
      <w:ins w:id="2500" w:author="Gerard" w:date="2015-05-06T12:46:00Z">
        <w:r>
          <w:tab/>
        </w:r>
        <w:r w:rsidRPr="00153375">
          <w:rPr>
            <w:position w:val="-14"/>
            <w:rPrChange w:id="2501" w:author="Gerard" w:date="2015-05-06T12:47:00Z">
              <w:rPr>
                <w:position w:val="-4"/>
              </w:rPr>
            </w:rPrChange>
          </w:rPr>
          <w:object w:dxaOrig="2000" w:dyaOrig="420" w14:anchorId="515B0D8C">
            <v:shape id="_x0000_i2878" type="#_x0000_t75" style="width:99.8pt;height:20.65pt" o:ole="">
              <v:imagedata r:id="rId2953" o:title=""/>
            </v:shape>
            <o:OLEObject Type="Embed" ProgID="Equation.DSMT4" ShapeID="_x0000_i2878" DrawAspect="Content" ObjectID="_1366281072" r:id="rId295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02" w:author="Gerard" w:date="2015-05-06T12:46:00Z">
        <w:r w:rsidDel="00153375">
          <w:fldChar w:fldCharType="separate"/>
        </w:r>
      </w:del>
      <w:ins w:id="2503" w:author="Gerard" w:date="2015-05-06T12:46:00Z">
        <w:r>
          <w:fldChar w:fldCharType="end"/>
        </w:r>
        <w:r>
          <w:instrText>(</w:instrText>
        </w:r>
        <w:r>
          <w:fldChar w:fldCharType="begin"/>
        </w:r>
        <w:r>
          <w:instrText xml:space="preserve"> SEQ MTSec \c \* Arabic \* MERGEFORMAT </w:instrText>
        </w:r>
      </w:ins>
      <w:r>
        <w:fldChar w:fldCharType="separate"/>
      </w:r>
      <w:ins w:id="2504" w:author="Gerard" w:date="2015-05-06T12:49:00Z">
        <w:r w:rsidR="00E3755C">
          <w:rPr>
            <w:noProof/>
          </w:rPr>
          <w:instrText>5</w:instrText>
        </w:r>
      </w:ins>
      <w:ins w:id="2505" w:author="Gerard" w:date="2015-05-06T12:46:00Z">
        <w:r>
          <w:fldChar w:fldCharType="end"/>
        </w:r>
        <w:r>
          <w:instrText>.</w:instrText>
        </w:r>
        <w:r>
          <w:fldChar w:fldCharType="begin"/>
        </w:r>
        <w:r>
          <w:instrText xml:space="preserve"> SEQ MTEqn \c \* Arabic \* MERGEFORMAT </w:instrText>
        </w:r>
      </w:ins>
      <w:r>
        <w:fldChar w:fldCharType="separate"/>
      </w:r>
      <w:ins w:id="2506" w:author="Gerard" w:date="2015-05-06T12:49:00Z">
        <w:r w:rsidR="00E3755C">
          <w:rPr>
            <w:noProof/>
          </w:rPr>
          <w:instrText>100</w:instrText>
        </w:r>
      </w:ins>
      <w:ins w:id="2507" w:author="Gerard" w:date="2015-05-06T12:46:00Z">
        <w:r>
          <w:fldChar w:fldCharType="end"/>
        </w:r>
        <w:r>
          <w:instrText>)</w:instrText>
        </w:r>
        <w:r>
          <w:fldChar w:fldCharType="end"/>
        </w:r>
      </w:ins>
    </w:p>
    <w:p w14:paraId="33FBD7C9" w14:textId="2DF37F28" w:rsidR="00153375" w:rsidRDefault="00153375">
      <w:pPr>
        <w:pStyle w:val="MTDisplayEquation"/>
        <w:rPr>
          <w:ins w:id="2508" w:author="Gerard" w:date="2015-05-06T12:47:00Z"/>
        </w:rPr>
        <w:pPrChange w:id="2509" w:author="Gerard" w:date="2015-03-22T10:48:00Z">
          <w:pPr>
            <w:jc w:val="left"/>
          </w:pPr>
        </w:pPrChange>
      </w:pPr>
      <w:ins w:id="2510" w:author="Gerard" w:date="2015-05-06T12:47:00Z">
        <w:r>
          <w:t>and the corresponding Cauchy stress is</w:t>
        </w:r>
      </w:ins>
    </w:p>
    <w:p w14:paraId="47E22E65" w14:textId="15609A3B" w:rsidR="007E2473" w:rsidRDefault="007E2473">
      <w:pPr>
        <w:pStyle w:val="MTDisplayEquation"/>
        <w:rPr>
          <w:ins w:id="2511" w:author="Gerard" w:date="2015-03-22T10:49:00Z"/>
        </w:rPr>
        <w:pPrChange w:id="2512" w:author="Gerard" w:date="2015-03-22T10:48:00Z">
          <w:pPr>
            <w:jc w:val="left"/>
          </w:pPr>
        </w:pPrChange>
      </w:pPr>
      <w:ins w:id="2513" w:author="Gerard" w:date="2015-03-22T10:48:00Z">
        <w:r>
          <w:tab/>
        </w:r>
      </w:ins>
      <w:ins w:id="2514" w:author="Gerard" w:date="2015-03-22T10:48:00Z">
        <w:r w:rsidR="00153375" w:rsidRPr="00214E15">
          <w:rPr>
            <w:position w:val="-14"/>
          </w:rPr>
          <w:object w:dxaOrig="2200" w:dyaOrig="420" w14:anchorId="5CE07ED0">
            <v:shape id="_x0000_i2881" type="#_x0000_t75" style="width:109.8pt;height:20.65pt" o:ole="">
              <v:imagedata r:id="rId2955" o:title=""/>
            </v:shape>
            <o:OLEObject Type="Embed" ProgID="Equation.DSMT4" ShapeID="_x0000_i2881" DrawAspect="Content" ObjectID="_1366281073" r:id="rId2956"/>
          </w:object>
        </w:r>
      </w:ins>
      <w:ins w:id="2515" w:author="Gerard" w:date="2015-03-22T10:48:00Z">
        <w:r>
          <w:t xml:space="preserve"> </w:t>
        </w:r>
        <w:r>
          <w:tab/>
        </w:r>
        <w:r>
          <w:fldChar w:fldCharType="begin"/>
        </w:r>
        <w:r>
          <w:instrText xml:space="preserve"> MACROBUTTON MTPlaceRef \* MERGEFORMAT </w:instrText>
        </w:r>
        <w:r>
          <w:fldChar w:fldCharType="begin"/>
        </w:r>
        <w:r>
          <w:instrText xml:space="preserve"> SEQ MTEqn \h \* MERGEFORMAT </w:instrText>
        </w:r>
      </w:ins>
      <w:del w:id="2516" w:author="Gerard" w:date="2015-05-06T12:49:00Z">
        <w:r w:rsidR="00E3755C" w:rsidDel="00E3755C">
          <w:fldChar w:fldCharType="separate"/>
        </w:r>
      </w:del>
      <w:del w:id="2517" w:author="Gerard" w:date="2015-03-26T23:39:00Z">
        <w:r>
          <w:fldChar w:fldCharType="end"/>
        </w:r>
      </w:del>
      <w:ins w:id="2518" w:author="Gerard" w:date="2015-03-22T10:48:00Z">
        <w:r>
          <w:instrText>(</w:instrText>
        </w:r>
        <w:r>
          <w:fldChar w:fldCharType="begin"/>
        </w:r>
        <w:r>
          <w:instrText xml:space="preserve"> SEQ MTSec \c \* Arabic \* MERGEFORMAT </w:instrText>
        </w:r>
      </w:ins>
      <w:r>
        <w:fldChar w:fldCharType="separate"/>
      </w:r>
      <w:ins w:id="2519" w:author="Gerard" w:date="2015-05-06T12:49:00Z">
        <w:r w:rsidR="00E3755C">
          <w:rPr>
            <w:noProof/>
          </w:rPr>
          <w:instrText>5</w:instrText>
        </w:r>
      </w:ins>
      <w:ins w:id="2520" w:author="Gerard" w:date="2015-03-22T10:48:00Z">
        <w:r>
          <w:fldChar w:fldCharType="end"/>
        </w:r>
        <w:r>
          <w:instrText>.</w:instrText>
        </w:r>
        <w:r>
          <w:fldChar w:fldCharType="begin"/>
        </w:r>
        <w:r>
          <w:instrText xml:space="preserve"> SEQ MTEqn \c \* Arabic \* MERGEFORMAT </w:instrText>
        </w:r>
      </w:ins>
      <w:r>
        <w:fldChar w:fldCharType="separate"/>
      </w:r>
      <w:ins w:id="2521" w:author="Gerard" w:date="2015-05-06T12:49:00Z">
        <w:r w:rsidR="00E3755C">
          <w:rPr>
            <w:noProof/>
          </w:rPr>
          <w:instrText>101</w:instrText>
        </w:r>
      </w:ins>
      <w:ins w:id="2522" w:author="Gerard" w:date="2015-03-22T10:48:00Z">
        <w:r>
          <w:fldChar w:fldCharType="end"/>
        </w:r>
        <w:r>
          <w:instrText>)</w:instrText>
        </w:r>
        <w:r>
          <w:fldChar w:fldCharType="end"/>
        </w:r>
      </w:ins>
    </w:p>
    <w:p w14:paraId="3CED3D0C" w14:textId="49AED933" w:rsidR="007E2473" w:rsidRPr="007E2473" w:rsidRDefault="00153375" w:rsidP="00153375">
      <w:pPr>
        <w:rPr>
          <w:ins w:id="2523" w:author="Gerard" w:date="2015-03-22T10:44:00Z"/>
        </w:rPr>
        <w:pPrChange w:id="2524" w:author="Gerard" w:date="2015-05-06T12:48:00Z">
          <w:pPr>
            <w:jc w:val="left"/>
          </w:pPr>
        </w:pPrChange>
      </w:pPr>
      <w:ins w:id="2525" w:author="Gerard" w:date="2015-05-06T12:47:00Z">
        <w:r>
          <w:t xml:space="preserve">where </w:t>
        </w:r>
        <w:r w:rsidRPr="00153375">
          <w:rPr>
            <w:position w:val="-4"/>
          </w:rPr>
          <w:object w:dxaOrig="980" w:dyaOrig="320" w14:anchorId="2991D443">
            <v:shape id="_x0000_i2884" type="#_x0000_t75" style="width:49.2pt;height:15.7pt" o:ole="">
              <v:imagedata r:id="rId2957" o:title=""/>
            </v:shape>
            <o:OLEObject Type="Embed" ProgID="Equation.DSMT4" ShapeID="_x0000_i2884" DrawAspect="Content" ObjectID="_1366281074" r:id="rId2958"/>
          </w:object>
        </w:r>
        <w:r>
          <w:t xml:space="preserve"> </w:t>
        </w:r>
      </w:ins>
      <w:ins w:id="2526" w:author="Gerard" w:date="2015-05-06T12:48:00Z">
        <w:r>
          <w:t>is the left Cauchy-Green tensor.  The material and spatial tangents are zero.</w:t>
        </w:r>
      </w:ins>
      <w:del w:id="2527" w:author="Gerard" w:date="2015-05-06T12:48:00Z">
        <w:r w:rsidR="007E2473" w:rsidRPr="007E2473" w:rsidDel="00153375">
          <w:rPr>
            <w:position w:val="-14"/>
          </w:rPr>
          <w:fldChar w:fldCharType="begin"/>
        </w:r>
        <w:r w:rsidR="007E2473" w:rsidRPr="007E2473" w:rsidDel="00153375">
          <w:rPr>
            <w:position w:val="-14"/>
          </w:rPr>
          <w:fldChar w:fldCharType="separate"/>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separate"/>
        </w:r>
        <w:r w:rsidR="007E2473" w:rsidRPr="00214E15" w:rsidDel="00153375">
          <w:rPr>
            <w:position w:val="-30"/>
          </w:rPr>
          <w:fldChar w:fldCharType="end"/>
        </w:r>
      </w:del>
    </w:p>
    <w:p w14:paraId="354CCCEC" w14:textId="5E5E5465" w:rsidR="007E2473" w:rsidRDefault="007E2473">
      <w:pPr>
        <w:pStyle w:val="Heading3"/>
        <w:rPr>
          <w:ins w:id="2528" w:author="Gerard" w:date="2015-03-22T10:52:00Z"/>
        </w:rPr>
        <w:pPrChange w:id="2529" w:author="Gerard" w:date="2015-03-22T10:52:00Z">
          <w:pPr>
            <w:jc w:val="left"/>
          </w:pPr>
        </w:pPrChange>
      </w:pPr>
      <w:bookmarkStart w:id="2530" w:name="_Toc289032613"/>
      <w:ins w:id="2531" w:author="Gerard" w:date="2015-03-22T10:52:00Z">
        <w:r>
          <w:t>Isotropic Active Contraction</w:t>
        </w:r>
        <w:bookmarkEnd w:id="2530"/>
      </w:ins>
    </w:p>
    <w:p w14:paraId="63D89EA6" w14:textId="53CF4F18" w:rsidR="007E2473" w:rsidRDefault="007E2473" w:rsidP="007E2473">
      <w:pPr>
        <w:rPr>
          <w:ins w:id="2532" w:author="Gerard" w:date="2015-05-06T12:48:00Z"/>
        </w:rPr>
      </w:pPr>
      <w:ins w:id="2533" w:author="Gerard" w:date="2015-03-22T10:52:00Z">
        <w:r>
          <w:t>An isotropic active contractile stress is given by</w:t>
        </w:r>
      </w:ins>
    </w:p>
    <w:p w14:paraId="531A3631" w14:textId="077BE95E" w:rsidR="00153375" w:rsidRDefault="00153375" w:rsidP="00153375">
      <w:pPr>
        <w:pStyle w:val="MTDisplayEquation"/>
        <w:rPr>
          <w:ins w:id="2534" w:author="Gerard" w:date="2015-03-22T10:53:00Z"/>
        </w:rPr>
        <w:pPrChange w:id="2535" w:author="Gerard" w:date="2015-05-06T12:48:00Z">
          <w:pPr/>
        </w:pPrChange>
      </w:pPr>
      <w:ins w:id="2536" w:author="Gerard" w:date="2015-05-06T12:48:00Z">
        <w:r>
          <w:tab/>
        </w:r>
        <w:r w:rsidR="00E3755C" w:rsidRPr="00E3755C">
          <w:rPr>
            <w:position w:val="-6"/>
          </w:rPr>
          <w:object w:dxaOrig="880" w:dyaOrig="340" w14:anchorId="54D770E1">
            <v:shape id="_x0000_i2890" type="#_x0000_t75" style="width:44.2pt;height:17.1pt" o:ole="">
              <v:imagedata r:id="rId2959" o:title=""/>
            </v:shape>
            <o:OLEObject Type="Embed" ProgID="Equation.DSMT4" ShapeID="_x0000_i2890" DrawAspect="Content" ObjectID="_1366281075" r:id="rId2960"/>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37" w:author="Gerard" w:date="2015-05-06T12:48:00Z">
        <w:r w:rsidDel="00153375">
          <w:fldChar w:fldCharType="separate"/>
        </w:r>
      </w:del>
      <w:ins w:id="2538" w:author="Gerard" w:date="2015-05-06T12:48:00Z">
        <w:r>
          <w:fldChar w:fldCharType="end"/>
        </w:r>
        <w:r>
          <w:instrText>(</w:instrText>
        </w:r>
        <w:r>
          <w:fldChar w:fldCharType="begin"/>
        </w:r>
        <w:r>
          <w:instrText xml:space="preserve"> SEQ MTSec \c \* Arabic \* MERGEFORMAT </w:instrText>
        </w:r>
      </w:ins>
      <w:r>
        <w:fldChar w:fldCharType="separate"/>
      </w:r>
      <w:ins w:id="2539" w:author="Gerard" w:date="2015-05-06T12:49:00Z">
        <w:r w:rsidR="00E3755C">
          <w:rPr>
            <w:noProof/>
          </w:rPr>
          <w:instrText>5</w:instrText>
        </w:r>
      </w:ins>
      <w:ins w:id="2540" w:author="Gerard" w:date="2015-05-06T12:48:00Z">
        <w:r>
          <w:fldChar w:fldCharType="end"/>
        </w:r>
        <w:r>
          <w:instrText>.</w:instrText>
        </w:r>
        <w:r>
          <w:fldChar w:fldCharType="begin"/>
        </w:r>
        <w:r>
          <w:instrText xml:space="preserve"> SEQ MTEqn \c \* Arabic \* MERGEFORMAT </w:instrText>
        </w:r>
      </w:ins>
      <w:r>
        <w:fldChar w:fldCharType="separate"/>
      </w:r>
      <w:ins w:id="2541" w:author="Gerard" w:date="2015-05-06T12:49:00Z">
        <w:r w:rsidR="00E3755C">
          <w:rPr>
            <w:noProof/>
          </w:rPr>
          <w:instrText>102</w:instrText>
        </w:r>
      </w:ins>
      <w:ins w:id="2542" w:author="Gerard" w:date="2015-05-06T12:48:00Z">
        <w:r>
          <w:fldChar w:fldCharType="end"/>
        </w:r>
        <w:r>
          <w:instrText>)</w:instrText>
        </w:r>
        <w:r>
          <w:fldChar w:fldCharType="end"/>
        </w:r>
      </w:ins>
    </w:p>
    <w:p w14:paraId="73548FF1" w14:textId="77777777" w:rsidR="00E3755C" w:rsidRDefault="00E3755C" w:rsidP="00E3755C">
      <w:pPr>
        <w:pStyle w:val="MTDisplayEquation"/>
        <w:rPr>
          <w:ins w:id="2543" w:author="Gerard" w:date="2015-05-06T12:49:00Z"/>
        </w:rPr>
      </w:pPr>
      <w:ins w:id="2544" w:author="Gerard" w:date="2015-05-06T12:48:00Z">
        <w:r>
          <w:t>and the corresponding Cauchy stress is</w:t>
        </w:r>
      </w:ins>
    </w:p>
    <w:p w14:paraId="4534B52A" w14:textId="66E3BED8" w:rsidR="007E2473" w:rsidRDefault="00E3755C" w:rsidP="00E3755C">
      <w:pPr>
        <w:pStyle w:val="MTDisplayEquation"/>
        <w:rPr>
          <w:ins w:id="2545" w:author="Gerard" w:date="2015-03-22T10:55:00Z"/>
        </w:rPr>
        <w:pPrChange w:id="2546" w:author="Gerard" w:date="2015-05-06T12:49:00Z">
          <w:pPr>
            <w:jc w:val="left"/>
          </w:pPr>
        </w:pPrChange>
      </w:pPr>
      <w:ins w:id="2547" w:author="Gerard" w:date="2015-05-06T12:49:00Z">
        <w:r>
          <w:tab/>
        </w:r>
        <w:r w:rsidRPr="00E3755C">
          <w:rPr>
            <w:position w:val="-6"/>
            <w:rPrChange w:id="2548" w:author="Gerard" w:date="2015-05-06T12:49:00Z">
              <w:rPr>
                <w:position w:val="-4"/>
              </w:rPr>
            </w:rPrChange>
          </w:rPr>
          <w:object w:dxaOrig="1280" w:dyaOrig="340" w14:anchorId="70CDFEB9">
            <v:shape id="_x0000_i2895" type="#_x0000_t75" style="width:64.15pt;height:17.1pt" o:ole="">
              <v:imagedata r:id="rId2961" o:title=""/>
            </v:shape>
            <o:OLEObject Type="Embed" ProgID="Equation.DSMT4" ShapeID="_x0000_i2895" DrawAspect="Content" ObjectID="_1366281076" r:id="rId296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49" w:author="Gerard" w:date="2015-05-06T12:49:00Z">
        <w:r w:rsidDel="00E3755C">
          <w:fldChar w:fldCharType="separate"/>
        </w:r>
      </w:del>
      <w:ins w:id="2550" w:author="Gerard" w:date="2015-05-06T12:49:00Z">
        <w:r>
          <w:fldChar w:fldCharType="end"/>
        </w:r>
        <w:r>
          <w:instrText>(</w:instrText>
        </w:r>
        <w:r>
          <w:fldChar w:fldCharType="begin"/>
        </w:r>
        <w:r>
          <w:instrText xml:space="preserve"> SEQ MTSec \c \* Arabic \* MERGEFORMAT </w:instrText>
        </w:r>
      </w:ins>
      <w:r>
        <w:fldChar w:fldCharType="separate"/>
      </w:r>
      <w:ins w:id="2551" w:author="Gerard" w:date="2015-05-06T12:49:00Z">
        <w:r>
          <w:rPr>
            <w:noProof/>
          </w:rPr>
          <w:instrText>5</w:instrText>
        </w:r>
        <w:r>
          <w:fldChar w:fldCharType="end"/>
        </w:r>
        <w:r>
          <w:instrText>.</w:instrText>
        </w:r>
        <w:r>
          <w:fldChar w:fldCharType="begin"/>
        </w:r>
        <w:r>
          <w:instrText xml:space="preserve"> SEQ MTEqn \c \* Arabic \* MERGEFORMAT </w:instrText>
        </w:r>
      </w:ins>
      <w:r>
        <w:fldChar w:fldCharType="separate"/>
      </w:r>
      <w:ins w:id="2552" w:author="Gerard" w:date="2015-05-06T12:49:00Z">
        <w:r>
          <w:rPr>
            <w:noProof/>
          </w:rPr>
          <w:instrText>103</w:instrText>
        </w:r>
        <w:r>
          <w:fldChar w:fldCharType="end"/>
        </w:r>
        <w:r>
          <w:instrText>)</w:instrText>
        </w:r>
        <w:r>
          <w:fldChar w:fldCharType="end"/>
        </w:r>
      </w:ins>
      <w:del w:id="2553" w:author="Gerard" w:date="2015-05-06T12:49:00Z">
        <w:r w:rsidR="007E2473" w:rsidRPr="00214E15" w:rsidDel="00E3755C">
          <w:fldChar w:fldCharType="begin"/>
        </w:r>
        <w:r w:rsidR="007E2473" w:rsidRPr="00214E15" w:rsidDel="00E3755C">
          <w:fldChar w:fldCharType="separate"/>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separate"/>
        </w:r>
        <w:r w:rsidR="007E2473" w:rsidRPr="00214E15" w:rsidDel="00E3755C">
          <w:rPr>
            <w:position w:val="-14"/>
          </w:rPr>
          <w:fldChar w:fldCharType="end"/>
        </w:r>
      </w:del>
    </w:p>
    <w:p w14:paraId="3DB75663" w14:textId="57CC794C" w:rsidR="007E2473" w:rsidRPr="007E2473" w:rsidRDefault="00E3755C">
      <w:pPr>
        <w:rPr>
          <w:ins w:id="2554" w:author="Gerard" w:date="2015-03-22T10:54:00Z"/>
        </w:rPr>
        <w:pPrChange w:id="2555" w:author="Gerard" w:date="2015-03-22T10:55:00Z">
          <w:pPr>
            <w:jc w:val="left"/>
          </w:pPr>
        </w:pPrChange>
      </w:pPr>
      <w:ins w:id="2556" w:author="Gerard" w:date="2015-05-06T12:49:00Z">
        <w:r>
          <w:t>The material and spatial tangents are zero.</w:t>
        </w:r>
      </w:ins>
      <w:bookmarkStart w:id="2557" w:name="_GoBack"/>
      <w:bookmarkEnd w:id="2557"/>
    </w:p>
    <w:p w14:paraId="20A71058" w14:textId="442AB41E" w:rsidR="007E2473" w:rsidRDefault="00772356">
      <w:pPr>
        <w:jc w:val="left"/>
      </w:pPr>
      <w:r>
        <w:br w:type="page"/>
      </w:r>
    </w:p>
    <w:p w14:paraId="6A193074" w14:textId="77777777" w:rsidR="008C7882" w:rsidRDefault="008462BD" w:rsidP="00F75A04">
      <w:pPr>
        <w:pStyle w:val="Heading2"/>
      </w:pPr>
      <w:bookmarkStart w:id="2558" w:name="_Toc289032614"/>
      <w:r>
        <w:lastRenderedPageBreak/>
        <w:t xml:space="preserve">Chemical Reaction </w:t>
      </w:r>
      <w:r w:rsidR="00A315BC">
        <w:t>Production</w:t>
      </w:r>
      <w:r w:rsidR="00772356">
        <w:t xml:space="preserve"> Rate</w:t>
      </w:r>
      <w:bookmarkEnd w:id="2558"/>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3" type="#_x0000_t75" style="width:12.1pt;height:19.25pt" o:ole="">
            <v:imagedata r:id="rId2963" o:title=""/>
          </v:shape>
          <o:OLEObject Type="Embed" ProgID="Equation.DSMT4" ShapeID="_x0000_i2503" DrawAspect="Content" ObjectID="_1366281077" r:id="rId2964"/>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59" w:name="_Toc289032615"/>
      <w:r>
        <w:t>Mass Action Forward</w:t>
      </w:r>
      <w:bookmarkEnd w:id="2559"/>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4" type="#_x0000_t75" style="width:126.2pt;height:30.65pt" o:ole="">
            <v:imagedata r:id="rId2965" o:title=""/>
          </v:shape>
          <o:OLEObject Type="Embed" ProgID="Equation.DSMT4" ShapeID="_x0000_i2504" DrawAspect="Content" ObjectID="_1366281078" r:id="rId2966"/>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60" w:author="Gerard" w:date="2015-05-06T12:49:00Z">
          <w:r w:rsidR="00E3755C">
            <w:rPr>
              <w:noProof/>
            </w:rPr>
            <w:instrText>104</w:instrText>
          </w:r>
        </w:ins>
        <w:del w:id="2561" w:author="Gerard" w:date="2014-08-27T22:18:00Z">
          <w:r w:rsidR="00567B45" w:rsidDel="00195BE3">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5" type="#_x0000_t75" style="width:57.75pt;height:22.1pt" o:ole="">
            <v:imagedata r:id="rId2967" o:title=""/>
          </v:shape>
          <o:OLEObject Type="Embed" ProgID="Equation.DSMT4" ShapeID="_x0000_i2505" DrawAspect="Content" ObjectID="_1366281079" r:id="rId2968"/>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62" w:name="_Toc289032616"/>
      <w:r>
        <w:t>Mass Action Reversible</w:t>
      </w:r>
      <w:bookmarkEnd w:id="2562"/>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905817" w:rsidRPr="00905817">
        <w:rPr>
          <w:position w:val="-104"/>
        </w:rPr>
        <w:object w:dxaOrig="4560" w:dyaOrig="2079" w14:anchorId="29DFFB30">
          <v:shape id="_x0000_i2506" type="#_x0000_t75" style="width:228.1pt;height:104.1pt" o:ole="">
            <v:imagedata r:id="rId2969" o:title=""/>
          </v:shape>
          <o:OLEObject Type="Embed" ProgID="Equation.DSMT4" ShapeID="_x0000_i2506" DrawAspect="Content" ObjectID="_1366281080" r:id="rId297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63" w:author="Gerard" w:date="2015-05-06T12:49:00Z">
          <w:r w:rsidR="00E3755C">
            <w:rPr>
              <w:noProof/>
            </w:rPr>
            <w:instrText>105</w:instrText>
          </w:r>
        </w:ins>
        <w:del w:id="2564" w:author="Gerard" w:date="2014-08-27T22:18:00Z">
          <w:r w:rsidR="00567B45" w:rsidDel="00195BE3">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07" type="#_x0000_t75" style="width:59.9pt;height:19.25pt" o:ole="">
            <v:imagedata r:id="rId2971" o:title=""/>
          </v:shape>
          <o:OLEObject Type="Embed" ProgID="Equation.DSMT4" ShapeID="_x0000_i2507" DrawAspect="Content" ObjectID="_1366281081" r:id="rId2972"/>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8" type="#_x0000_t75" style="width:29.25pt;height:19.25pt" o:ole="">
            <v:imagedata r:id="rId2973" o:title=""/>
          </v:shape>
          <o:OLEObject Type="Embed" ProgID="Equation.DSMT4" ShapeID="_x0000_i2508" DrawAspect="Content" ObjectID="_1366281082" r:id="rId2974"/>
        </w:object>
      </w:r>
      <w:r w:rsidRPr="00172AE7">
        <w:t>).</w:t>
      </w:r>
      <w:r>
        <w:t xml:space="preserve">  Constitutive relations for the specific forward and reverse reaction rates, </w:t>
      </w:r>
      <w:r w:rsidR="00905817" w:rsidRPr="00905817">
        <w:rPr>
          <w:position w:val="-16"/>
        </w:rPr>
        <w:object w:dxaOrig="1280" w:dyaOrig="440" w14:anchorId="6B31DA8F">
          <v:shape id="_x0000_i2509" type="#_x0000_t75" style="width:64.15pt;height:22.1pt" o:ole="">
            <v:imagedata r:id="rId2975" o:title=""/>
          </v:shape>
          <o:OLEObject Type="Embed" ProgID="Equation.DSMT4" ShapeID="_x0000_i2509" DrawAspect="Content" ObjectID="_1366281083" r:id="rId2976"/>
        </w:object>
      </w:r>
      <w:r>
        <w:t xml:space="preserve"> and </w:t>
      </w:r>
      <w:r w:rsidR="00905817" w:rsidRPr="00905817">
        <w:rPr>
          <w:position w:val="-16"/>
        </w:rPr>
        <w:object w:dxaOrig="1260" w:dyaOrig="440" w14:anchorId="4406667F">
          <v:shape id="_x0000_i2510" type="#_x0000_t75" style="width:62.75pt;height:22.1pt" o:ole="">
            <v:imagedata r:id="rId2977" o:title=""/>
          </v:shape>
          <o:OLEObject Type="Embed" ProgID="Equation.DSMT4" ShapeID="_x0000_i2510" DrawAspect="Content" ObjectID="_1366281084" r:id="rId2978"/>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65" w:name="_Toc289032617"/>
      <w:r>
        <w:t>Michaelis-Menten</w:t>
      </w:r>
      <w:bookmarkEnd w:id="2565"/>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1" type="#_x0000_t75" style="width:124.05pt;height:17.1pt" o:ole="">
            <v:imagedata r:id="rId2979" o:title=""/>
          </v:shape>
          <o:OLEObject Type="Embed" ProgID="Equation.DSMT4" ShapeID="_x0000_i2511" DrawAspect="Content" ObjectID="_1366281085" r:id="rId2980"/>
        </w:object>
      </w:r>
      <w:r>
        <w:tab/>
      </w:r>
      <w:r w:rsidR="004F1C97">
        <w:fldChar w:fldCharType="begin"/>
      </w:r>
      <w:r w:rsidR="004F1C97">
        <w:instrText xml:space="preserve"> MACROBUTTON MTPlaceRef \* MERGEFORMAT </w:instrText>
      </w:r>
      <w:fldSimple w:instr=" SEQ MTEqn \h \* MERGEFORMAT "/>
      <w:bookmarkStart w:id="2566" w:name="ZEqnNum645113"/>
      <w:r w:rsidR="004F1C97">
        <w:instrText>(</w:instrText>
      </w:r>
      <w:fldSimple w:instr=" SEQ MTSec \c \* Arabic \* MERGEFORMAT ">
        <w:r w:rsidR="00E3755C">
          <w:rPr>
            <w:noProof/>
          </w:rPr>
          <w:instrText>5</w:instrText>
        </w:r>
      </w:fldSimple>
      <w:r w:rsidR="004F1C97">
        <w:instrText>.</w:instrText>
      </w:r>
      <w:fldSimple w:instr=" SEQ MTEqn \c \* Arabic \* MERGEFORMAT ">
        <w:ins w:id="2567" w:author="Gerard" w:date="2015-05-06T12:49:00Z">
          <w:r w:rsidR="00E3755C">
            <w:rPr>
              <w:noProof/>
            </w:rPr>
            <w:instrText>106</w:instrText>
          </w:r>
        </w:ins>
        <w:del w:id="2568" w:author="Gerard" w:date="2014-08-27T22:18:00Z">
          <w:r w:rsidR="00567B45" w:rsidDel="00195BE3">
            <w:rPr>
              <w:noProof/>
            </w:rPr>
            <w:delInstrText>85</w:delInstrText>
          </w:r>
        </w:del>
      </w:fldSimple>
      <w:r w:rsidR="004F1C97">
        <w:instrText>)</w:instrText>
      </w:r>
      <w:bookmarkEnd w:id="2566"/>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2" type="#_x0000_t75" style="width:14.25pt;height:14.95pt" o:ole="">
            <v:imagedata r:id="rId2981" o:title=""/>
          </v:shape>
          <o:OLEObject Type="Embed" ProgID="Equation.DSMT4" ShapeID="_x0000_i2512" DrawAspect="Content" ObjectID="_1366281086" r:id="rId2982"/>
        </w:object>
      </w:r>
      <w:r>
        <w:t xml:space="preserve"> is the enzyme, </w:t>
      </w:r>
      <w:r w:rsidR="00905817" w:rsidRPr="00905817">
        <w:rPr>
          <w:position w:val="-4"/>
        </w:rPr>
        <w:object w:dxaOrig="279" w:dyaOrig="300" w14:anchorId="5636073C">
          <v:shape id="_x0000_i2513" type="#_x0000_t75" style="width:14.25pt;height:14.95pt" o:ole="">
            <v:imagedata r:id="rId2983" o:title=""/>
          </v:shape>
          <o:OLEObject Type="Embed" ProgID="Equation.DSMT4" ShapeID="_x0000_i2513" DrawAspect="Content" ObjectID="_1366281087" r:id="rId2984"/>
        </w:object>
      </w:r>
      <w:r>
        <w:t xml:space="preserve"> is the substrate, </w:t>
      </w:r>
      <w:r w:rsidR="00905817" w:rsidRPr="00905817">
        <w:rPr>
          <w:position w:val="-4"/>
        </w:rPr>
        <w:object w:dxaOrig="340" w:dyaOrig="300" w14:anchorId="235368EF">
          <v:shape id="_x0000_i2514" type="#_x0000_t75" style="width:17.1pt;height:14.95pt" o:ole="">
            <v:imagedata r:id="rId2985" o:title=""/>
          </v:shape>
          <o:OLEObject Type="Embed" ProgID="Equation.DSMT4" ShapeID="_x0000_i2514" DrawAspect="Content" ObjectID="_1366281088" r:id="rId2986"/>
        </w:object>
      </w:r>
      <w:r>
        <w:t xml:space="preserve"> is the enzyme-substrate complex, and </w:t>
      </w:r>
      <w:r w:rsidR="00905817" w:rsidRPr="00905817">
        <w:rPr>
          <w:position w:val="-4"/>
        </w:rPr>
        <w:object w:dxaOrig="320" w:dyaOrig="300" w14:anchorId="0D911A21">
          <v:shape id="_x0000_i2515" type="#_x0000_t75" style="width:15.7pt;height:14.95pt" o:ole="">
            <v:imagedata r:id="rId2987" o:title=""/>
          </v:shape>
          <o:OLEObject Type="Embed" ProgID="Equation.DSMT4" ShapeID="_x0000_i2515" DrawAspect="Content" ObjectID="_1366281089" r:id="rId2988"/>
        </w:object>
      </w:r>
      <w:r w:rsidR="00973DC5">
        <w:t xml:space="preserve"> </w:t>
      </w:r>
      <w:r>
        <w:t xml:space="preserve">is the product.  The molar mass supply </w:t>
      </w:r>
      <w:r w:rsidR="00905817" w:rsidRPr="00905817">
        <w:rPr>
          <w:position w:val="-6"/>
        </w:rPr>
        <w:object w:dxaOrig="279" w:dyaOrig="320" w14:anchorId="43A5046A">
          <v:shape id="_x0000_i2516" type="#_x0000_t75" style="width:14.25pt;height:15.7pt" o:ole="">
            <v:imagedata r:id="rId2989" o:title=""/>
          </v:shape>
          <o:OLEObject Type="Embed" ProgID="Equation.DSMT4" ShapeID="_x0000_i2516" DrawAspect="Content" ObjectID="_1366281090" r:id="rId2990"/>
        </w:object>
      </w:r>
      <w:r>
        <w:t xml:space="preserve"> producing </w:t>
      </w:r>
      <w:r w:rsidR="00905817" w:rsidRPr="00905817">
        <w:rPr>
          <w:position w:val="-4"/>
        </w:rPr>
        <w:object w:dxaOrig="320" w:dyaOrig="300" w14:anchorId="286624DA">
          <v:shape id="_x0000_i2517" type="#_x0000_t75" style="width:15.7pt;height:14.95pt" o:ole="">
            <v:imagedata r:id="rId2991" o:title=""/>
          </v:shape>
          <o:OLEObject Type="Embed" ProgID="Equation.DSMT4" ShapeID="_x0000_i2517" DrawAspect="Content" ObjectID="_1366281091" r:id="rId2992"/>
        </w:object>
      </w:r>
      <w:r>
        <w:t xml:space="preserve"> is related to the concentration of the substrate </w:t>
      </w:r>
      <w:r w:rsidR="00905817" w:rsidRPr="00905817">
        <w:rPr>
          <w:position w:val="-4"/>
        </w:rPr>
        <w:object w:dxaOrig="279" w:dyaOrig="300" w14:anchorId="75E6EC24">
          <v:shape id="_x0000_i2518" type="#_x0000_t75" style="width:14.25pt;height:14.95pt" o:ole="">
            <v:imagedata r:id="rId2993" o:title=""/>
          </v:shape>
          <o:OLEObject Type="Embed" ProgID="Equation.DSMT4" ShapeID="_x0000_i2518" DrawAspect="Content" ObjectID="_1366281092" r:id="rId2994"/>
        </w:object>
      </w:r>
      <w:r>
        <w:t xml:space="preserve"> via</w:t>
      </w:r>
    </w:p>
    <w:p w14:paraId="37F0F182" w14:textId="14531827" w:rsidR="00DC2E62" w:rsidRDefault="00DC2E62" w:rsidP="00DC2E62">
      <w:pPr>
        <w:pStyle w:val="MTDisplayEquation"/>
      </w:pPr>
      <w:r>
        <w:tab/>
      </w:r>
      <w:r w:rsidR="00905817" w:rsidRPr="00905817">
        <w:rPr>
          <w:position w:val="-30"/>
        </w:rPr>
        <w:object w:dxaOrig="1340" w:dyaOrig="720" w14:anchorId="7497C7CF">
          <v:shape id="_x0000_i2519" type="#_x0000_t75" style="width:67pt;height:36.35pt" o:ole="">
            <v:imagedata r:id="rId2995" o:title=""/>
          </v:shape>
          <o:OLEObject Type="Embed" ProgID="Equation.DSMT4" ShapeID="_x0000_i2519" DrawAspect="Content" ObjectID="_1366281093" r:id="rId2996"/>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69" w:author="Gerard" w:date="2015-05-06T12:49:00Z">
          <w:r w:rsidR="00E3755C">
            <w:rPr>
              <w:noProof/>
            </w:rPr>
            <w:instrText>107</w:instrText>
          </w:r>
        </w:ins>
        <w:del w:id="2570" w:author="Gerard" w:date="2014-08-27T22:18:00Z">
          <w:r w:rsidR="00567B45" w:rsidDel="00195BE3">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0" type="#_x0000_t75" style="width:22.1pt;height:19.25pt" o:ole="">
            <v:imagedata r:id="rId2997" o:title=""/>
          </v:shape>
          <o:OLEObject Type="Embed" ProgID="Equation.DSMT4" ShapeID="_x0000_i2520" DrawAspect="Content" ObjectID="_1366281094" r:id="rId2998"/>
        </w:object>
      </w:r>
      <w:r>
        <w:t xml:space="preserve"> is the maximum rate achieved by the system, at maximum (saturating) substrate concentrations. </w:t>
      </w:r>
      <w:r w:rsidR="00905817" w:rsidRPr="00905817">
        <w:rPr>
          <w:position w:val="-12"/>
        </w:rPr>
        <w:object w:dxaOrig="360" w:dyaOrig="360" w14:anchorId="4E6E3C0A">
          <v:shape id="_x0000_i2521" type="#_x0000_t75" style="width:19.25pt;height:19.25pt" o:ole="">
            <v:imagedata r:id="rId2999" o:title=""/>
          </v:shape>
          <o:OLEObject Type="Embed" ProgID="Equation.DSMT4" ShapeID="_x0000_i2521" DrawAspect="Content" ObjectID="_1366281095" r:id="rId3000"/>
        </w:object>
      </w:r>
      <w:r>
        <w:t xml:space="preserve"> is the substrate concentration at which the reaction rate is half of </w:t>
      </w:r>
      <w:r w:rsidR="00905817" w:rsidRPr="00905817">
        <w:rPr>
          <w:position w:val="-12"/>
        </w:rPr>
        <w:object w:dxaOrig="440" w:dyaOrig="360" w14:anchorId="0D48C35A">
          <v:shape id="_x0000_i2522" type="#_x0000_t75" style="width:22.1pt;height:19.25pt" o:ole="">
            <v:imagedata r:id="rId3001" o:title=""/>
          </v:shape>
          <o:OLEObject Type="Embed" ProgID="Equation.DSMT4" ShapeID="_x0000_i2522" DrawAspect="Content" ObjectID="_1366281096" r:id="rId3002"/>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571" w:author="Gerard" w:date="2015-05-06T12:49:00Z">
          <w:r w:rsidR="00E3755C">
            <w:instrText>(5.106)</w:instrText>
          </w:r>
        </w:ins>
        <w:del w:id="2572" w:author="Gerard" w:date="2014-08-27T22:18:00Z">
          <w:r w:rsidR="00567B45" w:rsidDel="00195BE3">
            <w:delInstrText>(5.85)</w:delInstrText>
          </w:r>
        </w:del>
      </w:fldSimple>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3" type="#_x0000_t75" style="width:168.25pt;height:39.9pt" o:ole="">
            <v:imagedata r:id="rId3003" o:title=""/>
          </v:shape>
          <o:OLEObject Type="Embed" ProgID="Equation.DSMT4" ShapeID="_x0000_i2523" DrawAspect="Content" ObjectID="_1366281097" r:id="rId300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73" w:author="Gerard" w:date="2015-05-06T12:49:00Z">
          <w:r w:rsidR="00E3755C">
            <w:rPr>
              <w:noProof/>
            </w:rPr>
            <w:instrText>108</w:instrText>
          </w:r>
        </w:ins>
        <w:del w:id="2574" w:author="Gerard" w:date="2014-08-27T22:18:00Z">
          <w:r w:rsidR="00567B45" w:rsidDel="00195BE3">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4" type="#_x0000_t75" style="width:59.15pt;height:19.25pt" o:ole="">
            <v:imagedata r:id="rId3005" o:title=""/>
          </v:shape>
          <o:OLEObject Type="Embed" ProgID="Equation.DSMT4" ShapeID="_x0000_i2524" DrawAspect="Content" ObjectID="_1366281098" r:id="rId3006"/>
        </w:object>
      </w:r>
      <w:r>
        <w:t>, so that</w:t>
      </w:r>
      <w:r w:rsidR="00905817" w:rsidRPr="00905817">
        <w:rPr>
          <w:position w:val="-16"/>
        </w:rPr>
        <w:object w:dxaOrig="2840" w:dyaOrig="440" w14:anchorId="70F6DCE4">
          <v:shape id="_x0000_i2525" type="#_x0000_t75" style="width:141.85pt;height:22.1pt" o:ole="">
            <v:imagedata r:id="rId3007" o:title=""/>
          </v:shape>
          <o:OLEObject Type="Embed" ProgID="Equation.DSMT4" ShapeID="_x0000_i2525" DrawAspect="Content" ObjectID="_1366281099" r:id="rId3008"/>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26" type="#_x0000_t75" style="width:30.65pt;height:19.95pt" o:ole="">
            <v:imagedata r:id="rId3009" o:title=""/>
          </v:shape>
          <o:OLEObject Type="Embed" ProgID="Equation.DSMT4" ShapeID="_x0000_i2526" DrawAspect="Content" ObjectID="_1366281100" r:id="rId3010"/>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27" type="#_x0000_t75" style="width:67pt;height:36.35pt" o:ole="">
            <v:imagedata r:id="rId3011" o:title=""/>
          </v:shape>
          <o:OLEObject Type="Embed" ProgID="Equation.DSMT4" ShapeID="_x0000_i2527" DrawAspect="Content" ObjectID="_1366281101" r:id="rId301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75" w:author="Gerard" w:date="2015-05-06T12:49:00Z">
          <w:r w:rsidR="00E3755C">
            <w:rPr>
              <w:noProof/>
            </w:rPr>
            <w:instrText>109</w:instrText>
          </w:r>
        </w:ins>
        <w:del w:id="2576" w:author="Gerard" w:date="2014-08-27T22:18:00Z">
          <w:r w:rsidR="00567B45" w:rsidDel="00195BE3">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28" type="#_x0000_t75" style="width:67pt;height:19.25pt" o:ole="">
            <v:imagedata r:id="rId3013" o:title=""/>
          </v:shape>
          <o:OLEObject Type="Embed" ProgID="Equation.DSMT4" ShapeID="_x0000_i2528" DrawAspect="Content" ObjectID="_1366281102" r:id="rId3014"/>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9" type="#_x0000_t75" style="width:66.3pt;height:36.35pt" o:ole="">
            <v:imagedata r:id="rId3015" o:title=""/>
          </v:shape>
          <o:OLEObject Type="Embed" ProgID="Equation.DSMT4" ShapeID="_x0000_i2529" DrawAspect="Content" ObjectID="_1366281103" r:id="rId3016"/>
        </w:object>
      </w:r>
    </w:p>
    <w:p w14:paraId="33691FB8" w14:textId="3AD9E3F8" w:rsidR="00DC2E62" w:rsidRDefault="00DC2E62" w:rsidP="00F75A04">
      <w:r>
        <w:t xml:space="preserve">where </w:t>
      </w:r>
      <w:r w:rsidR="00905817" w:rsidRPr="00905817">
        <w:rPr>
          <w:position w:val="-12"/>
        </w:rPr>
        <w:object w:dxaOrig="1180" w:dyaOrig="380" w14:anchorId="079EB525">
          <v:shape id="_x0000_i2530" type="#_x0000_t75" style="width:59.15pt;height:19.25pt" o:ole="">
            <v:imagedata r:id="rId3017" o:title=""/>
          </v:shape>
          <o:OLEObject Type="Embed" ProgID="Equation.DSMT4" ShapeID="_x0000_i2530" DrawAspect="Content" ObjectID="_1366281104" r:id="rId3018"/>
        </w:object>
      </w:r>
      <w:r>
        <w:t xml:space="preserve"> represents the maximum value of </w:t>
      </w:r>
      <w:r w:rsidR="00905817" w:rsidRPr="00905817">
        <w:rPr>
          <w:position w:val="-12"/>
        </w:rPr>
        <w:object w:dxaOrig="279" w:dyaOrig="400" w14:anchorId="3A22F28E">
          <v:shape id="_x0000_i2531" type="#_x0000_t75" style="width:14.25pt;height:19.95pt" o:ole="">
            <v:imagedata r:id="rId3019" o:title=""/>
          </v:shape>
          <o:OLEObject Type="Embed" ProgID="Equation.DSMT4" ShapeID="_x0000_i2531" DrawAspect="Content" ObjectID="_1366281105" r:id="rId3020"/>
        </w:object>
      </w:r>
      <w:r>
        <w:t xml:space="preserve">, when </w:t>
      </w:r>
      <w:r w:rsidR="00905817" w:rsidRPr="00905817">
        <w:rPr>
          <w:position w:val="-12"/>
        </w:rPr>
        <w:object w:dxaOrig="880" w:dyaOrig="380" w14:anchorId="6D42F49D">
          <v:shape id="_x0000_i2532" type="#_x0000_t75" style="width:44.2pt;height:19.25pt" o:ole="">
            <v:imagedata r:id="rId3021" o:title=""/>
          </v:shape>
          <o:OLEObject Type="Embed" ProgID="Equation.DSMT4" ShapeID="_x0000_i2532" DrawAspect="Content" ObjectID="_1366281106" r:id="rId3022"/>
        </w:object>
      </w:r>
      <w:r>
        <w:t xml:space="preserve">. In practice, choosing </w:t>
      </w:r>
      <w:r w:rsidR="00905817" w:rsidRPr="00905817">
        <w:rPr>
          <w:position w:val="-12"/>
        </w:rPr>
        <w:object w:dxaOrig="980" w:dyaOrig="360" w14:anchorId="5E5C3ADC">
          <v:shape id="_x0000_i2533" type="#_x0000_t75" style="width:49.2pt;height:19.25pt" o:ole="">
            <v:imagedata r:id="rId3023" o:title=""/>
          </v:shape>
          <o:OLEObject Type="Embed" ProgID="Equation.DSMT4" ShapeID="_x0000_i2533" DrawAspect="Content" ObjectID="_1366281107" r:id="rId3024"/>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577" w:name="_Toc289032618"/>
      <w:r>
        <w:t>Specific Reaction Rate</w:t>
      </w:r>
      <w:bookmarkEnd w:id="2577"/>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4" type="#_x0000_t75" style="width:10pt;height:14.25pt" o:ole="">
            <v:imagedata r:id="rId3025" o:title=""/>
          </v:shape>
          <o:OLEObject Type="Embed" ProgID="Equation.DSMT4" ShapeID="_x0000_i2534" DrawAspect="Content" ObjectID="_1366281108" r:id="rId3026"/>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578" w:name="_Toc289032619"/>
      <w:r>
        <w:t>Constant Specific Reaction Rate</w:t>
      </w:r>
      <w:bookmarkEnd w:id="2578"/>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5" type="#_x0000_t75" style="width:10pt;height:14.25pt" o:ole="">
            <v:imagedata r:id="rId3027" o:title=""/>
          </v:shape>
          <o:OLEObject Type="Embed" ProgID="Equation.DSMT4" ShapeID="_x0000_i2535" DrawAspect="Content" ObjectID="_1366281109" r:id="rId3028"/>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579" w:name="_Toc289032620"/>
      <w:r>
        <w:t>Huiskes Remodeling</w:t>
      </w:r>
      <w:bookmarkEnd w:id="2579"/>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905817" w:rsidRPr="00905817">
        <w:rPr>
          <w:position w:val="-38"/>
        </w:rPr>
        <w:object w:dxaOrig="3420" w:dyaOrig="820" w14:anchorId="704E872D">
          <v:shape id="_x0000_i2536" type="#_x0000_t75" style="width:171.1pt;height:41.35pt" o:ole="">
            <v:imagedata r:id="rId3029" o:title=""/>
          </v:shape>
          <o:OLEObject Type="Embed" ProgID="Equation.DSMT4" ShapeID="_x0000_i2536" DrawAspect="Content" ObjectID="_1366281110" r:id="rId3030"/>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E3755C">
          <w:rPr>
            <w:noProof/>
          </w:rPr>
          <w:instrText>5</w:instrText>
        </w:r>
      </w:fldSimple>
      <w:r w:rsidR="004F1C97">
        <w:instrText>.</w:instrText>
      </w:r>
      <w:fldSimple w:instr=" SEQ MTEqn \c \* Arabic \* MERGEFORMAT ">
        <w:ins w:id="2580" w:author="Gerard" w:date="2015-05-06T12:49:00Z">
          <w:r w:rsidR="00E3755C">
            <w:rPr>
              <w:noProof/>
            </w:rPr>
            <w:instrText>110</w:instrText>
          </w:r>
        </w:ins>
        <w:del w:id="2581" w:author="Gerard" w:date="2014-08-27T22:18:00Z">
          <w:r w:rsidR="00567B45" w:rsidDel="00195BE3">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7" type="#_x0000_t75" style="width:12.1pt;height:12.85pt" o:ole="">
            <v:imagedata r:id="rId3031" o:title=""/>
          </v:shape>
          <o:OLEObject Type="Embed" ProgID="Equation.DSMT4" ShapeID="_x0000_i2537" DrawAspect="Content" ObjectID="_1366281111" r:id="rId3032"/>
        </w:object>
      </w:r>
      <w:r>
        <w:t xml:space="preserve"> is a constant, </w:t>
      </w:r>
      <w:r w:rsidR="00905817" w:rsidRPr="00905817">
        <w:rPr>
          <w:position w:val="-12"/>
        </w:rPr>
        <w:object w:dxaOrig="360" w:dyaOrig="360" w14:anchorId="5FE5806E">
          <v:shape id="_x0000_i2538" type="#_x0000_t75" style="width:19.25pt;height:19.25pt" o:ole="">
            <v:imagedata r:id="rId3033" o:title=""/>
          </v:shape>
          <o:OLEObject Type="Embed" ProgID="Equation.DSMT4" ShapeID="_x0000_i2538" DrawAspect="Content" ObjectID="_1366281112" r:id="rId3034"/>
        </w:object>
      </w:r>
      <w:r>
        <w:t xml:space="preserve"> is the strain energy density of the solid, </w:t>
      </w:r>
      <w:r w:rsidR="00905817" w:rsidRPr="00905817">
        <w:rPr>
          <w:position w:val="-12"/>
        </w:rPr>
        <w:object w:dxaOrig="300" w:dyaOrig="380" w14:anchorId="1A866E5D">
          <v:shape id="_x0000_i2539" type="#_x0000_t75" style="width:14.95pt;height:19.25pt" o:ole="">
            <v:imagedata r:id="rId3035" o:title=""/>
          </v:shape>
          <o:OLEObject Type="Embed" ProgID="Equation.DSMT4" ShapeID="_x0000_i2539" DrawAspect="Content" ObjectID="_1366281113" r:id="rId3036"/>
        </w:object>
      </w:r>
      <w:r>
        <w:t xml:space="preserve"> is the referential mass density of the solid, </w:t>
      </w:r>
      <w:r w:rsidR="00905817" w:rsidRPr="00905817">
        <w:rPr>
          <w:position w:val="-12"/>
        </w:rPr>
        <w:object w:dxaOrig="300" w:dyaOrig="360" w14:anchorId="357F894C">
          <v:shape id="_x0000_i2540" type="#_x0000_t75" style="width:14.95pt;height:19.25pt" o:ole="">
            <v:imagedata r:id="rId3037" o:title=""/>
          </v:shape>
          <o:OLEObject Type="Embed" ProgID="Equation.DSMT4" ShapeID="_x0000_i2540" DrawAspect="Content" ObjectID="_1366281114" r:id="rId3038"/>
        </w:object>
      </w:r>
      <w:r>
        <w:t xml:space="preserve"> is the threshold value for the specific strain energy.  In this relation, </w:t>
      </w:r>
      <w:r w:rsidR="00905817" w:rsidRPr="00905817">
        <w:rPr>
          <w:position w:val="-6"/>
        </w:rPr>
        <w:object w:dxaOrig="940" w:dyaOrig="279" w14:anchorId="17082F0B">
          <v:shape id="_x0000_i2541" type="#_x0000_t75" style="width:47.05pt;height:14.25pt" o:ole="">
            <v:imagedata r:id="rId3039" o:title=""/>
          </v:shape>
          <o:OLEObject Type="Embed" ProgID="Equation.DSMT4" ShapeID="_x0000_i2541" DrawAspect="Content" ObjectID="_1366281115" r:id="rId3040"/>
        </w:object>
      </w:r>
      <w:r>
        <w:t xml:space="preserve"> is </w:t>
      </w:r>
      <w:r w:rsidR="00A32FD3">
        <w:t xml:space="preserve">evaluated from the solid deformation and </w:t>
      </w:r>
      <w:r w:rsidR="00905817" w:rsidRPr="00905817">
        <w:rPr>
          <w:position w:val="-12"/>
        </w:rPr>
        <w:object w:dxaOrig="300" w:dyaOrig="380" w14:anchorId="4AC64A60">
          <v:shape id="_x0000_i2542" type="#_x0000_t75" style="width:14.95pt;height:19.25pt" o:ole="">
            <v:imagedata r:id="rId3041" o:title=""/>
          </v:shape>
          <o:OLEObject Type="Embed" ProgID="Equation.DSMT4" ShapeID="_x0000_i2542" DrawAspect="Content" ObjectID="_1366281116" r:id="rId3042"/>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E3755C">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582" w:name="_Ref300826013"/>
      <w:bookmarkStart w:id="2583" w:name="_Toc289032621"/>
      <w:r>
        <w:t>Contact and Coupling</w:t>
      </w:r>
      <w:bookmarkEnd w:id="2582"/>
      <w:bookmarkEnd w:id="2583"/>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2584" w:name="_Toc289032622"/>
      <w:r>
        <w:t>Rigid-Deformable Coupling</w:t>
      </w:r>
      <w:bookmarkEnd w:id="2584"/>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153375">
        <w:fldChar w:fldCharType="begin"/>
      </w:r>
      <w:r w:rsidR="00153375">
        <w:instrText xml:space="preserve"> HYPERLINK \l "_ENREF_48" \o "Maker, 1995 #5" </w:instrText>
      </w:r>
      <w:ins w:id="2585" w:author="Gerard" w:date="2015-05-06T12:49:00Z"/>
      <w:r w:rsidR="00153375">
        <w:fldChar w:fldCharType="separate"/>
      </w:r>
      <w:r w:rsidR="00214E15">
        <w:rPr>
          <w:noProof/>
        </w:rPr>
        <w:t>48</w:t>
      </w:r>
      <w:r w:rsidR="00153375">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586" w:name="_Toc289032623"/>
      <w:r>
        <w:t>Kinematics</w:t>
      </w:r>
      <w:bookmarkEnd w:id="258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3" type="#_x0000_t75" style="width:47.75pt;height:14.25pt" o:ole="">
            <v:imagedata r:id="rId3043" o:title=""/>
          </v:shape>
          <o:OLEObject Type="Embed" ProgID="Equation.DSMT4" ShapeID="_x0000_i2543" DrawAspect="Content" ObjectID="_1366281117" r:id="rId30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4" type="#_x0000_t75" style="width:44.2pt;height:12.1pt" o:ole="">
            <v:imagedata r:id="rId3045" o:title=""/>
          </v:shape>
          <o:OLEObject Type="Embed" ProgID="Equation.DSMT4" ShapeID="_x0000_i2544" DrawAspect="Content" ObjectID="_1366281118" r:id="rId3046"/>
        </w:object>
      </w:r>
      <w:r>
        <w:t>,</w:t>
      </w:r>
      <w:r>
        <w:tab/>
      </w:r>
      <w:r>
        <w:fldChar w:fldCharType="begin"/>
      </w:r>
      <w:r>
        <w:instrText xml:space="preserve"> MACROBUTTON MTPlaceRef \* MERGEFORMAT </w:instrText>
      </w:r>
      <w:fldSimple w:instr=" SEQ MTEqn \h \* MERGEFORMAT "/>
      <w:bookmarkStart w:id="2587" w:name="ZEqnNum969798"/>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w:instrText>
        </w:r>
      </w:fldSimple>
      <w:r>
        <w:instrText>)</w:instrText>
      </w:r>
      <w:bookmarkEnd w:id="2587"/>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5" type="#_x0000_t75" style="width:12.85pt;height:19.25pt" o:ole="">
            <v:imagedata r:id="rId3047" o:title=""/>
          </v:shape>
          <o:OLEObject Type="Embed" ProgID="Equation.DSMT4" ShapeID="_x0000_i2545" DrawAspect="Content" ObjectID="_1366281119" r:id="rId3048"/>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6" type="#_x0000_t75" style="width:41.35pt;height:19.25pt" o:ole="">
            <v:imagedata r:id="rId3049" o:title=""/>
          </v:shape>
          <o:OLEObject Type="Embed" ProgID="Equation.DSMT4" ShapeID="_x0000_i2546" DrawAspect="Content" ObjectID="_1366281120" r:id="rId30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E3755C">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7" type="#_x0000_t75" style="width:81.25pt;height:19.25pt" o:ole="">
            <v:imagedata r:id="rId3051" o:title=""/>
          </v:shape>
          <o:OLEObject Type="Embed" ProgID="Equation.DSMT4" ShapeID="_x0000_i2547" DrawAspect="Content" ObjectID="_1366281121" r:id="rId30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8" type="#_x0000_t75" style="width:52.05pt;height:15.7pt" o:ole="">
            <v:imagedata r:id="rId3053" o:title=""/>
          </v:shape>
          <o:OLEObject Type="Embed" ProgID="Equation.DSMT4" ShapeID="_x0000_i2548" DrawAspect="Content" ObjectID="_1366281122" r:id="rId30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9" type="#_x0000_t75" style="width:106.95pt;height:19.95pt" o:ole="">
            <v:imagedata r:id="rId3055" o:title=""/>
          </v:shape>
          <o:OLEObject Type="Embed" ProgID="Equation.DSMT4" ShapeID="_x0000_i2549" DrawAspect="Content" ObjectID="_1366281123" r:id="rId3056"/>
        </w:object>
      </w:r>
      <w:r>
        <w:t xml:space="preserve"> and the matrix </w:t>
      </w:r>
      <w:r w:rsidR="00905817" w:rsidRPr="00905817">
        <w:rPr>
          <w:position w:val="-6"/>
        </w:rPr>
        <w:object w:dxaOrig="200" w:dyaOrig="300" w14:anchorId="34D3C501">
          <v:shape id="_x0000_i2550" type="#_x0000_t75" style="width:10pt;height:14.95pt" o:ole="">
            <v:imagedata r:id="rId3057" o:title=""/>
          </v:shape>
          <o:OLEObject Type="Embed" ProgID="Equation.DSMT4" ShapeID="_x0000_i2550" DrawAspect="Content" ObjectID="_1366281124" r:id="rId3058"/>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1" type="#_x0000_t75" style="width:106.2pt;height:56.3pt" o:ole="">
            <v:imagedata r:id="rId3059" o:title=""/>
          </v:shape>
          <o:OLEObject Type="Embed" ProgID="Equation.DSMT4" ShapeID="_x0000_i2551" DrawAspect="Content" ObjectID="_1366281125" r:id="rId30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2" type="#_x0000_t75" style="width:171.1pt;height:57.75pt" o:ole="">
            <v:imagedata r:id="rId3061" o:title=""/>
          </v:shape>
          <o:OLEObject Type="Embed" ProgID="Equation.DSMT4" ShapeID="_x0000_i2552" DrawAspect="Content" ObjectID="_1366281126" r:id="rId30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3" type="#_x0000_t75" style="width:183.2pt;height:19.25pt" o:ole="">
            <v:imagedata r:id="rId3063" o:title=""/>
          </v:shape>
          <o:OLEObject Type="Embed" ProgID="Equation.DSMT4" ShapeID="_x0000_i2553" DrawAspect="Content" ObjectID="_1366281127" r:id="rId3064"/>
        </w:object>
      </w:r>
      <w:r w:rsidR="002B2179">
        <w:t>.</w:t>
      </w:r>
      <w:r>
        <w:tab/>
      </w:r>
      <w:r>
        <w:fldChar w:fldCharType="begin"/>
      </w:r>
      <w:r>
        <w:instrText xml:space="preserve"> MACROBUTTON MTPlaceRef \* MERGEFORMAT </w:instrText>
      </w:r>
      <w:fldSimple w:instr=" SEQ MTEqn \h \* MERGEFORMAT "/>
      <w:bookmarkStart w:id="2588" w:name="ZEqnNum184303"/>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bookmarkEnd w:id="2588"/>
      <w:r>
        <w:fldChar w:fldCharType="end"/>
      </w:r>
    </w:p>
    <w:p w14:paraId="3BBD8A12" w14:textId="2CE65ABE" w:rsidR="00F96C7B" w:rsidRDefault="00F96C7B" w:rsidP="00F75A04">
      <w:r>
        <w:t xml:space="preserve">Equation </w:t>
      </w:r>
      <w:r>
        <w:fldChar w:fldCharType="begin"/>
      </w:r>
      <w:r>
        <w:instrText xml:space="preserve"> GOTOBUTTON ZEqnNum184303  \* MERGEFORMAT </w:instrText>
      </w:r>
      <w:fldSimple w:instr=" REF ZEqnNum184303 \* Charformat \! \* MERGEFORMAT ">
        <w:r w:rsidR="00E3755C">
          <w:instrText>(6.8)</w:instrText>
        </w:r>
      </w:fldSimple>
      <w:r>
        <w:fldChar w:fldCharType="end"/>
      </w:r>
      <w:r>
        <w:t xml:space="preserve"> is now solved for the incremental update vector </w:t>
      </w:r>
      <w:r w:rsidR="00905817" w:rsidRPr="00905817">
        <w:rPr>
          <w:position w:val="-6"/>
        </w:rPr>
        <w:object w:dxaOrig="360" w:dyaOrig="279" w14:anchorId="7ECEB75E">
          <v:shape id="_x0000_i2554" type="#_x0000_t75" style="width:19.25pt;height:14.25pt" o:ole="">
            <v:imagedata r:id="rId3065" o:title=""/>
          </v:shape>
          <o:OLEObject Type="Embed" ProgID="Equation.DSMT4" ShapeID="_x0000_i2554" DrawAspect="Content" ObjectID="_1366281128" r:id="rId3066"/>
        </w:object>
      </w:r>
      <w:r>
        <w:t xml:space="preserve">. The nodal positions of the deformable nodes can now be updated in the usual way. </w:t>
      </w:r>
    </w:p>
    <w:p w14:paraId="7166B558" w14:textId="77777777" w:rsidR="00F96C7B" w:rsidRDefault="00F96C7B" w:rsidP="00F75A04"/>
    <w:p w14:paraId="0C47E4E3" w14:textId="5534B073" w:rsidR="00F96C7B" w:rsidRDefault="00F96C7B">
      <w:pPr>
        <w:pStyle w:val="MTDisplayEquation"/>
      </w:pPr>
      <w:r>
        <w:tab/>
      </w:r>
      <w:r w:rsidR="00905817" w:rsidRPr="00905817">
        <w:rPr>
          <w:position w:val="-12"/>
        </w:rPr>
        <w:object w:dxaOrig="1860" w:dyaOrig="380" w14:anchorId="5CFF30EA">
          <v:shape id="_x0000_i2555" type="#_x0000_t75" style="width:92.65pt;height:19.25pt" o:ole="">
            <v:imagedata r:id="rId3067" o:title=""/>
          </v:shape>
          <o:OLEObject Type="Embed" ProgID="Equation.DSMT4" ShapeID="_x0000_i2555" DrawAspect="Content" ObjectID="_1366281129" r:id="rId3068"/>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60B66978" w:rsidR="00F96C7B" w:rsidRDefault="00F96C7B">
      <w:pPr>
        <w:pStyle w:val="MTDisplayEquation"/>
      </w:pPr>
      <w:r>
        <w:tab/>
      </w:r>
      <w:r w:rsidR="00905817" w:rsidRPr="00905817">
        <w:rPr>
          <w:position w:val="-12"/>
        </w:rPr>
        <w:object w:dxaOrig="1460" w:dyaOrig="380" w14:anchorId="3C45B936">
          <v:shape id="_x0000_i2556" type="#_x0000_t75" style="width:72.7pt;height:19.25pt" o:ole="">
            <v:imagedata r:id="rId3069" o:title=""/>
          </v:shape>
          <o:OLEObject Type="Embed" ProgID="Equation.DSMT4" ShapeID="_x0000_i2556" DrawAspect="Content" ObjectID="_1366281130" r:id="rId3070"/>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7" type="#_x0000_t75" style="width:84.85pt;height:19.95pt" o:ole="">
            <v:imagedata r:id="rId3071" o:title=""/>
          </v:shape>
          <o:OLEObject Type="Embed" ProgID="Equation.DSMT4" ShapeID="_x0000_i2557" DrawAspect="Content" ObjectID="_1366281131" r:id="rId3072"/>
        </w:object>
      </w:r>
      <w:r>
        <w:t xml:space="preserve">. The rotational update vector </w:t>
      </w:r>
      <w:r w:rsidR="00905817" w:rsidRPr="00905817">
        <w:rPr>
          <w:position w:val="-6"/>
        </w:rPr>
        <w:object w:dxaOrig="340" w:dyaOrig="279" w14:anchorId="30FAC5AE">
          <v:shape id="_x0000_i2558" type="#_x0000_t75" style="width:17.1pt;height:14.25pt" o:ole="">
            <v:imagedata r:id="rId3073" o:title=""/>
          </v:shape>
          <o:OLEObject Type="Embed" ProgID="Equation.DSMT4" ShapeID="_x0000_i2558" DrawAspect="Content" ObjectID="_1366281132" r:id="rId3074"/>
        </w:object>
      </w:r>
      <w:r>
        <w:t xml:space="preserve"> can be written as a quaternion as follows.</w:t>
      </w:r>
    </w:p>
    <w:p w14:paraId="38DB3F4F" w14:textId="48E4BED7" w:rsidR="00F96C7B" w:rsidRDefault="00F96C7B" w:rsidP="00F75A04">
      <w:pPr>
        <w:pStyle w:val="MTDisplayEquation"/>
      </w:pPr>
      <w:r>
        <w:tab/>
      </w:r>
      <w:r w:rsidR="00905817" w:rsidRPr="00905817">
        <w:rPr>
          <w:position w:val="-60"/>
        </w:rPr>
        <w:object w:dxaOrig="2680" w:dyaOrig="1320" w14:anchorId="42F6F616">
          <v:shape id="_x0000_i2559" type="#_x0000_t75" style="width:134pt;height:66.3pt" o:ole="">
            <v:imagedata r:id="rId3075" o:title=""/>
          </v:shape>
          <o:OLEObject Type="Embed" ProgID="Equation.DSMT4" ShapeID="_x0000_i2559" DrawAspect="Content" ObjectID="_1366281133" r:id="rId3076"/>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D8DADB1" w:rsidR="00661E2B" w:rsidRDefault="00661E2B" w:rsidP="00F75A04">
      <w:pPr>
        <w:pStyle w:val="MTDisplayEquation"/>
      </w:pPr>
      <w:r>
        <w:tab/>
      </w:r>
      <w:r w:rsidR="00905817" w:rsidRPr="00905817">
        <w:rPr>
          <w:position w:val="-12"/>
        </w:rPr>
        <w:object w:dxaOrig="1440" w:dyaOrig="380" w14:anchorId="77EDD29A">
          <v:shape id="_x0000_i2560" type="#_x0000_t75" style="width:1in;height:19.25pt" o:ole="">
            <v:imagedata r:id="rId3077" o:title=""/>
          </v:shape>
          <o:OLEObject Type="Embed" ProgID="Equation.DSMT4" ShapeID="_x0000_i2560" DrawAspect="Content" ObjectID="_1366281134" r:id="rId3078"/>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391D861" w:rsidR="00661E2B" w:rsidRDefault="00661E2B" w:rsidP="00F75A04">
      <w:pPr>
        <w:pStyle w:val="MTDisplayEquation"/>
      </w:pPr>
      <w:r>
        <w:tab/>
      </w:r>
      <w:r w:rsidR="00905817" w:rsidRPr="00905817">
        <w:rPr>
          <w:position w:val="-14"/>
        </w:rPr>
        <w:object w:dxaOrig="999" w:dyaOrig="400" w14:anchorId="1D900A05">
          <v:shape id="_x0000_i2561" type="#_x0000_t75" style="width:49.9pt;height:19.95pt" o:ole="">
            <v:imagedata r:id="rId3079" o:title=""/>
          </v:shape>
          <o:OLEObject Type="Embed" ProgID="Equation.DSMT4" ShapeID="_x0000_i2561" DrawAspect="Content" ObjectID="_1366281135" r:id="rId3080"/>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589" w:name="_Toc289032624"/>
      <w:r>
        <w:t>A single rigid body</w:t>
      </w:r>
      <w:bookmarkEnd w:id="2589"/>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2" type="#_x0000_t75" style="width:168.95pt;height:57.75pt" o:ole="">
            <v:imagedata r:id="rId3081" o:title=""/>
          </v:shape>
          <o:OLEObject Type="Embed" ProgID="Equation.DSMT4" ShapeID="_x0000_i2562" DrawAspect="Content" ObjectID="_1366281136" r:id="rId30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3" type="#_x0000_t75" style="width:15.7pt;height:14.95pt" o:ole="">
            <v:imagedata r:id="rId3083" o:title=""/>
          </v:shape>
          <o:OLEObject Type="Embed" ProgID="Equation.DSMT4" ShapeID="_x0000_i2563" DrawAspect="Content" ObjectID="_1366281137" r:id="rId3084"/>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4" type="#_x0000_t75" style="width:59.9pt;height:27.1pt" o:ole="">
            <v:imagedata r:id="rId3085" o:title=""/>
          </v:shape>
          <o:OLEObject Type="Embed" ProgID="Equation.DSMT4" ShapeID="_x0000_i2564" DrawAspect="Content" ObjectID="_1366281138" r:id="rId30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5" type="#_x0000_t75" style="width:72.7pt;height:27.1pt" o:ole="">
            <v:imagedata r:id="rId3087" o:title=""/>
          </v:shape>
          <o:OLEObject Type="Embed" ProgID="Equation.DSMT4" ShapeID="_x0000_i2565" DrawAspect="Content" ObjectID="_1366281139" r:id="rId30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6" type="#_x0000_t75" style="width:15.7pt;height:14.95pt" o:ole="">
            <v:imagedata r:id="rId3089" o:title=""/>
          </v:shape>
          <o:OLEObject Type="Embed" ProgID="Equation.DSMT4" ShapeID="_x0000_i2566" DrawAspect="Content" ObjectID="_1366281140" r:id="rId3090"/>
        </w:object>
      </w:r>
      <w:r>
        <w:t xml:space="preserve"> is simply the total residual force that is applied to the rigid body and </w:t>
      </w:r>
      <w:r w:rsidR="00905817" w:rsidRPr="00905817">
        <w:rPr>
          <w:position w:val="-4"/>
        </w:rPr>
        <w:object w:dxaOrig="400" w:dyaOrig="300" w14:anchorId="6FADCA5B">
          <v:shape id="_x0000_i2567" type="#_x0000_t75" style="width:19.95pt;height:14.95pt" o:ole="">
            <v:imagedata r:id="rId3091" o:title=""/>
          </v:shape>
          <o:OLEObject Type="Embed" ProgID="Equation.DSMT4" ShapeID="_x0000_i2567" DrawAspect="Content" ObjectID="_1366281141" r:id="rId3092"/>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tab/>
      </w:r>
      <w:r w:rsidR="00905817" w:rsidRPr="00905817">
        <w:rPr>
          <w:position w:val="-50"/>
        </w:rPr>
        <w:object w:dxaOrig="2140" w:dyaOrig="1120" w14:anchorId="3E6BABB1">
          <v:shape id="_x0000_i2568" type="#_x0000_t75" style="width:106.95pt;height:56.3pt" o:ole="">
            <v:imagedata r:id="rId3093" o:title=""/>
          </v:shape>
          <o:OLEObject Type="Embed" ProgID="Equation.DSMT4" ShapeID="_x0000_i2568" DrawAspect="Content" ObjectID="_1366281142" r:id="rId30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69" type="#_x0000_t75" style="width:14.95pt;height:19.25pt" o:ole="">
            <v:imagedata r:id="rId3095" o:title=""/>
          </v:shape>
          <o:OLEObject Type="Embed" ProgID="Equation.DSMT4" ShapeID="_x0000_i2569" DrawAspect="Content" ObjectID="_1366281143" r:id="rId3096"/>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0" type="#_x0000_t75" style="width:19.95pt;height:14.95pt" o:ole="">
            <v:imagedata r:id="rId3097" o:title=""/>
          </v:shape>
          <o:OLEObject Type="Embed" ProgID="Equation.DSMT4" ShapeID="_x0000_i2570" DrawAspect="Content" ObjectID="_1366281144" r:id="rId3098"/>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1" type="#_x0000_t75" style="width:64.15pt;height:27.1pt" o:ole="">
            <v:imagedata r:id="rId3099" o:title=""/>
          </v:shape>
          <o:OLEObject Type="Embed" ProgID="Equation.DSMT4" ShapeID="_x0000_i2571" DrawAspect="Content" ObjectID="_1366281145" r:id="rId31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13</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2" type="#_x0000_t75" style="width:24.25pt;height:14.95pt" o:ole="">
            <v:imagedata r:id="rId3101" o:title=""/>
          </v:shape>
          <o:OLEObject Type="Embed" ProgID="Equation.DSMT4" ShapeID="_x0000_i2572" DrawAspect="Content" ObjectID="_1366281146" r:id="rId3102"/>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3" type="#_x0000_t75" style="width:118.35pt;height:27.8pt" o:ole="">
            <v:imagedata r:id="rId3103" o:title=""/>
          </v:shape>
          <o:OLEObject Type="Embed" ProgID="Equation.DSMT4" ShapeID="_x0000_i2573" DrawAspect="Content" ObjectID="_1366281147" r:id="rId31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14</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4" type="#_x0000_t75" style="width:19.25pt;height:14.95pt" o:ole="">
            <v:imagedata r:id="rId3105" o:title=""/>
          </v:shape>
          <o:OLEObject Type="Embed" ProgID="Equation.DSMT4" ShapeID="_x0000_i2574" DrawAspect="Content" ObjectID="_1366281148" r:id="rId3106"/>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5" type="#_x0000_t75" style="width:139.7pt;height:39.9pt" o:ole="">
            <v:imagedata r:id="rId3107" o:title=""/>
          </v:shape>
          <o:OLEObject Type="Embed" ProgID="Equation.DSMT4" ShapeID="_x0000_i2575" DrawAspect="Content" ObjectID="_1366281149" r:id="rId3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15</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590" w:name="_Toc289032625"/>
      <w:r>
        <w:t>Multiple Rigid Bodies</w:t>
      </w:r>
      <w:bookmarkEnd w:id="2590"/>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76" type="#_x0000_t75" style="width:200.3pt;height:91.95pt" o:ole="">
            <v:imagedata r:id="rId3109" o:title=""/>
          </v:shape>
          <o:OLEObject Type="Embed" ProgID="Equation.DSMT4" ShapeID="_x0000_i2576" DrawAspect="Content" ObjectID="_1366281150" r:id="rId31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16</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7" type="#_x0000_t75" style="width:24.25pt;height:19.25pt" o:ole="">
            <v:imagedata r:id="rId3111" o:title=""/>
          </v:shape>
          <o:OLEObject Type="Embed" ProgID="Equation.DSMT4" ShapeID="_x0000_i2577" DrawAspect="Content" ObjectID="_1366281151" r:id="rId3112"/>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8" type="#_x0000_t75" style="width:24.25pt;height:19.25pt" o:ole="">
            <v:imagedata r:id="rId3113" o:title=""/>
          </v:shape>
          <o:OLEObject Type="Embed" ProgID="Equation.DSMT4" ShapeID="_x0000_i2578" DrawAspect="Content" ObjectID="_1366281152" r:id="rId3114"/>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9" type="#_x0000_t75" style="width:19.95pt;height:19.25pt" o:ole="">
            <v:imagedata r:id="rId3115" o:title=""/>
          </v:shape>
          <o:OLEObject Type="Embed" ProgID="Equation.DSMT4" ShapeID="_x0000_i2579" DrawAspect="Content" ObjectID="_1366281153" r:id="rId3116"/>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591" w:name="_Toc289032626"/>
      <w:r>
        <w:t>Rigid Joints</w:t>
      </w:r>
      <w:bookmarkEnd w:id="2591"/>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0" type="#_x0000_t75" style="width:156.1pt;height:22.1pt" o:ole="">
            <v:imagedata r:id="rId3117" o:title=""/>
          </v:shape>
          <o:OLEObject Type="Embed" ProgID="Equation.DSMT4" ShapeID="_x0000_i2580" DrawAspect="Content" ObjectID="_1366281154" r:id="rId3118"/>
        </w:object>
      </w:r>
      <w:r w:rsidR="00E452AB">
        <w:t>.</w:t>
      </w:r>
      <w:r>
        <w:tab/>
      </w:r>
      <w:r>
        <w:fldChar w:fldCharType="begin"/>
      </w:r>
      <w:r>
        <w:instrText xml:space="preserve"> MACROBUTTON MTPlaceRef \* MERGEFORMAT </w:instrText>
      </w:r>
      <w:fldSimple w:instr=" SEQ MTEqn \h \* MERGEFORMAT "/>
      <w:bookmarkStart w:id="2592" w:name="ZEqnNum47487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17</w:instrText>
        </w:r>
      </w:fldSimple>
      <w:r>
        <w:instrText>)</w:instrText>
      </w:r>
      <w:bookmarkEnd w:id="2592"/>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1" type="#_x0000_t75" style="width:15.7pt;height:14.95pt" o:ole="">
            <v:imagedata r:id="rId3119" o:title=""/>
          </v:shape>
          <o:OLEObject Type="Embed" ProgID="Equation.DSMT4" ShapeID="_x0000_i2581" DrawAspect="Content" ObjectID="_1366281155" r:id="rId3120"/>
        </w:object>
      </w:r>
      <w:r>
        <w:t xml:space="preserve">is the location of the joint in the reference configuration and </w:t>
      </w:r>
      <w:r w:rsidR="00905817" w:rsidRPr="00905817">
        <w:rPr>
          <w:position w:val="-14"/>
        </w:rPr>
        <w:object w:dxaOrig="1200" w:dyaOrig="420" w14:anchorId="0B5FA9DA">
          <v:shape id="_x0000_i2582" type="#_x0000_t75" style="width:59.9pt;height:20.65pt" o:ole="">
            <v:imagedata r:id="rId3121" o:title=""/>
          </v:shape>
          <o:OLEObject Type="Embed" ProgID="Equation.DSMT4" ShapeID="_x0000_i2582" DrawAspect="Content" ObjectID="_1366281156" r:id="rId3122"/>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E3755C">
          <w:instrText>(6.17)</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3" type="#_x0000_t75" style="width:250.95pt;height:47.75pt" o:ole="">
            <v:imagedata r:id="rId3123" o:title=""/>
          </v:shape>
          <o:OLEObject Type="Embed" ProgID="Equation.DSMT4" ShapeID="_x0000_i2583" DrawAspect="Content" ObjectID="_1366281157" r:id="rId3124"/>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18</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4" type="#_x0000_t75" style="width:19.25pt;height:15.7pt" o:ole="">
            <v:imagedata r:id="rId3125" o:title=""/>
          </v:shape>
          <o:OLEObject Type="Embed" ProgID="Equation.DSMT4" ShapeID="_x0000_i2584" DrawAspect="Content" ObjectID="_1366281158" r:id="rId3126"/>
        </w:object>
      </w:r>
      <w:r>
        <w:t xml:space="preserve">’s are the forces that will prevent the rigid bodies to separate at the joint position and </w:t>
      </w:r>
      <w:r w:rsidR="00905817" w:rsidRPr="00905817">
        <w:rPr>
          <w:position w:val="-10"/>
        </w:rPr>
        <w:object w:dxaOrig="1080" w:dyaOrig="380" w14:anchorId="0CA85D1E">
          <v:shape id="_x0000_i2585" type="#_x0000_t75" style="width:54.2pt;height:19.25pt" o:ole="">
            <v:imagedata r:id="rId3127" o:title=""/>
          </v:shape>
          <o:OLEObject Type="Embed" ProgID="Equation.DSMT4" ShapeID="_x0000_i2585" DrawAspect="Content" ObjectID="_1366281159" r:id="rId3128"/>
        </w:object>
      </w:r>
      <w:r>
        <w:t xml:space="preserve">. First we note that due to the third law of Newton </w:t>
      </w:r>
      <w:r w:rsidR="00905817" w:rsidRPr="00905817">
        <w:rPr>
          <w:position w:val="-4"/>
        </w:rPr>
        <w:object w:dxaOrig="1140" w:dyaOrig="320" w14:anchorId="478C6972">
          <v:shape id="_x0000_i2586" type="#_x0000_t75" style="width:57.05pt;height:15.7pt" o:ole="">
            <v:imagedata r:id="rId3129" o:title=""/>
          </v:shape>
          <o:OLEObject Type="Embed" ProgID="Equation.DSMT4" ShapeID="_x0000_i2586" DrawAspect="Content" ObjectID="_1366281160" r:id="rId3130"/>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87" type="#_x0000_t75" style="width:168.95pt;height:25.65pt" o:ole="">
            <v:imagedata r:id="rId3131" o:title=""/>
          </v:shape>
          <o:OLEObject Type="Embed" ProgID="Equation.DSMT4" ShapeID="_x0000_i2587" DrawAspect="Content" ObjectID="_1366281161" r:id="rId3132"/>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19</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88" type="#_x0000_t75" style="width:101.25pt;height:20.65pt" o:ole="">
            <v:imagedata r:id="rId3133" o:title=""/>
          </v:shape>
          <o:OLEObject Type="Embed" ProgID="Equation.DSMT4" ShapeID="_x0000_i2588" DrawAspect="Content" ObjectID="_1366281162" r:id="rId3134"/>
        </w:object>
      </w:r>
      <w:r w:rsidR="00F64B9A">
        <w:t>.</w:t>
      </w:r>
      <w:r>
        <w:tab/>
      </w:r>
      <w:r>
        <w:fldChar w:fldCharType="begin"/>
      </w:r>
      <w:r>
        <w:instrText xml:space="preserve"> MACROBUTTON MTPlaceRef \* MERGEFORMAT </w:instrText>
      </w:r>
      <w:fldSimple w:instr=" SEQ MTEqn \h \* MERGEFORMAT "/>
      <w:bookmarkStart w:id="2593" w:name="ZEqnNum929900"/>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20</w:instrText>
        </w:r>
      </w:fldSimple>
      <w:r>
        <w:instrText>)</w:instrText>
      </w:r>
      <w:bookmarkEnd w:id="2593"/>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89" type="#_x0000_t75" style="width:54.9pt;height:19.25pt" o:ole="">
            <v:imagedata r:id="rId3135" o:title=""/>
          </v:shape>
          <o:OLEObject Type="Embed" ProgID="Equation.DSMT4" ShapeID="_x0000_i2589" DrawAspect="Content" ObjectID="_1366281163" r:id="rId313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21</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0" type="#_x0000_t75" style="width:10pt;height:12.85pt" o:ole="">
            <v:imagedata r:id="rId3137" o:title=""/>
          </v:shape>
          <o:OLEObject Type="Embed" ProgID="Equation.DSMT4" ShapeID="_x0000_i2590" DrawAspect="Content" ObjectID="_1366281164" r:id="rId3138"/>
        </w:object>
      </w:r>
      <w:r>
        <w:t xml:space="preserve">is the Lagrange multiplier and </w:t>
      </w:r>
      <w:r w:rsidR="00905817" w:rsidRPr="00905817">
        <w:rPr>
          <w:position w:val="-12"/>
        </w:rPr>
        <w:object w:dxaOrig="260" w:dyaOrig="360" w14:anchorId="1BCBCC2D">
          <v:shape id="_x0000_i2591" type="#_x0000_t75" style="width:12.85pt;height:19.25pt" o:ole="">
            <v:imagedata r:id="rId3139" o:title=""/>
          </v:shape>
          <o:OLEObject Type="Embed" ProgID="Equation.DSMT4" ShapeID="_x0000_i2591" DrawAspect="Content" ObjectID="_1366281165" r:id="rId3140"/>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E3755C">
          <w:instrText>(6.20)</w:instrText>
        </w:r>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2" type="#_x0000_t75" style="width:126.2pt;height:37.8pt" o:ole="">
            <v:imagedata r:id="rId3141" o:title=""/>
          </v:shape>
          <o:OLEObject Type="Embed" ProgID="Equation.DSMT4" ShapeID="_x0000_i2592" DrawAspect="Content" ObjectID="_1366281166" r:id="rId3142"/>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22</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3" type="#_x0000_t75" style="width:15.7pt;height:14.25pt" o:ole="">
            <v:imagedata r:id="rId3143" o:title=""/>
          </v:shape>
          <o:OLEObject Type="Embed" ProgID="Equation.DSMT4" ShapeID="_x0000_i2593" DrawAspect="Content" ObjectID="_1366281167" r:id="rId3144"/>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4" type="#_x0000_t75" style="width:139pt;height:42.05pt" o:ole="">
            <v:imagedata r:id="rId3145" o:title=""/>
          </v:shape>
          <o:OLEObject Type="Embed" ProgID="Equation.DSMT4" ShapeID="_x0000_i2594" DrawAspect="Content" ObjectID="_1366281168" r:id="rId3146"/>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23</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5" type="#_x0000_t75" style="width:15.7pt;height:14.25pt" o:ole="">
            <v:imagedata r:id="rId3147" o:title=""/>
          </v:shape>
          <o:OLEObject Type="Embed" ProgID="Equation.DSMT4" ShapeID="_x0000_i2595" DrawAspect="Content" ObjectID="_1366281169" r:id="rId3148"/>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tab/>
      </w:r>
      <w:r w:rsidR="00905817" w:rsidRPr="00905817">
        <w:rPr>
          <w:position w:val="-68"/>
        </w:rPr>
        <w:object w:dxaOrig="2580" w:dyaOrig="1480" w14:anchorId="02A0A63F">
          <v:shape id="_x0000_i2596" type="#_x0000_t75" style="width:129.05pt;height:74.15pt" o:ole="">
            <v:imagedata r:id="rId3149" o:title=""/>
          </v:shape>
          <o:OLEObject Type="Embed" ProgID="Equation.DSMT4" ShapeID="_x0000_i2596" DrawAspect="Content" ObjectID="_1366281170" r:id="rId3150"/>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24</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597" type="#_x0000_t75" style="width:67pt;height:15.7pt" o:ole="">
            <v:imagedata r:id="rId3151" o:title=""/>
          </v:shape>
          <o:OLEObject Type="Embed" ProgID="Equation.DSMT4" ShapeID="_x0000_i2597" DrawAspect="Content" ObjectID="_1366281171" r:id="rId3152"/>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25</w:instrText>
        </w:r>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598" type="#_x0000_t75" style="width:96.95pt;height:15.7pt" o:ole="">
            <v:imagedata r:id="rId3153" o:title=""/>
          </v:shape>
          <o:OLEObject Type="Embed" ProgID="Equation.DSMT4" ShapeID="_x0000_i2598" DrawAspect="Content" ObjectID="_1366281172" r:id="rId3154"/>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26</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599" type="#_x0000_t75" style="width:185.35pt;height:74.15pt" o:ole="">
            <v:imagedata r:id="rId3155" o:title=""/>
          </v:shape>
          <o:OLEObject Type="Embed" ProgID="Equation.DSMT4" ShapeID="_x0000_i2599" DrawAspect="Content" ObjectID="_1366281173" r:id="rId315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27</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594" w:name="_Toc289032627"/>
      <w:r>
        <w:t>Sliding Interfaces</w:t>
      </w:r>
      <w:bookmarkEnd w:id="2594"/>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595" w:name="_Toc289032628"/>
      <w:r>
        <w:t>Contact Kinematics</w:t>
      </w:r>
      <w:bookmarkEnd w:id="2595"/>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153375">
        <w:fldChar w:fldCharType="begin"/>
      </w:r>
      <w:r w:rsidR="00153375">
        <w:instrText xml:space="preserve"> HYPERLINK \l "_ENREF_49" \o "Laursen, 2002 #26" </w:instrText>
      </w:r>
      <w:ins w:id="2596" w:author="Gerard" w:date="2015-05-06T12:49:00Z"/>
      <w:r w:rsidR="00153375">
        <w:fldChar w:fldCharType="separate"/>
      </w:r>
      <w:r w:rsidR="00214E15">
        <w:rPr>
          <w:noProof/>
        </w:rPr>
        <w:t>49</w:t>
      </w:r>
      <w:r w:rsidR="00153375">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0" type="#_x0000_t75" style="width:47.75pt;height:15.7pt" o:ole="">
            <v:imagedata r:id="rId3157" o:title=""/>
          </v:shape>
          <o:OLEObject Type="Embed" ProgID="Equation.DSMT4" ShapeID="_x0000_i2600" DrawAspect="Content" ObjectID="_1366281174" r:id="rId3158"/>
        </w:object>
      </w:r>
      <w:r>
        <w:t xml:space="preserve">where </w:t>
      </w:r>
      <w:r w:rsidR="00905817" w:rsidRPr="00905817">
        <w:rPr>
          <w:position w:val="-10"/>
        </w:rPr>
        <w:object w:dxaOrig="660" w:dyaOrig="320" w14:anchorId="4405B1AB">
          <v:shape id="_x0000_i2601" type="#_x0000_t75" style="width:32.8pt;height:15.7pt" o:ole="">
            <v:imagedata r:id="rId3159" o:title=""/>
          </v:shape>
          <o:OLEObject Type="Embed" ProgID="Equation.DSMT4" ShapeID="_x0000_i2601" DrawAspect="Content" ObjectID="_1366281175" r:id="rId3160"/>
        </w:object>
      </w:r>
      <w:r>
        <w:t xml:space="preserve">. The boundary of body </w:t>
      </w:r>
      <w:r>
        <w:rPr>
          <w:i/>
        </w:rPr>
        <w:t>i</w:t>
      </w:r>
      <w:r>
        <w:t xml:space="preserve"> is denoted by </w:t>
      </w:r>
      <w:r w:rsidR="00905817" w:rsidRPr="00905817">
        <w:rPr>
          <w:position w:val="-4"/>
        </w:rPr>
        <w:object w:dxaOrig="380" w:dyaOrig="320" w14:anchorId="64DB5151">
          <v:shape id="_x0000_i2602" type="#_x0000_t75" style="width:19.25pt;height:15.7pt" o:ole="">
            <v:imagedata r:id="rId3161" o:title=""/>
          </v:shape>
          <o:OLEObject Type="Embed" ProgID="Equation.DSMT4" ShapeID="_x0000_i2602" DrawAspect="Content" ObjectID="_1366281176" r:id="rId3162"/>
        </w:object>
      </w:r>
      <w:r>
        <w:t xml:space="preserve">and is divided into three regions </w:t>
      </w:r>
      <w:r w:rsidR="00905817" w:rsidRPr="00905817">
        <w:rPr>
          <w:position w:val="-12"/>
        </w:rPr>
        <w:object w:dxaOrig="2040" w:dyaOrig="400" w14:anchorId="71A42F84">
          <v:shape id="_x0000_i2603" type="#_x0000_t75" style="width:101.95pt;height:19.95pt" o:ole="">
            <v:imagedata r:id="rId3163" o:title=""/>
          </v:shape>
          <o:OLEObject Type="Embed" ProgID="Equation.DSMT4" ShapeID="_x0000_i2603" DrawAspect="Content" ObjectID="_1366281177" r:id="rId3164"/>
        </w:object>
      </w:r>
      <w:r>
        <w:t xml:space="preserve">, where </w:t>
      </w:r>
      <w:r w:rsidR="00905817" w:rsidRPr="00905817">
        <w:rPr>
          <w:position w:val="-12"/>
        </w:rPr>
        <w:object w:dxaOrig="380" w:dyaOrig="400" w14:anchorId="049BE7CB">
          <v:shape id="_x0000_i2604" type="#_x0000_t75" style="width:19.25pt;height:19.95pt" o:ole="">
            <v:imagedata r:id="rId3165" o:title=""/>
          </v:shape>
          <o:OLEObject Type="Embed" ProgID="Equation.DSMT4" ShapeID="_x0000_i2604" DrawAspect="Content" ObjectID="_1366281178" r:id="rId3166"/>
        </w:object>
      </w:r>
      <w:r>
        <w:t xml:space="preserve">is the boundary where tractions are applied, </w:t>
      </w:r>
      <w:r w:rsidR="00905817" w:rsidRPr="00905817">
        <w:rPr>
          <w:position w:val="-12"/>
        </w:rPr>
        <w:object w:dxaOrig="380" w:dyaOrig="400" w14:anchorId="2BD745E1">
          <v:shape id="_x0000_i2605" type="#_x0000_t75" style="width:19.25pt;height:19.95pt" o:ole="">
            <v:imagedata r:id="rId3167" o:title=""/>
          </v:shape>
          <o:OLEObject Type="Embed" ProgID="Equation.DSMT4" ShapeID="_x0000_i2605" DrawAspect="Content" ObjectID="_1366281179" r:id="rId3168"/>
        </w:object>
      </w:r>
      <w:r>
        <w:t xml:space="preserve">the boundary where the solution is prescribed and </w:t>
      </w:r>
      <w:r w:rsidR="00905817" w:rsidRPr="00905817">
        <w:rPr>
          <w:position w:val="-12"/>
        </w:rPr>
        <w:object w:dxaOrig="380" w:dyaOrig="400" w14:anchorId="401E7CB7">
          <v:shape id="_x0000_i2606" type="#_x0000_t75" style="width:19.25pt;height:19.95pt" o:ole="">
            <v:imagedata r:id="rId3169" o:title=""/>
          </v:shape>
          <o:OLEObject Type="Embed" ProgID="Equation.DSMT4" ShapeID="_x0000_i2606" DrawAspect="Content" ObjectID="_1366281180" r:id="rId3170"/>
        </w:object>
      </w:r>
      <w:r>
        <w:t xml:space="preserve">the part of the boundary that will be in contact with the other body. It is assumed that </w:t>
      </w:r>
      <w:r w:rsidR="00905817" w:rsidRPr="00905817">
        <w:rPr>
          <w:position w:val="-12"/>
        </w:rPr>
        <w:object w:dxaOrig="1939" w:dyaOrig="400" w14:anchorId="709782D8">
          <v:shape id="_x0000_i2607" type="#_x0000_t75" style="width:96.95pt;height:19.95pt" o:ole="">
            <v:imagedata r:id="rId3171" o:title=""/>
          </v:shape>
          <o:OLEObject Type="Embed" ProgID="Equation.DSMT4" ShapeID="_x0000_i2607" DrawAspect="Content" ObjectID="_1366281181" r:id="rId3172"/>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08" type="#_x0000_t75" style="width:19.25pt;height:19.25pt" o:ole="">
            <v:imagedata r:id="rId3173" o:title=""/>
          </v:shape>
          <o:OLEObject Type="Embed" ProgID="Equation.DSMT4" ShapeID="_x0000_i2608" DrawAspect="Content" ObjectID="_1366281182" r:id="rId3174"/>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9" type="#_x0000_t75" style="width:47.75pt;height:25.65pt" o:ole="">
            <v:imagedata r:id="rId3175" o:title=""/>
          </v:shape>
          <o:OLEObject Type="Embed" ProgID="Equation.DSMT4" ShapeID="_x0000_i2609" DrawAspect="Content" ObjectID="_1366281183" r:id="rId3176"/>
        </w:object>
      </w:r>
      <w:r>
        <w:t xml:space="preserve">is denoted by </w:t>
      </w:r>
      <w:r w:rsidR="00905817" w:rsidRPr="00905817">
        <w:rPr>
          <w:position w:val="-12"/>
        </w:rPr>
        <w:object w:dxaOrig="1980" w:dyaOrig="400" w14:anchorId="1DFD2DA8">
          <v:shape id="_x0000_i2610" type="#_x0000_t75" style="width:99.1pt;height:19.95pt" o:ole="">
            <v:imagedata r:id="rId3177" o:title=""/>
          </v:shape>
          <o:OLEObject Type="Embed" ProgID="Equation.DSMT4" ShapeID="_x0000_i2610" DrawAspect="Content" ObjectID="_1366281184" r:id="rId3178"/>
        </w:object>
      </w:r>
      <w:r>
        <w:t xml:space="preserve">where </w:t>
      </w:r>
      <w:r w:rsidR="00905817" w:rsidRPr="00905817">
        <w:rPr>
          <w:position w:val="-20"/>
        </w:rPr>
        <w:object w:dxaOrig="1480" w:dyaOrig="520" w14:anchorId="16EDC081">
          <v:shape id="_x0000_i2611" type="#_x0000_t75" style="width:74.15pt;height:25.65pt" o:ole="">
            <v:imagedata r:id="rId3179" o:title=""/>
          </v:shape>
          <o:OLEObject Type="Embed" ProgID="Equation.DSMT4" ShapeID="_x0000_i2611" DrawAspect="Content" ObjectID="_1366281185" r:id="rId3180"/>
        </w:object>
      </w:r>
      <w:r>
        <w:t xml:space="preserve">is the boundary in the current configuration where the tractions are applied and similar definitions for </w:t>
      </w:r>
      <w:r w:rsidR="00905817" w:rsidRPr="00905817">
        <w:rPr>
          <w:position w:val="-12"/>
        </w:rPr>
        <w:object w:dxaOrig="360" w:dyaOrig="400" w14:anchorId="76EA68FF">
          <v:shape id="_x0000_i2612" type="#_x0000_t75" style="width:19.25pt;height:19.95pt" o:ole="">
            <v:imagedata r:id="rId3181" o:title=""/>
          </v:shape>
          <o:OLEObject Type="Embed" ProgID="Equation.DSMT4" ShapeID="_x0000_i2612" DrawAspect="Content" ObjectID="_1366281186" r:id="rId3182"/>
        </w:object>
      </w:r>
      <w:r>
        <w:t xml:space="preserve">and </w:t>
      </w:r>
      <w:r w:rsidR="00905817" w:rsidRPr="00905817">
        <w:rPr>
          <w:position w:val="-12"/>
        </w:rPr>
        <w:object w:dxaOrig="360" w:dyaOrig="400" w14:anchorId="1AE2CFD3">
          <v:shape id="_x0000_i2613" type="#_x0000_t75" style="width:19.25pt;height:19.95pt" o:ole="">
            <v:imagedata r:id="rId3183" o:title=""/>
          </v:shape>
          <o:OLEObject Type="Embed" ProgID="Equation.DSMT4" ShapeID="_x0000_i2613" DrawAspect="Content" ObjectID="_1366281187" r:id="rId3184"/>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85">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77777777" w:rsidR="008C7882" w:rsidRDefault="008C7882" w:rsidP="00FD7660">
      <w:pPr>
        <w:pStyle w:val="Caption"/>
        <w:jc w:val="center"/>
      </w:pPr>
      <w:r>
        <w:t xml:space="preserve">Figure </w:t>
      </w:r>
      <w:fldSimple w:instr=" STYLEREF 1 \s ">
        <w:r w:rsidR="00E3755C">
          <w:rPr>
            <w:noProof/>
          </w:rPr>
          <w:t>6</w:t>
        </w:r>
      </w:fldSimple>
      <w:r>
        <w:noBreakHyphen/>
      </w:r>
      <w:fldSimple w:instr=" SEQ Figure \* ARABIC \s 1 ">
        <w:r w:rsidR="00E3755C">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4" type="#_x0000_t75" style="width:30.65pt;height:19.95pt" o:ole="">
            <v:imagedata r:id="rId3186" o:title=""/>
          </v:shape>
          <o:OLEObject Type="Embed" ProgID="Equation.DSMT4" ShapeID="_x0000_i2614" DrawAspect="Content" ObjectID="_1366281188" r:id="rId3187"/>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5" type="#_x0000_t75" style="width:173.95pt;height:27.8pt" o:ole="">
            <v:imagedata r:id="rId3188" o:title=""/>
          </v:shape>
          <o:OLEObject Type="Embed" ProgID="Equation.DSMT4" ShapeID="_x0000_i2615" DrawAspect="Content" ObjectID="_1366281189" r:id="rId3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28</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6" type="#_x0000_t75" style="width:30.65pt;height:19.95pt" o:ole="">
            <v:imagedata r:id="rId3190" o:title=""/>
          </v:shape>
          <o:OLEObject Type="Embed" ProgID="Equation.DSMT4" ShapeID="_x0000_i2616" DrawAspect="Content" ObjectID="_1366281190" r:id="rId3191"/>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7" type="#_x0000_t75" style="width:30.65pt;height:19.95pt" o:ole="">
            <v:imagedata r:id="rId3192" o:title=""/>
          </v:shape>
          <o:OLEObject Type="Embed" ProgID="Equation.DSMT4" ShapeID="_x0000_i2617" DrawAspect="Content" ObjectID="_1366281191" r:id="rId3193"/>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18" type="#_x0000_t75" style="width:173.95pt;height:25.65pt" o:ole="">
            <v:imagedata r:id="rId3194" o:title=""/>
          </v:shape>
          <o:OLEObject Type="Embed" ProgID="Equation.DSMT4" ShapeID="_x0000_i2618" DrawAspect="Content" ObjectID="_1366281192" r:id="rId3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29</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19" type="#_x0000_t75" style="width:10pt;height:10.7pt" o:ole="">
            <v:imagedata r:id="rId3196" o:title=""/>
          </v:shape>
          <o:OLEObject Type="Embed" ProgID="Equation.DSMT4" ShapeID="_x0000_i2619" DrawAspect="Content" ObjectID="_1366281193" r:id="rId3197"/>
        </w:object>
      </w:r>
      <w:r>
        <w:t xml:space="preserve">is the local surface normal of surface </w:t>
      </w:r>
      <w:r w:rsidR="00905817" w:rsidRPr="00905817">
        <w:rPr>
          <w:position w:val="-12"/>
        </w:rPr>
        <w:object w:dxaOrig="380" w:dyaOrig="400" w14:anchorId="1EFB57F2">
          <v:shape id="_x0000_i2620" type="#_x0000_t75" style="width:19.25pt;height:19.95pt" o:ole="">
            <v:imagedata r:id="rId3198" o:title=""/>
          </v:shape>
          <o:OLEObject Type="Embed" ProgID="Equation.DSMT4" ShapeID="_x0000_i2620" DrawAspect="Content" ObjectID="_1366281194" r:id="rId3199"/>
        </w:object>
      </w:r>
      <w:r>
        <w:t xml:space="preserve">evaluated at </w:t>
      </w:r>
      <w:r w:rsidR="00905817" w:rsidRPr="00905817">
        <w:rPr>
          <w:position w:val="-16"/>
        </w:rPr>
        <w:object w:dxaOrig="1579" w:dyaOrig="440" w14:anchorId="1DF8C83A">
          <v:shape id="_x0000_i2621" type="#_x0000_t75" style="width:79.15pt;height:22.1pt" o:ole="">
            <v:imagedata r:id="rId3200" o:title=""/>
          </v:shape>
          <o:OLEObject Type="Embed" ProgID="Equation.DSMT4" ShapeID="_x0000_i2621" DrawAspect="Content" ObjectID="_1366281195" r:id="rId3201"/>
        </w:object>
      </w:r>
      <w:r>
        <w:t xml:space="preserve">. Note that </w:t>
      </w:r>
      <w:r w:rsidR="00905817" w:rsidRPr="00905817">
        <w:rPr>
          <w:position w:val="-10"/>
        </w:rPr>
        <w:object w:dxaOrig="580" w:dyaOrig="320" w14:anchorId="62F7A0B6">
          <v:shape id="_x0000_i2622" type="#_x0000_t75" style="width:29.25pt;height:15.7pt" o:ole="">
            <v:imagedata r:id="rId3202" o:title=""/>
          </v:shape>
          <o:OLEObject Type="Embed" ProgID="Equation.DSMT4" ShapeID="_x0000_i2622" DrawAspect="Content" ObjectID="_1366281196" r:id="rId3203"/>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3" type="#_x0000_t75" style="width:29.25pt;height:15.7pt" o:ole="">
            <v:imagedata r:id="rId3204" o:title=""/>
          </v:shape>
          <o:OLEObject Type="Embed" ProgID="Equation.DSMT4" ShapeID="_x0000_i2623" DrawAspect="Content" ObjectID="_1366281197" r:id="rId3205"/>
        </w:object>
      </w:r>
      <w:r>
        <w:t>.</w:t>
      </w:r>
    </w:p>
    <w:p w14:paraId="717C8A45" w14:textId="77777777" w:rsidR="008C7882" w:rsidRDefault="008C7882" w:rsidP="008C7882"/>
    <w:p w14:paraId="51D16257" w14:textId="77777777" w:rsidR="008C7882" w:rsidRDefault="008C7882" w:rsidP="008C7882">
      <w:pPr>
        <w:pStyle w:val="Heading3"/>
      </w:pPr>
      <w:bookmarkStart w:id="2597" w:name="_Toc289032629"/>
      <w:r>
        <w:t>Weak Form of Two Body Contact</w:t>
      </w:r>
      <w:bookmarkEnd w:id="2597"/>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4" type="#_x0000_t75" style="width:442pt;height:34.95pt" o:ole="">
            <v:imagedata r:id="rId3206" o:title=""/>
          </v:shape>
          <o:OLEObject Type="Embed" ProgID="Equation.DSMT4" ShapeID="_x0000_i2624" DrawAspect="Content" ObjectID="_1366281198" r:id="rId3207"/>
        </w:object>
      </w:r>
      <w:r w:rsidR="000B0E73">
        <w:t>,</w:t>
      </w:r>
      <w:r>
        <w:tab/>
      </w:r>
      <w:r>
        <w:tab/>
      </w:r>
      <w:r>
        <w:fldChar w:fldCharType="begin"/>
      </w:r>
      <w:r>
        <w:instrText xml:space="preserve"> MACROBUTTON MTPlaceRef \* MERGEFORMAT </w:instrText>
      </w:r>
      <w:fldSimple w:instr=" SEQ MTEqn \h \* MERGEFORMAT "/>
      <w:bookmarkStart w:id="2598" w:name="ZEqnNum57102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30</w:instrText>
        </w:r>
      </w:fldSimple>
      <w:r>
        <w:instrText>)</w:instrText>
      </w:r>
      <w:bookmarkEnd w:id="2598"/>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5" type="#_x0000_t75" style="width:19.25pt;height:17.1pt" o:ole="">
            <v:imagedata r:id="rId3208" o:title=""/>
          </v:shape>
          <o:OLEObject Type="Embed" ProgID="Equation.DSMT4" ShapeID="_x0000_i2625" DrawAspect="Content" ObjectID="_1366281199" r:id="rId3209"/>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6" type="#_x0000_t75" style="width:10.7pt;height:12.85pt" o:ole="">
            <v:imagedata r:id="rId3210" o:title=""/>
          </v:shape>
          <o:OLEObject Type="Embed" ProgID="Equation.DSMT4" ShapeID="_x0000_i2626" DrawAspect="Content" ObjectID="_1366281200" r:id="rId3211"/>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7" type="#_x0000_t75" style="width:19.25pt;height:19.25pt" o:ole="">
            <v:imagedata r:id="rId3212" o:title=""/>
          </v:shape>
          <o:OLEObject Type="Embed" ProgID="Equation.DSMT4" ShapeID="_x0000_i2627" DrawAspect="Content" ObjectID="_1366281201" r:id="rId3213"/>
        </w:object>
      </w:r>
      <w:r>
        <w:t xml:space="preserve">and </w:t>
      </w:r>
      <w:r w:rsidR="00905817" w:rsidRPr="00905817">
        <w:rPr>
          <w:position w:val="-6"/>
        </w:rPr>
        <w:object w:dxaOrig="380" w:dyaOrig="340" w14:anchorId="6ACE1969">
          <v:shape id="_x0000_i2628" type="#_x0000_t75" style="width:19.25pt;height:17.1pt" o:ole="">
            <v:imagedata r:id="rId3214" o:title=""/>
          </v:shape>
          <o:OLEObject Type="Embed" ProgID="Equation.DSMT4" ShapeID="_x0000_i2628" DrawAspect="Content" ObjectID="_1366281202" r:id="rId3215"/>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29" type="#_x0000_t75" style="width:102.65pt;height:39.9pt" o:ole="">
            <v:imagedata r:id="rId3216" o:title=""/>
          </v:shape>
          <o:OLEObject Type="Embed" ProgID="Equation.DSMT4" ShapeID="_x0000_i2629" DrawAspect="Content" ObjectID="_1366281203" r:id="rId321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31</w:instrText>
        </w:r>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E3755C">
          <w:instrText>(6.30)</w:instrText>
        </w:r>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0" type="#_x0000_t75" style="width:347.15pt;height:154pt" o:ole="">
            <v:imagedata r:id="rId3218" o:title=""/>
          </v:shape>
          <o:OLEObject Type="Embed" ProgID="Equation.DSMT4" ShapeID="_x0000_i2630" DrawAspect="Content" ObjectID="_1366281204" r:id="rId321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32</w:instrText>
        </w:r>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1" type="#_x0000_t75" style="width:168.25pt;height:19.95pt" o:ole="">
            <v:imagedata r:id="rId3220" o:title=""/>
          </v:shape>
          <o:OLEObject Type="Embed" ProgID="Equation.DSMT4" ShapeID="_x0000_i2631" DrawAspect="Content" ObjectID="_1366281205" r:id="rId3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33</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2" type="#_x0000_t75" style="width:15.7pt;height:15.7pt" o:ole="">
            <v:imagedata r:id="rId3222" o:title=""/>
          </v:shape>
          <o:OLEObject Type="Embed" ProgID="Equation.DSMT4" ShapeID="_x0000_i2632" DrawAspect="Content" ObjectID="_1366281206" r:id="rId3223"/>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3" type="#_x0000_t75" style="width:151.85pt;height:22.1pt" o:ole="">
            <v:imagedata r:id="rId3224" o:title=""/>
          </v:shape>
          <o:OLEObject Type="Embed" ProgID="Equation.DSMT4" ShapeID="_x0000_i2633" DrawAspect="Content" ObjectID="_1366281207" r:id="rId3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34</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4" type="#_x0000_t75" style="width:208.15pt;height:34.2pt" o:ole="">
            <v:imagedata r:id="rId3226" o:title=""/>
          </v:shape>
          <o:OLEObject Type="Embed" ProgID="Equation.DSMT4" ShapeID="_x0000_i2634" DrawAspect="Content" ObjectID="_1366281208" r:id="rId3227"/>
        </w:object>
      </w:r>
      <w:r>
        <w:t>.</w:t>
      </w:r>
      <w:r>
        <w:tab/>
      </w:r>
      <w:r>
        <w:fldChar w:fldCharType="begin"/>
      </w:r>
      <w:r>
        <w:instrText xml:space="preserve"> MACROBUTTON MTPlaceRef \* MERGEFORMAT </w:instrText>
      </w:r>
      <w:fldSimple w:instr=" SEQ MTEqn \h \* MERGEFORMAT "/>
      <w:bookmarkStart w:id="2599" w:name="ZEqnNum12113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35</w:instrText>
        </w:r>
      </w:fldSimple>
      <w:r>
        <w:instrText>)</w:instrText>
      </w:r>
      <w:bookmarkEnd w:id="2599"/>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5" type="#_x0000_t75" style="width:44.9pt;height:19.95pt" o:ole="">
            <v:imagedata r:id="rId3228" o:title=""/>
          </v:shape>
          <o:OLEObject Type="Embed" ProgID="Equation.DSMT4" ShapeID="_x0000_i2635" DrawAspect="Content" ObjectID="_1366281209" r:id="rId3229"/>
        </w:object>
      </w:r>
      <w:r>
        <w:t xml:space="preserve">where </w:t>
      </w:r>
      <w:r w:rsidR="00905817" w:rsidRPr="00905817">
        <w:rPr>
          <w:position w:val="-6"/>
        </w:rPr>
        <w:object w:dxaOrig="200" w:dyaOrig="220" w14:anchorId="70F96AB1">
          <v:shape id="_x0000_i2636" type="#_x0000_t75" style="width:10pt;height:10.7pt" o:ole="">
            <v:imagedata r:id="rId3230" o:title=""/>
          </v:shape>
          <o:OLEObject Type="Embed" ProgID="Equation.DSMT4" ShapeID="_x0000_i2636" DrawAspect="Content" ObjectID="_1366281210" r:id="rId3231"/>
        </w:object>
      </w:r>
      <w:r>
        <w:t>is the (outward) surface normal and</w:t>
      </w:r>
      <w:r w:rsidR="00905817" w:rsidRPr="00905817">
        <w:rPr>
          <w:position w:val="-12"/>
        </w:rPr>
        <w:object w:dxaOrig="260" w:dyaOrig="360" w14:anchorId="185368B9">
          <v:shape id="_x0000_i2637" type="#_x0000_t75" style="width:12.85pt;height:19.25pt" o:ole="">
            <v:imagedata r:id="rId3232" o:title=""/>
          </v:shape>
          <o:OLEObject Type="Embed" ProgID="Equation.DSMT4" ShapeID="_x0000_i2637" DrawAspect="Content" ObjectID="_1366281211" r:id="rId3233"/>
        </w:object>
      </w:r>
      <w:r>
        <w:t>is to be determined from the solution strategy. For example in a Lagrange multiplier method the</w:t>
      </w:r>
      <w:r w:rsidR="00905817" w:rsidRPr="00905817">
        <w:rPr>
          <w:position w:val="-12"/>
        </w:rPr>
        <w:object w:dxaOrig="260" w:dyaOrig="360" w14:anchorId="50A8FD6D">
          <v:shape id="_x0000_i2638" type="#_x0000_t75" style="width:12.85pt;height:19.25pt" o:ole="">
            <v:imagedata r:id="rId3234" o:title=""/>
          </v:shape>
          <o:OLEObject Type="Embed" ProgID="Equation.DSMT4" ShapeID="_x0000_i2638" DrawAspect="Content" ObjectID="_1366281212" r:id="rId3235"/>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tab/>
      </w:r>
      <w:r w:rsidR="00905817" w:rsidRPr="00905817">
        <w:rPr>
          <w:position w:val="-20"/>
        </w:rPr>
        <w:object w:dxaOrig="3100" w:dyaOrig="520" w14:anchorId="1DB19437">
          <v:shape id="_x0000_i2639" type="#_x0000_t75" style="width:154.7pt;height:25.65pt" o:ole="">
            <v:imagedata r:id="rId3236" o:title=""/>
          </v:shape>
          <o:OLEObject Type="Embed" ProgID="Equation.DSMT4" ShapeID="_x0000_i2639" DrawAspect="Content" ObjectID="_1366281213" r:id="rId3237"/>
        </w:object>
      </w:r>
      <w:r>
        <w:t>,</w:t>
      </w:r>
      <w:r>
        <w:tab/>
      </w:r>
      <w:r>
        <w:fldChar w:fldCharType="begin"/>
      </w:r>
      <w:r>
        <w:instrText xml:space="preserve"> MACROBUTTON MTPlaceRef \* MERGEFORMAT </w:instrText>
      </w:r>
      <w:fldSimple w:instr=" SEQ MTEqn \h \* MERGEFORMAT "/>
      <w:bookmarkStart w:id="2600" w:name="ZEqnNum43691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36</w:instrText>
        </w:r>
      </w:fldSimple>
      <w:r>
        <w:instrText>)</w:instrText>
      </w:r>
      <w:bookmarkEnd w:id="2600"/>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r w:rsidR="00E3755C">
          <w:instrText>(6.35)</w:instrText>
        </w:r>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0" type="#_x0000_t75" style="width:79.15pt;height:32.8pt" o:ole="">
            <v:imagedata r:id="rId3238" o:title=""/>
          </v:shape>
          <o:OLEObject Type="Embed" ProgID="Equation.DSMT4" ShapeID="_x0000_i2640" DrawAspect="Content" ObjectID="_1366281214" r:id="rId32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37</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601" w:name="_Toc289032630"/>
      <w:r>
        <w:t>Linearization of the Contact Integral</w:t>
      </w:r>
      <w:bookmarkEnd w:id="2601"/>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1" type="#_x0000_t75" style="width:138.3pt;height:32.8pt" o:ole="">
            <v:imagedata r:id="rId3240" o:title=""/>
          </v:shape>
          <o:OLEObject Type="Embed" ProgID="Equation.DSMT4" ShapeID="_x0000_i2641" DrawAspect="Content" ObjectID="_1366281215" r:id="rId32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38</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2" type="#_x0000_t75" style="width:12.85pt;height:19.25pt" o:ole="">
            <v:imagedata r:id="rId3242" o:title=""/>
          </v:shape>
          <o:OLEObject Type="Embed" ProgID="Equation.DSMT4" ShapeID="_x0000_i2642" DrawAspect="Content" ObjectID="_1366281216" r:id="rId3243"/>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3" type="#_x0000_t75" style="width:96.25pt;height:42.05pt" o:ole="">
            <v:imagedata r:id="rId3244" o:title=""/>
          </v:shape>
          <o:OLEObject Type="Embed" ProgID="Equation.DSMT4" ShapeID="_x0000_i2643" DrawAspect="Content" ObjectID="_1366281217" r:id="rId324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39</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4" type="#_x0000_t75" style="width:14.95pt;height:19.25pt" o:ole="">
            <v:imagedata r:id="rId3246" o:title=""/>
          </v:shape>
          <o:OLEObject Type="Embed" ProgID="Equation.DSMT4" ShapeID="_x0000_i2644" DrawAspect="Content" ObjectID="_1366281218" r:id="rId3247"/>
        </w:object>
      </w:r>
      <w:r>
        <w:t xml:space="preserve">is the penalty factor and </w:t>
      </w:r>
      <w:r w:rsidR="00905817" w:rsidRPr="00905817">
        <w:rPr>
          <w:position w:val="-14"/>
        </w:rPr>
        <w:object w:dxaOrig="660" w:dyaOrig="400" w14:anchorId="41DC3C38">
          <v:shape id="_x0000_i2645" type="#_x0000_t75" style="width:32.8pt;height:19.95pt" o:ole="">
            <v:imagedata r:id="rId3248" o:title=""/>
          </v:shape>
          <o:OLEObject Type="Embed" ProgID="Equation.DSMT4" ShapeID="_x0000_i2645" DrawAspect="Content" ObjectID="_1366281219" r:id="rId3249"/>
        </w:object>
      </w:r>
      <w:r>
        <w:t xml:space="preserve">is the Heaviside function. The quantity </w:t>
      </w:r>
      <w:r w:rsidR="00905817" w:rsidRPr="00905817">
        <w:rPr>
          <w:position w:val="-14"/>
        </w:rPr>
        <w:object w:dxaOrig="720" w:dyaOrig="400" w14:anchorId="071EB44C">
          <v:shape id="_x0000_i2646" type="#_x0000_t75" style="width:36.35pt;height:19.95pt" o:ole="">
            <v:imagedata r:id="rId3250" o:title=""/>
          </v:shape>
          <o:OLEObject Type="Embed" ProgID="Equation.DSMT4" ShapeID="_x0000_i2646" DrawAspect="Content" ObjectID="_1366281220" r:id="rId3251"/>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47" type="#_x0000_t75" style="width:275.15pt;height:99.8pt" o:ole="">
            <v:imagedata r:id="rId3252" o:title=""/>
          </v:shape>
          <o:OLEObject Type="Embed" ProgID="Equation.DSMT4" ShapeID="_x0000_i2647" DrawAspect="Content" ObjectID="_1366281221" r:id="rId325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40</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602" w:name="_Toc289032631"/>
      <w:r>
        <w:t>Discretization of the Contact Integral</w:t>
      </w:r>
      <w:bookmarkEnd w:id="2602"/>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48" type="#_x0000_t75" style="width:109.05pt;height:30.65pt" o:ole="">
            <v:imagedata r:id="rId3254" o:title=""/>
          </v:shape>
          <o:OLEObject Type="Embed" ProgID="Equation.DSMT4" ShapeID="_x0000_i2648" DrawAspect="Content" ObjectID="_1366281222" r:id="rId32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41</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49" type="#_x0000_t75" style="width:126.2pt;height:37.8pt" o:ole="">
            <v:imagedata r:id="rId3256" o:title=""/>
          </v:shape>
          <o:OLEObject Type="Embed" ProgID="Equation.DSMT4" ShapeID="_x0000_i2649" DrawAspect="Content" ObjectID="_1366281223" r:id="rId32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42</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0" type="#_x0000_t75" style="width:20.65pt;height:19.25pt" o:ole="">
            <v:imagedata r:id="rId3258" o:title=""/>
          </v:shape>
          <o:OLEObject Type="Embed" ProgID="Equation.DSMT4" ShapeID="_x0000_i2650" DrawAspect="Content" ObjectID="_1366281224" r:id="rId3259"/>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1" type="#_x0000_t75" style="width:204.6pt;height:42.05pt" o:ole="">
            <v:imagedata r:id="rId3260" o:title=""/>
          </v:shape>
          <o:OLEObject Type="Embed" ProgID="Equation.DSMT4" ShapeID="_x0000_i2651" DrawAspect="Content" ObjectID="_1366281225" r:id="rId3261"/>
        </w:object>
      </w:r>
      <w:r>
        <w:t>,</w:t>
      </w:r>
      <w:r>
        <w:tab/>
      </w:r>
      <w:r>
        <w:fldChar w:fldCharType="begin"/>
      </w:r>
      <w:r>
        <w:instrText xml:space="preserve"> MACROBUTTON MTPlaceRef \* MERGEFORMAT </w:instrText>
      </w:r>
      <w:fldSimple w:instr=" SEQ MTEqn \h \* MERGEFORMAT "/>
      <w:bookmarkStart w:id="2603" w:name="ZEqnNum95923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43</w:instrText>
        </w:r>
      </w:fldSimple>
      <w:r>
        <w:instrText>)</w:instrText>
      </w:r>
      <w:bookmarkEnd w:id="2603"/>
      <w:r>
        <w:fldChar w:fldCharType="end"/>
      </w:r>
    </w:p>
    <w:p w14:paraId="2C72AA41" w14:textId="4D024691" w:rsidR="008C7882" w:rsidRDefault="008C7882" w:rsidP="008C7882">
      <w:r>
        <w:t xml:space="preserve">where </w:t>
      </w:r>
      <w:r w:rsidR="00905817" w:rsidRPr="00905817">
        <w:rPr>
          <w:position w:val="-12"/>
        </w:rPr>
        <w:object w:dxaOrig="420" w:dyaOrig="380" w14:anchorId="490FDC21">
          <v:shape id="_x0000_i2652" type="#_x0000_t75" style="width:20.65pt;height:19.25pt" o:ole="">
            <v:imagedata r:id="rId3262" o:title=""/>
          </v:shape>
          <o:OLEObject Type="Embed" ProgID="Equation.DSMT4" ShapeID="_x0000_i2652" DrawAspect="Content" ObjectID="_1366281226" r:id="rId3263"/>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3" type="#_x0000_t75" style="width:62pt;height:19.95pt" o:ole="">
            <v:imagedata r:id="rId3264" o:title=""/>
          </v:shape>
          <o:OLEObject Type="Embed" ProgID="Equation.DSMT4" ShapeID="_x0000_i2653" DrawAspect="Content" ObjectID="_1366281227" r:id="rId3265"/>
        </w:object>
      </w:r>
      <w:r>
        <w:t xml:space="preserve">, </w:t>
      </w:r>
      <w:r w:rsidR="00905817" w:rsidRPr="00905817">
        <w:rPr>
          <w:position w:val="-14"/>
        </w:rPr>
        <w:object w:dxaOrig="1100" w:dyaOrig="400" w14:anchorId="4028FC3D">
          <v:shape id="_x0000_i2654" type="#_x0000_t75" style="width:54.9pt;height:19.95pt" o:ole="">
            <v:imagedata r:id="rId3266" o:title=""/>
          </v:shape>
          <o:OLEObject Type="Embed" ProgID="Equation.DSMT4" ShapeID="_x0000_i2654" DrawAspect="Content" ObjectID="_1366281228" r:id="rId3267"/>
        </w:object>
      </w:r>
      <w:r>
        <w:t xml:space="preserve">, </w:t>
      </w:r>
      <w:r w:rsidR="00905817" w:rsidRPr="00905817">
        <w:rPr>
          <w:position w:val="-14"/>
        </w:rPr>
        <w:object w:dxaOrig="940" w:dyaOrig="400" w14:anchorId="6235446D">
          <v:shape id="_x0000_i2655" type="#_x0000_t75" style="width:47.05pt;height:19.95pt" o:ole="">
            <v:imagedata r:id="rId3268" o:title=""/>
          </v:shape>
          <o:OLEObject Type="Embed" ProgID="Equation.DSMT4" ShapeID="_x0000_i2655" DrawAspect="Content" ObjectID="_1366281229" r:id="rId3269"/>
        </w:object>
      </w:r>
      <w:r>
        <w:t xml:space="preserve"> and </w:t>
      </w:r>
      <w:r w:rsidR="00905817" w:rsidRPr="00905817">
        <w:rPr>
          <w:position w:val="-14"/>
        </w:rPr>
        <w:object w:dxaOrig="1100" w:dyaOrig="400" w14:anchorId="3436D224">
          <v:shape id="_x0000_i2656" type="#_x0000_t75" style="width:54.9pt;height:19.95pt" o:ole="">
            <v:imagedata r:id="rId3270" o:title=""/>
          </v:shape>
          <o:OLEObject Type="Embed" ProgID="Equation.DSMT4" ShapeID="_x0000_i2656" DrawAspect="Content" ObjectID="_1366281230" r:id="rId3271"/>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57" type="#_x0000_t75" style="width:124.05pt;height:57.75pt" o:ole="">
            <v:imagedata r:id="rId3272" o:title=""/>
          </v:shape>
          <o:OLEObject Type="Embed" ProgID="Equation.DSMT4" ShapeID="_x0000_i2657" DrawAspect="Content" ObjectID="_1366281231" r:id="rId327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44</w:instrText>
        </w:r>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58" type="#_x0000_t75" style="width:176.1pt;height:37.8pt" o:ole="">
            <v:imagedata r:id="rId3274" o:title=""/>
          </v:shape>
          <o:OLEObject Type="Embed" ProgID="Equation.DSMT4" ShapeID="_x0000_i2658" DrawAspect="Content" ObjectID="_1366281232" r:id="rId32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45</w:instrText>
        </w:r>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59" type="#_x0000_t75" style="width:171.1pt;height:49.9pt" o:ole="">
            <v:imagedata r:id="rId3276" o:title=""/>
          </v:shape>
          <o:OLEObject Type="Embed" ProgID="Equation.DSMT4" ShapeID="_x0000_i2659" DrawAspect="Content" ObjectID="_1366281233" r:id="rId327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46</w:instrText>
        </w:r>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r w:rsidR="00E3755C">
          <w:instrText>(6.43)</w:instrText>
        </w:r>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0" type="#_x0000_t75" style="width:211.7pt;height:42.05pt" o:ole="">
            <v:imagedata r:id="rId3278" o:title=""/>
          </v:shape>
          <o:OLEObject Type="Embed" ProgID="Equation.DSMT4" ShapeID="_x0000_i2660" DrawAspect="Content" ObjectID="_1366281234" r:id="rId3279"/>
        </w:object>
      </w:r>
      <w:r>
        <w:t>.</w:t>
      </w:r>
      <w:r>
        <w:tab/>
      </w:r>
      <w:r>
        <w:fldChar w:fldCharType="begin"/>
      </w:r>
      <w:r>
        <w:instrText xml:space="preserve"> MACROBUTTON MTPlaceRef \* MERGEFORMAT </w:instrText>
      </w:r>
      <w:fldSimple w:instr=" SEQ MTEqn \h \* MERGEFORMAT "/>
      <w:bookmarkStart w:id="2604" w:name="ZEqnNum38672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47</w:instrText>
        </w:r>
      </w:fldSimple>
      <w:r>
        <w:instrText>)</w:instrText>
      </w:r>
      <w:bookmarkEnd w:id="2604"/>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1" type="#_x0000_t75" style="width:12.85pt;height:19.25pt" o:ole="">
            <v:imagedata r:id="rId3280" o:title=""/>
          </v:shape>
          <o:OLEObject Type="Embed" ProgID="Equation.DSMT4" ShapeID="_x0000_i2661" DrawAspect="Content" ObjectID="_1366281235" r:id="rId3281"/>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605" w:name="_Toc289032632"/>
      <w:r>
        <w:t>Discretization of the Contact Stiffness</w:t>
      </w:r>
      <w:bookmarkEnd w:id="2605"/>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2" type="#_x0000_t75" style="width:200.3pt;height:76.3pt" o:ole="">
            <v:imagedata r:id="rId3282" o:title=""/>
          </v:shape>
          <o:OLEObject Type="Embed" ProgID="Equation.DSMT4" ShapeID="_x0000_i2662" DrawAspect="Content" ObjectID="_1366281236" r:id="rId3283"/>
        </w:object>
      </w:r>
      <w:r>
        <w:tab/>
      </w:r>
      <w:r>
        <w:fldChar w:fldCharType="begin"/>
      </w:r>
      <w:r>
        <w:instrText xml:space="preserve"> MACROBUTTON MTPlaceRef \* MERGEFORMAT </w:instrText>
      </w:r>
      <w:fldSimple w:instr=" SEQ MTEqn \h \* MERGEFORMAT "/>
      <w:bookmarkStart w:id="2606" w:name="ZEqnNum69415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48</w:instrText>
        </w:r>
      </w:fldSimple>
      <w:r>
        <w:instrText>)</w:instrText>
      </w:r>
      <w:bookmarkEnd w:id="2606"/>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E3755C">
          <w:instrText>(6.48)</w:instrText>
        </w:r>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3" type="#_x0000_t75" style="width:191.75pt;height:37.05pt" o:ole="">
            <v:imagedata r:id="rId3284" o:title=""/>
          </v:shape>
          <o:OLEObject Type="Embed" ProgID="Equation.DSMT4" ShapeID="_x0000_i2663" DrawAspect="Content" ObjectID="_1366281237" r:id="rId32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49</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4" type="#_x0000_t75" style="width:19.95pt;height:14.25pt" o:ole="">
            <v:imagedata r:id="rId3286" o:title=""/>
          </v:shape>
          <o:OLEObject Type="Embed" ProgID="Equation.DSMT4" ShapeID="_x0000_i2664" DrawAspect="Content" ObjectID="_1366281238" r:id="rId3287"/>
        </w:object>
      </w:r>
      <w:r>
        <w:t xml:space="preserve">is as above and </w:t>
      </w:r>
      <w:r w:rsidR="00905817" w:rsidRPr="00905817">
        <w:rPr>
          <w:position w:val="-4"/>
        </w:rPr>
        <w:object w:dxaOrig="420" w:dyaOrig="260" w14:anchorId="055E5AE5">
          <v:shape id="_x0000_i2665" type="#_x0000_t75" style="width:20.65pt;height:12.85pt" o:ole="">
            <v:imagedata r:id="rId3288" o:title=""/>
          </v:shape>
          <o:OLEObject Type="Embed" ProgID="Equation.DSMT4" ShapeID="_x0000_i2665" DrawAspect="Content" ObjectID="_1366281239" r:id="rId3289"/>
        </w:object>
      </w:r>
      <w:r>
        <w:t xml:space="preserve">similar to </w:t>
      </w:r>
      <w:r w:rsidR="00905817" w:rsidRPr="00905817">
        <w:rPr>
          <w:position w:val="-6"/>
        </w:rPr>
        <w:object w:dxaOrig="400" w:dyaOrig="279" w14:anchorId="6D5CD9F7">
          <v:shape id="_x0000_i2666" type="#_x0000_t75" style="width:19.95pt;height:14.25pt" o:ole="">
            <v:imagedata r:id="rId3290" o:title=""/>
          </v:shape>
          <o:OLEObject Type="Embed" ProgID="Equation.DSMT4" ShapeID="_x0000_i2666" DrawAspect="Content" ObjectID="_1366281240" r:id="rId3291"/>
        </w:object>
      </w:r>
      <w:r>
        <w:t xml:space="preserve"> with </w:t>
      </w:r>
      <w:r w:rsidR="00905817" w:rsidRPr="00905817">
        <w:rPr>
          <w:position w:val="-6"/>
        </w:rPr>
        <w:object w:dxaOrig="220" w:dyaOrig="279" w14:anchorId="57D3FFF3">
          <v:shape id="_x0000_i2667" type="#_x0000_t75" style="width:10.7pt;height:14.25pt" o:ole="">
            <v:imagedata r:id="rId3292" o:title=""/>
          </v:shape>
          <o:OLEObject Type="Embed" ProgID="Equation.DSMT4" ShapeID="_x0000_i2667" DrawAspect="Content" ObjectID="_1366281241" r:id="rId3293"/>
        </w:object>
      </w:r>
      <w:r>
        <w:t xml:space="preserve">replaced with </w:t>
      </w:r>
      <w:r w:rsidR="00905817" w:rsidRPr="00905817">
        <w:rPr>
          <w:position w:val="-4"/>
        </w:rPr>
        <w:object w:dxaOrig="220" w:dyaOrig="260" w14:anchorId="4187CC30">
          <v:shape id="_x0000_i2668" type="#_x0000_t75" style="width:10.7pt;height:12.85pt" o:ole="">
            <v:imagedata r:id="rId3294" o:title=""/>
          </v:shape>
          <o:OLEObject Type="Embed" ProgID="Equation.DSMT4" ShapeID="_x0000_i2668" DrawAspect="Content" ObjectID="_1366281242" r:id="rId3295"/>
        </w:object>
      </w:r>
      <w:r>
        <w:t xml:space="preserve"> and </w:t>
      </w:r>
      <w:r w:rsidR="00905817" w:rsidRPr="00905817">
        <w:rPr>
          <w:position w:val="-4"/>
        </w:rPr>
        <w:object w:dxaOrig="300" w:dyaOrig="300" w14:anchorId="62E00D63">
          <v:shape id="_x0000_i2669" type="#_x0000_t75" style="width:14.95pt;height:14.95pt" o:ole="">
            <v:imagedata r:id="rId3296" o:title=""/>
          </v:shape>
          <o:OLEObject Type="Embed" ProgID="Equation.DSMT4" ShapeID="_x0000_i2669" DrawAspect="Content" ObjectID="_1366281243" r:id="rId3297"/>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0" type="#_x0000_t75" style="width:223.85pt;height:74.15pt" o:ole="">
            <v:imagedata r:id="rId3298" o:title=""/>
          </v:shape>
          <o:OLEObject Type="Embed" ProgID="Equation.DSMT4" ShapeID="_x0000_i2670" DrawAspect="Content" ObjectID="_1366281244" r:id="rId3299"/>
        </w:object>
      </w:r>
      <w:r>
        <w:tab/>
      </w:r>
      <w:r>
        <w:fldChar w:fldCharType="begin"/>
      </w:r>
      <w:r>
        <w:instrText xml:space="preserve"> MACROBUTTON MTPlaceRef \* MERGEFORMAT </w:instrText>
      </w:r>
      <w:fldSimple w:instr=" SEQ MTEqn \h \* MERGEFORMAT "/>
      <w:bookmarkStart w:id="2607" w:name="ZEqnNum87929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50</w:instrText>
        </w:r>
      </w:fldSimple>
      <w:r>
        <w:instrText>)</w:instrText>
      </w:r>
      <w:bookmarkEnd w:id="2607"/>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tab/>
      </w:r>
      <w:r w:rsidR="00905817" w:rsidRPr="00905817">
        <w:rPr>
          <w:position w:val="-78"/>
        </w:rPr>
        <w:object w:dxaOrig="5820" w:dyaOrig="1680" w14:anchorId="26B86A66">
          <v:shape id="_x0000_i2671" type="#_x0000_t75" style="width:291.55pt;height:84.1pt" o:ole="">
            <v:imagedata r:id="rId3300" o:title=""/>
          </v:shape>
          <o:OLEObject Type="Embed" ProgID="Equation.DSMT4" ShapeID="_x0000_i2671" DrawAspect="Content" ObjectID="_1366281245" r:id="rId3301"/>
        </w:object>
      </w:r>
      <w:r>
        <w:t>.</w:t>
      </w:r>
      <w:r>
        <w:tab/>
      </w:r>
      <w:r>
        <w:fldChar w:fldCharType="begin"/>
      </w:r>
      <w:r>
        <w:instrText xml:space="preserve"> MACROBUTTON MTPlaceRef \* MERGEFORMAT </w:instrText>
      </w:r>
      <w:fldSimple w:instr=" SEQ MTEqn \h \* MERGEFORMAT "/>
      <w:bookmarkStart w:id="2608" w:name="ZEqnNum858973"/>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51</w:instrText>
        </w:r>
      </w:fldSimple>
      <w:r>
        <w:instrText>)</w:instrText>
      </w:r>
      <w:bookmarkEnd w:id="2608"/>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E3755C">
          <w:instrText>(6.51)</w:instrText>
        </w:r>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2" type="#_x0000_t75" style="width:211.7pt;height:101.95pt" o:ole="">
            <v:imagedata r:id="rId3302" o:title=""/>
          </v:shape>
          <o:OLEObject Type="Embed" ProgID="Equation.DSMT4" ShapeID="_x0000_i2672" DrawAspect="Content" ObjectID="_1366281246" r:id="rId330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52</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3" type="#_x0000_t75" style="width:71.3pt;height:19.25pt" o:ole="">
            <v:imagedata r:id="rId3304" o:title=""/>
          </v:shape>
          <o:OLEObject Type="Embed" ProgID="Equation.DSMT4" ShapeID="_x0000_i2673" DrawAspect="Content" ObjectID="_1366281247" r:id="rId33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53</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4" type="#_x0000_t75" style="width:54.9pt;height:19.25pt" o:ole="">
            <v:imagedata r:id="rId3306" o:title=""/>
          </v:shape>
          <o:OLEObject Type="Embed" ProgID="Equation.DSMT4" ShapeID="_x0000_i2674" DrawAspect="Content" ObjectID="_1366281248" r:id="rId3307"/>
        </w:object>
      </w:r>
      <w:r>
        <w:t xml:space="preserve">is the surface metric tensor and </w:t>
      </w:r>
      <w:r w:rsidR="00905817" w:rsidRPr="00905817">
        <w:rPr>
          <w:position w:val="-16"/>
        </w:rPr>
        <w:object w:dxaOrig="1540" w:dyaOrig="440" w14:anchorId="348DC599">
          <v:shape id="_x0000_i2675" type="#_x0000_t75" style="width:77pt;height:22.1pt" o:ole="">
            <v:imagedata r:id="rId3308" o:title=""/>
          </v:shape>
          <o:OLEObject Type="Embed" ProgID="Equation.DSMT4" ShapeID="_x0000_i2675" DrawAspect="Content" ObjectID="_1366281249" r:id="rId3309"/>
        </w:object>
      </w:r>
      <w:r>
        <w:t xml:space="preserve">denotes the components of the surface curvature at </w:t>
      </w:r>
      <w:r w:rsidR="00905817" w:rsidRPr="00905817">
        <w:rPr>
          <w:position w:val="-10"/>
        </w:rPr>
        <w:object w:dxaOrig="200" w:dyaOrig="360" w14:anchorId="0332CC54">
          <v:shape id="_x0000_i2676" type="#_x0000_t75" style="width:10pt;height:19.25pt" o:ole="">
            <v:imagedata r:id="rId3310" o:title=""/>
          </v:shape>
          <o:OLEObject Type="Embed" ProgID="Equation.DSMT4" ShapeID="_x0000_i2676" DrawAspect="Content" ObjectID="_1366281250" r:id="rId3311"/>
        </w:object>
      </w:r>
      <w:r>
        <w:t>.</w:t>
      </w:r>
    </w:p>
    <w:p w14:paraId="57FA3AC3" w14:textId="77777777" w:rsidR="008C7882" w:rsidRDefault="008C7882" w:rsidP="008C7882"/>
    <w:p w14:paraId="35AD3397" w14:textId="77777777" w:rsidR="008C7882" w:rsidRDefault="008C7882" w:rsidP="008C7882">
      <w:pPr>
        <w:pStyle w:val="Heading3"/>
      </w:pPr>
      <w:bookmarkStart w:id="2609" w:name="_Toc289032633"/>
      <w:r>
        <w:t>Augmented Lagrangian Method</w:t>
      </w:r>
      <w:bookmarkEnd w:id="2609"/>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77" type="#_x0000_t75" style="width:77.7pt;height:19.95pt" o:ole="">
            <v:imagedata r:id="rId3312" o:title=""/>
          </v:shape>
          <o:OLEObject Type="Embed" ProgID="Equation.DSMT4" ShapeID="_x0000_i2677" DrawAspect="Content" ObjectID="_1366281251" r:id="rId3313"/>
        </w:object>
      </w:r>
      <w:r>
        <w:t>.</w:t>
      </w:r>
      <w:r>
        <w:tab/>
      </w:r>
      <w:r>
        <w:fldChar w:fldCharType="begin"/>
      </w:r>
      <w:r>
        <w:instrText xml:space="preserve"> MACROBUTTON MTPlaceRef \* MERGEFORMAT </w:instrText>
      </w:r>
      <w:fldSimple w:instr=" SEQ MTEqn \h \* MERGEFORMAT "/>
      <w:bookmarkStart w:id="2610" w:name="ZEqnNum558369"/>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54</w:instrText>
        </w:r>
      </w:fldSimple>
      <w:r>
        <w:instrText>)</w:instrText>
      </w:r>
      <w:bookmarkEnd w:id="2610"/>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E3755C">
          <w:instrText>(6.50)</w:instrText>
        </w:r>
      </w:fldSimple>
      <w:r>
        <w:fldChar w:fldCharType="end"/>
      </w:r>
      <w:r>
        <w:t xml:space="preserve">. In </w:t>
      </w:r>
      <w:r>
        <w:fldChar w:fldCharType="begin"/>
      </w:r>
      <w:r>
        <w:instrText xml:space="preserve"> GOTOBUTTON ZEqnNum558369  \* MERGEFORMAT </w:instrText>
      </w:r>
      <w:fldSimple w:instr=" REF ZEqnNum558369 \* Charformat \! \* MERGEFORMAT ">
        <w:r w:rsidR="00E3755C">
          <w:instrText>(6.54)</w:instrText>
        </w:r>
      </w:fldSimple>
      <w:r>
        <w:fldChar w:fldCharType="end"/>
      </w:r>
      <w:r>
        <w:t xml:space="preserve"> </w:t>
      </w:r>
      <w:r w:rsidR="00905817" w:rsidRPr="00905817">
        <w:rPr>
          <w:position w:val="-12"/>
        </w:rPr>
        <w:object w:dxaOrig="300" w:dyaOrig="360" w14:anchorId="62BC5564">
          <v:shape id="_x0000_i2678" type="#_x0000_t75" style="width:14.95pt;height:19.25pt" o:ole="">
            <v:imagedata r:id="rId3314" o:title=""/>
          </v:shape>
          <o:OLEObject Type="Embed" ProgID="Equation.DSMT4" ShapeID="_x0000_i2678" DrawAspect="Content" ObjectID="_1366281252" r:id="rId3315"/>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9" type="#_x0000_t75" style="width:15.7pt;height:19.25pt" o:ole="">
            <v:imagedata r:id="rId3316" o:title=""/>
          </v:shape>
          <o:OLEObject Type="Embed" ProgID="Equation.DSMT4" ShapeID="_x0000_i2679" DrawAspect="Content" ObjectID="_1366281253" r:id="rId3317"/>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0" type="#_x0000_t75" style="width:57.75pt;height:39.9pt" o:ole="">
            <v:imagedata r:id="rId3318" o:title=""/>
          </v:shape>
          <o:OLEObject Type="Embed" ProgID="Equation.DSMT4" ShapeID="_x0000_i2680" DrawAspect="Content" ObjectID="_1366281254" r:id="rId331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55</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1" type="#_x0000_t75" style="width:20.65pt;height:19.95pt" o:ole="">
            <v:imagedata r:id="rId3320" o:title=""/>
          </v:shape>
          <o:OLEObject Type="Embed" ProgID="Equation.DSMT4" ShapeID="_x0000_i2681" DrawAspect="Content" ObjectID="_1366281255" r:id="rId3321"/>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2" type="#_x0000_t75" style="width:131.15pt;height:25.65pt" o:ole="">
            <v:imagedata r:id="rId3322" o:title=""/>
          </v:shape>
          <o:OLEObject Type="Embed" ProgID="Equation.DSMT4" ShapeID="_x0000_i2682" DrawAspect="Content" ObjectID="_1366281256" r:id="rId33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56</w:instrText>
        </w:r>
      </w:fldSimple>
      <w:r>
        <w:instrText>)</w:instrText>
      </w:r>
      <w:r>
        <w:fldChar w:fldCharType="end"/>
      </w:r>
    </w:p>
    <w:p w14:paraId="25F385C5" w14:textId="77777777" w:rsidR="008C7882" w:rsidRDefault="008C7882" w:rsidP="008C7882">
      <w:pPr>
        <w:ind w:left="360"/>
      </w:pPr>
      <w:r>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3" type="#_x0000_t75" style="width:14.95pt;height:14.95pt" o:ole="">
            <v:imagedata r:id="rId3324" o:title=""/>
          </v:shape>
          <o:OLEObject Type="Embed" ProgID="Equation.DSMT4" ShapeID="_x0000_i2683" DrawAspect="Content" ObjectID="_1366281257" r:id="rId3325"/>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4" type="#_x0000_t75" style="width:106.2pt;height:24.25pt" o:ole="">
            <v:imagedata r:id="rId3326" o:title=""/>
          </v:shape>
          <o:OLEObject Type="Embed" ProgID="Equation.DSMT4" ShapeID="_x0000_i2684" DrawAspect="Content" ObjectID="_1366281258" r:id="rId33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57</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5" type="#_x0000_t75" style="width:118.35pt;height:42.05pt" o:ole="">
            <v:imagedata r:id="rId3328" o:title=""/>
          </v:shape>
          <o:OLEObject Type="Embed" ProgID="Equation.DSMT4" ShapeID="_x0000_i2685" DrawAspect="Content" ObjectID="_1366281259" r:id="rId332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58</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611" w:name="_Toc289032634"/>
      <w:r>
        <w:t xml:space="preserve">Automatic </w:t>
      </w:r>
      <w:r w:rsidR="0081541F">
        <w:t>P</w:t>
      </w:r>
      <w:r>
        <w:t xml:space="preserve">enalty </w:t>
      </w:r>
      <w:r w:rsidR="0081541F">
        <w:t>C</w:t>
      </w:r>
      <w:r>
        <w:t>alculation</w:t>
      </w:r>
      <w:bookmarkEnd w:id="2611"/>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6" type="#_x0000_t75" style="width:14.95pt;height:19.25pt" o:ole="">
            <v:imagedata r:id="rId3330" o:title=""/>
          </v:shape>
          <o:OLEObject Type="Embed" ProgID="Equation.DSMT4" ShapeID="_x0000_i2686" DrawAspect="Content" ObjectID="_1366281260" r:id="rId3331"/>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87" type="#_x0000_t75" style="width:64.85pt;height:36.35pt" o:ole="">
            <v:imagedata r:id="rId3332" o:title=""/>
          </v:shape>
          <o:OLEObject Type="Embed" ProgID="Equation.DSMT4" ShapeID="_x0000_i2687" DrawAspect="Content" ObjectID="_1366281261" r:id="rId3333"/>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59</w:instrText>
        </w:r>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88" type="#_x0000_t75" style="width:14.95pt;height:19.25pt" o:ole="">
            <v:imagedata r:id="rId3334" o:title=""/>
          </v:shape>
          <o:OLEObject Type="Embed" ProgID="Equation.DSMT4" ShapeID="_x0000_i2688" DrawAspect="Content" ObjectID="_1366281262" r:id="rId3335"/>
        </w:object>
      </w:r>
      <w:r>
        <w:t xml:space="preserve">is the effective bulk modulus, </w:t>
      </w:r>
      <w:r w:rsidR="00905817" w:rsidRPr="00905817">
        <w:rPr>
          <w:position w:val="-12"/>
        </w:rPr>
        <w:object w:dxaOrig="260" w:dyaOrig="360" w14:anchorId="2DD7BABB">
          <v:shape id="_x0000_i2689" type="#_x0000_t75" style="width:12.85pt;height:19.25pt" o:ole="">
            <v:imagedata r:id="rId3336" o:title=""/>
          </v:shape>
          <o:OLEObject Type="Embed" ProgID="Equation.DSMT4" ShapeID="_x0000_i2689" DrawAspect="Content" ObjectID="_1366281263" r:id="rId3337"/>
        </w:object>
      </w:r>
      <w:r>
        <w:t xml:space="preserve">the surface area of the facet, </w:t>
      </w:r>
      <w:r w:rsidR="00905817" w:rsidRPr="00905817">
        <w:rPr>
          <w:position w:val="-12"/>
        </w:rPr>
        <w:object w:dxaOrig="240" w:dyaOrig="360" w14:anchorId="318CF084">
          <v:shape id="_x0000_i2690" type="#_x0000_t75" style="width:12.1pt;height:19.25pt" o:ole="">
            <v:imagedata r:id="rId3338" o:title=""/>
          </v:shape>
          <o:OLEObject Type="Embed" ProgID="Equation.DSMT4" ShapeID="_x0000_i2690" DrawAspect="Content" ObjectID="_1366281264" r:id="rId3339"/>
        </w:object>
      </w:r>
      <w:r>
        <w:t xml:space="preserve">the volume of the element to which this facet belongs and </w:t>
      </w:r>
      <w:r w:rsidR="00905817" w:rsidRPr="00905817">
        <w:rPr>
          <w:position w:val="-12"/>
        </w:rPr>
        <w:object w:dxaOrig="340" w:dyaOrig="360" w14:anchorId="20F4B578">
          <v:shape id="_x0000_i2691" type="#_x0000_t75" style="width:17.1pt;height:19.25pt" o:ole="">
            <v:imagedata r:id="rId3340" o:title=""/>
          </v:shape>
          <o:OLEObject Type="Embed" ProgID="Equation.DSMT4" ShapeID="_x0000_i2691" DrawAspect="Content" ObjectID="_1366281265" r:id="rId3341"/>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612" w:name="_Ref250038634"/>
      <w:bookmarkStart w:id="2613" w:name="_Toc289032635"/>
      <w:r>
        <w:t xml:space="preserve">Alternative </w:t>
      </w:r>
      <w:r w:rsidR="0081541F">
        <w:t>F</w:t>
      </w:r>
      <w:r>
        <w:t>ormulations</w:t>
      </w:r>
      <w:bookmarkEnd w:id="2612"/>
      <w:bookmarkEnd w:id="2613"/>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2" type="#_x0000_t75" style="width:141.85pt;height:32.8pt" o:ole="">
            <v:imagedata r:id="rId3342" o:title=""/>
          </v:shape>
          <o:OLEObject Type="Embed" ProgID="Equation.DSMT4" ShapeID="_x0000_i2692" DrawAspect="Content" ObjectID="_1366281266" r:id="rId3343"/>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60</w:instrText>
        </w:r>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3" type="#_x0000_t75" style="width:176.1pt;height:25.65pt" o:ole="">
            <v:imagedata r:id="rId3344" o:title=""/>
          </v:shape>
          <o:OLEObject Type="Embed" ProgID="Equation.DSMT4" ShapeID="_x0000_i2693" DrawAspect="Content" ObjectID="_1366281267" r:id="rId3345"/>
        </w:object>
      </w:r>
      <w:r w:rsidR="00C108FD">
        <w:t>,</w:t>
      </w:r>
      <w:r>
        <w:tab/>
      </w:r>
      <w:r>
        <w:fldChar w:fldCharType="begin"/>
      </w:r>
      <w:r>
        <w:instrText xml:space="preserve"> MACROBUTTON MTPlaceRef \* MERGEFORMAT </w:instrText>
      </w:r>
      <w:fldSimple w:instr=" SEQ MTEqn \h \* MERGEFORMAT "/>
      <w:bookmarkStart w:id="2614" w:name="ZEqnNum29994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61</w:instrText>
        </w:r>
      </w:fldSimple>
      <w:r>
        <w:instrText>)</w:instrText>
      </w:r>
      <w:bookmarkEnd w:id="2614"/>
      <w:r>
        <w:fldChar w:fldCharType="end"/>
      </w:r>
    </w:p>
    <w:p w14:paraId="7F11C924" w14:textId="7800A7FC" w:rsidR="008C7882" w:rsidRDefault="008C7882" w:rsidP="008C7882">
      <w:r>
        <w:t xml:space="preserve"> where, </w:t>
      </w:r>
      <w:r w:rsidR="00905817" w:rsidRPr="00905817">
        <w:rPr>
          <w:position w:val="-6"/>
        </w:rPr>
        <w:object w:dxaOrig="360" w:dyaOrig="340" w14:anchorId="1B2358D0">
          <v:shape id="_x0000_i2694" type="#_x0000_t75" style="width:19.25pt;height:17.1pt" o:ole="">
            <v:imagedata r:id="rId3346" o:title=""/>
          </v:shape>
          <o:OLEObject Type="Embed" ProgID="Equation.DSMT4" ShapeID="_x0000_i2694" DrawAspect="Content" ObjectID="_1366281268" r:id="rId3347"/>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5" type="#_x0000_t75" style="width:30.65pt;height:19.95pt" o:ole="">
            <v:imagedata r:id="rId3348" o:title=""/>
          </v:shape>
          <o:OLEObject Type="Embed" ProgID="Equation.DSMT4" ShapeID="_x0000_i2695" DrawAspect="Content" ObjectID="_1366281269" r:id="rId3349"/>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6" type="#_x0000_t75" style="width:19.25pt;height:17.1pt" o:ole="">
            <v:imagedata r:id="rId3350" o:title=""/>
          </v:shape>
          <o:OLEObject Type="Embed" ProgID="Equation.DSMT4" ShapeID="_x0000_i2696" DrawAspect="Content" ObjectID="_1366281270" r:id="rId3351"/>
        </w:object>
      </w:r>
      <w:r>
        <w:t xml:space="preserve">. The linearization of equation </w:t>
      </w:r>
      <w:r>
        <w:fldChar w:fldCharType="begin"/>
      </w:r>
      <w:r>
        <w:instrText xml:space="preserve"> GOTOBUTTON ZEqnNum299947  \* MERGEFORMAT </w:instrText>
      </w:r>
      <w:fldSimple w:instr=" REF ZEqnNum299947 \! \* MERGEFORMAT ">
        <w:r w:rsidR="00E3755C">
          <w:instrText>(6.61)</w:instrText>
        </w:r>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697" type="#_x0000_t75" style="width:198.2pt;height:24.25pt" o:ole="">
            <v:imagedata r:id="rId3352" o:title=""/>
          </v:shape>
          <o:OLEObject Type="Embed" ProgID="Equation.DSMT4" ShapeID="_x0000_i2697" DrawAspect="Content" ObjectID="_1366281271" r:id="rId3353"/>
        </w:object>
      </w:r>
      <w:r w:rsidR="00C108FD">
        <w:t>.</w:t>
      </w:r>
      <w:r>
        <w:tab/>
      </w:r>
      <w:r>
        <w:fldChar w:fldCharType="begin"/>
      </w:r>
      <w:r>
        <w:instrText xml:space="preserve"> MACROBUTTON MTPlaceRef \* MERGEFORMAT </w:instrText>
      </w:r>
      <w:fldSimple w:instr=" SEQ MTEqn \h \* MERGEFORMAT "/>
      <w:bookmarkStart w:id="2615" w:name="ZEqnNum61982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62</w:instrText>
        </w:r>
      </w:fldSimple>
      <w:r>
        <w:instrText>)</w:instrText>
      </w:r>
      <w:bookmarkEnd w:id="2615"/>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698" type="#_x0000_t75" style="width:59.15pt;height:37.05pt" o:ole="">
            <v:imagedata r:id="rId3354" o:title=""/>
          </v:shape>
          <o:OLEObject Type="Embed" ProgID="Equation.DSMT4" ShapeID="_x0000_i2698" DrawAspect="Content" ObjectID="_1366281272" r:id="rId3355"/>
        </w:object>
      </w:r>
      <w:r>
        <w:t xml:space="preserve">are the tangent vectors to the master surface at </w:t>
      </w:r>
      <w:r w:rsidR="00905817" w:rsidRPr="00905817">
        <w:rPr>
          <w:position w:val="-14"/>
        </w:rPr>
        <w:object w:dxaOrig="639" w:dyaOrig="400" w14:anchorId="0B654562">
          <v:shape id="_x0000_i2699" type="#_x0000_t75" style="width:30.65pt;height:19.95pt" o:ole="">
            <v:imagedata r:id="rId3356" o:title=""/>
          </v:shape>
          <o:OLEObject Type="Embed" ProgID="Equation.DSMT4" ShapeID="_x0000_i2699" DrawAspect="Content" ObjectID="_1366281273" r:id="rId3357"/>
        </w:object>
      </w:r>
      <w:r>
        <w:t xml:space="preserve">. Note that since </w:t>
      </w:r>
      <w:r w:rsidR="00905817" w:rsidRPr="00905817">
        <w:rPr>
          <w:position w:val="-6"/>
        </w:rPr>
        <w:object w:dxaOrig="360" w:dyaOrig="340" w14:anchorId="375932EA">
          <v:shape id="_x0000_i2700" type="#_x0000_t75" style="width:19.25pt;height:17.1pt" o:ole="">
            <v:imagedata r:id="rId3358" o:title=""/>
          </v:shape>
          <o:OLEObject Type="Embed" ProgID="Equation.DSMT4" ShapeID="_x0000_i2700" DrawAspect="Content" ObjectID="_1366281274" r:id="rId3359"/>
        </w:object>
      </w:r>
      <w:r>
        <w:t xml:space="preserve">is normal to the slave surface, equation </w:t>
      </w:r>
      <w:r>
        <w:fldChar w:fldCharType="begin"/>
      </w:r>
      <w:r>
        <w:instrText xml:space="preserve"> GOTOBUTTON ZEqnNum619824  \* MERGEFORMAT </w:instrText>
      </w:r>
      <w:fldSimple w:instr=" REF ZEqnNum619824 \! \* MERGEFORMAT ">
        <w:r w:rsidR="00E3755C">
          <w:instrText>(6.62)</w:instrText>
        </w:r>
      </w:fldSimple>
      <w:r>
        <w:fldChar w:fldCharType="end"/>
      </w:r>
      <w:r>
        <w:t xml:space="preserve"> does not reduce to equation </w:t>
      </w:r>
      <w:r>
        <w:fldChar w:fldCharType="begin"/>
      </w:r>
      <w:r>
        <w:instrText xml:space="preserve"> GOTOBUTTON ZEqnNum436914  \* MERGEFORMAT </w:instrText>
      </w:r>
      <w:fldSimple w:instr=" REF ZEqnNum436914 \! \* MERGEFORMAT ">
        <w:r w:rsidR="00E3755C">
          <w:instrText>(6.36)</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1" type="#_x0000_t75" style="width:118.35pt;height:42.05pt" o:ole="">
            <v:imagedata r:id="rId3360" o:title=""/>
          </v:shape>
          <o:OLEObject Type="Embed" ProgID="Equation.DSMT4" ShapeID="_x0000_i2701" DrawAspect="Content" ObjectID="_1366281275" r:id="rId3361"/>
        </w:object>
      </w:r>
      <w:r w:rsidR="00C108FD">
        <w:t>,</w:t>
      </w:r>
      <w:r>
        <w:tab/>
      </w:r>
      <w:r>
        <w:fldChar w:fldCharType="begin"/>
      </w:r>
      <w:r>
        <w:instrText xml:space="preserve"> MACROBUTTON MTPlaceRef \* MERGEFORMAT </w:instrText>
      </w:r>
      <w:fldSimple w:instr=" SEQ MTEqn \h \* MERGEFORMAT "/>
      <w:bookmarkStart w:id="2616" w:name="ZEqnNum74812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63</w:instrText>
        </w:r>
      </w:fldSimple>
      <w:r>
        <w:instrText>)</w:instrText>
      </w:r>
      <w:bookmarkEnd w:id="2616"/>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2" type="#_x0000_t75" style="width:19.25pt;height:19.95pt" o:ole="">
            <v:imagedata r:id="rId3362" o:title=""/>
          </v:shape>
          <o:OLEObject Type="Embed" ProgID="Equation.DSMT4" ShapeID="_x0000_i2702" DrawAspect="Content" ObjectID="_1366281276" r:id="rId3363"/>
        </w:object>
      </w:r>
      <w:r>
        <w:t xml:space="preserve">are the tangent vectors to </w:t>
      </w:r>
      <w:r w:rsidR="00905817" w:rsidRPr="00905817">
        <w:rPr>
          <w:position w:val="-10"/>
        </w:rPr>
        <w:object w:dxaOrig="360" w:dyaOrig="380" w14:anchorId="5FCDB0BE">
          <v:shape id="_x0000_i2703" type="#_x0000_t75" style="width:19.25pt;height:19.25pt" o:ole="">
            <v:imagedata r:id="rId3364" o:title=""/>
          </v:shape>
          <o:OLEObject Type="Embed" ProgID="Equation.DSMT4" ShapeID="_x0000_i2703" DrawAspect="Content" ObjectID="_1366281277" r:id="rId3365"/>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r w:rsidR="00E3755C">
          <w:instrText>(6.63)</w:instrText>
        </w:r>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4" type="#_x0000_t75" style="width:191.75pt;height:32.8pt" o:ole="">
            <v:imagedata r:id="rId3366" o:title=""/>
          </v:shape>
          <o:OLEObject Type="Embed" ProgID="Equation.DSMT4" ShapeID="_x0000_i2704" DrawAspect="Content" ObjectID="_1366281278" r:id="rId3367"/>
        </w:object>
      </w:r>
      <w:r w:rsidR="00C108FD">
        <w:t>.</w:t>
      </w:r>
      <w:r>
        <w:tab/>
      </w:r>
      <w:r>
        <w:fldChar w:fldCharType="begin"/>
      </w:r>
      <w:r>
        <w:instrText xml:space="preserve"> MACROBUTTON MTPlaceRef \* MERGEFORMAT </w:instrText>
      </w:r>
      <w:fldSimple w:instr=" SEQ MTEqn \h \* MERGEFORMAT "/>
      <w:bookmarkStart w:id="2617" w:name="ZEqnNum569465"/>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64</w:instrText>
        </w:r>
      </w:fldSimple>
      <w:r>
        <w:instrText>)</w:instrText>
      </w:r>
      <w:bookmarkEnd w:id="2617"/>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5" type="#_x0000_t75" style="width:49.9pt;height:19.95pt" o:ole="">
            <v:imagedata r:id="rId3368" o:title=""/>
          </v:shape>
          <o:OLEObject Type="Embed" ProgID="Equation.DSMT4" ShapeID="_x0000_i2705" DrawAspect="Content" ObjectID="_1366281279" r:id="rId3369"/>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r w:rsidR="00E3755C">
          <w:instrText>(6.64)</w:instrText>
        </w:r>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06" type="#_x0000_t75" style="width:293.7pt;height:118.35pt" o:ole="">
            <v:imagedata r:id="rId3370" o:title=""/>
          </v:shape>
          <o:OLEObject Type="Embed" ProgID="Equation.DSMT4" ShapeID="_x0000_i2706" DrawAspect="Content" ObjectID="_1366281280" r:id="rId337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65</w:instrText>
        </w:r>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07" type="#_x0000_t75" style="width:1in;height:20.65pt" o:ole="">
            <v:imagedata r:id="rId3372" o:title=""/>
          </v:shape>
          <o:OLEObject Type="Embed" ProgID="Equation.DSMT4" ShapeID="_x0000_i2707" DrawAspect="Content" ObjectID="_1366281281" r:id="rId3373"/>
        </w:object>
      </w:r>
      <w:r>
        <w:t xml:space="preserve">and </w:t>
      </w:r>
      <w:r w:rsidR="00905817" w:rsidRPr="00905817">
        <w:rPr>
          <w:position w:val="-20"/>
        </w:rPr>
        <w:object w:dxaOrig="1300" w:dyaOrig="480" w14:anchorId="6079B6DD">
          <v:shape id="_x0000_i2708" type="#_x0000_t75" style="width:64.85pt;height:24.25pt" o:ole="">
            <v:imagedata r:id="rId3374" o:title=""/>
          </v:shape>
          <o:OLEObject Type="Embed" ProgID="Equation.DSMT4" ShapeID="_x0000_i2708" DrawAspect="Content" ObjectID="_1366281282" r:id="rId3375"/>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618" w:name="_Toc289032636"/>
      <w:r>
        <w:t>Biphasic Contact</w:t>
      </w:r>
      <w:bookmarkEnd w:id="2618"/>
    </w:p>
    <w:p w14:paraId="55E6EC17" w14:textId="77777777" w:rsidR="00277B83" w:rsidRPr="006F687B" w:rsidRDefault="00277B83" w:rsidP="00277B83">
      <w:pPr>
        <w:pStyle w:val="Heading3"/>
      </w:pPr>
      <w:bookmarkStart w:id="2619" w:name="_Toc289032637"/>
      <w:r>
        <w:t>Contact Integral</w:t>
      </w:r>
      <w:bookmarkEnd w:id="2619"/>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620" w:author="Gerard" w:date="2015-05-06T12:49:00Z">
        <w:r w:rsidR="00E3755C">
          <w:t>5.6</w:t>
        </w:r>
      </w:ins>
      <w:del w:id="2621" w:author="Gerard" w:date="2015-03-21T10:54:00Z">
        <w:r w:rsidR="008D52AD" w:rsidDel="00541E56">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153375">
        <w:fldChar w:fldCharType="begin"/>
      </w:r>
      <w:r w:rsidR="00153375">
        <w:instrText xml:space="preserve"> HYPERLINK \l "_ENREF_50" \o "Ateshian, 2010 #39" </w:instrText>
      </w:r>
      <w:ins w:id="2622" w:author="Gerard" w:date="2015-05-06T12:49:00Z"/>
      <w:r w:rsidR="00153375">
        <w:fldChar w:fldCharType="separate"/>
      </w:r>
      <w:r w:rsidR="00214E15">
        <w:rPr>
          <w:noProof/>
        </w:rPr>
        <w:t>50</w:t>
      </w:r>
      <w:r w:rsidR="00153375">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9" type="#_x0000_t75" style="width:19.25pt;height:19.25pt" o:ole="">
            <v:imagedata r:id="rId3376" o:title=""/>
          </v:shape>
          <o:OLEObject Type="Embed" ProgID="Equation.DSMT4" ShapeID="_x0000_i2709" DrawAspect="Content" ObjectID="_1366281283" r:id="rId3377"/>
        </w:object>
      </w:r>
      <w:r>
        <w:t xml:space="preserve"> and </w:t>
      </w:r>
      <w:r w:rsidR="00905817" w:rsidRPr="00905817">
        <w:rPr>
          <w:position w:val="-10"/>
        </w:rPr>
        <w:object w:dxaOrig="380" w:dyaOrig="380" w14:anchorId="24E55E2B">
          <v:shape id="_x0000_i2710" type="#_x0000_t75" style="width:19.25pt;height:19.25pt" o:ole="">
            <v:imagedata r:id="rId3378" o:title=""/>
          </v:shape>
          <o:OLEObject Type="Embed" ProgID="Equation.DSMT4" ShapeID="_x0000_i2710" DrawAspect="Content" ObjectID="_1366281284" r:id="rId3379"/>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1" type="#_x0000_t75" style="width:15.7pt;height:17.1pt" o:ole="">
            <v:imagedata r:id="rId3380" o:title=""/>
          </v:shape>
          <o:OLEObject Type="Embed" ProgID="Equation.DSMT4" ShapeID="_x0000_i2711" DrawAspect="Content" ObjectID="_1366281285" r:id="rId3381"/>
        </w:object>
      </w:r>
      <w:r>
        <w:t xml:space="preserve"> and solvent fluxes </w:t>
      </w:r>
      <w:r w:rsidR="00905817" w:rsidRPr="00905817">
        <w:rPr>
          <w:position w:val="-12"/>
        </w:rPr>
        <w:object w:dxaOrig="380" w:dyaOrig="400" w14:anchorId="12C6AA42">
          <v:shape id="_x0000_i2712" type="#_x0000_t75" style="width:19.25pt;height:19.95pt" o:ole="">
            <v:imagedata r:id="rId3382" o:title=""/>
          </v:shape>
          <o:OLEObject Type="Embed" ProgID="Equation.DSMT4" ShapeID="_x0000_i2712" DrawAspect="Content" ObjectID="_1366281286" r:id="rId3383"/>
        </w:object>
      </w:r>
      <w:r>
        <w:t xml:space="preserve"> (</w:t>
      </w:r>
      <w:r w:rsidR="00905817" w:rsidRPr="00905817">
        <w:rPr>
          <w:position w:val="-10"/>
        </w:rPr>
        <w:object w:dxaOrig="660" w:dyaOrig="320" w14:anchorId="083C5CC3">
          <v:shape id="_x0000_i2713" type="#_x0000_t75" style="width:32.8pt;height:15.7pt" o:ole="">
            <v:imagedata r:id="rId3384" o:title=""/>
          </v:shape>
          <o:OLEObject Type="Embed" ProgID="Equation.DSMT4" ShapeID="_x0000_i2713" DrawAspect="Content" ObjectID="_1366281287" r:id="rId3385"/>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4" type="#_x0000_t75" style="width:164.65pt;height:52.05pt" o:ole="">
            <v:imagedata r:id="rId3386" o:title=""/>
          </v:shape>
          <o:OLEObject Type="Embed" ProgID="Equation.DSMT4" ShapeID="_x0000_i2714" DrawAspect="Content" ObjectID="_1366281288" r:id="rId338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66</w:instrText>
        </w:r>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5" type="#_x0000_t75" style="width:49.9pt;height:19.95pt" o:ole="">
            <v:imagedata r:id="rId3388" o:title=""/>
          </v:shape>
          <o:OLEObject Type="Embed" ProgID="Equation.DSMT4" ShapeID="_x0000_i2715" DrawAspect="Content" ObjectID="_1366281289" r:id="rId3389"/>
        </w:object>
      </w:r>
      <w:r>
        <w:t xml:space="preserve">.  To evaluate and linearize </w:t>
      </w:r>
      <w:r w:rsidR="00905817" w:rsidRPr="00905817">
        <w:rPr>
          <w:position w:val="-12"/>
        </w:rPr>
        <w:object w:dxaOrig="440" w:dyaOrig="360" w14:anchorId="781F8C9E">
          <v:shape id="_x0000_i2716" type="#_x0000_t75" style="width:22.1pt;height:19.25pt" o:ole="">
            <v:imagedata r:id="rId3390" o:title=""/>
          </v:shape>
          <o:OLEObject Type="Embed" ProgID="Equation.DSMT4" ShapeID="_x0000_i2716" DrawAspect="Content" ObjectID="_1366281290" r:id="rId3391"/>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17" type="#_x0000_t75" style="width:104.1pt;height:39.9pt" o:ole="">
            <v:imagedata r:id="rId3392" o:title=""/>
          </v:shape>
          <o:OLEObject Type="Embed" ProgID="Equation.DSMT4" ShapeID="_x0000_i2717" DrawAspect="Content" ObjectID="_1366281291" r:id="rId3393"/>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67</w:instrText>
        </w:r>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18" type="#_x0000_t75" style="width:19.25pt;height:15.7pt" o:ole="">
            <v:imagedata r:id="rId3394" o:title=""/>
          </v:shape>
          <o:OLEObject Type="Embed" ProgID="Equation.DSMT4" ShapeID="_x0000_i2718" DrawAspect="Content" ObjectID="_1366281292" r:id="rId3395"/>
        </w:object>
      </w:r>
      <w:r>
        <w:t xml:space="preserve"> represents the spatial position of points on </w:t>
      </w:r>
      <w:r w:rsidR="00905817" w:rsidRPr="00905817">
        <w:rPr>
          <w:position w:val="-10"/>
        </w:rPr>
        <w:object w:dxaOrig="360" w:dyaOrig="380" w14:anchorId="04A89814">
          <v:shape id="_x0000_i2719" type="#_x0000_t75" style="width:19.25pt;height:19.25pt" o:ole="">
            <v:imagedata r:id="rId3396" o:title=""/>
          </v:shape>
          <o:OLEObject Type="Embed" ProgID="Equation.DSMT4" ShapeID="_x0000_i2719" DrawAspect="Content" ObjectID="_1366281293" r:id="rId3397"/>
        </w:object>
      </w:r>
      <w:r>
        <w:t xml:space="preserve">, and </w:t>
      </w:r>
      <w:r w:rsidR="00905817" w:rsidRPr="00905817">
        <w:rPr>
          <w:position w:val="-16"/>
        </w:rPr>
        <w:object w:dxaOrig="340" w:dyaOrig="420" w14:anchorId="31794EF3">
          <v:shape id="_x0000_i2720" type="#_x0000_t75" style="width:17.1pt;height:20.65pt" o:ole="">
            <v:imagedata r:id="rId3398" o:title=""/>
          </v:shape>
          <o:OLEObject Type="Embed" ProgID="Equation.DSMT4" ShapeID="_x0000_i2720" DrawAspect="Content" ObjectID="_1366281294" r:id="rId3399"/>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1" type="#_x0000_t75" style="width:77pt;height:42.75pt" o:ole="">
            <v:imagedata r:id="rId3400" o:title=""/>
          </v:shape>
          <o:OLEObject Type="Embed" ProgID="Equation.DSMT4" ShapeID="_x0000_i2721" DrawAspect="Content" ObjectID="_1366281295" r:id="rId34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68</w:instrText>
        </w:r>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2" type="#_x0000_t75" style="width:235.25pt;height:52.05pt" o:ole="">
            <v:imagedata r:id="rId3402" o:title=""/>
          </v:shape>
          <o:OLEObject Type="Embed" ProgID="Equation.DSMT4" ShapeID="_x0000_i2722" DrawAspect="Content" ObjectID="_1366281296" r:id="rId340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69</w:instrText>
        </w:r>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3" type="#_x0000_t75" style="width:30.65pt;height:19.25pt" o:ole="">
            <v:imagedata r:id="rId3404" o:title=""/>
          </v:shape>
          <o:OLEObject Type="Embed" ProgID="Equation.DSMT4" ShapeID="_x0000_i2723" DrawAspect="Content" ObjectID="_1366281297" r:id="rId3405"/>
        </w:object>
      </w:r>
      <w:r w:rsidRPr="007E76EC">
        <w:t xml:space="preserve"> of </w:t>
      </w:r>
      <w:r w:rsidR="00905817" w:rsidRPr="00905817">
        <w:rPr>
          <w:position w:val="-12"/>
        </w:rPr>
        <w:object w:dxaOrig="440" w:dyaOrig="360" w14:anchorId="74920779">
          <v:shape id="_x0000_i2724" type="#_x0000_t75" style="width:22.1pt;height:19.25pt" o:ole="">
            <v:imagedata r:id="rId3406" o:title=""/>
          </v:shape>
          <o:OLEObject Type="Embed" ProgID="Equation.DSMT4" ShapeID="_x0000_i2724" DrawAspect="Content" ObjectID="_1366281298" r:id="rId3407"/>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5" type="#_x0000_t75" style="width:196.75pt;height:34.2pt" o:ole="">
            <v:imagedata r:id="rId3408" o:title=""/>
          </v:shape>
          <o:OLEObject Type="Embed" ProgID="Equation.DSMT4" ShapeID="_x0000_i2725" DrawAspect="Content" ObjectID="_1366281299" r:id="rId3409"/>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70</w:instrText>
        </w:r>
      </w:fldSimple>
      <w:r>
        <w:instrText>)</w:instrText>
      </w:r>
      <w:r>
        <w:fldChar w:fldCharType="end"/>
      </w:r>
    </w:p>
    <w:p w14:paraId="2DF15AF9" w14:textId="77777777" w:rsidR="00277B83" w:rsidRDefault="00277B83" w:rsidP="00277B83">
      <w:pPr>
        <w:pStyle w:val="Heading3"/>
      </w:pPr>
      <w:bookmarkStart w:id="2623" w:name="_Toc289032638"/>
      <w:r>
        <w:t>Gap Function</w:t>
      </w:r>
      <w:bookmarkEnd w:id="2623"/>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6" type="#_x0000_t75" style="width:10.7pt;height:12.85pt" o:ole="">
            <v:imagedata r:id="rId3410" o:title=""/>
          </v:shape>
          <o:OLEObject Type="Embed" ProgID="Equation.DSMT4" ShapeID="_x0000_i2726" DrawAspect="Content" ObjectID="_1366281300" r:id="rId3411"/>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27" type="#_x0000_t75" style="width:186.05pt;height:24.25pt" o:ole="">
            <v:imagedata r:id="rId3412" o:title=""/>
          </v:shape>
          <o:OLEObject Type="Embed" ProgID="Equation.DSMT4" ShapeID="_x0000_i2727" DrawAspect="Content" ObjectID="_1366281301" r:id="rId3413"/>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71</w:instrText>
        </w:r>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tab/>
      </w:r>
      <w:r w:rsidR="00905817" w:rsidRPr="00905817">
        <w:rPr>
          <w:position w:val="-138"/>
        </w:rPr>
        <w:object w:dxaOrig="4020" w:dyaOrig="2880" w14:anchorId="58A38561">
          <v:shape id="_x0000_i2728" type="#_x0000_t75" style="width:201.05pt;height:2in" o:ole="">
            <v:imagedata r:id="rId3414" o:title=""/>
          </v:shape>
          <o:OLEObject Type="Embed" ProgID="Equation.DSMT4" ShapeID="_x0000_i2728" DrawAspect="Content" ObjectID="_1366281302" r:id="rId341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72</w:instrText>
        </w:r>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29" type="#_x0000_t75" style="width:230.95pt;height:39.9pt" o:ole="">
            <v:imagedata r:id="rId3416" o:title=""/>
          </v:shape>
          <o:OLEObject Type="Embed" ProgID="Equation.DSMT4" ShapeID="_x0000_i2729" DrawAspect="Content" ObjectID="_1366281303" r:id="rId341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73</w:instrText>
        </w:r>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0" type="#_x0000_t75" style="width:66.3pt;height:24.25pt" o:ole="">
            <v:imagedata r:id="rId3418" o:title=""/>
          </v:shape>
          <o:OLEObject Type="Embed" ProgID="Equation.DSMT4" ShapeID="_x0000_i2730" DrawAspect="Content" ObjectID="_1366281304" r:id="rId3419"/>
        </w:object>
      </w:r>
      <w:r>
        <w:t xml:space="preserve"> and </w:t>
      </w:r>
      <w:r w:rsidR="00905817" w:rsidRPr="00905817">
        <w:rPr>
          <w:position w:val="-14"/>
        </w:rPr>
        <w:object w:dxaOrig="1380" w:dyaOrig="420" w14:anchorId="22498750">
          <v:shape id="_x0000_i2731" type="#_x0000_t75" style="width:69.15pt;height:20.65pt" o:ole="">
            <v:imagedata r:id="rId3420" o:title=""/>
          </v:shape>
          <o:OLEObject Type="Embed" ProgID="Equation.DSMT4" ShapeID="_x0000_i2731" DrawAspect="Content" ObjectID="_1366281305" r:id="rId3421"/>
        </w:object>
      </w:r>
      <w:r>
        <w:t>.</w:t>
      </w:r>
    </w:p>
    <w:p w14:paraId="36C5CB6D" w14:textId="77777777" w:rsidR="00277B83" w:rsidRDefault="00277B83" w:rsidP="00277B83">
      <w:pPr>
        <w:pStyle w:val="Heading3"/>
      </w:pPr>
      <w:bookmarkStart w:id="2624" w:name="_Toc289032639"/>
      <w:r>
        <w:t>Penalty Method</w:t>
      </w:r>
      <w:bookmarkEnd w:id="2624"/>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2" type="#_x0000_t75" style="width:84.1pt;height:46.35pt" o:ole="">
            <v:imagedata r:id="rId3422" o:title=""/>
          </v:shape>
          <o:OLEObject Type="Embed" ProgID="Equation.DSMT4" ShapeID="_x0000_i2732" DrawAspect="Content" ObjectID="_1366281306" r:id="rId34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74</w:instrText>
        </w:r>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3" type="#_x0000_t75" style="width:12.85pt;height:19.25pt" o:ole="">
            <v:imagedata r:id="rId3424" o:title=""/>
          </v:shape>
          <o:OLEObject Type="Embed" ProgID="Equation.DSMT4" ShapeID="_x0000_i2733" DrawAspect="Content" ObjectID="_1366281307" r:id="rId3425"/>
        </w:object>
      </w:r>
      <w:r>
        <w:t xml:space="preserve"> is a penalty factor associated with </w:t>
      </w:r>
      <w:r w:rsidR="00905817" w:rsidRPr="00905817">
        <w:rPr>
          <w:position w:val="-12"/>
        </w:rPr>
        <w:object w:dxaOrig="220" w:dyaOrig="360" w14:anchorId="10992849">
          <v:shape id="_x0000_i2734" type="#_x0000_t75" style="width:10.7pt;height:19.25pt" o:ole="">
            <v:imagedata r:id="rId3426" o:title=""/>
          </v:shape>
          <o:OLEObject Type="Embed" ProgID="Equation.DSMT4" ShapeID="_x0000_i2734" DrawAspect="Content" ObjectID="_1366281308" r:id="rId3427"/>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5" type="#_x0000_t75" style="width:174.65pt;height:46.35pt" o:ole="">
            <v:imagedata r:id="rId3428" o:title=""/>
          </v:shape>
          <o:OLEObject Type="Embed" ProgID="Equation.DSMT4" ShapeID="_x0000_i2735" DrawAspect="Content" ObjectID="_1366281309" r:id="rId342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75</w:instrText>
        </w:r>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36" type="#_x0000_t75" style="width:14.25pt;height:19.25pt" o:ole="">
            <v:imagedata r:id="rId3430" o:title=""/>
          </v:shape>
          <o:OLEObject Type="Embed" ProgID="Equation.DSMT4" ShapeID="_x0000_i2736" DrawAspect="Content" ObjectID="_1366281310" r:id="rId3431"/>
        </w:object>
      </w:r>
      <w:r>
        <w:t xml:space="preserve"> is a penalty factor associated with </w:t>
      </w:r>
      <w:r w:rsidR="00905817" w:rsidRPr="00905817">
        <w:rPr>
          <w:position w:val="-12"/>
        </w:rPr>
        <w:object w:dxaOrig="300" w:dyaOrig="360" w14:anchorId="51C32E73">
          <v:shape id="_x0000_i2737" type="#_x0000_t75" style="width:14.95pt;height:19.25pt" o:ole="">
            <v:imagedata r:id="rId3432" o:title=""/>
          </v:shape>
          <o:OLEObject Type="Embed" ProgID="Equation.DSMT4" ShapeID="_x0000_i2737" DrawAspect="Content" ObjectID="_1366281311" r:id="rId3433"/>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38" type="#_x0000_t75" style="width:195.35pt;height:69.85pt" o:ole="">
            <v:imagedata r:id="rId3434" o:title=""/>
          </v:shape>
          <o:OLEObject Type="Embed" ProgID="Equation.DSMT4" ShapeID="_x0000_i2738" DrawAspect="Content" ObjectID="_1366281312" r:id="rId343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76</w:instrText>
        </w:r>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9" type="#_x0000_t75" style="width:22.1pt;height:19.25pt" o:ole="">
            <v:imagedata r:id="rId3436" o:title=""/>
          </v:shape>
          <o:OLEObject Type="Embed" ProgID="Equation.DSMT4" ShapeID="_x0000_i2739" DrawAspect="Content" ObjectID="_1366281313" r:id="rId3437"/>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0" type="#_x0000_t75" style="width:390.65pt;height:111.2pt" o:ole="">
            <v:imagedata r:id="rId3438" o:title=""/>
          </v:shape>
          <o:OLEObject Type="Embed" ProgID="Equation.DSMT4" ShapeID="_x0000_i2740" DrawAspect="Content" ObjectID="_1366281314" r:id="rId343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77</w:instrText>
        </w:r>
      </w:fldSimple>
      <w:r>
        <w:instrText>)</w:instrText>
      </w:r>
      <w:r>
        <w:fldChar w:fldCharType="end"/>
      </w:r>
    </w:p>
    <w:p w14:paraId="4C945552" w14:textId="391D67A2" w:rsidR="00277B83" w:rsidRDefault="00277B83" w:rsidP="00277B83">
      <w:pPr>
        <w:pStyle w:val="MTDisplayEquation"/>
      </w:pPr>
      <w:r>
        <w:tab/>
      </w:r>
      <w:r w:rsidR="00905817" w:rsidRPr="00905817">
        <w:rPr>
          <w:position w:val="-126"/>
        </w:rPr>
        <w:object w:dxaOrig="7000" w:dyaOrig="2299" w14:anchorId="583261B5">
          <v:shape id="_x0000_i2741" type="#_x0000_t75" style="width:348.6pt;height:114.75pt" o:ole="">
            <v:imagedata r:id="rId3440" o:title=""/>
          </v:shape>
          <o:OLEObject Type="Embed" ProgID="Equation.DSMT4" ShapeID="_x0000_i2741" DrawAspect="Content" ObjectID="_1366281315" r:id="rId344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78</w:instrText>
        </w:r>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2" type="#_x0000_t75" style="width:76.3pt;height:24.25pt" o:ole="">
            <v:imagedata r:id="rId3442" o:title=""/>
          </v:shape>
          <o:OLEObject Type="Embed" ProgID="Equation.DSMT4" ShapeID="_x0000_i2742" DrawAspect="Content" ObjectID="_1366281316" r:id="rId3443"/>
        </w:object>
      </w:r>
      <w:r>
        <w:t>.</w:t>
      </w:r>
    </w:p>
    <w:p w14:paraId="3FE0C16F" w14:textId="77777777" w:rsidR="00277B83" w:rsidRDefault="00277B83" w:rsidP="00277B83">
      <w:pPr>
        <w:pStyle w:val="Heading3"/>
      </w:pPr>
      <w:bookmarkStart w:id="2625" w:name="_Toc289032640"/>
      <w:r>
        <w:t>Discretization</w:t>
      </w:r>
      <w:bookmarkEnd w:id="2625"/>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3" type="#_x0000_t75" style="width:295.85pt;height:37.8pt" o:ole="">
            <v:imagedata r:id="rId3444" o:title=""/>
          </v:shape>
          <o:OLEObject Type="Embed" ProgID="Equation.DSMT4" ShapeID="_x0000_i2743" DrawAspect="Content" ObjectID="_1366281317" r:id="rId3445"/>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79</w:instrText>
        </w:r>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4" type="#_x0000_t75" style="width:211pt;height:148.3pt" o:ole="">
            <v:imagedata r:id="rId3446" o:title=""/>
          </v:shape>
          <o:OLEObject Type="Embed" ProgID="Equation.DSMT4" ShapeID="_x0000_i2744" DrawAspect="Content" ObjectID="_1366281318" r:id="rId344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80</w:instrText>
        </w:r>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5" type="#_x0000_t75" style="width:216.7pt;height:176.1pt" o:ole="">
            <v:imagedata r:id="rId3448" o:title=""/>
          </v:shape>
          <o:OLEObject Type="Embed" ProgID="Equation.DSMT4" ShapeID="_x0000_i2745" DrawAspect="Content" ObjectID="_1366281319" r:id="rId344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81</w:instrText>
        </w:r>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46" type="#_x0000_t75" style="width:188.9pt;height:44.2pt" o:ole="">
            <v:imagedata r:id="rId3450" o:title=""/>
          </v:shape>
          <o:OLEObject Type="Embed" ProgID="Equation.DSMT4" ShapeID="_x0000_i2746" DrawAspect="Content" ObjectID="_1366281320" r:id="rId345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82</w:instrText>
        </w:r>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tab/>
      </w:r>
      <w:r w:rsidR="00905817" w:rsidRPr="00905817">
        <w:rPr>
          <w:position w:val="-186"/>
        </w:rPr>
        <w:object w:dxaOrig="5480" w:dyaOrig="7920" w14:anchorId="4546128C">
          <v:shape id="_x0000_i2747" type="#_x0000_t75" style="width:273.75pt;height:396.35pt" o:ole="">
            <v:imagedata r:id="rId3452" o:title=""/>
          </v:shape>
          <o:OLEObject Type="Embed" ProgID="Equation.DSMT4" ShapeID="_x0000_i2747" DrawAspect="Content" ObjectID="_1366281321" r:id="rId345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83</w:instrText>
        </w:r>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48" type="#_x0000_t75" style="width:221pt;height:97.65pt" o:ole="">
            <v:imagedata r:id="rId3454" o:title=""/>
          </v:shape>
          <o:OLEObject Type="Embed" ProgID="Equation.DSMT4" ShapeID="_x0000_i2748" DrawAspect="Content" ObjectID="_1366281322" r:id="rId345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84</w:instrText>
        </w:r>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49" type="#_x0000_t75" style="width:243.8pt;height:97.65pt" o:ole="">
            <v:imagedata r:id="rId3456" o:title=""/>
          </v:shape>
          <o:OLEObject Type="Embed" ProgID="Equation.DSMT4" ShapeID="_x0000_i2749" DrawAspect="Content" ObjectID="_1366281323" r:id="rId345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85</w:instrText>
        </w:r>
      </w:fldSimple>
      <w:r>
        <w:instrText>)</w:instrText>
      </w:r>
      <w:r>
        <w:fldChar w:fldCharType="end"/>
      </w:r>
    </w:p>
    <w:p w14:paraId="13875884" w14:textId="73AFFD52" w:rsidR="00277B83" w:rsidRDefault="00277B83" w:rsidP="00277B83">
      <w:pPr>
        <w:pStyle w:val="MTDisplayEquation"/>
      </w:pPr>
      <w:r>
        <w:tab/>
      </w:r>
      <w:r w:rsidR="00905817" w:rsidRPr="00905817">
        <w:rPr>
          <w:position w:val="-82"/>
        </w:rPr>
        <w:object w:dxaOrig="2040" w:dyaOrig="1760" w14:anchorId="25E5D417">
          <v:shape id="_x0000_i2750" type="#_x0000_t75" style="width:101.95pt;height:87.7pt" o:ole="">
            <v:imagedata r:id="rId3458" o:title=""/>
          </v:shape>
          <o:OLEObject Type="Embed" ProgID="Equation.DSMT4" ShapeID="_x0000_i2750" DrawAspect="Content" ObjectID="_1366281324" r:id="rId345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86</w:instrText>
        </w:r>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1" type="#_x0000_t75" style="width:176.8pt;height:166.1pt" o:ole="">
            <v:imagedata r:id="rId3460" o:title=""/>
          </v:shape>
          <o:OLEObject Type="Embed" ProgID="Equation.DSMT4" ShapeID="_x0000_i2751" DrawAspect="Content" ObjectID="_1366281325" r:id="rId346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87</w:instrText>
        </w:r>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626" w:name="_Toc289032641"/>
      <w:r>
        <w:t>Biphasic-Solute Contact</w:t>
      </w:r>
      <w:bookmarkEnd w:id="2626"/>
    </w:p>
    <w:p w14:paraId="01BD12CD" w14:textId="77777777" w:rsidR="006F687B" w:rsidRPr="006F687B" w:rsidRDefault="006F687B" w:rsidP="00CD6991">
      <w:pPr>
        <w:pStyle w:val="Heading3"/>
      </w:pPr>
      <w:bookmarkStart w:id="2627" w:name="_Toc289032642"/>
      <w:r>
        <w:t>Contact Integral</w:t>
      </w:r>
      <w:bookmarkEnd w:id="2627"/>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E3755C">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2" type="#_x0000_t75" style="width:19.25pt;height:19.25pt" o:ole="">
            <v:imagedata r:id="rId3462" o:title=""/>
          </v:shape>
          <o:OLEObject Type="Embed" ProgID="Equation.DSMT4" ShapeID="_x0000_i2752" DrawAspect="Content" ObjectID="_1366281326" r:id="rId3463"/>
        </w:object>
      </w:r>
      <w:r>
        <w:t xml:space="preserve"> and </w:t>
      </w:r>
      <w:r w:rsidR="00905817" w:rsidRPr="00905817">
        <w:rPr>
          <w:position w:val="-10"/>
        </w:rPr>
        <w:object w:dxaOrig="380" w:dyaOrig="380" w14:anchorId="3914F7D8">
          <v:shape id="_x0000_i2753" type="#_x0000_t75" style="width:19.25pt;height:19.25pt" o:ole="">
            <v:imagedata r:id="rId3464" o:title=""/>
          </v:shape>
          <o:OLEObject Type="Embed" ProgID="Equation.DSMT4" ShapeID="_x0000_i2753" DrawAspect="Content" ObjectID="_1366281327" r:id="rId3465"/>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4" type="#_x0000_t75" style="width:15.7pt;height:17.1pt" o:ole="">
            <v:imagedata r:id="rId3466" o:title=""/>
          </v:shape>
          <o:OLEObject Type="Embed" ProgID="Equation.DSMT4" ShapeID="_x0000_i2754" DrawAspect="Content" ObjectID="_1366281328" r:id="rId3467"/>
        </w:object>
      </w:r>
      <w:r>
        <w:t xml:space="preserve">, solvent fluxes </w:t>
      </w:r>
      <w:r w:rsidR="00905817" w:rsidRPr="00905817">
        <w:rPr>
          <w:position w:val="-12"/>
        </w:rPr>
        <w:object w:dxaOrig="380" w:dyaOrig="400" w14:anchorId="2300FAE4">
          <v:shape id="_x0000_i2755" type="#_x0000_t75" style="width:19.25pt;height:19.95pt" o:ole="">
            <v:imagedata r:id="rId3468" o:title=""/>
          </v:shape>
          <o:OLEObject Type="Embed" ProgID="Equation.DSMT4" ShapeID="_x0000_i2755" DrawAspect="Content" ObjectID="_1366281329" r:id="rId3469"/>
        </w:object>
      </w:r>
      <w:r>
        <w:t xml:space="preserve"> and solute fluxes </w:t>
      </w:r>
      <w:r w:rsidR="00905817" w:rsidRPr="00905817">
        <w:rPr>
          <w:position w:val="-12"/>
        </w:rPr>
        <w:object w:dxaOrig="360" w:dyaOrig="400" w14:anchorId="50CCB3ED">
          <v:shape id="_x0000_i2756" type="#_x0000_t75" style="width:19.25pt;height:19.95pt" o:ole="">
            <v:imagedata r:id="rId3470" o:title=""/>
          </v:shape>
          <o:OLEObject Type="Embed" ProgID="Equation.DSMT4" ShapeID="_x0000_i2756" DrawAspect="Content" ObjectID="_1366281330" r:id="rId3471"/>
        </w:object>
      </w:r>
      <w:r>
        <w:t xml:space="preserve"> (</w:t>
      </w:r>
      <w:r w:rsidR="00905817" w:rsidRPr="00905817">
        <w:rPr>
          <w:position w:val="-10"/>
        </w:rPr>
        <w:object w:dxaOrig="660" w:dyaOrig="320" w14:anchorId="56AA9DEA">
          <v:shape id="_x0000_i2757" type="#_x0000_t75" style="width:32.8pt;height:15.7pt" o:ole="">
            <v:imagedata r:id="rId3472" o:title=""/>
          </v:shape>
          <o:OLEObject Type="Embed" ProgID="Equation.DSMT4" ShapeID="_x0000_i2757" DrawAspect="Content" ObjectID="_1366281331" r:id="rId3473"/>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58" type="#_x0000_t75" style="width:159.7pt;height:79.15pt" o:ole="">
            <v:imagedata r:id="rId3474" o:title=""/>
          </v:shape>
          <o:OLEObject Type="Embed" ProgID="Equation.DSMT4" ShapeID="_x0000_i2758" DrawAspect="Content" ObjectID="_1366281332" r:id="rId347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88</w:instrText>
        </w:r>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9" type="#_x0000_t75" style="width:49.9pt;height:19.95pt" o:ole="">
            <v:imagedata r:id="rId3476" o:title=""/>
          </v:shape>
          <o:OLEObject Type="Embed" ProgID="Equation.DSMT4" ShapeID="_x0000_i2759" DrawAspect="Content" ObjectID="_1366281333" r:id="rId3477"/>
        </w:object>
      </w:r>
      <w:r>
        <w:t xml:space="preserve">.  To evaluate and linearize </w:t>
      </w:r>
      <w:r w:rsidR="00905817" w:rsidRPr="00905817">
        <w:rPr>
          <w:position w:val="-12"/>
        </w:rPr>
        <w:object w:dxaOrig="440" w:dyaOrig="360" w14:anchorId="13969293">
          <v:shape id="_x0000_i2760" type="#_x0000_t75" style="width:22.1pt;height:19.25pt" o:ole="">
            <v:imagedata r:id="rId3478" o:title=""/>
          </v:shape>
          <o:OLEObject Type="Embed" ProgID="Equation.DSMT4" ShapeID="_x0000_i2760" DrawAspect="Content" ObjectID="_1366281334" r:id="rId3479"/>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1" type="#_x0000_t75" style="width:104.1pt;height:39.9pt" o:ole="">
            <v:imagedata r:id="rId3480" o:title=""/>
          </v:shape>
          <o:OLEObject Type="Embed" ProgID="Equation.DSMT4" ShapeID="_x0000_i2761" DrawAspect="Content" ObjectID="_1366281335" r:id="rId3481"/>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89</w:instrText>
        </w:r>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2" type="#_x0000_t75" style="width:19.25pt;height:15.7pt" o:ole="">
            <v:imagedata r:id="rId3482" o:title=""/>
          </v:shape>
          <o:OLEObject Type="Embed" ProgID="Equation.DSMT4" ShapeID="_x0000_i2762" DrawAspect="Content" ObjectID="_1366281336" r:id="rId3483"/>
        </w:object>
      </w:r>
      <w:r>
        <w:t xml:space="preserve"> represents the spatial position of points on </w:t>
      </w:r>
      <w:r w:rsidR="00905817" w:rsidRPr="00905817">
        <w:rPr>
          <w:position w:val="-10"/>
        </w:rPr>
        <w:object w:dxaOrig="360" w:dyaOrig="380" w14:anchorId="3624CA98">
          <v:shape id="_x0000_i2763" type="#_x0000_t75" style="width:19.25pt;height:19.25pt" o:ole="">
            <v:imagedata r:id="rId3484" o:title=""/>
          </v:shape>
          <o:OLEObject Type="Embed" ProgID="Equation.DSMT4" ShapeID="_x0000_i2763" DrawAspect="Content" ObjectID="_1366281337" r:id="rId3485"/>
        </w:object>
      </w:r>
      <w:r>
        <w:t xml:space="preserve">, and </w:t>
      </w:r>
      <w:r w:rsidR="00905817" w:rsidRPr="00905817">
        <w:rPr>
          <w:position w:val="-16"/>
        </w:rPr>
        <w:object w:dxaOrig="340" w:dyaOrig="420" w14:anchorId="78C2D071">
          <v:shape id="_x0000_i2764" type="#_x0000_t75" style="width:17.1pt;height:20.65pt" o:ole="">
            <v:imagedata r:id="rId3486" o:title=""/>
          </v:shape>
          <o:OLEObject Type="Embed" ProgID="Equation.DSMT4" ShapeID="_x0000_i2764" DrawAspect="Content" ObjectID="_1366281338" r:id="rId3487"/>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tab/>
      </w:r>
      <w:r w:rsidR="00905817" w:rsidRPr="00905817">
        <w:rPr>
          <w:position w:val="-42"/>
        </w:rPr>
        <w:object w:dxaOrig="1540" w:dyaOrig="859" w14:anchorId="05D40DE6">
          <v:shape id="_x0000_i2765" type="#_x0000_t75" style="width:77pt;height:42.75pt" o:ole="">
            <v:imagedata r:id="rId3488" o:title=""/>
          </v:shape>
          <o:OLEObject Type="Embed" ProgID="Equation.DSMT4" ShapeID="_x0000_i2765" DrawAspect="Content" ObjectID="_1366281339" r:id="rId34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90</w:instrText>
        </w:r>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66" type="#_x0000_t75" style="width:228.85pt;height:79.15pt" o:ole="">
            <v:imagedata r:id="rId3490" o:title=""/>
          </v:shape>
          <o:OLEObject Type="Embed" ProgID="Equation.DSMT4" ShapeID="_x0000_i2766" DrawAspect="Content" ObjectID="_1366281340" r:id="rId349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91</w:instrText>
        </w:r>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67" type="#_x0000_t75" style="width:30.65pt;height:19.25pt" o:ole="">
            <v:imagedata r:id="rId3492" o:title=""/>
          </v:shape>
          <o:OLEObject Type="Embed" ProgID="Equation.DSMT4" ShapeID="_x0000_i2767" DrawAspect="Content" ObjectID="_1366281341" r:id="rId3493"/>
        </w:object>
      </w:r>
      <w:r w:rsidRPr="007E76EC">
        <w:t xml:space="preserve"> of </w:t>
      </w:r>
      <w:r w:rsidR="00905817" w:rsidRPr="00905817">
        <w:rPr>
          <w:position w:val="-12"/>
        </w:rPr>
        <w:object w:dxaOrig="440" w:dyaOrig="360" w14:anchorId="56E8BB84">
          <v:shape id="_x0000_i2768" type="#_x0000_t75" style="width:22.1pt;height:19.25pt" o:ole="">
            <v:imagedata r:id="rId3494" o:title=""/>
          </v:shape>
          <o:OLEObject Type="Embed" ProgID="Equation.DSMT4" ShapeID="_x0000_i2768" DrawAspect="Content" ObjectID="_1366281342" r:id="rId3495"/>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69" type="#_x0000_t75" style="width:270.9pt;height:34.2pt" o:ole="">
            <v:imagedata r:id="rId3496" o:title=""/>
          </v:shape>
          <o:OLEObject Type="Embed" ProgID="Equation.DSMT4" ShapeID="_x0000_i2769" DrawAspect="Content" ObjectID="_1366281343" r:id="rId3497"/>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92</w:instrText>
        </w:r>
      </w:fldSimple>
      <w:r>
        <w:instrText>)</w:instrText>
      </w:r>
      <w:r>
        <w:fldChar w:fldCharType="end"/>
      </w:r>
    </w:p>
    <w:p w14:paraId="612ACABE" w14:textId="77777777" w:rsidR="003B43EE" w:rsidRDefault="00CD6991" w:rsidP="00CD6991">
      <w:pPr>
        <w:pStyle w:val="Heading3"/>
      </w:pPr>
      <w:bookmarkStart w:id="2628" w:name="_Toc289032643"/>
      <w:r>
        <w:t>Gap Function</w:t>
      </w:r>
      <w:bookmarkEnd w:id="2628"/>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0" type="#_x0000_t75" style="width:10.7pt;height:12.85pt" o:ole="">
            <v:imagedata r:id="rId3498" o:title=""/>
          </v:shape>
          <o:OLEObject Type="Embed" ProgID="Equation.DSMT4" ShapeID="_x0000_i2770" DrawAspect="Content" ObjectID="_1366281344" r:id="rId3499"/>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1" type="#_x0000_t75" style="width:186.05pt;height:24.25pt" o:ole="">
            <v:imagedata r:id="rId3500" o:title=""/>
          </v:shape>
          <o:OLEObject Type="Embed" ProgID="Equation.DSMT4" ShapeID="_x0000_i2771" DrawAspect="Content" ObjectID="_1366281345" r:id="rId3501"/>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93</w:instrText>
        </w:r>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2" type="#_x0000_t75" style="width:201.05pt;height:226pt" o:ole="">
            <v:imagedata r:id="rId3502" o:title=""/>
          </v:shape>
          <o:OLEObject Type="Embed" ProgID="Equation.DSMT4" ShapeID="_x0000_i2772" DrawAspect="Content" ObjectID="_1366281346" r:id="rId350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94</w:instrText>
        </w:r>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3" type="#_x0000_t75" style="width:230.95pt;height:39.9pt" o:ole="">
            <v:imagedata r:id="rId3504" o:title=""/>
          </v:shape>
          <o:OLEObject Type="Embed" ProgID="Equation.DSMT4" ShapeID="_x0000_i2773" DrawAspect="Content" ObjectID="_1366281347" r:id="rId350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95</w:instrText>
        </w:r>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4" type="#_x0000_t75" style="width:66.3pt;height:24.25pt" o:ole="">
            <v:imagedata r:id="rId3506" o:title=""/>
          </v:shape>
          <o:OLEObject Type="Embed" ProgID="Equation.DSMT4" ShapeID="_x0000_i2774" DrawAspect="Content" ObjectID="_1366281348" r:id="rId3507"/>
        </w:object>
      </w:r>
      <w:r>
        <w:t xml:space="preserve"> and </w:t>
      </w:r>
      <w:r w:rsidR="00905817" w:rsidRPr="00905817">
        <w:rPr>
          <w:position w:val="-14"/>
        </w:rPr>
        <w:object w:dxaOrig="1380" w:dyaOrig="420" w14:anchorId="794CED18">
          <v:shape id="_x0000_i2775" type="#_x0000_t75" style="width:69.15pt;height:20.65pt" o:ole="">
            <v:imagedata r:id="rId3508" o:title=""/>
          </v:shape>
          <o:OLEObject Type="Embed" ProgID="Equation.DSMT4" ShapeID="_x0000_i2775" DrawAspect="Content" ObjectID="_1366281349" r:id="rId3509"/>
        </w:object>
      </w:r>
      <w:r>
        <w:t>.</w:t>
      </w:r>
    </w:p>
    <w:p w14:paraId="69287064" w14:textId="77777777" w:rsidR="00120603" w:rsidRDefault="00CD6991" w:rsidP="00CD6991">
      <w:pPr>
        <w:pStyle w:val="Heading3"/>
      </w:pPr>
      <w:bookmarkStart w:id="2629" w:name="_Toc289032644"/>
      <w:r>
        <w:t>Penalty Method</w:t>
      </w:r>
      <w:bookmarkEnd w:id="2629"/>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tab/>
      </w:r>
      <w:r w:rsidR="00905817" w:rsidRPr="00905817">
        <w:rPr>
          <w:position w:val="-66"/>
        </w:rPr>
        <w:object w:dxaOrig="1680" w:dyaOrig="920" w14:anchorId="6C5FCCE5">
          <v:shape id="_x0000_i2776" type="#_x0000_t75" style="width:84.1pt;height:46.35pt" o:ole="">
            <v:imagedata r:id="rId3510" o:title=""/>
          </v:shape>
          <o:OLEObject Type="Embed" ProgID="Equation.DSMT4" ShapeID="_x0000_i2776" DrawAspect="Content" ObjectID="_1366281350" r:id="rId35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96</w:instrText>
        </w:r>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77" type="#_x0000_t75" style="width:12.85pt;height:19.25pt" o:ole="">
            <v:imagedata r:id="rId3512" o:title=""/>
          </v:shape>
          <o:OLEObject Type="Embed" ProgID="Equation.DSMT4" ShapeID="_x0000_i2777" DrawAspect="Content" ObjectID="_1366281351" r:id="rId3513"/>
        </w:object>
      </w:r>
      <w:r>
        <w:t xml:space="preserve"> is a penalty factor associated with </w:t>
      </w:r>
      <w:r w:rsidR="00905817" w:rsidRPr="00905817">
        <w:rPr>
          <w:position w:val="-12"/>
        </w:rPr>
        <w:object w:dxaOrig="220" w:dyaOrig="360" w14:anchorId="56AE5EB7">
          <v:shape id="_x0000_i2778" type="#_x0000_t75" style="width:10.7pt;height:19.25pt" o:ole="">
            <v:imagedata r:id="rId3514" o:title=""/>
          </v:shape>
          <o:OLEObject Type="Embed" ProgID="Equation.DSMT4" ShapeID="_x0000_i2778" DrawAspect="Content" ObjectID="_1366281352" r:id="rId3515"/>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79" type="#_x0000_t75" style="width:174.65pt;height:46.35pt" o:ole="">
            <v:imagedata r:id="rId3516" o:title=""/>
          </v:shape>
          <o:OLEObject Type="Embed" ProgID="Equation.DSMT4" ShapeID="_x0000_i2779" DrawAspect="Content" ObjectID="_1366281353" r:id="rId351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97</w:instrText>
        </w:r>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0" type="#_x0000_t75" style="width:180.35pt;height:46.35pt" o:ole="">
            <v:imagedata r:id="rId3518" o:title=""/>
          </v:shape>
          <o:OLEObject Type="Embed" ProgID="Equation.DSMT4" ShapeID="_x0000_i2780" DrawAspect="Content" ObjectID="_1366281354" r:id="rId351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98</w:instrText>
        </w:r>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1" type="#_x0000_t75" style="width:14.25pt;height:19.25pt" o:ole="">
            <v:imagedata r:id="rId3520" o:title=""/>
          </v:shape>
          <o:OLEObject Type="Embed" ProgID="Equation.DSMT4" ShapeID="_x0000_i2781" DrawAspect="Content" ObjectID="_1366281355" r:id="rId3521"/>
        </w:object>
      </w:r>
      <w:r>
        <w:t xml:space="preserve"> an</w:t>
      </w:r>
      <w:r w:rsidR="006273F3">
        <w:t>d</w:t>
      </w:r>
      <w:r>
        <w:t xml:space="preserve"> </w:t>
      </w:r>
      <w:r w:rsidR="00905817" w:rsidRPr="00905817">
        <w:rPr>
          <w:position w:val="-12"/>
        </w:rPr>
        <w:object w:dxaOrig="260" w:dyaOrig="360" w14:anchorId="24A58397">
          <v:shape id="_x0000_i2782" type="#_x0000_t75" style="width:12.85pt;height:19.25pt" o:ole="">
            <v:imagedata r:id="rId3522" o:title=""/>
          </v:shape>
          <o:OLEObject Type="Embed" ProgID="Equation.DSMT4" ShapeID="_x0000_i2782" DrawAspect="Content" ObjectID="_1366281356" r:id="rId3523"/>
        </w:object>
      </w:r>
      <w:r>
        <w:t xml:space="preserve"> are penalty factors associated with </w:t>
      </w:r>
      <w:r w:rsidR="00905817" w:rsidRPr="00905817">
        <w:rPr>
          <w:position w:val="-12"/>
        </w:rPr>
        <w:object w:dxaOrig="300" w:dyaOrig="360" w14:anchorId="3E5B2A35">
          <v:shape id="_x0000_i2783" type="#_x0000_t75" style="width:14.95pt;height:19.25pt" o:ole="">
            <v:imagedata r:id="rId3524" o:title=""/>
          </v:shape>
          <o:OLEObject Type="Embed" ProgID="Equation.DSMT4" ShapeID="_x0000_i2783" DrawAspect="Content" ObjectID="_1366281357" r:id="rId3525"/>
        </w:object>
      </w:r>
      <w:r>
        <w:t xml:space="preserve"> and </w:t>
      </w:r>
      <w:r w:rsidR="00905817" w:rsidRPr="00905817">
        <w:rPr>
          <w:position w:val="-12"/>
        </w:rPr>
        <w:object w:dxaOrig="260" w:dyaOrig="360" w14:anchorId="283391C1">
          <v:shape id="_x0000_i2784" type="#_x0000_t75" style="width:12.85pt;height:19.25pt" o:ole="">
            <v:imagedata r:id="rId3526" o:title=""/>
          </v:shape>
          <o:OLEObject Type="Embed" ProgID="Equation.DSMT4" ShapeID="_x0000_i2784" DrawAspect="Content" ObjectID="_1366281358" r:id="rId3527"/>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5" type="#_x0000_t75" style="width:188.2pt;height:114.05pt" o:ole="">
            <v:imagedata r:id="rId3528" o:title=""/>
          </v:shape>
          <o:OLEObject Type="Embed" ProgID="Equation.DSMT4" ShapeID="_x0000_i2785" DrawAspect="Content" ObjectID="_1366281359" r:id="rId352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99</w:instrText>
        </w:r>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6" type="#_x0000_t75" style="width:22.1pt;height:19.25pt" o:ole="">
            <v:imagedata r:id="rId3530" o:title=""/>
          </v:shape>
          <o:OLEObject Type="Embed" ProgID="Equation.DSMT4" ShapeID="_x0000_i2786" DrawAspect="Content" ObjectID="_1366281360" r:id="rId3531"/>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87" type="#_x0000_t75" style="width:390.65pt;height:111.2pt" o:ole="">
            <v:imagedata r:id="rId3532" o:title=""/>
          </v:shape>
          <o:OLEObject Type="Embed" ProgID="Equation.DSMT4" ShapeID="_x0000_i2787" DrawAspect="Content" ObjectID="_1366281361" r:id="rId353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100</w:instrText>
        </w:r>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88" type="#_x0000_t75" style="width:348.6pt;height:114.75pt" o:ole="">
            <v:imagedata r:id="rId3534" o:title=""/>
          </v:shape>
          <o:OLEObject Type="Embed" ProgID="Equation.DSMT4" ShapeID="_x0000_i2788" DrawAspect="Content" ObjectID="_1366281362" r:id="rId353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101</w:instrText>
        </w:r>
      </w:fldSimple>
      <w:r>
        <w:instrText>)</w:instrText>
      </w:r>
      <w:r>
        <w:fldChar w:fldCharType="end"/>
      </w:r>
    </w:p>
    <w:p w14:paraId="3128084F" w14:textId="3058DF95" w:rsidR="00A97B84" w:rsidRPr="00A97B84" w:rsidRDefault="00A97B84" w:rsidP="00A97B84">
      <w:pPr>
        <w:pStyle w:val="MTDisplayEquation"/>
      </w:pPr>
      <w:r>
        <w:tab/>
      </w:r>
      <w:r w:rsidR="00905817" w:rsidRPr="00905817">
        <w:rPr>
          <w:position w:val="-126"/>
        </w:rPr>
        <w:object w:dxaOrig="6800" w:dyaOrig="2299" w14:anchorId="4473907F">
          <v:shape id="_x0000_i2789" type="#_x0000_t75" style="width:340.05pt;height:114.75pt" o:ole="">
            <v:imagedata r:id="rId3536" o:title=""/>
          </v:shape>
          <o:OLEObject Type="Embed" ProgID="Equation.DSMT4" ShapeID="_x0000_i2789" DrawAspect="Content" ObjectID="_1366281363" r:id="rId353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102</w:instrText>
        </w:r>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0" type="#_x0000_t75" style="width:76.3pt;height:24.25pt" o:ole="">
            <v:imagedata r:id="rId3538" o:title=""/>
          </v:shape>
          <o:OLEObject Type="Embed" ProgID="Equation.DSMT4" ShapeID="_x0000_i2790" DrawAspect="Content" ObjectID="_1366281364" r:id="rId3539"/>
        </w:object>
      </w:r>
      <w:r>
        <w:t>.</w:t>
      </w:r>
    </w:p>
    <w:p w14:paraId="3B397BAF" w14:textId="77777777" w:rsidR="0054008E" w:rsidRDefault="0054008E" w:rsidP="0054008E">
      <w:pPr>
        <w:pStyle w:val="Heading3"/>
      </w:pPr>
      <w:bookmarkStart w:id="2630" w:name="_Toc289032645"/>
      <w:r>
        <w:t>Discretization</w:t>
      </w:r>
      <w:bookmarkEnd w:id="2630"/>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1" type="#_x0000_t75" style="width:382.8pt;height:37.8pt" o:ole="">
            <v:imagedata r:id="rId3540" o:title=""/>
          </v:shape>
          <o:OLEObject Type="Embed" ProgID="Equation.DSMT4" ShapeID="_x0000_i2791" DrawAspect="Content" ObjectID="_1366281365" r:id="rId3541"/>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103</w:instrText>
        </w:r>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2" type="#_x0000_t75" style="width:210.3pt;height:223.85pt" o:ole="">
            <v:imagedata r:id="rId3542" o:title=""/>
          </v:shape>
          <o:OLEObject Type="Embed" ProgID="Equation.DSMT4" ShapeID="_x0000_i2792" DrawAspect="Content" ObjectID="_1366281366" r:id="rId354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104</w:instrText>
        </w:r>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tab/>
      </w:r>
      <w:r w:rsidR="00905817" w:rsidRPr="00905817">
        <w:rPr>
          <w:position w:val="-252"/>
        </w:rPr>
        <w:object w:dxaOrig="5000" w:dyaOrig="5160" w14:anchorId="6636C852">
          <v:shape id="_x0000_i2793" type="#_x0000_t75" style="width:250.2pt;height:258.05pt" o:ole="">
            <v:imagedata r:id="rId3544" o:title=""/>
          </v:shape>
          <o:OLEObject Type="Embed" ProgID="Equation.DSMT4" ShapeID="_x0000_i2793" DrawAspect="Content" ObjectID="_1366281367" r:id="rId354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105</w:instrText>
        </w:r>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4" type="#_x0000_t75" style="width:188.9pt;height:64.85pt" o:ole="">
            <v:imagedata r:id="rId3546" o:title=""/>
          </v:shape>
          <o:OLEObject Type="Embed" ProgID="Equation.DSMT4" ShapeID="_x0000_i2794" DrawAspect="Content" ObjectID="_1366281368" r:id="rId354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106</w:instrText>
        </w:r>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tab/>
      </w:r>
      <w:r w:rsidR="00905817" w:rsidRPr="00905817">
        <w:rPr>
          <w:position w:val="-136"/>
        </w:rPr>
        <w:object w:dxaOrig="6800" w:dyaOrig="11220" w14:anchorId="622DCF38">
          <v:shape id="_x0000_i2795" type="#_x0000_t75" style="width:340.05pt;height:561.05pt" o:ole="">
            <v:imagedata r:id="rId3548" o:title=""/>
          </v:shape>
          <o:OLEObject Type="Embed" ProgID="Equation.DSMT4" ShapeID="_x0000_i2795" DrawAspect="Content" ObjectID="_1366281369" r:id="rId354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107</w:instrText>
        </w:r>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tab/>
      </w:r>
      <w:r w:rsidR="00905817" w:rsidRPr="00905817">
        <w:rPr>
          <w:position w:val="-92"/>
        </w:rPr>
        <w:object w:dxaOrig="4420" w:dyaOrig="1960" w14:anchorId="1C8931B5">
          <v:shape id="_x0000_i2796" type="#_x0000_t75" style="width:221pt;height:97.65pt" o:ole="">
            <v:imagedata r:id="rId3550" o:title=""/>
          </v:shape>
          <o:OLEObject Type="Embed" ProgID="Equation.DSMT4" ShapeID="_x0000_i2796" DrawAspect="Content" ObjectID="_1366281370" r:id="rId355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108</w:instrText>
        </w:r>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797" type="#_x0000_t75" style="width:243.8pt;height:97.65pt" o:ole="">
            <v:imagedata r:id="rId3552" o:title=""/>
          </v:shape>
          <o:OLEObject Type="Embed" ProgID="Equation.DSMT4" ShapeID="_x0000_i2797" DrawAspect="Content" ObjectID="_1366281371" r:id="rId355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109</w:instrText>
        </w:r>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798" type="#_x0000_t75" style="width:101.95pt;height:87.7pt" o:ole="">
            <v:imagedata r:id="rId3554" o:title=""/>
          </v:shape>
          <o:OLEObject Type="Embed" ProgID="Equation.DSMT4" ShapeID="_x0000_i2798" DrawAspect="Content" ObjectID="_1366281372" r:id="rId3555"/>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110</w:instrText>
        </w:r>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799" type="#_x0000_t75" style="width:238.1pt;height:97.65pt" o:ole="">
            <v:imagedata r:id="rId3556" o:title=""/>
          </v:shape>
          <o:OLEObject Type="Embed" ProgID="Equation.DSMT4" ShapeID="_x0000_i2799" DrawAspect="Content" ObjectID="_1366281373" r:id="rId3557"/>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111</w:instrText>
        </w:r>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0" type="#_x0000_t75" style="width:99.1pt;height:86.25pt" o:ole="">
            <v:imagedata r:id="rId3558" o:title=""/>
          </v:shape>
          <o:OLEObject Type="Embed" ProgID="Equation.DSMT4" ShapeID="_x0000_i2800" DrawAspect="Content" ObjectID="_1366281374" r:id="rId355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112</w:instrText>
        </w:r>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tab/>
      </w:r>
      <w:r w:rsidR="00905817" w:rsidRPr="00905817">
        <w:rPr>
          <w:position w:val="-202"/>
        </w:rPr>
        <w:object w:dxaOrig="3540" w:dyaOrig="4160" w14:anchorId="499D8F19">
          <v:shape id="_x0000_i2801" type="#_x0000_t75" style="width:176.8pt;height:208.15pt" o:ole="">
            <v:imagedata r:id="rId3560" o:title=""/>
          </v:shape>
          <o:OLEObject Type="Embed" ProgID="Equation.DSMT4" ShapeID="_x0000_i2801" DrawAspect="Content" ObjectID="_1366281375" r:id="rId3561"/>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113</w:instrText>
        </w:r>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631" w:name="_Toc289032646"/>
      <w:r>
        <w:t>Tied Contact</w:t>
      </w:r>
      <w:bookmarkEnd w:id="2631"/>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632" w:name="_Toc289032647"/>
      <w:r>
        <w:t>Gap Function</w:t>
      </w:r>
      <w:bookmarkEnd w:id="2632"/>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2" type="#_x0000_t75" style="width:119.75pt;height:24.25pt" o:ole="">
            <v:imagedata r:id="rId3562" o:title=""/>
          </v:shape>
          <o:OLEObject Type="Embed" ProgID="Equation.DSMT4" ShapeID="_x0000_i2802" DrawAspect="Content" ObjectID="_1366281376" r:id="rId356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114</w:instrText>
        </w:r>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3" type="#_x0000_t75" style="width:144.7pt;height:22.1pt" o:ole="">
            <v:imagedata r:id="rId3564" o:title=""/>
          </v:shape>
          <o:OLEObject Type="Embed" ProgID="Equation.DSMT4" ShapeID="_x0000_i2803" DrawAspect="Content" ObjectID="_1366281377" r:id="rId3565"/>
        </w:object>
      </w:r>
      <w:r w:rsidR="00533170">
        <w:t>.</w:t>
      </w:r>
      <w:r>
        <w:tab/>
      </w:r>
      <w:r>
        <w:fldChar w:fldCharType="begin"/>
      </w:r>
      <w:r>
        <w:instrText xml:space="preserve"> MACROBUTTON MTPlaceRef \* MERGEFORMAT </w:instrText>
      </w:r>
      <w:fldSimple w:instr=" SEQ MTEqn \h \* MERGEFORMAT "/>
      <w:bookmarkStart w:id="2633" w:name="ZEqnNum42887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115</w:instrText>
        </w:r>
      </w:fldSimple>
      <w:r>
        <w:instrText>)</w:instrText>
      </w:r>
      <w:bookmarkEnd w:id="2633"/>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634" w:name="_Toc289032648"/>
      <w:r>
        <w:t>Tied Contact Integral</w:t>
      </w:r>
      <w:bookmarkEnd w:id="2634"/>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r w:rsidR="00E3755C">
          <w:instrText>(6.115)</w:instrText>
        </w:r>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tab/>
      </w:r>
      <w:r w:rsidR="00905817" w:rsidRPr="00905817">
        <w:rPr>
          <w:position w:val="-34"/>
        </w:rPr>
        <w:object w:dxaOrig="1560" w:dyaOrig="620" w14:anchorId="1B375DF6">
          <v:shape id="_x0000_i2804" type="#_x0000_t75" style="width:77.7pt;height:30.65pt" o:ole="">
            <v:imagedata r:id="rId3566" o:title=""/>
          </v:shape>
          <o:OLEObject Type="Embed" ProgID="Equation.DSMT4" ShapeID="_x0000_i2804" DrawAspect="Content" ObjectID="_1366281378" r:id="rId3567"/>
        </w:object>
      </w:r>
      <w:r w:rsidR="00533170">
        <w:t>.</w:t>
      </w:r>
      <w:r>
        <w:tab/>
      </w:r>
      <w:r>
        <w:fldChar w:fldCharType="begin"/>
      </w:r>
      <w:r>
        <w:instrText xml:space="preserve"> MACROBUTTON MTPlaceRef \* MERGEFORMAT </w:instrText>
      </w:r>
      <w:fldSimple w:instr=" SEQ MTEqn \h \* MERGEFORMAT "/>
      <w:bookmarkStart w:id="2635" w:name="ZEqnNum63496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116</w:instrText>
        </w:r>
      </w:fldSimple>
      <w:r>
        <w:instrText>)</w:instrText>
      </w:r>
      <w:bookmarkEnd w:id="2635"/>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5" type="#_x0000_t75" style="width:47.05pt;height:19.95pt" o:ole="">
            <v:imagedata r:id="rId3568" o:title=""/>
          </v:shape>
          <o:OLEObject Type="Embed" ProgID="Equation.DSMT4" ShapeID="_x0000_i2805" DrawAspect="Content" ObjectID="_1366281379" r:id="rId3569"/>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06" type="#_x0000_t75" style="width:52.75pt;height:15.7pt" o:ole="">
            <v:imagedata r:id="rId3570" o:title=""/>
          </v:shape>
          <o:OLEObject Type="Embed" ProgID="Equation.DSMT4" ShapeID="_x0000_i2806" DrawAspect="Content" ObjectID="_1366281380" r:id="rId357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117</w:instrText>
        </w:r>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7" type="#_x0000_t75" style="width:10pt;height:12.85pt" o:ole="">
            <v:imagedata r:id="rId3572" o:title=""/>
          </v:shape>
          <o:OLEObject Type="Embed" ProgID="Equation.DSMT4" ShapeID="_x0000_i2807" DrawAspect="Content" ObjectID="_1366281381" r:id="rId3573"/>
        </w:object>
      </w:r>
      <w:r>
        <w:t xml:space="preserve">is the Lagrangian multiplier and </w:t>
      </w:r>
      <w:r w:rsidR="00905817" w:rsidRPr="00905817">
        <w:rPr>
          <w:position w:val="-6"/>
        </w:rPr>
        <w:object w:dxaOrig="200" w:dyaOrig="220" w14:anchorId="2F29B95B">
          <v:shape id="_x0000_i2808" type="#_x0000_t75" style="width:10pt;height:10.7pt" o:ole="">
            <v:imagedata r:id="rId3574" o:title=""/>
          </v:shape>
          <o:OLEObject Type="Embed" ProgID="Equation.DSMT4" ShapeID="_x0000_i2808" DrawAspect="Content" ObjectID="_1366281382" r:id="rId3575"/>
        </w:object>
      </w:r>
      <w:r>
        <w:t>is a penalty factor.</w:t>
      </w:r>
    </w:p>
    <w:p w14:paraId="10EFE885" w14:textId="77777777" w:rsidR="008C7882" w:rsidRDefault="008C7882" w:rsidP="008C7882"/>
    <w:p w14:paraId="5EB7FE2C" w14:textId="77777777" w:rsidR="008C7882" w:rsidRDefault="008C7882" w:rsidP="008C7882">
      <w:pPr>
        <w:pStyle w:val="Heading3"/>
      </w:pPr>
      <w:bookmarkStart w:id="2636" w:name="_Toc289032649"/>
      <w:r>
        <w:t>Linearization of the Contact Integral</w:t>
      </w:r>
      <w:bookmarkEnd w:id="2636"/>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r w:rsidR="00E3755C">
          <w:instrText>(6.116)</w:instrText>
        </w:r>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09" type="#_x0000_t75" style="width:96.95pt;height:30.65pt" o:ole="">
            <v:imagedata r:id="rId3576" o:title=""/>
          </v:shape>
          <o:OLEObject Type="Embed" ProgID="Equation.DSMT4" ShapeID="_x0000_i2809" DrawAspect="Content" ObjectID="_1366281383" r:id="rId3577"/>
        </w:object>
      </w:r>
      <w:r w:rsidR="00533170">
        <w:t>.</w:t>
      </w:r>
      <w:r>
        <w:tab/>
      </w:r>
      <w:r>
        <w:fldChar w:fldCharType="begin"/>
      </w:r>
      <w:r>
        <w:instrText xml:space="preserve"> MACROBUTTON MTPlaceRef \* MERGEFORMAT </w:instrText>
      </w:r>
      <w:fldSimple w:instr=" SEQ MTEqn \h \* MERGEFORMAT "/>
      <w:bookmarkStart w:id="2637" w:name="ZEqnNum721558"/>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118</w:instrText>
        </w:r>
      </w:fldSimple>
      <w:r>
        <w:instrText>)</w:instrText>
      </w:r>
      <w:bookmarkEnd w:id="2637"/>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0" type="#_x0000_t75" style="width:76.3pt;height:19.25pt" o:ole="">
            <v:imagedata r:id="rId3578" o:title=""/>
          </v:shape>
          <o:OLEObject Type="Embed" ProgID="Equation.DSMT4" ShapeID="_x0000_i2810" DrawAspect="Content" ObjectID="_1366281384" r:id="rId3579"/>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119</w:instrText>
        </w:r>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1" type="#_x0000_t75" style="width:149pt;height:22.1pt" o:ole="">
            <v:imagedata r:id="rId3580" o:title=""/>
          </v:shape>
          <o:OLEObject Type="Embed" ProgID="Equation.DSMT4" ShapeID="_x0000_i2811" DrawAspect="Content" ObjectID="_1366281385" r:id="rId358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120</w:instrText>
        </w:r>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2" type="#_x0000_t75" style="width:54.9pt;height:19.25pt" o:ole="">
            <v:imagedata r:id="rId3582" o:title=""/>
          </v:shape>
          <o:OLEObject Type="Embed" ProgID="Equation.DSMT4" ShapeID="_x0000_i2812" DrawAspect="Content" ObjectID="_1366281386" r:id="rId3583"/>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r w:rsidR="00E3755C">
          <w:instrText>(6.118)</w:instrText>
        </w:r>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3" type="#_x0000_t75" style="width:17.1pt;height:15.7pt" o:ole="">
            <v:imagedata r:id="rId3584" o:title=""/>
          </v:shape>
          <o:OLEObject Type="Embed" ProgID="Equation.DSMT4" ShapeID="_x0000_i2813" DrawAspect="Content" ObjectID="_1366281387" r:id="rId3585"/>
        </w:object>
      </w:r>
      <w:r>
        <w:t>and</w:t>
      </w:r>
      <w:r w:rsidR="00905817" w:rsidRPr="00905817">
        <w:rPr>
          <w:position w:val="-10"/>
        </w:rPr>
        <w:object w:dxaOrig="340" w:dyaOrig="320" w14:anchorId="67441558">
          <v:shape id="_x0000_i2814" type="#_x0000_t75" style="width:17.1pt;height:15.7pt" o:ole="">
            <v:imagedata r:id="rId3586" o:title=""/>
          </v:shape>
          <o:OLEObject Type="Embed" ProgID="Equation.DSMT4" ShapeID="_x0000_i2814" DrawAspect="Content" ObjectID="_1366281388" r:id="rId3587"/>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638" w:name="_Toc289032650"/>
      <w:r>
        <w:t>Discretization</w:t>
      </w:r>
      <w:bookmarkEnd w:id="2638"/>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r w:rsidR="00E3755C">
          <w:instrText>(6.116)</w:instrText>
        </w:r>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5" type="#_x0000_t75" style="width:106.2pt;height:39.2pt" o:ole="">
            <v:imagedata r:id="rId3588" o:title=""/>
          </v:shape>
          <o:OLEObject Type="Embed" ProgID="Equation.DSMT4" ShapeID="_x0000_i2815" DrawAspect="Content" ObjectID="_1366281389" r:id="rId3589"/>
        </w:object>
      </w:r>
      <w:r w:rsidR="00533170">
        <w:t>.</w:t>
      </w:r>
      <w:r>
        <w:tab/>
      </w:r>
      <w:r>
        <w:fldChar w:fldCharType="begin"/>
      </w:r>
      <w:r>
        <w:instrText xml:space="preserve"> MACROBUTTON MTPlaceRef \* MERGEFORMAT </w:instrText>
      </w:r>
      <w:fldSimple w:instr=" SEQ MTEqn \h \* MERGEFORMAT "/>
      <w:bookmarkStart w:id="2639" w:name="ZEqnNum63505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121</w:instrText>
        </w:r>
      </w:fldSimple>
      <w:r>
        <w:instrText>)</w:instrText>
      </w:r>
      <w:bookmarkEnd w:id="2639"/>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16" type="#_x0000_t75" style="width:161.1pt;height:37.8pt" o:ole="">
            <v:imagedata r:id="rId3590" o:title=""/>
          </v:shape>
          <o:OLEObject Type="Embed" ProgID="Equation.DSMT4" ShapeID="_x0000_i2816" DrawAspect="Content" ObjectID="_1366281390" r:id="rId359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122</w:instrText>
        </w:r>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17" type="#_x0000_t75" style="width:124.05pt;height:52.05pt" o:ole="">
            <v:imagedata r:id="rId3592" o:title=""/>
          </v:shape>
          <o:OLEObject Type="Embed" ProgID="Equation.DSMT4" ShapeID="_x0000_i2817" DrawAspect="Content" ObjectID="_1366281391" r:id="rId3593"/>
        </w:objec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123</w:instrText>
        </w:r>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18" type="#_x0000_t75" style="width:138.3pt;height:29.25pt" o:ole="">
            <v:imagedata r:id="rId3594" o:title=""/>
          </v:shape>
          <o:OLEObject Type="Embed" ProgID="Equation.DSMT4" ShapeID="_x0000_i2818" DrawAspect="Content" ObjectID="_1366281392" r:id="rId359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124</w:instrText>
        </w:r>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r w:rsidR="00E3755C">
          <w:instrText>(6.121)</w:instrText>
        </w:r>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19" type="#_x0000_t75" style="width:183.9pt;height:37.8pt" o:ole="">
            <v:imagedata r:id="rId3596" o:title=""/>
          </v:shape>
          <o:OLEObject Type="Embed" ProgID="Equation.DSMT4" ShapeID="_x0000_i2819" DrawAspect="Content" ObjectID="_1366281393" r:id="rId359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125</w:instrText>
        </w:r>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0" type="#_x0000_t75" style="width:196.75pt;height:24.25pt" o:ole="">
            <v:imagedata r:id="rId3598" o:title=""/>
          </v:shape>
          <o:OLEObject Type="Embed" ProgID="Equation.DSMT4" ShapeID="_x0000_i2820" DrawAspect="Content" ObjectID="_1366281394" r:id="rId359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126</w:instrText>
        </w:r>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1" type="#_x0000_t75" style="width:151.15pt;height:19.95pt" o:ole="">
            <v:imagedata r:id="rId3600" o:title=""/>
          </v:shape>
          <o:OLEObject Type="Embed" ProgID="Equation.DSMT4" ShapeID="_x0000_i2821" DrawAspect="Content" ObjectID="_1366281395" r:id="rId360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127</w:instrText>
        </w:r>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2" type="#_x0000_t75" style="width:99.1pt;height:56.3pt" o:ole="">
            <v:imagedata r:id="rId3602" o:title=""/>
          </v:shape>
          <o:OLEObject Type="Embed" ProgID="Equation.DSMT4" ShapeID="_x0000_i2822" DrawAspect="Content" ObjectID="_1366281396" r:id="rId360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128</w:instrText>
        </w:r>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r w:rsidR="00E3755C">
          <w:instrText>(6.118)</w:instrText>
        </w:r>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3" type="#_x0000_t75" style="width:156.85pt;height:37.8pt" o:ole="">
            <v:imagedata r:id="rId3604" o:title=""/>
          </v:shape>
          <o:OLEObject Type="Embed" ProgID="Equation.DSMT4" ShapeID="_x0000_i2823" DrawAspect="Content" ObjectID="_1366281397" r:id="rId360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129</w:instrText>
        </w:r>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4" type="#_x0000_t75" style="width:59.9pt;height:19.25pt" o:ole="">
            <v:imagedata r:id="rId3606" o:title=""/>
          </v:shape>
          <o:OLEObject Type="Embed" ProgID="Equation.DSMT4" ShapeID="_x0000_i2824" DrawAspect="Content" ObjectID="_1366281398" r:id="rId360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130</w:instrText>
        </w:r>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640" w:name="_Toc289032651"/>
      <w:r>
        <w:t>Dynamics</w:t>
      </w:r>
      <w:bookmarkEnd w:id="2640"/>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A43D2BF" w:rsidR="002B7157" w:rsidRDefault="002B7157" w:rsidP="00F75A04">
      <w:pPr>
        <w:pStyle w:val="MTDisplayEquation"/>
      </w:pPr>
      <w:r>
        <w:tab/>
      </w:r>
      <w:r w:rsidR="00905817" w:rsidRPr="00905817">
        <w:rPr>
          <w:position w:val="-32"/>
        </w:rPr>
        <w:object w:dxaOrig="2620" w:dyaOrig="760" w14:anchorId="1409B655">
          <v:shape id="_x0000_i2825" type="#_x0000_t75" style="width:131.15pt;height:37.8pt" o:ole="">
            <v:imagedata r:id="rId3608" o:title=""/>
          </v:shape>
          <o:OLEObject Type="Embed" ProgID="Equation.DSMT4" ShapeID="_x0000_i2825" DrawAspect="Content" ObjectID="_1366281399" r:id="rId3609"/>
        </w:object>
      </w:r>
      <w:r>
        <w:t xml:space="preserve"> </w:t>
      </w:r>
      <w:r>
        <w:tab/>
      </w:r>
      <w:ins w:id="2641" w:author="Kingsley" w:date="2014-05-24T14:25:00Z">
        <w:r w:rsidR="00567B45">
          <w:fldChar w:fldCharType="begin"/>
        </w:r>
        <w:r w:rsidR="00567B45">
          <w:instrText xml:space="preserve"> MACROBUTTON MTEditEquationSection2 </w:instrText>
        </w:r>
        <w:r w:rsidR="00567B45" w:rsidRPr="00567B45">
          <w:rPr>
            <w:rStyle w:val="MTEquationSection"/>
            <w:rPrChange w:id="2642" w:author="Kingsley" w:date="2014-05-24T14:25:00Z">
              <w:rPr/>
            </w:rPrChange>
          </w:rPr>
          <w:instrText>Equation Section 7</w:instrText>
        </w:r>
        <w:r w:rsidR="00567B45">
          <w:fldChar w:fldCharType="begin"/>
        </w:r>
        <w:r w:rsidR="00567B45">
          <w:instrText xml:space="preserve"> SEQ MTEqn \r \h \* MERGEFORMAT </w:instrText>
        </w:r>
      </w:ins>
      <w:del w:id="2643" w:author="Gerard" w:date="2015-05-06T12:49:00Z">
        <w:r w:rsidR="00E3755C" w:rsidDel="00E3755C">
          <w:fldChar w:fldCharType="separate"/>
        </w:r>
      </w:del>
      <w:del w:id="2644" w:author="Gerard" w:date="2015-03-26T23:39:00Z">
        <w:r w:rsidR="00567B45">
          <w:fldChar w:fldCharType="end"/>
        </w:r>
      </w:del>
      <w:ins w:id="2645" w:author="Kingsley" w:date="2014-05-24T14:25:00Z">
        <w:r w:rsidR="00567B45">
          <w:fldChar w:fldCharType="begin"/>
        </w:r>
        <w:r w:rsidR="00567B45">
          <w:instrText xml:space="preserve"> SEQ MTSec \r 7 \h \* MERGEFORMAT </w:instrText>
        </w:r>
      </w:ins>
      <w:del w:id="2646" w:author="Gerard" w:date="2015-05-06T12:49:00Z">
        <w:r w:rsidR="00E3755C" w:rsidDel="00E3755C">
          <w:fldChar w:fldCharType="separate"/>
        </w:r>
      </w:del>
      <w:del w:id="2647" w:author="Gerard" w:date="2015-03-26T23:39:00Z">
        <w:r w:rsidR="00567B45">
          <w:fldChar w:fldCharType="end"/>
        </w:r>
      </w:del>
      <w:ins w:id="2648"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649" w:author="Gerard" w:date="2015-05-06T12:49:00Z">
        <w:r w:rsidR="00E3755C" w:rsidDel="00E3755C">
          <w:fldChar w:fldCharType="separate"/>
        </w:r>
      </w:del>
      <w:del w:id="2650" w:author="Gerard" w:date="2015-03-26T23:39:00Z">
        <w:r w:rsidR="00567B45">
          <w:fldChar w:fldCharType="end"/>
        </w:r>
      </w:del>
      <w:bookmarkStart w:id="2651" w:name="ZEqnNum192348"/>
      <w:ins w:id="2652"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653" w:author="Gerard" w:date="2015-05-06T12:49:00Z">
        <w:r w:rsidR="00E3755C">
          <w:rPr>
            <w:noProof/>
          </w:rPr>
          <w:instrText>7</w:instrText>
        </w:r>
      </w:ins>
      <w:ins w:id="2654"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655" w:author="Gerard" w:date="2015-05-06T12:49:00Z">
        <w:r w:rsidR="00E3755C">
          <w:rPr>
            <w:noProof/>
          </w:rPr>
          <w:instrText>1</w:instrText>
        </w:r>
      </w:ins>
      <w:ins w:id="2656" w:author="Kingsley" w:date="2014-05-24T14:25:00Z">
        <w:r w:rsidR="00567B45">
          <w:fldChar w:fldCharType="end"/>
        </w:r>
        <w:r w:rsidR="00567B45">
          <w:instrText>)</w:instrText>
        </w:r>
        <w:bookmarkEnd w:id="2651"/>
        <w:r w:rsidR="00567B45">
          <w:fldChar w:fldCharType="end"/>
        </w:r>
      </w:ins>
      <w:del w:id="2657" w:author="Kingsley" w:date="2014-05-24T14:24:00Z">
        <w:r w:rsidDel="00567B45">
          <w:fldChar w:fldCharType="begin"/>
        </w:r>
        <w:r w:rsidDel="00567B45">
          <w:delInstrText xml:space="preserve"> MACROBUTTON MTPlaceRef \* MERGEFORMAT </w:delInstrText>
        </w:r>
        <w:bookmarkStart w:id="2658"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658"/>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6480C223" w:rsidR="00734D81" w:rsidRDefault="00734D81" w:rsidP="00F75A04">
      <w:pPr>
        <w:pStyle w:val="MTDisplayEquation"/>
      </w:pPr>
      <w:r>
        <w:tab/>
      </w:r>
      <w:r w:rsidR="00905817" w:rsidRPr="00905817">
        <w:rPr>
          <w:position w:val="-58"/>
        </w:rPr>
        <w:object w:dxaOrig="2340" w:dyaOrig="1280" w14:anchorId="5AAFD9E4">
          <v:shape id="_x0000_i2826" type="#_x0000_t75" style="width:116.9pt;height:64.15pt" o:ole="">
            <v:imagedata r:id="rId3610" o:title=""/>
          </v:shape>
          <o:OLEObject Type="Embed" ProgID="Equation.DSMT4" ShapeID="_x0000_i2826" DrawAspect="Content" ObjectID="_1366281400" r:id="rId3611"/>
        </w:object>
      </w:r>
      <w:r>
        <w:t xml:space="preserve"> </w:t>
      </w:r>
      <w:r>
        <w:tab/>
      </w:r>
      <w:ins w:id="2659"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660" w:author="Gerard" w:date="2015-05-06T12:49:00Z">
        <w:r w:rsidR="00E3755C" w:rsidDel="00E3755C">
          <w:fldChar w:fldCharType="separate"/>
        </w:r>
      </w:del>
      <w:del w:id="2661" w:author="Gerard" w:date="2015-03-26T23:39:00Z">
        <w:r w:rsidR="00567B45">
          <w:fldChar w:fldCharType="end"/>
        </w:r>
      </w:del>
      <w:bookmarkStart w:id="2662" w:name="ZEqnNum177335"/>
      <w:ins w:id="2663"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664" w:author="Gerard" w:date="2015-05-06T12:49:00Z">
        <w:r w:rsidR="00E3755C">
          <w:rPr>
            <w:noProof/>
          </w:rPr>
          <w:instrText>7</w:instrText>
        </w:r>
      </w:ins>
      <w:ins w:id="2665"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666" w:author="Gerard" w:date="2015-05-06T12:49:00Z">
        <w:r w:rsidR="00E3755C">
          <w:rPr>
            <w:noProof/>
          </w:rPr>
          <w:instrText>2</w:instrText>
        </w:r>
      </w:ins>
      <w:ins w:id="2667" w:author="Kingsley" w:date="2014-05-24T14:25:00Z">
        <w:r w:rsidR="00567B45">
          <w:fldChar w:fldCharType="end"/>
        </w:r>
        <w:r w:rsidR="00567B45">
          <w:instrText>)</w:instrText>
        </w:r>
        <w:bookmarkEnd w:id="2662"/>
        <w:r w:rsidR="00567B45">
          <w:fldChar w:fldCharType="end"/>
        </w:r>
      </w:ins>
      <w:del w:id="2668" w:author="Kingsley" w:date="2014-05-24T14:24:00Z">
        <w:r w:rsidDel="00567B45">
          <w:fldChar w:fldCharType="begin"/>
        </w:r>
        <w:r w:rsidDel="00567B45">
          <w:delInstrText xml:space="preserve"> MACROBUTTON MTPlaceRef \* MERGEFORMAT </w:delInstrText>
        </w:r>
        <w:bookmarkStart w:id="2669"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669"/>
        <w:r w:rsidDel="00567B45">
          <w:fldChar w:fldCharType="end"/>
        </w:r>
      </w:del>
    </w:p>
    <w:p w14:paraId="22907663" w14:textId="0DB5B242" w:rsidR="00734D81" w:rsidRDefault="00734D81" w:rsidP="00F75A04">
      <w:r>
        <w:t xml:space="preserve">Using </w:t>
      </w:r>
      <w:ins w:id="2670"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2671" w:author="Gerard" w:date="2015-05-06T12:49:00Z">
        <w:r w:rsidR="00E3755C">
          <w:instrText>(7.2)</w:instrText>
        </w:r>
      </w:ins>
      <w:ins w:id="2672" w:author="Kingsley" w:date="2014-05-24T14:27:00Z">
        <w:r w:rsidR="00567B45">
          <w:fldChar w:fldCharType="end"/>
        </w:r>
        <w:r w:rsidR="00567B45">
          <w:fldChar w:fldCharType="end"/>
        </w:r>
      </w:ins>
      <w:del w:id="2673"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for </w:t>
      </w:r>
      <w:r w:rsidR="00905817" w:rsidRPr="00905817">
        <w:rPr>
          <w:position w:val="-12"/>
        </w:rPr>
        <w:object w:dxaOrig="420" w:dyaOrig="380" w14:anchorId="3E0F07D0">
          <v:shape id="_x0000_i2827" type="#_x0000_t75" style="width:20.65pt;height:19.25pt" o:ole="">
            <v:imagedata r:id="rId3612" o:title=""/>
          </v:shape>
          <o:OLEObject Type="Embed" ProgID="Equation.DSMT4" ShapeID="_x0000_i2827" DrawAspect="Content" ObjectID="_1366281401" r:id="rId3613"/>
        </w:object>
      </w:r>
      <w:r>
        <w:t xml:space="preserve"> .</w:t>
      </w:r>
    </w:p>
    <w:p w14:paraId="1B1A8497" w14:textId="78DEACCA" w:rsidR="00734D81" w:rsidRDefault="00734D81" w:rsidP="00F75A04">
      <w:pPr>
        <w:pStyle w:val="MTDisplayEquation"/>
      </w:pPr>
      <w:r>
        <w:tab/>
      </w:r>
      <w:r w:rsidR="00905817" w:rsidRPr="00905817">
        <w:rPr>
          <w:position w:val="-24"/>
        </w:rPr>
        <w:object w:dxaOrig="3640" w:dyaOrig="620" w14:anchorId="2D92F39F">
          <v:shape id="_x0000_i2828" type="#_x0000_t75" style="width:183.2pt;height:30.65pt" o:ole="">
            <v:imagedata r:id="rId3614" o:title=""/>
          </v:shape>
          <o:OLEObject Type="Embed" ProgID="Equation.DSMT4" ShapeID="_x0000_i2828" DrawAspect="Content" ObjectID="_1366281402" r:id="rId3615"/>
        </w:object>
      </w:r>
      <w:r>
        <w:t xml:space="preserve"> </w:t>
      </w:r>
      <w:r>
        <w:tab/>
      </w:r>
      <w:ins w:id="2674"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675" w:author="Gerard" w:date="2015-05-06T12:49:00Z">
        <w:r w:rsidR="00E3755C" w:rsidDel="00E3755C">
          <w:fldChar w:fldCharType="separate"/>
        </w:r>
      </w:del>
      <w:del w:id="2676" w:author="Gerard" w:date="2015-03-26T23:39:00Z">
        <w:r w:rsidR="00567B45">
          <w:fldChar w:fldCharType="end"/>
        </w:r>
      </w:del>
      <w:bookmarkStart w:id="2677" w:name="ZEqnNum768201"/>
      <w:ins w:id="2678"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679" w:author="Gerard" w:date="2015-05-06T12:49:00Z">
        <w:r w:rsidR="00E3755C">
          <w:rPr>
            <w:noProof/>
          </w:rPr>
          <w:instrText>7</w:instrText>
        </w:r>
      </w:ins>
      <w:ins w:id="2680"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681" w:author="Gerard" w:date="2015-05-06T12:49:00Z">
        <w:r w:rsidR="00E3755C">
          <w:rPr>
            <w:noProof/>
          </w:rPr>
          <w:instrText>3</w:instrText>
        </w:r>
      </w:ins>
      <w:ins w:id="2682" w:author="Kingsley" w:date="2014-05-24T14:25:00Z">
        <w:r w:rsidR="00567B45">
          <w:fldChar w:fldCharType="end"/>
        </w:r>
        <w:r w:rsidR="00567B45">
          <w:instrText>)</w:instrText>
        </w:r>
        <w:bookmarkEnd w:id="2677"/>
        <w:r w:rsidR="00567B45">
          <w:fldChar w:fldCharType="end"/>
        </w:r>
      </w:ins>
      <w:del w:id="2683" w:author="Kingsley" w:date="2014-05-24T14:24:00Z">
        <w:r w:rsidDel="00567B45">
          <w:fldChar w:fldCharType="begin"/>
        </w:r>
        <w:r w:rsidDel="00567B45">
          <w:delInstrText xml:space="preserve"> MACROBUTTON MTPlaceRef \* MERGEFORMAT </w:delInstrText>
        </w:r>
        <w:bookmarkStart w:id="2684"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684"/>
        <w:r w:rsidDel="00567B45">
          <w:fldChar w:fldCharType="end"/>
        </w:r>
      </w:del>
    </w:p>
    <w:p w14:paraId="635D596A" w14:textId="77777777" w:rsidR="00CC7944" w:rsidRDefault="00CC7944" w:rsidP="00F75A04">
      <w:r>
        <w:t>Substituting this into equation</w:t>
      </w:r>
      <w:ins w:id="2685"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686" w:author="Gerard" w:date="2015-05-06T12:49:00Z">
        <w:r w:rsidR="00E3755C">
          <w:instrText>(7.1)</w:instrText>
        </w:r>
      </w:ins>
      <w:ins w:id="2687" w:author="Kingsley" w:date="2014-05-24T14:27:00Z">
        <w:r w:rsidR="00567B45">
          <w:fldChar w:fldCharType="end"/>
        </w:r>
        <w:r w:rsidR="00567B45">
          <w:fldChar w:fldCharType="end"/>
        </w:r>
        <w:r w:rsidR="00567B45">
          <w:t xml:space="preserve"> </w:t>
        </w:r>
      </w:ins>
      <w:del w:id="2688"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
    <w:p w14:paraId="0F3C1911" w14:textId="77777777" w:rsidR="00CC7944" w:rsidRDefault="00CC7944" w:rsidP="00F75A04"/>
    <w:p w14:paraId="0F9A67B0" w14:textId="00A55218" w:rsidR="00CC7944" w:rsidRDefault="00CC7944" w:rsidP="00F75A04">
      <w:pPr>
        <w:pStyle w:val="MTDisplayEquation"/>
      </w:pPr>
      <w:r>
        <w:tab/>
      </w:r>
      <w:r w:rsidR="00905817" w:rsidRPr="00905817">
        <w:rPr>
          <w:position w:val="-28"/>
        </w:rPr>
        <w:object w:dxaOrig="5940" w:dyaOrig="680" w14:anchorId="69670505">
          <v:shape id="_x0000_i2829" type="#_x0000_t75" style="width:297.25pt;height:34.2pt" o:ole="">
            <v:imagedata r:id="rId3616" o:title=""/>
          </v:shape>
          <o:OLEObject Type="Embed" ProgID="Equation.DSMT4" ShapeID="_x0000_i2829" DrawAspect="Content" ObjectID="_1366281403" r:id="rId3617"/>
        </w:object>
      </w:r>
      <w:r>
        <w:t xml:space="preserve"> </w:t>
      </w:r>
      <w:r>
        <w:tab/>
      </w:r>
      <w:ins w:id="2689"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690" w:author="Gerard" w:date="2015-05-06T12:49:00Z">
        <w:r w:rsidR="00E3755C" w:rsidDel="00E3755C">
          <w:fldChar w:fldCharType="separate"/>
        </w:r>
      </w:del>
      <w:del w:id="2691" w:author="Gerard" w:date="2015-03-26T23:39:00Z">
        <w:r w:rsidR="00567B45">
          <w:fldChar w:fldCharType="end"/>
        </w:r>
      </w:del>
      <w:ins w:id="2692"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693" w:author="Gerard" w:date="2015-05-06T12:49:00Z">
        <w:r w:rsidR="00E3755C">
          <w:rPr>
            <w:noProof/>
          </w:rPr>
          <w:instrText>7</w:instrText>
        </w:r>
      </w:ins>
      <w:ins w:id="2694"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695" w:author="Gerard" w:date="2015-05-06T12:49:00Z">
        <w:r w:rsidR="00E3755C">
          <w:rPr>
            <w:noProof/>
          </w:rPr>
          <w:instrText>4</w:instrText>
        </w:r>
      </w:ins>
      <w:ins w:id="2696" w:author="Kingsley" w:date="2014-05-24T14:25:00Z">
        <w:r w:rsidR="00567B45">
          <w:fldChar w:fldCharType="end"/>
        </w:r>
        <w:r w:rsidR="00567B45">
          <w:instrText>)</w:instrText>
        </w:r>
        <w:r w:rsidR="00567B45">
          <w:fldChar w:fldCharType="end"/>
        </w:r>
      </w:ins>
      <w:del w:id="2697"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1B328E3D" w:rsidR="00BF50BB" w:rsidRPr="00BF50BB" w:rsidRDefault="00BF50BB" w:rsidP="00F75A04">
      <w:r>
        <w:t xml:space="preserve">Solving this equation for </w:t>
      </w:r>
      <w:r w:rsidR="00905817" w:rsidRPr="00905817">
        <w:rPr>
          <w:position w:val="-6"/>
        </w:rPr>
        <w:object w:dxaOrig="440" w:dyaOrig="320" w14:anchorId="6E96725B">
          <v:shape id="_x0000_i2830" type="#_x0000_t75" style="width:22.1pt;height:15.7pt" o:ole="">
            <v:imagedata r:id="rId3618" o:title=""/>
          </v:shape>
          <o:OLEObject Type="Embed" ProgID="Equation.DSMT4" ShapeID="_x0000_i2830" DrawAspect="Content" ObjectID="_1366281404" r:id="rId3619"/>
        </w:object>
      </w:r>
      <w:r>
        <w:t xml:space="preserve"> and using</w:t>
      </w:r>
      <w:ins w:id="2698"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699" w:author="Gerard" w:date="2015-05-06T12:49:00Z">
        <w:r w:rsidR="00E3755C">
          <w:instrText>(7.1)</w:instrText>
        </w:r>
      </w:ins>
      <w:ins w:id="2700" w:author="Kingsley" w:date="2014-05-24T14:27:00Z">
        <w:r w:rsidR="00567B45">
          <w:fldChar w:fldCharType="end"/>
        </w:r>
        <w:r w:rsidR="00567B45">
          <w:fldChar w:fldCharType="end"/>
        </w:r>
        <w:r w:rsidR="00567B45">
          <w:t xml:space="preserve"> </w:t>
        </w:r>
      </w:ins>
      <w:del w:id="2701"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vector </w:t>
      </w:r>
      <w:r w:rsidR="00905817" w:rsidRPr="00905817">
        <w:rPr>
          <w:position w:val="-12"/>
        </w:rPr>
        <w:object w:dxaOrig="420" w:dyaOrig="380" w14:anchorId="7BEAA7A6">
          <v:shape id="_x0000_i2831" type="#_x0000_t75" style="width:20.65pt;height:19.25pt" o:ole="">
            <v:imagedata r:id="rId3620" o:title=""/>
          </v:shape>
          <o:OLEObject Type="Embed" ProgID="Equation.DSMT4" ShapeID="_x0000_i2831" DrawAspect="Content" ObjectID="_1366281405" r:id="rId3621"/>
        </w:object>
      </w:r>
      <w:r>
        <w:t xml:space="preserve"> . The acceleration vector </w:t>
      </w:r>
      <w:r w:rsidR="00905817" w:rsidRPr="00905817">
        <w:rPr>
          <w:position w:val="-12"/>
        </w:rPr>
        <w:object w:dxaOrig="420" w:dyaOrig="380" w14:anchorId="3EE78515">
          <v:shape id="_x0000_i2832" type="#_x0000_t75" style="width:20.65pt;height:19.25pt" o:ole="">
            <v:imagedata r:id="rId3622" o:title=""/>
          </v:shape>
          <o:OLEObject Type="Embed" ProgID="Equation.DSMT4" ShapeID="_x0000_i2832" DrawAspect="Content" ObjectID="_1366281406" r:id="rId3623"/>
        </w:object>
      </w:r>
      <w:r>
        <w:t xml:space="preserve"> can then be found from</w:t>
      </w:r>
      <w:ins w:id="2702"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703" w:author="Gerard" w:date="2015-05-06T12:49:00Z">
        <w:r w:rsidR="00E3755C">
          <w:instrText>(7.3)</w:instrText>
        </w:r>
      </w:ins>
      <w:ins w:id="2704" w:author="Kingsley" w:date="2014-05-24T14:28:00Z">
        <w:r w:rsidR="00567B45">
          <w:fldChar w:fldCharType="end"/>
        </w:r>
        <w:r w:rsidR="00567B45">
          <w:fldChar w:fldCharType="end"/>
        </w:r>
        <w:r w:rsidR="00567B45">
          <w:t xml:space="preserve"> </w:t>
        </w:r>
      </w:ins>
      <w:del w:id="2705"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706" w:author="Kingsley" w:date="2014-05-24T14:27:00Z">
        <w:r w:rsidDel="00567B45">
          <w:fldChar w:fldCharType="separate"/>
        </w:r>
        <w:r w:rsidR="004F1C97" w:rsidDel="00567B45">
          <w:delInstrText>(6.130)</w:delInstrText>
        </w:r>
      </w:del>
      <w:del w:id="2707" w:author="Kingsley" w:date="2014-05-24T14:28:00Z">
        <w:r w:rsidDel="00567B45">
          <w:fldChar w:fldCharType="end"/>
        </w:r>
        <w:r w:rsidDel="00567B45">
          <w:fldChar w:fldCharType="end"/>
        </w:r>
        <w:r w:rsidDel="00567B45">
          <w:delText xml:space="preserve"> </w:delText>
        </w:r>
      </w:del>
      <w:r>
        <w:t xml:space="preserve">and the velocity vector </w:t>
      </w:r>
      <w:r w:rsidR="00905817" w:rsidRPr="00905817">
        <w:rPr>
          <w:position w:val="-12"/>
        </w:rPr>
        <w:object w:dxaOrig="420" w:dyaOrig="380" w14:anchorId="16A2E2FB">
          <v:shape id="_x0000_i2833" type="#_x0000_t75" style="width:20.65pt;height:19.25pt" o:ole="">
            <v:imagedata r:id="rId3624" o:title=""/>
          </v:shape>
          <o:OLEObject Type="Embed" ProgID="Equation.DSMT4" ShapeID="_x0000_i2833" DrawAspect="Content" ObjectID="_1366281407" r:id="rId3625"/>
        </w:object>
      </w:r>
      <w:r>
        <w:t xml:space="preserve"> from</w:t>
      </w:r>
      <w:del w:id="2708" w:author="Kingsley" w:date="2014-05-24T14:28:00Z">
        <w:r w:rsidDel="00567B45">
          <w:delText xml:space="preserve"> </w:delText>
        </w:r>
      </w:del>
      <w:ins w:id="2709"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710" w:author="Gerard" w:date="2015-05-06T12:49:00Z">
        <w:r w:rsidR="00E3755C">
          <w:instrText>(7.3)</w:instrText>
        </w:r>
      </w:ins>
      <w:ins w:id="2711" w:author="Kingsley" w:date="2014-05-24T14:28:00Z">
        <w:r w:rsidR="00567B45">
          <w:fldChar w:fldCharType="end"/>
        </w:r>
        <w:r w:rsidR="00567B45">
          <w:fldChar w:fldCharType="end"/>
        </w:r>
      </w:ins>
      <w:del w:id="2712"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713" w:author="Kingsley" w:date="2014-05-24T14:27:00Z">
        <w:r w:rsidDel="00567B45">
          <w:fldChar w:fldCharType="separate"/>
        </w:r>
        <w:r w:rsidR="004F1C97" w:rsidDel="00567B45">
          <w:delInstrText>(6.130)</w:delInstrText>
        </w:r>
      </w:del>
      <w:del w:id="2714" w:author="Kingsley" w:date="2014-05-24T14:28:00Z">
        <w:r w:rsidDel="00567B45">
          <w:fldChar w:fldCharType="end"/>
        </w:r>
        <w:r w:rsidDel="00567B45">
          <w:fldChar w:fldCharType="end"/>
        </w:r>
      </w:del>
      <w:r>
        <w:t>.</w:t>
      </w:r>
      <w:ins w:id="2715" w:author="Kingsley" w:date="2014-05-24T14:28:00Z">
        <w:r w:rsidR="00567B45">
          <w:t xml:space="preserve"> </w:t>
        </w:r>
      </w:ins>
      <w:del w:id="2716"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717" w:name="_Toc289032652"/>
      <w:r>
        <w:t>References</w:t>
      </w:r>
      <w:bookmarkEnd w:id="2717"/>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718" w:name="_ENREF_1"/>
      <w:r w:rsidR="00214E15" w:rsidRPr="00214E15">
        <w:rPr>
          <w:noProof/>
        </w:rPr>
        <w:t>[1]</w:t>
      </w:r>
      <w:r w:rsidR="00214E15" w:rsidRPr="00214E15">
        <w:rPr>
          <w:noProof/>
        </w:rPr>
        <w:tab/>
        <w:t>Bonet, J., and Wood, R. D., 1997, Nonlinear continuum mechanics for finite element analysis, Cambridge University Press.</w:t>
      </w:r>
      <w:bookmarkEnd w:id="2718"/>
    </w:p>
    <w:p w14:paraId="074A42DF" w14:textId="77777777" w:rsidR="00214E15" w:rsidRPr="00214E15" w:rsidRDefault="00214E15" w:rsidP="00214E15">
      <w:pPr>
        <w:pStyle w:val="EndNoteBibliography"/>
        <w:rPr>
          <w:noProof/>
        </w:rPr>
      </w:pPr>
      <w:bookmarkStart w:id="2719" w:name="_ENREF_2"/>
      <w:r w:rsidRPr="00214E15">
        <w:rPr>
          <w:noProof/>
        </w:rPr>
        <w:t>[2]</w:t>
      </w:r>
      <w:r w:rsidRPr="00214E15">
        <w:rPr>
          <w:noProof/>
        </w:rPr>
        <w:tab/>
        <w:t>Lai, W. M., Rubin, D., and Krempl, E., 2010, Introduction to continuum mechanics, Butterworth-Heinemann/Elsevier, Amsterdam ; Boston.</w:t>
      </w:r>
      <w:bookmarkEnd w:id="2719"/>
    </w:p>
    <w:p w14:paraId="2044C397" w14:textId="77777777" w:rsidR="00214E15" w:rsidRPr="00214E15" w:rsidRDefault="00214E15" w:rsidP="00214E15">
      <w:pPr>
        <w:pStyle w:val="EndNoteBibliography"/>
        <w:rPr>
          <w:noProof/>
        </w:rPr>
      </w:pPr>
      <w:bookmarkStart w:id="2720" w:name="_ENREF_3"/>
      <w:r w:rsidRPr="00214E15">
        <w:rPr>
          <w:noProof/>
        </w:rPr>
        <w:t>[3]</w:t>
      </w:r>
      <w:r w:rsidRPr="00214E15">
        <w:rPr>
          <w:noProof/>
        </w:rPr>
        <w:tab/>
        <w:t>Spencer, A. J. M., 1984, Continuum Theory of the Mechanics of Fibre-Reinforced Composites, Springer-Verlag, New York.</w:t>
      </w:r>
      <w:bookmarkEnd w:id="2720"/>
    </w:p>
    <w:p w14:paraId="4D4F828F" w14:textId="77777777" w:rsidR="00214E15" w:rsidRPr="00214E15" w:rsidRDefault="00214E15" w:rsidP="00214E15">
      <w:pPr>
        <w:pStyle w:val="EndNoteBibliography"/>
        <w:rPr>
          <w:noProof/>
        </w:rPr>
      </w:pPr>
      <w:bookmarkStart w:id="2721" w:name="_ENREF_4"/>
      <w:r w:rsidRPr="00214E15">
        <w:rPr>
          <w:noProof/>
        </w:rPr>
        <w:t>[4]</w:t>
      </w:r>
      <w:r w:rsidRPr="00214E15">
        <w:rPr>
          <w:noProof/>
        </w:rPr>
        <w:tab/>
        <w:t>Holzapfel, G. A., 2000, Nonlinear solid mechanics : a continuum approach for engineering, Wiley, Chichester ; New York.</w:t>
      </w:r>
      <w:bookmarkEnd w:id="2721"/>
    </w:p>
    <w:p w14:paraId="487E6488" w14:textId="77777777" w:rsidR="00214E15" w:rsidRPr="00214E15" w:rsidRDefault="00214E15" w:rsidP="00214E15">
      <w:pPr>
        <w:pStyle w:val="EndNoteBibliography"/>
        <w:rPr>
          <w:noProof/>
        </w:rPr>
      </w:pPr>
      <w:bookmarkStart w:id="2722"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722"/>
    </w:p>
    <w:p w14:paraId="42183145" w14:textId="77777777" w:rsidR="00214E15" w:rsidRPr="00214E15" w:rsidRDefault="00214E15" w:rsidP="00214E15">
      <w:pPr>
        <w:pStyle w:val="EndNoteBibliography"/>
        <w:rPr>
          <w:noProof/>
        </w:rPr>
      </w:pPr>
      <w:bookmarkStart w:id="2723"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723"/>
    </w:p>
    <w:p w14:paraId="1A22C2AF" w14:textId="77777777" w:rsidR="00214E15" w:rsidRPr="00214E15" w:rsidRDefault="00214E15" w:rsidP="00214E15">
      <w:pPr>
        <w:pStyle w:val="EndNoteBibliography"/>
        <w:rPr>
          <w:noProof/>
        </w:rPr>
      </w:pPr>
      <w:bookmarkStart w:id="2724"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724"/>
    </w:p>
    <w:p w14:paraId="2E2135A9" w14:textId="77777777" w:rsidR="00214E15" w:rsidRPr="00214E15" w:rsidRDefault="00214E15" w:rsidP="00214E15">
      <w:pPr>
        <w:pStyle w:val="EndNoteBibliography"/>
        <w:rPr>
          <w:noProof/>
        </w:rPr>
      </w:pPr>
      <w:bookmarkStart w:id="2725"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725"/>
    </w:p>
    <w:p w14:paraId="6799BF34" w14:textId="77777777" w:rsidR="00214E15" w:rsidRPr="00214E15" w:rsidRDefault="00214E15" w:rsidP="00214E15">
      <w:pPr>
        <w:pStyle w:val="EndNoteBibliography"/>
        <w:rPr>
          <w:noProof/>
        </w:rPr>
      </w:pPr>
      <w:bookmarkStart w:id="2726" w:name="_ENREF_9"/>
      <w:r w:rsidRPr="00214E15">
        <w:rPr>
          <w:noProof/>
        </w:rPr>
        <w:t>[9]</w:t>
      </w:r>
      <w:r w:rsidRPr="00214E15">
        <w:rPr>
          <w:noProof/>
        </w:rPr>
        <w:tab/>
        <w:t>Bowen, R. M., 1980, "Incompressible porous media models by use of the theory of mixtures," Int J Eng Sci, 18(9), pp. 1129-1148.</w:t>
      </w:r>
      <w:bookmarkEnd w:id="2726"/>
    </w:p>
    <w:p w14:paraId="02D50742" w14:textId="77777777" w:rsidR="00214E15" w:rsidRPr="00214E15" w:rsidRDefault="00214E15" w:rsidP="00214E15">
      <w:pPr>
        <w:pStyle w:val="EndNoteBibliography"/>
        <w:rPr>
          <w:noProof/>
        </w:rPr>
      </w:pPr>
      <w:bookmarkStart w:id="2727"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727"/>
    </w:p>
    <w:p w14:paraId="026D2D60" w14:textId="77777777" w:rsidR="00214E15" w:rsidRPr="00214E15" w:rsidRDefault="00214E15" w:rsidP="00214E15">
      <w:pPr>
        <w:pStyle w:val="EndNoteBibliography"/>
        <w:rPr>
          <w:noProof/>
        </w:rPr>
      </w:pPr>
      <w:bookmarkStart w:id="2728" w:name="_ENREF_11"/>
      <w:r w:rsidRPr="00214E15">
        <w:rPr>
          <w:noProof/>
        </w:rPr>
        <w:t>[11]</w:t>
      </w:r>
      <w:r w:rsidRPr="00214E15">
        <w:rPr>
          <w:noProof/>
        </w:rPr>
        <w:tab/>
        <w:t>Truesdell, C., and Toupin, R., 1960, The classical field theories, Springer, Heidelberg.</w:t>
      </w:r>
      <w:bookmarkEnd w:id="2728"/>
    </w:p>
    <w:p w14:paraId="0CFE8EB2" w14:textId="77777777" w:rsidR="00214E15" w:rsidRPr="00214E15" w:rsidRDefault="00214E15" w:rsidP="00214E15">
      <w:pPr>
        <w:pStyle w:val="EndNoteBibliography"/>
        <w:rPr>
          <w:noProof/>
        </w:rPr>
      </w:pPr>
      <w:bookmarkStart w:id="2729" w:name="_ENREF_12"/>
      <w:r w:rsidRPr="00214E15">
        <w:rPr>
          <w:noProof/>
        </w:rPr>
        <w:t>[12]</w:t>
      </w:r>
      <w:r w:rsidRPr="00214E15">
        <w:rPr>
          <w:noProof/>
        </w:rPr>
        <w:tab/>
        <w:t>Bowen, R. M., 1976, Theory of mixtures, Academic Press, New York.</w:t>
      </w:r>
      <w:bookmarkEnd w:id="2729"/>
    </w:p>
    <w:p w14:paraId="2588C29A" w14:textId="77777777" w:rsidR="00214E15" w:rsidRPr="00214E15" w:rsidRDefault="00214E15" w:rsidP="00214E15">
      <w:pPr>
        <w:pStyle w:val="EndNoteBibliography"/>
        <w:rPr>
          <w:noProof/>
        </w:rPr>
      </w:pPr>
      <w:bookmarkStart w:id="2730"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730"/>
    </w:p>
    <w:p w14:paraId="6F03BEFC" w14:textId="77777777" w:rsidR="00214E15" w:rsidRPr="00214E15" w:rsidRDefault="00214E15" w:rsidP="00214E15">
      <w:pPr>
        <w:pStyle w:val="EndNoteBibliography"/>
        <w:rPr>
          <w:noProof/>
        </w:rPr>
      </w:pPr>
      <w:bookmarkStart w:id="2731"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731"/>
    </w:p>
    <w:p w14:paraId="29770900" w14:textId="77777777" w:rsidR="00214E15" w:rsidRPr="00214E15" w:rsidRDefault="00214E15" w:rsidP="00214E15">
      <w:pPr>
        <w:pStyle w:val="EndNoteBibliography"/>
        <w:rPr>
          <w:noProof/>
        </w:rPr>
      </w:pPr>
      <w:bookmarkStart w:id="2732"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732"/>
    </w:p>
    <w:p w14:paraId="396AEFA7" w14:textId="77777777" w:rsidR="00214E15" w:rsidRPr="00214E15" w:rsidRDefault="00214E15" w:rsidP="00214E15">
      <w:pPr>
        <w:pStyle w:val="EndNoteBibliography"/>
        <w:rPr>
          <w:noProof/>
        </w:rPr>
      </w:pPr>
      <w:bookmarkStart w:id="2733"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733"/>
    </w:p>
    <w:p w14:paraId="6EBC5D35" w14:textId="77777777" w:rsidR="00214E15" w:rsidRPr="00214E15" w:rsidRDefault="00214E15" w:rsidP="00214E15">
      <w:pPr>
        <w:pStyle w:val="EndNoteBibliography"/>
        <w:rPr>
          <w:noProof/>
        </w:rPr>
      </w:pPr>
      <w:bookmarkStart w:id="2734" w:name="_ENREF_17"/>
      <w:r w:rsidRPr="00214E15">
        <w:rPr>
          <w:noProof/>
        </w:rPr>
        <w:t>[17]</w:t>
      </w:r>
      <w:r w:rsidRPr="00214E15">
        <w:rPr>
          <w:noProof/>
        </w:rPr>
        <w:tab/>
        <w:t>Tinoco Jr., I., Sauer, K., and Wang, J. C., 1995, Physical chemistry : principles and applications in biological sciences, Prentice Hall.</w:t>
      </w:r>
      <w:bookmarkEnd w:id="2734"/>
    </w:p>
    <w:p w14:paraId="4D1E7722" w14:textId="77777777" w:rsidR="00214E15" w:rsidRPr="00214E15" w:rsidRDefault="00214E15" w:rsidP="00214E15">
      <w:pPr>
        <w:pStyle w:val="EndNoteBibliography"/>
        <w:rPr>
          <w:noProof/>
        </w:rPr>
      </w:pPr>
      <w:bookmarkStart w:id="2735" w:name="_ENREF_18"/>
      <w:r w:rsidRPr="00214E15">
        <w:rPr>
          <w:noProof/>
        </w:rPr>
        <w:t>[18]</w:t>
      </w:r>
      <w:r w:rsidRPr="00214E15">
        <w:rPr>
          <w:noProof/>
        </w:rPr>
        <w:tab/>
        <w:t>Laurent, T. C., and Killander, J., 1963, "A Theory of Gel Filtration and its Experimental Verification," J Chromatogr, 14, pp. 317-330.</w:t>
      </w:r>
      <w:bookmarkEnd w:id="2735"/>
    </w:p>
    <w:p w14:paraId="2E7439FA" w14:textId="77777777" w:rsidR="00214E15" w:rsidRPr="00214E15" w:rsidRDefault="00214E15" w:rsidP="00214E15">
      <w:pPr>
        <w:pStyle w:val="EndNoteBibliography"/>
        <w:rPr>
          <w:noProof/>
        </w:rPr>
      </w:pPr>
      <w:bookmarkStart w:id="2736" w:name="_ENREF_19"/>
      <w:r w:rsidRPr="00214E15">
        <w:rPr>
          <w:noProof/>
        </w:rPr>
        <w:t>[19]</w:t>
      </w:r>
      <w:r w:rsidRPr="00214E15">
        <w:rPr>
          <w:noProof/>
        </w:rPr>
        <w:tab/>
        <w:t>Ogston, A. G., and Phelps, C. F., 1961, "The partition of solutes between buffer solutions and solutions containing hyaluronic acid," Biochem J, 78, pp. 827-833.</w:t>
      </w:r>
      <w:bookmarkEnd w:id="2736"/>
    </w:p>
    <w:p w14:paraId="40FF48F3" w14:textId="77777777" w:rsidR="00214E15" w:rsidRPr="00214E15" w:rsidRDefault="00214E15" w:rsidP="00214E15">
      <w:pPr>
        <w:pStyle w:val="EndNoteBibliography"/>
        <w:rPr>
          <w:noProof/>
        </w:rPr>
      </w:pPr>
      <w:bookmarkStart w:id="2737" w:name="_ENREF_20"/>
      <w:r w:rsidRPr="00214E15">
        <w:rPr>
          <w:noProof/>
        </w:rPr>
        <w:t>[20]</w:t>
      </w:r>
      <w:r w:rsidRPr="00214E15">
        <w:rPr>
          <w:noProof/>
        </w:rPr>
        <w:tab/>
        <w:t>Ateshian, G. A., 2007, "On the theory of reactive mixtures for modeling biological growth," Biomech Model Mechanobiol, 6(6), pp. 423-445.</w:t>
      </w:r>
      <w:bookmarkEnd w:id="2737"/>
    </w:p>
    <w:p w14:paraId="263618CD" w14:textId="77777777" w:rsidR="00214E15" w:rsidRPr="00214E15" w:rsidRDefault="00214E15" w:rsidP="00214E15">
      <w:pPr>
        <w:pStyle w:val="EndNoteBibliography"/>
        <w:rPr>
          <w:noProof/>
        </w:rPr>
      </w:pPr>
      <w:bookmarkStart w:id="2738" w:name="_ENREF_21"/>
      <w:r w:rsidRPr="00214E15">
        <w:rPr>
          <w:noProof/>
        </w:rPr>
        <w:t>[21]</w:t>
      </w:r>
      <w:r w:rsidRPr="00214E15">
        <w:rPr>
          <w:noProof/>
        </w:rPr>
        <w:tab/>
        <w:t>Ateshian, G. A., and Weiss, J. A., 2010, "Anisotropic hydraulic permeability under finite deformation," J Biomech Eng, 132(11), p. 111004.</w:t>
      </w:r>
      <w:bookmarkEnd w:id="2738"/>
    </w:p>
    <w:p w14:paraId="445D6634" w14:textId="77777777" w:rsidR="00214E15" w:rsidRPr="00214E15" w:rsidRDefault="00214E15" w:rsidP="00214E15">
      <w:pPr>
        <w:pStyle w:val="EndNoteBibliography"/>
        <w:rPr>
          <w:noProof/>
        </w:rPr>
      </w:pPr>
      <w:bookmarkStart w:id="2739" w:name="_ENREF_22"/>
      <w:r w:rsidRPr="00214E15">
        <w:rPr>
          <w:noProof/>
        </w:rPr>
        <w:t>[22]</w:t>
      </w:r>
      <w:r w:rsidRPr="00214E15">
        <w:rPr>
          <w:noProof/>
        </w:rPr>
        <w:tab/>
        <w:t>Eringen, A. C., and Ingram, J. D., 1965, "Continuum theory of chemically reacting media -- 1," Int J Eng Sci, 3, pp. 197 - 212.</w:t>
      </w:r>
      <w:bookmarkEnd w:id="2739"/>
    </w:p>
    <w:p w14:paraId="25870109" w14:textId="77777777" w:rsidR="00214E15" w:rsidRPr="00214E15" w:rsidRDefault="00214E15" w:rsidP="00214E15">
      <w:pPr>
        <w:pStyle w:val="EndNoteBibliography"/>
        <w:rPr>
          <w:noProof/>
        </w:rPr>
      </w:pPr>
      <w:bookmarkStart w:id="2740" w:name="_ENREF_23"/>
      <w:r w:rsidRPr="00214E15">
        <w:rPr>
          <w:noProof/>
        </w:rPr>
        <w:t>[23]</w:t>
      </w:r>
      <w:r w:rsidRPr="00214E15">
        <w:rPr>
          <w:noProof/>
        </w:rPr>
        <w:tab/>
        <w:t>Katzir-Katchalsky, A., and Curran, P. F., 1965, Nonequilibrium thermodynamics in biophysics, Harvard University Press, Cambridge,.</w:t>
      </w:r>
      <w:bookmarkEnd w:id="2740"/>
    </w:p>
    <w:p w14:paraId="7E3E2386" w14:textId="77777777" w:rsidR="00214E15" w:rsidRPr="00214E15" w:rsidRDefault="00214E15" w:rsidP="00214E15">
      <w:pPr>
        <w:pStyle w:val="EndNoteBibliography"/>
        <w:rPr>
          <w:noProof/>
        </w:rPr>
      </w:pPr>
      <w:bookmarkStart w:id="2741"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741"/>
    </w:p>
    <w:p w14:paraId="7B60E81F" w14:textId="77777777" w:rsidR="00214E15" w:rsidRPr="00214E15" w:rsidRDefault="00214E15" w:rsidP="00214E15">
      <w:pPr>
        <w:pStyle w:val="EndNoteBibliography"/>
        <w:rPr>
          <w:noProof/>
        </w:rPr>
      </w:pPr>
      <w:bookmarkStart w:id="2742"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742"/>
    </w:p>
    <w:p w14:paraId="7A357F56" w14:textId="77777777" w:rsidR="00214E15" w:rsidRPr="00214E15" w:rsidRDefault="00214E15" w:rsidP="00214E15">
      <w:pPr>
        <w:pStyle w:val="EndNoteBibliography"/>
        <w:rPr>
          <w:noProof/>
        </w:rPr>
      </w:pPr>
      <w:bookmarkStart w:id="2743"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743"/>
    </w:p>
    <w:p w14:paraId="313D13C9" w14:textId="77777777" w:rsidR="00214E15" w:rsidRPr="00214E15" w:rsidRDefault="00214E15" w:rsidP="00214E15">
      <w:pPr>
        <w:pStyle w:val="EndNoteBibliography"/>
        <w:rPr>
          <w:noProof/>
        </w:rPr>
      </w:pPr>
      <w:bookmarkStart w:id="2744" w:name="_ENREF_27"/>
      <w:r w:rsidRPr="00214E15">
        <w:rPr>
          <w:noProof/>
        </w:rPr>
        <w:t>[27]</w:t>
      </w:r>
      <w:r w:rsidRPr="00214E15">
        <w:rPr>
          <w:noProof/>
        </w:rPr>
        <w:tab/>
        <w:t>Curnier, A., Qi-Chang, H., and Zysset, P., 1995, "Conewise linear elastic materials," J Elasticity, 37(1), pp. 1-38.</w:t>
      </w:r>
      <w:bookmarkEnd w:id="2744"/>
    </w:p>
    <w:p w14:paraId="46589AD2" w14:textId="77777777" w:rsidR="00214E15" w:rsidRPr="00214E15" w:rsidRDefault="00214E15" w:rsidP="00214E15">
      <w:pPr>
        <w:pStyle w:val="EndNoteBibliography"/>
        <w:rPr>
          <w:noProof/>
        </w:rPr>
      </w:pPr>
      <w:bookmarkStart w:id="2745"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745"/>
    </w:p>
    <w:p w14:paraId="426C0AB8" w14:textId="77777777" w:rsidR="00214E15" w:rsidRPr="00214E15" w:rsidRDefault="00214E15" w:rsidP="00214E15">
      <w:pPr>
        <w:pStyle w:val="EndNoteBibliography"/>
        <w:rPr>
          <w:noProof/>
        </w:rPr>
      </w:pPr>
      <w:bookmarkStart w:id="2746" w:name="_ENREF_29"/>
      <w:r w:rsidRPr="00214E15">
        <w:rPr>
          <w:noProof/>
        </w:rPr>
        <w:t>[29]</w:t>
      </w:r>
      <w:r w:rsidRPr="00214E15">
        <w:rPr>
          <w:noProof/>
        </w:rPr>
        <w:tab/>
        <w:t>Marsden, J. E., and Hughes, T. J., 1994, Mathematical Foundations of Elasticity, Dover Publications.</w:t>
      </w:r>
      <w:bookmarkEnd w:id="2746"/>
    </w:p>
    <w:p w14:paraId="577913BD" w14:textId="77777777" w:rsidR="00214E15" w:rsidRPr="00214E15" w:rsidRDefault="00214E15" w:rsidP="00214E15">
      <w:pPr>
        <w:pStyle w:val="EndNoteBibliography"/>
        <w:rPr>
          <w:noProof/>
        </w:rPr>
      </w:pPr>
      <w:bookmarkStart w:id="2747" w:name="_ENREF_30"/>
      <w:r w:rsidRPr="00214E15">
        <w:rPr>
          <w:noProof/>
        </w:rPr>
        <w:t>[30]</w:t>
      </w:r>
      <w:r w:rsidRPr="00214E15">
        <w:rPr>
          <w:noProof/>
        </w:rPr>
        <w:tab/>
        <w:t>Matthies, H., and Strang, G., 1979, "The solution of nonlinear finite element equations," Intl J Num Meth Eng, 14, pp. 1613-1626.</w:t>
      </w:r>
      <w:bookmarkEnd w:id="2747"/>
    </w:p>
    <w:p w14:paraId="52F466CD" w14:textId="77777777" w:rsidR="00214E15" w:rsidRPr="00214E15" w:rsidRDefault="00214E15" w:rsidP="00214E15">
      <w:pPr>
        <w:pStyle w:val="EndNoteBibliography"/>
        <w:rPr>
          <w:noProof/>
        </w:rPr>
      </w:pPr>
      <w:bookmarkStart w:id="2748"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748"/>
    </w:p>
    <w:p w14:paraId="66EBCAC1" w14:textId="77777777" w:rsidR="00214E15" w:rsidRPr="00214E15" w:rsidRDefault="00214E15" w:rsidP="00214E15">
      <w:pPr>
        <w:pStyle w:val="EndNoteBibliography"/>
        <w:rPr>
          <w:noProof/>
        </w:rPr>
      </w:pPr>
      <w:bookmarkStart w:id="2749"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749"/>
    </w:p>
    <w:p w14:paraId="6C56B5CF" w14:textId="77777777" w:rsidR="00214E15" w:rsidRPr="00214E15" w:rsidRDefault="00214E15" w:rsidP="00214E15">
      <w:pPr>
        <w:pStyle w:val="EndNoteBibliography"/>
        <w:rPr>
          <w:noProof/>
        </w:rPr>
      </w:pPr>
      <w:bookmarkStart w:id="2750"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750"/>
    </w:p>
    <w:p w14:paraId="0BA9D097" w14:textId="77777777" w:rsidR="00214E15" w:rsidRPr="00214E15" w:rsidRDefault="00214E15" w:rsidP="00214E15">
      <w:pPr>
        <w:pStyle w:val="EndNoteBibliography"/>
        <w:rPr>
          <w:noProof/>
        </w:rPr>
      </w:pPr>
      <w:bookmarkStart w:id="2751"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751"/>
    </w:p>
    <w:p w14:paraId="1B36CA25" w14:textId="77777777" w:rsidR="00214E15" w:rsidRPr="00214E15" w:rsidRDefault="00214E15" w:rsidP="00214E15">
      <w:pPr>
        <w:pStyle w:val="EndNoteBibliography"/>
        <w:rPr>
          <w:noProof/>
        </w:rPr>
      </w:pPr>
      <w:bookmarkStart w:id="2752"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752"/>
    </w:p>
    <w:p w14:paraId="7B0984E5" w14:textId="77777777" w:rsidR="00214E15" w:rsidRPr="00214E15" w:rsidRDefault="00214E15" w:rsidP="00214E15">
      <w:pPr>
        <w:pStyle w:val="EndNoteBibliography"/>
        <w:rPr>
          <w:noProof/>
        </w:rPr>
      </w:pPr>
      <w:bookmarkStart w:id="2753"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753"/>
    </w:p>
    <w:p w14:paraId="1B6D85D4" w14:textId="77777777" w:rsidR="00214E15" w:rsidRPr="00214E15" w:rsidRDefault="00214E15" w:rsidP="00214E15">
      <w:pPr>
        <w:pStyle w:val="EndNoteBibliography"/>
        <w:rPr>
          <w:noProof/>
        </w:rPr>
      </w:pPr>
      <w:bookmarkStart w:id="2754" w:name="_ENREF_37"/>
      <w:r w:rsidRPr="00214E15">
        <w:rPr>
          <w:noProof/>
        </w:rPr>
        <w:t>[37]</w:t>
      </w:r>
      <w:r w:rsidRPr="00214E15">
        <w:rPr>
          <w:noProof/>
        </w:rPr>
        <w:tab/>
        <w:t>Veronda, D. R., and Westmann, R. A., 1970, "Mechanical Characterization of Skin - Finite Deformations," J. Biomechanics, Vol. 3, pp. 111-124.</w:t>
      </w:r>
      <w:bookmarkEnd w:id="2754"/>
    </w:p>
    <w:p w14:paraId="4FE16F89" w14:textId="77777777" w:rsidR="00214E15" w:rsidRPr="00214E15" w:rsidRDefault="00214E15" w:rsidP="00214E15">
      <w:pPr>
        <w:pStyle w:val="EndNoteBibliography"/>
        <w:rPr>
          <w:noProof/>
        </w:rPr>
      </w:pPr>
      <w:bookmarkStart w:id="2755" w:name="_ENREF_38"/>
      <w:r w:rsidRPr="00214E15">
        <w:rPr>
          <w:noProof/>
        </w:rPr>
        <w:t>[38]</w:t>
      </w:r>
      <w:r w:rsidRPr="00214E15">
        <w:rPr>
          <w:noProof/>
        </w:rPr>
        <w:tab/>
        <w:t>Arruda, E. M., and Boyce, M. C., 1993, "A Three-Dimensional Constitutive Model for the Large Stretch Behavior of Rubber Elastic Materials," J. Mech. Phys. Solids, 41(2), pp. 389-412.</w:t>
      </w:r>
      <w:bookmarkEnd w:id="2755"/>
    </w:p>
    <w:p w14:paraId="426D7DFE" w14:textId="77777777" w:rsidR="00214E15" w:rsidRPr="00214E15" w:rsidRDefault="00214E15" w:rsidP="00214E15">
      <w:pPr>
        <w:pStyle w:val="EndNoteBibliography"/>
        <w:rPr>
          <w:noProof/>
        </w:rPr>
      </w:pPr>
      <w:bookmarkStart w:id="2756"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756"/>
    </w:p>
    <w:p w14:paraId="4B55B3AA" w14:textId="77777777" w:rsidR="00214E15" w:rsidRPr="00214E15" w:rsidRDefault="00214E15" w:rsidP="00214E15">
      <w:pPr>
        <w:pStyle w:val="EndNoteBibliography"/>
        <w:rPr>
          <w:noProof/>
        </w:rPr>
      </w:pPr>
      <w:bookmarkStart w:id="2757" w:name="_ENREF_40"/>
      <w:r w:rsidRPr="00214E15">
        <w:rPr>
          <w:noProof/>
        </w:rPr>
        <w:t>[40]</w:t>
      </w:r>
      <w:r w:rsidRPr="00214E15">
        <w:rPr>
          <w:noProof/>
        </w:rPr>
        <w:tab/>
        <w:t>Quapp, K. M., and Weiss, J. A., 1998, "Material characterization of human medial collateral ligament," J Biomech Eng, 120(6), pp. 757-763.</w:t>
      </w:r>
      <w:bookmarkEnd w:id="2757"/>
    </w:p>
    <w:p w14:paraId="28B64241" w14:textId="77777777" w:rsidR="00214E15" w:rsidRPr="00214E15" w:rsidRDefault="00214E15" w:rsidP="00214E15">
      <w:pPr>
        <w:pStyle w:val="EndNoteBibliography"/>
        <w:rPr>
          <w:noProof/>
        </w:rPr>
      </w:pPr>
      <w:bookmarkStart w:id="2758" w:name="_ENREF_41"/>
      <w:r w:rsidRPr="00214E15">
        <w:rPr>
          <w:noProof/>
        </w:rPr>
        <w:t>[41]</w:t>
      </w:r>
      <w:r w:rsidRPr="00214E15">
        <w:rPr>
          <w:noProof/>
        </w:rPr>
        <w:tab/>
        <w:t>Ateshian, G. A., 2007, "Anisotropy of fibrous tissues in relation to the distribution of tensed and buckled fibers," J Biomech Eng, 129(2), pp. 240-249.</w:t>
      </w:r>
      <w:bookmarkEnd w:id="2758"/>
    </w:p>
    <w:p w14:paraId="0FB94A84" w14:textId="77777777" w:rsidR="00214E15" w:rsidRPr="00214E15" w:rsidRDefault="00214E15" w:rsidP="00214E15">
      <w:pPr>
        <w:pStyle w:val="EndNoteBibliography"/>
        <w:rPr>
          <w:noProof/>
        </w:rPr>
      </w:pPr>
      <w:bookmarkStart w:id="2759" w:name="_ENREF_42"/>
      <w:r w:rsidRPr="00214E15">
        <w:rPr>
          <w:noProof/>
        </w:rPr>
        <w:t>[42]</w:t>
      </w:r>
      <w:r w:rsidRPr="00214E15">
        <w:rPr>
          <w:noProof/>
        </w:rPr>
        <w:tab/>
        <w:t>Lanir, Y., 1983, "Constitutive equations for fibrous connective tissues," J Biomech, 16(1), pp. 1-12.</w:t>
      </w:r>
      <w:bookmarkEnd w:id="2759"/>
    </w:p>
    <w:p w14:paraId="3F900B9E" w14:textId="77777777" w:rsidR="00214E15" w:rsidRPr="00214E15" w:rsidRDefault="00214E15" w:rsidP="00214E15">
      <w:pPr>
        <w:pStyle w:val="EndNoteBibliography"/>
        <w:rPr>
          <w:noProof/>
        </w:rPr>
      </w:pPr>
      <w:bookmarkStart w:id="2760" w:name="_ENREF_43"/>
      <w:r w:rsidRPr="00214E15">
        <w:rPr>
          <w:noProof/>
        </w:rPr>
        <w:t>[43]</w:t>
      </w:r>
      <w:r w:rsidRPr="00214E15">
        <w:rPr>
          <w:noProof/>
        </w:rPr>
        <w:tab/>
        <w:t>Fung, Y. C., 1993, Biomechanics : mechanical properties of living tissues, Springer-Verlag, New York.</w:t>
      </w:r>
      <w:bookmarkEnd w:id="2760"/>
    </w:p>
    <w:p w14:paraId="5838085B" w14:textId="77777777" w:rsidR="00214E15" w:rsidRPr="00214E15" w:rsidRDefault="00214E15" w:rsidP="00214E15">
      <w:pPr>
        <w:pStyle w:val="EndNoteBibliography"/>
        <w:rPr>
          <w:noProof/>
        </w:rPr>
      </w:pPr>
      <w:bookmarkStart w:id="2761" w:name="_ENREF_44"/>
      <w:r w:rsidRPr="00214E15">
        <w:rPr>
          <w:noProof/>
        </w:rPr>
        <w:t>[44]</w:t>
      </w:r>
      <w:r w:rsidRPr="00214E15">
        <w:rPr>
          <w:noProof/>
        </w:rPr>
        <w:tab/>
        <w:t>Fung, Y. C., Fronek, K., and Patitucci, P., 1979, "Pseudoelasticity of arteries and the choice of its mathematical expression," Am J Physiol, 237(5), pp. H620-631.</w:t>
      </w:r>
      <w:bookmarkEnd w:id="2761"/>
    </w:p>
    <w:p w14:paraId="6C20FFA8" w14:textId="77777777" w:rsidR="00214E15" w:rsidRPr="00214E15" w:rsidRDefault="00214E15" w:rsidP="00214E15">
      <w:pPr>
        <w:pStyle w:val="EndNoteBibliography"/>
        <w:rPr>
          <w:noProof/>
        </w:rPr>
      </w:pPr>
      <w:bookmarkStart w:id="2762"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762"/>
    </w:p>
    <w:p w14:paraId="55599679" w14:textId="77777777" w:rsidR="00214E15" w:rsidRPr="00214E15" w:rsidRDefault="00214E15" w:rsidP="00214E15">
      <w:pPr>
        <w:pStyle w:val="EndNoteBibliography"/>
        <w:rPr>
          <w:noProof/>
        </w:rPr>
      </w:pPr>
      <w:bookmarkStart w:id="2763" w:name="_ENREF_46"/>
      <w:r w:rsidRPr="00214E15">
        <w:rPr>
          <w:noProof/>
        </w:rPr>
        <w:t>[46]</w:t>
      </w:r>
      <w:r w:rsidRPr="00214E15">
        <w:rPr>
          <w:noProof/>
        </w:rPr>
        <w:tab/>
        <w:t>Ateshian, G. A., 2015, "Viscoelasticity using reactive constrained solid mixtures," J Biomech.</w:t>
      </w:r>
      <w:bookmarkEnd w:id="2763"/>
    </w:p>
    <w:p w14:paraId="20BA8DA9" w14:textId="77777777" w:rsidR="00214E15" w:rsidRPr="00214E15" w:rsidRDefault="00214E15" w:rsidP="00214E15">
      <w:pPr>
        <w:pStyle w:val="EndNoteBibliography"/>
        <w:rPr>
          <w:noProof/>
        </w:rPr>
      </w:pPr>
      <w:bookmarkStart w:id="2764"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764"/>
    </w:p>
    <w:p w14:paraId="378F2BFB" w14:textId="77777777" w:rsidR="00214E15" w:rsidRPr="00214E15" w:rsidRDefault="00214E15" w:rsidP="00214E15">
      <w:pPr>
        <w:pStyle w:val="EndNoteBibliography"/>
        <w:rPr>
          <w:noProof/>
        </w:rPr>
      </w:pPr>
      <w:bookmarkStart w:id="2765" w:name="_ENREF_48"/>
      <w:r w:rsidRPr="00214E15">
        <w:rPr>
          <w:noProof/>
        </w:rPr>
        <w:t>[48]</w:t>
      </w:r>
      <w:r w:rsidRPr="00214E15">
        <w:rPr>
          <w:noProof/>
        </w:rPr>
        <w:tab/>
        <w:t>Maker, B. N., 1995, "Rigid bodies for metal forming analysis with NIKE3D," University of California, Lawrence Livermore Lab Rept, UCRL-JC-119862, pp. 1-8.</w:t>
      </w:r>
      <w:bookmarkEnd w:id="2765"/>
    </w:p>
    <w:p w14:paraId="5E073A73" w14:textId="77777777" w:rsidR="00214E15" w:rsidRPr="00214E15" w:rsidRDefault="00214E15" w:rsidP="00214E15">
      <w:pPr>
        <w:pStyle w:val="EndNoteBibliography"/>
        <w:rPr>
          <w:noProof/>
        </w:rPr>
      </w:pPr>
      <w:bookmarkStart w:id="2766" w:name="_ENREF_49"/>
      <w:r w:rsidRPr="00214E15">
        <w:rPr>
          <w:noProof/>
        </w:rPr>
        <w:t>[49]</w:t>
      </w:r>
      <w:r w:rsidRPr="00214E15">
        <w:rPr>
          <w:noProof/>
        </w:rPr>
        <w:tab/>
        <w:t>Laursen, T. A., 2002, Computational Contact and Impact Mechanics, Springer.</w:t>
      </w:r>
      <w:bookmarkEnd w:id="2766"/>
    </w:p>
    <w:p w14:paraId="0F7B9E2C" w14:textId="77777777" w:rsidR="00214E15" w:rsidRPr="00214E15" w:rsidRDefault="00214E15" w:rsidP="00214E15">
      <w:pPr>
        <w:pStyle w:val="EndNoteBibliography"/>
        <w:rPr>
          <w:noProof/>
        </w:rPr>
      </w:pPr>
      <w:bookmarkStart w:id="2767"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767"/>
    </w:p>
    <w:p w14:paraId="1DEF72B4" w14:textId="5DEAB055" w:rsidR="008C7882" w:rsidRPr="002D1348" w:rsidRDefault="008C7882" w:rsidP="007412C6">
      <w:pPr>
        <w:ind w:left="720" w:hanging="720"/>
      </w:pPr>
      <w:r>
        <w:fldChar w:fldCharType="end"/>
      </w:r>
    </w:p>
    <w:sectPr w:rsidR="008C7882" w:rsidRPr="002D1348" w:rsidSect="00A97B84">
      <w:headerReference w:type="even" r:id="rId3626"/>
      <w:headerReference w:type="default" r:id="rId362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49" w:author="Jeff Weiss" w:date="2011-09-14T09:15:00Z" w:initials="JW">
    <w:p w14:paraId="124F542B" w14:textId="77777777" w:rsidR="00153375" w:rsidRDefault="00153375">
      <w:pPr>
        <w:pStyle w:val="CommentText"/>
      </w:pPr>
      <w:r>
        <w:rPr>
          <w:rStyle w:val="CommentReference"/>
        </w:rPr>
        <w:annotationRef/>
      </w:r>
      <w:r>
        <w:t>what is this?</w:t>
      </w:r>
    </w:p>
  </w:comment>
  <w:comment w:id="1857" w:author="Jeff Weiss" w:date="2011-09-14T17:20:00Z" w:initials="JW">
    <w:p w14:paraId="085CB577" w14:textId="77777777" w:rsidR="00153375" w:rsidRDefault="00153375">
      <w:pPr>
        <w:pStyle w:val="CommentText"/>
      </w:pPr>
      <w:r>
        <w:rPr>
          <w:rStyle w:val="CommentReference"/>
        </w:rPr>
        <w:annotationRef/>
      </w:r>
      <w:r>
        <w:t>This material needs stress and elasticity tensor equations.</w:t>
      </w:r>
    </w:p>
  </w:comment>
  <w:comment w:id="1877" w:author="Jeff Weiss" w:date="2011-09-14T17:23:00Z" w:initials="JW">
    <w:p w14:paraId="67AA406A" w14:textId="77777777" w:rsidR="00153375" w:rsidRDefault="00153375">
      <w:pPr>
        <w:pStyle w:val="CommentText"/>
      </w:pPr>
      <w:r>
        <w:rPr>
          <w:rStyle w:val="CommentReference"/>
        </w:rPr>
        <w:annotationRef/>
      </w:r>
      <w:r>
        <w:t>This material description still needs the elasticity tensor.</w:t>
      </w:r>
    </w:p>
  </w:comment>
  <w:comment w:id="1888" w:author="Jeff Weiss" w:date="2011-09-14T17:24:00Z" w:initials="JW">
    <w:p w14:paraId="09760677" w14:textId="77777777" w:rsidR="00153375" w:rsidRDefault="00153375">
      <w:pPr>
        <w:pStyle w:val="CommentText"/>
      </w:pPr>
      <w:r>
        <w:rPr>
          <w:rStyle w:val="CommentReference"/>
        </w:rPr>
        <w:annotationRef/>
      </w:r>
      <w:r>
        <w:t>This material needs the stress and elasticity tensor.</w:t>
      </w:r>
    </w:p>
  </w:comment>
  <w:comment w:id="1948" w:author="Jeff Weiss" w:date="2011-09-14T17:34:00Z" w:initials="JW">
    <w:p w14:paraId="0FE2C28C" w14:textId="77777777" w:rsidR="00153375" w:rsidRDefault="00153375">
      <w:pPr>
        <w:pStyle w:val="CommentText"/>
      </w:pPr>
      <w:r>
        <w:rPr>
          <w:rStyle w:val="CommentReference"/>
        </w:rPr>
        <w:annotationRef/>
      </w:r>
      <w:r>
        <w:t>This material is missing the elasticity tensor.</w:t>
      </w:r>
    </w:p>
  </w:comment>
  <w:comment w:id="2418" w:author="Jeff Weiss" w:date="2011-09-14T17:40:00Z" w:initials="JW">
    <w:p w14:paraId="094E3AFF" w14:textId="77777777" w:rsidR="00153375" w:rsidRDefault="00153375">
      <w:pPr>
        <w:pStyle w:val="CommentText"/>
      </w:pPr>
      <w:r>
        <w:rPr>
          <w:rStyle w:val="CommentReference"/>
        </w:rPr>
        <w:annotationRef/>
      </w:r>
      <w:r>
        <w:t>This model needs an equation for the elasticity tensor.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7BF1B" w14:textId="77777777" w:rsidR="00153375" w:rsidRDefault="00153375">
      <w:r>
        <w:separator/>
      </w:r>
    </w:p>
  </w:endnote>
  <w:endnote w:type="continuationSeparator" w:id="0">
    <w:p w14:paraId="5C7C362B" w14:textId="77777777" w:rsidR="00153375" w:rsidRDefault="00153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0B52C" w14:textId="77777777" w:rsidR="00153375" w:rsidRDefault="00153375">
      <w:r>
        <w:separator/>
      </w:r>
    </w:p>
  </w:footnote>
  <w:footnote w:type="continuationSeparator" w:id="0">
    <w:p w14:paraId="638F51C9" w14:textId="77777777" w:rsidR="00153375" w:rsidRDefault="001533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153375" w:rsidRDefault="00153375"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153375" w:rsidRDefault="00153375"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153375" w:rsidRDefault="00153375"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755C">
      <w:rPr>
        <w:rStyle w:val="PageNumber"/>
        <w:noProof/>
      </w:rPr>
      <w:t>120</w:t>
    </w:r>
    <w:r>
      <w:rPr>
        <w:rStyle w:val="PageNumber"/>
      </w:rPr>
      <w:fldChar w:fldCharType="end"/>
    </w:r>
  </w:p>
  <w:p w14:paraId="1D3585AE" w14:textId="77777777" w:rsidR="00153375" w:rsidRDefault="00153375"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19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20B52"/>
    <w:rsid w:val="00020F09"/>
    <w:rsid w:val="00021014"/>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7F22"/>
    <w:rsid w:val="002E241C"/>
    <w:rsid w:val="002E4E77"/>
    <w:rsid w:val="002E7F45"/>
    <w:rsid w:val="002F00FB"/>
    <w:rsid w:val="002F1C97"/>
    <w:rsid w:val="002F3DF9"/>
    <w:rsid w:val="00315D2B"/>
    <w:rsid w:val="00317B9F"/>
    <w:rsid w:val="00331B70"/>
    <w:rsid w:val="003373C3"/>
    <w:rsid w:val="0034071A"/>
    <w:rsid w:val="0034223B"/>
    <w:rsid w:val="00351D6C"/>
    <w:rsid w:val="00357411"/>
    <w:rsid w:val="00365A88"/>
    <w:rsid w:val="003735AA"/>
    <w:rsid w:val="003747B4"/>
    <w:rsid w:val="003952FD"/>
    <w:rsid w:val="003A422F"/>
    <w:rsid w:val="003A502B"/>
    <w:rsid w:val="003B102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7F24"/>
    <w:rsid w:val="00470636"/>
    <w:rsid w:val="0047408A"/>
    <w:rsid w:val="00480FD7"/>
    <w:rsid w:val="00484875"/>
    <w:rsid w:val="00484E84"/>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5099"/>
    <w:rsid w:val="00FC599A"/>
    <w:rsid w:val="00FD0563"/>
    <w:rsid w:val="00FD5AC9"/>
    <w:rsid w:val="00FD7660"/>
    <w:rsid w:val="00FD795D"/>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9313"/>
    <o:shapelayout v:ext="edit">
      <o:idmap v:ext="edit" data="2,18"/>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92.bin"/><Relationship Id="rId2601" Type="http://schemas.openxmlformats.org/officeDocument/2006/relationships/image" Target="media/image1300.wmf"/><Relationship Id="rId2602" Type="http://schemas.openxmlformats.org/officeDocument/2006/relationships/oleObject" Target="embeddings/oleObject1293.bin"/><Relationship Id="rId2603" Type="http://schemas.openxmlformats.org/officeDocument/2006/relationships/image" Target="media/image1301.wmf"/><Relationship Id="rId2604" Type="http://schemas.openxmlformats.org/officeDocument/2006/relationships/oleObject" Target="embeddings/oleObject1294.bin"/><Relationship Id="rId2605" Type="http://schemas.openxmlformats.org/officeDocument/2006/relationships/image" Target="media/image1302.wmf"/><Relationship Id="rId2606" Type="http://schemas.openxmlformats.org/officeDocument/2006/relationships/oleObject" Target="embeddings/oleObject1295.bin"/><Relationship Id="rId2607" Type="http://schemas.openxmlformats.org/officeDocument/2006/relationships/image" Target="media/image1303.wmf"/><Relationship Id="rId2608" Type="http://schemas.openxmlformats.org/officeDocument/2006/relationships/oleObject" Target="embeddings/oleObject1296.bin"/><Relationship Id="rId2609" Type="http://schemas.openxmlformats.org/officeDocument/2006/relationships/image" Target="media/image1304.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1900" Type="http://schemas.openxmlformats.org/officeDocument/2006/relationships/oleObject" Target="embeddings/oleObject943.bin"/><Relationship Id="rId1901" Type="http://schemas.openxmlformats.org/officeDocument/2006/relationships/image" Target="media/image949.wmf"/><Relationship Id="rId1902" Type="http://schemas.openxmlformats.org/officeDocument/2006/relationships/oleObject" Target="embeddings/oleObject944.bin"/><Relationship Id="rId1903" Type="http://schemas.openxmlformats.org/officeDocument/2006/relationships/image" Target="media/image950.wmf"/><Relationship Id="rId1904" Type="http://schemas.openxmlformats.org/officeDocument/2006/relationships/oleObject" Target="embeddings/oleObject945.bin"/><Relationship Id="rId1905" Type="http://schemas.openxmlformats.org/officeDocument/2006/relationships/image" Target="media/image951.wmf"/><Relationship Id="rId1906" Type="http://schemas.openxmlformats.org/officeDocument/2006/relationships/oleObject" Target="embeddings/oleObject946.bin"/><Relationship Id="rId1907" Type="http://schemas.openxmlformats.org/officeDocument/2006/relationships/image" Target="media/image952.wmf"/><Relationship Id="rId1908" Type="http://schemas.openxmlformats.org/officeDocument/2006/relationships/oleObject" Target="embeddings/oleObject947.bin"/><Relationship Id="rId1909" Type="http://schemas.openxmlformats.org/officeDocument/2006/relationships/image" Target="media/image953.wmf"/><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5.wmf"/><Relationship Id="rId3311" Type="http://schemas.openxmlformats.org/officeDocument/2006/relationships/oleObject" Target="embeddings/oleObject1647.bin"/><Relationship Id="rId3312" Type="http://schemas.openxmlformats.org/officeDocument/2006/relationships/image" Target="media/image1656.wmf"/><Relationship Id="rId3313" Type="http://schemas.openxmlformats.org/officeDocument/2006/relationships/oleObject" Target="embeddings/oleObject1648.bin"/><Relationship Id="rId3314" Type="http://schemas.openxmlformats.org/officeDocument/2006/relationships/image" Target="media/image1657.wmf"/><Relationship Id="rId3315" Type="http://schemas.openxmlformats.org/officeDocument/2006/relationships/oleObject" Target="embeddings/oleObject1649.bin"/><Relationship Id="rId3316" Type="http://schemas.openxmlformats.org/officeDocument/2006/relationships/image" Target="media/image1658.wmf"/><Relationship Id="rId3317" Type="http://schemas.openxmlformats.org/officeDocument/2006/relationships/oleObject" Target="embeddings/oleObject1650.bin"/><Relationship Id="rId3318" Type="http://schemas.openxmlformats.org/officeDocument/2006/relationships/image" Target="media/image1659.wmf"/><Relationship Id="rId3319" Type="http://schemas.openxmlformats.org/officeDocument/2006/relationships/oleObject" Target="embeddings/oleObject1651.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7.bin"/><Relationship Id="rId2611" Type="http://schemas.openxmlformats.org/officeDocument/2006/relationships/image" Target="media/image1305.wmf"/><Relationship Id="rId2612" Type="http://schemas.openxmlformats.org/officeDocument/2006/relationships/oleObject" Target="embeddings/oleObject1298.bin"/><Relationship Id="rId2613" Type="http://schemas.openxmlformats.org/officeDocument/2006/relationships/image" Target="media/image1306.wmf"/><Relationship Id="rId2614" Type="http://schemas.openxmlformats.org/officeDocument/2006/relationships/oleObject" Target="embeddings/oleObject1299.bin"/><Relationship Id="rId2615" Type="http://schemas.openxmlformats.org/officeDocument/2006/relationships/image" Target="media/image1307.wmf"/><Relationship Id="rId2616" Type="http://schemas.openxmlformats.org/officeDocument/2006/relationships/oleObject" Target="embeddings/oleObject1300.bin"/><Relationship Id="rId2617" Type="http://schemas.openxmlformats.org/officeDocument/2006/relationships/image" Target="media/image1308.wmf"/><Relationship Id="rId2618" Type="http://schemas.openxmlformats.org/officeDocument/2006/relationships/oleObject" Target="embeddings/oleObject1301.bin"/><Relationship Id="rId2619" Type="http://schemas.openxmlformats.org/officeDocument/2006/relationships/image" Target="media/image1309.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oleObject" Target="embeddings/oleObject948.bin"/><Relationship Id="rId1911" Type="http://schemas.openxmlformats.org/officeDocument/2006/relationships/image" Target="media/image954.wmf"/><Relationship Id="rId1912" Type="http://schemas.openxmlformats.org/officeDocument/2006/relationships/oleObject" Target="embeddings/oleObject949.bin"/><Relationship Id="rId1913" Type="http://schemas.openxmlformats.org/officeDocument/2006/relationships/image" Target="media/image955.wmf"/><Relationship Id="rId1914" Type="http://schemas.openxmlformats.org/officeDocument/2006/relationships/oleObject" Target="embeddings/oleObject950.bin"/><Relationship Id="rId1915" Type="http://schemas.openxmlformats.org/officeDocument/2006/relationships/image" Target="media/image956.wmf"/><Relationship Id="rId1916" Type="http://schemas.openxmlformats.org/officeDocument/2006/relationships/oleObject" Target="embeddings/oleObject951.bin"/><Relationship Id="rId1917" Type="http://schemas.openxmlformats.org/officeDocument/2006/relationships/image" Target="media/image957.wmf"/><Relationship Id="rId1918" Type="http://schemas.openxmlformats.org/officeDocument/2006/relationships/oleObject" Target="embeddings/oleObject952.bin"/><Relationship Id="rId1919" Type="http://schemas.openxmlformats.org/officeDocument/2006/relationships/image" Target="media/image958.wmf"/><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60.wmf"/><Relationship Id="rId3321" Type="http://schemas.openxmlformats.org/officeDocument/2006/relationships/oleObject" Target="embeddings/oleObject1652.bin"/><Relationship Id="rId3322" Type="http://schemas.openxmlformats.org/officeDocument/2006/relationships/image" Target="media/image1661.wmf"/><Relationship Id="rId3323" Type="http://schemas.openxmlformats.org/officeDocument/2006/relationships/oleObject" Target="embeddings/oleObject1653.bin"/><Relationship Id="rId3324" Type="http://schemas.openxmlformats.org/officeDocument/2006/relationships/image" Target="media/image1662.wmf"/><Relationship Id="rId3325" Type="http://schemas.openxmlformats.org/officeDocument/2006/relationships/oleObject" Target="embeddings/oleObject1654.bin"/><Relationship Id="rId3326" Type="http://schemas.openxmlformats.org/officeDocument/2006/relationships/image" Target="media/image1663.wmf"/><Relationship Id="rId3327" Type="http://schemas.openxmlformats.org/officeDocument/2006/relationships/oleObject" Target="embeddings/oleObject1655.bin"/><Relationship Id="rId3328" Type="http://schemas.openxmlformats.org/officeDocument/2006/relationships/image" Target="media/image1664.wmf"/><Relationship Id="rId3329" Type="http://schemas.openxmlformats.org/officeDocument/2006/relationships/oleObject" Target="embeddings/oleObject1656.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302.bin"/><Relationship Id="rId2621" Type="http://schemas.openxmlformats.org/officeDocument/2006/relationships/image" Target="media/image1310.wmf"/><Relationship Id="rId2622" Type="http://schemas.openxmlformats.org/officeDocument/2006/relationships/oleObject" Target="embeddings/oleObject1303.bin"/><Relationship Id="rId2623" Type="http://schemas.openxmlformats.org/officeDocument/2006/relationships/image" Target="media/image1311.wmf"/><Relationship Id="rId2624" Type="http://schemas.openxmlformats.org/officeDocument/2006/relationships/oleObject" Target="embeddings/oleObject1304.bin"/><Relationship Id="rId2625" Type="http://schemas.openxmlformats.org/officeDocument/2006/relationships/image" Target="media/image1312.wmf"/><Relationship Id="rId2626" Type="http://schemas.openxmlformats.org/officeDocument/2006/relationships/oleObject" Target="embeddings/oleObject1305.bin"/><Relationship Id="rId2627" Type="http://schemas.openxmlformats.org/officeDocument/2006/relationships/image" Target="media/image1313.wmf"/><Relationship Id="rId2628" Type="http://schemas.openxmlformats.org/officeDocument/2006/relationships/oleObject" Target="embeddings/oleObject1306.bin"/><Relationship Id="rId2629" Type="http://schemas.openxmlformats.org/officeDocument/2006/relationships/image" Target="media/image1314.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oleObject" Target="embeddings/oleObject953.bin"/><Relationship Id="rId1921" Type="http://schemas.openxmlformats.org/officeDocument/2006/relationships/image" Target="media/image959.wmf"/><Relationship Id="rId1922" Type="http://schemas.openxmlformats.org/officeDocument/2006/relationships/oleObject" Target="embeddings/oleObject954.bin"/><Relationship Id="rId1923" Type="http://schemas.openxmlformats.org/officeDocument/2006/relationships/image" Target="media/image960.wmf"/><Relationship Id="rId1924" Type="http://schemas.openxmlformats.org/officeDocument/2006/relationships/oleObject" Target="embeddings/oleObject955.bin"/><Relationship Id="rId1925" Type="http://schemas.openxmlformats.org/officeDocument/2006/relationships/image" Target="media/image961.wmf"/><Relationship Id="rId1926" Type="http://schemas.openxmlformats.org/officeDocument/2006/relationships/oleObject" Target="embeddings/oleObject956.bin"/><Relationship Id="rId1927" Type="http://schemas.openxmlformats.org/officeDocument/2006/relationships/image" Target="media/image962.wmf"/><Relationship Id="rId1928" Type="http://schemas.openxmlformats.org/officeDocument/2006/relationships/oleObject" Target="embeddings/oleObject957.bin"/><Relationship Id="rId1929" Type="http://schemas.openxmlformats.org/officeDocument/2006/relationships/image" Target="media/image963.wmf"/><Relationship Id="rId3330" Type="http://schemas.openxmlformats.org/officeDocument/2006/relationships/image" Target="media/image1665.wmf"/><Relationship Id="rId3331" Type="http://schemas.openxmlformats.org/officeDocument/2006/relationships/oleObject" Target="embeddings/oleObject1657.bin"/><Relationship Id="rId3332" Type="http://schemas.openxmlformats.org/officeDocument/2006/relationships/image" Target="media/image1666.wmf"/><Relationship Id="rId3333" Type="http://schemas.openxmlformats.org/officeDocument/2006/relationships/oleObject" Target="embeddings/oleObject1658.bin"/><Relationship Id="rId3334" Type="http://schemas.openxmlformats.org/officeDocument/2006/relationships/image" Target="media/image1667.wmf"/><Relationship Id="rId3335" Type="http://schemas.openxmlformats.org/officeDocument/2006/relationships/oleObject" Target="embeddings/oleObject1659.bin"/><Relationship Id="rId3336" Type="http://schemas.openxmlformats.org/officeDocument/2006/relationships/image" Target="media/image1668.wmf"/><Relationship Id="rId3337" Type="http://schemas.openxmlformats.org/officeDocument/2006/relationships/oleObject" Target="embeddings/oleObject1660.bin"/><Relationship Id="rId3338" Type="http://schemas.openxmlformats.org/officeDocument/2006/relationships/image" Target="media/image1669.wmf"/><Relationship Id="rId3339" Type="http://schemas.openxmlformats.org/officeDocument/2006/relationships/oleObject" Target="embeddings/oleObject1661.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7.bin"/><Relationship Id="rId2631" Type="http://schemas.openxmlformats.org/officeDocument/2006/relationships/image" Target="media/image1315.wmf"/><Relationship Id="rId2632" Type="http://schemas.openxmlformats.org/officeDocument/2006/relationships/oleObject" Target="embeddings/oleObject1308.bin"/><Relationship Id="rId2633" Type="http://schemas.openxmlformats.org/officeDocument/2006/relationships/image" Target="media/image1316.wmf"/><Relationship Id="rId2634" Type="http://schemas.openxmlformats.org/officeDocument/2006/relationships/oleObject" Target="embeddings/oleObject1309.bin"/><Relationship Id="rId2635" Type="http://schemas.openxmlformats.org/officeDocument/2006/relationships/image" Target="media/image1317.wmf"/><Relationship Id="rId2636" Type="http://schemas.openxmlformats.org/officeDocument/2006/relationships/oleObject" Target="embeddings/oleObject1310.bin"/><Relationship Id="rId2637" Type="http://schemas.openxmlformats.org/officeDocument/2006/relationships/image" Target="media/image1318.wmf"/><Relationship Id="rId2638" Type="http://schemas.openxmlformats.org/officeDocument/2006/relationships/oleObject" Target="embeddings/oleObject1311.bin"/><Relationship Id="rId2639" Type="http://schemas.openxmlformats.org/officeDocument/2006/relationships/image" Target="media/image1319.wmf"/><Relationship Id="rId1930" Type="http://schemas.openxmlformats.org/officeDocument/2006/relationships/oleObject" Target="embeddings/oleObject958.bin"/><Relationship Id="rId1931" Type="http://schemas.openxmlformats.org/officeDocument/2006/relationships/image" Target="media/image964.wmf"/><Relationship Id="rId1932" Type="http://schemas.openxmlformats.org/officeDocument/2006/relationships/oleObject" Target="embeddings/oleObject959.bin"/><Relationship Id="rId1933" Type="http://schemas.openxmlformats.org/officeDocument/2006/relationships/image" Target="media/image965.wmf"/><Relationship Id="rId1934" Type="http://schemas.openxmlformats.org/officeDocument/2006/relationships/oleObject" Target="embeddings/oleObject960.bin"/><Relationship Id="rId1935" Type="http://schemas.openxmlformats.org/officeDocument/2006/relationships/image" Target="media/image966.wmf"/><Relationship Id="rId1936" Type="http://schemas.openxmlformats.org/officeDocument/2006/relationships/oleObject" Target="embeddings/oleObject961.bin"/><Relationship Id="rId1937" Type="http://schemas.openxmlformats.org/officeDocument/2006/relationships/image" Target="media/image967.wmf"/><Relationship Id="rId1938" Type="http://schemas.openxmlformats.org/officeDocument/2006/relationships/oleObject" Target="embeddings/oleObject962.bin"/><Relationship Id="rId1939" Type="http://schemas.openxmlformats.org/officeDocument/2006/relationships/image" Target="media/image968.wmf"/><Relationship Id="rId3340" Type="http://schemas.openxmlformats.org/officeDocument/2006/relationships/image" Target="media/image1670.wmf"/><Relationship Id="rId3341" Type="http://schemas.openxmlformats.org/officeDocument/2006/relationships/oleObject" Target="embeddings/oleObject1662.bin"/><Relationship Id="rId3342" Type="http://schemas.openxmlformats.org/officeDocument/2006/relationships/image" Target="media/image1671.wmf"/><Relationship Id="rId3343" Type="http://schemas.openxmlformats.org/officeDocument/2006/relationships/oleObject" Target="embeddings/oleObject1663.bin"/><Relationship Id="rId3344" Type="http://schemas.openxmlformats.org/officeDocument/2006/relationships/image" Target="media/image1672.wmf"/><Relationship Id="rId3345" Type="http://schemas.openxmlformats.org/officeDocument/2006/relationships/oleObject" Target="embeddings/oleObject1664.bin"/><Relationship Id="rId3346" Type="http://schemas.openxmlformats.org/officeDocument/2006/relationships/image" Target="media/image1673.wmf"/><Relationship Id="rId3347" Type="http://schemas.openxmlformats.org/officeDocument/2006/relationships/oleObject" Target="embeddings/oleObject1665.bin"/><Relationship Id="rId3348" Type="http://schemas.openxmlformats.org/officeDocument/2006/relationships/image" Target="media/image1674.wmf"/><Relationship Id="rId3349" Type="http://schemas.openxmlformats.org/officeDocument/2006/relationships/oleObject" Target="embeddings/oleObject1666.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12.bin"/><Relationship Id="rId2641" Type="http://schemas.openxmlformats.org/officeDocument/2006/relationships/image" Target="media/image1320.wmf"/><Relationship Id="rId2642" Type="http://schemas.openxmlformats.org/officeDocument/2006/relationships/oleObject" Target="embeddings/oleObject1313.bin"/><Relationship Id="rId2643" Type="http://schemas.openxmlformats.org/officeDocument/2006/relationships/image" Target="media/image1321.wmf"/><Relationship Id="rId2644" Type="http://schemas.openxmlformats.org/officeDocument/2006/relationships/oleObject" Target="embeddings/oleObject1314.bin"/><Relationship Id="rId2645" Type="http://schemas.openxmlformats.org/officeDocument/2006/relationships/image" Target="media/image1322.wmf"/><Relationship Id="rId2646" Type="http://schemas.openxmlformats.org/officeDocument/2006/relationships/oleObject" Target="embeddings/oleObject1315.bin"/><Relationship Id="rId2647" Type="http://schemas.openxmlformats.org/officeDocument/2006/relationships/image" Target="media/image1323.wmf"/><Relationship Id="rId2648" Type="http://schemas.openxmlformats.org/officeDocument/2006/relationships/oleObject" Target="embeddings/oleObject1316.bin"/><Relationship Id="rId2649" Type="http://schemas.openxmlformats.org/officeDocument/2006/relationships/image" Target="media/image1324.wmf"/><Relationship Id="rId1940" Type="http://schemas.openxmlformats.org/officeDocument/2006/relationships/oleObject" Target="embeddings/oleObject963.bin"/><Relationship Id="rId1941" Type="http://schemas.openxmlformats.org/officeDocument/2006/relationships/image" Target="media/image969.wmf"/><Relationship Id="rId1942" Type="http://schemas.openxmlformats.org/officeDocument/2006/relationships/oleObject" Target="embeddings/oleObject964.bin"/><Relationship Id="rId1943" Type="http://schemas.openxmlformats.org/officeDocument/2006/relationships/image" Target="media/image970.wmf"/><Relationship Id="rId1944" Type="http://schemas.openxmlformats.org/officeDocument/2006/relationships/oleObject" Target="embeddings/oleObject965.bin"/><Relationship Id="rId1945" Type="http://schemas.openxmlformats.org/officeDocument/2006/relationships/image" Target="media/image971.wmf"/><Relationship Id="rId1946" Type="http://schemas.openxmlformats.org/officeDocument/2006/relationships/oleObject" Target="embeddings/oleObject966.bin"/><Relationship Id="rId1947" Type="http://schemas.openxmlformats.org/officeDocument/2006/relationships/image" Target="media/image972.wmf"/><Relationship Id="rId1948" Type="http://schemas.openxmlformats.org/officeDocument/2006/relationships/oleObject" Target="embeddings/oleObject967.bin"/><Relationship Id="rId1949" Type="http://schemas.openxmlformats.org/officeDocument/2006/relationships/image" Target="media/image973.wmf"/><Relationship Id="rId2100" Type="http://schemas.openxmlformats.org/officeDocument/2006/relationships/oleObject" Target="embeddings/oleObject1043.bin"/><Relationship Id="rId2101" Type="http://schemas.openxmlformats.org/officeDocument/2006/relationships/image" Target="media/image1049.wmf"/><Relationship Id="rId2102" Type="http://schemas.openxmlformats.org/officeDocument/2006/relationships/oleObject" Target="embeddings/oleObject1044.bin"/><Relationship Id="rId2103" Type="http://schemas.openxmlformats.org/officeDocument/2006/relationships/image" Target="media/image1050.wmf"/><Relationship Id="rId2104" Type="http://schemas.openxmlformats.org/officeDocument/2006/relationships/oleObject" Target="embeddings/oleObject1045.bin"/><Relationship Id="rId2105" Type="http://schemas.openxmlformats.org/officeDocument/2006/relationships/image" Target="media/image1051.wmf"/><Relationship Id="rId2106" Type="http://schemas.openxmlformats.org/officeDocument/2006/relationships/oleObject" Target="embeddings/oleObject1046.bin"/><Relationship Id="rId2107" Type="http://schemas.openxmlformats.org/officeDocument/2006/relationships/image" Target="media/image1052.wmf"/><Relationship Id="rId2108" Type="http://schemas.openxmlformats.org/officeDocument/2006/relationships/oleObject" Target="embeddings/oleObject1047.bin"/><Relationship Id="rId2109" Type="http://schemas.openxmlformats.org/officeDocument/2006/relationships/image" Target="media/image1053.wmf"/><Relationship Id="rId3350" Type="http://schemas.openxmlformats.org/officeDocument/2006/relationships/image" Target="media/image1675.wmf"/><Relationship Id="rId3351" Type="http://schemas.openxmlformats.org/officeDocument/2006/relationships/oleObject" Target="embeddings/oleObject1667.bin"/><Relationship Id="rId3352" Type="http://schemas.openxmlformats.org/officeDocument/2006/relationships/image" Target="media/image1676.wmf"/><Relationship Id="rId3353" Type="http://schemas.openxmlformats.org/officeDocument/2006/relationships/oleObject" Target="embeddings/oleObject1668.bin"/><Relationship Id="rId3354" Type="http://schemas.openxmlformats.org/officeDocument/2006/relationships/image" Target="media/image1677.wmf"/><Relationship Id="rId3355" Type="http://schemas.openxmlformats.org/officeDocument/2006/relationships/oleObject" Target="embeddings/oleObject1669.bin"/><Relationship Id="rId3356" Type="http://schemas.openxmlformats.org/officeDocument/2006/relationships/image" Target="media/image1678.wmf"/><Relationship Id="rId3357" Type="http://schemas.openxmlformats.org/officeDocument/2006/relationships/oleObject" Target="embeddings/oleObject1670.bin"/><Relationship Id="rId3358" Type="http://schemas.openxmlformats.org/officeDocument/2006/relationships/image" Target="media/image1679.wmf"/><Relationship Id="rId3359" Type="http://schemas.openxmlformats.org/officeDocument/2006/relationships/oleObject" Target="embeddings/oleObject1671.bin"/><Relationship Id="rId1400" Type="http://schemas.openxmlformats.org/officeDocument/2006/relationships/oleObject" Target="embeddings/oleObject693.bin"/><Relationship Id="rId1401" Type="http://schemas.openxmlformats.org/officeDocument/2006/relationships/image" Target="media/image699.wmf"/><Relationship Id="rId1402" Type="http://schemas.openxmlformats.org/officeDocument/2006/relationships/oleObject" Target="embeddings/oleObject694.bin"/><Relationship Id="rId1403" Type="http://schemas.openxmlformats.org/officeDocument/2006/relationships/image" Target="media/image700.wmf"/><Relationship Id="rId1404" Type="http://schemas.openxmlformats.org/officeDocument/2006/relationships/oleObject" Target="embeddings/oleObject695.bin"/><Relationship Id="rId1405" Type="http://schemas.openxmlformats.org/officeDocument/2006/relationships/image" Target="media/image701.wmf"/><Relationship Id="rId1406" Type="http://schemas.openxmlformats.org/officeDocument/2006/relationships/oleObject" Target="embeddings/oleObject696.bin"/><Relationship Id="rId1407" Type="http://schemas.openxmlformats.org/officeDocument/2006/relationships/image" Target="media/image702.wmf"/><Relationship Id="rId1408" Type="http://schemas.openxmlformats.org/officeDocument/2006/relationships/oleObject" Target="embeddings/oleObject697.bin"/><Relationship Id="rId1409" Type="http://schemas.openxmlformats.org/officeDocument/2006/relationships/image" Target="media/image703.wmf"/><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7.bin"/><Relationship Id="rId2651" Type="http://schemas.openxmlformats.org/officeDocument/2006/relationships/image" Target="media/image1325.wmf"/><Relationship Id="rId2652" Type="http://schemas.openxmlformats.org/officeDocument/2006/relationships/oleObject" Target="embeddings/oleObject1318.bin"/><Relationship Id="rId2653" Type="http://schemas.openxmlformats.org/officeDocument/2006/relationships/image" Target="media/image1326.wmf"/><Relationship Id="rId2654" Type="http://schemas.openxmlformats.org/officeDocument/2006/relationships/oleObject" Target="embeddings/oleObject1319.bin"/><Relationship Id="rId2655" Type="http://schemas.openxmlformats.org/officeDocument/2006/relationships/image" Target="media/image1327.wmf"/><Relationship Id="rId2656" Type="http://schemas.openxmlformats.org/officeDocument/2006/relationships/oleObject" Target="embeddings/oleObject1320.bin"/><Relationship Id="rId2657" Type="http://schemas.openxmlformats.org/officeDocument/2006/relationships/image" Target="media/image1328.wmf"/><Relationship Id="rId2658" Type="http://schemas.openxmlformats.org/officeDocument/2006/relationships/oleObject" Target="embeddings/oleObject1321.bin"/><Relationship Id="rId2659" Type="http://schemas.openxmlformats.org/officeDocument/2006/relationships/image" Target="media/image1329.wmf"/><Relationship Id="rId1950" Type="http://schemas.openxmlformats.org/officeDocument/2006/relationships/oleObject" Target="embeddings/oleObject968.bin"/><Relationship Id="rId1951" Type="http://schemas.openxmlformats.org/officeDocument/2006/relationships/image" Target="media/image974.wmf"/><Relationship Id="rId1952" Type="http://schemas.openxmlformats.org/officeDocument/2006/relationships/oleObject" Target="embeddings/oleObject969.bin"/><Relationship Id="rId1953" Type="http://schemas.openxmlformats.org/officeDocument/2006/relationships/image" Target="media/image975.wmf"/><Relationship Id="rId1954" Type="http://schemas.openxmlformats.org/officeDocument/2006/relationships/oleObject" Target="embeddings/oleObject970.bin"/><Relationship Id="rId1955" Type="http://schemas.openxmlformats.org/officeDocument/2006/relationships/image" Target="media/image976.wmf"/><Relationship Id="rId1956" Type="http://schemas.openxmlformats.org/officeDocument/2006/relationships/oleObject" Target="embeddings/oleObject971.bin"/><Relationship Id="rId1957" Type="http://schemas.openxmlformats.org/officeDocument/2006/relationships/image" Target="media/image977.wmf"/><Relationship Id="rId1958" Type="http://schemas.openxmlformats.org/officeDocument/2006/relationships/oleObject" Target="embeddings/oleObject972.bin"/><Relationship Id="rId1959" Type="http://schemas.openxmlformats.org/officeDocument/2006/relationships/image" Target="media/image978.wmf"/><Relationship Id="rId2110" Type="http://schemas.openxmlformats.org/officeDocument/2006/relationships/oleObject" Target="embeddings/oleObject1048.bin"/><Relationship Id="rId2111" Type="http://schemas.openxmlformats.org/officeDocument/2006/relationships/image" Target="media/image1054.wmf"/><Relationship Id="rId2112" Type="http://schemas.openxmlformats.org/officeDocument/2006/relationships/oleObject" Target="embeddings/oleObject1049.bin"/><Relationship Id="rId2113" Type="http://schemas.openxmlformats.org/officeDocument/2006/relationships/image" Target="media/image1055.wmf"/><Relationship Id="rId2114" Type="http://schemas.openxmlformats.org/officeDocument/2006/relationships/oleObject" Target="embeddings/oleObject1050.bin"/><Relationship Id="rId2115" Type="http://schemas.openxmlformats.org/officeDocument/2006/relationships/image" Target="media/image1056.wmf"/><Relationship Id="rId2116" Type="http://schemas.openxmlformats.org/officeDocument/2006/relationships/oleObject" Target="embeddings/oleObject1051.bin"/><Relationship Id="rId2117" Type="http://schemas.openxmlformats.org/officeDocument/2006/relationships/image" Target="media/image1057.wmf"/><Relationship Id="rId2118" Type="http://schemas.openxmlformats.org/officeDocument/2006/relationships/oleObject" Target="embeddings/oleObject1052.bin"/><Relationship Id="rId2119" Type="http://schemas.openxmlformats.org/officeDocument/2006/relationships/image" Target="media/image1058.wmf"/><Relationship Id="rId3360" Type="http://schemas.openxmlformats.org/officeDocument/2006/relationships/image" Target="media/image1680.wmf"/><Relationship Id="rId3361" Type="http://schemas.openxmlformats.org/officeDocument/2006/relationships/oleObject" Target="embeddings/oleObject1672.bin"/><Relationship Id="rId3362" Type="http://schemas.openxmlformats.org/officeDocument/2006/relationships/image" Target="media/image1681.wmf"/><Relationship Id="rId3363" Type="http://schemas.openxmlformats.org/officeDocument/2006/relationships/oleObject" Target="embeddings/oleObject1673.bin"/><Relationship Id="rId3364" Type="http://schemas.openxmlformats.org/officeDocument/2006/relationships/image" Target="media/image1682.wmf"/><Relationship Id="rId3365" Type="http://schemas.openxmlformats.org/officeDocument/2006/relationships/oleObject" Target="embeddings/oleObject1674.bin"/><Relationship Id="rId3366" Type="http://schemas.openxmlformats.org/officeDocument/2006/relationships/image" Target="media/image1683.wmf"/><Relationship Id="rId3367" Type="http://schemas.openxmlformats.org/officeDocument/2006/relationships/oleObject" Target="embeddings/oleObject1675.bin"/><Relationship Id="rId3368" Type="http://schemas.openxmlformats.org/officeDocument/2006/relationships/image" Target="media/image1684.wmf"/><Relationship Id="rId3369" Type="http://schemas.openxmlformats.org/officeDocument/2006/relationships/oleObject" Target="embeddings/oleObject1676.bin"/><Relationship Id="rId1410" Type="http://schemas.openxmlformats.org/officeDocument/2006/relationships/oleObject" Target="embeddings/oleObject698.bin"/><Relationship Id="rId1411" Type="http://schemas.openxmlformats.org/officeDocument/2006/relationships/image" Target="media/image704.wmf"/><Relationship Id="rId1412" Type="http://schemas.openxmlformats.org/officeDocument/2006/relationships/oleObject" Target="embeddings/oleObject699.bin"/><Relationship Id="rId1413" Type="http://schemas.openxmlformats.org/officeDocument/2006/relationships/image" Target="media/image705.wmf"/><Relationship Id="rId1414" Type="http://schemas.openxmlformats.org/officeDocument/2006/relationships/oleObject" Target="embeddings/oleObject700.bin"/><Relationship Id="rId1415" Type="http://schemas.openxmlformats.org/officeDocument/2006/relationships/image" Target="media/image706.wmf"/><Relationship Id="rId1416" Type="http://schemas.openxmlformats.org/officeDocument/2006/relationships/oleObject" Target="embeddings/oleObject701.bin"/><Relationship Id="rId1417" Type="http://schemas.openxmlformats.org/officeDocument/2006/relationships/image" Target="media/image707.wmf"/><Relationship Id="rId1418" Type="http://schemas.openxmlformats.org/officeDocument/2006/relationships/oleObject" Target="embeddings/oleObject702.bin"/><Relationship Id="rId1419" Type="http://schemas.openxmlformats.org/officeDocument/2006/relationships/image" Target="media/image708.wmf"/><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22.bin"/><Relationship Id="rId2661" Type="http://schemas.openxmlformats.org/officeDocument/2006/relationships/image" Target="media/image1330.wmf"/><Relationship Id="rId2662" Type="http://schemas.openxmlformats.org/officeDocument/2006/relationships/oleObject" Target="embeddings/oleObject1323.bin"/><Relationship Id="rId2663" Type="http://schemas.openxmlformats.org/officeDocument/2006/relationships/image" Target="media/image1331.wmf"/><Relationship Id="rId2664" Type="http://schemas.openxmlformats.org/officeDocument/2006/relationships/oleObject" Target="embeddings/oleObject1324.bin"/><Relationship Id="rId2665" Type="http://schemas.openxmlformats.org/officeDocument/2006/relationships/image" Target="media/image1332.wmf"/><Relationship Id="rId2666" Type="http://schemas.openxmlformats.org/officeDocument/2006/relationships/oleObject" Target="embeddings/oleObject1325.bin"/><Relationship Id="rId2667" Type="http://schemas.openxmlformats.org/officeDocument/2006/relationships/image" Target="media/image1333.wmf"/><Relationship Id="rId2668" Type="http://schemas.openxmlformats.org/officeDocument/2006/relationships/oleObject" Target="embeddings/oleObject1326.bin"/><Relationship Id="rId2669" Type="http://schemas.openxmlformats.org/officeDocument/2006/relationships/image" Target="media/image1334.wmf"/><Relationship Id="rId1960" Type="http://schemas.openxmlformats.org/officeDocument/2006/relationships/oleObject" Target="embeddings/oleObject973.bin"/><Relationship Id="rId1961" Type="http://schemas.openxmlformats.org/officeDocument/2006/relationships/image" Target="media/image979.wmf"/><Relationship Id="rId1962" Type="http://schemas.openxmlformats.org/officeDocument/2006/relationships/oleObject" Target="embeddings/oleObject974.bin"/><Relationship Id="rId1963" Type="http://schemas.openxmlformats.org/officeDocument/2006/relationships/image" Target="media/image980.wmf"/><Relationship Id="rId1964" Type="http://schemas.openxmlformats.org/officeDocument/2006/relationships/oleObject" Target="embeddings/oleObject975.bin"/><Relationship Id="rId1965" Type="http://schemas.openxmlformats.org/officeDocument/2006/relationships/image" Target="media/image981.wmf"/><Relationship Id="rId1966" Type="http://schemas.openxmlformats.org/officeDocument/2006/relationships/oleObject" Target="embeddings/oleObject976.bin"/><Relationship Id="rId1967" Type="http://schemas.openxmlformats.org/officeDocument/2006/relationships/image" Target="media/image982.wmf"/><Relationship Id="rId1968" Type="http://schemas.openxmlformats.org/officeDocument/2006/relationships/oleObject" Target="embeddings/oleObject977.bin"/><Relationship Id="rId1969" Type="http://schemas.openxmlformats.org/officeDocument/2006/relationships/image" Target="media/image983.wmf"/><Relationship Id="rId2120" Type="http://schemas.openxmlformats.org/officeDocument/2006/relationships/oleObject" Target="embeddings/oleObject1053.bin"/><Relationship Id="rId2121" Type="http://schemas.openxmlformats.org/officeDocument/2006/relationships/image" Target="media/image1059.wmf"/><Relationship Id="rId2122" Type="http://schemas.openxmlformats.org/officeDocument/2006/relationships/oleObject" Target="embeddings/oleObject1054.bin"/><Relationship Id="rId2123" Type="http://schemas.openxmlformats.org/officeDocument/2006/relationships/image" Target="media/image1060.wmf"/><Relationship Id="rId2124" Type="http://schemas.openxmlformats.org/officeDocument/2006/relationships/oleObject" Target="embeddings/oleObject1055.bin"/><Relationship Id="rId2125" Type="http://schemas.openxmlformats.org/officeDocument/2006/relationships/image" Target="media/image1061.wmf"/><Relationship Id="rId2126" Type="http://schemas.openxmlformats.org/officeDocument/2006/relationships/oleObject" Target="embeddings/oleObject1056.bin"/><Relationship Id="rId2127" Type="http://schemas.openxmlformats.org/officeDocument/2006/relationships/image" Target="media/image1062.wmf"/><Relationship Id="rId2128" Type="http://schemas.openxmlformats.org/officeDocument/2006/relationships/oleObject" Target="embeddings/oleObject1057.bin"/><Relationship Id="rId2129" Type="http://schemas.openxmlformats.org/officeDocument/2006/relationships/image" Target="media/image1063.wmf"/><Relationship Id="rId3370" Type="http://schemas.openxmlformats.org/officeDocument/2006/relationships/image" Target="media/image1685.wmf"/><Relationship Id="rId3371" Type="http://schemas.openxmlformats.org/officeDocument/2006/relationships/oleObject" Target="embeddings/oleObject1677.bin"/><Relationship Id="rId3372" Type="http://schemas.openxmlformats.org/officeDocument/2006/relationships/image" Target="media/image1686.wmf"/><Relationship Id="rId3373" Type="http://schemas.openxmlformats.org/officeDocument/2006/relationships/oleObject" Target="embeddings/oleObject1678.bin"/><Relationship Id="rId3374" Type="http://schemas.openxmlformats.org/officeDocument/2006/relationships/image" Target="media/image1687.wmf"/><Relationship Id="rId3375" Type="http://schemas.openxmlformats.org/officeDocument/2006/relationships/oleObject" Target="embeddings/oleObject1679.bin"/><Relationship Id="rId3376" Type="http://schemas.openxmlformats.org/officeDocument/2006/relationships/image" Target="media/image1688.wmf"/><Relationship Id="rId3377" Type="http://schemas.openxmlformats.org/officeDocument/2006/relationships/oleObject" Target="embeddings/oleObject1680.bin"/><Relationship Id="rId3378" Type="http://schemas.openxmlformats.org/officeDocument/2006/relationships/image" Target="media/image1689.wmf"/><Relationship Id="rId3379" Type="http://schemas.openxmlformats.org/officeDocument/2006/relationships/oleObject" Target="embeddings/oleObject1681.bin"/><Relationship Id="rId1420" Type="http://schemas.openxmlformats.org/officeDocument/2006/relationships/oleObject" Target="embeddings/oleObject703.bin"/><Relationship Id="rId1421" Type="http://schemas.openxmlformats.org/officeDocument/2006/relationships/image" Target="media/image709.wmf"/><Relationship Id="rId1422" Type="http://schemas.openxmlformats.org/officeDocument/2006/relationships/oleObject" Target="embeddings/oleObject704.bin"/><Relationship Id="rId1423" Type="http://schemas.openxmlformats.org/officeDocument/2006/relationships/image" Target="media/image710.wmf"/><Relationship Id="rId1424" Type="http://schemas.openxmlformats.org/officeDocument/2006/relationships/oleObject" Target="embeddings/oleObject705.bin"/><Relationship Id="rId1425" Type="http://schemas.openxmlformats.org/officeDocument/2006/relationships/image" Target="media/image711.wmf"/><Relationship Id="rId1426" Type="http://schemas.openxmlformats.org/officeDocument/2006/relationships/oleObject" Target="embeddings/oleObject706.bin"/><Relationship Id="rId1427" Type="http://schemas.openxmlformats.org/officeDocument/2006/relationships/image" Target="media/image712.wmf"/><Relationship Id="rId1428" Type="http://schemas.openxmlformats.org/officeDocument/2006/relationships/oleObject" Target="embeddings/oleObject707.bin"/><Relationship Id="rId1429" Type="http://schemas.openxmlformats.org/officeDocument/2006/relationships/image" Target="media/image713.wmf"/><Relationship Id="rId2670" Type="http://schemas.openxmlformats.org/officeDocument/2006/relationships/oleObject" Target="embeddings/oleObject1327.bin"/><Relationship Id="rId2671" Type="http://schemas.openxmlformats.org/officeDocument/2006/relationships/image" Target="media/image1335.wmf"/><Relationship Id="rId2672" Type="http://schemas.openxmlformats.org/officeDocument/2006/relationships/oleObject" Target="embeddings/oleObject1328.bin"/><Relationship Id="rId2673" Type="http://schemas.openxmlformats.org/officeDocument/2006/relationships/image" Target="media/image1336.wmf"/><Relationship Id="rId2674" Type="http://schemas.openxmlformats.org/officeDocument/2006/relationships/oleObject" Target="embeddings/oleObject1329.bin"/><Relationship Id="rId2675" Type="http://schemas.openxmlformats.org/officeDocument/2006/relationships/image" Target="media/image1337.wmf"/><Relationship Id="rId2676" Type="http://schemas.openxmlformats.org/officeDocument/2006/relationships/oleObject" Target="embeddings/oleObject1330.bin"/><Relationship Id="rId2677" Type="http://schemas.openxmlformats.org/officeDocument/2006/relationships/image" Target="media/image1338.wmf"/><Relationship Id="rId2678" Type="http://schemas.openxmlformats.org/officeDocument/2006/relationships/oleObject" Target="embeddings/oleObject1331.bin"/><Relationship Id="rId2679" Type="http://schemas.openxmlformats.org/officeDocument/2006/relationships/image" Target="media/image1339.wmf"/><Relationship Id="rId1970" Type="http://schemas.openxmlformats.org/officeDocument/2006/relationships/oleObject" Target="embeddings/oleObject978.bin"/><Relationship Id="rId1971" Type="http://schemas.openxmlformats.org/officeDocument/2006/relationships/image" Target="media/image984.wmf"/><Relationship Id="rId1972" Type="http://schemas.openxmlformats.org/officeDocument/2006/relationships/oleObject" Target="embeddings/oleObject979.bin"/><Relationship Id="rId1973" Type="http://schemas.openxmlformats.org/officeDocument/2006/relationships/image" Target="media/image985.wmf"/><Relationship Id="rId1974" Type="http://schemas.openxmlformats.org/officeDocument/2006/relationships/oleObject" Target="embeddings/oleObject980.bin"/><Relationship Id="rId1975" Type="http://schemas.openxmlformats.org/officeDocument/2006/relationships/image" Target="media/image986.wmf"/><Relationship Id="rId1976" Type="http://schemas.openxmlformats.org/officeDocument/2006/relationships/oleObject" Target="embeddings/oleObject981.bin"/><Relationship Id="rId1977" Type="http://schemas.openxmlformats.org/officeDocument/2006/relationships/image" Target="media/image987.wmf"/><Relationship Id="rId1978" Type="http://schemas.openxmlformats.org/officeDocument/2006/relationships/oleObject" Target="embeddings/oleObject982.bin"/><Relationship Id="rId1979" Type="http://schemas.openxmlformats.org/officeDocument/2006/relationships/image" Target="media/image988.wmf"/><Relationship Id="rId2130" Type="http://schemas.openxmlformats.org/officeDocument/2006/relationships/oleObject" Target="embeddings/oleObject1058.bin"/><Relationship Id="rId2131" Type="http://schemas.openxmlformats.org/officeDocument/2006/relationships/image" Target="media/image1064.wmf"/><Relationship Id="rId2132" Type="http://schemas.openxmlformats.org/officeDocument/2006/relationships/oleObject" Target="embeddings/oleObject1059.bin"/><Relationship Id="rId2133" Type="http://schemas.openxmlformats.org/officeDocument/2006/relationships/image" Target="media/image1065.wmf"/><Relationship Id="rId2134" Type="http://schemas.openxmlformats.org/officeDocument/2006/relationships/oleObject" Target="embeddings/oleObject1060.bin"/><Relationship Id="rId2135" Type="http://schemas.openxmlformats.org/officeDocument/2006/relationships/image" Target="media/image1066.wmf"/><Relationship Id="rId2136" Type="http://schemas.openxmlformats.org/officeDocument/2006/relationships/oleObject" Target="embeddings/oleObject1061.bin"/><Relationship Id="rId2137" Type="http://schemas.openxmlformats.org/officeDocument/2006/relationships/image" Target="media/image1067.wmf"/><Relationship Id="rId2138" Type="http://schemas.openxmlformats.org/officeDocument/2006/relationships/oleObject" Target="embeddings/oleObject1062.bin"/><Relationship Id="rId2139" Type="http://schemas.openxmlformats.org/officeDocument/2006/relationships/image" Target="media/image1068.wmf"/><Relationship Id="rId3380" Type="http://schemas.openxmlformats.org/officeDocument/2006/relationships/image" Target="media/image1690.wmf"/><Relationship Id="rId3381" Type="http://schemas.openxmlformats.org/officeDocument/2006/relationships/oleObject" Target="embeddings/oleObject1682.bin"/><Relationship Id="rId3382" Type="http://schemas.openxmlformats.org/officeDocument/2006/relationships/image" Target="media/image1691.wmf"/><Relationship Id="rId3383" Type="http://schemas.openxmlformats.org/officeDocument/2006/relationships/oleObject" Target="embeddings/oleObject1683.bin"/><Relationship Id="rId3384" Type="http://schemas.openxmlformats.org/officeDocument/2006/relationships/image" Target="media/image1692.wmf"/><Relationship Id="rId3385" Type="http://schemas.openxmlformats.org/officeDocument/2006/relationships/oleObject" Target="embeddings/oleObject1684.bin"/><Relationship Id="rId3386" Type="http://schemas.openxmlformats.org/officeDocument/2006/relationships/image" Target="media/image1693.wmf"/><Relationship Id="rId3387" Type="http://schemas.openxmlformats.org/officeDocument/2006/relationships/oleObject" Target="embeddings/oleObject1685.bin"/><Relationship Id="rId3388" Type="http://schemas.openxmlformats.org/officeDocument/2006/relationships/image" Target="media/image1694.wmf"/><Relationship Id="rId3389" Type="http://schemas.openxmlformats.org/officeDocument/2006/relationships/oleObject" Target="embeddings/oleObject1686.bin"/><Relationship Id="rId1430" Type="http://schemas.openxmlformats.org/officeDocument/2006/relationships/oleObject" Target="embeddings/oleObject708.bin"/><Relationship Id="rId1431" Type="http://schemas.openxmlformats.org/officeDocument/2006/relationships/image" Target="media/image714.wmf"/><Relationship Id="rId1432" Type="http://schemas.openxmlformats.org/officeDocument/2006/relationships/oleObject" Target="embeddings/oleObject709.bin"/><Relationship Id="rId1433" Type="http://schemas.openxmlformats.org/officeDocument/2006/relationships/image" Target="media/image715.wmf"/><Relationship Id="rId1434" Type="http://schemas.openxmlformats.org/officeDocument/2006/relationships/oleObject" Target="embeddings/oleObject710.bin"/><Relationship Id="rId1435" Type="http://schemas.openxmlformats.org/officeDocument/2006/relationships/image" Target="media/image716.wmf"/><Relationship Id="rId1436" Type="http://schemas.openxmlformats.org/officeDocument/2006/relationships/oleObject" Target="embeddings/oleObject711.bin"/><Relationship Id="rId1437" Type="http://schemas.openxmlformats.org/officeDocument/2006/relationships/image" Target="media/image717.wmf"/><Relationship Id="rId1438" Type="http://schemas.openxmlformats.org/officeDocument/2006/relationships/oleObject" Target="embeddings/oleObject712.bin"/><Relationship Id="rId1439" Type="http://schemas.openxmlformats.org/officeDocument/2006/relationships/image" Target="media/image718.wmf"/><Relationship Id="rId2680" Type="http://schemas.openxmlformats.org/officeDocument/2006/relationships/oleObject" Target="embeddings/oleObject1332.bin"/><Relationship Id="rId2681" Type="http://schemas.openxmlformats.org/officeDocument/2006/relationships/image" Target="media/image1340.wmf"/><Relationship Id="rId2682" Type="http://schemas.openxmlformats.org/officeDocument/2006/relationships/oleObject" Target="embeddings/oleObject1333.bin"/><Relationship Id="rId2683" Type="http://schemas.openxmlformats.org/officeDocument/2006/relationships/image" Target="media/image1341.wmf"/><Relationship Id="rId2684" Type="http://schemas.openxmlformats.org/officeDocument/2006/relationships/oleObject" Target="embeddings/oleObject1334.bin"/><Relationship Id="rId2685" Type="http://schemas.openxmlformats.org/officeDocument/2006/relationships/image" Target="media/image1342.wmf"/><Relationship Id="rId2686" Type="http://schemas.openxmlformats.org/officeDocument/2006/relationships/oleObject" Target="embeddings/oleObject1335.bin"/><Relationship Id="rId2687" Type="http://schemas.openxmlformats.org/officeDocument/2006/relationships/image" Target="media/image1343.wmf"/><Relationship Id="rId2688" Type="http://schemas.openxmlformats.org/officeDocument/2006/relationships/oleObject" Target="embeddings/oleObject1336.bin"/><Relationship Id="rId2689" Type="http://schemas.openxmlformats.org/officeDocument/2006/relationships/image" Target="media/image1344.wmf"/><Relationship Id="rId1980" Type="http://schemas.openxmlformats.org/officeDocument/2006/relationships/oleObject" Target="embeddings/oleObject983.bin"/><Relationship Id="rId1981" Type="http://schemas.openxmlformats.org/officeDocument/2006/relationships/image" Target="media/image989.wmf"/><Relationship Id="rId1982" Type="http://schemas.openxmlformats.org/officeDocument/2006/relationships/oleObject" Target="embeddings/oleObject984.bin"/><Relationship Id="rId1983" Type="http://schemas.openxmlformats.org/officeDocument/2006/relationships/image" Target="media/image990.wmf"/><Relationship Id="rId1984" Type="http://schemas.openxmlformats.org/officeDocument/2006/relationships/oleObject" Target="embeddings/oleObject985.bin"/><Relationship Id="rId1985" Type="http://schemas.openxmlformats.org/officeDocument/2006/relationships/image" Target="media/image991.wmf"/><Relationship Id="rId1986" Type="http://schemas.openxmlformats.org/officeDocument/2006/relationships/oleObject" Target="embeddings/oleObject986.bin"/><Relationship Id="rId1987" Type="http://schemas.openxmlformats.org/officeDocument/2006/relationships/image" Target="media/image992.wmf"/><Relationship Id="rId1988" Type="http://schemas.openxmlformats.org/officeDocument/2006/relationships/oleObject" Target="embeddings/oleObject987.bin"/><Relationship Id="rId1989" Type="http://schemas.openxmlformats.org/officeDocument/2006/relationships/image" Target="media/image993.wmf"/><Relationship Id="rId2140" Type="http://schemas.openxmlformats.org/officeDocument/2006/relationships/oleObject" Target="embeddings/oleObject1063.bin"/><Relationship Id="rId2141" Type="http://schemas.openxmlformats.org/officeDocument/2006/relationships/image" Target="media/image1069.wmf"/><Relationship Id="rId2142" Type="http://schemas.openxmlformats.org/officeDocument/2006/relationships/oleObject" Target="embeddings/oleObject1064.bin"/><Relationship Id="rId2143" Type="http://schemas.openxmlformats.org/officeDocument/2006/relationships/image" Target="media/image1070.wmf"/><Relationship Id="rId2144" Type="http://schemas.openxmlformats.org/officeDocument/2006/relationships/oleObject" Target="embeddings/oleObject1065.bin"/><Relationship Id="rId2145" Type="http://schemas.openxmlformats.org/officeDocument/2006/relationships/image" Target="media/image1071.wmf"/><Relationship Id="rId2146" Type="http://schemas.openxmlformats.org/officeDocument/2006/relationships/oleObject" Target="embeddings/oleObject1066.bin"/><Relationship Id="rId2147" Type="http://schemas.openxmlformats.org/officeDocument/2006/relationships/image" Target="media/image1072.wmf"/><Relationship Id="rId2148" Type="http://schemas.openxmlformats.org/officeDocument/2006/relationships/oleObject" Target="embeddings/oleObject1067.bin"/><Relationship Id="rId2149" Type="http://schemas.openxmlformats.org/officeDocument/2006/relationships/image" Target="media/image1073.wmf"/><Relationship Id="rId3390" Type="http://schemas.openxmlformats.org/officeDocument/2006/relationships/image" Target="media/image1695.wmf"/><Relationship Id="rId3391" Type="http://schemas.openxmlformats.org/officeDocument/2006/relationships/oleObject" Target="embeddings/oleObject1687.bin"/><Relationship Id="rId3392" Type="http://schemas.openxmlformats.org/officeDocument/2006/relationships/image" Target="media/image1696.wmf"/><Relationship Id="rId3393" Type="http://schemas.openxmlformats.org/officeDocument/2006/relationships/oleObject" Target="embeddings/oleObject1688.bin"/><Relationship Id="rId3394" Type="http://schemas.openxmlformats.org/officeDocument/2006/relationships/image" Target="media/image1697.wmf"/><Relationship Id="rId3395" Type="http://schemas.openxmlformats.org/officeDocument/2006/relationships/oleObject" Target="embeddings/oleObject1689.bin"/><Relationship Id="rId3396" Type="http://schemas.openxmlformats.org/officeDocument/2006/relationships/image" Target="media/image1698.wmf"/><Relationship Id="rId3397" Type="http://schemas.openxmlformats.org/officeDocument/2006/relationships/oleObject" Target="embeddings/oleObject1690.bin"/><Relationship Id="rId3398" Type="http://schemas.openxmlformats.org/officeDocument/2006/relationships/image" Target="media/image1699.wmf"/><Relationship Id="rId3399" Type="http://schemas.openxmlformats.org/officeDocument/2006/relationships/oleObject" Target="embeddings/oleObject1691.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oleObject" Target="embeddings/oleObject713.bin"/><Relationship Id="rId1441" Type="http://schemas.openxmlformats.org/officeDocument/2006/relationships/image" Target="media/image719.wmf"/><Relationship Id="rId1442" Type="http://schemas.openxmlformats.org/officeDocument/2006/relationships/oleObject" Target="embeddings/oleObject714.bin"/><Relationship Id="rId1443" Type="http://schemas.openxmlformats.org/officeDocument/2006/relationships/image" Target="media/image720.wmf"/><Relationship Id="rId1444" Type="http://schemas.openxmlformats.org/officeDocument/2006/relationships/oleObject" Target="embeddings/oleObject715.bin"/><Relationship Id="rId1445" Type="http://schemas.openxmlformats.org/officeDocument/2006/relationships/image" Target="media/image721.wmf"/><Relationship Id="rId1446" Type="http://schemas.openxmlformats.org/officeDocument/2006/relationships/oleObject" Target="embeddings/oleObject716.bin"/><Relationship Id="rId1447" Type="http://schemas.openxmlformats.org/officeDocument/2006/relationships/image" Target="media/image722.wmf"/><Relationship Id="rId1448" Type="http://schemas.openxmlformats.org/officeDocument/2006/relationships/oleObject" Target="embeddings/oleObject717.bin"/><Relationship Id="rId1449" Type="http://schemas.openxmlformats.org/officeDocument/2006/relationships/image" Target="media/image723.wmf"/><Relationship Id="rId2690" Type="http://schemas.openxmlformats.org/officeDocument/2006/relationships/oleObject" Target="embeddings/oleObject1337.bin"/><Relationship Id="rId2691" Type="http://schemas.openxmlformats.org/officeDocument/2006/relationships/image" Target="media/image1345.wmf"/><Relationship Id="rId2692" Type="http://schemas.openxmlformats.org/officeDocument/2006/relationships/oleObject" Target="embeddings/oleObject1338.bin"/><Relationship Id="rId2693" Type="http://schemas.openxmlformats.org/officeDocument/2006/relationships/image" Target="media/image1346.emf"/><Relationship Id="rId2694" Type="http://schemas.openxmlformats.org/officeDocument/2006/relationships/oleObject" Target="embeddings/oleObject1339.bin"/><Relationship Id="rId2695" Type="http://schemas.openxmlformats.org/officeDocument/2006/relationships/image" Target="media/image1347.emf"/><Relationship Id="rId2696" Type="http://schemas.openxmlformats.org/officeDocument/2006/relationships/oleObject" Target="embeddings/oleObject1340.bin"/><Relationship Id="rId2697" Type="http://schemas.openxmlformats.org/officeDocument/2006/relationships/image" Target="media/image1348.emf"/><Relationship Id="rId2698" Type="http://schemas.openxmlformats.org/officeDocument/2006/relationships/oleObject" Target="embeddings/oleObject1341.bin"/><Relationship Id="rId2699" Type="http://schemas.openxmlformats.org/officeDocument/2006/relationships/image" Target="media/image1349.emf"/><Relationship Id="rId1990" Type="http://schemas.openxmlformats.org/officeDocument/2006/relationships/oleObject" Target="embeddings/oleObject988.bin"/><Relationship Id="rId1991" Type="http://schemas.openxmlformats.org/officeDocument/2006/relationships/image" Target="media/image994.wmf"/><Relationship Id="rId1992" Type="http://schemas.openxmlformats.org/officeDocument/2006/relationships/oleObject" Target="embeddings/oleObject989.bin"/><Relationship Id="rId1993" Type="http://schemas.openxmlformats.org/officeDocument/2006/relationships/image" Target="media/image995.wmf"/><Relationship Id="rId1994" Type="http://schemas.openxmlformats.org/officeDocument/2006/relationships/oleObject" Target="embeddings/oleObject990.bin"/><Relationship Id="rId1995" Type="http://schemas.openxmlformats.org/officeDocument/2006/relationships/image" Target="media/image996.wmf"/><Relationship Id="rId1996" Type="http://schemas.openxmlformats.org/officeDocument/2006/relationships/oleObject" Target="embeddings/oleObject991.bin"/><Relationship Id="rId1997" Type="http://schemas.openxmlformats.org/officeDocument/2006/relationships/image" Target="media/image997.wmf"/><Relationship Id="rId1998" Type="http://schemas.openxmlformats.org/officeDocument/2006/relationships/oleObject" Target="embeddings/oleObject992.bin"/><Relationship Id="rId1999" Type="http://schemas.openxmlformats.org/officeDocument/2006/relationships/image" Target="media/image998.wmf"/><Relationship Id="rId2150" Type="http://schemas.openxmlformats.org/officeDocument/2006/relationships/oleObject" Target="embeddings/oleObject1068.bin"/><Relationship Id="rId2151" Type="http://schemas.openxmlformats.org/officeDocument/2006/relationships/image" Target="media/image1074.wmf"/><Relationship Id="rId2152" Type="http://schemas.openxmlformats.org/officeDocument/2006/relationships/oleObject" Target="embeddings/oleObject1069.bin"/><Relationship Id="rId2153" Type="http://schemas.openxmlformats.org/officeDocument/2006/relationships/image" Target="media/image1075.wmf"/><Relationship Id="rId2154" Type="http://schemas.openxmlformats.org/officeDocument/2006/relationships/oleObject" Target="embeddings/oleObject1070.bin"/><Relationship Id="rId2155" Type="http://schemas.openxmlformats.org/officeDocument/2006/relationships/image" Target="media/image1076.wmf"/><Relationship Id="rId2156" Type="http://schemas.openxmlformats.org/officeDocument/2006/relationships/oleObject" Target="embeddings/oleObject1071.bin"/><Relationship Id="rId2157" Type="http://schemas.openxmlformats.org/officeDocument/2006/relationships/image" Target="media/image1077.wmf"/><Relationship Id="rId2158" Type="http://schemas.openxmlformats.org/officeDocument/2006/relationships/oleObject" Target="embeddings/oleObject1072.bin"/><Relationship Id="rId2159" Type="http://schemas.openxmlformats.org/officeDocument/2006/relationships/image" Target="media/image1078.wmf"/><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oleObject" Target="embeddings/oleObject718.bin"/><Relationship Id="rId1451" Type="http://schemas.openxmlformats.org/officeDocument/2006/relationships/image" Target="media/image724.wmf"/><Relationship Id="rId1452" Type="http://schemas.openxmlformats.org/officeDocument/2006/relationships/oleObject" Target="embeddings/oleObject719.bin"/><Relationship Id="rId1453" Type="http://schemas.openxmlformats.org/officeDocument/2006/relationships/image" Target="media/image725.wmf"/><Relationship Id="rId1454" Type="http://schemas.openxmlformats.org/officeDocument/2006/relationships/oleObject" Target="embeddings/oleObject720.bin"/><Relationship Id="rId1455" Type="http://schemas.openxmlformats.org/officeDocument/2006/relationships/image" Target="media/image726.wmf"/><Relationship Id="rId1456" Type="http://schemas.openxmlformats.org/officeDocument/2006/relationships/oleObject" Target="embeddings/oleObject721.bin"/><Relationship Id="rId1457" Type="http://schemas.openxmlformats.org/officeDocument/2006/relationships/image" Target="media/image727.wmf"/><Relationship Id="rId1458" Type="http://schemas.openxmlformats.org/officeDocument/2006/relationships/oleObject" Target="embeddings/oleObject722.bin"/><Relationship Id="rId1459" Type="http://schemas.openxmlformats.org/officeDocument/2006/relationships/image" Target="media/image728.wmf"/><Relationship Id="rId2160" Type="http://schemas.openxmlformats.org/officeDocument/2006/relationships/oleObject" Target="embeddings/oleObject1073.bin"/><Relationship Id="rId2161" Type="http://schemas.openxmlformats.org/officeDocument/2006/relationships/image" Target="media/image1079.wmf"/><Relationship Id="rId2162" Type="http://schemas.openxmlformats.org/officeDocument/2006/relationships/oleObject" Target="embeddings/oleObject1074.bin"/><Relationship Id="rId2163" Type="http://schemas.openxmlformats.org/officeDocument/2006/relationships/image" Target="media/image1080.wmf"/><Relationship Id="rId2164" Type="http://schemas.openxmlformats.org/officeDocument/2006/relationships/oleObject" Target="embeddings/oleObject1075.bin"/><Relationship Id="rId2165" Type="http://schemas.openxmlformats.org/officeDocument/2006/relationships/image" Target="media/image1081.wmf"/><Relationship Id="rId2166" Type="http://schemas.openxmlformats.org/officeDocument/2006/relationships/oleObject" Target="embeddings/oleObject1076.bin"/><Relationship Id="rId2167" Type="http://schemas.openxmlformats.org/officeDocument/2006/relationships/image" Target="media/image1082.wmf"/><Relationship Id="rId2168" Type="http://schemas.openxmlformats.org/officeDocument/2006/relationships/oleObject" Target="embeddings/oleObject1077.bin"/><Relationship Id="rId2169" Type="http://schemas.openxmlformats.org/officeDocument/2006/relationships/image" Target="media/image1083.wmf"/><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oleObject" Target="embeddings/oleObject723.bin"/><Relationship Id="rId1461" Type="http://schemas.openxmlformats.org/officeDocument/2006/relationships/image" Target="media/image729.wmf"/><Relationship Id="rId1462" Type="http://schemas.openxmlformats.org/officeDocument/2006/relationships/oleObject" Target="embeddings/oleObject724.bin"/><Relationship Id="rId1463" Type="http://schemas.openxmlformats.org/officeDocument/2006/relationships/image" Target="media/image730.wmf"/><Relationship Id="rId1464" Type="http://schemas.openxmlformats.org/officeDocument/2006/relationships/oleObject" Target="embeddings/oleObject725.bin"/><Relationship Id="rId1465" Type="http://schemas.openxmlformats.org/officeDocument/2006/relationships/image" Target="media/image731.wmf"/><Relationship Id="rId1466" Type="http://schemas.openxmlformats.org/officeDocument/2006/relationships/oleObject" Target="embeddings/oleObject726.bin"/><Relationship Id="rId1467" Type="http://schemas.openxmlformats.org/officeDocument/2006/relationships/image" Target="media/image732.wmf"/><Relationship Id="rId1468" Type="http://schemas.openxmlformats.org/officeDocument/2006/relationships/oleObject" Target="embeddings/oleObject727.bin"/><Relationship Id="rId1469" Type="http://schemas.openxmlformats.org/officeDocument/2006/relationships/image" Target="media/image733.wmf"/><Relationship Id="rId2170" Type="http://schemas.openxmlformats.org/officeDocument/2006/relationships/oleObject" Target="embeddings/oleObject1078.bin"/><Relationship Id="rId2171" Type="http://schemas.openxmlformats.org/officeDocument/2006/relationships/image" Target="media/image1084.wmf"/><Relationship Id="rId2172" Type="http://schemas.openxmlformats.org/officeDocument/2006/relationships/oleObject" Target="embeddings/oleObject1079.bin"/><Relationship Id="rId2173" Type="http://schemas.openxmlformats.org/officeDocument/2006/relationships/image" Target="media/image1085.wmf"/><Relationship Id="rId2174" Type="http://schemas.openxmlformats.org/officeDocument/2006/relationships/oleObject" Target="embeddings/oleObject1080.bin"/><Relationship Id="rId2175" Type="http://schemas.openxmlformats.org/officeDocument/2006/relationships/image" Target="media/image1086.wmf"/><Relationship Id="rId2176" Type="http://schemas.openxmlformats.org/officeDocument/2006/relationships/oleObject" Target="embeddings/oleObject1081.bin"/><Relationship Id="rId2177" Type="http://schemas.openxmlformats.org/officeDocument/2006/relationships/image" Target="media/image1087.wmf"/><Relationship Id="rId2178" Type="http://schemas.openxmlformats.org/officeDocument/2006/relationships/oleObject" Target="embeddings/oleObject1082.bin"/><Relationship Id="rId2179" Type="http://schemas.openxmlformats.org/officeDocument/2006/relationships/image" Target="media/image1088.wmf"/><Relationship Id="rId3600" Type="http://schemas.openxmlformats.org/officeDocument/2006/relationships/image" Target="media/image1800.wmf"/><Relationship Id="rId3601" Type="http://schemas.openxmlformats.org/officeDocument/2006/relationships/oleObject" Target="embeddings/oleObject1792.bin"/><Relationship Id="rId3602" Type="http://schemas.openxmlformats.org/officeDocument/2006/relationships/image" Target="media/image1801.wmf"/><Relationship Id="rId3603" Type="http://schemas.openxmlformats.org/officeDocument/2006/relationships/oleObject" Target="embeddings/oleObject1793.bin"/><Relationship Id="rId3604" Type="http://schemas.openxmlformats.org/officeDocument/2006/relationships/image" Target="media/image1802.wmf"/><Relationship Id="rId3605" Type="http://schemas.openxmlformats.org/officeDocument/2006/relationships/oleObject" Target="embeddings/oleObject1794.bin"/><Relationship Id="rId3606" Type="http://schemas.openxmlformats.org/officeDocument/2006/relationships/image" Target="media/image1803.wmf"/><Relationship Id="rId3607" Type="http://schemas.openxmlformats.org/officeDocument/2006/relationships/oleObject" Target="embeddings/oleObject1795.bin"/><Relationship Id="rId3608" Type="http://schemas.openxmlformats.org/officeDocument/2006/relationships/image" Target="media/image1804.wmf"/><Relationship Id="rId3609" Type="http://schemas.openxmlformats.org/officeDocument/2006/relationships/oleObject" Target="embeddings/oleObject1796.bin"/><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oleObject" Target="embeddings/oleObject728.bin"/><Relationship Id="rId1471" Type="http://schemas.openxmlformats.org/officeDocument/2006/relationships/image" Target="media/image734.wmf"/><Relationship Id="rId1472" Type="http://schemas.openxmlformats.org/officeDocument/2006/relationships/oleObject" Target="embeddings/oleObject729.bin"/><Relationship Id="rId1473" Type="http://schemas.openxmlformats.org/officeDocument/2006/relationships/image" Target="media/image735.wmf"/><Relationship Id="rId1474" Type="http://schemas.openxmlformats.org/officeDocument/2006/relationships/oleObject" Target="embeddings/oleObject730.bin"/><Relationship Id="rId1475" Type="http://schemas.openxmlformats.org/officeDocument/2006/relationships/image" Target="media/image736.wmf"/><Relationship Id="rId1476" Type="http://schemas.openxmlformats.org/officeDocument/2006/relationships/oleObject" Target="embeddings/oleObject731.bin"/><Relationship Id="rId1477" Type="http://schemas.openxmlformats.org/officeDocument/2006/relationships/image" Target="media/image737.wmf"/><Relationship Id="rId1478" Type="http://schemas.openxmlformats.org/officeDocument/2006/relationships/oleObject" Target="embeddings/oleObject732.bin"/><Relationship Id="rId1479" Type="http://schemas.openxmlformats.org/officeDocument/2006/relationships/image" Target="media/image738.wmf"/><Relationship Id="rId2900" Type="http://schemas.openxmlformats.org/officeDocument/2006/relationships/oleObject" Target="embeddings/oleObject1442.bin"/><Relationship Id="rId2901" Type="http://schemas.openxmlformats.org/officeDocument/2006/relationships/image" Target="media/image1450.wmf"/><Relationship Id="rId2902" Type="http://schemas.openxmlformats.org/officeDocument/2006/relationships/oleObject" Target="embeddings/oleObject1443.bin"/><Relationship Id="rId2903" Type="http://schemas.openxmlformats.org/officeDocument/2006/relationships/image" Target="media/image1451.wmf"/><Relationship Id="rId2904" Type="http://schemas.openxmlformats.org/officeDocument/2006/relationships/oleObject" Target="embeddings/oleObject1444.bin"/><Relationship Id="rId2905" Type="http://schemas.openxmlformats.org/officeDocument/2006/relationships/image" Target="media/image1452.wmf"/><Relationship Id="rId2906" Type="http://schemas.openxmlformats.org/officeDocument/2006/relationships/oleObject" Target="embeddings/oleObject1445.bin"/><Relationship Id="rId2907" Type="http://schemas.openxmlformats.org/officeDocument/2006/relationships/image" Target="media/image1453.wmf"/><Relationship Id="rId2908" Type="http://schemas.openxmlformats.org/officeDocument/2006/relationships/oleObject" Target="embeddings/oleObject1446.bin"/><Relationship Id="rId2909" Type="http://schemas.openxmlformats.org/officeDocument/2006/relationships/image" Target="media/image1454.wmf"/><Relationship Id="rId2180" Type="http://schemas.openxmlformats.org/officeDocument/2006/relationships/oleObject" Target="embeddings/oleObject1083.bin"/><Relationship Id="rId2181" Type="http://schemas.openxmlformats.org/officeDocument/2006/relationships/image" Target="media/image1089.wmf"/><Relationship Id="rId2182" Type="http://schemas.openxmlformats.org/officeDocument/2006/relationships/oleObject" Target="embeddings/oleObject1084.bin"/><Relationship Id="rId2183" Type="http://schemas.openxmlformats.org/officeDocument/2006/relationships/image" Target="media/image1090.wmf"/><Relationship Id="rId2184" Type="http://schemas.openxmlformats.org/officeDocument/2006/relationships/oleObject" Target="embeddings/oleObject1085.bin"/><Relationship Id="rId2185" Type="http://schemas.openxmlformats.org/officeDocument/2006/relationships/image" Target="media/image1091.png"/><Relationship Id="rId2186" Type="http://schemas.openxmlformats.org/officeDocument/2006/relationships/image" Target="media/image1092.wmf"/><Relationship Id="rId2187" Type="http://schemas.openxmlformats.org/officeDocument/2006/relationships/oleObject" Target="embeddings/oleObject1086.bin"/><Relationship Id="rId2188" Type="http://schemas.openxmlformats.org/officeDocument/2006/relationships/image" Target="media/image1093.wmf"/><Relationship Id="rId2189" Type="http://schemas.openxmlformats.org/officeDocument/2006/relationships/oleObject" Target="embeddings/oleObject1087.bin"/><Relationship Id="rId3610" Type="http://schemas.openxmlformats.org/officeDocument/2006/relationships/image" Target="media/image1805.wmf"/><Relationship Id="rId3611" Type="http://schemas.openxmlformats.org/officeDocument/2006/relationships/oleObject" Target="embeddings/oleObject1797.bin"/><Relationship Id="rId3612" Type="http://schemas.openxmlformats.org/officeDocument/2006/relationships/image" Target="media/image1806.wmf"/><Relationship Id="rId3613" Type="http://schemas.openxmlformats.org/officeDocument/2006/relationships/oleObject" Target="embeddings/oleObject1798.bin"/><Relationship Id="rId3614" Type="http://schemas.openxmlformats.org/officeDocument/2006/relationships/image" Target="media/image1807.wmf"/><Relationship Id="rId3615" Type="http://schemas.openxmlformats.org/officeDocument/2006/relationships/oleObject" Target="embeddings/oleObject1799.bin"/><Relationship Id="rId3616" Type="http://schemas.openxmlformats.org/officeDocument/2006/relationships/image" Target="media/image1808.wmf"/><Relationship Id="rId3617" Type="http://schemas.openxmlformats.org/officeDocument/2006/relationships/oleObject" Target="embeddings/oleObject1800.bin"/><Relationship Id="rId3618" Type="http://schemas.openxmlformats.org/officeDocument/2006/relationships/image" Target="media/image1809.wmf"/><Relationship Id="rId3619" Type="http://schemas.openxmlformats.org/officeDocument/2006/relationships/oleObject" Target="embeddings/oleObject1801.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oleObject" Target="embeddings/oleObject733.bin"/><Relationship Id="rId1481" Type="http://schemas.openxmlformats.org/officeDocument/2006/relationships/image" Target="media/image739.wmf"/><Relationship Id="rId1482" Type="http://schemas.openxmlformats.org/officeDocument/2006/relationships/oleObject" Target="embeddings/oleObject734.bin"/><Relationship Id="rId1483" Type="http://schemas.openxmlformats.org/officeDocument/2006/relationships/image" Target="media/image740.wmf"/><Relationship Id="rId1484" Type="http://schemas.openxmlformats.org/officeDocument/2006/relationships/oleObject" Target="embeddings/oleObject735.bin"/><Relationship Id="rId1485" Type="http://schemas.openxmlformats.org/officeDocument/2006/relationships/image" Target="media/image741.wmf"/><Relationship Id="rId1486" Type="http://schemas.openxmlformats.org/officeDocument/2006/relationships/oleObject" Target="embeddings/oleObject736.bin"/><Relationship Id="rId1487" Type="http://schemas.openxmlformats.org/officeDocument/2006/relationships/image" Target="media/image742.wmf"/><Relationship Id="rId1488" Type="http://schemas.openxmlformats.org/officeDocument/2006/relationships/oleObject" Target="embeddings/oleObject737.bin"/><Relationship Id="rId1489" Type="http://schemas.openxmlformats.org/officeDocument/2006/relationships/image" Target="media/image743.wmf"/><Relationship Id="rId2910" Type="http://schemas.openxmlformats.org/officeDocument/2006/relationships/oleObject" Target="embeddings/oleObject1447.bin"/><Relationship Id="rId2911" Type="http://schemas.openxmlformats.org/officeDocument/2006/relationships/image" Target="media/image1455.wmf"/><Relationship Id="rId2912" Type="http://schemas.openxmlformats.org/officeDocument/2006/relationships/oleObject" Target="embeddings/oleObject1448.bin"/><Relationship Id="rId2913" Type="http://schemas.openxmlformats.org/officeDocument/2006/relationships/image" Target="media/image1456.wmf"/><Relationship Id="rId2914" Type="http://schemas.openxmlformats.org/officeDocument/2006/relationships/oleObject" Target="embeddings/oleObject1449.bin"/><Relationship Id="rId2915" Type="http://schemas.openxmlformats.org/officeDocument/2006/relationships/image" Target="media/image1457.wmf"/><Relationship Id="rId2916" Type="http://schemas.openxmlformats.org/officeDocument/2006/relationships/oleObject" Target="embeddings/oleObject1450.bin"/><Relationship Id="rId2917" Type="http://schemas.openxmlformats.org/officeDocument/2006/relationships/image" Target="media/image1458.wmf"/><Relationship Id="rId2918" Type="http://schemas.openxmlformats.org/officeDocument/2006/relationships/oleObject" Target="embeddings/oleObject1451.bin"/><Relationship Id="rId2919" Type="http://schemas.openxmlformats.org/officeDocument/2006/relationships/image" Target="media/image1459.wmf"/><Relationship Id="rId2190" Type="http://schemas.openxmlformats.org/officeDocument/2006/relationships/image" Target="media/image1094.wmf"/><Relationship Id="rId2191" Type="http://schemas.openxmlformats.org/officeDocument/2006/relationships/oleObject" Target="embeddings/oleObject1088.bin"/><Relationship Id="rId2192" Type="http://schemas.openxmlformats.org/officeDocument/2006/relationships/image" Target="media/image1095.wmf"/><Relationship Id="rId2193" Type="http://schemas.openxmlformats.org/officeDocument/2006/relationships/oleObject" Target="embeddings/oleObject1089.bin"/><Relationship Id="rId2194" Type="http://schemas.openxmlformats.org/officeDocument/2006/relationships/image" Target="media/image1096.wmf"/><Relationship Id="rId2195" Type="http://schemas.openxmlformats.org/officeDocument/2006/relationships/oleObject" Target="embeddings/oleObject1090.bin"/><Relationship Id="rId2196" Type="http://schemas.openxmlformats.org/officeDocument/2006/relationships/image" Target="media/image1097.wmf"/><Relationship Id="rId2197" Type="http://schemas.openxmlformats.org/officeDocument/2006/relationships/oleObject" Target="embeddings/oleObject1091.bin"/><Relationship Id="rId2198" Type="http://schemas.openxmlformats.org/officeDocument/2006/relationships/image" Target="media/image1098.wmf"/><Relationship Id="rId2199" Type="http://schemas.openxmlformats.org/officeDocument/2006/relationships/oleObject" Target="embeddings/oleObject1092.bin"/><Relationship Id="rId3620" Type="http://schemas.openxmlformats.org/officeDocument/2006/relationships/image" Target="media/image1810.wmf"/><Relationship Id="rId3621" Type="http://schemas.openxmlformats.org/officeDocument/2006/relationships/oleObject" Target="embeddings/oleObject1802.bin"/><Relationship Id="rId3622" Type="http://schemas.openxmlformats.org/officeDocument/2006/relationships/image" Target="media/image1811.wmf"/><Relationship Id="rId3623" Type="http://schemas.openxmlformats.org/officeDocument/2006/relationships/oleObject" Target="embeddings/oleObject1803.bin"/><Relationship Id="rId3624" Type="http://schemas.openxmlformats.org/officeDocument/2006/relationships/image" Target="media/image1812.wmf"/><Relationship Id="rId3625" Type="http://schemas.openxmlformats.org/officeDocument/2006/relationships/oleObject" Target="embeddings/oleObject1804.bin"/><Relationship Id="rId3626" Type="http://schemas.openxmlformats.org/officeDocument/2006/relationships/header" Target="header1.xml"/><Relationship Id="rId3627" Type="http://schemas.openxmlformats.org/officeDocument/2006/relationships/header" Target="header2.xml"/><Relationship Id="rId3628" Type="http://schemas.openxmlformats.org/officeDocument/2006/relationships/fontTable" Target="fontTable.xml"/><Relationship Id="rId362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oleObject" Target="embeddings/oleObject738.bin"/><Relationship Id="rId1491" Type="http://schemas.openxmlformats.org/officeDocument/2006/relationships/image" Target="media/image744.wmf"/><Relationship Id="rId1492" Type="http://schemas.openxmlformats.org/officeDocument/2006/relationships/oleObject" Target="embeddings/oleObject739.bin"/><Relationship Id="rId1493" Type="http://schemas.openxmlformats.org/officeDocument/2006/relationships/image" Target="media/image745.wmf"/><Relationship Id="rId1494" Type="http://schemas.openxmlformats.org/officeDocument/2006/relationships/oleObject" Target="embeddings/oleObject740.bin"/><Relationship Id="rId1495" Type="http://schemas.openxmlformats.org/officeDocument/2006/relationships/image" Target="media/image746.wmf"/><Relationship Id="rId1496" Type="http://schemas.openxmlformats.org/officeDocument/2006/relationships/oleObject" Target="embeddings/oleObject741.bin"/><Relationship Id="rId1497" Type="http://schemas.openxmlformats.org/officeDocument/2006/relationships/image" Target="media/image747.wmf"/><Relationship Id="rId1498" Type="http://schemas.openxmlformats.org/officeDocument/2006/relationships/oleObject" Target="embeddings/oleObject742.bin"/><Relationship Id="rId1499" Type="http://schemas.openxmlformats.org/officeDocument/2006/relationships/image" Target="media/image748.wmf"/><Relationship Id="rId2920" Type="http://schemas.openxmlformats.org/officeDocument/2006/relationships/oleObject" Target="embeddings/oleObject1452.bin"/><Relationship Id="rId2921" Type="http://schemas.openxmlformats.org/officeDocument/2006/relationships/image" Target="media/image1460.wmf"/><Relationship Id="rId2922" Type="http://schemas.openxmlformats.org/officeDocument/2006/relationships/oleObject" Target="embeddings/oleObject1453.bin"/><Relationship Id="rId2923" Type="http://schemas.openxmlformats.org/officeDocument/2006/relationships/image" Target="media/image1461.wmf"/><Relationship Id="rId2924" Type="http://schemas.openxmlformats.org/officeDocument/2006/relationships/oleObject" Target="embeddings/oleObject1454.bin"/><Relationship Id="rId2925" Type="http://schemas.openxmlformats.org/officeDocument/2006/relationships/image" Target="media/image1462.wmf"/><Relationship Id="rId2926" Type="http://schemas.openxmlformats.org/officeDocument/2006/relationships/oleObject" Target="embeddings/oleObject1455.bin"/><Relationship Id="rId2927" Type="http://schemas.openxmlformats.org/officeDocument/2006/relationships/image" Target="media/image1463.wmf"/><Relationship Id="rId2928" Type="http://schemas.openxmlformats.org/officeDocument/2006/relationships/oleObject" Target="embeddings/oleObject1456.bin"/><Relationship Id="rId2929" Type="http://schemas.openxmlformats.org/officeDocument/2006/relationships/image" Target="media/image1464.wmf"/><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7.bin"/><Relationship Id="rId2931" Type="http://schemas.openxmlformats.org/officeDocument/2006/relationships/image" Target="media/image1465.wmf"/><Relationship Id="rId2932" Type="http://schemas.openxmlformats.org/officeDocument/2006/relationships/oleObject" Target="embeddings/oleObject1458.bin"/><Relationship Id="rId2933" Type="http://schemas.openxmlformats.org/officeDocument/2006/relationships/image" Target="media/image1466.wmf"/><Relationship Id="rId2934" Type="http://schemas.openxmlformats.org/officeDocument/2006/relationships/oleObject" Target="embeddings/oleObject1459.bin"/><Relationship Id="rId2935" Type="http://schemas.openxmlformats.org/officeDocument/2006/relationships/image" Target="media/image1467.wmf"/><Relationship Id="rId2936" Type="http://schemas.openxmlformats.org/officeDocument/2006/relationships/oleObject" Target="embeddings/oleObject1460.bin"/><Relationship Id="rId2937" Type="http://schemas.openxmlformats.org/officeDocument/2006/relationships/image" Target="media/image1468.wmf"/><Relationship Id="rId2938" Type="http://schemas.openxmlformats.org/officeDocument/2006/relationships/oleObject" Target="embeddings/oleObject1461.bin"/><Relationship Id="rId2939" Type="http://schemas.openxmlformats.org/officeDocument/2006/relationships/image" Target="media/image1469.emf"/><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62.bin"/><Relationship Id="rId2941" Type="http://schemas.openxmlformats.org/officeDocument/2006/relationships/image" Target="media/image1470.emf"/><Relationship Id="rId2942" Type="http://schemas.openxmlformats.org/officeDocument/2006/relationships/oleObject" Target="embeddings/oleObject1463.bin"/><Relationship Id="rId2943" Type="http://schemas.openxmlformats.org/officeDocument/2006/relationships/image" Target="media/image1471.emf"/><Relationship Id="rId2944" Type="http://schemas.openxmlformats.org/officeDocument/2006/relationships/oleObject" Target="embeddings/oleObject1464.bin"/><Relationship Id="rId2945" Type="http://schemas.openxmlformats.org/officeDocument/2006/relationships/image" Target="media/image1472.emf"/><Relationship Id="rId2946" Type="http://schemas.openxmlformats.org/officeDocument/2006/relationships/oleObject" Target="embeddings/oleObject1465.bin"/><Relationship Id="rId2947" Type="http://schemas.openxmlformats.org/officeDocument/2006/relationships/image" Target="media/image1473.emf"/><Relationship Id="rId2948" Type="http://schemas.openxmlformats.org/officeDocument/2006/relationships/oleObject" Target="embeddings/oleObject1466.bin"/><Relationship Id="rId2949" Type="http://schemas.openxmlformats.org/officeDocument/2006/relationships/image" Target="media/image1474.emf"/><Relationship Id="rId3100" Type="http://schemas.openxmlformats.org/officeDocument/2006/relationships/oleObject" Target="embeddings/oleObject1542.bin"/><Relationship Id="rId3101" Type="http://schemas.openxmlformats.org/officeDocument/2006/relationships/image" Target="media/image1550.wmf"/><Relationship Id="rId3102" Type="http://schemas.openxmlformats.org/officeDocument/2006/relationships/oleObject" Target="embeddings/oleObject1543.bin"/><Relationship Id="rId3103" Type="http://schemas.openxmlformats.org/officeDocument/2006/relationships/image" Target="media/image1551.wmf"/><Relationship Id="rId3104" Type="http://schemas.openxmlformats.org/officeDocument/2006/relationships/oleObject" Target="embeddings/oleObject1544.bin"/><Relationship Id="rId3105" Type="http://schemas.openxmlformats.org/officeDocument/2006/relationships/image" Target="media/image1552.wmf"/><Relationship Id="rId3106" Type="http://schemas.openxmlformats.org/officeDocument/2006/relationships/oleObject" Target="embeddings/oleObject1545.bin"/><Relationship Id="rId3107" Type="http://schemas.openxmlformats.org/officeDocument/2006/relationships/image" Target="media/image1553.wmf"/><Relationship Id="rId3108" Type="http://schemas.openxmlformats.org/officeDocument/2006/relationships/oleObject" Target="embeddings/oleObject1546.bin"/><Relationship Id="rId3109" Type="http://schemas.openxmlformats.org/officeDocument/2006/relationships/image" Target="media/image1554.wmf"/><Relationship Id="rId2400" Type="http://schemas.openxmlformats.org/officeDocument/2006/relationships/oleObject" Target="embeddings/oleObject1192.bin"/><Relationship Id="rId2401" Type="http://schemas.openxmlformats.org/officeDocument/2006/relationships/image" Target="media/image1200.emf"/><Relationship Id="rId2402" Type="http://schemas.openxmlformats.org/officeDocument/2006/relationships/oleObject" Target="embeddings/oleObject1193.bin"/><Relationship Id="rId2403" Type="http://schemas.openxmlformats.org/officeDocument/2006/relationships/image" Target="media/image1201.wmf"/><Relationship Id="rId2404" Type="http://schemas.openxmlformats.org/officeDocument/2006/relationships/oleObject" Target="embeddings/oleObject1194.bin"/><Relationship Id="rId2405" Type="http://schemas.openxmlformats.org/officeDocument/2006/relationships/image" Target="media/image1202.emf"/><Relationship Id="rId2406" Type="http://schemas.openxmlformats.org/officeDocument/2006/relationships/oleObject" Target="embeddings/oleObject1195.bin"/><Relationship Id="rId2407" Type="http://schemas.openxmlformats.org/officeDocument/2006/relationships/image" Target="media/image1203.emf"/><Relationship Id="rId2408" Type="http://schemas.openxmlformats.org/officeDocument/2006/relationships/oleObject" Target="embeddings/oleObject1196.bin"/><Relationship Id="rId2409" Type="http://schemas.openxmlformats.org/officeDocument/2006/relationships/image" Target="media/image1204.emf"/><Relationship Id="rId1700" Type="http://schemas.openxmlformats.org/officeDocument/2006/relationships/oleObject" Target="embeddings/oleObject843.bin"/><Relationship Id="rId1701" Type="http://schemas.openxmlformats.org/officeDocument/2006/relationships/image" Target="media/image849.wmf"/><Relationship Id="rId1702" Type="http://schemas.openxmlformats.org/officeDocument/2006/relationships/oleObject" Target="embeddings/oleObject844.bin"/><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image" Target="media/image850.wmf"/><Relationship Id="rId1704" Type="http://schemas.openxmlformats.org/officeDocument/2006/relationships/oleObject" Target="embeddings/oleObject845.bin"/><Relationship Id="rId1705" Type="http://schemas.openxmlformats.org/officeDocument/2006/relationships/image" Target="media/image851.wmf"/><Relationship Id="rId1706" Type="http://schemas.openxmlformats.org/officeDocument/2006/relationships/oleObject" Target="embeddings/oleObject846.bin"/><Relationship Id="rId1707" Type="http://schemas.openxmlformats.org/officeDocument/2006/relationships/image" Target="media/image852.wmf"/><Relationship Id="rId1708" Type="http://schemas.openxmlformats.org/officeDocument/2006/relationships/oleObject" Target="embeddings/oleObject847.bin"/><Relationship Id="rId1709" Type="http://schemas.openxmlformats.org/officeDocument/2006/relationships/image" Target="media/image853.wmf"/><Relationship Id="rId2950" Type="http://schemas.openxmlformats.org/officeDocument/2006/relationships/oleObject" Target="embeddings/oleObject1467.bin"/><Relationship Id="rId2951" Type="http://schemas.openxmlformats.org/officeDocument/2006/relationships/image" Target="media/image1475.emf"/><Relationship Id="rId2952" Type="http://schemas.openxmlformats.org/officeDocument/2006/relationships/oleObject" Target="embeddings/oleObject1468.bin"/><Relationship Id="rId2953" Type="http://schemas.openxmlformats.org/officeDocument/2006/relationships/image" Target="media/image1476.emf"/><Relationship Id="rId2954" Type="http://schemas.openxmlformats.org/officeDocument/2006/relationships/oleObject" Target="embeddings/oleObject1469.bin"/><Relationship Id="rId2955" Type="http://schemas.openxmlformats.org/officeDocument/2006/relationships/image" Target="media/image1477.emf"/><Relationship Id="rId2956" Type="http://schemas.openxmlformats.org/officeDocument/2006/relationships/oleObject" Target="embeddings/oleObject1470.bin"/><Relationship Id="rId2957" Type="http://schemas.openxmlformats.org/officeDocument/2006/relationships/image" Target="media/image1478.emf"/><Relationship Id="rId2958" Type="http://schemas.openxmlformats.org/officeDocument/2006/relationships/oleObject" Target="embeddings/oleObject1471.bin"/><Relationship Id="rId2959" Type="http://schemas.openxmlformats.org/officeDocument/2006/relationships/image" Target="media/image1479.emf"/><Relationship Id="rId3110" Type="http://schemas.openxmlformats.org/officeDocument/2006/relationships/oleObject" Target="embeddings/oleObject1547.bin"/><Relationship Id="rId3111" Type="http://schemas.openxmlformats.org/officeDocument/2006/relationships/image" Target="media/image1555.wmf"/><Relationship Id="rId3112" Type="http://schemas.openxmlformats.org/officeDocument/2006/relationships/oleObject" Target="embeddings/oleObject1548.bin"/><Relationship Id="rId3113" Type="http://schemas.openxmlformats.org/officeDocument/2006/relationships/image" Target="media/image1556.wmf"/><Relationship Id="rId3114" Type="http://schemas.openxmlformats.org/officeDocument/2006/relationships/oleObject" Target="embeddings/oleObject1549.bin"/><Relationship Id="rId3115" Type="http://schemas.openxmlformats.org/officeDocument/2006/relationships/image" Target="media/image1557.wmf"/><Relationship Id="rId3116" Type="http://schemas.openxmlformats.org/officeDocument/2006/relationships/oleObject" Target="embeddings/oleObject1550.bin"/><Relationship Id="rId3117" Type="http://schemas.openxmlformats.org/officeDocument/2006/relationships/image" Target="media/image1558.wmf"/><Relationship Id="rId3118" Type="http://schemas.openxmlformats.org/officeDocument/2006/relationships/oleObject" Target="embeddings/oleObject1551.bin"/><Relationship Id="rId3119" Type="http://schemas.openxmlformats.org/officeDocument/2006/relationships/image" Target="media/image1559.wmf"/><Relationship Id="rId2410" Type="http://schemas.openxmlformats.org/officeDocument/2006/relationships/oleObject" Target="embeddings/oleObject1197.bin"/><Relationship Id="rId2411" Type="http://schemas.openxmlformats.org/officeDocument/2006/relationships/image" Target="media/image1205.wmf"/><Relationship Id="rId2412" Type="http://schemas.openxmlformats.org/officeDocument/2006/relationships/oleObject" Target="embeddings/oleObject1198.bin"/><Relationship Id="rId2413" Type="http://schemas.openxmlformats.org/officeDocument/2006/relationships/image" Target="media/image1206.emf"/><Relationship Id="rId2414" Type="http://schemas.openxmlformats.org/officeDocument/2006/relationships/oleObject" Target="embeddings/oleObject1199.bin"/><Relationship Id="rId2415" Type="http://schemas.openxmlformats.org/officeDocument/2006/relationships/image" Target="media/image1207.emf"/><Relationship Id="rId2416" Type="http://schemas.openxmlformats.org/officeDocument/2006/relationships/oleObject" Target="embeddings/oleObject1200.bin"/><Relationship Id="rId2417" Type="http://schemas.openxmlformats.org/officeDocument/2006/relationships/image" Target="media/image1208.emf"/><Relationship Id="rId2418" Type="http://schemas.openxmlformats.org/officeDocument/2006/relationships/oleObject" Target="embeddings/oleObject1201.bin"/><Relationship Id="rId2419" Type="http://schemas.openxmlformats.org/officeDocument/2006/relationships/image" Target="media/image1209.wmf"/><Relationship Id="rId1710" Type="http://schemas.openxmlformats.org/officeDocument/2006/relationships/oleObject" Target="embeddings/oleObject848.bin"/><Relationship Id="rId1711" Type="http://schemas.openxmlformats.org/officeDocument/2006/relationships/image" Target="media/image854.wmf"/><Relationship Id="rId1712" Type="http://schemas.openxmlformats.org/officeDocument/2006/relationships/oleObject" Target="embeddings/oleObject849.bin"/><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image" Target="media/image855.wmf"/><Relationship Id="rId1714" Type="http://schemas.openxmlformats.org/officeDocument/2006/relationships/oleObject" Target="embeddings/oleObject850.bin"/><Relationship Id="rId1715" Type="http://schemas.openxmlformats.org/officeDocument/2006/relationships/image" Target="media/image856.wmf"/><Relationship Id="rId1716" Type="http://schemas.openxmlformats.org/officeDocument/2006/relationships/oleObject" Target="embeddings/oleObject851.bin"/><Relationship Id="rId1717" Type="http://schemas.openxmlformats.org/officeDocument/2006/relationships/image" Target="media/image857.wmf"/><Relationship Id="rId1718" Type="http://schemas.openxmlformats.org/officeDocument/2006/relationships/oleObject" Target="embeddings/oleObject852.bin"/><Relationship Id="rId1719" Type="http://schemas.openxmlformats.org/officeDocument/2006/relationships/image" Target="media/image858.wmf"/><Relationship Id="rId2960" Type="http://schemas.openxmlformats.org/officeDocument/2006/relationships/oleObject" Target="embeddings/oleObject1472.bin"/><Relationship Id="rId2961" Type="http://schemas.openxmlformats.org/officeDocument/2006/relationships/image" Target="media/image1480.emf"/><Relationship Id="rId2962" Type="http://schemas.openxmlformats.org/officeDocument/2006/relationships/oleObject" Target="embeddings/oleObject1473.bin"/><Relationship Id="rId2963" Type="http://schemas.openxmlformats.org/officeDocument/2006/relationships/image" Target="media/image1481.wmf"/><Relationship Id="rId2964" Type="http://schemas.openxmlformats.org/officeDocument/2006/relationships/oleObject" Target="embeddings/oleObject1474.bin"/><Relationship Id="rId2965" Type="http://schemas.openxmlformats.org/officeDocument/2006/relationships/image" Target="media/image1482.wmf"/><Relationship Id="rId2966" Type="http://schemas.openxmlformats.org/officeDocument/2006/relationships/oleObject" Target="embeddings/oleObject1475.bin"/><Relationship Id="rId2967" Type="http://schemas.openxmlformats.org/officeDocument/2006/relationships/image" Target="media/image1483.wmf"/><Relationship Id="rId2968" Type="http://schemas.openxmlformats.org/officeDocument/2006/relationships/oleObject" Target="embeddings/oleObject1476.bin"/><Relationship Id="rId2969" Type="http://schemas.openxmlformats.org/officeDocument/2006/relationships/image" Target="media/image1484.wmf"/><Relationship Id="rId3120" Type="http://schemas.openxmlformats.org/officeDocument/2006/relationships/oleObject" Target="embeddings/oleObject1552.bin"/><Relationship Id="rId3121" Type="http://schemas.openxmlformats.org/officeDocument/2006/relationships/image" Target="media/image1560.wmf"/><Relationship Id="rId3122" Type="http://schemas.openxmlformats.org/officeDocument/2006/relationships/oleObject" Target="embeddings/oleObject1553.bin"/><Relationship Id="rId3123" Type="http://schemas.openxmlformats.org/officeDocument/2006/relationships/image" Target="media/image1561.wmf"/><Relationship Id="rId3124" Type="http://schemas.openxmlformats.org/officeDocument/2006/relationships/oleObject" Target="embeddings/oleObject1554.bin"/><Relationship Id="rId3125" Type="http://schemas.openxmlformats.org/officeDocument/2006/relationships/image" Target="media/image1562.wmf"/><Relationship Id="rId3126" Type="http://schemas.openxmlformats.org/officeDocument/2006/relationships/oleObject" Target="embeddings/oleObject1555.bin"/><Relationship Id="rId3127" Type="http://schemas.openxmlformats.org/officeDocument/2006/relationships/image" Target="media/image1563.wmf"/><Relationship Id="rId3128" Type="http://schemas.openxmlformats.org/officeDocument/2006/relationships/oleObject" Target="embeddings/oleObject1556.bin"/><Relationship Id="rId3129" Type="http://schemas.openxmlformats.org/officeDocument/2006/relationships/image" Target="media/image1564.wmf"/><Relationship Id="rId2420" Type="http://schemas.openxmlformats.org/officeDocument/2006/relationships/oleObject" Target="embeddings/oleObject1202.bin"/><Relationship Id="rId2421" Type="http://schemas.openxmlformats.org/officeDocument/2006/relationships/image" Target="media/image1210.wmf"/><Relationship Id="rId2422" Type="http://schemas.openxmlformats.org/officeDocument/2006/relationships/oleObject" Target="embeddings/oleObject1203.bin"/><Relationship Id="rId2423" Type="http://schemas.openxmlformats.org/officeDocument/2006/relationships/image" Target="media/image1211.wmf"/><Relationship Id="rId2424" Type="http://schemas.openxmlformats.org/officeDocument/2006/relationships/oleObject" Target="embeddings/oleObject1204.bin"/><Relationship Id="rId2425" Type="http://schemas.openxmlformats.org/officeDocument/2006/relationships/image" Target="media/image1212.wmf"/><Relationship Id="rId2426" Type="http://schemas.openxmlformats.org/officeDocument/2006/relationships/oleObject" Target="embeddings/oleObject1205.bin"/><Relationship Id="rId2427" Type="http://schemas.openxmlformats.org/officeDocument/2006/relationships/image" Target="media/image1213.wmf"/><Relationship Id="rId2428" Type="http://schemas.openxmlformats.org/officeDocument/2006/relationships/oleObject" Target="embeddings/oleObject1206.bin"/><Relationship Id="rId2429" Type="http://schemas.openxmlformats.org/officeDocument/2006/relationships/image" Target="media/image1214.wmf"/><Relationship Id="rId1720" Type="http://schemas.openxmlformats.org/officeDocument/2006/relationships/oleObject" Target="embeddings/oleObject853.bin"/><Relationship Id="rId1721" Type="http://schemas.openxmlformats.org/officeDocument/2006/relationships/image" Target="media/image859.wmf"/><Relationship Id="rId1722" Type="http://schemas.openxmlformats.org/officeDocument/2006/relationships/oleObject" Target="embeddings/oleObject854.bin"/><Relationship Id="rId1723" Type="http://schemas.openxmlformats.org/officeDocument/2006/relationships/image" Target="media/image860.wmf"/><Relationship Id="rId1724" Type="http://schemas.openxmlformats.org/officeDocument/2006/relationships/oleObject" Target="embeddings/oleObject855.bin"/><Relationship Id="rId1725" Type="http://schemas.openxmlformats.org/officeDocument/2006/relationships/image" Target="media/image861.wmf"/><Relationship Id="rId1726" Type="http://schemas.openxmlformats.org/officeDocument/2006/relationships/oleObject" Target="embeddings/oleObject856.bin"/><Relationship Id="rId1727" Type="http://schemas.openxmlformats.org/officeDocument/2006/relationships/image" Target="media/image862.wmf"/><Relationship Id="rId1728" Type="http://schemas.openxmlformats.org/officeDocument/2006/relationships/oleObject" Target="embeddings/oleObject857.bin"/><Relationship Id="rId1729" Type="http://schemas.openxmlformats.org/officeDocument/2006/relationships/image" Target="media/image863.wmf"/><Relationship Id="rId2970" Type="http://schemas.openxmlformats.org/officeDocument/2006/relationships/oleObject" Target="embeddings/oleObject1477.bin"/><Relationship Id="rId2971" Type="http://schemas.openxmlformats.org/officeDocument/2006/relationships/image" Target="media/image1485.wmf"/><Relationship Id="rId2972" Type="http://schemas.openxmlformats.org/officeDocument/2006/relationships/oleObject" Target="embeddings/oleObject1478.bin"/><Relationship Id="rId2973" Type="http://schemas.openxmlformats.org/officeDocument/2006/relationships/image" Target="media/image1486.wmf"/><Relationship Id="rId2974" Type="http://schemas.openxmlformats.org/officeDocument/2006/relationships/oleObject" Target="embeddings/oleObject1479.bin"/><Relationship Id="rId2975" Type="http://schemas.openxmlformats.org/officeDocument/2006/relationships/image" Target="media/image1487.wmf"/><Relationship Id="rId2976" Type="http://schemas.openxmlformats.org/officeDocument/2006/relationships/oleObject" Target="embeddings/oleObject1480.bin"/><Relationship Id="rId2977" Type="http://schemas.openxmlformats.org/officeDocument/2006/relationships/image" Target="media/image1488.wmf"/><Relationship Id="rId2978" Type="http://schemas.openxmlformats.org/officeDocument/2006/relationships/oleObject" Target="embeddings/oleObject1481.bin"/><Relationship Id="rId2979" Type="http://schemas.openxmlformats.org/officeDocument/2006/relationships/image" Target="media/image1489.wmf"/><Relationship Id="rId3130" Type="http://schemas.openxmlformats.org/officeDocument/2006/relationships/oleObject" Target="embeddings/oleObject1557.bin"/><Relationship Id="rId3131" Type="http://schemas.openxmlformats.org/officeDocument/2006/relationships/image" Target="media/image1565.wmf"/><Relationship Id="rId3132" Type="http://schemas.openxmlformats.org/officeDocument/2006/relationships/oleObject" Target="embeddings/oleObject1558.bin"/><Relationship Id="rId3133" Type="http://schemas.openxmlformats.org/officeDocument/2006/relationships/image" Target="media/image1566.wmf"/><Relationship Id="rId3134" Type="http://schemas.openxmlformats.org/officeDocument/2006/relationships/oleObject" Target="embeddings/oleObject1559.bin"/><Relationship Id="rId3135" Type="http://schemas.openxmlformats.org/officeDocument/2006/relationships/image" Target="media/image1567.wmf"/><Relationship Id="rId3136" Type="http://schemas.openxmlformats.org/officeDocument/2006/relationships/oleObject" Target="embeddings/oleObject1560.bin"/><Relationship Id="rId3137" Type="http://schemas.openxmlformats.org/officeDocument/2006/relationships/image" Target="media/image1568.wmf"/><Relationship Id="rId3138" Type="http://schemas.openxmlformats.org/officeDocument/2006/relationships/oleObject" Target="embeddings/oleObject1561.bin"/><Relationship Id="rId3139" Type="http://schemas.openxmlformats.org/officeDocument/2006/relationships/image" Target="media/image1569.wmf"/><Relationship Id="rId2430" Type="http://schemas.openxmlformats.org/officeDocument/2006/relationships/oleObject" Target="embeddings/oleObject1207.bin"/><Relationship Id="rId2431" Type="http://schemas.openxmlformats.org/officeDocument/2006/relationships/image" Target="media/image1215.wmf"/><Relationship Id="rId2432" Type="http://schemas.openxmlformats.org/officeDocument/2006/relationships/oleObject" Target="embeddings/oleObject1208.bin"/><Relationship Id="rId2433" Type="http://schemas.openxmlformats.org/officeDocument/2006/relationships/image" Target="media/image1216.wmf"/><Relationship Id="rId2434" Type="http://schemas.openxmlformats.org/officeDocument/2006/relationships/oleObject" Target="embeddings/oleObject1209.bin"/><Relationship Id="rId2435" Type="http://schemas.openxmlformats.org/officeDocument/2006/relationships/image" Target="media/image1217.wmf"/><Relationship Id="rId2436" Type="http://schemas.openxmlformats.org/officeDocument/2006/relationships/oleObject" Target="embeddings/oleObject1210.bin"/><Relationship Id="rId2437" Type="http://schemas.openxmlformats.org/officeDocument/2006/relationships/image" Target="media/image1218.wmf"/><Relationship Id="rId2438" Type="http://schemas.openxmlformats.org/officeDocument/2006/relationships/oleObject" Target="embeddings/oleObject1211.bin"/><Relationship Id="rId2439" Type="http://schemas.openxmlformats.org/officeDocument/2006/relationships/image" Target="media/image1219.wmf"/><Relationship Id="rId1730" Type="http://schemas.openxmlformats.org/officeDocument/2006/relationships/oleObject" Target="embeddings/oleObject858.bin"/><Relationship Id="rId1731" Type="http://schemas.openxmlformats.org/officeDocument/2006/relationships/image" Target="media/image864.wmf"/><Relationship Id="rId1732" Type="http://schemas.openxmlformats.org/officeDocument/2006/relationships/oleObject" Target="embeddings/oleObject859.bin"/><Relationship Id="rId1733" Type="http://schemas.openxmlformats.org/officeDocument/2006/relationships/image" Target="media/image865.wmf"/><Relationship Id="rId1734" Type="http://schemas.openxmlformats.org/officeDocument/2006/relationships/oleObject" Target="embeddings/oleObject860.bin"/><Relationship Id="rId1735" Type="http://schemas.openxmlformats.org/officeDocument/2006/relationships/image" Target="media/image866.wmf"/><Relationship Id="rId1736" Type="http://schemas.openxmlformats.org/officeDocument/2006/relationships/oleObject" Target="embeddings/oleObject861.bin"/><Relationship Id="rId1737" Type="http://schemas.openxmlformats.org/officeDocument/2006/relationships/image" Target="media/image867.wmf"/><Relationship Id="rId1738" Type="http://schemas.openxmlformats.org/officeDocument/2006/relationships/oleObject" Target="embeddings/oleObject862.bin"/><Relationship Id="rId1739" Type="http://schemas.openxmlformats.org/officeDocument/2006/relationships/image" Target="media/image868.wmf"/><Relationship Id="rId2980" Type="http://schemas.openxmlformats.org/officeDocument/2006/relationships/oleObject" Target="embeddings/oleObject1482.bin"/><Relationship Id="rId2981" Type="http://schemas.openxmlformats.org/officeDocument/2006/relationships/image" Target="media/image1490.wmf"/><Relationship Id="rId2982" Type="http://schemas.openxmlformats.org/officeDocument/2006/relationships/oleObject" Target="embeddings/oleObject1483.bin"/><Relationship Id="rId2983" Type="http://schemas.openxmlformats.org/officeDocument/2006/relationships/image" Target="media/image1491.wmf"/><Relationship Id="rId2984" Type="http://schemas.openxmlformats.org/officeDocument/2006/relationships/oleObject" Target="embeddings/oleObject1484.bin"/><Relationship Id="rId2985" Type="http://schemas.openxmlformats.org/officeDocument/2006/relationships/image" Target="media/image1492.wmf"/><Relationship Id="rId2986" Type="http://schemas.openxmlformats.org/officeDocument/2006/relationships/oleObject" Target="embeddings/oleObject1485.bin"/><Relationship Id="rId2987" Type="http://schemas.openxmlformats.org/officeDocument/2006/relationships/image" Target="media/image1493.wmf"/><Relationship Id="rId2988" Type="http://schemas.openxmlformats.org/officeDocument/2006/relationships/oleObject" Target="embeddings/oleObject1486.bin"/><Relationship Id="rId2989" Type="http://schemas.openxmlformats.org/officeDocument/2006/relationships/image" Target="media/image1494.wmf"/><Relationship Id="rId3140" Type="http://schemas.openxmlformats.org/officeDocument/2006/relationships/oleObject" Target="embeddings/oleObject1562.bin"/><Relationship Id="rId3141" Type="http://schemas.openxmlformats.org/officeDocument/2006/relationships/image" Target="media/image1570.wmf"/><Relationship Id="rId3142" Type="http://schemas.openxmlformats.org/officeDocument/2006/relationships/oleObject" Target="embeddings/oleObject1563.bin"/><Relationship Id="rId3143" Type="http://schemas.openxmlformats.org/officeDocument/2006/relationships/image" Target="media/image1571.wmf"/><Relationship Id="rId3144" Type="http://schemas.openxmlformats.org/officeDocument/2006/relationships/oleObject" Target="embeddings/oleObject1564.bin"/><Relationship Id="rId3145" Type="http://schemas.openxmlformats.org/officeDocument/2006/relationships/image" Target="media/image1572.wmf"/><Relationship Id="rId3146" Type="http://schemas.openxmlformats.org/officeDocument/2006/relationships/oleObject" Target="embeddings/oleObject1565.bin"/><Relationship Id="rId3147" Type="http://schemas.openxmlformats.org/officeDocument/2006/relationships/image" Target="media/image1573.wmf"/><Relationship Id="rId3148" Type="http://schemas.openxmlformats.org/officeDocument/2006/relationships/oleObject" Target="embeddings/oleObject1566.bin"/><Relationship Id="rId3149" Type="http://schemas.openxmlformats.org/officeDocument/2006/relationships/image" Target="media/image1574.wmf"/><Relationship Id="rId2440" Type="http://schemas.openxmlformats.org/officeDocument/2006/relationships/oleObject" Target="embeddings/oleObject1212.bin"/><Relationship Id="rId2441" Type="http://schemas.openxmlformats.org/officeDocument/2006/relationships/image" Target="media/image1220.wmf"/><Relationship Id="rId2442" Type="http://schemas.openxmlformats.org/officeDocument/2006/relationships/oleObject" Target="embeddings/oleObject1213.bin"/><Relationship Id="rId2443" Type="http://schemas.openxmlformats.org/officeDocument/2006/relationships/image" Target="media/image1221.wmf"/><Relationship Id="rId2444" Type="http://schemas.openxmlformats.org/officeDocument/2006/relationships/oleObject" Target="embeddings/oleObject1214.bin"/><Relationship Id="rId2445" Type="http://schemas.openxmlformats.org/officeDocument/2006/relationships/image" Target="media/image1222.wmf"/><Relationship Id="rId2446" Type="http://schemas.openxmlformats.org/officeDocument/2006/relationships/oleObject" Target="embeddings/oleObject1215.bin"/><Relationship Id="rId2447" Type="http://schemas.openxmlformats.org/officeDocument/2006/relationships/image" Target="media/image1223.wmf"/><Relationship Id="rId2448" Type="http://schemas.openxmlformats.org/officeDocument/2006/relationships/oleObject" Target="embeddings/oleObject1216.bin"/><Relationship Id="rId2449" Type="http://schemas.openxmlformats.org/officeDocument/2006/relationships/image" Target="media/image1224.wmf"/><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oleObject" Target="embeddings/oleObject863.bin"/><Relationship Id="rId1741" Type="http://schemas.openxmlformats.org/officeDocument/2006/relationships/image" Target="media/image869.wmf"/><Relationship Id="rId1742" Type="http://schemas.openxmlformats.org/officeDocument/2006/relationships/oleObject" Target="embeddings/oleObject864.bin"/><Relationship Id="rId1743" Type="http://schemas.openxmlformats.org/officeDocument/2006/relationships/image" Target="media/image870.wmf"/><Relationship Id="rId1744" Type="http://schemas.openxmlformats.org/officeDocument/2006/relationships/oleObject" Target="embeddings/oleObject865.bin"/><Relationship Id="rId1745" Type="http://schemas.openxmlformats.org/officeDocument/2006/relationships/image" Target="media/image871.wmf"/><Relationship Id="rId1746" Type="http://schemas.openxmlformats.org/officeDocument/2006/relationships/oleObject" Target="embeddings/oleObject866.bin"/><Relationship Id="rId1747" Type="http://schemas.openxmlformats.org/officeDocument/2006/relationships/image" Target="media/image872.wmf"/><Relationship Id="rId1748" Type="http://schemas.openxmlformats.org/officeDocument/2006/relationships/oleObject" Target="embeddings/oleObject867.bin"/><Relationship Id="rId1749" Type="http://schemas.openxmlformats.org/officeDocument/2006/relationships/image" Target="media/image873.wmf"/><Relationship Id="rId2990" Type="http://schemas.openxmlformats.org/officeDocument/2006/relationships/oleObject" Target="embeddings/oleObject1487.bin"/><Relationship Id="rId2991" Type="http://schemas.openxmlformats.org/officeDocument/2006/relationships/image" Target="media/image1495.wmf"/><Relationship Id="rId2992" Type="http://schemas.openxmlformats.org/officeDocument/2006/relationships/oleObject" Target="embeddings/oleObject1488.bin"/><Relationship Id="rId2993" Type="http://schemas.openxmlformats.org/officeDocument/2006/relationships/image" Target="media/image1496.wmf"/><Relationship Id="rId2994" Type="http://schemas.openxmlformats.org/officeDocument/2006/relationships/oleObject" Target="embeddings/oleObject1489.bin"/><Relationship Id="rId2995" Type="http://schemas.openxmlformats.org/officeDocument/2006/relationships/image" Target="media/image1497.wmf"/><Relationship Id="rId2996" Type="http://schemas.openxmlformats.org/officeDocument/2006/relationships/oleObject" Target="embeddings/oleObject1490.bin"/><Relationship Id="rId2997" Type="http://schemas.openxmlformats.org/officeDocument/2006/relationships/image" Target="media/image1498.wmf"/><Relationship Id="rId2998" Type="http://schemas.openxmlformats.org/officeDocument/2006/relationships/oleObject" Target="embeddings/oleObject1491.bin"/><Relationship Id="rId2999" Type="http://schemas.openxmlformats.org/officeDocument/2006/relationships/image" Target="media/image1499.wmf"/><Relationship Id="rId3150" Type="http://schemas.openxmlformats.org/officeDocument/2006/relationships/oleObject" Target="embeddings/oleObject1567.bin"/><Relationship Id="rId3151" Type="http://schemas.openxmlformats.org/officeDocument/2006/relationships/image" Target="media/image1575.wmf"/><Relationship Id="rId3152" Type="http://schemas.openxmlformats.org/officeDocument/2006/relationships/oleObject" Target="embeddings/oleObject1568.bin"/><Relationship Id="rId3153" Type="http://schemas.openxmlformats.org/officeDocument/2006/relationships/image" Target="media/image1576.wmf"/><Relationship Id="rId3154" Type="http://schemas.openxmlformats.org/officeDocument/2006/relationships/oleObject" Target="embeddings/oleObject1569.bin"/><Relationship Id="rId3155" Type="http://schemas.openxmlformats.org/officeDocument/2006/relationships/image" Target="media/image1577.wmf"/><Relationship Id="rId3156" Type="http://schemas.openxmlformats.org/officeDocument/2006/relationships/oleObject" Target="embeddings/oleObject1570.bin"/><Relationship Id="rId3157" Type="http://schemas.openxmlformats.org/officeDocument/2006/relationships/image" Target="media/image1578.wmf"/><Relationship Id="rId3158" Type="http://schemas.openxmlformats.org/officeDocument/2006/relationships/oleObject" Target="embeddings/oleObject1571.bin"/><Relationship Id="rId3159" Type="http://schemas.openxmlformats.org/officeDocument/2006/relationships/image" Target="media/image1579.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7.bin"/><Relationship Id="rId2451" Type="http://schemas.openxmlformats.org/officeDocument/2006/relationships/image" Target="media/image1225.wmf"/><Relationship Id="rId2452" Type="http://schemas.openxmlformats.org/officeDocument/2006/relationships/oleObject" Target="embeddings/oleObject1218.bin"/><Relationship Id="rId2453" Type="http://schemas.openxmlformats.org/officeDocument/2006/relationships/image" Target="media/image1226.wmf"/><Relationship Id="rId2454" Type="http://schemas.openxmlformats.org/officeDocument/2006/relationships/oleObject" Target="embeddings/oleObject1219.bin"/><Relationship Id="rId2455" Type="http://schemas.openxmlformats.org/officeDocument/2006/relationships/image" Target="media/image1227.wmf"/><Relationship Id="rId2456" Type="http://schemas.openxmlformats.org/officeDocument/2006/relationships/oleObject" Target="embeddings/oleObject1220.bin"/><Relationship Id="rId2457" Type="http://schemas.openxmlformats.org/officeDocument/2006/relationships/image" Target="media/image1228.wmf"/><Relationship Id="rId2458" Type="http://schemas.openxmlformats.org/officeDocument/2006/relationships/oleObject" Target="embeddings/oleObject1221.bin"/><Relationship Id="rId2459" Type="http://schemas.openxmlformats.org/officeDocument/2006/relationships/image" Target="media/image1229.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oleObject" Target="embeddings/oleObject868.bin"/><Relationship Id="rId1751" Type="http://schemas.openxmlformats.org/officeDocument/2006/relationships/image" Target="media/image874.wmf"/><Relationship Id="rId1752" Type="http://schemas.openxmlformats.org/officeDocument/2006/relationships/oleObject" Target="embeddings/oleObject869.bin"/><Relationship Id="rId1753" Type="http://schemas.openxmlformats.org/officeDocument/2006/relationships/image" Target="media/image875.wmf"/><Relationship Id="rId1754" Type="http://schemas.openxmlformats.org/officeDocument/2006/relationships/oleObject" Target="embeddings/oleObject870.bin"/><Relationship Id="rId1755" Type="http://schemas.openxmlformats.org/officeDocument/2006/relationships/image" Target="media/image876.wmf"/><Relationship Id="rId1756" Type="http://schemas.openxmlformats.org/officeDocument/2006/relationships/oleObject" Target="embeddings/oleObject871.bin"/><Relationship Id="rId1757" Type="http://schemas.openxmlformats.org/officeDocument/2006/relationships/image" Target="media/image877.wmf"/><Relationship Id="rId1758" Type="http://schemas.openxmlformats.org/officeDocument/2006/relationships/oleObject" Target="embeddings/oleObject872.bin"/><Relationship Id="rId1759" Type="http://schemas.openxmlformats.org/officeDocument/2006/relationships/image" Target="media/image878.wmf"/><Relationship Id="rId3160" Type="http://schemas.openxmlformats.org/officeDocument/2006/relationships/oleObject" Target="embeddings/oleObject1572.bin"/><Relationship Id="rId3161" Type="http://schemas.openxmlformats.org/officeDocument/2006/relationships/image" Target="media/image1580.wmf"/><Relationship Id="rId3162" Type="http://schemas.openxmlformats.org/officeDocument/2006/relationships/oleObject" Target="embeddings/oleObject1573.bin"/><Relationship Id="rId3163" Type="http://schemas.openxmlformats.org/officeDocument/2006/relationships/image" Target="media/image1581.wmf"/><Relationship Id="rId3164" Type="http://schemas.openxmlformats.org/officeDocument/2006/relationships/oleObject" Target="embeddings/oleObject1574.bin"/><Relationship Id="rId3165" Type="http://schemas.openxmlformats.org/officeDocument/2006/relationships/image" Target="media/image1582.wmf"/><Relationship Id="rId3166" Type="http://schemas.openxmlformats.org/officeDocument/2006/relationships/oleObject" Target="embeddings/oleObject1575.bin"/><Relationship Id="rId3167" Type="http://schemas.openxmlformats.org/officeDocument/2006/relationships/image" Target="media/image1583.wmf"/><Relationship Id="rId3168" Type="http://schemas.openxmlformats.org/officeDocument/2006/relationships/oleObject" Target="embeddings/oleObject1576.bin"/><Relationship Id="rId3169" Type="http://schemas.openxmlformats.org/officeDocument/2006/relationships/image" Target="media/image1584.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22.bin"/><Relationship Id="rId2461" Type="http://schemas.openxmlformats.org/officeDocument/2006/relationships/image" Target="media/image1230.wmf"/><Relationship Id="rId2462" Type="http://schemas.openxmlformats.org/officeDocument/2006/relationships/oleObject" Target="embeddings/oleObject1223.bin"/><Relationship Id="rId2463" Type="http://schemas.openxmlformats.org/officeDocument/2006/relationships/image" Target="media/image1231.wmf"/><Relationship Id="rId2464" Type="http://schemas.openxmlformats.org/officeDocument/2006/relationships/oleObject" Target="embeddings/oleObject1224.bin"/><Relationship Id="rId2465" Type="http://schemas.openxmlformats.org/officeDocument/2006/relationships/image" Target="media/image1232.wmf"/><Relationship Id="rId2466" Type="http://schemas.openxmlformats.org/officeDocument/2006/relationships/oleObject" Target="embeddings/oleObject1225.bin"/><Relationship Id="rId2467" Type="http://schemas.openxmlformats.org/officeDocument/2006/relationships/image" Target="media/image1233.wmf"/><Relationship Id="rId2468" Type="http://schemas.openxmlformats.org/officeDocument/2006/relationships/oleObject" Target="embeddings/oleObject1226.bin"/><Relationship Id="rId2469" Type="http://schemas.openxmlformats.org/officeDocument/2006/relationships/image" Target="media/image1234.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oleObject" Target="embeddings/oleObject873.bin"/><Relationship Id="rId1761" Type="http://schemas.openxmlformats.org/officeDocument/2006/relationships/image" Target="media/image879.wmf"/><Relationship Id="rId1762" Type="http://schemas.openxmlformats.org/officeDocument/2006/relationships/oleObject" Target="embeddings/oleObject874.bin"/><Relationship Id="rId1763" Type="http://schemas.openxmlformats.org/officeDocument/2006/relationships/image" Target="media/image880.wmf"/><Relationship Id="rId1764" Type="http://schemas.openxmlformats.org/officeDocument/2006/relationships/oleObject" Target="embeddings/oleObject875.bin"/><Relationship Id="rId1765" Type="http://schemas.openxmlformats.org/officeDocument/2006/relationships/image" Target="media/image881.wmf"/><Relationship Id="rId1766" Type="http://schemas.openxmlformats.org/officeDocument/2006/relationships/oleObject" Target="embeddings/oleObject876.bin"/><Relationship Id="rId1767" Type="http://schemas.openxmlformats.org/officeDocument/2006/relationships/image" Target="media/image882.wmf"/><Relationship Id="rId1768" Type="http://schemas.openxmlformats.org/officeDocument/2006/relationships/oleObject" Target="embeddings/oleObject877.bin"/><Relationship Id="rId1769" Type="http://schemas.openxmlformats.org/officeDocument/2006/relationships/image" Target="media/image883.wmf"/><Relationship Id="rId3170" Type="http://schemas.openxmlformats.org/officeDocument/2006/relationships/oleObject" Target="embeddings/oleObject1577.bin"/><Relationship Id="rId3171" Type="http://schemas.openxmlformats.org/officeDocument/2006/relationships/image" Target="media/image1585.wmf"/><Relationship Id="rId3172" Type="http://schemas.openxmlformats.org/officeDocument/2006/relationships/oleObject" Target="embeddings/oleObject1578.bin"/><Relationship Id="rId3173" Type="http://schemas.openxmlformats.org/officeDocument/2006/relationships/image" Target="media/image1586.wmf"/><Relationship Id="rId3174" Type="http://schemas.openxmlformats.org/officeDocument/2006/relationships/oleObject" Target="embeddings/oleObject1579.bin"/><Relationship Id="rId3175" Type="http://schemas.openxmlformats.org/officeDocument/2006/relationships/image" Target="media/image1587.wmf"/><Relationship Id="rId3176" Type="http://schemas.openxmlformats.org/officeDocument/2006/relationships/oleObject" Target="embeddings/oleObject1580.bin"/><Relationship Id="rId3177" Type="http://schemas.openxmlformats.org/officeDocument/2006/relationships/image" Target="media/image1588.wmf"/><Relationship Id="rId3178" Type="http://schemas.openxmlformats.org/officeDocument/2006/relationships/oleObject" Target="embeddings/oleObject1581.bin"/><Relationship Id="rId3179" Type="http://schemas.openxmlformats.org/officeDocument/2006/relationships/image" Target="media/image1589.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7.bin"/><Relationship Id="rId2471" Type="http://schemas.openxmlformats.org/officeDocument/2006/relationships/image" Target="media/image1235.wmf"/><Relationship Id="rId2472" Type="http://schemas.openxmlformats.org/officeDocument/2006/relationships/oleObject" Target="embeddings/oleObject1228.bin"/><Relationship Id="rId2473" Type="http://schemas.openxmlformats.org/officeDocument/2006/relationships/image" Target="media/image1236.wmf"/><Relationship Id="rId2474" Type="http://schemas.openxmlformats.org/officeDocument/2006/relationships/oleObject" Target="embeddings/oleObject1229.bin"/><Relationship Id="rId2475" Type="http://schemas.openxmlformats.org/officeDocument/2006/relationships/image" Target="media/image1237.wmf"/><Relationship Id="rId2476" Type="http://schemas.openxmlformats.org/officeDocument/2006/relationships/oleObject" Target="embeddings/oleObject1230.bin"/><Relationship Id="rId2477" Type="http://schemas.openxmlformats.org/officeDocument/2006/relationships/image" Target="media/image1238.wmf"/><Relationship Id="rId2478" Type="http://schemas.openxmlformats.org/officeDocument/2006/relationships/oleObject" Target="embeddings/oleObject1231.bin"/><Relationship Id="rId2479" Type="http://schemas.openxmlformats.org/officeDocument/2006/relationships/image" Target="media/image1239.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oleObject" Target="embeddings/oleObject878.bin"/><Relationship Id="rId1771" Type="http://schemas.openxmlformats.org/officeDocument/2006/relationships/image" Target="media/image884.wmf"/><Relationship Id="rId1772" Type="http://schemas.openxmlformats.org/officeDocument/2006/relationships/oleObject" Target="embeddings/oleObject879.bin"/><Relationship Id="rId1773" Type="http://schemas.openxmlformats.org/officeDocument/2006/relationships/image" Target="media/image885.wmf"/><Relationship Id="rId1774" Type="http://schemas.openxmlformats.org/officeDocument/2006/relationships/oleObject" Target="embeddings/oleObject880.bin"/><Relationship Id="rId1775" Type="http://schemas.openxmlformats.org/officeDocument/2006/relationships/image" Target="media/image886.wmf"/><Relationship Id="rId1776" Type="http://schemas.openxmlformats.org/officeDocument/2006/relationships/oleObject" Target="embeddings/oleObject881.bin"/><Relationship Id="rId1777" Type="http://schemas.openxmlformats.org/officeDocument/2006/relationships/image" Target="media/image887.wmf"/><Relationship Id="rId1778" Type="http://schemas.openxmlformats.org/officeDocument/2006/relationships/oleObject" Target="embeddings/oleObject882.bin"/><Relationship Id="rId1779" Type="http://schemas.openxmlformats.org/officeDocument/2006/relationships/image" Target="media/image888.wmf"/><Relationship Id="rId3180" Type="http://schemas.openxmlformats.org/officeDocument/2006/relationships/oleObject" Target="embeddings/oleObject1582.bin"/><Relationship Id="rId3181" Type="http://schemas.openxmlformats.org/officeDocument/2006/relationships/image" Target="media/image1590.wmf"/><Relationship Id="rId3182" Type="http://schemas.openxmlformats.org/officeDocument/2006/relationships/oleObject" Target="embeddings/oleObject1583.bin"/><Relationship Id="rId3183" Type="http://schemas.openxmlformats.org/officeDocument/2006/relationships/image" Target="media/image1591.wmf"/><Relationship Id="rId3184" Type="http://schemas.openxmlformats.org/officeDocument/2006/relationships/oleObject" Target="embeddings/oleObject1584.bin"/><Relationship Id="rId3185" Type="http://schemas.openxmlformats.org/officeDocument/2006/relationships/image" Target="media/image1592.png"/><Relationship Id="rId3186" Type="http://schemas.openxmlformats.org/officeDocument/2006/relationships/image" Target="media/image1593.wmf"/><Relationship Id="rId3187" Type="http://schemas.openxmlformats.org/officeDocument/2006/relationships/oleObject" Target="embeddings/oleObject1585.bin"/><Relationship Id="rId3188" Type="http://schemas.openxmlformats.org/officeDocument/2006/relationships/image" Target="media/image1594.wmf"/><Relationship Id="rId3189" Type="http://schemas.openxmlformats.org/officeDocument/2006/relationships/oleObject" Target="embeddings/oleObject1586.bin"/><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32.bin"/><Relationship Id="rId2481" Type="http://schemas.openxmlformats.org/officeDocument/2006/relationships/image" Target="media/image1240.wmf"/><Relationship Id="rId2482" Type="http://schemas.openxmlformats.org/officeDocument/2006/relationships/oleObject" Target="embeddings/oleObject1233.bin"/><Relationship Id="rId2483" Type="http://schemas.openxmlformats.org/officeDocument/2006/relationships/image" Target="media/image1241.wmf"/><Relationship Id="rId2484" Type="http://schemas.openxmlformats.org/officeDocument/2006/relationships/oleObject" Target="embeddings/oleObject1234.bin"/><Relationship Id="rId2485" Type="http://schemas.openxmlformats.org/officeDocument/2006/relationships/image" Target="media/image1242.wmf"/><Relationship Id="rId2486" Type="http://schemas.openxmlformats.org/officeDocument/2006/relationships/oleObject" Target="embeddings/oleObject1235.bin"/><Relationship Id="rId2487" Type="http://schemas.openxmlformats.org/officeDocument/2006/relationships/image" Target="media/image1243.wmf"/><Relationship Id="rId2488" Type="http://schemas.openxmlformats.org/officeDocument/2006/relationships/oleObject" Target="embeddings/oleObject1236.bin"/><Relationship Id="rId2489" Type="http://schemas.openxmlformats.org/officeDocument/2006/relationships/image" Target="media/image1244.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oleObject" Target="embeddings/oleObject883.bin"/><Relationship Id="rId1781" Type="http://schemas.openxmlformats.org/officeDocument/2006/relationships/image" Target="media/image889.wmf"/><Relationship Id="rId1782" Type="http://schemas.openxmlformats.org/officeDocument/2006/relationships/oleObject" Target="embeddings/oleObject884.bin"/><Relationship Id="rId1783" Type="http://schemas.openxmlformats.org/officeDocument/2006/relationships/image" Target="media/image890.wmf"/><Relationship Id="rId1784" Type="http://schemas.openxmlformats.org/officeDocument/2006/relationships/oleObject" Target="embeddings/oleObject885.bin"/><Relationship Id="rId1785" Type="http://schemas.openxmlformats.org/officeDocument/2006/relationships/image" Target="media/image891.wmf"/><Relationship Id="rId1786" Type="http://schemas.openxmlformats.org/officeDocument/2006/relationships/oleObject" Target="embeddings/oleObject886.bin"/><Relationship Id="rId1787" Type="http://schemas.openxmlformats.org/officeDocument/2006/relationships/image" Target="media/image892.wmf"/><Relationship Id="rId1788" Type="http://schemas.openxmlformats.org/officeDocument/2006/relationships/oleObject" Target="embeddings/oleObject887.bin"/><Relationship Id="rId1789" Type="http://schemas.openxmlformats.org/officeDocument/2006/relationships/image" Target="media/image893.wmf"/><Relationship Id="rId3190" Type="http://schemas.openxmlformats.org/officeDocument/2006/relationships/image" Target="media/image1595.wmf"/><Relationship Id="rId3191" Type="http://schemas.openxmlformats.org/officeDocument/2006/relationships/oleObject" Target="embeddings/oleObject1587.bin"/><Relationship Id="rId3192" Type="http://schemas.openxmlformats.org/officeDocument/2006/relationships/image" Target="media/image1596.wmf"/><Relationship Id="rId3193" Type="http://schemas.openxmlformats.org/officeDocument/2006/relationships/oleObject" Target="embeddings/oleObject1588.bin"/><Relationship Id="rId3194" Type="http://schemas.openxmlformats.org/officeDocument/2006/relationships/image" Target="media/image1597.wmf"/><Relationship Id="rId3195" Type="http://schemas.openxmlformats.org/officeDocument/2006/relationships/oleObject" Target="embeddings/oleObject1589.bin"/><Relationship Id="rId3196" Type="http://schemas.openxmlformats.org/officeDocument/2006/relationships/image" Target="media/image1598.wmf"/><Relationship Id="rId3197" Type="http://schemas.openxmlformats.org/officeDocument/2006/relationships/oleObject" Target="embeddings/oleObject1590.bin"/><Relationship Id="rId3198" Type="http://schemas.openxmlformats.org/officeDocument/2006/relationships/image" Target="media/image1599.wmf"/><Relationship Id="rId3199" Type="http://schemas.openxmlformats.org/officeDocument/2006/relationships/oleObject" Target="embeddings/oleObject1591.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7.bin"/><Relationship Id="rId2491" Type="http://schemas.openxmlformats.org/officeDocument/2006/relationships/image" Target="media/image1245.wmf"/><Relationship Id="rId2492" Type="http://schemas.openxmlformats.org/officeDocument/2006/relationships/oleObject" Target="embeddings/oleObject1238.bin"/><Relationship Id="rId2493" Type="http://schemas.openxmlformats.org/officeDocument/2006/relationships/image" Target="media/image1246.wmf"/><Relationship Id="rId2494" Type="http://schemas.openxmlformats.org/officeDocument/2006/relationships/oleObject" Target="embeddings/oleObject1239.bin"/><Relationship Id="rId2495" Type="http://schemas.openxmlformats.org/officeDocument/2006/relationships/image" Target="media/image1247.wmf"/><Relationship Id="rId2496" Type="http://schemas.openxmlformats.org/officeDocument/2006/relationships/oleObject" Target="embeddings/oleObject1240.bin"/><Relationship Id="rId2497" Type="http://schemas.openxmlformats.org/officeDocument/2006/relationships/image" Target="media/image1248.wmf"/><Relationship Id="rId2498" Type="http://schemas.openxmlformats.org/officeDocument/2006/relationships/oleObject" Target="embeddings/oleObject1241.bin"/><Relationship Id="rId2499" Type="http://schemas.openxmlformats.org/officeDocument/2006/relationships/image" Target="media/image1249.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oleObject" Target="embeddings/oleObject888.bin"/><Relationship Id="rId1791" Type="http://schemas.openxmlformats.org/officeDocument/2006/relationships/image" Target="media/image894.wmf"/><Relationship Id="rId1792" Type="http://schemas.openxmlformats.org/officeDocument/2006/relationships/oleObject" Target="embeddings/oleObject889.bin"/><Relationship Id="rId1793" Type="http://schemas.openxmlformats.org/officeDocument/2006/relationships/image" Target="media/image895.wmf"/><Relationship Id="rId1794" Type="http://schemas.openxmlformats.org/officeDocument/2006/relationships/oleObject" Target="embeddings/oleObject890.bin"/><Relationship Id="rId1795" Type="http://schemas.openxmlformats.org/officeDocument/2006/relationships/image" Target="media/image896.wmf"/><Relationship Id="rId1796" Type="http://schemas.openxmlformats.org/officeDocument/2006/relationships/oleObject" Target="embeddings/oleObject891.bin"/><Relationship Id="rId1797" Type="http://schemas.openxmlformats.org/officeDocument/2006/relationships/image" Target="media/image897.wmf"/><Relationship Id="rId1798" Type="http://schemas.openxmlformats.org/officeDocument/2006/relationships/oleObject" Target="embeddings/oleObject892.bin"/><Relationship Id="rId1799" Type="http://schemas.openxmlformats.org/officeDocument/2006/relationships/image" Target="media/image898.wmf"/><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700.wmf"/><Relationship Id="rId3401" Type="http://schemas.openxmlformats.org/officeDocument/2006/relationships/oleObject" Target="embeddings/oleObject1692.bin"/><Relationship Id="rId3402" Type="http://schemas.openxmlformats.org/officeDocument/2006/relationships/image" Target="media/image1701.wmf"/><Relationship Id="rId3403" Type="http://schemas.openxmlformats.org/officeDocument/2006/relationships/oleObject" Target="embeddings/oleObject1693.bin"/><Relationship Id="rId3404" Type="http://schemas.openxmlformats.org/officeDocument/2006/relationships/image" Target="media/image1702.wmf"/><Relationship Id="rId3405" Type="http://schemas.openxmlformats.org/officeDocument/2006/relationships/oleObject" Target="embeddings/oleObject1694.bin"/><Relationship Id="rId3406" Type="http://schemas.openxmlformats.org/officeDocument/2006/relationships/image" Target="media/image1703.wmf"/><Relationship Id="rId3407" Type="http://schemas.openxmlformats.org/officeDocument/2006/relationships/oleObject" Target="embeddings/oleObject1695.bin"/><Relationship Id="rId3408" Type="http://schemas.openxmlformats.org/officeDocument/2006/relationships/image" Target="media/image1704.wmf"/><Relationship Id="rId3409" Type="http://schemas.openxmlformats.org/officeDocument/2006/relationships/oleObject" Target="embeddings/oleObject1696.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42.bin"/><Relationship Id="rId2701" Type="http://schemas.openxmlformats.org/officeDocument/2006/relationships/image" Target="media/image1350.emf"/><Relationship Id="rId2702" Type="http://schemas.openxmlformats.org/officeDocument/2006/relationships/oleObject" Target="embeddings/oleObject1343.bin"/><Relationship Id="rId2703" Type="http://schemas.openxmlformats.org/officeDocument/2006/relationships/image" Target="media/image1351.emf"/><Relationship Id="rId2704" Type="http://schemas.openxmlformats.org/officeDocument/2006/relationships/oleObject" Target="embeddings/oleObject1344.bin"/><Relationship Id="rId2705" Type="http://schemas.openxmlformats.org/officeDocument/2006/relationships/image" Target="media/image1352.emf"/><Relationship Id="rId2706" Type="http://schemas.openxmlformats.org/officeDocument/2006/relationships/oleObject" Target="embeddings/oleObject1345.bin"/><Relationship Id="rId2707" Type="http://schemas.openxmlformats.org/officeDocument/2006/relationships/image" Target="media/image1353.emf"/><Relationship Id="rId2708" Type="http://schemas.openxmlformats.org/officeDocument/2006/relationships/oleObject" Target="embeddings/oleObject1346.bin"/><Relationship Id="rId2709" Type="http://schemas.openxmlformats.org/officeDocument/2006/relationships/image" Target="media/image1354.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emf"/><Relationship Id="rId1279" Type="http://schemas.openxmlformats.org/officeDocument/2006/relationships/image" Target="media/image638.wmf"/><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5.wmf"/><Relationship Id="rId3411" Type="http://schemas.openxmlformats.org/officeDocument/2006/relationships/oleObject" Target="embeddings/oleObject1697.bin"/><Relationship Id="rId3412" Type="http://schemas.openxmlformats.org/officeDocument/2006/relationships/image" Target="media/image1706.wmf"/><Relationship Id="rId3413" Type="http://schemas.openxmlformats.org/officeDocument/2006/relationships/oleObject" Target="embeddings/oleObject1698.bin"/><Relationship Id="rId3414" Type="http://schemas.openxmlformats.org/officeDocument/2006/relationships/image" Target="media/image1707.wmf"/><Relationship Id="rId3415" Type="http://schemas.openxmlformats.org/officeDocument/2006/relationships/oleObject" Target="embeddings/oleObject1699.bin"/><Relationship Id="rId3416" Type="http://schemas.openxmlformats.org/officeDocument/2006/relationships/image" Target="media/image1708.wmf"/><Relationship Id="rId3417" Type="http://schemas.openxmlformats.org/officeDocument/2006/relationships/oleObject" Target="embeddings/oleObject1700.bin"/><Relationship Id="rId3418" Type="http://schemas.openxmlformats.org/officeDocument/2006/relationships/image" Target="media/image1709.wmf"/><Relationship Id="rId3419" Type="http://schemas.openxmlformats.org/officeDocument/2006/relationships/oleObject" Target="embeddings/oleObject1701.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oleObject" Target="embeddings/oleObject633.bin"/><Relationship Id="rId1281" Type="http://schemas.openxmlformats.org/officeDocument/2006/relationships/image" Target="media/image639.wmf"/><Relationship Id="rId2710" Type="http://schemas.openxmlformats.org/officeDocument/2006/relationships/oleObject" Target="embeddings/oleObject1347.bin"/><Relationship Id="rId2711" Type="http://schemas.openxmlformats.org/officeDocument/2006/relationships/image" Target="media/image1355.emf"/><Relationship Id="rId2712" Type="http://schemas.openxmlformats.org/officeDocument/2006/relationships/oleObject" Target="embeddings/oleObject1348.bin"/><Relationship Id="rId2713" Type="http://schemas.openxmlformats.org/officeDocument/2006/relationships/image" Target="media/image1356.emf"/><Relationship Id="rId2714" Type="http://schemas.openxmlformats.org/officeDocument/2006/relationships/oleObject" Target="embeddings/oleObject1349.bin"/><Relationship Id="rId2715" Type="http://schemas.openxmlformats.org/officeDocument/2006/relationships/image" Target="media/image1357.emf"/><Relationship Id="rId2716" Type="http://schemas.openxmlformats.org/officeDocument/2006/relationships/oleObject" Target="embeddings/oleObject1350.bin"/><Relationship Id="rId2717" Type="http://schemas.openxmlformats.org/officeDocument/2006/relationships/image" Target="media/image1358.emf"/><Relationship Id="rId2718" Type="http://schemas.openxmlformats.org/officeDocument/2006/relationships/oleObject" Target="embeddings/oleObject1351.bin"/><Relationship Id="rId2719" Type="http://schemas.openxmlformats.org/officeDocument/2006/relationships/image" Target="media/image1359.emf"/><Relationship Id="rId1282" Type="http://schemas.openxmlformats.org/officeDocument/2006/relationships/oleObject" Target="embeddings/oleObject634.bin"/><Relationship Id="rId1283" Type="http://schemas.openxmlformats.org/officeDocument/2006/relationships/image" Target="media/image640.wmf"/><Relationship Id="rId1284" Type="http://schemas.openxmlformats.org/officeDocument/2006/relationships/oleObject" Target="embeddings/oleObject635.bin"/><Relationship Id="rId1285" Type="http://schemas.openxmlformats.org/officeDocument/2006/relationships/image" Target="media/image641.wmf"/><Relationship Id="rId1286" Type="http://schemas.openxmlformats.org/officeDocument/2006/relationships/oleObject" Target="embeddings/oleObject636.bin"/><Relationship Id="rId1287" Type="http://schemas.openxmlformats.org/officeDocument/2006/relationships/image" Target="media/image642.wmf"/><Relationship Id="rId1288" Type="http://schemas.openxmlformats.org/officeDocument/2006/relationships/oleObject" Target="embeddings/oleObject637.bin"/><Relationship Id="rId1289" Type="http://schemas.openxmlformats.org/officeDocument/2006/relationships/image" Target="media/image643.wmf"/><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10.wmf"/><Relationship Id="rId3421" Type="http://schemas.openxmlformats.org/officeDocument/2006/relationships/oleObject" Target="embeddings/oleObject1702.bin"/><Relationship Id="rId3422" Type="http://schemas.openxmlformats.org/officeDocument/2006/relationships/image" Target="media/image1711.wmf"/><Relationship Id="rId3423" Type="http://schemas.openxmlformats.org/officeDocument/2006/relationships/oleObject" Target="embeddings/oleObject1703.bin"/><Relationship Id="rId3424" Type="http://schemas.openxmlformats.org/officeDocument/2006/relationships/image" Target="media/image1712.wmf"/><Relationship Id="rId3425" Type="http://schemas.openxmlformats.org/officeDocument/2006/relationships/oleObject" Target="embeddings/oleObject1704.bin"/><Relationship Id="rId3426" Type="http://schemas.openxmlformats.org/officeDocument/2006/relationships/image" Target="media/image1713.wmf"/><Relationship Id="rId3427" Type="http://schemas.openxmlformats.org/officeDocument/2006/relationships/oleObject" Target="embeddings/oleObject1705.bin"/><Relationship Id="rId3428" Type="http://schemas.openxmlformats.org/officeDocument/2006/relationships/image" Target="media/image1714.wmf"/><Relationship Id="rId3429" Type="http://schemas.openxmlformats.org/officeDocument/2006/relationships/oleObject" Target="embeddings/oleObject1706.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oleObject" Target="embeddings/oleObject638.bin"/><Relationship Id="rId1291" Type="http://schemas.openxmlformats.org/officeDocument/2006/relationships/image" Target="media/image644.wmf"/><Relationship Id="rId2720" Type="http://schemas.openxmlformats.org/officeDocument/2006/relationships/oleObject" Target="embeddings/oleObject1352.bin"/><Relationship Id="rId2721" Type="http://schemas.openxmlformats.org/officeDocument/2006/relationships/image" Target="media/image1360.emf"/><Relationship Id="rId2722" Type="http://schemas.openxmlformats.org/officeDocument/2006/relationships/oleObject" Target="embeddings/oleObject1353.bin"/><Relationship Id="rId2723" Type="http://schemas.openxmlformats.org/officeDocument/2006/relationships/image" Target="media/image1361.emf"/><Relationship Id="rId2724" Type="http://schemas.openxmlformats.org/officeDocument/2006/relationships/oleObject" Target="embeddings/oleObject1354.bin"/><Relationship Id="rId2725" Type="http://schemas.openxmlformats.org/officeDocument/2006/relationships/image" Target="media/image1362.emf"/><Relationship Id="rId2726" Type="http://schemas.openxmlformats.org/officeDocument/2006/relationships/oleObject" Target="embeddings/oleObject1355.bin"/><Relationship Id="rId2727" Type="http://schemas.openxmlformats.org/officeDocument/2006/relationships/image" Target="media/image1363.emf"/><Relationship Id="rId2728" Type="http://schemas.openxmlformats.org/officeDocument/2006/relationships/oleObject" Target="embeddings/oleObject1356.bin"/><Relationship Id="rId2729" Type="http://schemas.openxmlformats.org/officeDocument/2006/relationships/image" Target="media/image1364.emf"/><Relationship Id="rId1292" Type="http://schemas.openxmlformats.org/officeDocument/2006/relationships/oleObject" Target="embeddings/oleObject639.bin"/><Relationship Id="rId1293" Type="http://schemas.openxmlformats.org/officeDocument/2006/relationships/image" Target="media/image645.wmf"/><Relationship Id="rId1294" Type="http://schemas.openxmlformats.org/officeDocument/2006/relationships/oleObject" Target="embeddings/oleObject640.bin"/><Relationship Id="rId1295" Type="http://schemas.openxmlformats.org/officeDocument/2006/relationships/image" Target="media/image646.wmf"/><Relationship Id="rId1296" Type="http://schemas.openxmlformats.org/officeDocument/2006/relationships/oleObject" Target="embeddings/oleObject641.bin"/><Relationship Id="rId1297" Type="http://schemas.openxmlformats.org/officeDocument/2006/relationships/image" Target="media/image647.wmf"/><Relationship Id="rId1298" Type="http://schemas.openxmlformats.org/officeDocument/2006/relationships/oleObject" Target="embeddings/oleObject642.bin"/><Relationship Id="rId1299" Type="http://schemas.openxmlformats.org/officeDocument/2006/relationships/image" Target="media/image648.wmf"/><Relationship Id="rId3430" Type="http://schemas.openxmlformats.org/officeDocument/2006/relationships/image" Target="media/image1715.wmf"/><Relationship Id="rId3431" Type="http://schemas.openxmlformats.org/officeDocument/2006/relationships/oleObject" Target="embeddings/oleObject1707.bin"/><Relationship Id="rId3432" Type="http://schemas.openxmlformats.org/officeDocument/2006/relationships/image" Target="media/image1716.wmf"/><Relationship Id="rId3433" Type="http://schemas.openxmlformats.org/officeDocument/2006/relationships/oleObject" Target="embeddings/oleObject1708.bin"/><Relationship Id="rId3434" Type="http://schemas.openxmlformats.org/officeDocument/2006/relationships/image" Target="media/image1717.wmf"/><Relationship Id="rId3435" Type="http://schemas.openxmlformats.org/officeDocument/2006/relationships/oleObject" Target="embeddings/oleObject1709.bin"/><Relationship Id="rId3436" Type="http://schemas.openxmlformats.org/officeDocument/2006/relationships/image" Target="media/image1718.wmf"/><Relationship Id="rId3437" Type="http://schemas.openxmlformats.org/officeDocument/2006/relationships/oleObject" Target="embeddings/oleObject1710.bin"/><Relationship Id="rId3438" Type="http://schemas.openxmlformats.org/officeDocument/2006/relationships/image" Target="media/image1719.wmf"/><Relationship Id="rId3439" Type="http://schemas.openxmlformats.org/officeDocument/2006/relationships/oleObject" Target="embeddings/oleObject1711.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7.bin"/><Relationship Id="rId2731" Type="http://schemas.openxmlformats.org/officeDocument/2006/relationships/image" Target="media/image1365.emf"/><Relationship Id="rId2732" Type="http://schemas.openxmlformats.org/officeDocument/2006/relationships/oleObject" Target="embeddings/oleObject1358.bin"/><Relationship Id="rId2733" Type="http://schemas.openxmlformats.org/officeDocument/2006/relationships/image" Target="media/image1366.emf"/><Relationship Id="rId2734" Type="http://schemas.openxmlformats.org/officeDocument/2006/relationships/oleObject" Target="embeddings/oleObject1359.bin"/><Relationship Id="rId2735" Type="http://schemas.openxmlformats.org/officeDocument/2006/relationships/image" Target="media/image1367.emf"/><Relationship Id="rId2736" Type="http://schemas.openxmlformats.org/officeDocument/2006/relationships/oleObject" Target="embeddings/oleObject1360.bin"/><Relationship Id="rId2737" Type="http://schemas.openxmlformats.org/officeDocument/2006/relationships/image" Target="media/image1368.emf"/><Relationship Id="rId2738" Type="http://schemas.openxmlformats.org/officeDocument/2006/relationships/oleObject" Target="embeddings/oleObject1361.bin"/><Relationship Id="rId2739" Type="http://schemas.openxmlformats.org/officeDocument/2006/relationships/image" Target="media/image1369.emf"/><Relationship Id="rId3440" Type="http://schemas.openxmlformats.org/officeDocument/2006/relationships/image" Target="media/image1720.wmf"/><Relationship Id="rId3441" Type="http://schemas.openxmlformats.org/officeDocument/2006/relationships/oleObject" Target="embeddings/oleObject1712.bin"/><Relationship Id="rId3442" Type="http://schemas.openxmlformats.org/officeDocument/2006/relationships/image" Target="media/image1721.wmf"/><Relationship Id="rId3443" Type="http://schemas.openxmlformats.org/officeDocument/2006/relationships/oleObject" Target="embeddings/oleObject1713.bin"/><Relationship Id="rId3444" Type="http://schemas.openxmlformats.org/officeDocument/2006/relationships/image" Target="media/image1722.wmf"/><Relationship Id="rId3445" Type="http://schemas.openxmlformats.org/officeDocument/2006/relationships/oleObject" Target="embeddings/oleObject1714.bin"/><Relationship Id="rId3446" Type="http://schemas.openxmlformats.org/officeDocument/2006/relationships/image" Target="media/image1723.wmf"/><Relationship Id="rId3447" Type="http://schemas.openxmlformats.org/officeDocument/2006/relationships/oleObject" Target="embeddings/oleObject1715.bin"/><Relationship Id="rId3448" Type="http://schemas.openxmlformats.org/officeDocument/2006/relationships/image" Target="media/image1724.wmf"/><Relationship Id="rId3449" Type="http://schemas.openxmlformats.org/officeDocument/2006/relationships/oleObject" Target="embeddings/oleObject1716.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62.bin"/><Relationship Id="rId2741" Type="http://schemas.openxmlformats.org/officeDocument/2006/relationships/image" Target="media/image1370.emf"/><Relationship Id="rId2742" Type="http://schemas.openxmlformats.org/officeDocument/2006/relationships/oleObject" Target="embeddings/oleObject1363.bin"/><Relationship Id="rId2743" Type="http://schemas.openxmlformats.org/officeDocument/2006/relationships/image" Target="media/image1371.emf"/><Relationship Id="rId2744" Type="http://schemas.openxmlformats.org/officeDocument/2006/relationships/oleObject" Target="embeddings/oleObject1364.bin"/><Relationship Id="rId2745" Type="http://schemas.openxmlformats.org/officeDocument/2006/relationships/image" Target="media/image1372.emf"/><Relationship Id="rId2746" Type="http://schemas.openxmlformats.org/officeDocument/2006/relationships/oleObject" Target="embeddings/oleObject1365.bin"/><Relationship Id="rId2747" Type="http://schemas.openxmlformats.org/officeDocument/2006/relationships/image" Target="media/image1373.emf"/><Relationship Id="rId2748" Type="http://schemas.openxmlformats.org/officeDocument/2006/relationships/oleObject" Target="embeddings/oleObject1366.bin"/><Relationship Id="rId2749" Type="http://schemas.openxmlformats.org/officeDocument/2006/relationships/image" Target="media/image1374.emf"/><Relationship Id="rId2200" Type="http://schemas.openxmlformats.org/officeDocument/2006/relationships/image" Target="media/image1099.wmf"/><Relationship Id="rId2201" Type="http://schemas.openxmlformats.org/officeDocument/2006/relationships/oleObject" Target="embeddings/oleObject1093.bin"/><Relationship Id="rId2202" Type="http://schemas.openxmlformats.org/officeDocument/2006/relationships/image" Target="media/image1100.wmf"/><Relationship Id="rId2203" Type="http://schemas.openxmlformats.org/officeDocument/2006/relationships/oleObject" Target="embeddings/oleObject1094.bin"/><Relationship Id="rId2204" Type="http://schemas.openxmlformats.org/officeDocument/2006/relationships/image" Target="media/image1101.wmf"/><Relationship Id="rId2205" Type="http://schemas.openxmlformats.org/officeDocument/2006/relationships/oleObject" Target="embeddings/oleObject1095.bin"/><Relationship Id="rId2206" Type="http://schemas.openxmlformats.org/officeDocument/2006/relationships/image" Target="media/image1102.wmf"/><Relationship Id="rId2207" Type="http://schemas.openxmlformats.org/officeDocument/2006/relationships/oleObject" Target="embeddings/oleObject1096.bin"/><Relationship Id="rId2208" Type="http://schemas.openxmlformats.org/officeDocument/2006/relationships/image" Target="media/image1103.wmf"/><Relationship Id="rId2209" Type="http://schemas.openxmlformats.org/officeDocument/2006/relationships/oleObject" Target="embeddings/oleObject1097.bin"/><Relationship Id="rId3450" Type="http://schemas.openxmlformats.org/officeDocument/2006/relationships/image" Target="media/image1725.wmf"/><Relationship Id="rId3451" Type="http://schemas.openxmlformats.org/officeDocument/2006/relationships/oleObject" Target="embeddings/oleObject1717.bin"/><Relationship Id="rId3452" Type="http://schemas.openxmlformats.org/officeDocument/2006/relationships/image" Target="media/image1726.wmf"/><Relationship Id="rId3453" Type="http://schemas.openxmlformats.org/officeDocument/2006/relationships/oleObject" Target="embeddings/oleObject1718.bin"/><Relationship Id="rId3454" Type="http://schemas.openxmlformats.org/officeDocument/2006/relationships/image" Target="media/image1727.wmf"/><Relationship Id="rId3455" Type="http://schemas.openxmlformats.org/officeDocument/2006/relationships/oleObject" Target="embeddings/oleObject1719.bin"/><Relationship Id="rId3456" Type="http://schemas.openxmlformats.org/officeDocument/2006/relationships/image" Target="media/image1728.wmf"/><Relationship Id="rId3457" Type="http://schemas.openxmlformats.org/officeDocument/2006/relationships/oleObject" Target="embeddings/oleObject1720.bin"/><Relationship Id="rId3458" Type="http://schemas.openxmlformats.org/officeDocument/2006/relationships/image" Target="media/image1729.wmf"/><Relationship Id="rId3459" Type="http://schemas.openxmlformats.org/officeDocument/2006/relationships/oleObject" Target="embeddings/oleObject1721.bin"/><Relationship Id="rId1500" Type="http://schemas.openxmlformats.org/officeDocument/2006/relationships/oleObject" Target="embeddings/oleObject743.bin"/><Relationship Id="rId1501" Type="http://schemas.openxmlformats.org/officeDocument/2006/relationships/image" Target="media/image749.wmf"/><Relationship Id="rId1502" Type="http://schemas.openxmlformats.org/officeDocument/2006/relationships/oleObject" Target="embeddings/oleObject744.bin"/><Relationship Id="rId1503" Type="http://schemas.openxmlformats.org/officeDocument/2006/relationships/image" Target="media/image750.wmf"/><Relationship Id="rId1504" Type="http://schemas.openxmlformats.org/officeDocument/2006/relationships/oleObject" Target="embeddings/oleObject745.bin"/><Relationship Id="rId1505" Type="http://schemas.openxmlformats.org/officeDocument/2006/relationships/image" Target="media/image751.wmf"/><Relationship Id="rId1506" Type="http://schemas.openxmlformats.org/officeDocument/2006/relationships/oleObject" Target="embeddings/oleObject746.bin"/><Relationship Id="rId1507" Type="http://schemas.openxmlformats.org/officeDocument/2006/relationships/image" Target="media/image752.wmf"/><Relationship Id="rId1508" Type="http://schemas.openxmlformats.org/officeDocument/2006/relationships/oleObject" Target="embeddings/oleObject747.bin"/><Relationship Id="rId1509" Type="http://schemas.openxmlformats.org/officeDocument/2006/relationships/image" Target="media/image753.wmf"/><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7.bin"/><Relationship Id="rId2751" Type="http://schemas.openxmlformats.org/officeDocument/2006/relationships/image" Target="media/image1375.emf"/><Relationship Id="rId2752" Type="http://schemas.openxmlformats.org/officeDocument/2006/relationships/oleObject" Target="embeddings/oleObject1368.bin"/><Relationship Id="rId2753" Type="http://schemas.openxmlformats.org/officeDocument/2006/relationships/image" Target="media/image1376.emf"/><Relationship Id="rId2754" Type="http://schemas.openxmlformats.org/officeDocument/2006/relationships/oleObject" Target="embeddings/oleObject1369.bin"/><Relationship Id="rId2755" Type="http://schemas.openxmlformats.org/officeDocument/2006/relationships/image" Target="media/image1377.emf"/><Relationship Id="rId2756" Type="http://schemas.openxmlformats.org/officeDocument/2006/relationships/oleObject" Target="embeddings/oleObject1370.bin"/><Relationship Id="rId2757" Type="http://schemas.openxmlformats.org/officeDocument/2006/relationships/image" Target="media/image1378.emf"/><Relationship Id="rId2758" Type="http://schemas.openxmlformats.org/officeDocument/2006/relationships/oleObject" Target="embeddings/oleObject1371.bin"/><Relationship Id="rId2759" Type="http://schemas.openxmlformats.org/officeDocument/2006/relationships/image" Target="media/image1379.emf"/><Relationship Id="rId2210" Type="http://schemas.openxmlformats.org/officeDocument/2006/relationships/image" Target="media/image1104.wmf"/><Relationship Id="rId2211" Type="http://schemas.openxmlformats.org/officeDocument/2006/relationships/oleObject" Target="embeddings/oleObject1098.bin"/><Relationship Id="rId2212" Type="http://schemas.openxmlformats.org/officeDocument/2006/relationships/image" Target="media/image1105.wmf"/><Relationship Id="rId2213" Type="http://schemas.openxmlformats.org/officeDocument/2006/relationships/oleObject" Target="embeddings/oleObject1099.bin"/><Relationship Id="rId2214" Type="http://schemas.openxmlformats.org/officeDocument/2006/relationships/image" Target="media/image1106.wmf"/><Relationship Id="rId2215" Type="http://schemas.openxmlformats.org/officeDocument/2006/relationships/oleObject" Target="embeddings/oleObject1100.bin"/><Relationship Id="rId2216" Type="http://schemas.openxmlformats.org/officeDocument/2006/relationships/image" Target="media/image1107.wmf"/><Relationship Id="rId2217" Type="http://schemas.openxmlformats.org/officeDocument/2006/relationships/oleObject" Target="embeddings/oleObject1101.bin"/><Relationship Id="rId2218" Type="http://schemas.openxmlformats.org/officeDocument/2006/relationships/image" Target="media/image1108.wmf"/><Relationship Id="rId2219" Type="http://schemas.openxmlformats.org/officeDocument/2006/relationships/oleObject" Target="embeddings/oleObject1102.bin"/><Relationship Id="rId3460" Type="http://schemas.openxmlformats.org/officeDocument/2006/relationships/image" Target="media/image1730.wmf"/><Relationship Id="rId3461" Type="http://schemas.openxmlformats.org/officeDocument/2006/relationships/oleObject" Target="embeddings/oleObject1722.bin"/><Relationship Id="rId3462" Type="http://schemas.openxmlformats.org/officeDocument/2006/relationships/image" Target="media/image1731.wmf"/><Relationship Id="rId3463" Type="http://schemas.openxmlformats.org/officeDocument/2006/relationships/oleObject" Target="embeddings/oleObject1723.bin"/><Relationship Id="rId3464" Type="http://schemas.openxmlformats.org/officeDocument/2006/relationships/image" Target="media/image1732.wmf"/><Relationship Id="rId3465" Type="http://schemas.openxmlformats.org/officeDocument/2006/relationships/oleObject" Target="embeddings/oleObject1724.bin"/><Relationship Id="rId3466" Type="http://schemas.openxmlformats.org/officeDocument/2006/relationships/image" Target="media/image1733.wmf"/><Relationship Id="rId3467" Type="http://schemas.openxmlformats.org/officeDocument/2006/relationships/oleObject" Target="embeddings/oleObject1725.bin"/><Relationship Id="rId3468" Type="http://schemas.openxmlformats.org/officeDocument/2006/relationships/image" Target="media/image1734.wmf"/><Relationship Id="rId3469" Type="http://schemas.openxmlformats.org/officeDocument/2006/relationships/oleObject" Target="embeddings/oleObject1726.bin"/><Relationship Id="rId1510" Type="http://schemas.openxmlformats.org/officeDocument/2006/relationships/oleObject" Target="embeddings/oleObject748.bin"/><Relationship Id="rId1511" Type="http://schemas.openxmlformats.org/officeDocument/2006/relationships/image" Target="media/image754.wmf"/><Relationship Id="rId1512" Type="http://schemas.openxmlformats.org/officeDocument/2006/relationships/oleObject" Target="embeddings/oleObject749.bin"/><Relationship Id="rId1513" Type="http://schemas.openxmlformats.org/officeDocument/2006/relationships/image" Target="media/image755.wmf"/><Relationship Id="rId1514" Type="http://schemas.openxmlformats.org/officeDocument/2006/relationships/oleObject" Target="embeddings/oleObject750.bin"/><Relationship Id="rId1515" Type="http://schemas.openxmlformats.org/officeDocument/2006/relationships/image" Target="media/image756.wmf"/><Relationship Id="rId1516" Type="http://schemas.openxmlformats.org/officeDocument/2006/relationships/oleObject" Target="embeddings/oleObject751.bin"/><Relationship Id="rId1517" Type="http://schemas.openxmlformats.org/officeDocument/2006/relationships/image" Target="media/image757.wmf"/><Relationship Id="rId1518" Type="http://schemas.openxmlformats.org/officeDocument/2006/relationships/oleObject" Target="embeddings/oleObject752.bin"/><Relationship Id="rId1519" Type="http://schemas.openxmlformats.org/officeDocument/2006/relationships/image" Target="media/image758.wmf"/><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72.bin"/><Relationship Id="rId2761" Type="http://schemas.openxmlformats.org/officeDocument/2006/relationships/image" Target="media/image1380.emf"/><Relationship Id="rId2762" Type="http://schemas.openxmlformats.org/officeDocument/2006/relationships/oleObject" Target="embeddings/oleObject1373.bin"/><Relationship Id="rId2763" Type="http://schemas.openxmlformats.org/officeDocument/2006/relationships/image" Target="media/image1381.emf"/><Relationship Id="rId2764" Type="http://schemas.openxmlformats.org/officeDocument/2006/relationships/oleObject" Target="embeddings/oleObject1374.bin"/><Relationship Id="rId2765" Type="http://schemas.openxmlformats.org/officeDocument/2006/relationships/image" Target="media/image1382.emf"/><Relationship Id="rId2766" Type="http://schemas.openxmlformats.org/officeDocument/2006/relationships/oleObject" Target="embeddings/oleObject1375.bin"/><Relationship Id="rId2767" Type="http://schemas.openxmlformats.org/officeDocument/2006/relationships/image" Target="media/image1383.emf"/><Relationship Id="rId2768" Type="http://schemas.openxmlformats.org/officeDocument/2006/relationships/oleObject" Target="embeddings/oleObject1376.bin"/><Relationship Id="rId2769" Type="http://schemas.openxmlformats.org/officeDocument/2006/relationships/image" Target="media/image1384.emf"/><Relationship Id="rId2220" Type="http://schemas.openxmlformats.org/officeDocument/2006/relationships/image" Target="media/image1109.wmf"/><Relationship Id="rId2221" Type="http://schemas.openxmlformats.org/officeDocument/2006/relationships/oleObject" Target="embeddings/oleObject1103.bin"/><Relationship Id="rId2222" Type="http://schemas.openxmlformats.org/officeDocument/2006/relationships/image" Target="media/image1110.wmf"/><Relationship Id="rId2223" Type="http://schemas.openxmlformats.org/officeDocument/2006/relationships/oleObject" Target="embeddings/oleObject1104.bin"/><Relationship Id="rId2224" Type="http://schemas.openxmlformats.org/officeDocument/2006/relationships/image" Target="media/image1111.png"/><Relationship Id="rId2225" Type="http://schemas.openxmlformats.org/officeDocument/2006/relationships/image" Target="media/image1112.wmf"/><Relationship Id="rId2226" Type="http://schemas.openxmlformats.org/officeDocument/2006/relationships/oleObject" Target="embeddings/oleObject1105.bin"/><Relationship Id="rId2227" Type="http://schemas.openxmlformats.org/officeDocument/2006/relationships/image" Target="media/image1113.wmf"/><Relationship Id="rId2228" Type="http://schemas.openxmlformats.org/officeDocument/2006/relationships/oleObject" Target="embeddings/oleObject1106.bin"/><Relationship Id="rId2229" Type="http://schemas.openxmlformats.org/officeDocument/2006/relationships/image" Target="media/image1114.wmf"/><Relationship Id="rId3470" Type="http://schemas.openxmlformats.org/officeDocument/2006/relationships/image" Target="media/image1735.wmf"/><Relationship Id="rId3471" Type="http://schemas.openxmlformats.org/officeDocument/2006/relationships/oleObject" Target="embeddings/oleObject1727.bin"/><Relationship Id="rId3472" Type="http://schemas.openxmlformats.org/officeDocument/2006/relationships/image" Target="media/image1736.wmf"/><Relationship Id="rId3473" Type="http://schemas.openxmlformats.org/officeDocument/2006/relationships/oleObject" Target="embeddings/oleObject1728.bin"/><Relationship Id="rId3474" Type="http://schemas.openxmlformats.org/officeDocument/2006/relationships/image" Target="media/image1737.wmf"/><Relationship Id="rId3475" Type="http://schemas.openxmlformats.org/officeDocument/2006/relationships/oleObject" Target="embeddings/oleObject1729.bin"/><Relationship Id="rId3476" Type="http://schemas.openxmlformats.org/officeDocument/2006/relationships/image" Target="media/image1738.wmf"/><Relationship Id="rId3477" Type="http://schemas.openxmlformats.org/officeDocument/2006/relationships/oleObject" Target="embeddings/oleObject1730.bin"/><Relationship Id="rId3478" Type="http://schemas.openxmlformats.org/officeDocument/2006/relationships/image" Target="media/image1739.wmf"/><Relationship Id="rId3479" Type="http://schemas.openxmlformats.org/officeDocument/2006/relationships/oleObject" Target="embeddings/oleObject1731.bin"/><Relationship Id="rId1520" Type="http://schemas.openxmlformats.org/officeDocument/2006/relationships/oleObject" Target="embeddings/oleObject753.bin"/><Relationship Id="rId1521" Type="http://schemas.openxmlformats.org/officeDocument/2006/relationships/image" Target="media/image759.wmf"/><Relationship Id="rId1522" Type="http://schemas.openxmlformats.org/officeDocument/2006/relationships/oleObject" Target="embeddings/oleObject754.bin"/><Relationship Id="rId1523" Type="http://schemas.openxmlformats.org/officeDocument/2006/relationships/image" Target="media/image760.wmf"/><Relationship Id="rId1524" Type="http://schemas.openxmlformats.org/officeDocument/2006/relationships/oleObject" Target="embeddings/oleObject755.bin"/><Relationship Id="rId1525" Type="http://schemas.openxmlformats.org/officeDocument/2006/relationships/image" Target="media/image761.wmf"/><Relationship Id="rId1526" Type="http://schemas.openxmlformats.org/officeDocument/2006/relationships/oleObject" Target="embeddings/oleObject756.bin"/><Relationship Id="rId1527" Type="http://schemas.openxmlformats.org/officeDocument/2006/relationships/image" Target="media/image762.wmf"/><Relationship Id="rId1528" Type="http://schemas.openxmlformats.org/officeDocument/2006/relationships/oleObject" Target="embeddings/oleObject757.bin"/><Relationship Id="rId1529" Type="http://schemas.openxmlformats.org/officeDocument/2006/relationships/image" Target="media/image763.wmf"/><Relationship Id="rId2770" Type="http://schemas.openxmlformats.org/officeDocument/2006/relationships/oleObject" Target="embeddings/oleObject1377.bin"/><Relationship Id="rId2771" Type="http://schemas.openxmlformats.org/officeDocument/2006/relationships/image" Target="media/image1385.emf"/><Relationship Id="rId2772" Type="http://schemas.openxmlformats.org/officeDocument/2006/relationships/oleObject" Target="embeddings/oleObject1378.bin"/><Relationship Id="rId2773" Type="http://schemas.openxmlformats.org/officeDocument/2006/relationships/image" Target="media/image1386.emf"/><Relationship Id="rId2774" Type="http://schemas.openxmlformats.org/officeDocument/2006/relationships/oleObject" Target="embeddings/oleObject1379.bin"/><Relationship Id="rId2775" Type="http://schemas.openxmlformats.org/officeDocument/2006/relationships/image" Target="media/image1387.emf"/><Relationship Id="rId2776" Type="http://schemas.openxmlformats.org/officeDocument/2006/relationships/oleObject" Target="embeddings/oleObject1380.bin"/><Relationship Id="rId2777" Type="http://schemas.openxmlformats.org/officeDocument/2006/relationships/image" Target="media/image1388.emf"/><Relationship Id="rId2778" Type="http://schemas.openxmlformats.org/officeDocument/2006/relationships/oleObject" Target="embeddings/oleObject1381.bin"/><Relationship Id="rId2779" Type="http://schemas.openxmlformats.org/officeDocument/2006/relationships/image" Target="media/image1389.emf"/><Relationship Id="rId2230" Type="http://schemas.openxmlformats.org/officeDocument/2006/relationships/oleObject" Target="embeddings/oleObject1107.bin"/><Relationship Id="rId2231" Type="http://schemas.openxmlformats.org/officeDocument/2006/relationships/image" Target="media/image1115.wmf"/><Relationship Id="rId2232" Type="http://schemas.openxmlformats.org/officeDocument/2006/relationships/oleObject" Target="embeddings/oleObject1108.bin"/><Relationship Id="rId2233" Type="http://schemas.openxmlformats.org/officeDocument/2006/relationships/image" Target="media/image1116.wmf"/><Relationship Id="rId2234" Type="http://schemas.openxmlformats.org/officeDocument/2006/relationships/oleObject" Target="embeddings/oleObject1109.bin"/><Relationship Id="rId2235" Type="http://schemas.openxmlformats.org/officeDocument/2006/relationships/image" Target="media/image1117.wmf"/><Relationship Id="rId2236" Type="http://schemas.openxmlformats.org/officeDocument/2006/relationships/oleObject" Target="embeddings/oleObject1110.bin"/><Relationship Id="rId2237" Type="http://schemas.openxmlformats.org/officeDocument/2006/relationships/image" Target="media/image1118.wmf"/><Relationship Id="rId2238" Type="http://schemas.openxmlformats.org/officeDocument/2006/relationships/oleObject" Target="embeddings/oleObject1111.bin"/><Relationship Id="rId2239" Type="http://schemas.openxmlformats.org/officeDocument/2006/relationships/image" Target="media/image1119.wmf"/><Relationship Id="rId3480" Type="http://schemas.openxmlformats.org/officeDocument/2006/relationships/image" Target="media/image1740.wmf"/><Relationship Id="rId3481" Type="http://schemas.openxmlformats.org/officeDocument/2006/relationships/oleObject" Target="embeddings/oleObject1732.bin"/><Relationship Id="rId3482" Type="http://schemas.openxmlformats.org/officeDocument/2006/relationships/image" Target="media/image1741.wmf"/><Relationship Id="rId3483" Type="http://schemas.openxmlformats.org/officeDocument/2006/relationships/oleObject" Target="embeddings/oleObject1733.bin"/><Relationship Id="rId3484" Type="http://schemas.openxmlformats.org/officeDocument/2006/relationships/image" Target="media/image1742.wmf"/><Relationship Id="rId3485" Type="http://schemas.openxmlformats.org/officeDocument/2006/relationships/oleObject" Target="embeddings/oleObject1734.bin"/><Relationship Id="rId3486" Type="http://schemas.openxmlformats.org/officeDocument/2006/relationships/image" Target="media/image1743.wmf"/><Relationship Id="rId3487" Type="http://schemas.openxmlformats.org/officeDocument/2006/relationships/oleObject" Target="embeddings/oleObject1735.bin"/><Relationship Id="rId3488" Type="http://schemas.openxmlformats.org/officeDocument/2006/relationships/image" Target="media/image1744.wmf"/><Relationship Id="rId3489" Type="http://schemas.openxmlformats.org/officeDocument/2006/relationships/oleObject" Target="embeddings/oleObject1736.bin"/><Relationship Id="rId1530" Type="http://schemas.openxmlformats.org/officeDocument/2006/relationships/oleObject" Target="embeddings/oleObject758.bin"/><Relationship Id="rId1531" Type="http://schemas.openxmlformats.org/officeDocument/2006/relationships/image" Target="media/image764.wmf"/><Relationship Id="rId1532" Type="http://schemas.openxmlformats.org/officeDocument/2006/relationships/oleObject" Target="embeddings/oleObject759.bin"/><Relationship Id="rId1533" Type="http://schemas.openxmlformats.org/officeDocument/2006/relationships/image" Target="media/image765.wmf"/><Relationship Id="rId1534" Type="http://schemas.openxmlformats.org/officeDocument/2006/relationships/oleObject" Target="embeddings/oleObject760.bin"/><Relationship Id="rId1535" Type="http://schemas.openxmlformats.org/officeDocument/2006/relationships/image" Target="media/image766.wmf"/><Relationship Id="rId1536" Type="http://schemas.openxmlformats.org/officeDocument/2006/relationships/oleObject" Target="embeddings/oleObject761.bin"/><Relationship Id="rId1537" Type="http://schemas.openxmlformats.org/officeDocument/2006/relationships/image" Target="media/image767.wmf"/><Relationship Id="rId1538" Type="http://schemas.openxmlformats.org/officeDocument/2006/relationships/oleObject" Target="embeddings/oleObject762.bin"/><Relationship Id="rId1539" Type="http://schemas.openxmlformats.org/officeDocument/2006/relationships/image" Target="media/image768.wmf"/><Relationship Id="rId2780" Type="http://schemas.openxmlformats.org/officeDocument/2006/relationships/oleObject" Target="embeddings/oleObject1382.bin"/><Relationship Id="rId2781" Type="http://schemas.openxmlformats.org/officeDocument/2006/relationships/image" Target="media/image1390.emf"/><Relationship Id="rId2782" Type="http://schemas.openxmlformats.org/officeDocument/2006/relationships/oleObject" Target="embeddings/oleObject1383.bin"/><Relationship Id="rId2783" Type="http://schemas.openxmlformats.org/officeDocument/2006/relationships/image" Target="media/image1391.emf"/><Relationship Id="rId2784" Type="http://schemas.openxmlformats.org/officeDocument/2006/relationships/oleObject" Target="embeddings/oleObject1384.bin"/><Relationship Id="rId2785" Type="http://schemas.openxmlformats.org/officeDocument/2006/relationships/image" Target="media/image1392.emf"/><Relationship Id="rId2786" Type="http://schemas.openxmlformats.org/officeDocument/2006/relationships/oleObject" Target="embeddings/oleObject1385.bin"/><Relationship Id="rId2787" Type="http://schemas.openxmlformats.org/officeDocument/2006/relationships/image" Target="media/image1393.emf"/><Relationship Id="rId2788" Type="http://schemas.openxmlformats.org/officeDocument/2006/relationships/oleObject" Target="embeddings/oleObject1386.bin"/><Relationship Id="rId2789" Type="http://schemas.openxmlformats.org/officeDocument/2006/relationships/image" Target="media/image1394.emf"/><Relationship Id="rId2240" Type="http://schemas.openxmlformats.org/officeDocument/2006/relationships/oleObject" Target="embeddings/oleObject1112.bin"/><Relationship Id="rId2241" Type="http://schemas.openxmlformats.org/officeDocument/2006/relationships/image" Target="media/image1120.wmf"/><Relationship Id="rId2242" Type="http://schemas.openxmlformats.org/officeDocument/2006/relationships/oleObject" Target="embeddings/oleObject1113.bin"/><Relationship Id="rId2243" Type="http://schemas.openxmlformats.org/officeDocument/2006/relationships/image" Target="media/image1121.wmf"/><Relationship Id="rId2244" Type="http://schemas.openxmlformats.org/officeDocument/2006/relationships/oleObject" Target="embeddings/oleObject1114.bin"/><Relationship Id="rId2245" Type="http://schemas.openxmlformats.org/officeDocument/2006/relationships/image" Target="media/image1122.wmf"/><Relationship Id="rId2246" Type="http://schemas.openxmlformats.org/officeDocument/2006/relationships/oleObject" Target="embeddings/oleObject1115.bin"/><Relationship Id="rId2247" Type="http://schemas.openxmlformats.org/officeDocument/2006/relationships/image" Target="media/image1123.wmf"/><Relationship Id="rId2248" Type="http://schemas.openxmlformats.org/officeDocument/2006/relationships/oleObject" Target="embeddings/oleObject1116.bin"/><Relationship Id="rId2249" Type="http://schemas.openxmlformats.org/officeDocument/2006/relationships/image" Target="media/image1124.wmf"/><Relationship Id="rId3490" Type="http://schemas.openxmlformats.org/officeDocument/2006/relationships/image" Target="media/image1745.wmf"/><Relationship Id="rId3491" Type="http://schemas.openxmlformats.org/officeDocument/2006/relationships/oleObject" Target="embeddings/oleObject1737.bin"/><Relationship Id="rId3492" Type="http://schemas.openxmlformats.org/officeDocument/2006/relationships/image" Target="media/image1746.wmf"/><Relationship Id="rId3493" Type="http://schemas.openxmlformats.org/officeDocument/2006/relationships/oleObject" Target="embeddings/oleObject1738.bin"/><Relationship Id="rId3494" Type="http://schemas.openxmlformats.org/officeDocument/2006/relationships/image" Target="media/image1747.wmf"/><Relationship Id="rId3495" Type="http://schemas.openxmlformats.org/officeDocument/2006/relationships/oleObject" Target="embeddings/oleObject1739.bin"/><Relationship Id="rId3496" Type="http://schemas.openxmlformats.org/officeDocument/2006/relationships/image" Target="media/image1748.wmf"/><Relationship Id="rId3497" Type="http://schemas.openxmlformats.org/officeDocument/2006/relationships/oleObject" Target="embeddings/oleObject1740.bin"/><Relationship Id="rId3498" Type="http://schemas.openxmlformats.org/officeDocument/2006/relationships/image" Target="media/image1749.wmf"/><Relationship Id="rId3499" Type="http://schemas.openxmlformats.org/officeDocument/2006/relationships/oleObject" Target="embeddings/oleObject1741.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oleObject" Target="embeddings/oleObject763.bin"/><Relationship Id="rId1541" Type="http://schemas.openxmlformats.org/officeDocument/2006/relationships/image" Target="media/image769.wmf"/><Relationship Id="rId1542" Type="http://schemas.openxmlformats.org/officeDocument/2006/relationships/oleObject" Target="embeddings/oleObject764.bin"/><Relationship Id="rId1543" Type="http://schemas.openxmlformats.org/officeDocument/2006/relationships/image" Target="media/image770.wmf"/><Relationship Id="rId1544" Type="http://schemas.openxmlformats.org/officeDocument/2006/relationships/oleObject" Target="embeddings/oleObject765.bin"/><Relationship Id="rId1545" Type="http://schemas.openxmlformats.org/officeDocument/2006/relationships/image" Target="media/image771.wmf"/><Relationship Id="rId1546" Type="http://schemas.openxmlformats.org/officeDocument/2006/relationships/oleObject" Target="embeddings/oleObject766.bin"/><Relationship Id="rId1547" Type="http://schemas.openxmlformats.org/officeDocument/2006/relationships/image" Target="media/image772.wmf"/><Relationship Id="rId1548" Type="http://schemas.openxmlformats.org/officeDocument/2006/relationships/oleObject" Target="embeddings/oleObject767.bin"/><Relationship Id="rId1549" Type="http://schemas.openxmlformats.org/officeDocument/2006/relationships/image" Target="media/image773.wmf"/><Relationship Id="rId2790" Type="http://schemas.openxmlformats.org/officeDocument/2006/relationships/oleObject" Target="embeddings/oleObject1387.bin"/><Relationship Id="rId2791" Type="http://schemas.openxmlformats.org/officeDocument/2006/relationships/image" Target="media/image1395.emf"/><Relationship Id="rId2792" Type="http://schemas.openxmlformats.org/officeDocument/2006/relationships/oleObject" Target="embeddings/oleObject1388.bin"/><Relationship Id="rId2793" Type="http://schemas.openxmlformats.org/officeDocument/2006/relationships/image" Target="media/image1396.emf"/><Relationship Id="rId2794" Type="http://schemas.openxmlformats.org/officeDocument/2006/relationships/oleObject" Target="embeddings/oleObject1389.bin"/><Relationship Id="rId2795" Type="http://schemas.openxmlformats.org/officeDocument/2006/relationships/image" Target="media/image1397.emf"/><Relationship Id="rId2796" Type="http://schemas.openxmlformats.org/officeDocument/2006/relationships/oleObject" Target="embeddings/oleObject1390.bin"/><Relationship Id="rId2797" Type="http://schemas.openxmlformats.org/officeDocument/2006/relationships/image" Target="media/image1398.emf"/><Relationship Id="rId2798" Type="http://schemas.openxmlformats.org/officeDocument/2006/relationships/oleObject" Target="embeddings/oleObject1391.bin"/><Relationship Id="rId2799" Type="http://schemas.openxmlformats.org/officeDocument/2006/relationships/image" Target="media/image1399.e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7.bin"/><Relationship Id="rId2251" Type="http://schemas.openxmlformats.org/officeDocument/2006/relationships/image" Target="media/image1125.wmf"/><Relationship Id="rId2252" Type="http://schemas.openxmlformats.org/officeDocument/2006/relationships/oleObject" Target="embeddings/oleObject1118.bin"/><Relationship Id="rId2253" Type="http://schemas.openxmlformats.org/officeDocument/2006/relationships/image" Target="media/image1126.wmf"/><Relationship Id="rId2254" Type="http://schemas.openxmlformats.org/officeDocument/2006/relationships/oleObject" Target="embeddings/oleObject1119.bin"/><Relationship Id="rId2255" Type="http://schemas.openxmlformats.org/officeDocument/2006/relationships/image" Target="media/image1127.wmf"/><Relationship Id="rId2256" Type="http://schemas.openxmlformats.org/officeDocument/2006/relationships/oleObject" Target="embeddings/oleObject1120.bin"/><Relationship Id="rId2257" Type="http://schemas.openxmlformats.org/officeDocument/2006/relationships/image" Target="media/image1128.wmf"/><Relationship Id="rId2258" Type="http://schemas.openxmlformats.org/officeDocument/2006/relationships/oleObject" Target="embeddings/oleObject1121.bin"/><Relationship Id="rId2259" Type="http://schemas.openxmlformats.org/officeDocument/2006/relationships/image" Target="media/image1129.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oleObject" Target="embeddings/oleObject768.bin"/><Relationship Id="rId1551" Type="http://schemas.openxmlformats.org/officeDocument/2006/relationships/image" Target="media/image774.wmf"/><Relationship Id="rId1552" Type="http://schemas.openxmlformats.org/officeDocument/2006/relationships/oleObject" Target="embeddings/oleObject769.bin"/><Relationship Id="rId1553" Type="http://schemas.openxmlformats.org/officeDocument/2006/relationships/image" Target="media/image775.wmf"/><Relationship Id="rId1554" Type="http://schemas.openxmlformats.org/officeDocument/2006/relationships/oleObject" Target="embeddings/oleObject770.bin"/><Relationship Id="rId1555" Type="http://schemas.openxmlformats.org/officeDocument/2006/relationships/image" Target="media/image776.wmf"/><Relationship Id="rId1556" Type="http://schemas.openxmlformats.org/officeDocument/2006/relationships/oleObject" Target="embeddings/oleObject771.bin"/><Relationship Id="rId1557" Type="http://schemas.openxmlformats.org/officeDocument/2006/relationships/image" Target="media/image777.wmf"/><Relationship Id="rId1558" Type="http://schemas.openxmlformats.org/officeDocument/2006/relationships/oleObject" Target="embeddings/oleObject772.bin"/><Relationship Id="rId1559" Type="http://schemas.openxmlformats.org/officeDocument/2006/relationships/image" Target="media/image778.wmf"/><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22.bin"/><Relationship Id="rId2261" Type="http://schemas.openxmlformats.org/officeDocument/2006/relationships/image" Target="media/image1130.wmf"/><Relationship Id="rId2262" Type="http://schemas.openxmlformats.org/officeDocument/2006/relationships/oleObject" Target="embeddings/oleObject1123.bin"/><Relationship Id="rId2263" Type="http://schemas.openxmlformats.org/officeDocument/2006/relationships/image" Target="media/image1131.wmf"/><Relationship Id="rId2264" Type="http://schemas.openxmlformats.org/officeDocument/2006/relationships/oleObject" Target="embeddings/oleObject1124.bin"/><Relationship Id="rId2265" Type="http://schemas.openxmlformats.org/officeDocument/2006/relationships/image" Target="media/image1132.wmf"/><Relationship Id="rId2266" Type="http://schemas.openxmlformats.org/officeDocument/2006/relationships/oleObject" Target="embeddings/oleObject1125.bin"/><Relationship Id="rId2267" Type="http://schemas.openxmlformats.org/officeDocument/2006/relationships/image" Target="media/image1133.wmf"/><Relationship Id="rId2268" Type="http://schemas.openxmlformats.org/officeDocument/2006/relationships/oleObject" Target="embeddings/oleObject1126.bin"/><Relationship Id="rId2269" Type="http://schemas.openxmlformats.org/officeDocument/2006/relationships/image" Target="media/image1134.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oleObject" Target="embeddings/oleObject773.bin"/><Relationship Id="rId1561" Type="http://schemas.openxmlformats.org/officeDocument/2006/relationships/image" Target="media/image779.wmf"/><Relationship Id="rId1562" Type="http://schemas.openxmlformats.org/officeDocument/2006/relationships/oleObject" Target="embeddings/oleObject774.bin"/><Relationship Id="rId1563" Type="http://schemas.openxmlformats.org/officeDocument/2006/relationships/image" Target="media/image780.wmf"/><Relationship Id="rId1564" Type="http://schemas.openxmlformats.org/officeDocument/2006/relationships/oleObject" Target="embeddings/oleObject775.bin"/><Relationship Id="rId1565" Type="http://schemas.openxmlformats.org/officeDocument/2006/relationships/image" Target="media/image781.wmf"/><Relationship Id="rId1566" Type="http://schemas.openxmlformats.org/officeDocument/2006/relationships/oleObject" Target="embeddings/oleObject776.bin"/><Relationship Id="rId1567" Type="http://schemas.openxmlformats.org/officeDocument/2006/relationships/image" Target="media/image782.wmf"/><Relationship Id="rId1568" Type="http://schemas.openxmlformats.org/officeDocument/2006/relationships/oleObject" Target="embeddings/oleObject777.bin"/><Relationship Id="rId1569" Type="http://schemas.openxmlformats.org/officeDocument/2006/relationships/image" Target="media/image783.wmf"/><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7.bin"/><Relationship Id="rId2271" Type="http://schemas.openxmlformats.org/officeDocument/2006/relationships/image" Target="media/image1135.wmf"/><Relationship Id="rId2272" Type="http://schemas.openxmlformats.org/officeDocument/2006/relationships/oleObject" Target="embeddings/oleObject1128.bin"/><Relationship Id="rId2273" Type="http://schemas.openxmlformats.org/officeDocument/2006/relationships/image" Target="media/image1136.wmf"/><Relationship Id="rId2274" Type="http://schemas.openxmlformats.org/officeDocument/2006/relationships/oleObject" Target="embeddings/oleObject1129.bin"/><Relationship Id="rId2275" Type="http://schemas.openxmlformats.org/officeDocument/2006/relationships/image" Target="media/image1137.wmf"/><Relationship Id="rId2276" Type="http://schemas.openxmlformats.org/officeDocument/2006/relationships/oleObject" Target="embeddings/oleObject1130.bin"/><Relationship Id="rId2277" Type="http://schemas.openxmlformats.org/officeDocument/2006/relationships/image" Target="media/image1138.wmf"/><Relationship Id="rId2278" Type="http://schemas.openxmlformats.org/officeDocument/2006/relationships/oleObject" Target="embeddings/oleObject1131.bin"/><Relationship Id="rId2279" Type="http://schemas.openxmlformats.org/officeDocument/2006/relationships/image" Target="media/image1139.wmf"/><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oleObject" Target="embeddings/oleObject778.bin"/><Relationship Id="rId1571" Type="http://schemas.openxmlformats.org/officeDocument/2006/relationships/image" Target="media/image784.wmf"/><Relationship Id="rId1572" Type="http://schemas.openxmlformats.org/officeDocument/2006/relationships/oleObject" Target="embeddings/oleObject779.bin"/><Relationship Id="rId1573" Type="http://schemas.openxmlformats.org/officeDocument/2006/relationships/image" Target="media/image785.wmf"/><Relationship Id="rId1574" Type="http://schemas.openxmlformats.org/officeDocument/2006/relationships/oleObject" Target="embeddings/oleObject780.bin"/><Relationship Id="rId1575" Type="http://schemas.openxmlformats.org/officeDocument/2006/relationships/image" Target="media/image786.wmf"/><Relationship Id="rId1576" Type="http://schemas.openxmlformats.org/officeDocument/2006/relationships/oleObject" Target="embeddings/oleObject781.bin"/><Relationship Id="rId1577" Type="http://schemas.openxmlformats.org/officeDocument/2006/relationships/image" Target="media/image787.wmf"/><Relationship Id="rId1578" Type="http://schemas.openxmlformats.org/officeDocument/2006/relationships/oleObject" Target="embeddings/oleObject782.bin"/><Relationship Id="rId1579" Type="http://schemas.openxmlformats.org/officeDocument/2006/relationships/image" Target="media/image788.wmf"/><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32.bin"/><Relationship Id="rId2281" Type="http://schemas.openxmlformats.org/officeDocument/2006/relationships/image" Target="media/image1140.wmf"/><Relationship Id="rId2282" Type="http://schemas.openxmlformats.org/officeDocument/2006/relationships/oleObject" Target="embeddings/oleObject1133.bin"/><Relationship Id="rId2283" Type="http://schemas.openxmlformats.org/officeDocument/2006/relationships/image" Target="media/image1141.wmf"/><Relationship Id="rId2284" Type="http://schemas.openxmlformats.org/officeDocument/2006/relationships/oleObject" Target="embeddings/oleObject1134.bin"/><Relationship Id="rId2285" Type="http://schemas.openxmlformats.org/officeDocument/2006/relationships/image" Target="media/image1142.wmf"/><Relationship Id="rId2286" Type="http://schemas.openxmlformats.org/officeDocument/2006/relationships/oleObject" Target="embeddings/oleObject1135.bin"/><Relationship Id="rId2287" Type="http://schemas.openxmlformats.org/officeDocument/2006/relationships/image" Target="media/image1143.wmf"/><Relationship Id="rId2288" Type="http://schemas.openxmlformats.org/officeDocument/2006/relationships/oleObject" Target="embeddings/oleObject1136.bin"/><Relationship Id="rId2289" Type="http://schemas.openxmlformats.org/officeDocument/2006/relationships/image" Target="media/image1144.wmf"/><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oleObject" Target="embeddings/oleObject783.bin"/><Relationship Id="rId1581" Type="http://schemas.openxmlformats.org/officeDocument/2006/relationships/image" Target="media/image789.wmf"/><Relationship Id="rId1582" Type="http://schemas.openxmlformats.org/officeDocument/2006/relationships/oleObject" Target="embeddings/oleObject784.bin"/><Relationship Id="rId1583" Type="http://schemas.openxmlformats.org/officeDocument/2006/relationships/image" Target="media/image790.wmf"/><Relationship Id="rId1584" Type="http://schemas.openxmlformats.org/officeDocument/2006/relationships/oleObject" Target="embeddings/oleObject785.bin"/><Relationship Id="rId1585" Type="http://schemas.openxmlformats.org/officeDocument/2006/relationships/image" Target="media/image791.wmf"/><Relationship Id="rId1586" Type="http://schemas.openxmlformats.org/officeDocument/2006/relationships/oleObject" Target="embeddings/oleObject786.bin"/><Relationship Id="rId1587" Type="http://schemas.openxmlformats.org/officeDocument/2006/relationships/image" Target="media/image792.wmf"/><Relationship Id="rId1588" Type="http://schemas.openxmlformats.org/officeDocument/2006/relationships/oleObject" Target="embeddings/oleObject787.bin"/><Relationship Id="rId1589" Type="http://schemas.openxmlformats.org/officeDocument/2006/relationships/image" Target="media/image793.wmf"/><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7.bin"/><Relationship Id="rId2291" Type="http://schemas.openxmlformats.org/officeDocument/2006/relationships/image" Target="media/image1145.wmf"/><Relationship Id="rId2292" Type="http://schemas.openxmlformats.org/officeDocument/2006/relationships/oleObject" Target="embeddings/oleObject1138.bin"/><Relationship Id="rId2293" Type="http://schemas.openxmlformats.org/officeDocument/2006/relationships/image" Target="media/image1146.wmf"/><Relationship Id="rId2294" Type="http://schemas.openxmlformats.org/officeDocument/2006/relationships/oleObject" Target="embeddings/oleObject1139.bin"/><Relationship Id="rId2295" Type="http://schemas.openxmlformats.org/officeDocument/2006/relationships/image" Target="media/image1147.wmf"/><Relationship Id="rId2296" Type="http://schemas.openxmlformats.org/officeDocument/2006/relationships/oleObject" Target="embeddings/oleObject1140.bin"/><Relationship Id="rId2297" Type="http://schemas.openxmlformats.org/officeDocument/2006/relationships/image" Target="media/image1148.wmf"/><Relationship Id="rId2298" Type="http://schemas.openxmlformats.org/officeDocument/2006/relationships/oleObject" Target="embeddings/oleObject1141.bin"/><Relationship Id="rId2299" Type="http://schemas.openxmlformats.org/officeDocument/2006/relationships/image" Target="media/image1149.wmf"/><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oleObject" Target="embeddings/oleObject788.bin"/><Relationship Id="rId1591" Type="http://schemas.openxmlformats.org/officeDocument/2006/relationships/image" Target="media/image794.wmf"/><Relationship Id="rId1592" Type="http://schemas.openxmlformats.org/officeDocument/2006/relationships/oleObject" Target="embeddings/oleObject789.bin"/><Relationship Id="rId1593" Type="http://schemas.openxmlformats.org/officeDocument/2006/relationships/image" Target="media/image795.wmf"/><Relationship Id="rId1594" Type="http://schemas.openxmlformats.org/officeDocument/2006/relationships/oleObject" Target="embeddings/oleObject790.bin"/><Relationship Id="rId1595" Type="http://schemas.openxmlformats.org/officeDocument/2006/relationships/image" Target="media/image796.wmf"/><Relationship Id="rId1596" Type="http://schemas.openxmlformats.org/officeDocument/2006/relationships/oleObject" Target="embeddings/oleObject791.bin"/><Relationship Id="rId1597" Type="http://schemas.openxmlformats.org/officeDocument/2006/relationships/image" Target="media/image797.wmf"/><Relationship Id="rId1598" Type="http://schemas.openxmlformats.org/officeDocument/2006/relationships/oleObject" Target="embeddings/oleObject792.bin"/><Relationship Id="rId1599" Type="http://schemas.openxmlformats.org/officeDocument/2006/relationships/image" Target="media/image798.wmf"/><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600.wmf"/><Relationship Id="rId3201" Type="http://schemas.openxmlformats.org/officeDocument/2006/relationships/oleObject" Target="embeddings/oleObject1592.bin"/><Relationship Id="rId3202" Type="http://schemas.openxmlformats.org/officeDocument/2006/relationships/image" Target="media/image1601.wmf"/><Relationship Id="rId3203" Type="http://schemas.openxmlformats.org/officeDocument/2006/relationships/oleObject" Target="embeddings/oleObject1593.bin"/><Relationship Id="rId3204" Type="http://schemas.openxmlformats.org/officeDocument/2006/relationships/image" Target="media/image1602.wmf"/><Relationship Id="rId3205" Type="http://schemas.openxmlformats.org/officeDocument/2006/relationships/oleObject" Target="embeddings/oleObject1594.bin"/><Relationship Id="rId3206" Type="http://schemas.openxmlformats.org/officeDocument/2006/relationships/image" Target="media/image1603.wmf"/><Relationship Id="rId3207" Type="http://schemas.openxmlformats.org/officeDocument/2006/relationships/oleObject" Target="embeddings/oleObject1595.bin"/><Relationship Id="rId3208" Type="http://schemas.openxmlformats.org/officeDocument/2006/relationships/image" Target="media/image1604.wmf"/><Relationship Id="rId3209" Type="http://schemas.openxmlformats.org/officeDocument/2006/relationships/oleObject" Target="embeddings/oleObject1596.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42.bin"/><Relationship Id="rId2501" Type="http://schemas.openxmlformats.org/officeDocument/2006/relationships/image" Target="media/image1250.wmf"/><Relationship Id="rId2502" Type="http://schemas.openxmlformats.org/officeDocument/2006/relationships/oleObject" Target="embeddings/oleObject1243.bin"/><Relationship Id="rId2503" Type="http://schemas.openxmlformats.org/officeDocument/2006/relationships/image" Target="media/image1251.wmf"/><Relationship Id="rId2504" Type="http://schemas.openxmlformats.org/officeDocument/2006/relationships/oleObject" Target="embeddings/oleObject1244.bin"/><Relationship Id="rId2505" Type="http://schemas.openxmlformats.org/officeDocument/2006/relationships/image" Target="media/image1252.wmf"/><Relationship Id="rId2506" Type="http://schemas.openxmlformats.org/officeDocument/2006/relationships/oleObject" Target="embeddings/oleObject1245.bin"/><Relationship Id="rId2507" Type="http://schemas.openxmlformats.org/officeDocument/2006/relationships/image" Target="media/image1253.wmf"/><Relationship Id="rId2508" Type="http://schemas.openxmlformats.org/officeDocument/2006/relationships/oleObject" Target="embeddings/oleObject1246.bin"/><Relationship Id="rId2509" Type="http://schemas.openxmlformats.org/officeDocument/2006/relationships/image" Target="media/image1254.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1800" Type="http://schemas.openxmlformats.org/officeDocument/2006/relationships/oleObject" Target="embeddings/oleObject893.bin"/><Relationship Id="rId1801" Type="http://schemas.openxmlformats.org/officeDocument/2006/relationships/image" Target="media/image899.wmf"/><Relationship Id="rId1802" Type="http://schemas.openxmlformats.org/officeDocument/2006/relationships/oleObject" Target="embeddings/oleObject894.bin"/><Relationship Id="rId1803" Type="http://schemas.openxmlformats.org/officeDocument/2006/relationships/image" Target="media/image900.wmf"/><Relationship Id="rId1804" Type="http://schemas.openxmlformats.org/officeDocument/2006/relationships/oleObject" Target="embeddings/oleObject895.bin"/><Relationship Id="rId1805" Type="http://schemas.openxmlformats.org/officeDocument/2006/relationships/image" Target="media/image901.wmf"/><Relationship Id="rId1806" Type="http://schemas.openxmlformats.org/officeDocument/2006/relationships/oleObject" Target="embeddings/oleObject896.bin"/><Relationship Id="rId1807" Type="http://schemas.openxmlformats.org/officeDocument/2006/relationships/image" Target="media/image902.wmf"/><Relationship Id="rId1808" Type="http://schemas.openxmlformats.org/officeDocument/2006/relationships/oleObject" Target="embeddings/oleObject897.bin"/><Relationship Id="rId1809" Type="http://schemas.openxmlformats.org/officeDocument/2006/relationships/image" Target="media/image903.wmf"/><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5.wmf"/><Relationship Id="rId3211" Type="http://schemas.openxmlformats.org/officeDocument/2006/relationships/oleObject" Target="embeddings/oleObject1597.bin"/><Relationship Id="rId3212" Type="http://schemas.openxmlformats.org/officeDocument/2006/relationships/image" Target="media/image1606.wmf"/><Relationship Id="rId3213" Type="http://schemas.openxmlformats.org/officeDocument/2006/relationships/oleObject" Target="embeddings/oleObject1598.bin"/><Relationship Id="rId3214" Type="http://schemas.openxmlformats.org/officeDocument/2006/relationships/image" Target="media/image1607.wmf"/><Relationship Id="rId3215" Type="http://schemas.openxmlformats.org/officeDocument/2006/relationships/oleObject" Target="embeddings/oleObject1599.bin"/><Relationship Id="rId3216" Type="http://schemas.openxmlformats.org/officeDocument/2006/relationships/image" Target="media/image1608.wmf"/><Relationship Id="rId3217" Type="http://schemas.openxmlformats.org/officeDocument/2006/relationships/oleObject" Target="embeddings/oleObject1600.bin"/><Relationship Id="rId3218" Type="http://schemas.openxmlformats.org/officeDocument/2006/relationships/image" Target="media/image1609.wmf"/><Relationship Id="rId3219" Type="http://schemas.openxmlformats.org/officeDocument/2006/relationships/oleObject" Target="embeddings/oleObject1601.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7.bin"/><Relationship Id="rId2511" Type="http://schemas.openxmlformats.org/officeDocument/2006/relationships/image" Target="media/image1255.wmf"/><Relationship Id="rId2512" Type="http://schemas.openxmlformats.org/officeDocument/2006/relationships/oleObject" Target="embeddings/oleObject1248.bin"/><Relationship Id="rId2513" Type="http://schemas.openxmlformats.org/officeDocument/2006/relationships/image" Target="media/image1256.wmf"/><Relationship Id="rId2514" Type="http://schemas.openxmlformats.org/officeDocument/2006/relationships/oleObject" Target="embeddings/oleObject1249.bin"/><Relationship Id="rId2515" Type="http://schemas.openxmlformats.org/officeDocument/2006/relationships/image" Target="media/image1257.wmf"/><Relationship Id="rId2516" Type="http://schemas.openxmlformats.org/officeDocument/2006/relationships/oleObject" Target="embeddings/oleObject1250.bin"/><Relationship Id="rId2517" Type="http://schemas.openxmlformats.org/officeDocument/2006/relationships/image" Target="media/image1258.wmf"/><Relationship Id="rId2518" Type="http://schemas.openxmlformats.org/officeDocument/2006/relationships/oleObject" Target="embeddings/oleObject1251.bin"/><Relationship Id="rId2519" Type="http://schemas.openxmlformats.org/officeDocument/2006/relationships/image" Target="media/image1259.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1810" Type="http://schemas.openxmlformats.org/officeDocument/2006/relationships/oleObject" Target="embeddings/oleObject898.bin"/><Relationship Id="rId1811" Type="http://schemas.openxmlformats.org/officeDocument/2006/relationships/image" Target="media/image904.wmf"/><Relationship Id="rId1812" Type="http://schemas.openxmlformats.org/officeDocument/2006/relationships/oleObject" Target="embeddings/oleObject899.bin"/><Relationship Id="rId1813" Type="http://schemas.openxmlformats.org/officeDocument/2006/relationships/image" Target="media/image905.wmf"/><Relationship Id="rId1814" Type="http://schemas.openxmlformats.org/officeDocument/2006/relationships/oleObject" Target="embeddings/oleObject900.bin"/><Relationship Id="rId1815" Type="http://schemas.openxmlformats.org/officeDocument/2006/relationships/image" Target="media/image906.wmf"/><Relationship Id="rId1816" Type="http://schemas.openxmlformats.org/officeDocument/2006/relationships/oleObject" Target="embeddings/oleObject901.bin"/><Relationship Id="rId1817" Type="http://schemas.openxmlformats.org/officeDocument/2006/relationships/image" Target="media/image907.wmf"/><Relationship Id="rId1818" Type="http://schemas.openxmlformats.org/officeDocument/2006/relationships/oleObject" Target="embeddings/oleObject902.bin"/><Relationship Id="rId1819" Type="http://schemas.openxmlformats.org/officeDocument/2006/relationships/image" Target="media/image908.wmf"/><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10.wmf"/><Relationship Id="rId3221" Type="http://schemas.openxmlformats.org/officeDocument/2006/relationships/oleObject" Target="embeddings/oleObject1602.bin"/><Relationship Id="rId3222" Type="http://schemas.openxmlformats.org/officeDocument/2006/relationships/image" Target="media/image1611.wmf"/><Relationship Id="rId3223" Type="http://schemas.openxmlformats.org/officeDocument/2006/relationships/oleObject" Target="embeddings/oleObject1603.bin"/><Relationship Id="rId3224" Type="http://schemas.openxmlformats.org/officeDocument/2006/relationships/image" Target="media/image1612.wmf"/><Relationship Id="rId3225" Type="http://schemas.openxmlformats.org/officeDocument/2006/relationships/oleObject" Target="embeddings/oleObject1604.bin"/><Relationship Id="rId3226" Type="http://schemas.openxmlformats.org/officeDocument/2006/relationships/image" Target="media/image1613.wmf"/><Relationship Id="rId3227" Type="http://schemas.openxmlformats.org/officeDocument/2006/relationships/oleObject" Target="embeddings/oleObject1605.bin"/><Relationship Id="rId3228" Type="http://schemas.openxmlformats.org/officeDocument/2006/relationships/image" Target="media/image1614.wmf"/><Relationship Id="rId3229" Type="http://schemas.openxmlformats.org/officeDocument/2006/relationships/oleObject" Target="embeddings/oleObject1606.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52.bin"/><Relationship Id="rId2521" Type="http://schemas.openxmlformats.org/officeDocument/2006/relationships/image" Target="media/image1260.wmf"/><Relationship Id="rId2522" Type="http://schemas.openxmlformats.org/officeDocument/2006/relationships/oleObject" Target="embeddings/oleObject1253.bin"/><Relationship Id="rId2523" Type="http://schemas.openxmlformats.org/officeDocument/2006/relationships/image" Target="media/image1261.wmf"/><Relationship Id="rId2524" Type="http://schemas.openxmlformats.org/officeDocument/2006/relationships/oleObject" Target="embeddings/oleObject1254.bin"/><Relationship Id="rId2525" Type="http://schemas.openxmlformats.org/officeDocument/2006/relationships/image" Target="media/image1262.wmf"/><Relationship Id="rId2526" Type="http://schemas.openxmlformats.org/officeDocument/2006/relationships/oleObject" Target="embeddings/oleObject1255.bin"/><Relationship Id="rId2527" Type="http://schemas.openxmlformats.org/officeDocument/2006/relationships/image" Target="media/image1263.wmf"/><Relationship Id="rId2528" Type="http://schemas.openxmlformats.org/officeDocument/2006/relationships/oleObject" Target="embeddings/oleObject1256.bin"/><Relationship Id="rId2529" Type="http://schemas.openxmlformats.org/officeDocument/2006/relationships/image" Target="media/image1264.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1820" Type="http://schemas.openxmlformats.org/officeDocument/2006/relationships/oleObject" Target="embeddings/oleObject903.bin"/><Relationship Id="rId1821" Type="http://schemas.openxmlformats.org/officeDocument/2006/relationships/image" Target="media/image909.wmf"/><Relationship Id="rId1822" Type="http://schemas.openxmlformats.org/officeDocument/2006/relationships/oleObject" Target="embeddings/oleObject904.bin"/><Relationship Id="rId1823" Type="http://schemas.openxmlformats.org/officeDocument/2006/relationships/image" Target="media/image910.wmf"/><Relationship Id="rId1824" Type="http://schemas.openxmlformats.org/officeDocument/2006/relationships/oleObject" Target="embeddings/oleObject905.bin"/><Relationship Id="rId1825" Type="http://schemas.openxmlformats.org/officeDocument/2006/relationships/image" Target="media/image911.wmf"/><Relationship Id="rId1826" Type="http://schemas.openxmlformats.org/officeDocument/2006/relationships/oleObject" Target="embeddings/oleObject906.bin"/><Relationship Id="rId1827" Type="http://schemas.openxmlformats.org/officeDocument/2006/relationships/image" Target="media/image912.wmf"/><Relationship Id="rId1828" Type="http://schemas.openxmlformats.org/officeDocument/2006/relationships/oleObject" Target="embeddings/oleObject907.bin"/><Relationship Id="rId1829" Type="http://schemas.openxmlformats.org/officeDocument/2006/relationships/image" Target="media/image913.wmf"/><Relationship Id="rId3230" Type="http://schemas.openxmlformats.org/officeDocument/2006/relationships/image" Target="media/image1615.wmf"/><Relationship Id="rId3231" Type="http://schemas.openxmlformats.org/officeDocument/2006/relationships/oleObject" Target="embeddings/oleObject1607.bin"/><Relationship Id="rId3232" Type="http://schemas.openxmlformats.org/officeDocument/2006/relationships/image" Target="media/image1616.wmf"/><Relationship Id="rId3233" Type="http://schemas.openxmlformats.org/officeDocument/2006/relationships/oleObject" Target="embeddings/oleObject1608.bin"/><Relationship Id="rId3234" Type="http://schemas.openxmlformats.org/officeDocument/2006/relationships/image" Target="media/image1617.wmf"/><Relationship Id="rId3235" Type="http://schemas.openxmlformats.org/officeDocument/2006/relationships/oleObject" Target="embeddings/oleObject1609.bin"/><Relationship Id="rId3236" Type="http://schemas.openxmlformats.org/officeDocument/2006/relationships/image" Target="media/image1618.wmf"/><Relationship Id="rId3237" Type="http://schemas.openxmlformats.org/officeDocument/2006/relationships/oleObject" Target="embeddings/oleObject1610.bin"/><Relationship Id="rId3238" Type="http://schemas.openxmlformats.org/officeDocument/2006/relationships/image" Target="media/image1619.wmf"/><Relationship Id="rId3239" Type="http://schemas.openxmlformats.org/officeDocument/2006/relationships/oleObject" Target="embeddings/oleObject1611.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7.bin"/><Relationship Id="rId2531" Type="http://schemas.openxmlformats.org/officeDocument/2006/relationships/image" Target="media/image1265.wmf"/><Relationship Id="rId2532" Type="http://schemas.openxmlformats.org/officeDocument/2006/relationships/oleObject" Target="embeddings/oleObject1258.bin"/><Relationship Id="rId2533" Type="http://schemas.openxmlformats.org/officeDocument/2006/relationships/image" Target="media/image1266.wmf"/><Relationship Id="rId2534" Type="http://schemas.openxmlformats.org/officeDocument/2006/relationships/oleObject" Target="embeddings/oleObject1259.bin"/><Relationship Id="rId2535" Type="http://schemas.openxmlformats.org/officeDocument/2006/relationships/image" Target="media/image1267.wmf"/><Relationship Id="rId2536" Type="http://schemas.openxmlformats.org/officeDocument/2006/relationships/oleObject" Target="embeddings/oleObject1260.bin"/><Relationship Id="rId2537" Type="http://schemas.openxmlformats.org/officeDocument/2006/relationships/image" Target="media/image1268.wmf"/><Relationship Id="rId2538" Type="http://schemas.openxmlformats.org/officeDocument/2006/relationships/oleObject" Target="embeddings/oleObject1261.bin"/><Relationship Id="rId2539" Type="http://schemas.openxmlformats.org/officeDocument/2006/relationships/image" Target="media/image1269.wmf"/><Relationship Id="rId1830" Type="http://schemas.openxmlformats.org/officeDocument/2006/relationships/oleObject" Target="embeddings/oleObject908.bin"/><Relationship Id="rId1831" Type="http://schemas.openxmlformats.org/officeDocument/2006/relationships/image" Target="media/image914.wmf"/><Relationship Id="rId1832" Type="http://schemas.openxmlformats.org/officeDocument/2006/relationships/oleObject" Target="embeddings/oleObject909.bin"/><Relationship Id="rId1833" Type="http://schemas.openxmlformats.org/officeDocument/2006/relationships/image" Target="media/image915.wmf"/><Relationship Id="rId1834" Type="http://schemas.openxmlformats.org/officeDocument/2006/relationships/oleObject" Target="embeddings/oleObject910.bin"/><Relationship Id="rId1835" Type="http://schemas.openxmlformats.org/officeDocument/2006/relationships/image" Target="media/image916.wmf"/><Relationship Id="rId1836" Type="http://schemas.openxmlformats.org/officeDocument/2006/relationships/oleObject" Target="embeddings/oleObject911.bin"/><Relationship Id="rId1837" Type="http://schemas.openxmlformats.org/officeDocument/2006/relationships/image" Target="media/image917.wmf"/><Relationship Id="rId1838" Type="http://schemas.openxmlformats.org/officeDocument/2006/relationships/oleObject" Target="embeddings/oleObject912.bin"/><Relationship Id="rId1839" Type="http://schemas.openxmlformats.org/officeDocument/2006/relationships/image" Target="media/image918.wmf"/><Relationship Id="rId3240" Type="http://schemas.openxmlformats.org/officeDocument/2006/relationships/image" Target="media/image1620.wmf"/><Relationship Id="rId3241" Type="http://schemas.openxmlformats.org/officeDocument/2006/relationships/oleObject" Target="embeddings/oleObject1612.bin"/><Relationship Id="rId3242" Type="http://schemas.openxmlformats.org/officeDocument/2006/relationships/image" Target="media/image1621.wmf"/><Relationship Id="rId3243" Type="http://schemas.openxmlformats.org/officeDocument/2006/relationships/oleObject" Target="embeddings/oleObject1613.bin"/><Relationship Id="rId3244" Type="http://schemas.openxmlformats.org/officeDocument/2006/relationships/image" Target="media/image1622.wmf"/><Relationship Id="rId3245" Type="http://schemas.openxmlformats.org/officeDocument/2006/relationships/oleObject" Target="embeddings/oleObject1614.bin"/><Relationship Id="rId3246" Type="http://schemas.openxmlformats.org/officeDocument/2006/relationships/image" Target="media/image1623.wmf"/><Relationship Id="rId3247" Type="http://schemas.openxmlformats.org/officeDocument/2006/relationships/oleObject" Target="embeddings/oleObject1615.bin"/><Relationship Id="rId3248" Type="http://schemas.openxmlformats.org/officeDocument/2006/relationships/image" Target="media/image1624.wmf"/><Relationship Id="rId3249" Type="http://schemas.openxmlformats.org/officeDocument/2006/relationships/oleObject" Target="embeddings/oleObject1616.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62.bin"/><Relationship Id="rId2541" Type="http://schemas.openxmlformats.org/officeDocument/2006/relationships/image" Target="media/image1270.wmf"/><Relationship Id="rId2542" Type="http://schemas.openxmlformats.org/officeDocument/2006/relationships/oleObject" Target="embeddings/oleObject1263.bin"/><Relationship Id="rId2543" Type="http://schemas.openxmlformats.org/officeDocument/2006/relationships/image" Target="media/image1271.wmf"/><Relationship Id="rId2544" Type="http://schemas.openxmlformats.org/officeDocument/2006/relationships/oleObject" Target="embeddings/oleObject1264.bin"/><Relationship Id="rId2545" Type="http://schemas.openxmlformats.org/officeDocument/2006/relationships/image" Target="media/image1272.wmf"/><Relationship Id="rId2546" Type="http://schemas.openxmlformats.org/officeDocument/2006/relationships/oleObject" Target="embeddings/oleObject1265.bin"/><Relationship Id="rId2547" Type="http://schemas.openxmlformats.org/officeDocument/2006/relationships/image" Target="media/image1273.wmf"/><Relationship Id="rId2548" Type="http://schemas.openxmlformats.org/officeDocument/2006/relationships/oleObject" Target="embeddings/oleObject1266.bin"/><Relationship Id="rId2549" Type="http://schemas.openxmlformats.org/officeDocument/2006/relationships/image" Target="media/image1274.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oleObject" Target="embeddings/oleObject913.bin"/><Relationship Id="rId1841" Type="http://schemas.openxmlformats.org/officeDocument/2006/relationships/image" Target="media/image919.wmf"/><Relationship Id="rId1842" Type="http://schemas.openxmlformats.org/officeDocument/2006/relationships/oleObject" Target="embeddings/oleObject914.bin"/><Relationship Id="rId1843" Type="http://schemas.openxmlformats.org/officeDocument/2006/relationships/image" Target="media/image920.wmf"/><Relationship Id="rId1844" Type="http://schemas.openxmlformats.org/officeDocument/2006/relationships/oleObject" Target="embeddings/oleObject915.bin"/><Relationship Id="rId1845" Type="http://schemas.openxmlformats.org/officeDocument/2006/relationships/image" Target="media/image921.wmf"/><Relationship Id="rId1846" Type="http://schemas.openxmlformats.org/officeDocument/2006/relationships/oleObject" Target="embeddings/oleObject916.bin"/><Relationship Id="rId1847" Type="http://schemas.openxmlformats.org/officeDocument/2006/relationships/image" Target="media/image922.wmf"/><Relationship Id="rId1848" Type="http://schemas.openxmlformats.org/officeDocument/2006/relationships/oleObject" Target="embeddings/oleObject917.bin"/><Relationship Id="rId1849" Type="http://schemas.openxmlformats.org/officeDocument/2006/relationships/image" Target="media/image923.wmf"/><Relationship Id="rId2000" Type="http://schemas.openxmlformats.org/officeDocument/2006/relationships/oleObject" Target="embeddings/oleObject993.bin"/><Relationship Id="rId2001" Type="http://schemas.openxmlformats.org/officeDocument/2006/relationships/image" Target="media/image999.wmf"/><Relationship Id="rId2002" Type="http://schemas.openxmlformats.org/officeDocument/2006/relationships/oleObject" Target="embeddings/oleObject994.bin"/><Relationship Id="rId2003" Type="http://schemas.openxmlformats.org/officeDocument/2006/relationships/image" Target="media/image1000.wmf"/><Relationship Id="rId2004" Type="http://schemas.openxmlformats.org/officeDocument/2006/relationships/oleObject" Target="embeddings/oleObject995.bin"/><Relationship Id="rId2005" Type="http://schemas.openxmlformats.org/officeDocument/2006/relationships/image" Target="media/image1001.wmf"/><Relationship Id="rId2006" Type="http://schemas.openxmlformats.org/officeDocument/2006/relationships/oleObject" Target="embeddings/oleObject996.bin"/><Relationship Id="rId2007" Type="http://schemas.openxmlformats.org/officeDocument/2006/relationships/image" Target="media/image1002.wmf"/><Relationship Id="rId2008" Type="http://schemas.openxmlformats.org/officeDocument/2006/relationships/oleObject" Target="embeddings/oleObject997.bin"/><Relationship Id="rId2009" Type="http://schemas.openxmlformats.org/officeDocument/2006/relationships/image" Target="media/image1003.wmf"/><Relationship Id="rId3250" Type="http://schemas.openxmlformats.org/officeDocument/2006/relationships/image" Target="media/image1625.wmf"/><Relationship Id="rId3251" Type="http://schemas.openxmlformats.org/officeDocument/2006/relationships/oleObject" Target="embeddings/oleObject1617.bin"/><Relationship Id="rId3252" Type="http://schemas.openxmlformats.org/officeDocument/2006/relationships/image" Target="media/image1626.wmf"/><Relationship Id="rId3253" Type="http://schemas.openxmlformats.org/officeDocument/2006/relationships/oleObject" Target="embeddings/oleObject1618.bin"/><Relationship Id="rId3254" Type="http://schemas.openxmlformats.org/officeDocument/2006/relationships/image" Target="media/image1627.wmf"/><Relationship Id="rId3255" Type="http://schemas.openxmlformats.org/officeDocument/2006/relationships/oleObject" Target="embeddings/oleObject1619.bin"/><Relationship Id="rId3256" Type="http://schemas.openxmlformats.org/officeDocument/2006/relationships/image" Target="media/image1628.wmf"/><Relationship Id="rId3257" Type="http://schemas.openxmlformats.org/officeDocument/2006/relationships/oleObject" Target="embeddings/oleObject1620.bin"/><Relationship Id="rId3258" Type="http://schemas.openxmlformats.org/officeDocument/2006/relationships/image" Target="media/image1629.wmf"/><Relationship Id="rId3259" Type="http://schemas.openxmlformats.org/officeDocument/2006/relationships/oleObject" Target="embeddings/oleObject1621.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oleObject" Target="embeddings/oleObject643.bin"/><Relationship Id="rId2550" Type="http://schemas.openxmlformats.org/officeDocument/2006/relationships/oleObject" Target="embeddings/oleObject1267.bin"/><Relationship Id="rId2551" Type="http://schemas.openxmlformats.org/officeDocument/2006/relationships/image" Target="media/image1275.wmf"/><Relationship Id="rId2552" Type="http://schemas.openxmlformats.org/officeDocument/2006/relationships/oleObject" Target="embeddings/oleObject1268.bin"/><Relationship Id="rId2553" Type="http://schemas.openxmlformats.org/officeDocument/2006/relationships/image" Target="media/image1276.wmf"/><Relationship Id="rId2554" Type="http://schemas.openxmlformats.org/officeDocument/2006/relationships/oleObject" Target="embeddings/oleObject1269.bin"/><Relationship Id="rId2555" Type="http://schemas.openxmlformats.org/officeDocument/2006/relationships/image" Target="media/image1277.wmf"/><Relationship Id="rId2556" Type="http://schemas.openxmlformats.org/officeDocument/2006/relationships/oleObject" Target="embeddings/oleObject1270.bin"/><Relationship Id="rId2557" Type="http://schemas.openxmlformats.org/officeDocument/2006/relationships/image" Target="media/image1278.wmf"/><Relationship Id="rId2558" Type="http://schemas.openxmlformats.org/officeDocument/2006/relationships/oleObject" Target="embeddings/oleObject1271.bin"/><Relationship Id="rId2559" Type="http://schemas.openxmlformats.org/officeDocument/2006/relationships/image" Target="media/image1279.wmf"/><Relationship Id="rId1301" Type="http://schemas.openxmlformats.org/officeDocument/2006/relationships/image" Target="media/image649.wmf"/><Relationship Id="rId1302" Type="http://schemas.openxmlformats.org/officeDocument/2006/relationships/oleObject" Target="embeddings/oleObject644.bin"/><Relationship Id="rId1303" Type="http://schemas.openxmlformats.org/officeDocument/2006/relationships/image" Target="media/image650.wmf"/><Relationship Id="rId1304" Type="http://schemas.openxmlformats.org/officeDocument/2006/relationships/oleObject" Target="embeddings/oleObject645.bin"/><Relationship Id="rId1305" Type="http://schemas.openxmlformats.org/officeDocument/2006/relationships/image" Target="media/image651.wmf"/><Relationship Id="rId1306" Type="http://schemas.openxmlformats.org/officeDocument/2006/relationships/oleObject" Target="embeddings/oleObject646.bin"/><Relationship Id="rId1307" Type="http://schemas.openxmlformats.org/officeDocument/2006/relationships/image" Target="media/image652.wmf"/><Relationship Id="rId1308" Type="http://schemas.openxmlformats.org/officeDocument/2006/relationships/oleObject" Target="embeddings/oleObject647.bin"/><Relationship Id="rId1309" Type="http://schemas.openxmlformats.org/officeDocument/2006/relationships/image" Target="media/image653.wmf"/><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oleObject" Target="embeddings/oleObject918.bin"/><Relationship Id="rId1851" Type="http://schemas.openxmlformats.org/officeDocument/2006/relationships/image" Target="media/image924.wmf"/><Relationship Id="rId1852" Type="http://schemas.openxmlformats.org/officeDocument/2006/relationships/oleObject" Target="embeddings/oleObject919.bin"/><Relationship Id="rId1853" Type="http://schemas.openxmlformats.org/officeDocument/2006/relationships/image" Target="media/image925.wmf"/><Relationship Id="rId1854" Type="http://schemas.openxmlformats.org/officeDocument/2006/relationships/oleObject" Target="embeddings/oleObject920.bin"/><Relationship Id="rId1855" Type="http://schemas.openxmlformats.org/officeDocument/2006/relationships/image" Target="media/image926.wmf"/><Relationship Id="rId1856" Type="http://schemas.openxmlformats.org/officeDocument/2006/relationships/oleObject" Target="embeddings/oleObject921.bin"/><Relationship Id="rId1857" Type="http://schemas.openxmlformats.org/officeDocument/2006/relationships/image" Target="media/image927.wmf"/><Relationship Id="rId1858" Type="http://schemas.openxmlformats.org/officeDocument/2006/relationships/oleObject" Target="embeddings/oleObject922.bin"/><Relationship Id="rId1859" Type="http://schemas.openxmlformats.org/officeDocument/2006/relationships/image" Target="media/image928.wmf"/><Relationship Id="rId2010" Type="http://schemas.openxmlformats.org/officeDocument/2006/relationships/oleObject" Target="embeddings/oleObject998.bin"/><Relationship Id="rId2011" Type="http://schemas.openxmlformats.org/officeDocument/2006/relationships/image" Target="media/image1004.wmf"/><Relationship Id="rId2012" Type="http://schemas.openxmlformats.org/officeDocument/2006/relationships/oleObject" Target="embeddings/oleObject999.bin"/><Relationship Id="rId2013" Type="http://schemas.openxmlformats.org/officeDocument/2006/relationships/image" Target="media/image1005.wmf"/><Relationship Id="rId2014" Type="http://schemas.openxmlformats.org/officeDocument/2006/relationships/oleObject" Target="embeddings/oleObject1000.bin"/><Relationship Id="rId2015" Type="http://schemas.openxmlformats.org/officeDocument/2006/relationships/image" Target="media/image1006.wmf"/><Relationship Id="rId2016" Type="http://schemas.openxmlformats.org/officeDocument/2006/relationships/oleObject" Target="embeddings/oleObject1001.bin"/><Relationship Id="rId2017" Type="http://schemas.openxmlformats.org/officeDocument/2006/relationships/image" Target="media/image1007.wmf"/><Relationship Id="rId2018" Type="http://schemas.openxmlformats.org/officeDocument/2006/relationships/oleObject" Target="embeddings/oleObject1002.bin"/><Relationship Id="rId2019" Type="http://schemas.openxmlformats.org/officeDocument/2006/relationships/image" Target="media/image1008.wmf"/><Relationship Id="rId3260" Type="http://schemas.openxmlformats.org/officeDocument/2006/relationships/image" Target="media/image1630.wmf"/><Relationship Id="rId3261" Type="http://schemas.openxmlformats.org/officeDocument/2006/relationships/oleObject" Target="embeddings/oleObject1622.bin"/><Relationship Id="rId3262" Type="http://schemas.openxmlformats.org/officeDocument/2006/relationships/image" Target="media/image1631.wmf"/><Relationship Id="rId3263" Type="http://schemas.openxmlformats.org/officeDocument/2006/relationships/oleObject" Target="embeddings/oleObject1623.bin"/><Relationship Id="rId3264" Type="http://schemas.openxmlformats.org/officeDocument/2006/relationships/image" Target="media/image1632.wmf"/><Relationship Id="rId3265" Type="http://schemas.openxmlformats.org/officeDocument/2006/relationships/oleObject" Target="embeddings/oleObject1624.bin"/><Relationship Id="rId3266" Type="http://schemas.openxmlformats.org/officeDocument/2006/relationships/image" Target="media/image1633.wmf"/><Relationship Id="rId3267" Type="http://schemas.openxmlformats.org/officeDocument/2006/relationships/oleObject" Target="embeddings/oleObject1625.bin"/><Relationship Id="rId3268" Type="http://schemas.openxmlformats.org/officeDocument/2006/relationships/image" Target="media/image1634.wmf"/><Relationship Id="rId3269" Type="http://schemas.openxmlformats.org/officeDocument/2006/relationships/oleObject" Target="embeddings/oleObject1626.bin"/><Relationship Id="rId1310" Type="http://schemas.openxmlformats.org/officeDocument/2006/relationships/oleObject" Target="embeddings/oleObject648.bin"/><Relationship Id="rId1311" Type="http://schemas.openxmlformats.org/officeDocument/2006/relationships/image" Target="media/image654.wmf"/><Relationship Id="rId1312" Type="http://schemas.openxmlformats.org/officeDocument/2006/relationships/oleObject" Target="embeddings/oleObject649.bin"/><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image" Target="media/image655.wmf"/><Relationship Id="rId1314" Type="http://schemas.openxmlformats.org/officeDocument/2006/relationships/oleObject" Target="embeddings/oleObject650.bin"/><Relationship Id="rId2560" Type="http://schemas.openxmlformats.org/officeDocument/2006/relationships/oleObject" Target="embeddings/oleObject1272.bin"/><Relationship Id="rId2561" Type="http://schemas.openxmlformats.org/officeDocument/2006/relationships/image" Target="media/image1280.wmf"/><Relationship Id="rId2562" Type="http://schemas.openxmlformats.org/officeDocument/2006/relationships/oleObject" Target="embeddings/oleObject1273.bin"/><Relationship Id="rId2563" Type="http://schemas.openxmlformats.org/officeDocument/2006/relationships/image" Target="media/image1281.wmf"/><Relationship Id="rId2564" Type="http://schemas.openxmlformats.org/officeDocument/2006/relationships/oleObject" Target="embeddings/oleObject1274.bin"/><Relationship Id="rId2565" Type="http://schemas.openxmlformats.org/officeDocument/2006/relationships/image" Target="media/image1282.wmf"/><Relationship Id="rId2566" Type="http://schemas.openxmlformats.org/officeDocument/2006/relationships/oleObject" Target="embeddings/oleObject1275.bin"/><Relationship Id="rId2567" Type="http://schemas.openxmlformats.org/officeDocument/2006/relationships/image" Target="media/image1283.wmf"/><Relationship Id="rId2568" Type="http://schemas.openxmlformats.org/officeDocument/2006/relationships/oleObject" Target="embeddings/oleObject1276.bin"/><Relationship Id="rId2569" Type="http://schemas.openxmlformats.org/officeDocument/2006/relationships/image" Target="media/image1284.wmf"/><Relationship Id="rId1315" Type="http://schemas.openxmlformats.org/officeDocument/2006/relationships/image" Target="media/image656.wmf"/><Relationship Id="rId1316" Type="http://schemas.openxmlformats.org/officeDocument/2006/relationships/oleObject" Target="embeddings/oleObject651.bin"/><Relationship Id="rId1317" Type="http://schemas.openxmlformats.org/officeDocument/2006/relationships/image" Target="media/image657.wmf"/><Relationship Id="rId1318" Type="http://schemas.openxmlformats.org/officeDocument/2006/relationships/oleObject" Target="embeddings/oleObject652.bin"/><Relationship Id="rId1319" Type="http://schemas.openxmlformats.org/officeDocument/2006/relationships/image" Target="media/image658.wmf"/><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oleObject" Target="embeddings/oleObject923.bin"/><Relationship Id="rId1861" Type="http://schemas.openxmlformats.org/officeDocument/2006/relationships/image" Target="media/image929.wmf"/><Relationship Id="rId1862" Type="http://schemas.openxmlformats.org/officeDocument/2006/relationships/oleObject" Target="embeddings/oleObject924.bin"/><Relationship Id="rId1863" Type="http://schemas.openxmlformats.org/officeDocument/2006/relationships/image" Target="media/image930.wmf"/><Relationship Id="rId1864" Type="http://schemas.openxmlformats.org/officeDocument/2006/relationships/oleObject" Target="embeddings/oleObject925.bin"/><Relationship Id="rId1865" Type="http://schemas.openxmlformats.org/officeDocument/2006/relationships/image" Target="media/image931.wmf"/><Relationship Id="rId1866" Type="http://schemas.openxmlformats.org/officeDocument/2006/relationships/oleObject" Target="embeddings/oleObject926.bin"/><Relationship Id="rId1867" Type="http://schemas.openxmlformats.org/officeDocument/2006/relationships/image" Target="media/image932.wmf"/><Relationship Id="rId1868" Type="http://schemas.openxmlformats.org/officeDocument/2006/relationships/oleObject" Target="embeddings/oleObject927.bin"/><Relationship Id="rId1869" Type="http://schemas.openxmlformats.org/officeDocument/2006/relationships/image" Target="media/image933.wmf"/><Relationship Id="rId2020" Type="http://schemas.openxmlformats.org/officeDocument/2006/relationships/oleObject" Target="embeddings/oleObject1003.bin"/><Relationship Id="rId2021" Type="http://schemas.openxmlformats.org/officeDocument/2006/relationships/image" Target="media/image1009.wmf"/><Relationship Id="rId2022" Type="http://schemas.openxmlformats.org/officeDocument/2006/relationships/oleObject" Target="embeddings/oleObject1004.bin"/><Relationship Id="rId2023" Type="http://schemas.openxmlformats.org/officeDocument/2006/relationships/image" Target="media/image1010.wmf"/><Relationship Id="rId2024" Type="http://schemas.openxmlformats.org/officeDocument/2006/relationships/oleObject" Target="embeddings/oleObject1005.bin"/><Relationship Id="rId2025" Type="http://schemas.openxmlformats.org/officeDocument/2006/relationships/image" Target="media/image1011.wmf"/><Relationship Id="rId2026" Type="http://schemas.openxmlformats.org/officeDocument/2006/relationships/oleObject" Target="embeddings/oleObject1006.bin"/><Relationship Id="rId2027" Type="http://schemas.openxmlformats.org/officeDocument/2006/relationships/image" Target="media/image1012.wmf"/><Relationship Id="rId2028" Type="http://schemas.openxmlformats.org/officeDocument/2006/relationships/oleObject" Target="embeddings/oleObject1007.bin"/><Relationship Id="rId2029" Type="http://schemas.openxmlformats.org/officeDocument/2006/relationships/image" Target="media/image1013.wmf"/><Relationship Id="rId3270" Type="http://schemas.openxmlformats.org/officeDocument/2006/relationships/image" Target="media/image1635.wmf"/><Relationship Id="rId3271" Type="http://schemas.openxmlformats.org/officeDocument/2006/relationships/oleObject" Target="embeddings/oleObject1627.bin"/><Relationship Id="rId3272" Type="http://schemas.openxmlformats.org/officeDocument/2006/relationships/image" Target="media/image1636.wmf"/><Relationship Id="rId3273" Type="http://schemas.openxmlformats.org/officeDocument/2006/relationships/oleObject" Target="embeddings/oleObject1628.bin"/><Relationship Id="rId3274" Type="http://schemas.openxmlformats.org/officeDocument/2006/relationships/image" Target="media/image1637.wmf"/><Relationship Id="rId3275" Type="http://schemas.openxmlformats.org/officeDocument/2006/relationships/oleObject" Target="embeddings/oleObject1629.bin"/><Relationship Id="rId3276" Type="http://schemas.openxmlformats.org/officeDocument/2006/relationships/image" Target="media/image1638.wmf"/><Relationship Id="rId3277" Type="http://schemas.openxmlformats.org/officeDocument/2006/relationships/oleObject" Target="embeddings/oleObject1630.bin"/><Relationship Id="rId3278" Type="http://schemas.openxmlformats.org/officeDocument/2006/relationships/image" Target="media/image1639.wmf"/><Relationship Id="rId3279" Type="http://schemas.openxmlformats.org/officeDocument/2006/relationships/oleObject" Target="embeddings/oleObject1631.bin"/><Relationship Id="rId1320" Type="http://schemas.openxmlformats.org/officeDocument/2006/relationships/oleObject" Target="embeddings/oleObject653.bin"/><Relationship Id="rId1321" Type="http://schemas.openxmlformats.org/officeDocument/2006/relationships/image" Target="media/image659.wmf"/><Relationship Id="rId1322" Type="http://schemas.openxmlformats.org/officeDocument/2006/relationships/oleObject" Target="embeddings/oleObject654.bin"/><Relationship Id="rId1323" Type="http://schemas.openxmlformats.org/officeDocument/2006/relationships/image" Target="media/image660.wmf"/><Relationship Id="rId1324" Type="http://schemas.openxmlformats.org/officeDocument/2006/relationships/oleObject" Target="embeddings/oleObject655.bin"/><Relationship Id="rId1325" Type="http://schemas.openxmlformats.org/officeDocument/2006/relationships/image" Target="media/image661.wmf"/><Relationship Id="rId1326" Type="http://schemas.openxmlformats.org/officeDocument/2006/relationships/oleObject" Target="embeddings/oleObject656.bin"/><Relationship Id="rId1327" Type="http://schemas.openxmlformats.org/officeDocument/2006/relationships/image" Target="media/image662.wmf"/><Relationship Id="rId1328" Type="http://schemas.openxmlformats.org/officeDocument/2006/relationships/oleObject" Target="embeddings/oleObject657.bin"/><Relationship Id="rId1329" Type="http://schemas.openxmlformats.org/officeDocument/2006/relationships/image" Target="media/image663.wmf"/><Relationship Id="rId2570" Type="http://schemas.openxmlformats.org/officeDocument/2006/relationships/oleObject" Target="embeddings/oleObject1277.bin"/><Relationship Id="rId2571" Type="http://schemas.openxmlformats.org/officeDocument/2006/relationships/image" Target="media/image1285.wmf"/><Relationship Id="rId2572" Type="http://schemas.openxmlformats.org/officeDocument/2006/relationships/oleObject" Target="embeddings/oleObject1278.bin"/><Relationship Id="rId2573" Type="http://schemas.openxmlformats.org/officeDocument/2006/relationships/image" Target="media/image1286.wmf"/><Relationship Id="rId2574" Type="http://schemas.openxmlformats.org/officeDocument/2006/relationships/oleObject" Target="embeddings/oleObject1279.bin"/><Relationship Id="rId2575" Type="http://schemas.openxmlformats.org/officeDocument/2006/relationships/image" Target="media/image1287.wmf"/><Relationship Id="rId2576" Type="http://schemas.openxmlformats.org/officeDocument/2006/relationships/oleObject" Target="embeddings/oleObject1280.bin"/><Relationship Id="rId2577" Type="http://schemas.openxmlformats.org/officeDocument/2006/relationships/image" Target="media/image1288.wmf"/><Relationship Id="rId2578" Type="http://schemas.openxmlformats.org/officeDocument/2006/relationships/oleObject" Target="embeddings/oleObject1281.bin"/><Relationship Id="rId2579" Type="http://schemas.openxmlformats.org/officeDocument/2006/relationships/image" Target="media/image1289.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oleObject" Target="embeddings/oleObject928.bin"/><Relationship Id="rId1871" Type="http://schemas.openxmlformats.org/officeDocument/2006/relationships/image" Target="media/image934.wmf"/><Relationship Id="rId1872" Type="http://schemas.openxmlformats.org/officeDocument/2006/relationships/oleObject" Target="embeddings/oleObject929.bin"/><Relationship Id="rId1873" Type="http://schemas.openxmlformats.org/officeDocument/2006/relationships/image" Target="media/image935.wmf"/><Relationship Id="rId1874" Type="http://schemas.openxmlformats.org/officeDocument/2006/relationships/oleObject" Target="embeddings/oleObject930.bin"/><Relationship Id="rId1875" Type="http://schemas.openxmlformats.org/officeDocument/2006/relationships/image" Target="media/image936.wmf"/><Relationship Id="rId1876" Type="http://schemas.openxmlformats.org/officeDocument/2006/relationships/oleObject" Target="embeddings/oleObject931.bin"/><Relationship Id="rId1877" Type="http://schemas.openxmlformats.org/officeDocument/2006/relationships/image" Target="media/image937.wmf"/><Relationship Id="rId1878" Type="http://schemas.openxmlformats.org/officeDocument/2006/relationships/oleObject" Target="embeddings/oleObject932.bin"/><Relationship Id="rId1879" Type="http://schemas.openxmlformats.org/officeDocument/2006/relationships/image" Target="media/image938.wmf"/><Relationship Id="rId2030" Type="http://schemas.openxmlformats.org/officeDocument/2006/relationships/oleObject" Target="embeddings/oleObject1008.bin"/><Relationship Id="rId2031" Type="http://schemas.openxmlformats.org/officeDocument/2006/relationships/image" Target="media/image1014.wmf"/><Relationship Id="rId2032" Type="http://schemas.openxmlformats.org/officeDocument/2006/relationships/oleObject" Target="embeddings/oleObject1009.bin"/><Relationship Id="rId2033" Type="http://schemas.openxmlformats.org/officeDocument/2006/relationships/image" Target="media/image1015.wmf"/><Relationship Id="rId2034" Type="http://schemas.openxmlformats.org/officeDocument/2006/relationships/oleObject" Target="embeddings/oleObject1010.bin"/><Relationship Id="rId2035" Type="http://schemas.openxmlformats.org/officeDocument/2006/relationships/image" Target="media/image1016.wmf"/><Relationship Id="rId2036" Type="http://schemas.openxmlformats.org/officeDocument/2006/relationships/oleObject" Target="embeddings/oleObject1011.bin"/><Relationship Id="rId2037" Type="http://schemas.openxmlformats.org/officeDocument/2006/relationships/image" Target="media/image1017.wmf"/><Relationship Id="rId2038" Type="http://schemas.openxmlformats.org/officeDocument/2006/relationships/oleObject" Target="embeddings/oleObject1012.bin"/><Relationship Id="rId2039" Type="http://schemas.openxmlformats.org/officeDocument/2006/relationships/image" Target="media/image1018.wmf"/><Relationship Id="rId3280" Type="http://schemas.openxmlformats.org/officeDocument/2006/relationships/image" Target="media/image1640.wmf"/><Relationship Id="rId3281" Type="http://schemas.openxmlformats.org/officeDocument/2006/relationships/oleObject" Target="embeddings/oleObject1632.bin"/><Relationship Id="rId3282" Type="http://schemas.openxmlformats.org/officeDocument/2006/relationships/image" Target="media/image1641.wmf"/><Relationship Id="rId3283" Type="http://schemas.openxmlformats.org/officeDocument/2006/relationships/oleObject" Target="embeddings/oleObject1633.bin"/><Relationship Id="rId3284" Type="http://schemas.openxmlformats.org/officeDocument/2006/relationships/image" Target="media/image1642.wmf"/><Relationship Id="rId3285" Type="http://schemas.openxmlformats.org/officeDocument/2006/relationships/oleObject" Target="embeddings/oleObject1634.bin"/><Relationship Id="rId3286" Type="http://schemas.openxmlformats.org/officeDocument/2006/relationships/image" Target="media/image1643.wmf"/><Relationship Id="rId3287" Type="http://schemas.openxmlformats.org/officeDocument/2006/relationships/oleObject" Target="embeddings/oleObject1635.bin"/><Relationship Id="rId3288" Type="http://schemas.openxmlformats.org/officeDocument/2006/relationships/image" Target="media/image1644.wmf"/><Relationship Id="rId3289" Type="http://schemas.openxmlformats.org/officeDocument/2006/relationships/oleObject" Target="embeddings/oleObject1636.bin"/><Relationship Id="rId1330" Type="http://schemas.openxmlformats.org/officeDocument/2006/relationships/oleObject" Target="embeddings/oleObject658.bin"/><Relationship Id="rId1331" Type="http://schemas.openxmlformats.org/officeDocument/2006/relationships/image" Target="media/image664.wmf"/><Relationship Id="rId1332" Type="http://schemas.openxmlformats.org/officeDocument/2006/relationships/oleObject" Target="embeddings/oleObject659.bin"/><Relationship Id="rId1333" Type="http://schemas.openxmlformats.org/officeDocument/2006/relationships/image" Target="media/image665.wmf"/><Relationship Id="rId1334" Type="http://schemas.openxmlformats.org/officeDocument/2006/relationships/oleObject" Target="embeddings/oleObject660.bin"/><Relationship Id="rId1335" Type="http://schemas.openxmlformats.org/officeDocument/2006/relationships/image" Target="media/image666.wmf"/><Relationship Id="rId1336" Type="http://schemas.openxmlformats.org/officeDocument/2006/relationships/oleObject" Target="embeddings/oleObject661.bin"/><Relationship Id="rId1337" Type="http://schemas.openxmlformats.org/officeDocument/2006/relationships/image" Target="media/image667.wmf"/><Relationship Id="rId1338" Type="http://schemas.openxmlformats.org/officeDocument/2006/relationships/oleObject" Target="embeddings/oleObject662.bin"/><Relationship Id="rId1339" Type="http://schemas.openxmlformats.org/officeDocument/2006/relationships/image" Target="media/image668.wmf"/><Relationship Id="rId2580" Type="http://schemas.openxmlformats.org/officeDocument/2006/relationships/oleObject" Target="embeddings/oleObject1282.bin"/><Relationship Id="rId2581" Type="http://schemas.openxmlformats.org/officeDocument/2006/relationships/image" Target="media/image1290.wmf"/><Relationship Id="rId2582" Type="http://schemas.openxmlformats.org/officeDocument/2006/relationships/oleObject" Target="embeddings/oleObject1283.bin"/><Relationship Id="rId2583" Type="http://schemas.openxmlformats.org/officeDocument/2006/relationships/image" Target="media/image1291.wmf"/><Relationship Id="rId2584" Type="http://schemas.openxmlformats.org/officeDocument/2006/relationships/oleObject" Target="embeddings/oleObject1284.bin"/><Relationship Id="rId2585" Type="http://schemas.openxmlformats.org/officeDocument/2006/relationships/image" Target="media/image1292.wmf"/><Relationship Id="rId2586" Type="http://schemas.openxmlformats.org/officeDocument/2006/relationships/oleObject" Target="embeddings/oleObject1285.bin"/><Relationship Id="rId2587" Type="http://schemas.openxmlformats.org/officeDocument/2006/relationships/image" Target="media/image1293.wmf"/><Relationship Id="rId2588" Type="http://schemas.openxmlformats.org/officeDocument/2006/relationships/oleObject" Target="embeddings/oleObject1286.bin"/><Relationship Id="rId2589" Type="http://schemas.openxmlformats.org/officeDocument/2006/relationships/image" Target="media/image1294.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oleObject" Target="embeddings/oleObject933.bin"/><Relationship Id="rId1881" Type="http://schemas.openxmlformats.org/officeDocument/2006/relationships/image" Target="media/image939.wmf"/><Relationship Id="rId1882" Type="http://schemas.openxmlformats.org/officeDocument/2006/relationships/oleObject" Target="embeddings/oleObject934.bin"/><Relationship Id="rId1883" Type="http://schemas.openxmlformats.org/officeDocument/2006/relationships/image" Target="media/image940.wmf"/><Relationship Id="rId1884" Type="http://schemas.openxmlformats.org/officeDocument/2006/relationships/oleObject" Target="embeddings/oleObject935.bin"/><Relationship Id="rId1885" Type="http://schemas.openxmlformats.org/officeDocument/2006/relationships/image" Target="media/image941.wmf"/><Relationship Id="rId1886" Type="http://schemas.openxmlformats.org/officeDocument/2006/relationships/oleObject" Target="embeddings/oleObject936.bin"/><Relationship Id="rId1887" Type="http://schemas.openxmlformats.org/officeDocument/2006/relationships/image" Target="media/image942.wmf"/><Relationship Id="rId1888" Type="http://schemas.openxmlformats.org/officeDocument/2006/relationships/oleObject" Target="embeddings/oleObject937.bin"/><Relationship Id="rId1889" Type="http://schemas.openxmlformats.org/officeDocument/2006/relationships/image" Target="media/image943.wmf"/><Relationship Id="rId2040" Type="http://schemas.openxmlformats.org/officeDocument/2006/relationships/oleObject" Target="embeddings/oleObject1013.bin"/><Relationship Id="rId2041" Type="http://schemas.openxmlformats.org/officeDocument/2006/relationships/image" Target="media/image1019.wmf"/><Relationship Id="rId2042" Type="http://schemas.openxmlformats.org/officeDocument/2006/relationships/oleObject" Target="embeddings/oleObject1014.bin"/><Relationship Id="rId2043" Type="http://schemas.openxmlformats.org/officeDocument/2006/relationships/image" Target="media/image1020.wmf"/><Relationship Id="rId2044" Type="http://schemas.openxmlformats.org/officeDocument/2006/relationships/oleObject" Target="embeddings/oleObject1015.bin"/><Relationship Id="rId2045" Type="http://schemas.openxmlformats.org/officeDocument/2006/relationships/image" Target="media/image1021.wmf"/><Relationship Id="rId2046" Type="http://schemas.openxmlformats.org/officeDocument/2006/relationships/oleObject" Target="embeddings/oleObject1016.bin"/><Relationship Id="rId2047" Type="http://schemas.openxmlformats.org/officeDocument/2006/relationships/image" Target="media/image1022.wmf"/><Relationship Id="rId2048" Type="http://schemas.openxmlformats.org/officeDocument/2006/relationships/oleObject" Target="embeddings/oleObject1017.bin"/><Relationship Id="rId2049" Type="http://schemas.openxmlformats.org/officeDocument/2006/relationships/image" Target="media/image1023.wmf"/><Relationship Id="rId3290" Type="http://schemas.openxmlformats.org/officeDocument/2006/relationships/image" Target="media/image1645.wmf"/><Relationship Id="rId3291" Type="http://schemas.openxmlformats.org/officeDocument/2006/relationships/oleObject" Target="embeddings/oleObject1637.bin"/><Relationship Id="rId3292" Type="http://schemas.openxmlformats.org/officeDocument/2006/relationships/image" Target="media/image1646.wmf"/><Relationship Id="rId3293" Type="http://schemas.openxmlformats.org/officeDocument/2006/relationships/oleObject" Target="embeddings/oleObject1638.bin"/><Relationship Id="rId3294" Type="http://schemas.openxmlformats.org/officeDocument/2006/relationships/image" Target="media/image1647.wmf"/><Relationship Id="rId3295" Type="http://schemas.openxmlformats.org/officeDocument/2006/relationships/oleObject" Target="embeddings/oleObject1639.bin"/><Relationship Id="rId3296" Type="http://schemas.openxmlformats.org/officeDocument/2006/relationships/image" Target="media/image1648.wmf"/><Relationship Id="rId3297" Type="http://schemas.openxmlformats.org/officeDocument/2006/relationships/oleObject" Target="embeddings/oleObject1640.bin"/><Relationship Id="rId3298" Type="http://schemas.openxmlformats.org/officeDocument/2006/relationships/image" Target="media/image1649.wmf"/><Relationship Id="rId3299" Type="http://schemas.openxmlformats.org/officeDocument/2006/relationships/oleObject" Target="embeddings/oleObject1641.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oleObject" Target="embeddings/oleObject663.bin"/><Relationship Id="rId1341" Type="http://schemas.openxmlformats.org/officeDocument/2006/relationships/image" Target="media/image669.wmf"/><Relationship Id="rId1342" Type="http://schemas.openxmlformats.org/officeDocument/2006/relationships/oleObject" Target="embeddings/oleObject664.bin"/><Relationship Id="rId1343" Type="http://schemas.openxmlformats.org/officeDocument/2006/relationships/image" Target="media/image670.wmf"/><Relationship Id="rId1344" Type="http://schemas.openxmlformats.org/officeDocument/2006/relationships/oleObject" Target="embeddings/oleObject665.bin"/><Relationship Id="rId1345" Type="http://schemas.openxmlformats.org/officeDocument/2006/relationships/image" Target="media/image671.wmf"/><Relationship Id="rId1346" Type="http://schemas.openxmlformats.org/officeDocument/2006/relationships/oleObject" Target="embeddings/oleObject666.bin"/><Relationship Id="rId1347" Type="http://schemas.openxmlformats.org/officeDocument/2006/relationships/image" Target="media/image672.wmf"/><Relationship Id="rId1348" Type="http://schemas.openxmlformats.org/officeDocument/2006/relationships/oleObject" Target="embeddings/oleObject667.bin"/><Relationship Id="rId1349" Type="http://schemas.openxmlformats.org/officeDocument/2006/relationships/image" Target="media/image673.wmf"/><Relationship Id="rId2590" Type="http://schemas.openxmlformats.org/officeDocument/2006/relationships/oleObject" Target="embeddings/oleObject1287.bin"/><Relationship Id="rId2591" Type="http://schemas.openxmlformats.org/officeDocument/2006/relationships/image" Target="media/image1295.wmf"/><Relationship Id="rId2592" Type="http://schemas.openxmlformats.org/officeDocument/2006/relationships/oleObject" Target="embeddings/oleObject1288.bin"/><Relationship Id="rId2593" Type="http://schemas.openxmlformats.org/officeDocument/2006/relationships/image" Target="media/image1296.wmf"/><Relationship Id="rId2594" Type="http://schemas.openxmlformats.org/officeDocument/2006/relationships/oleObject" Target="embeddings/oleObject1289.bin"/><Relationship Id="rId2595" Type="http://schemas.openxmlformats.org/officeDocument/2006/relationships/image" Target="media/image1297.wmf"/><Relationship Id="rId2596" Type="http://schemas.openxmlformats.org/officeDocument/2006/relationships/oleObject" Target="embeddings/oleObject1290.bin"/><Relationship Id="rId2597" Type="http://schemas.openxmlformats.org/officeDocument/2006/relationships/image" Target="media/image1298.wmf"/><Relationship Id="rId2598" Type="http://schemas.openxmlformats.org/officeDocument/2006/relationships/oleObject" Target="embeddings/oleObject1291.bin"/><Relationship Id="rId2599" Type="http://schemas.openxmlformats.org/officeDocument/2006/relationships/image" Target="media/image1299.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oleObject" Target="embeddings/oleObject938.bin"/><Relationship Id="rId1891" Type="http://schemas.openxmlformats.org/officeDocument/2006/relationships/image" Target="media/image944.wmf"/><Relationship Id="rId1892" Type="http://schemas.openxmlformats.org/officeDocument/2006/relationships/oleObject" Target="embeddings/oleObject939.bin"/><Relationship Id="rId1893" Type="http://schemas.openxmlformats.org/officeDocument/2006/relationships/image" Target="media/image945.wmf"/><Relationship Id="rId1894" Type="http://schemas.openxmlformats.org/officeDocument/2006/relationships/oleObject" Target="embeddings/oleObject940.bin"/><Relationship Id="rId1895" Type="http://schemas.openxmlformats.org/officeDocument/2006/relationships/image" Target="media/image946.wmf"/><Relationship Id="rId1896" Type="http://schemas.openxmlformats.org/officeDocument/2006/relationships/oleObject" Target="embeddings/oleObject941.bin"/><Relationship Id="rId1897" Type="http://schemas.openxmlformats.org/officeDocument/2006/relationships/image" Target="media/image947.wmf"/><Relationship Id="rId1898" Type="http://schemas.openxmlformats.org/officeDocument/2006/relationships/oleObject" Target="embeddings/oleObject942.bin"/><Relationship Id="rId1899" Type="http://schemas.openxmlformats.org/officeDocument/2006/relationships/image" Target="media/image948.wmf"/><Relationship Id="rId2050" Type="http://schemas.openxmlformats.org/officeDocument/2006/relationships/oleObject" Target="embeddings/oleObject1018.bin"/><Relationship Id="rId2051" Type="http://schemas.openxmlformats.org/officeDocument/2006/relationships/image" Target="media/image1024.wmf"/><Relationship Id="rId2052" Type="http://schemas.openxmlformats.org/officeDocument/2006/relationships/oleObject" Target="embeddings/oleObject1019.bin"/><Relationship Id="rId2053" Type="http://schemas.openxmlformats.org/officeDocument/2006/relationships/image" Target="media/image1025.wmf"/><Relationship Id="rId2054" Type="http://schemas.openxmlformats.org/officeDocument/2006/relationships/oleObject" Target="embeddings/oleObject1020.bin"/><Relationship Id="rId2055" Type="http://schemas.openxmlformats.org/officeDocument/2006/relationships/image" Target="media/image1026.wmf"/><Relationship Id="rId2056" Type="http://schemas.openxmlformats.org/officeDocument/2006/relationships/oleObject" Target="embeddings/oleObject1021.bin"/><Relationship Id="rId2057" Type="http://schemas.openxmlformats.org/officeDocument/2006/relationships/image" Target="media/image1027.wmf"/><Relationship Id="rId2058" Type="http://schemas.openxmlformats.org/officeDocument/2006/relationships/oleObject" Target="embeddings/oleObject1022.bin"/><Relationship Id="rId2059" Type="http://schemas.openxmlformats.org/officeDocument/2006/relationships/image" Target="media/image1028.wmf"/><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oleObject" Target="embeddings/oleObject668.bin"/><Relationship Id="rId1351" Type="http://schemas.openxmlformats.org/officeDocument/2006/relationships/image" Target="media/image674.wmf"/><Relationship Id="rId1352" Type="http://schemas.openxmlformats.org/officeDocument/2006/relationships/oleObject" Target="embeddings/oleObject669.bin"/><Relationship Id="rId1353" Type="http://schemas.openxmlformats.org/officeDocument/2006/relationships/image" Target="media/image675.wmf"/><Relationship Id="rId1354" Type="http://schemas.openxmlformats.org/officeDocument/2006/relationships/oleObject" Target="embeddings/oleObject670.bin"/><Relationship Id="rId1355" Type="http://schemas.openxmlformats.org/officeDocument/2006/relationships/image" Target="media/image676.wmf"/><Relationship Id="rId1356" Type="http://schemas.openxmlformats.org/officeDocument/2006/relationships/oleObject" Target="embeddings/oleObject671.bin"/><Relationship Id="rId1357" Type="http://schemas.openxmlformats.org/officeDocument/2006/relationships/image" Target="media/image677.wmf"/><Relationship Id="rId1358" Type="http://schemas.openxmlformats.org/officeDocument/2006/relationships/oleObject" Target="embeddings/oleObject672.bin"/><Relationship Id="rId1359" Type="http://schemas.openxmlformats.org/officeDocument/2006/relationships/image" Target="media/image678.wmf"/><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oleObject" Target="embeddings/oleObject1023.bin"/><Relationship Id="rId2061" Type="http://schemas.openxmlformats.org/officeDocument/2006/relationships/image" Target="media/image1029.wmf"/><Relationship Id="rId2062" Type="http://schemas.openxmlformats.org/officeDocument/2006/relationships/oleObject" Target="embeddings/oleObject1024.bin"/><Relationship Id="rId2063" Type="http://schemas.openxmlformats.org/officeDocument/2006/relationships/image" Target="media/image1030.wmf"/><Relationship Id="rId2064" Type="http://schemas.openxmlformats.org/officeDocument/2006/relationships/oleObject" Target="embeddings/oleObject1025.bin"/><Relationship Id="rId2065" Type="http://schemas.openxmlformats.org/officeDocument/2006/relationships/image" Target="media/image1031.wmf"/><Relationship Id="rId2066" Type="http://schemas.openxmlformats.org/officeDocument/2006/relationships/oleObject" Target="embeddings/oleObject1026.bin"/><Relationship Id="rId2067" Type="http://schemas.openxmlformats.org/officeDocument/2006/relationships/image" Target="media/image1032.wmf"/><Relationship Id="rId2068" Type="http://schemas.openxmlformats.org/officeDocument/2006/relationships/oleObject" Target="embeddings/oleObject1027.bin"/><Relationship Id="rId2069" Type="http://schemas.openxmlformats.org/officeDocument/2006/relationships/image" Target="media/image1033.wmf"/><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oleObject" Target="embeddings/oleObject673.bin"/><Relationship Id="rId1361" Type="http://schemas.openxmlformats.org/officeDocument/2006/relationships/image" Target="media/image679.wmf"/><Relationship Id="rId1362" Type="http://schemas.openxmlformats.org/officeDocument/2006/relationships/oleObject" Target="embeddings/oleObject674.bin"/><Relationship Id="rId1363" Type="http://schemas.openxmlformats.org/officeDocument/2006/relationships/image" Target="media/image680.wmf"/><Relationship Id="rId1364" Type="http://schemas.openxmlformats.org/officeDocument/2006/relationships/oleObject" Target="embeddings/oleObject675.bin"/><Relationship Id="rId1365" Type="http://schemas.openxmlformats.org/officeDocument/2006/relationships/image" Target="media/image681.wmf"/><Relationship Id="rId1366" Type="http://schemas.openxmlformats.org/officeDocument/2006/relationships/oleObject" Target="embeddings/oleObject676.bin"/><Relationship Id="rId1367" Type="http://schemas.openxmlformats.org/officeDocument/2006/relationships/image" Target="media/image682.wmf"/><Relationship Id="rId1368" Type="http://schemas.openxmlformats.org/officeDocument/2006/relationships/oleObject" Target="embeddings/oleObject677.bin"/><Relationship Id="rId1369" Type="http://schemas.openxmlformats.org/officeDocument/2006/relationships/image" Target="media/image683.wmf"/><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oleObject" Target="embeddings/oleObject1028.bin"/><Relationship Id="rId2071" Type="http://schemas.openxmlformats.org/officeDocument/2006/relationships/image" Target="media/image1034.wmf"/><Relationship Id="rId2072" Type="http://schemas.openxmlformats.org/officeDocument/2006/relationships/oleObject" Target="embeddings/oleObject1029.bin"/><Relationship Id="rId2073" Type="http://schemas.openxmlformats.org/officeDocument/2006/relationships/image" Target="media/image1035.wmf"/><Relationship Id="rId2074" Type="http://schemas.openxmlformats.org/officeDocument/2006/relationships/oleObject" Target="embeddings/oleObject1030.bin"/><Relationship Id="rId2075" Type="http://schemas.openxmlformats.org/officeDocument/2006/relationships/image" Target="media/image1036.wmf"/><Relationship Id="rId2076" Type="http://schemas.openxmlformats.org/officeDocument/2006/relationships/oleObject" Target="embeddings/oleObject1031.bin"/><Relationship Id="rId2077" Type="http://schemas.openxmlformats.org/officeDocument/2006/relationships/image" Target="media/image1037.wmf"/><Relationship Id="rId2078" Type="http://schemas.openxmlformats.org/officeDocument/2006/relationships/oleObject" Target="embeddings/oleObject1032.bin"/><Relationship Id="rId2079" Type="http://schemas.openxmlformats.org/officeDocument/2006/relationships/image" Target="media/image1038.wmf"/><Relationship Id="rId3500" Type="http://schemas.openxmlformats.org/officeDocument/2006/relationships/image" Target="media/image1750.wmf"/><Relationship Id="rId3501" Type="http://schemas.openxmlformats.org/officeDocument/2006/relationships/oleObject" Target="embeddings/oleObject1742.bin"/><Relationship Id="rId3502" Type="http://schemas.openxmlformats.org/officeDocument/2006/relationships/image" Target="media/image1751.wmf"/><Relationship Id="rId3503" Type="http://schemas.openxmlformats.org/officeDocument/2006/relationships/oleObject" Target="embeddings/oleObject1743.bin"/><Relationship Id="rId3504" Type="http://schemas.openxmlformats.org/officeDocument/2006/relationships/image" Target="media/image1752.wmf"/><Relationship Id="rId3505" Type="http://schemas.openxmlformats.org/officeDocument/2006/relationships/oleObject" Target="embeddings/oleObject1744.bin"/><Relationship Id="rId3506" Type="http://schemas.openxmlformats.org/officeDocument/2006/relationships/image" Target="media/image1753.wmf"/><Relationship Id="rId3507" Type="http://schemas.openxmlformats.org/officeDocument/2006/relationships/oleObject" Target="embeddings/oleObject1745.bin"/><Relationship Id="rId3508" Type="http://schemas.openxmlformats.org/officeDocument/2006/relationships/image" Target="media/image1754.wmf"/><Relationship Id="rId3509" Type="http://schemas.openxmlformats.org/officeDocument/2006/relationships/oleObject" Target="embeddings/oleObject1746.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oleObject" Target="embeddings/oleObject678.bin"/><Relationship Id="rId1371" Type="http://schemas.openxmlformats.org/officeDocument/2006/relationships/image" Target="media/image684.wmf"/><Relationship Id="rId1372" Type="http://schemas.openxmlformats.org/officeDocument/2006/relationships/oleObject" Target="embeddings/oleObject679.bin"/><Relationship Id="rId1373" Type="http://schemas.openxmlformats.org/officeDocument/2006/relationships/image" Target="media/image685.wmf"/><Relationship Id="rId1374" Type="http://schemas.openxmlformats.org/officeDocument/2006/relationships/oleObject" Target="embeddings/oleObject680.bin"/><Relationship Id="rId1375" Type="http://schemas.openxmlformats.org/officeDocument/2006/relationships/image" Target="media/image686.wmf"/><Relationship Id="rId1376" Type="http://schemas.openxmlformats.org/officeDocument/2006/relationships/oleObject" Target="embeddings/oleObject681.bin"/><Relationship Id="rId1377" Type="http://schemas.openxmlformats.org/officeDocument/2006/relationships/image" Target="media/image687.wmf"/><Relationship Id="rId1378" Type="http://schemas.openxmlformats.org/officeDocument/2006/relationships/oleObject" Target="embeddings/oleObject682.bin"/><Relationship Id="rId1379" Type="http://schemas.openxmlformats.org/officeDocument/2006/relationships/image" Target="media/image688.wmf"/><Relationship Id="rId2800" Type="http://schemas.openxmlformats.org/officeDocument/2006/relationships/oleObject" Target="embeddings/oleObject1392.bin"/><Relationship Id="rId2801" Type="http://schemas.openxmlformats.org/officeDocument/2006/relationships/image" Target="media/image1400.emf"/><Relationship Id="rId2802" Type="http://schemas.openxmlformats.org/officeDocument/2006/relationships/oleObject" Target="embeddings/oleObject1393.bin"/><Relationship Id="rId2803" Type="http://schemas.openxmlformats.org/officeDocument/2006/relationships/image" Target="media/image1401.emf"/><Relationship Id="rId2804" Type="http://schemas.openxmlformats.org/officeDocument/2006/relationships/oleObject" Target="embeddings/oleObject1394.bin"/><Relationship Id="rId2805" Type="http://schemas.openxmlformats.org/officeDocument/2006/relationships/image" Target="media/image1402.emf"/><Relationship Id="rId2806" Type="http://schemas.openxmlformats.org/officeDocument/2006/relationships/oleObject" Target="embeddings/oleObject1395.bin"/><Relationship Id="rId2807" Type="http://schemas.openxmlformats.org/officeDocument/2006/relationships/image" Target="media/image1403.emf"/><Relationship Id="rId2808" Type="http://schemas.openxmlformats.org/officeDocument/2006/relationships/oleObject" Target="embeddings/oleObject1396.bin"/><Relationship Id="rId2809" Type="http://schemas.openxmlformats.org/officeDocument/2006/relationships/image" Target="media/image1404.e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oleObject" Target="embeddings/oleObject1033.bin"/><Relationship Id="rId2081" Type="http://schemas.openxmlformats.org/officeDocument/2006/relationships/image" Target="media/image1039.wmf"/><Relationship Id="rId2082" Type="http://schemas.openxmlformats.org/officeDocument/2006/relationships/oleObject" Target="embeddings/oleObject1034.bin"/><Relationship Id="rId2083" Type="http://schemas.openxmlformats.org/officeDocument/2006/relationships/image" Target="media/image1040.wmf"/><Relationship Id="rId2084" Type="http://schemas.openxmlformats.org/officeDocument/2006/relationships/oleObject" Target="embeddings/oleObject1035.bin"/><Relationship Id="rId2085" Type="http://schemas.openxmlformats.org/officeDocument/2006/relationships/image" Target="media/image1041.wmf"/><Relationship Id="rId2086" Type="http://schemas.openxmlformats.org/officeDocument/2006/relationships/oleObject" Target="embeddings/oleObject1036.bin"/><Relationship Id="rId2087" Type="http://schemas.openxmlformats.org/officeDocument/2006/relationships/image" Target="media/image1042.wmf"/><Relationship Id="rId2088" Type="http://schemas.openxmlformats.org/officeDocument/2006/relationships/oleObject" Target="embeddings/oleObject1037.bin"/><Relationship Id="rId2089" Type="http://schemas.openxmlformats.org/officeDocument/2006/relationships/image" Target="media/image1043.wmf"/><Relationship Id="rId3510" Type="http://schemas.openxmlformats.org/officeDocument/2006/relationships/image" Target="media/image1755.wmf"/><Relationship Id="rId3511" Type="http://schemas.openxmlformats.org/officeDocument/2006/relationships/oleObject" Target="embeddings/oleObject1747.bin"/><Relationship Id="rId3512" Type="http://schemas.openxmlformats.org/officeDocument/2006/relationships/image" Target="media/image1756.wmf"/><Relationship Id="rId3513" Type="http://schemas.openxmlformats.org/officeDocument/2006/relationships/oleObject" Target="embeddings/oleObject1748.bin"/><Relationship Id="rId3514" Type="http://schemas.openxmlformats.org/officeDocument/2006/relationships/image" Target="media/image1757.wmf"/><Relationship Id="rId3515" Type="http://schemas.openxmlformats.org/officeDocument/2006/relationships/oleObject" Target="embeddings/oleObject1749.bin"/><Relationship Id="rId3516" Type="http://schemas.openxmlformats.org/officeDocument/2006/relationships/image" Target="media/image1758.wmf"/><Relationship Id="rId3517" Type="http://schemas.openxmlformats.org/officeDocument/2006/relationships/oleObject" Target="embeddings/oleObject1750.bin"/><Relationship Id="rId3518" Type="http://schemas.openxmlformats.org/officeDocument/2006/relationships/image" Target="media/image1759.wmf"/><Relationship Id="rId3519" Type="http://schemas.openxmlformats.org/officeDocument/2006/relationships/oleObject" Target="embeddings/oleObject1751.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oleObject" Target="embeddings/oleObject683.bin"/><Relationship Id="rId1381" Type="http://schemas.openxmlformats.org/officeDocument/2006/relationships/image" Target="media/image689.wmf"/><Relationship Id="rId1382" Type="http://schemas.openxmlformats.org/officeDocument/2006/relationships/oleObject" Target="embeddings/oleObject684.bin"/><Relationship Id="rId1383" Type="http://schemas.openxmlformats.org/officeDocument/2006/relationships/image" Target="media/image690.wmf"/><Relationship Id="rId1384" Type="http://schemas.openxmlformats.org/officeDocument/2006/relationships/oleObject" Target="embeddings/oleObject685.bin"/><Relationship Id="rId1385" Type="http://schemas.openxmlformats.org/officeDocument/2006/relationships/image" Target="media/image691.wmf"/><Relationship Id="rId1386" Type="http://schemas.openxmlformats.org/officeDocument/2006/relationships/oleObject" Target="embeddings/oleObject686.bin"/><Relationship Id="rId1387" Type="http://schemas.openxmlformats.org/officeDocument/2006/relationships/image" Target="media/image692.wmf"/><Relationship Id="rId1388" Type="http://schemas.openxmlformats.org/officeDocument/2006/relationships/oleObject" Target="embeddings/oleObject687.bin"/><Relationship Id="rId1389" Type="http://schemas.openxmlformats.org/officeDocument/2006/relationships/image" Target="media/image693.wmf"/><Relationship Id="rId2810" Type="http://schemas.openxmlformats.org/officeDocument/2006/relationships/oleObject" Target="embeddings/oleObject1397.bin"/><Relationship Id="rId2811" Type="http://schemas.openxmlformats.org/officeDocument/2006/relationships/image" Target="media/image1405.emf"/><Relationship Id="rId2812" Type="http://schemas.openxmlformats.org/officeDocument/2006/relationships/oleObject" Target="embeddings/oleObject1398.bin"/><Relationship Id="rId2813" Type="http://schemas.openxmlformats.org/officeDocument/2006/relationships/image" Target="media/image1406.emf"/><Relationship Id="rId2814" Type="http://schemas.openxmlformats.org/officeDocument/2006/relationships/oleObject" Target="embeddings/oleObject1399.bin"/><Relationship Id="rId2815" Type="http://schemas.openxmlformats.org/officeDocument/2006/relationships/image" Target="media/image1407.emf"/><Relationship Id="rId2816" Type="http://schemas.openxmlformats.org/officeDocument/2006/relationships/oleObject" Target="embeddings/oleObject1400.bin"/><Relationship Id="rId2817" Type="http://schemas.openxmlformats.org/officeDocument/2006/relationships/image" Target="media/image1408.emf"/><Relationship Id="rId2818" Type="http://schemas.openxmlformats.org/officeDocument/2006/relationships/oleObject" Target="embeddings/oleObject1401.bin"/><Relationship Id="rId2819" Type="http://schemas.openxmlformats.org/officeDocument/2006/relationships/image" Target="media/image1409.w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oleObject" Target="embeddings/oleObject1038.bin"/><Relationship Id="rId2091" Type="http://schemas.openxmlformats.org/officeDocument/2006/relationships/image" Target="media/image1044.wmf"/><Relationship Id="rId2092" Type="http://schemas.openxmlformats.org/officeDocument/2006/relationships/oleObject" Target="embeddings/oleObject1039.bin"/><Relationship Id="rId2093" Type="http://schemas.openxmlformats.org/officeDocument/2006/relationships/image" Target="media/image1045.wmf"/><Relationship Id="rId2094" Type="http://schemas.openxmlformats.org/officeDocument/2006/relationships/oleObject" Target="embeddings/oleObject1040.bin"/><Relationship Id="rId2095" Type="http://schemas.openxmlformats.org/officeDocument/2006/relationships/image" Target="media/image1046.wmf"/><Relationship Id="rId2096" Type="http://schemas.openxmlformats.org/officeDocument/2006/relationships/oleObject" Target="embeddings/oleObject1041.bin"/><Relationship Id="rId2097" Type="http://schemas.openxmlformats.org/officeDocument/2006/relationships/image" Target="media/image1047.wmf"/><Relationship Id="rId2098" Type="http://schemas.openxmlformats.org/officeDocument/2006/relationships/oleObject" Target="embeddings/oleObject1042.bin"/><Relationship Id="rId2099" Type="http://schemas.openxmlformats.org/officeDocument/2006/relationships/image" Target="media/image1048.wmf"/><Relationship Id="rId3520" Type="http://schemas.openxmlformats.org/officeDocument/2006/relationships/image" Target="media/image1760.wmf"/><Relationship Id="rId3521" Type="http://schemas.openxmlformats.org/officeDocument/2006/relationships/oleObject" Target="embeddings/oleObject1752.bin"/><Relationship Id="rId3522" Type="http://schemas.openxmlformats.org/officeDocument/2006/relationships/image" Target="media/image1761.wmf"/><Relationship Id="rId3523" Type="http://schemas.openxmlformats.org/officeDocument/2006/relationships/oleObject" Target="embeddings/oleObject1753.bin"/><Relationship Id="rId3524" Type="http://schemas.openxmlformats.org/officeDocument/2006/relationships/image" Target="media/image1762.wmf"/><Relationship Id="rId3525" Type="http://schemas.openxmlformats.org/officeDocument/2006/relationships/oleObject" Target="embeddings/oleObject1754.bin"/><Relationship Id="rId3526" Type="http://schemas.openxmlformats.org/officeDocument/2006/relationships/image" Target="media/image1763.wmf"/><Relationship Id="rId3527" Type="http://schemas.openxmlformats.org/officeDocument/2006/relationships/oleObject" Target="embeddings/oleObject1755.bin"/><Relationship Id="rId3528" Type="http://schemas.openxmlformats.org/officeDocument/2006/relationships/image" Target="media/image1764.wmf"/><Relationship Id="rId3529" Type="http://schemas.openxmlformats.org/officeDocument/2006/relationships/oleObject" Target="embeddings/oleObject1756.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oleObject" Target="embeddings/oleObject688.bin"/><Relationship Id="rId1391" Type="http://schemas.openxmlformats.org/officeDocument/2006/relationships/image" Target="media/image694.wmf"/><Relationship Id="rId1392" Type="http://schemas.openxmlformats.org/officeDocument/2006/relationships/oleObject" Target="embeddings/oleObject689.bin"/><Relationship Id="rId1393" Type="http://schemas.openxmlformats.org/officeDocument/2006/relationships/image" Target="media/image695.wmf"/><Relationship Id="rId1394" Type="http://schemas.openxmlformats.org/officeDocument/2006/relationships/oleObject" Target="embeddings/oleObject690.bin"/><Relationship Id="rId1395" Type="http://schemas.openxmlformats.org/officeDocument/2006/relationships/image" Target="media/image696.wmf"/><Relationship Id="rId1396" Type="http://schemas.openxmlformats.org/officeDocument/2006/relationships/oleObject" Target="embeddings/oleObject691.bin"/><Relationship Id="rId1397" Type="http://schemas.openxmlformats.org/officeDocument/2006/relationships/image" Target="media/image697.wmf"/><Relationship Id="rId1398" Type="http://schemas.openxmlformats.org/officeDocument/2006/relationships/oleObject" Target="embeddings/oleObject692.bin"/><Relationship Id="rId1399" Type="http://schemas.openxmlformats.org/officeDocument/2006/relationships/image" Target="media/image698.wmf"/><Relationship Id="rId2820" Type="http://schemas.openxmlformats.org/officeDocument/2006/relationships/oleObject" Target="embeddings/oleObject1402.bin"/><Relationship Id="rId2821" Type="http://schemas.openxmlformats.org/officeDocument/2006/relationships/image" Target="media/image1410.wmf"/><Relationship Id="rId2822" Type="http://schemas.openxmlformats.org/officeDocument/2006/relationships/oleObject" Target="embeddings/oleObject1403.bin"/><Relationship Id="rId2823" Type="http://schemas.openxmlformats.org/officeDocument/2006/relationships/image" Target="media/image1411.wmf"/><Relationship Id="rId2824" Type="http://schemas.openxmlformats.org/officeDocument/2006/relationships/oleObject" Target="embeddings/oleObject1404.bin"/><Relationship Id="rId2825" Type="http://schemas.openxmlformats.org/officeDocument/2006/relationships/image" Target="media/image1412.wmf"/><Relationship Id="rId2826" Type="http://schemas.openxmlformats.org/officeDocument/2006/relationships/oleObject" Target="embeddings/oleObject1405.bin"/><Relationship Id="rId2827" Type="http://schemas.openxmlformats.org/officeDocument/2006/relationships/image" Target="media/image1413.wmf"/><Relationship Id="rId2828" Type="http://schemas.openxmlformats.org/officeDocument/2006/relationships/oleObject" Target="embeddings/oleObject1406.bin"/><Relationship Id="rId2829" Type="http://schemas.openxmlformats.org/officeDocument/2006/relationships/image" Target="media/image1414.wmf"/><Relationship Id="rId3530" Type="http://schemas.openxmlformats.org/officeDocument/2006/relationships/image" Target="media/image1765.wmf"/><Relationship Id="rId3531" Type="http://schemas.openxmlformats.org/officeDocument/2006/relationships/oleObject" Target="embeddings/oleObject1757.bin"/><Relationship Id="rId3532" Type="http://schemas.openxmlformats.org/officeDocument/2006/relationships/image" Target="media/image1766.wmf"/><Relationship Id="rId3533" Type="http://schemas.openxmlformats.org/officeDocument/2006/relationships/oleObject" Target="embeddings/oleObject1758.bin"/><Relationship Id="rId3534" Type="http://schemas.openxmlformats.org/officeDocument/2006/relationships/image" Target="media/image1767.wmf"/><Relationship Id="rId3535" Type="http://schemas.openxmlformats.org/officeDocument/2006/relationships/oleObject" Target="embeddings/oleObject1759.bin"/><Relationship Id="rId3536" Type="http://schemas.openxmlformats.org/officeDocument/2006/relationships/image" Target="media/image1768.wmf"/><Relationship Id="rId3537" Type="http://schemas.openxmlformats.org/officeDocument/2006/relationships/oleObject" Target="embeddings/oleObject1760.bin"/><Relationship Id="rId3538" Type="http://schemas.openxmlformats.org/officeDocument/2006/relationships/image" Target="media/image1769.wmf"/><Relationship Id="rId3539" Type="http://schemas.openxmlformats.org/officeDocument/2006/relationships/oleObject" Target="embeddings/oleObject1761.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7.bin"/><Relationship Id="rId2831" Type="http://schemas.openxmlformats.org/officeDocument/2006/relationships/image" Target="media/image1415.wmf"/><Relationship Id="rId2832" Type="http://schemas.openxmlformats.org/officeDocument/2006/relationships/oleObject" Target="embeddings/oleObject1408.bin"/><Relationship Id="rId2833" Type="http://schemas.openxmlformats.org/officeDocument/2006/relationships/image" Target="media/image1416.wmf"/><Relationship Id="rId2834" Type="http://schemas.openxmlformats.org/officeDocument/2006/relationships/oleObject" Target="embeddings/oleObject1409.bin"/><Relationship Id="rId2835" Type="http://schemas.openxmlformats.org/officeDocument/2006/relationships/image" Target="media/image1417.wmf"/><Relationship Id="rId2836" Type="http://schemas.openxmlformats.org/officeDocument/2006/relationships/oleObject" Target="embeddings/oleObject1410.bin"/><Relationship Id="rId2837" Type="http://schemas.openxmlformats.org/officeDocument/2006/relationships/image" Target="media/image1418.wmf"/><Relationship Id="rId2838" Type="http://schemas.openxmlformats.org/officeDocument/2006/relationships/oleObject" Target="embeddings/oleObject1411.bin"/><Relationship Id="rId2839" Type="http://schemas.openxmlformats.org/officeDocument/2006/relationships/image" Target="media/image1419.wmf"/><Relationship Id="rId3540" Type="http://schemas.openxmlformats.org/officeDocument/2006/relationships/image" Target="media/image1770.wmf"/><Relationship Id="rId3541" Type="http://schemas.openxmlformats.org/officeDocument/2006/relationships/oleObject" Target="embeddings/oleObject1762.bin"/><Relationship Id="rId3542" Type="http://schemas.openxmlformats.org/officeDocument/2006/relationships/image" Target="media/image1771.wmf"/><Relationship Id="rId3543" Type="http://schemas.openxmlformats.org/officeDocument/2006/relationships/oleObject" Target="embeddings/oleObject1763.bin"/><Relationship Id="rId3544" Type="http://schemas.openxmlformats.org/officeDocument/2006/relationships/image" Target="media/image1772.wmf"/><Relationship Id="rId3545" Type="http://schemas.openxmlformats.org/officeDocument/2006/relationships/oleObject" Target="embeddings/oleObject1764.bin"/><Relationship Id="rId3546" Type="http://schemas.openxmlformats.org/officeDocument/2006/relationships/image" Target="media/image1773.wmf"/><Relationship Id="rId3547" Type="http://schemas.openxmlformats.org/officeDocument/2006/relationships/oleObject" Target="embeddings/oleObject1765.bin"/><Relationship Id="rId3548" Type="http://schemas.openxmlformats.org/officeDocument/2006/relationships/image" Target="media/image1774.wmf"/><Relationship Id="rId3549" Type="http://schemas.openxmlformats.org/officeDocument/2006/relationships/oleObject" Target="embeddings/oleObject1766.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12.bin"/><Relationship Id="rId2841" Type="http://schemas.openxmlformats.org/officeDocument/2006/relationships/image" Target="media/image1420.wmf"/><Relationship Id="rId2842" Type="http://schemas.openxmlformats.org/officeDocument/2006/relationships/oleObject" Target="embeddings/oleObject1413.bin"/><Relationship Id="rId2843" Type="http://schemas.openxmlformats.org/officeDocument/2006/relationships/image" Target="media/image1421.wmf"/><Relationship Id="rId2844" Type="http://schemas.openxmlformats.org/officeDocument/2006/relationships/oleObject" Target="embeddings/oleObject1414.bin"/><Relationship Id="rId2845" Type="http://schemas.openxmlformats.org/officeDocument/2006/relationships/image" Target="media/image1422.wmf"/><Relationship Id="rId2846" Type="http://schemas.openxmlformats.org/officeDocument/2006/relationships/oleObject" Target="embeddings/oleObject1415.bin"/><Relationship Id="rId2847" Type="http://schemas.openxmlformats.org/officeDocument/2006/relationships/image" Target="media/image1423.wmf"/><Relationship Id="rId2848" Type="http://schemas.openxmlformats.org/officeDocument/2006/relationships/oleObject" Target="embeddings/oleObject1416.bin"/><Relationship Id="rId2849" Type="http://schemas.openxmlformats.org/officeDocument/2006/relationships/image" Target="media/image1424.wmf"/><Relationship Id="rId3000" Type="http://schemas.openxmlformats.org/officeDocument/2006/relationships/oleObject" Target="embeddings/oleObject1492.bin"/><Relationship Id="rId3001" Type="http://schemas.openxmlformats.org/officeDocument/2006/relationships/image" Target="media/image1500.wmf"/><Relationship Id="rId3002" Type="http://schemas.openxmlformats.org/officeDocument/2006/relationships/oleObject" Target="embeddings/oleObject1493.bin"/><Relationship Id="rId3003" Type="http://schemas.openxmlformats.org/officeDocument/2006/relationships/image" Target="media/image1501.wmf"/><Relationship Id="rId3004" Type="http://schemas.openxmlformats.org/officeDocument/2006/relationships/oleObject" Target="embeddings/oleObject1494.bin"/><Relationship Id="rId3005" Type="http://schemas.openxmlformats.org/officeDocument/2006/relationships/image" Target="media/image1502.wmf"/><Relationship Id="rId3006" Type="http://schemas.openxmlformats.org/officeDocument/2006/relationships/oleObject" Target="embeddings/oleObject1495.bin"/><Relationship Id="rId3007" Type="http://schemas.openxmlformats.org/officeDocument/2006/relationships/image" Target="media/image1503.wmf"/><Relationship Id="rId3008" Type="http://schemas.openxmlformats.org/officeDocument/2006/relationships/oleObject" Target="embeddings/oleObject1496.bin"/><Relationship Id="rId3009" Type="http://schemas.openxmlformats.org/officeDocument/2006/relationships/image" Target="media/image1504.wmf"/><Relationship Id="rId2300" Type="http://schemas.openxmlformats.org/officeDocument/2006/relationships/oleObject" Target="embeddings/oleObject1142.bin"/><Relationship Id="rId2301" Type="http://schemas.openxmlformats.org/officeDocument/2006/relationships/image" Target="media/image1150.wmf"/><Relationship Id="rId2302" Type="http://schemas.openxmlformats.org/officeDocument/2006/relationships/oleObject" Target="embeddings/oleObject1143.bin"/><Relationship Id="rId2303" Type="http://schemas.openxmlformats.org/officeDocument/2006/relationships/image" Target="media/image1151.wmf"/><Relationship Id="rId2304" Type="http://schemas.openxmlformats.org/officeDocument/2006/relationships/oleObject" Target="embeddings/oleObject1144.bin"/><Relationship Id="rId2305" Type="http://schemas.openxmlformats.org/officeDocument/2006/relationships/image" Target="media/image1152.wmf"/><Relationship Id="rId2306" Type="http://schemas.openxmlformats.org/officeDocument/2006/relationships/oleObject" Target="embeddings/oleObject1145.bin"/><Relationship Id="rId2307" Type="http://schemas.openxmlformats.org/officeDocument/2006/relationships/image" Target="media/image1153.wmf"/><Relationship Id="rId2308" Type="http://schemas.openxmlformats.org/officeDocument/2006/relationships/oleObject" Target="embeddings/oleObject1146.bin"/><Relationship Id="rId2309" Type="http://schemas.openxmlformats.org/officeDocument/2006/relationships/image" Target="media/image1154.wmf"/><Relationship Id="rId3550" Type="http://schemas.openxmlformats.org/officeDocument/2006/relationships/image" Target="media/image1775.wmf"/><Relationship Id="rId3551" Type="http://schemas.openxmlformats.org/officeDocument/2006/relationships/oleObject" Target="embeddings/oleObject1767.bin"/><Relationship Id="rId3552" Type="http://schemas.openxmlformats.org/officeDocument/2006/relationships/image" Target="media/image1776.wmf"/><Relationship Id="rId3553" Type="http://schemas.openxmlformats.org/officeDocument/2006/relationships/oleObject" Target="embeddings/oleObject1768.bin"/><Relationship Id="rId3554" Type="http://schemas.openxmlformats.org/officeDocument/2006/relationships/image" Target="media/image1777.wmf"/><Relationship Id="rId3555" Type="http://schemas.openxmlformats.org/officeDocument/2006/relationships/oleObject" Target="embeddings/oleObject1769.bin"/><Relationship Id="rId3556" Type="http://schemas.openxmlformats.org/officeDocument/2006/relationships/image" Target="media/image1778.wmf"/><Relationship Id="rId3557" Type="http://schemas.openxmlformats.org/officeDocument/2006/relationships/oleObject" Target="embeddings/oleObject1770.bin"/><Relationship Id="rId3558" Type="http://schemas.openxmlformats.org/officeDocument/2006/relationships/image" Target="media/image1779.wmf"/><Relationship Id="rId3559" Type="http://schemas.openxmlformats.org/officeDocument/2006/relationships/oleObject" Target="embeddings/oleObject1771.bin"/><Relationship Id="rId1600" Type="http://schemas.openxmlformats.org/officeDocument/2006/relationships/oleObject" Target="embeddings/oleObject793.bin"/><Relationship Id="rId1601" Type="http://schemas.openxmlformats.org/officeDocument/2006/relationships/image" Target="media/image799.wmf"/><Relationship Id="rId1602" Type="http://schemas.openxmlformats.org/officeDocument/2006/relationships/oleObject" Target="embeddings/oleObject794.bin"/><Relationship Id="rId1603" Type="http://schemas.openxmlformats.org/officeDocument/2006/relationships/image" Target="media/image800.wmf"/><Relationship Id="rId1604" Type="http://schemas.openxmlformats.org/officeDocument/2006/relationships/oleObject" Target="embeddings/oleObject795.bin"/><Relationship Id="rId1605" Type="http://schemas.openxmlformats.org/officeDocument/2006/relationships/image" Target="media/image801.wmf"/><Relationship Id="rId1606" Type="http://schemas.openxmlformats.org/officeDocument/2006/relationships/oleObject" Target="embeddings/oleObject796.bin"/><Relationship Id="rId1607" Type="http://schemas.openxmlformats.org/officeDocument/2006/relationships/image" Target="media/image802.wmf"/><Relationship Id="rId1608" Type="http://schemas.openxmlformats.org/officeDocument/2006/relationships/oleObject" Target="embeddings/oleObject797.bin"/><Relationship Id="rId1609" Type="http://schemas.openxmlformats.org/officeDocument/2006/relationships/image" Target="media/image803.wmf"/><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7.bin"/><Relationship Id="rId2851" Type="http://schemas.openxmlformats.org/officeDocument/2006/relationships/image" Target="media/image1425.wmf"/><Relationship Id="rId2852" Type="http://schemas.openxmlformats.org/officeDocument/2006/relationships/oleObject" Target="embeddings/oleObject1418.bin"/><Relationship Id="rId2853" Type="http://schemas.openxmlformats.org/officeDocument/2006/relationships/image" Target="media/image1426.wmf"/><Relationship Id="rId2854" Type="http://schemas.openxmlformats.org/officeDocument/2006/relationships/oleObject" Target="embeddings/oleObject1419.bin"/><Relationship Id="rId2855" Type="http://schemas.openxmlformats.org/officeDocument/2006/relationships/image" Target="media/image1427.wmf"/><Relationship Id="rId2856" Type="http://schemas.openxmlformats.org/officeDocument/2006/relationships/oleObject" Target="embeddings/oleObject1420.bin"/><Relationship Id="rId2857" Type="http://schemas.openxmlformats.org/officeDocument/2006/relationships/image" Target="media/image1428.wmf"/><Relationship Id="rId2858" Type="http://schemas.openxmlformats.org/officeDocument/2006/relationships/oleObject" Target="embeddings/oleObject1421.bin"/><Relationship Id="rId2859" Type="http://schemas.openxmlformats.org/officeDocument/2006/relationships/image" Target="media/image1429.wmf"/><Relationship Id="rId3010" Type="http://schemas.openxmlformats.org/officeDocument/2006/relationships/oleObject" Target="embeddings/oleObject1497.bin"/><Relationship Id="rId3011" Type="http://schemas.openxmlformats.org/officeDocument/2006/relationships/image" Target="media/image1505.wmf"/><Relationship Id="rId3012" Type="http://schemas.openxmlformats.org/officeDocument/2006/relationships/oleObject" Target="embeddings/oleObject1498.bin"/><Relationship Id="rId3013" Type="http://schemas.openxmlformats.org/officeDocument/2006/relationships/image" Target="media/image1506.wmf"/><Relationship Id="rId3014" Type="http://schemas.openxmlformats.org/officeDocument/2006/relationships/oleObject" Target="embeddings/oleObject1499.bin"/><Relationship Id="rId3015" Type="http://schemas.openxmlformats.org/officeDocument/2006/relationships/image" Target="media/image1507.wmf"/><Relationship Id="rId3016" Type="http://schemas.openxmlformats.org/officeDocument/2006/relationships/oleObject" Target="embeddings/oleObject1500.bin"/><Relationship Id="rId3017" Type="http://schemas.openxmlformats.org/officeDocument/2006/relationships/image" Target="media/image1508.wmf"/><Relationship Id="rId3018" Type="http://schemas.openxmlformats.org/officeDocument/2006/relationships/oleObject" Target="embeddings/oleObject1501.bin"/><Relationship Id="rId3019" Type="http://schemas.openxmlformats.org/officeDocument/2006/relationships/image" Target="media/image1509.wmf"/><Relationship Id="rId2310" Type="http://schemas.openxmlformats.org/officeDocument/2006/relationships/oleObject" Target="embeddings/oleObject1147.bin"/><Relationship Id="rId2311" Type="http://schemas.openxmlformats.org/officeDocument/2006/relationships/image" Target="media/image1155.wmf"/><Relationship Id="rId2312" Type="http://schemas.openxmlformats.org/officeDocument/2006/relationships/oleObject" Target="embeddings/oleObject1148.bin"/><Relationship Id="rId2313" Type="http://schemas.openxmlformats.org/officeDocument/2006/relationships/image" Target="media/image1156.wmf"/><Relationship Id="rId2314" Type="http://schemas.openxmlformats.org/officeDocument/2006/relationships/oleObject" Target="embeddings/oleObject1149.bin"/><Relationship Id="rId2315" Type="http://schemas.openxmlformats.org/officeDocument/2006/relationships/image" Target="media/image1157.wmf"/><Relationship Id="rId2316" Type="http://schemas.openxmlformats.org/officeDocument/2006/relationships/oleObject" Target="embeddings/oleObject1150.bin"/><Relationship Id="rId2317" Type="http://schemas.openxmlformats.org/officeDocument/2006/relationships/image" Target="media/image1158.wmf"/><Relationship Id="rId2318" Type="http://schemas.openxmlformats.org/officeDocument/2006/relationships/oleObject" Target="embeddings/oleObject1151.bin"/><Relationship Id="rId2319" Type="http://schemas.openxmlformats.org/officeDocument/2006/relationships/image" Target="media/image1159.wmf"/><Relationship Id="rId3560" Type="http://schemas.openxmlformats.org/officeDocument/2006/relationships/image" Target="media/image1780.wmf"/><Relationship Id="rId3561" Type="http://schemas.openxmlformats.org/officeDocument/2006/relationships/oleObject" Target="embeddings/oleObject1772.bin"/><Relationship Id="rId3562" Type="http://schemas.openxmlformats.org/officeDocument/2006/relationships/image" Target="media/image1781.wmf"/><Relationship Id="rId3563" Type="http://schemas.openxmlformats.org/officeDocument/2006/relationships/oleObject" Target="embeddings/oleObject1773.bin"/><Relationship Id="rId3564" Type="http://schemas.openxmlformats.org/officeDocument/2006/relationships/image" Target="media/image1782.wmf"/><Relationship Id="rId3565" Type="http://schemas.openxmlformats.org/officeDocument/2006/relationships/oleObject" Target="embeddings/oleObject1774.bin"/><Relationship Id="rId3566" Type="http://schemas.openxmlformats.org/officeDocument/2006/relationships/image" Target="media/image1783.wmf"/><Relationship Id="rId3567" Type="http://schemas.openxmlformats.org/officeDocument/2006/relationships/oleObject" Target="embeddings/oleObject1775.bin"/><Relationship Id="rId3568" Type="http://schemas.openxmlformats.org/officeDocument/2006/relationships/image" Target="media/image1784.wmf"/><Relationship Id="rId3569" Type="http://schemas.openxmlformats.org/officeDocument/2006/relationships/oleObject" Target="embeddings/oleObject1776.bin"/><Relationship Id="rId1610" Type="http://schemas.openxmlformats.org/officeDocument/2006/relationships/oleObject" Target="embeddings/oleObject798.bin"/><Relationship Id="rId1611" Type="http://schemas.openxmlformats.org/officeDocument/2006/relationships/image" Target="media/image804.wmf"/><Relationship Id="rId1612" Type="http://schemas.openxmlformats.org/officeDocument/2006/relationships/oleObject" Target="embeddings/oleObject799.bin"/><Relationship Id="rId1613" Type="http://schemas.openxmlformats.org/officeDocument/2006/relationships/image" Target="media/image805.wmf"/><Relationship Id="rId1614" Type="http://schemas.openxmlformats.org/officeDocument/2006/relationships/oleObject" Target="embeddings/oleObject800.bin"/><Relationship Id="rId1615" Type="http://schemas.openxmlformats.org/officeDocument/2006/relationships/image" Target="media/image806.wmf"/><Relationship Id="rId1616" Type="http://schemas.openxmlformats.org/officeDocument/2006/relationships/oleObject" Target="embeddings/oleObject801.bin"/><Relationship Id="rId1617" Type="http://schemas.openxmlformats.org/officeDocument/2006/relationships/image" Target="media/image807.wmf"/><Relationship Id="rId1618" Type="http://schemas.openxmlformats.org/officeDocument/2006/relationships/oleObject" Target="embeddings/oleObject802.bin"/><Relationship Id="rId1619" Type="http://schemas.openxmlformats.org/officeDocument/2006/relationships/image" Target="media/image808.wmf"/><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22.bin"/><Relationship Id="rId2861" Type="http://schemas.openxmlformats.org/officeDocument/2006/relationships/image" Target="media/image1430.wmf"/><Relationship Id="rId2862" Type="http://schemas.openxmlformats.org/officeDocument/2006/relationships/oleObject" Target="embeddings/oleObject1423.bin"/><Relationship Id="rId2863" Type="http://schemas.openxmlformats.org/officeDocument/2006/relationships/image" Target="media/image1431.wmf"/><Relationship Id="rId2864" Type="http://schemas.openxmlformats.org/officeDocument/2006/relationships/oleObject" Target="embeddings/oleObject1424.bin"/><Relationship Id="rId2865" Type="http://schemas.openxmlformats.org/officeDocument/2006/relationships/image" Target="media/image1432.wmf"/><Relationship Id="rId2866" Type="http://schemas.openxmlformats.org/officeDocument/2006/relationships/oleObject" Target="embeddings/oleObject1425.bin"/><Relationship Id="rId2867" Type="http://schemas.openxmlformats.org/officeDocument/2006/relationships/image" Target="media/image1433.wmf"/><Relationship Id="rId2868" Type="http://schemas.openxmlformats.org/officeDocument/2006/relationships/oleObject" Target="embeddings/oleObject1426.bin"/><Relationship Id="rId2869" Type="http://schemas.openxmlformats.org/officeDocument/2006/relationships/image" Target="media/image1434.wmf"/><Relationship Id="rId3020" Type="http://schemas.openxmlformats.org/officeDocument/2006/relationships/oleObject" Target="embeddings/oleObject1502.bin"/><Relationship Id="rId3021" Type="http://schemas.openxmlformats.org/officeDocument/2006/relationships/image" Target="media/image1510.wmf"/><Relationship Id="rId3022" Type="http://schemas.openxmlformats.org/officeDocument/2006/relationships/oleObject" Target="embeddings/oleObject1503.bin"/><Relationship Id="rId3023" Type="http://schemas.openxmlformats.org/officeDocument/2006/relationships/image" Target="media/image1511.wmf"/><Relationship Id="rId3024" Type="http://schemas.openxmlformats.org/officeDocument/2006/relationships/oleObject" Target="embeddings/oleObject1504.bin"/><Relationship Id="rId3025" Type="http://schemas.openxmlformats.org/officeDocument/2006/relationships/image" Target="media/image1512.wmf"/><Relationship Id="rId3026" Type="http://schemas.openxmlformats.org/officeDocument/2006/relationships/oleObject" Target="embeddings/oleObject1505.bin"/><Relationship Id="rId3027" Type="http://schemas.openxmlformats.org/officeDocument/2006/relationships/image" Target="media/image1513.wmf"/><Relationship Id="rId3028" Type="http://schemas.openxmlformats.org/officeDocument/2006/relationships/oleObject" Target="embeddings/oleObject1506.bin"/><Relationship Id="rId3029" Type="http://schemas.openxmlformats.org/officeDocument/2006/relationships/image" Target="media/image1514.wmf"/><Relationship Id="rId2320" Type="http://schemas.openxmlformats.org/officeDocument/2006/relationships/oleObject" Target="embeddings/oleObject1152.bin"/><Relationship Id="rId2321" Type="http://schemas.openxmlformats.org/officeDocument/2006/relationships/image" Target="media/image1160.wmf"/><Relationship Id="rId2322" Type="http://schemas.openxmlformats.org/officeDocument/2006/relationships/oleObject" Target="embeddings/oleObject1153.bin"/><Relationship Id="rId2323" Type="http://schemas.openxmlformats.org/officeDocument/2006/relationships/image" Target="media/image1161.wmf"/><Relationship Id="rId2324" Type="http://schemas.openxmlformats.org/officeDocument/2006/relationships/oleObject" Target="embeddings/oleObject1154.bin"/><Relationship Id="rId2325" Type="http://schemas.openxmlformats.org/officeDocument/2006/relationships/image" Target="media/image1162.wmf"/><Relationship Id="rId2326" Type="http://schemas.openxmlformats.org/officeDocument/2006/relationships/oleObject" Target="embeddings/oleObject1155.bin"/><Relationship Id="rId2327" Type="http://schemas.openxmlformats.org/officeDocument/2006/relationships/image" Target="media/image1163.wmf"/><Relationship Id="rId2328" Type="http://schemas.openxmlformats.org/officeDocument/2006/relationships/oleObject" Target="embeddings/oleObject1156.bin"/><Relationship Id="rId2329" Type="http://schemas.openxmlformats.org/officeDocument/2006/relationships/image" Target="media/image1164.wmf"/><Relationship Id="rId3570" Type="http://schemas.openxmlformats.org/officeDocument/2006/relationships/image" Target="media/image1785.wmf"/><Relationship Id="rId3571" Type="http://schemas.openxmlformats.org/officeDocument/2006/relationships/oleObject" Target="embeddings/oleObject1777.bin"/><Relationship Id="rId3572" Type="http://schemas.openxmlformats.org/officeDocument/2006/relationships/image" Target="media/image1786.wmf"/><Relationship Id="rId3573" Type="http://schemas.openxmlformats.org/officeDocument/2006/relationships/oleObject" Target="embeddings/oleObject1778.bin"/><Relationship Id="rId3574" Type="http://schemas.openxmlformats.org/officeDocument/2006/relationships/image" Target="media/image1787.wmf"/><Relationship Id="rId3575" Type="http://schemas.openxmlformats.org/officeDocument/2006/relationships/oleObject" Target="embeddings/oleObject1779.bin"/><Relationship Id="rId3576" Type="http://schemas.openxmlformats.org/officeDocument/2006/relationships/image" Target="media/image1788.wmf"/><Relationship Id="rId3577" Type="http://schemas.openxmlformats.org/officeDocument/2006/relationships/oleObject" Target="embeddings/oleObject1780.bin"/><Relationship Id="rId3578" Type="http://schemas.openxmlformats.org/officeDocument/2006/relationships/image" Target="media/image1789.wmf"/><Relationship Id="rId3579" Type="http://schemas.openxmlformats.org/officeDocument/2006/relationships/oleObject" Target="embeddings/oleObject1781.bin"/><Relationship Id="rId1620" Type="http://schemas.openxmlformats.org/officeDocument/2006/relationships/oleObject" Target="embeddings/oleObject803.bin"/><Relationship Id="rId1621" Type="http://schemas.openxmlformats.org/officeDocument/2006/relationships/image" Target="media/image809.wmf"/><Relationship Id="rId1622" Type="http://schemas.openxmlformats.org/officeDocument/2006/relationships/oleObject" Target="embeddings/oleObject804.bin"/><Relationship Id="rId1623" Type="http://schemas.openxmlformats.org/officeDocument/2006/relationships/image" Target="media/image810.wmf"/><Relationship Id="rId1624" Type="http://schemas.openxmlformats.org/officeDocument/2006/relationships/oleObject" Target="embeddings/oleObject805.bin"/><Relationship Id="rId1625" Type="http://schemas.openxmlformats.org/officeDocument/2006/relationships/image" Target="media/image811.wmf"/><Relationship Id="rId1626" Type="http://schemas.openxmlformats.org/officeDocument/2006/relationships/oleObject" Target="embeddings/oleObject806.bin"/><Relationship Id="rId1627" Type="http://schemas.openxmlformats.org/officeDocument/2006/relationships/image" Target="media/image812.wmf"/><Relationship Id="rId1628" Type="http://schemas.openxmlformats.org/officeDocument/2006/relationships/oleObject" Target="embeddings/oleObject807.bin"/><Relationship Id="rId1629" Type="http://schemas.openxmlformats.org/officeDocument/2006/relationships/image" Target="media/image813.wmf"/><Relationship Id="rId2870" Type="http://schemas.openxmlformats.org/officeDocument/2006/relationships/oleObject" Target="embeddings/oleObject1427.bin"/><Relationship Id="rId2871" Type="http://schemas.openxmlformats.org/officeDocument/2006/relationships/image" Target="media/image1435.wmf"/><Relationship Id="rId2872" Type="http://schemas.openxmlformats.org/officeDocument/2006/relationships/oleObject" Target="embeddings/oleObject1428.bin"/><Relationship Id="rId2873" Type="http://schemas.openxmlformats.org/officeDocument/2006/relationships/image" Target="media/image1436.wmf"/><Relationship Id="rId2874" Type="http://schemas.openxmlformats.org/officeDocument/2006/relationships/oleObject" Target="embeddings/oleObject1429.bin"/><Relationship Id="rId2875" Type="http://schemas.openxmlformats.org/officeDocument/2006/relationships/image" Target="media/image1437.wmf"/><Relationship Id="rId2876" Type="http://schemas.openxmlformats.org/officeDocument/2006/relationships/oleObject" Target="embeddings/oleObject1430.bin"/><Relationship Id="rId2877" Type="http://schemas.openxmlformats.org/officeDocument/2006/relationships/image" Target="media/image1438.wmf"/><Relationship Id="rId2878" Type="http://schemas.openxmlformats.org/officeDocument/2006/relationships/oleObject" Target="embeddings/oleObject1431.bin"/><Relationship Id="rId2879" Type="http://schemas.openxmlformats.org/officeDocument/2006/relationships/image" Target="media/image1439.wmf"/><Relationship Id="rId3030" Type="http://schemas.openxmlformats.org/officeDocument/2006/relationships/oleObject" Target="embeddings/oleObject1507.bin"/><Relationship Id="rId3031" Type="http://schemas.openxmlformats.org/officeDocument/2006/relationships/image" Target="media/image1515.wmf"/><Relationship Id="rId3032" Type="http://schemas.openxmlformats.org/officeDocument/2006/relationships/oleObject" Target="embeddings/oleObject1508.bin"/><Relationship Id="rId3033" Type="http://schemas.openxmlformats.org/officeDocument/2006/relationships/image" Target="media/image1516.wmf"/><Relationship Id="rId3034" Type="http://schemas.openxmlformats.org/officeDocument/2006/relationships/oleObject" Target="embeddings/oleObject1509.bin"/><Relationship Id="rId3035" Type="http://schemas.openxmlformats.org/officeDocument/2006/relationships/image" Target="media/image1517.wmf"/><Relationship Id="rId3036" Type="http://schemas.openxmlformats.org/officeDocument/2006/relationships/oleObject" Target="embeddings/oleObject1510.bin"/><Relationship Id="rId3037" Type="http://schemas.openxmlformats.org/officeDocument/2006/relationships/image" Target="media/image1518.wmf"/><Relationship Id="rId3038" Type="http://schemas.openxmlformats.org/officeDocument/2006/relationships/oleObject" Target="embeddings/oleObject1511.bin"/><Relationship Id="rId3039" Type="http://schemas.openxmlformats.org/officeDocument/2006/relationships/image" Target="media/image1519.wmf"/><Relationship Id="rId2330" Type="http://schemas.openxmlformats.org/officeDocument/2006/relationships/oleObject" Target="embeddings/oleObject1157.bin"/><Relationship Id="rId2331" Type="http://schemas.openxmlformats.org/officeDocument/2006/relationships/image" Target="media/image1165.wmf"/><Relationship Id="rId2332" Type="http://schemas.openxmlformats.org/officeDocument/2006/relationships/oleObject" Target="embeddings/oleObject1158.bin"/><Relationship Id="rId2333" Type="http://schemas.openxmlformats.org/officeDocument/2006/relationships/image" Target="media/image1166.wmf"/><Relationship Id="rId2334" Type="http://schemas.openxmlformats.org/officeDocument/2006/relationships/oleObject" Target="embeddings/oleObject1159.bin"/><Relationship Id="rId2335" Type="http://schemas.openxmlformats.org/officeDocument/2006/relationships/image" Target="media/image1167.wmf"/><Relationship Id="rId2336" Type="http://schemas.openxmlformats.org/officeDocument/2006/relationships/oleObject" Target="embeddings/oleObject1160.bin"/><Relationship Id="rId2337" Type="http://schemas.openxmlformats.org/officeDocument/2006/relationships/image" Target="media/image1168.wmf"/><Relationship Id="rId2338" Type="http://schemas.openxmlformats.org/officeDocument/2006/relationships/oleObject" Target="embeddings/oleObject1161.bin"/><Relationship Id="rId2339" Type="http://schemas.openxmlformats.org/officeDocument/2006/relationships/image" Target="media/image1169.wmf"/><Relationship Id="rId3580" Type="http://schemas.openxmlformats.org/officeDocument/2006/relationships/image" Target="media/image1790.wmf"/><Relationship Id="rId3581" Type="http://schemas.openxmlformats.org/officeDocument/2006/relationships/oleObject" Target="embeddings/oleObject1782.bin"/><Relationship Id="rId3582" Type="http://schemas.openxmlformats.org/officeDocument/2006/relationships/image" Target="media/image1791.wmf"/><Relationship Id="rId3583" Type="http://schemas.openxmlformats.org/officeDocument/2006/relationships/oleObject" Target="embeddings/oleObject1783.bin"/><Relationship Id="rId3584" Type="http://schemas.openxmlformats.org/officeDocument/2006/relationships/image" Target="media/image1792.wmf"/><Relationship Id="rId3585" Type="http://schemas.openxmlformats.org/officeDocument/2006/relationships/oleObject" Target="embeddings/oleObject1784.bin"/><Relationship Id="rId3586" Type="http://schemas.openxmlformats.org/officeDocument/2006/relationships/image" Target="media/image1793.wmf"/><Relationship Id="rId3587" Type="http://schemas.openxmlformats.org/officeDocument/2006/relationships/oleObject" Target="embeddings/oleObject1785.bin"/><Relationship Id="rId3588" Type="http://schemas.openxmlformats.org/officeDocument/2006/relationships/image" Target="media/image1794.wmf"/><Relationship Id="rId3589" Type="http://schemas.openxmlformats.org/officeDocument/2006/relationships/oleObject" Target="embeddings/oleObject1786.bin"/><Relationship Id="rId1630" Type="http://schemas.openxmlformats.org/officeDocument/2006/relationships/oleObject" Target="embeddings/oleObject808.bin"/><Relationship Id="rId1631" Type="http://schemas.openxmlformats.org/officeDocument/2006/relationships/image" Target="media/image814.wmf"/><Relationship Id="rId1632" Type="http://schemas.openxmlformats.org/officeDocument/2006/relationships/oleObject" Target="embeddings/oleObject809.bin"/><Relationship Id="rId1633" Type="http://schemas.openxmlformats.org/officeDocument/2006/relationships/image" Target="media/image815.wmf"/><Relationship Id="rId1634" Type="http://schemas.openxmlformats.org/officeDocument/2006/relationships/oleObject" Target="embeddings/oleObject810.bin"/><Relationship Id="rId1635" Type="http://schemas.openxmlformats.org/officeDocument/2006/relationships/image" Target="media/image816.wmf"/><Relationship Id="rId1636" Type="http://schemas.openxmlformats.org/officeDocument/2006/relationships/oleObject" Target="embeddings/oleObject811.bin"/><Relationship Id="rId1637" Type="http://schemas.openxmlformats.org/officeDocument/2006/relationships/image" Target="media/image817.wmf"/><Relationship Id="rId1638" Type="http://schemas.openxmlformats.org/officeDocument/2006/relationships/oleObject" Target="embeddings/oleObject812.bin"/><Relationship Id="rId1639" Type="http://schemas.openxmlformats.org/officeDocument/2006/relationships/image" Target="media/image818.wmf"/><Relationship Id="rId2880" Type="http://schemas.openxmlformats.org/officeDocument/2006/relationships/oleObject" Target="embeddings/oleObject1432.bin"/><Relationship Id="rId2881" Type="http://schemas.openxmlformats.org/officeDocument/2006/relationships/image" Target="media/image1440.wmf"/><Relationship Id="rId2882" Type="http://schemas.openxmlformats.org/officeDocument/2006/relationships/oleObject" Target="embeddings/oleObject1433.bin"/><Relationship Id="rId2883" Type="http://schemas.openxmlformats.org/officeDocument/2006/relationships/image" Target="media/image1441.wmf"/><Relationship Id="rId2884" Type="http://schemas.openxmlformats.org/officeDocument/2006/relationships/oleObject" Target="embeddings/oleObject1434.bin"/><Relationship Id="rId2885" Type="http://schemas.openxmlformats.org/officeDocument/2006/relationships/image" Target="media/image1442.wmf"/><Relationship Id="rId2886" Type="http://schemas.openxmlformats.org/officeDocument/2006/relationships/oleObject" Target="embeddings/oleObject1435.bin"/><Relationship Id="rId2887" Type="http://schemas.openxmlformats.org/officeDocument/2006/relationships/image" Target="media/image1443.wmf"/><Relationship Id="rId2888" Type="http://schemas.openxmlformats.org/officeDocument/2006/relationships/oleObject" Target="embeddings/oleObject1436.bin"/><Relationship Id="rId2889" Type="http://schemas.openxmlformats.org/officeDocument/2006/relationships/image" Target="media/image1444.wmf"/><Relationship Id="rId3040" Type="http://schemas.openxmlformats.org/officeDocument/2006/relationships/oleObject" Target="embeddings/oleObject1512.bin"/><Relationship Id="rId3041" Type="http://schemas.openxmlformats.org/officeDocument/2006/relationships/image" Target="media/image1520.wmf"/><Relationship Id="rId3042" Type="http://schemas.openxmlformats.org/officeDocument/2006/relationships/oleObject" Target="embeddings/oleObject1513.bin"/><Relationship Id="rId3043" Type="http://schemas.openxmlformats.org/officeDocument/2006/relationships/image" Target="media/image1521.wmf"/><Relationship Id="rId3044" Type="http://schemas.openxmlformats.org/officeDocument/2006/relationships/oleObject" Target="embeddings/oleObject1514.bin"/><Relationship Id="rId3045" Type="http://schemas.openxmlformats.org/officeDocument/2006/relationships/image" Target="media/image1522.wmf"/><Relationship Id="rId3046" Type="http://schemas.openxmlformats.org/officeDocument/2006/relationships/oleObject" Target="embeddings/oleObject1515.bin"/><Relationship Id="rId3047" Type="http://schemas.openxmlformats.org/officeDocument/2006/relationships/image" Target="media/image1523.wmf"/><Relationship Id="rId3048" Type="http://schemas.openxmlformats.org/officeDocument/2006/relationships/oleObject" Target="embeddings/oleObject1516.bin"/><Relationship Id="rId3049" Type="http://schemas.openxmlformats.org/officeDocument/2006/relationships/image" Target="media/image1524.wmf"/><Relationship Id="rId2340" Type="http://schemas.openxmlformats.org/officeDocument/2006/relationships/oleObject" Target="embeddings/oleObject1162.bin"/><Relationship Id="rId2341" Type="http://schemas.openxmlformats.org/officeDocument/2006/relationships/image" Target="media/image1170.wmf"/><Relationship Id="rId2342" Type="http://schemas.openxmlformats.org/officeDocument/2006/relationships/oleObject" Target="embeddings/oleObject1163.bin"/><Relationship Id="rId2343" Type="http://schemas.openxmlformats.org/officeDocument/2006/relationships/image" Target="media/image1171.wmf"/><Relationship Id="rId2344" Type="http://schemas.openxmlformats.org/officeDocument/2006/relationships/oleObject" Target="embeddings/oleObject1164.bin"/><Relationship Id="rId2345" Type="http://schemas.openxmlformats.org/officeDocument/2006/relationships/image" Target="media/image1172.wmf"/><Relationship Id="rId2346" Type="http://schemas.openxmlformats.org/officeDocument/2006/relationships/oleObject" Target="embeddings/oleObject1165.bin"/><Relationship Id="rId2347" Type="http://schemas.openxmlformats.org/officeDocument/2006/relationships/image" Target="media/image1173.wmf"/><Relationship Id="rId2348" Type="http://schemas.openxmlformats.org/officeDocument/2006/relationships/oleObject" Target="embeddings/oleObject1166.bin"/><Relationship Id="rId2349" Type="http://schemas.openxmlformats.org/officeDocument/2006/relationships/image" Target="media/image1174.wmf"/><Relationship Id="rId3590" Type="http://schemas.openxmlformats.org/officeDocument/2006/relationships/image" Target="media/image1795.wmf"/><Relationship Id="rId3591" Type="http://schemas.openxmlformats.org/officeDocument/2006/relationships/oleObject" Target="embeddings/oleObject1787.bin"/><Relationship Id="rId3592" Type="http://schemas.openxmlformats.org/officeDocument/2006/relationships/image" Target="media/image1796.wmf"/><Relationship Id="rId3593" Type="http://schemas.openxmlformats.org/officeDocument/2006/relationships/oleObject" Target="embeddings/oleObject1788.bin"/><Relationship Id="rId3594" Type="http://schemas.openxmlformats.org/officeDocument/2006/relationships/image" Target="media/image1797.wmf"/><Relationship Id="rId3595" Type="http://schemas.openxmlformats.org/officeDocument/2006/relationships/oleObject" Target="embeddings/oleObject1789.bin"/><Relationship Id="rId3596" Type="http://schemas.openxmlformats.org/officeDocument/2006/relationships/image" Target="media/image1798.wmf"/><Relationship Id="rId3597" Type="http://schemas.openxmlformats.org/officeDocument/2006/relationships/oleObject" Target="embeddings/oleObject1790.bin"/><Relationship Id="rId3598" Type="http://schemas.openxmlformats.org/officeDocument/2006/relationships/image" Target="media/image1799.wmf"/><Relationship Id="rId3599" Type="http://schemas.openxmlformats.org/officeDocument/2006/relationships/oleObject" Target="embeddings/oleObject1791.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oleObject" Target="embeddings/oleObject813.bin"/><Relationship Id="rId1641" Type="http://schemas.openxmlformats.org/officeDocument/2006/relationships/image" Target="media/image819.wmf"/><Relationship Id="rId1642" Type="http://schemas.openxmlformats.org/officeDocument/2006/relationships/oleObject" Target="embeddings/oleObject814.bin"/><Relationship Id="rId1643" Type="http://schemas.openxmlformats.org/officeDocument/2006/relationships/image" Target="media/image820.wmf"/><Relationship Id="rId1644" Type="http://schemas.openxmlformats.org/officeDocument/2006/relationships/oleObject" Target="embeddings/oleObject815.bin"/><Relationship Id="rId1645" Type="http://schemas.openxmlformats.org/officeDocument/2006/relationships/image" Target="media/image821.wmf"/><Relationship Id="rId1646" Type="http://schemas.openxmlformats.org/officeDocument/2006/relationships/oleObject" Target="embeddings/oleObject816.bin"/><Relationship Id="rId1647" Type="http://schemas.openxmlformats.org/officeDocument/2006/relationships/image" Target="media/image822.wmf"/><Relationship Id="rId1648" Type="http://schemas.openxmlformats.org/officeDocument/2006/relationships/oleObject" Target="embeddings/oleObject817.bin"/><Relationship Id="rId1649" Type="http://schemas.openxmlformats.org/officeDocument/2006/relationships/image" Target="media/image823.wmf"/><Relationship Id="rId2890" Type="http://schemas.openxmlformats.org/officeDocument/2006/relationships/oleObject" Target="embeddings/oleObject1437.bin"/><Relationship Id="rId2891" Type="http://schemas.openxmlformats.org/officeDocument/2006/relationships/image" Target="media/image1445.wmf"/><Relationship Id="rId2892" Type="http://schemas.openxmlformats.org/officeDocument/2006/relationships/oleObject" Target="embeddings/oleObject1438.bin"/><Relationship Id="rId2893" Type="http://schemas.openxmlformats.org/officeDocument/2006/relationships/image" Target="media/image1446.wmf"/><Relationship Id="rId2894" Type="http://schemas.openxmlformats.org/officeDocument/2006/relationships/oleObject" Target="embeddings/oleObject1439.bin"/><Relationship Id="rId2895" Type="http://schemas.openxmlformats.org/officeDocument/2006/relationships/image" Target="media/image1447.wmf"/><Relationship Id="rId2896" Type="http://schemas.openxmlformats.org/officeDocument/2006/relationships/oleObject" Target="embeddings/oleObject1440.bin"/><Relationship Id="rId2897" Type="http://schemas.openxmlformats.org/officeDocument/2006/relationships/image" Target="media/image1448.wmf"/><Relationship Id="rId2898" Type="http://schemas.openxmlformats.org/officeDocument/2006/relationships/oleObject" Target="embeddings/oleObject1441.bin"/><Relationship Id="rId2899" Type="http://schemas.openxmlformats.org/officeDocument/2006/relationships/image" Target="media/image1449.wmf"/><Relationship Id="rId3050" Type="http://schemas.openxmlformats.org/officeDocument/2006/relationships/oleObject" Target="embeddings/oleObject1517.bin"/><Relationship Id="rId3051" Type="http://schemas.openxmlformats.org/officeDocument/2006/relationships/image" Target="media/image1525.wmf"/><Relationship Id="rId3052" Type="http://schemas.openxmlformats.org/officeDocument/2006/relationships/oleObject" Target="embeddings/oleObject1518.bin"/><Relationship Id="rId3053" Type="http://schemas.openxmlformats.org/officeDocument/2006/relationships/image" Target="media/image1526.wmf"/><Relationship Id="rId3054" Type="http://schemas.openxmlformats.org/officeDocument/2006/relationships/oleObject" Target="embeddings/oleObject1519.bin"/><Relationship Id="rId3055" Type="http://schemas.openxmlformats.org/officeDocument/2006/relationships/image" Target="media/image1527.wmf"/><Relationship Id="rId3056" Type="http://schemas.openxmlformats.org/officeDocument/2006/relationships/oleObject" Target="embeddings/oleObject1520.bin"/><Relationship Id="rId3057" Type="http://schemas.openxmlformats.org/officeDocument/2006/relationships/image" Target="media/image1528.wmf"/><Relationship Id="rId3058" Type="http://schemas.openxmlformats.org/officeDocument/2006/relationships/oleObject" Target="embeddings/oleObject1521.bin"/><Relationship Id="rId3059" Type="http://schemas.openxmlformats.org/officeDocument/2006/relationships/image" Target="media/image1529.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7.bin"/><Relationship Id="rId2351" Type="http://schemas.openxmlformats.org/officeDocument/2006/relationships/image" Target="media/image1175.wmf"/><Relationship Id="rId2352" Type="http://schemas.openxmlformats.org/officeDocument/2006/relationships/oleObject" Target="embeddings/oleObject1168.bin"/><Relationship Id="rId2353" Type="http://schemas.openxmlformats.org/officeDocument/2006/relationships/image" Target="media/image1176.wmf"/><Relationship Id="rId2354" Type="http://schemas.openxmlformats.org/officeDocument/2006/relationships/oleObject" Target="embeddings/oleObject1169.bin"/><Relationship Id="rId2355" Type="http://schemas.openxmlformats.org/officeDocument/2006/relationships/image" Target="media/image1177.wmf"/><Relationship Id="rId2356" Type="http://schemas.openxmlformats.org/officeDocument/2006/relationships/oleObject" Target="embeddings/oleObject1170.bin"/><Relationship Id="rId2357" Type="http://schemas.openxmlformats.org/officeDocument/2006/relationships/image" Target="media/image1178.wmf"/><Relationship Id="rId2358" Type="http://schemas.openxmlformats.org/officeDocument/2006/relationships/oleObject" Target="embeddings/oleObject1171.bin"/><Relationship Id="rId2359" Type="http://schemas.openxmlformats.org/officeDocument/2006/relationships/image" Target="media/image1179.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oleObject" Target="embeddings/oleObject818.bin"/><Relationship Id="rId1651" Type="http://schemas.openxmlformats.org/officeDocument/2006/relationships/image" Target="media/image824.wmf"/><Relationship Id="rId1652" Type="http://schemas.openxmlformats.org/officeDocument/2006/relationships/oleObject" Target="embeddings/oleObject819.bin"/><Relationship Id="rId1653" Type="http://schemas.openxmlformats.org/officeDocument/2006/relationships/image" Target="media/image825.wmf"/><Relationship Id="rId1654" Type="http://schemas.openxmlformats.org/officeDocument/2006/relationships/oleObject" Target="embeddings/oleObject820.bin"/><Relationship Id="rId1655" Type="http://schemas.openxmlformats.org/officeDocument/2006/relationships/image" Target="media/image826.wmf"/><Relationship Id="rId1656" Type="http://schemas.openxmlformats.org/officeDocument/2006/relationships/oleObject" Target="embeddings/oleObject821.bin"/><Relationship Id="rId1657" Type="http://schemas.openxmlformats.org/officeDocument/2006/relationships/image" Target="media/image827.wmf"/><Relationship Id="rId1658" Type="http://schemas.openxmlformats.org/officeDocument/2006/relationships/oleObject" Target="embeddings/oleObject822.bin"/><Relationship Id="rId1659" Type="http://schemas.openxmlformats.org/officeDocument/2006/relationships/image" Target="media/image828.wmf"/><Relationship Id="rId3060" Type="http://schemas.openxmlformats.org/officeDocument/2006/relationships/oleObject" Target="embeddings/oleObject1522.bin"/><Relationship Id="rId3061" Type="http://schemas.openxmlformats.org/officeDocument/2006/relationships/image" Target="media/image1530.wmf"/><Relationship Id="rId3062" Type="http://schemas.openxmlformats.org/officeDocument/2006/relationships/oleObject" Target="embeddings/oleObject1523.bin"/><Relationship Id="rId3063" Type="http://schemas.openxmlformats.org/officeDocument/2006/relationships/image" Target="media/image1531.wmf"/><Relationship Id="rId3064" Type="http://schemas.openxmlformats.org/officeDocument/2006/relationships/oleObject" Target="embeddings/oleObject1524.bin"/><Relationship Id="rId3065" Type="http://schemas.openxmlformats.org/officeDocument/2006/relationships/image" Target="media/image1532.wmf"/><Relationship Id="rId3066" Type="http://schemas.openxmlformats.org/officeDocument/2006/relationships/oleObject" Target="embeddings/oleObject1525.bin"/><Relationship Id="rId3067" Type="http://schemas.openxmlformats.org/officeDocument/2006/relationships/image" Target="media/image1533.wmf"/><Relationship Id="rId3068" Type="http://schemas.openxmlformats.org/officeDocument/2006/relationships/oleObject" Target="embeddings/oleObject1526.bin"/><Relationship Id="rId3069" Type="http://schemas.openxmlformats.org/officeDocument/2006/relationships/image" Target="media/image1534.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72.bin"/><Relationship Id="rId2361" Type="http://schemas.openxmlformats.org/officeDocument/2006/relationships/image" Target="media/image1180.wmf"/><Relationship Id="rId2362" Type="http://schemas.openxmlformats.org/officeDocument/2006/relationships/oleObject" Target="embeddings/oleObject1173.bin"/><Relationship Id="rId2363" Type="http://schemas.openxmlformats.org/officeDocument/2006/relationships/image" Target="media/image1181.wmf"/><Relationship Id="rId2364" Type="http://schemas.openxmlformats.org/officeDocument/2006/relationships/oleObject" Target="embeddings/oleObject1174.bin"/><Relationship Id="rId2365" Type="http://schemas.openxmlformats.org/officeDocument/2006/relationships/image" Target="media/image1182.wmf"/><Relationship Id="rId2366" Type="http://schemas.openxmlformats.org/officeDocument/2006/relationships/oleObject" Target="embeddings/oleObject1175.bin"/><Relationship Id="rId2367" Type="http://schemas.openxmlformats.org/officeDocument/2006/relationships/image" Target="media/image1183.wmf"/><Relationship Id="rId2368" Type="http://schemas.openxmlformats.org/officeDocument/2006/relationships/oleObject" Target="embeddings/oleObject1176.bin"/><Relationship Id="rId2369" Type="http://schemas.openxmlformats.org/officeDocument/2006/relationships/image" Target="media/image1184.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oleObject" Target="embeddings/oleObject823.bin"/><Relationship Id="rId1661" Type="http://schemas.openxmlformats.org/officeDocument/2006/relationships/image" Target="media/image829.wmf"/><Relationship Id="rId1662" Type="http://schemas.openxmlformats.org/officeDocument/2006/relationships/oleObject" Target="embeddings/oleObject824.bin"/><Relationship Id="rId1663" Type="http://schemas.openxmlformats.org/officeDocument/2006/relationships/image" Target="media/image830.wmf"/><Relationship Id="rId1664" Type="http://schemas.openxmlformats.org/officeDocument/2006/relationships/oleObject" Target="embeddings/oleObject825.bin"/><Relationship Id="rId1665" Type="http://schemas.openxmlformats.org/officeDocument/2006/relationships/image" Target="media/image831.wmf"/><Relationship Id="rId1666" Type="http://schemas.openxmlformats.org/officeDocument/2006/relationships/oleObject" Target="embeddings/oleObject826.bin"/><Relationship Id="rId1667" Type="http://schemas.openxmlformats.org/officeDocument/2006/relationships/image" Target="media/image832.wmf"/><Relationship Id="rId1668" Type="http://schemas.openxmlformats.org/officeDocument/2006/relationships/oleObject" Target="embeddings/oleObject827.bin"/><Relationship Id="rId1669" Type="http://schemas.openxmlformats.org/officeDocument/2006/relationships/image" Target="media/image833.wmf"/><Relationship Id="rId3070" Type="http://schemas.openxmlformats.org/officeDocument/2006/relationships/oleObject" Target="embeddings/oleObject1527.bin"/><Relationship Id="rId3071" Type="http://schemas.openxmlformats.org/officeDocument/2006/relationships/image" Target="media/image1535.wmf"/><Relationship Id="rId3072" Type="http://schemas.openxmlformats.org/officeDocument/2006/relationships/oleObject" Target="embeddings/oleObject1528.bin"/><Relationship Id="rId3073" Type="http://schemas.openxmlformats.org/officeDocument/2006/relationships/image" Target="media/image1536.wmf"/><Relationship Id="rId3074" Type="http://schemas.openxmlformats.org/officeDocument/2006/relationships/oleObject" Target="embeddings/oleObject1529.bin"/><Relationship Id="rId3075" Type="http://schemas.openxmlformats.org/officeDocument/2006/relationships/image" Target="media/image1537.wmf"/><Relationship Id="rId3076" Type="http://schemas.openxmlformats.org/officeDocument/2006/relationships/oleObject" Target="embeddings/oleObject1530.bin"/><Relationship Id="rId3077" Type="http://schemas.openxmlformats.org/officeDocument/2006/relationships/image" Target="media/image1538.wmf"/><Relationship Id="rId3078" Type="http://schemas.openxmlformats.org/officeDocument/2006/relationships/oleObject" Target="embeddings/oleObject1531.bin"/><Relationship Id="rId3079" Type="http://schemas.openxmlformats.org/officeDocument/2006/relationships/image" Target="media/image1539.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7.bin"/><Relationship Id="rId2371" Type="http://schemas.openxmlformats.org/officeDocument/2006/relationships/image" Target="media/image1185.wmf"/><Relationship Id="rId2372" Type="http://schemas.openxmlformats.org/officeDocument/2006/relationships/oleObject" Target="embeddings/oleObject1178.bin"/><Relationship Id="rId2373" Type="http://schemas.openxmlformats.org/officeDocument/2006/relationships/image" Target="media/image1186.wmf"/><Relationship Id="rId2374" Type="http://schemas.openxmlformats.org/officeDocument/2006/relationships/oleObject" Target="embeddings/oleObject1179.bin"/><Relationship Id="rId2375" Type="http://schemas.openxmlformats.org/officeDocument/2006/relationships/image" Target="media/image1187.wmf"/><Relationship Id="rId2376" Type="http://schemas.openxmlformats.org/officeDocument/2006/relationships/oleObject" Target="embeddings/oleObject1180.bin"/><Relationship Id="rId2377" Type="http://schemas.openxmlformats.org/officeDocument/2006/relationships/image" Target="media/image1188.wmf"/><Relationship Id="rId2378" Type="http://schemas.openxmlformats.org/officeDocument/2006/relationships/oleObject" Target="embeddings/oleObject1181.bin"/><Relationship Id="rId2379" Type="http://schemas.openxmlformats.org/officeDocument/2006/relationships/image" Target="media/image1189.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oleObject" Target="embeddings/oleObject828.bin"/><Relationship Id="rId1671" Type="http://schemas.openxmlformats.org/officeDocument/2006/relationships/image" Target="media/image834.wmf"/><Relationship Id="rId1672" Type="http://schemas.openxmlformats.org/officeDocument/2006/relationships/oleObject" Target="embeddings/oleObject829.bin"/><Relationship Id="rId1673" Type="http://schemas.openxmlformats.org/officeDocument/2006/relationships/image" Target="media/image835.wmf"/><Relationship Id="rId1674" Type="http://schemas.openxmlformats.org/officeDocument/2006/relationships/oleObject" Target="embeddings/oleObject830.bin"/><Relationship Id="rId1675" Type="http://schemas.openxmlformats.org/officeDocument/2006/relationships/image" Target="media/image836.wmf"/><Relationship Id="rId1676" Type="http://schemas.openxmlformats.org/officeDocument/2006/relationships/oleObject" Target="embeddings/oleObject831.bin"/><Relationship Id="rId1677" Type="http://schemas.openxmlformats.org/officeDocument/2006/relationships/image" Target="media/image837.wmf"/><Relationship Id="rId1678" Type="http://schemas.openxmlformats.org/officeDocument/2006/relationships/oleObject" Target="embeddings/oleObject832.bin"/><Relationship Id="rId1679" Type="http://schemas.openxmlformats.org/officeDocument/2006/relationships/image" Target="media/image838.wmf"/><Relationship Id="rId3080" Type="http://schemas.openxmlformats.org/officeDocument/2006/relationships/oleObject" Target="embeddings/oleObject1532.bin"/><Relationship Id="rId3081" Type="http://schemas.openxmlformats.org/officeDocument/2006/relationships/image" Target="media/image1540.wmf"/><Relationship Id="rId3082" Type="http://schemas.openxmlformats.org/officeDocument/2006/relationships/oleObject" Target="embeddings/oleObject1533.bin"/><Relationship Id="rId3083" Type="http://schemas.openxmlformats.org/officeDocument/2006/relationships/image" Target="media/image1541.wmf"/><Relationship Id="rId3084" Type="http://schemas.openxmlformats.org/officeDocument/2006/relationships/oleObject" Target="embeddings/oleObject1534.bin"/><Relationship Id="rId3085" Type="http://schemas.openxmlformats.org/officeDocument/2006/relationships/image" Target="media/image1542.wmf"/><Relationship Id="rId3086" Type="http://schemas.openxmlformats.org/officeDocument/2006/relationships/oleObject" Target="embeddings/oleObject1535.bin"/><Relationship Id="rId3087" Type="http://schemas.openxmlformats.org/officeDocument/2006/relationships/image" Target="media/image1543.wmf"/><Relationship Id="rId3088" Type="http://schemas.openxmlformats.org/officeDocument/2006/relationships/oleObject" Target="embeddings/oleObject1536.bin"/><Relationship Id="rId3089" Type="http://schemas.openxmlformats.org/officeDocument/2006/relationships/image" Target="media/image1544.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82.bin"/><Relationship Id="rId2381" Type="http://schemas.openxmlformats.org/officeDocument/2006/relationships/image" Target="media/image1190.wmf"/><Relationship Id="rId2382" Type="http://schemas.openxmlformats.org/officeDocument/2006/relationships/oleObject" Target="embeddings/oleObject1183.bin"/><Relationship Id="rId2383" Type="http://schemas.openxmlformats.org/officeDocument/2006/relationships/image" Target="media/image1191.emf"/><Relationship Id="rId2384" Type="http://schemas.openxmlformats.org/officeDocument/2006/relationships/oleObject" Target="embeddings/oleObject1184.bin"/><Relationship Id="rId2385" Type="http://schemas.openxmlformats.org/officeDocument/2006/relationships/image" Target="media/image1192.wmf"/><Relationship Id="rId2386" Type="http://schemas.openxmlformats.org/officeDocument/2006/relationships/oleObject" Target="embeddings/oleObject1185.bin"/><Relationship Id="rId2387" Type="http://schemas.openxmlformats.org/officeDocument/2006/relationships/image" Target="media/image1193.wmf"/><Relationship Id="rId2388" Type="http://schemas.openxmlformats.org/officeDocument/2006/relationships/oleObject" Target="embeddings/oleObject1186.bin"/><Relationship Id="rId2389" Type="http://schemas.openxmlformats.org/officeDocument/2006/relationships/image" Target="media/image1194.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oleObject" Target="embeddings/oleObject833.bin"/><Relationship Id="rId1681" Type="http://schemas.openxmlformats.org/officeDocument/2006/relationships/image" Target="media/image839.wmf"/><Relationship Id="rId1682" Type="http://schemas.openxmlformats.org/officeDocument/2006/relationships/oleObject" Target="embeddings/oleObject834.bin"/><Relationship Id="rId1683" Type="http://schemas.openxmlformats.org/officeDocument/2006/relationships/image" Target="media/image840.wmf"/><Relationship Id="rId1684" Type="http://schemas.openxmlformats.org/officeDocument/2006/relationships/oleObject" Target="embeddings/oleObject835.bin"/><Relationship Id="rId1685" Type="http://schemas.openxmlformats.org/officeDocument/2006/relationships/image" Target="media/image841.wmf"/><Relationship Id="rId1686" Type="http://schemas.openxmlformats.org/officeDocument/2006/relationships/oleObject" Target="embeddings/oleObject836.bin"/><Relationship Id="rId1687" Type="http://schemas.openxmlformats.org/officeDocument/2006/relationships/image" Target="media/image842.wmf"/><Relationship Id="rId1688" Type="http://schemas.openxmlformats.org/officeDocument/2006/relationships/oleObject" Target="embeddings/oleObject837.bin"/><Relationship Id="rId1689" Type="http://schemas.openxmlformats.org/officeDocument/2006/relationships/image" Target="media/image843.wmf"/><Relationship Id="rId3090" Type="http://schemas.openxmlformats.org/officeDocument/2006/relationships/oleObject" Target="embeddings/oleObject1537.bin"/><Relationship Id="rId3091" Type="http://schemas.openxmlformats.org/officeDocument/2006/relationships/image" Target="media/image1545.wmf"/><Relationship Id="rId3092" Type="http://schemas.openxmlformats.org/officeDocument/2006/relationships/oleObject" Target="embeddings/oleObject1538.bin"/><Relationship Id="rId3093" Type="http://schemas.openxmlformats.org/officeDocument/2006/relationships/image" Target="media/image1546.wmf"/><Relationship Id="rId3094" Type="http://schemas.openxmlformats.org/officeDocument/2006/relationships/oleObject" Target="embeddings/oleObject1539.bin"/><Relationship Id="rId3095" Type="http://schemas.openxmlformats.org/officeDocument/2006/relationships/image" Target="media/image1547.wmf"/><Relationship Id="rId3096" Type="http://schemas.openxmlformats.org/officeDocument/2006/relationships/oleObject" Target="embeddings/oleObject1540.bin"/><Relationship Id="rId3097" Type="http://schemas.openxmlformats.org/officeDocument/2006/relationships/image" Target="media/image1548.wmf"/><Relationship Id="rId3098" Type="http://schemas.openxmlformats.org/officeDocument/2006/relationships/oleObject" Target="embeddings/oleObject1541.bin"/><Relationship Id="rId3099" Type="http://schemas.openxmlformats.org/officeDocument/2006/relationships/image" Target="media/image1549.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7.bin"/><Relationship Id="rId2391" Type="http://schemas.openxmlformats.org/officeDocument/2006/relationships/image" Target="media/image1195.emf"/><Relationship Id="rId2392" Type="http://schemas.openxmlformats.org/officeDocument/2006/relationships/oleObject" Target="embeddings/oleObject1188.bin"/><Relationship Id="rId2393" Type="http://schemas.openxmlformats.org/officeDocument/2006/relationships/image" Target="media/image1196.wmf"/><Relationship Id="rId2394" Type="http://schemas.openxmlformats.org/officeDocument/2006/relationships/oleObject" Target="embeddings/oleObject1189.bin"/><Relationship Id="rId2395" Type="http://schemas.openxmlformats.org/officeDocument/2006/relationships/image" Target="media/image1197.emf"/><Relationship Id="rId2396" Type="http://schemas.openxmlformats.org/officeDocument/2006/relationships/oleObject" Target="embeddings/oleObject1190.bin"/><Relationship Id="rId2397" Type="http://schemas.openxmlformats.org/officeDocument/2006/relationships/image" Target="media/image1198.emf"/><Relationship Id="rId2398" Type="http://schemas.openxmlformats.org/officeDocument/2006/relationships/oleObject" Target="embeddings/oleObject1191.bin"/><Relationship Id="rId2399" Type="http://schemas.openxmlformats.org/officeDocument/2006/relationships/image" Target="media/image1199.e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oleObject" Target="embeddings/oleObject838.bin"/><Relationship Id="rId1691" Type="http://schemas.openxmlformats.org/officeDocument/2006/relationships/image" Target="media/image844.wmf"/><Relationship Id="rId1692" Type="http://schemas.openxmlformats.org/officeDocument/2006/relationships/oleObject" Target="embeddings/oleObject839.bin"/><Relationship Id="rId1693" Type="http://schemas.openxmlformats.org/officeDocument/2006/relationships/image" Target="media/image845.wmf"/><Relationship Id="rId1694" Type="http://schemas.openxmlformats.org/officeDocument/2006/relationships/oleObject" Target="embeddings/oleObject840.bin"/><Relationship Id="rId1695" Type="http://schemas.openxmlformats.org/officeDocument/2006/relationships/image" Target="media/image846.wmf"/><Relationship Id="rId1696" Type="http://schemas.openxmlformats.org/officeDocument/2006/relationships/oleObject" Target="embeddings/oleObject841.bin"/><Relationship Id="rId1697" Type="http://schemas.openxmlformats.org/officeDocument/2006/relationships/image" Target="media/image847.wmf"/><Relationship Id="rId1698" Type="http://schemas.openxmlformats.org/officeDocument/2006/relationships/oleObject" Target="embeddings/oleObject842.bin"/><Relationship Id="rId1699" Type="http://schemas.openxmlformats.org/officeDocument/2006/relationships/image" Target="media/image848.wmf"/><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50.wmf"/><Relationship Id="rId3301" Type="http://schemas.openxmlformats.org/officeDocument/2006/relationships/oleObject" Target="embeddings/oleObject1642.bin"/><Relationship Id="rId3302" Type="http://schemas.openxmlformats.org/officeDocument/2006/relationships/image" Target="media/image1651.wmf"/><Relationship Id="rId3303" Type="http://schemas.openxmlformats.org/officeDocument/2006/relationships/oleObject" Target="embeddings/oleObject1643.bin"/><Relationship Id="rId3304" Type="http://schemas.openxmlformats.org/officeDocument/2006/relationships/image" Target="media/image1652.wmf"/><Relationship Id="rId3305" Type="http://schemas.openxmlformats.org/officeDocument/2006/relationships/oleObject" Target="embeddings/oleObject1644.bin"/><Relationship Id="rId3306" Type="http://schemas.openxmlformats.org/officeDocument/2006/relationships/image" Target="media/image1653.wmf"/><Relationship Id="rId3307" Type="http://schemas.openxmlformats.org/officeDocument/2006/relationships/oleObject" Target="embeddings/oleObject1645.bin"/><Relationship Id="rId3308" Type="http://schemas.openxmlformats.org/officeDocument/2006/relationships/image" Target="media/image1654.wmf"/><Relationship Id="rId3309" Type="http://schemas.openxmlformats.org/officeDocument/2006/relationships/oleObject" Target="embeddings/oleObject16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75C4F4-62C3-7A49-911F-698C9B0D9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129</Pages>
  <Words>58402</Words>
  <Characters>332897</Characters>
  <Application>Microsoft Macintosh Word</Application>
  <DocSecurity>0</DocSecurity>
  <Lines>2774</Lines>
  <Paragraphs>781</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390518</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17</cp:revision>
  <dcterms:created xsi:type="dcterms:W3CDTF">2014-12-23T22:51:00Z</dcterms:created>
  <dcterms:modified xsi:type="dcterms:W3CDTF">2015-05-06T16:50:00Z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