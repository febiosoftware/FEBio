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FDEC6D" w14:textId="77777777" w:rsidR="008C7882" w:rsidRDefault="008C7882" w:rsidP="00F75A04">
      <w:bookmarkStart w:id="0" w:name="_GoBack"/>
      <w:bookmarkEnd w:id="0"/>
    </w:p>
    <w:p w14:paraId="1A63D2CA" w14:textId="77777777" w:rsidR="008C7882" w:rsidRDefault="0087434A" w:rsidP="008C7882">
      <w:pPr>
        <w:jc w:val="center"/>
        <w:rPr>
          <w:rFonts w:ascii="Arial Narrow" w:hAnsi="Arial Narrow"/>
          <w:i/>
          <w:iCs/>
        </w:rPr>
      </w:pPr>
      <w:r>
        <w:rPr>
          <w:noProof/>
        </w:rPr>
        <w:drawing>
          <wp:inline distT="0" distB="0" distL="0" distR="0" wp14:anchorId="06101C0B" wp14:editId="331076E6">
            <wp:extent cx="4460875" cy="2538095"/>
            <wp:effectExtent l="0" t="0" r="0" b="0"/>
            <wp:docPr id="1" name="Picture 1" descr="FEBio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Bio_logo"/>
                    <pic:cNvPicPr>
                      <a:picLocks noChangeAspect="1" noChangeArrowheads="1"/>
                    </pic:cNvPicPr>
                  </pic:nvPicPr>
                  <pic:blipFill>
                    <a:blip r:embed="rId8">
                      <a:grayscl/>
                      <a:extLst>
                        <a:ext uri="{28A0092B-C50C-407E-A947-70E740481C1C}">
                          <a14:useLocalDpi xmlns:a14="http://schemas.microsoft.com/office/drawing/2010/main" val="0"/>
                        </a:ext>
                      </a:extLst>
                    </a:blip>
                    <a:srcRect/>
                    <a:stretch>
                      <a:fillRect/>
                    </a:stretch>
                  </pic:blipFill>
                  <pic:spPr bwMode="auto">
                    <a:xfrm>
                      <a:off x="0" y="0"/>
                      <a:ext cx="4460875" cy="2538095"/>
                    </a:xfrm>
                    <a:prstGeom prst="rect">
                      <a:avLst/>
                    </a:prstGeom>
                    <a:noFill/>
                    <a:ln>
                      <a:noFill/>
                    </a:ln>
                  </pic:spPr>
                </pic:pic>
              </a:graphicData>
            </a:graphic>
          </wp:inline>
        </w:drawing>
      </w:r>
    </w:p>
    <w:p w14:paraId="029A43E9" w14:textId="6C2212CE" w:rsidR="008C7882" w:rsidRPr="00707FB1" w:rsidRDefault="008C7882" w:rsidP="008F047C">
      <w:pPr>
        <w:jc w:val="center"/>
        <w:rPr>
          <w:rFonts w:ascii="Arial Narrow" w:hAnsi="Arial Narrow"/>
          <w:i/>
          <w:iCs/>
        </w:rPr>
      </w:pPr>
      <w:r w:rsidRPr="00707FB1">
        <w:rPr>
          <w:rFonts w:ascii="Arial Narrow" w:hAnsi="Arial Narrow"/>
          <w:i/>
          <w:iCs/>
        </w:rPr>
        <w:t xml:space="preserve">Version </w:t>
      </w:r>
      <w:r w:rsidR="00CC5A71">
        <w:rPr>
          <w:rFonts w:ascii="Arial Narrow" w:hAnsi="Arial Narrow"/>
          <w:i/>
          <w:iCs/>
        </w:rPr>
        <w:t>2.</w:t>
      </w:r>
      <w:r w:rsidR="00D25725">
        <w:rPr>
          <w:rFonts w:ascii="Arial Narrow" w:hAnsi="Arial Narrow"/>
          <w:i/>
          <w:iCs/>
        </w:rPr>
        <w:t>3</w:t>
      </w:r>
    </w:p>
    <w:p w14:paraId="732C01C8" w14:textId="77777777" w:rsidR="008C7882" w:rsidRPr="00707FB1" w:rsidRDefault="008C7882" w:rsidP="008F047C">
      <w:pPr>
        <w:jc w:val="center"/>
        <w:rPr>
          <w:rFonts w:ascii="Arial Narrow" w:hAnsi="Arial Narrow"/>
          <w:i/>
        </w:rPr>
      </w:pPr>
    </w:p>
    <w:p w14:paraId="7A4D4214" w14:textId="77777777" w:rsidR="008C7882" w:rsidRPr="00707FB1" w:rsidRDefault="008C7882" w:rsidP="008F047C">
      <w:pPr>
        <w:jc w:val="center"/>
        <w:rPr>
          <w:b/>
          <w:sz w:val="44"/>
          <w:szCs w:val="44"/>
        </w:rPr>
      </w:pPr>
      <w:bookmarkStart w:id="1" w:name="_Toc142743975"/>
      <w:bookmarkStart w:id="2" w:name="_Toc142744037"/>
      <w:bookmarkStart w:id="3" w:name="_Toc150242752"/>
      <w:bookmarkStart w:id="4" w:name="_Toc150246463"/>
      <w:bookmarkStart w:id="5" w:name="_Toc150246778"/>
      <w:bookmarkStart w:id="6" w:name="_Toc150247211"/>
      <w:bookmarkStart w:id="7" w:name="_Toc150325624"/>
      <w:bookmarkStart w:id="8" w:name="_Toc151872142"/>
      <w:bookmarkStart w:id="9" w:name="_Toc158898342"/>
      <w:bookmarkStart w:id="10" w:name="_Toc158898381"/>
      <w:bookmarkStart w:id="11" w:name="_Toc159492709"/>
      <w:bookmarkStart w:id="12" w:name="_Toc162086833"/>
      <w:bookmarkStart w:id="13" w:name="_Toc162086973"/>
      <w:bookmarkStart w:id="14" w:name="_Toc162157202"/>
      <w:bookmarkStart w:id="15" w:name="_Toc162162277"/>
      <w:bookmarkStart w:id="16" w:name="_Toc164497325"/>
      <w:bookmarkStart w:id="17" w:name="_Toc164578186"/>
      <w:bookmarkStart w:id="18" w:name="_Toc164778705"/>
      <w:r w:rsidRPr="00707FB1">
        <w:rPr>
          <w:b/>
          <w:sz w:val="44"/>
          <w:szCs w:val="44"/>
        </w:rPr>
        <w:t>Theory Manual</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14:paraId="00ECE3BE" w14:textId="77777777" w:rsidR="008C7882" w:rsidRDefault="008C7882" w:rsidP="008C7882">
      <w:pPr>
        <w:jc w:val="center"/>
      </w:pPr>
    </w:p>
    <w:p w14:paraId="1AE9A7D9" w14:textId="77777777" w:rsidR="008C7882" w:rsidRDefault="008C7882" w:rsidP="008C7882">
      <w:pPr>
        <w:jc w:val="center"/>
      </w:pPr>
    </w:p>
    <w:p w14:paraId="10D8EFAD" w14:textId="77777777" w:rsidR="008C7882" w:rsidRDefault="008C7882" w:rsidP="008C7882">
      <w:pPr>
        <w:jc w:val="center"/>
        <w:rPr>
          <w:b/>
        </w:rPr>
      </w:pPr>
    </w:p>
    <w:p w14:paraId="6D6F7588" w14:textId="77777777" w:rsidR="008C7882" w:rsidRDefault="008C7882" w:rsidP="008C7882">
      <w:pPr>
        <w:jc w:val="center"/>
        <w:rPr>
          <w:b/>
        </w:rPr>
      </w:pPr>
    </w:p>
    <w:p w14:paraId="67FCD502" w14:textId="77777777" w:rsidR="008C7882" w:rsidRDefault="008C7882" w:rsidP="008C7882">
      <w:pPr>
        <w:jc w:val="center"/>
        <w:rPr>
          <w:b/>
        </w:rPr>
      </w:pPr>
    </w:p>
    <w:p w14:paraId="698493DA" w14:textId="77777777" w:rsidR="008C7882" w:rsidRDefault="008C7882" w:rsidP="008C7882">
      <w:pPr>
        <w:jc w:val="center"/>
        <w:rPr>
          <w:b/>
        </w:rPr>
      </w:pPr>
    </w:p>
    <w:p w14:paraId="1E290224" w14:textId="66A94C30" w:rsidR="008C7882" w:rsidRDefault="008C7882" w:rsidP="008C7882">
      <w:pPr>
        <w:jc w:val="center"/>
        <w:rPr>
          <w:b/>
        </w:rPr>
      </w:pPr>
      <w:r>
        <w:rPr>
          <w:b/>
        </w:rPr>
        <w:t xml:space="preserve">Last Updated:  </w:t>
      </w:r>
      <w:r>
        <w:rPr>
          <w:b/>
        </w:rPr>
        <w:fldChar w:fldCharType="begin"/>
      </w:r>
      <w:r>
        <w:rPr>
          <w:b/>
        </w:rPr>
        <w:instrText xml:space="preserve"> DATE \@ "MMMM d, yyyy" </w:instrText>
      </w:r>
      <w:r>
        <w:rPr>
          <w:b/>
        </w:rPr>
        <w:fldChar w:fldCharType="separate"/>
      </w:r>
      <w:ins w:id="19" w:author="rawlins" w:date="2015-05-20T10:04:00Z">
        <w:r w:rsidR="00D7123D">
          <w:rPr>
            <w:b/>
            <w:noProof/>
          </w:rPr>
          <w:t>May 20, 2015</w:t>
        </w:r>
      </w:ins>
      <w:del w:id="20" w:author="rawlins" w:date="2015-05-19T09:58:00Z">
        <w:r w:rsidR="00353E1C" w:rsidDel="00486E22">
          <w:rPr>
            <w:b/>
            <w:noProof/>
          </w:rPr>
          <w:delText>May 13, 2015</w:delText>
        </w:r>
      </w:del>
      <w:r>
        <w:rPr>
          <w:b/>
        </w:rPr>
        <w:fldChar w:fldCharType="end"/>
      </w:r>
    </w:p>
    <w:p w14:paraId="2643E0CB" w14:textId="77777777" w:rsidR="008C7882" w:rsidRDefault="008C7882" w:rsidP="008C7882">
      <w:pPr>
        <w:rPr>
          <w:b/>
        </w:rPr>
      </w:pPr>
    </w:p>
    <w:p w14:paraId="15138AB0" w14:textId="77777777" w:rsidR="008C7882" w:rsidRDefault="008C7882"/>
    <w:p w14:paraId="29BC4B98" w14:textId="77777777" w:rsidR="008C7882" w:rsidRDefault="008C7882" w:rsidP="008C7882">
      <w:pPr>
        <w:rPr>
          <w:b/>
        </w:rPr>
      </w:pPr>
      <w:r>
        <w:rPr>
          <w:b/>
        </w:rPr>
        <w:t>Contributors</w:t>
      </w:r>
    </w:p>
    <w:p w14:paraId="37ACCEE6" w14:textId="77777777" w:rsidR="008C7882" w:rsidRPr="00DC27ED" w:rsidRDefault="008C7882" w:rsidP="008C7882">
      <w:pPr>
        <w:numPr>
          <w:ilvl w:val="0"/>
          <w:numId w:val="11"/>
        </w:numPr>
        <w:rPr>
          <w:lang w:val="nl-BE"/>
        </w:rPr>
      </w:pPr>
      <w:r w:rsidRPr="00DC27ED">
        <w:rPr>
          <w:lang w:val="nl-BE"/>
        </w:rPr>
        <w:t>Steve Maas (</w:t>
      </w:r>
      <w:hyperlink r:id="rId9" w:history="1">
        <w:r w:rsidRPr="00DC27ED">
          <w:rPr>
            <w:rStyle w:val="Hyperlink"/>
            <w:lang w:val="nl-BE"/>
          </w:rPr>
          <w:t>steve.maas@utah.edu</w:t>
        </w:r>
      </w:hyperlink>
      <w:r w:rsidRPr="00DC27ED">
        <w:rPr>
          <w:lang w:val="nl-BE"/>
        </w:rPr>
        <w:t>)</w:t>
      </w:r>
    </w:p>
    <w:p w14:paraId="7B8A2EBC" w14:textId="77777777" w:rsidR="008C7882" w:rsidRPr="00DC27ED" w:rsidRDefault="008C7882" w:rsidP="008C7882">
      <w:pPr>
        <w:numPr>
          <w:ilvl w:val="0"/>
          <w:numId w:val="11"/>
        </w:numPr>
      </w:pPr>
      <w:r w:rsidRPr="00DC27ED">
        <w:t>Dave Rawlins (</w:t>
      </w:r>
      <w:hyperlink r:id="rId10" w:history="1">
        <w:r w:rsidRPr="00DC27ED">
          <w:rPr>
            <w:rStyle w:val="Hyperlink"/>
          </w:rPr>
          <w:t>rawlins@sci.utah.edu</w:t>
        </w:r>
      </w:hyperlink>
      <w:r w:rsidRPr="00DC27ED">
        <w:t>)</w:t>
      </w:r>
    </w:p>
    <w:p w14:paraId="7F2FD2B0" w14:textId="77777777" w:rsidR="008C7882" w:rsidRPr="00DC27ED" w:rsidRDefault="008C7882" w:rsidP="008C7882">
      <w:pPr>
        <w:numPr>
          <w:ilvl w:val="0"/>
          <w:numId w:val="11"/>
        </w:numPr>
      </w:pPr>
      <w:r w:rsidRPr="00DC27ED">
        <w:t>Dr. Jeffrey Weiss (</w:t>
      </w:r>
      <w:hyperlink r:id="rId11" w:history="1">
        <w:r w:rsidRPr="00DC27ED">
          <w:rPr>
            <w:rStyle w:val="Hyperlink"/>
          </w:rPr>
          <w:t>jeff.weiss@utah.edu</w:t>
        </w:r>
      </w:hyperlink>
      <w:r w:rsidRPr="00DC27ED">
        <w:t>)</w:t>
      </w:r>
    </w:p>
    <w:p w14:paraId="68B29575" w14:textId="77777777" w:rsidR="008C7882" w:rsidRDefault="008C7882" w:rsidP="008C7882">
      <w:pPr>
        <w:numPr>
          <w:ilvl w:val="0"/>
          <w:numId w:val="11"/>
        </w:numPr>
      </w:pPr>
      <w:r>
        <w:t>Dr. Gerard Ateshian (</w:t>
      </w:r>
      <w:hyperlink r:id="rId12" w:history="1">
        <w:r w:rsidRPr="005223D1">
          <w:rPr>
            <w:rStyle w:val="Hyperlink"/>
          </w:rPr>
          <w:t>ateshian@columbia.edu</w:t>
        </w:r>
      </w:hyperlink>
      <w:r>
        <w:t>)</w:t>
      </w:r>
    </w:p>
    <w:p w14:paraId="261C9C85" w14:textId="77777777" w:rsidR="008C7882" w:rsidRDefault="008C7882" w:rsidP="008C7882"/>
    <w:p w14:paraId="32AD6D30" w14:textId="77777777" w:rsidR="008C7882" w:rsidRDefault="008C7882" w:rsidP="008C7882"/>
    <w:p w14:paraId="4242A03B" w14:textId="77777777" w:rsidR="008C7882" w:rsidRDefault="008C7882" w:rsidP="008C7882">
      <w:pPr>
        <w:rPr>
          <w:b/>
        </w:rPr>
      </w:pPr>
      <w:r>
        <w:rPr>
          <w:b/>
        </w:rPr>
        <w:t>Contact address</w:t>
      </w:r>
    </w:p>
    <w:p w14:paraId="1109D074" w14:textId="77777777" w:rsidR="008C7882" w:rsidRPr="00DC27ED" w:rsidRDefault="008C7882" w:rsidP="008C7882">
      <w:r w:rsidRPr="00DC27ED">
        <w:t>Musculoskeletal Research Laboratories, University of Utah</w:t>
      </w:r>
    </w:p>
    <w:p w14:paraId="408E9D86" w14:textId="77777777" w:rsidR="008C7882" w:rsidRPr="00DC27ED" w:rsidRDefault="008C7882" w:rsidP="008C7882">
      <w:r w:rsidRPr="00DC27ED">
        <w:t>72 S. Central Campus Drive, Room 2646</w:t>
      </w:r>
    </w:p>
    <w:p w14:paraId="3A3DFE0A" w14:textId="77777777" w:rsidR="008C7882" w:rsidRPr="00DC27ED" w:rsidRDefault="008C7882" w:rsidP="008C7882">
      <w:r w:rsidRPr="00DC27ED">
        <w:t>Salt Lake City, Utah</w:t>
      </w:r>
    </w:p>
    <w:p w14:paraId="77478FBC" w14:textId="77777777" w:rsidR="008C7882" w:rsidRDefault="008C7882" w:rsidP="008C7882"/>
    <w:p w14:paraId="0F6211CA" w14:textId="77777777" w:rsidR="008C7882" w:rsidRPr="00C62631" w:rsidRDefault="008C7882" w:rsidP="008C7882">
      <w:pPr>
        <w:rPr>
          <w:b/>
        </w:rPr>
      </w:pPr>
      <w:r>
        <w:rPr>
          <w:b/>
        </w:rPr>
        <w:t>Website</w:t>
      </w:r>
    </w:p>
    <w:p w14:paraId="40513AD7" w14:textId="77777777" w:rsidR="008C7882" w:rsidRDefault="008C7882" w:rsidP="008C7882">
      <w:r>
        <w:t xml:space="preserve">MRL: </w:t>
      </w:r>
      <w:hyperlink r:id="rId13" w:history="1">
        <w:r w:rsidRPr="006D7874">
          <w:rPr>
            <w:rStyle w:val="Hyperlink"/>
          </w:rPr>
          <w:t>http://mrl.sci.utah.edu</w:t>
        </w:r>
      </w:hyperlink>
    </w:p>
    <w:p w14:paraId="074B1663" w14:textId="77777777" w:rsidR="008C7882" w:rsidRPr="00C62631" w:rsidRDefault="008C7882" w:rsidP="008C7882">
      <w:r>
        <w:t xml:space="preserve">FEBio: </w:t>
      </w:r>
      <w:hyperlink r:id="rId14" w:history="1">
        <w:r w:rsidRPr="00971EFB">
          <w:rPr>
            <w:rStyle w:val="Hyperlink"/>
          </w:rPr>
          <w:t>http://mrl.sci.utah.edu/software/febio</w:t>
        </w:r>
      </w:hyperlink>
    </w:p>
    <w:p w14:paraId="66A683FE" w14:textId="77777777" w:rsidR="008C7882" w:rsidRDefault="008C7882" w:rsidP="008C7882">
      <w:pPr>
        <w:rPr>
          <w:b/>
        </w:rPr>
      </w:pPr>
    </w:p>
    <w:p w14:paraId="1D2291AD" w14:textId="77777777" w:rsidR="008C7882" w:rsidRDefault="008C7882" w:rsidP="008C7882">
      <w:pPr>
        <w:rPr>
          <w:b/>
        </w:rPr>
      </w:pPr>
      <w:r>
        <w:rPr>
          <w:b/>
        </w:rPr>
        <w:t>Forum</w:t>
      </w:r>
    </w:p>
    <w:p w14:paraId="523B4AA0" w14:textId="77777777" w:rsidR="008C7882" w:rsidRDefault="00FE64EB" w:rsidP="008C7882">
      <w:hyperlink r:id="rId15" w:history="1">
        <w:r w:rsidR="008C7882" w:rsidRPr="002076AD">
          <w:rPr>
            <w:rStyle w:val="Hyperlink"/>
          </w:rPr>
          <w:t>http://mrlforums.sci.utah.edu/forums/</w:t>
        </w:r>
      </w:hyperlink>
    </w:p>
    <w:p w14:paraId="47AABF7B" w14:textId="77777777" w:rsidR="002E7F45" w:rsidRDefault="002E7F45" w:rsidP="008C7882"/>
    <w:p w14:paraId="7C80A5F9" w14:textId="77777777" w:rsidR="002E7F45" w:rsidRDefault="002E7F45" w:rsidP="008C7882"/>
    <w:p w14:paraId="6E6C4EEB" w14:textId="77777777" w:rsidR="002E7F45" w:rsidRDefault="002E7F45" w:rsidP="008C7882">
      <w:r>
        <w:t xml:space="preserve">Development of the FEBio project is supported in part by </w:t>
      </w:r>
      <w:r w:rsidR="00084CE6">
        <w:t>a grant from the U.S. National Institutes of Health</w:t>
      </w:r>
      <w:r w:rsidR="006F36D2">
        <w:t xml:space="preserve"> (</w:t>
      </w:r>
      <w:r w:rsidR="006F36D2" w:rsidRPr="00EF75EB">
        <w:t>R01GM083925</w:t>
      </w:r>
      <w:r w:rsidR="006F36D2">
        <w:t>)</w:t>
      </w:r>
      <w:r w:rsidR="00084CE6">
        <w:t>.</w:t>
      </w:r>
    </w:p>
    <w:p w14:paraId="4C1C8B2D" w14:textId="77777777" w:rsidR="00715ECB" w:rsidRDefault="0087434A" w:rsidP="00715ECB">
      <w:bookmarkStart w:id="21" w:name="_Toc300826262"/>
      <w:bookmarkStart w:id="22" w:name="_Toc302472632"/>
      <w:r>
        <w:rPr>
          <w:noProof/>
        </w:rPr>
        <w:drawing>
          <wp:inline distT="0" distB="0" distL="0" distR="0" wp14:anchorId="19AE2DC9" wp14:editId="4A1F3A25">
            <wp:extent cx="990600" cy="990600"/>
            <wp:effectExtent l="0" t="0" r="0" b="0"/>
            <wp:docPr id="2" name="Picture 2"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i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inline>
        </w:drawing>
      </w:r>
    </w:p>
    <w:p w14:paraId="7E141649" w14:textId="77777777" w:rsidR="008C7882" w:rsidRDefault="008C7882" w:rsidP="00715ECB">
      <w:r w:rsidRPr="00BF16DC">
        <w:br w:type="page"/>
      </w:r>
      <w:bookmarkStart w:id="23" w:name="_Toc162086974"/>
      <w:bookmarkStart w:id="24" w:name="_Toc162157203"/>
      <w:bookmarkStart w:id="25" w:name="_Toc162162278"/>
      <w:bookmarkStart w:id="26" w:name="_Toc164497326"/>
      <w:bookmarkStart w:id="27" w:name="_Toc164578187"/>
      <w:bookmarkStart w:id="28" w:name="_Toc164778706"/>
      <w:bookmarkStart w:id="29" w:name="_Toc302472633"/>
      <w:r w:rsidRPr="00715ECB">
        <w:rPr>
          <w:b/>
          <w:sz w:val="48"/>
          <w:szCs w:val="48"/>
        </w:rPr>
        <w:lastRenderedPageBreak/>
        <w:t>Table of Contents</w:t>
      </w:r>
      <w:bookmarkEnd w:id="21"/>
      <w:bookmarkEnd w:id="22"/>
      <w:bookmarkEnd w:id="23"/>
      <w:bookmarkEnd w:id="24"/>
      <w:bookmarkEnd w:id="25"/>
      <w:bookmarkEnd w:id="26"/>
      <w:bookmarkEnd w:id="27"/>
      <w:bookmarkEnd w:id="28"/>
      <w:bookmarkEnd w:id="29"/>
    </w:p>
    <w:p w14:paraId="63A7DFA9" w14:textId="77777777" w:rsidR="008C7882" w:rsidRPr="00707FB1" w:rsidRDefault="008C7882" w:rsidP="008C7882">
      <w:pPr>
        <w:rPr>
          <w:b/>
          <w:sz w:val="44"/>
          <w:szCs w:val="44"/>
        </w:rPr>
      </w:pPr>
    </w:p>
    <w:p w14:paraId="755DA646" w14:textId="77777777" w:rsidR="00153956" w:rsidRDefault="008C7882">
      <w:pPr>
        <w:pStyle w:val="TOC1"/>
        <w:rPr>
          <w:rFonts w:asciiTheme="minorHAnsi" w:eastAsiaTheme="minorEastAsia" w:hAnsiTheme="minorHAnsi" w:cstheme="minorBidi"/>
          <w:b w:val="0"/>
          <w:lang w:eastAsia="ja-JP"/>
        </w:rPr>
      </w:pPr>
      <w:r>
        <w:rPr>
          <w:bCs/>
        </w:rPr>
        <w:fldChar w:fldCharType="begin"/>
      </w:r>
      <w:r>
        <w:rPr>
          <w:bCs/>
        </w:rPr>
        <w:instrText xml:space="preserve"> TOC \o "1-3" \h \z \u </w:instrText>
      </w:r>
      <w:r>
        <w:rPr>
          <w:bCs/>
        </w:rPr>
        <w:fldChar w:fldCharType="separate"/>
      </w:r>
      <w:r w:rsidR="00153956">
        <w:t>Chapter 1. Introduction</w:t>
      </w:r>
      <w:r w:rsidR="00153956">
        <w:tab/>
      </w:r>
      <w:r w:rsidR="00153956">
        <w:fldChar w:fldCharType="begin"/>
      </w:r>
      <w:r w:rsidR="00153956">
        <w:instrText xml:space="preserve"> PAGEREF _Toc289032512 \h </w:instrText>
      </w:r>
      <w:r w:rsidR="00153956">
        <w:fldChar w:fldCharType="separate"/>
      </w:r>
      <w:r w:rsidR="00D3178E">
        <w:t>6</w:t>
      </w:r>
      <w:r w:rsidR="00153956">
        <w:fldChar w:fldCharType="end"/>
      </w:r>
    </w:p>
    <w:p w14:paraId="24C0BAB3"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1.1. Overview of FEBio</w:t>
      </w:r>
      <w:r>
        <w:rPr>
          <w:noProof/>
        </w:rPr>
        <w:tab/>
      </w:r>
      <w:r>
        <w:rPr>
          <w:noProof/>
        </w:rPr>
        <w:fldChar w:fldCharType="begin"/>
      </w:r>
      <w:r>
        <w:rPr>
          <w:noProof/>
        </w:rPr>
        <w:instrText xml:space="preserve"> PAGEREF _Toc289032513 \h </w:instrText>
      </w:r>
      <w:r>
        <w:rPr>
          <w:noProof/>
        </w:rPr>
      </w:r>
      <w:r>
        <w:rPr>
          <w:noProof/>
        </w:rPr>
        <w:fldChar w:fldCharType="separate"/>
      </w:r>
      <w:r w:rsidR="00D3178E">
        <w:rPr>
          <w:noProof/>
        </w:rPr>
        <w:t>6</w:t>
      </w:r>
      <w:r>
        <w:rPr>
          <w:noProof/>
        </w:rPr>
        <w:fldChar w:fldCharType="end"/>
      </w:r>
    </w:p>
    <w:p w14:paraId="10C734D4"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1.2. About this document</w:t>
      </w:r>
      <w:r>
        <w:rPr>
          <w:noProof/>
        </w:rPr>
        <w:tab/>
      </w:r>
      <w:r>
        <w:rPr>
          <w:noProof/>
        </w:rPr>
        <w:fldChar w:fldCharType="begin"/>
      </w:r>
      <w:r>
        <w:rPr>
          <w:noProof/>
        </w:rPr>
        <w:instrText xml:space="preserve"> PAGEREF _Toc289032514 \h </w:instrText>
      </w:r>
      <w:r>
        <w:rPr>
          <w:noProof/>
        </w:rPr>
      </w:r>
      <w:r>
        <w:rPr>
          <w:noProof/>
        </w:rPr>
        <w:fldChar w:fldCharType="separate"/>
      </w:r>
      <w:r w:rsidR="00D3178E">
        <w:rPr>
          <w:noProof/>
        </w:rPr>
        <w:t>6</w:t>
      </w:r>
      <w:r>
        <w:rPr>
          <w:noProof/>
        </w:rPr>
        <w:fldChar w:fldCharType="end"/>
      </w:r>
    </w:p>
    <w:p w14:paraId="45426DA6" w14:textId="77777777" w:rsidR="00153956" w:rsidRDefault="00153956">
      <w:pPr>
        <w:pStyle w:val="TOC1"/>
        <w:rPr>
          <w:rFonts w:asciiTheme="minorHAnsi" w:eastAsiaTheme="minorEastAsia" w:hAnsiTheme="minorHAnsi" w:cstheme="minorBidi"/>
          <w:b w:val="0"/>
          <w:lang w:eastAsia="ja-JP"/>
        </w:rPr>
      </w:pPr>
      <w:r>
        <w:t>Chapter 2. Continuum Mechanics</w:t>
      </w:r>
      <w:r>
        <w:tab/>
      </w:r>
      <w:r>
        <w:fldChar w:fldCharType="begin"/>
      </w:r>
      <w:r>
        <w:instrText xml:space="preserve"> PAGEREF _Toc289032515 \h </w:instrText>
      </w:r>
      <w:r>
        <w:fldChar w:fldCharType="separate"/>
      </w:r>
      <w:r w:rsidR="00D3178E">
        <w:t>8</w:t>
      </w:r>
      <w:r>
        <w:fldChar w:fldCharType="end"/>
      </w:r>
    </w:p>
    <w:p w14:paraId="207561D5"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2.1. Vectors and Tensors</w:t>
      </w:r>
      <w:r>
        <w:rPr>
          <w:noProof/>
        </w:rPr>
        <w:tab/>
      </w:r>
      <w:r>
        <w:rPr>
          <w:noProof/>
        </w:rPr>
        <w:fldChar w:fldCharType="begin"/>
      </w:r>
      <w:r>
        <w:rPr>
          <w:noProof/>
        </w:rPr>
        <w:instrText xml:space="preserve"> PAGEREF _Toc289032516 \h </w:instrText>
      </w:r>
      <w:r>
        <w:rPr>
          <w:noProof/>
        </w:rPr>
      </w:r>
      <w:r>
        <w:rPr>
          <w:noProof/>
        </w:rPr>
        <w:fldChar w:fldCharType="separate"/>
      </w:r>
      <w:r w:rsidR="00D3178E">
        <w:rPr>
          <w:noProof/>
        </w:rPr>
        <w:t>8</w:t>
      </w:r>
      <w:r>
        <w:rPr>
          <w:noProof/>
        </w:rPr>
        <w:fldChar w:fldCharType="end"/>
      </w:r>
    </w:p>
    <w:p w14:paraId="5236EAC4"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2.2. The Directional Derivative</w:t>
      </w:r>
      <w:r>
        <w:rPr>
          <w:noProof/>
        </w:rPr>
        <w:tab/>
      </w:r>
      <w:r>
        <w:rPr>
          <w:noProof/>
        </w:rPr>
        <w:fldChar w:fldCharType="begin"/>
      </w:r>
      <w:r>
        <w:rPr>
          <w:noProof/>
        </w:rPr>
        <w:instrText xml:space="preserve"> PAGEREF _Toc289032517 \h </w:instrText>
      </w:r>
      <w:r>
        <w:rPr>
          <w:noProof/>
        </w:rPr>
      </w:r>
      <w:r>
        <w:rPr>
          <w:noProof/>
        </w:rPr>
        <w:fldChar w:fldCharType="separate"/>
      </w:r>
      <w:r w:rsidR="00D3178E">
        <w:rPr>
          <w:noProof/>
        </w:rPr>
        <w:t>11</w:t>
      </w:r>
      <w:r>
        <w:rPr>
          <w:noProof/>
        </w:rPr>
        <w:fldChar w:fldCharType="end"/>
      </w:r>
    </w:p>
    <w:p w14:paraId="1FD9387F"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2.3. Deformation, Strain and Stress</w:t>
      </w:r>
      <w:r>
        <w:rPr>
          <w:noProof/>
        </w:rPr>
        <w:tab/>
      </w:r>
      <w:r>
        <w:rPr>
          <w:noProof/>
        </w:rPr>
        <w:fldChar w:fldCharType="begin"/>
      </w:r>
      <w:r>
        <w:rPr>
          <w:noProof/>
        </w:rPr>
        <w:instrText xml:space="preserve"> PAGEREF _Toc289032518 \h </w:instrText>
      </w:r>
      <w:r>
        <w:rPr>
          <w:noProof/>
        </w:rPr>
      </w:r>
      <w:r>
        <w:rPr>
          <w:noProof/>
        </w:rPr>
        <w:fldChar w:fldCharType="separate"/>
      </w:r>
      <w:r w:rsidR="00D3178E">
        <w:rPr>
          <w:noProof/>
        </w:rPr>
        <w:t>12</w:t>
      </w:r>
      <w:r>
        <w:rPr>
          <w:noProof/>
        </w:rPr>
        <w:fldChar w:fldCharType="end"/>
      </w:r>
    </w:p>
    <w:p w14:paraId="6B592B10"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2.3.1. The deformation gradient tensor</w:t>
      </w:r>
      <w:r>
        <w:rPr>
          <w:noProof/>
        </w:rPr>
        <w:tab/>
      </w:r>
      <w:r>
        <w:rPr>
          <w:noProof/>
        </w:rPr>
        <w:fldChar w:fldCharType="begin"/>
      </w:r>
      <w:r>
        <w:rPr>
          <w:noProof/>
        </w:rPr>
        <w:instrText xml:space="preserve"> PAGEREF _Toc289032519 \h </w:instrText>
      </w:r>
      <w:r>
        <w:rPr>
          <w:noProof/>
        </w:rPr>
      </w:r>
      <w:r>
        <w:rPr>
          <w:noProof/>
        </w:rPr>
        <w:fldChar w:fldCharType="separate"/>
      </w:r>
      <w:r w:rsidR="00D3178E">
        <w:rPr>
          <w:noProof/>
        </w:rPr>
        <w:t>12</w:t>
      </w:r>
      <w:r>
        <w:rPr>
          <w:noProof/>
        </w:rPr>
        <w:fldChar w:fldCharType="end"/>
      </w:r>
    </w:p>
    <w:p w14:paraId="56D5F73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2.3.2. Strain</w:t>
      </w:r>
      <w:r>
        <w:rPr>
          <w:noProof/>
        </w:rPr>
        <w:tab/>
      </w:r>
      <w:r>
        <w:rPr>
          <w:noProof/>
        </w:rPr>
        <w:fldChar w:fldCharType="begin"/>
      </w:r>
      <w:r>
        <w:rPr>
          <w:noProof/>
        </w:rPr>
        <w:instrText xml:space="preserve"> PAGEREF _Toc289032520 \h </w:instrText>
      </w:r>
      <w:r>
        <w:rPr>
          <w:noProof/>
        </w:rPr>
      </w:r>
      <w:r>
        <w:rPr>
          <w:noProof/>
        </w:rPr>
        <w:fldChar w:fldCharType="separate"/>
      </w:r>
      <w:r w:rsidR="00D3178E">
        <w:rPr>
          <w:noProof/>
        </w:rPr>
        <w:t>13</w:t>
      </w:r>
      <w:r>
        <w:rPr>
          <w:noProof/>
        </w:rPr>
        <w:fldChar w:fldCharType="end"/>
      </w:r>
    </w:p>
    <w:p w14:paraId="697A53F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2.3.3. Stress</w:t>
      </w:r>
      <w:r>
        <w:rPr>
          <w:noProof/>
        </w:rPr>
        <w:tab/>
      </w:r>
      <w:r>
        <w:rPr>
          <w:noProof/>
        </w:rPr>
        <w:fldChar w:fldCharType="begin"/>
      </w:r>
      <w:r>
        <w:rPr>
          <w:noProof/>
        </w:rPr>
        <w:instrText xml:space="preserve"> PAGEREF _Toc289032521 \h </w:instrText>
      </w:r>
      <w:r>
        <w:rPr>
          <w:noProof/>
        </w:rPr>
      </w:r>
      <w:r>
        <w:rPr>
          <w:noProof/>
        </w:rPr>
        <w:fldChar w:fldCharType="separate"/>
      </w:r>
      <w:r w:rsidR="00D3178E">
        <w:rPr>
          <w:noProof/>
        </w:rPr>
        <w:t>13</w:t>
      </w:r>
      <w:r>
        <w:rPr>
          <w:noProof/>
        </w:rPr>
        <w:fldChar w:fldCharType="end"/>
      </w:r>
    </w:p>
    <w:p w14:paraId="14F53502"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2.4. Hyperelasticity</w:t>
      </w:r>
      <w:r>
        <w:rPr>
          <w:noProof/>
        </w:rPr>
        <w:tab/>
      </w:r>
      <w:r>
        <w:rPr>
          <w:noProof/>
        </w:rPr>
        <w:fldChar w:fldCharType="begin"/>
      </w:r>
      <w:r>
        <w:rPr>
          <w:noProof/>
        </w:rPr>
        <w:instrText xml:space="preserve"> PAGEREF _Toc289032522 \h </w:instrText>
      </w:r>
      <w:r>
        <w:rPr>
          <w:noProof/>
        </w:rPr>
      </w:r>
      <w:r>
        <w:rPr>
          <w:noProof/>
        </w:rPr>
        <w:fldChar w:fldCharType="separate"/>
      </w:r>
      <w:r w:rsidR="00D3178E">
        <w:rPr>
          <w:noProof/>
        </w:rPr>
        <w:t>14</w:t>
      </w:r>
      <w:r>
        <w:rPr>
          <w:noProof/>
        </w:rPr>
        <w:fldChar w:fldCharType="end"/>
      </w:r>
    </w:p>
    <w:p w14:paraId="1DFF394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2.4.1. Isotropic Hyperelasticity</w:t>
      </w:r>
      <w:r>
        <w:rPr>
          <w:noProof/>
        </w:rPr>
        <w:tab/>
      </w:r>
      <w:r>
        <w:rPr>
          <w:noProof/>
        </w:rPr>
        <w:fldChar w:fldCharType="begin"/>
      </w:r>
      <w:r>
        <w:rPr>
          <w:noProof/>
        </w:rPr>
        <w:instrText xml:space="preserve"> PAGEREF _Toc289032523 \h </w:instrText>
      </w:r>
      <w:r>
        <w:rPr>
          <w:noProof/>
        </w:rPr>
      </w:r>
      <w:r>
        <w:rPr>
          <w:noProof/>
        </w:rPr>
        <w:fldChar w:fldCharType="separate"/>
      </w:r>
      <w:r w:rsidR="00D3178E">
        <w:rPr>
          <w:noProof/>
        </w:rPr>
        <w:t>15</w:t>
      </w:r>
      <w:r>
        <w:rPr>
          <w:noProof/>
        </w:rPr>
        <w:fldChar w:fldCharType="end"/>
      </w:r>
    </w:p>
    <w:p w14:paraId="63448745"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2.4.2. Isotropic Elasticity in Principal Directions</w:t>
      </w:r>
      <w:r>
        <w:rPr>
          <w:noProof/>
        </w:rPr>
        <w:tab/>
      </w:r>
      <w:r>
        <w:rPr>
          <w:noProof/>
        </w:rPr>
        <w:fldChar w:fldCharType="begin"/>
      </w:r>
      <w:r>
        <w:rPr>
          <w:noProof/>
        </w:rPr>
        <w:instrText xml:space="preserve"> PAGEREF _Toc289032524 \h </w:instrText>
      </w:r>
      <w:r>
        <w:rPr>
          <w:noProof/>
        </w:rPr>
      </w:r>
      <w:r>
        <w:rPr>
          <w:noProof/>
        </w:rPr>
        <w:fldChar w:fldCharType="separate"/>
      </w:r>
      <w:r w:rsidR="00D3178E">
        <w:rPr>
          <w:noProof/>
        </w:rPr>
        <w:t>16</w:t>
      </w:r>
      <w:r>
        <w:rPr>
          <w:noProof/>
        </w:rPr>
        <w:fldChar w:fldCharType="end"/>
      </w:r>
    </w:p>
    <w:p w14:paraId="57064A4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2.4.3. Nearly-Incompressible Hyperelasticity</w:t>
      </w:r>
      <w:r>
        <w:rPr>
          <w:noProof/>
        </w:rPr>
        <w:tab/>
      </w:r>
      <w:r>
        <w:rPr>
          <w:noProof/>
        </w:rPr>
        <w:fldChar w:fldCharType="begin"/>
      </w:r>
      <w:r>
        <w:rPr>
          <w:noProof/>
        </w:rPr>
        <w:instrText xml:space="preserve"> PAGEREF _Toc289032525 \h </w:instrText>
      </w:r>
      <w:r>
        <w:rPr>
          <w:noProof/>
        </w:rPr>
      </w:r>
      <w:r>
        <w:rPr>
          <w:noProof/>
        </w:rPr>
        <w:fldChar w:fldCharType="separate"/>
      </w:r>
      <w:r w:rsidR="00D3178E">
        <w:rPr>
          <w:noProof/>
        </w:rPr>
        <w:t>17</w:t>
      </w:r>
      <w:r>
        <w:rPr>
          <w:noProof/>
        </w:rPr>
        <w:fldChar w:fldCharType="end"/>
      </w:r>
    </w:p>
    <w:p w14:paraId="275CEC20"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2.4.4. Transversely Isotropic Hyperelasticity</w:t>
      </w:r>
      <w:r>
        <w:rPr>
          <w:noProof/>
        </w:rPr>
        <w:tab/>
      </w:r>
      <w:r>
        <w:rPr>
          <w:noProof/>
        </w:rPr>
        <w:fldChar w:fldCharType="begin"/>
      </w:r>
      <w:r>
        <w:rPr>
          <w:noProof/>
        </w:rPr>
        <w:instrText xml:space="preserve"> PAGEREF _Toc289032526 \h </w:instrText>
      </w:r>
      <w:r>
        <w:rPr>
          <w:noProof/>
        </w:rPr>
      </w:r>
      <w:r>
        <w:rPr>
          <w:noProof/>
        </w:rPr>
        <w:fldChar w:fldCharType="separate"/>
      </w:r>
      <w:r w:rsidR="00D3178E">
        <w:rPr>
          <w:noProof/>
        </w:rPr>
        <w:t>18</w:t>
      </w:r>
      <w:r>
        <w:rPr>
          <w:noProof/>
        </w:rPr>
        <w:fldChar w:fldCharType="end"/>
      </w:r>
    </w:p>
    <w:p w14:paraId="32DB490A"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2.5. Biphasic Material</w:t>
      </w:r>
      <w:r>
        <w:rPr>
          <w:noProof/>
        </w:rPr>
        <w:tab/>
      </w:r>
      <w:r>
        <w:rPr>
          <w:noProof/>
        </w:rPr>
        <w:fldChar w:fldCharType="begin"/>
      </w:r>
      <w:r>
        <w:rPr>
          <w:noProof/>
        </w:rPr>
        <w:instrText xml:space="preserve"> PAGEREF _Toc289032527 \h </w:instrText>
      </w:r>
      <w:r>
        <w:rPr>
          <w:noProof/>
        </w:rPr>
      </w:r>
      <w:r>
        <w:rPr>
          <w:noProof/>
        </w:rPr>
        <w:fldChar w:fldCharType="separate"/>
      </w:r>
      <w:r w:rsidR="00D3178E">
        <w:rPr>
          <w:noProof/>
        </w:rPr>
        <w:t>20</w:t>
      </w:r>
      <w:r>
        <w:rPr>
          <w:noProof/>
        </w:rPr>
        <w:fldChar w:fldCharType="end"/>
      </w:r>
    </w:p>
    <w:p w14:paraId="218DCE1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2.5.1. Governing Equations</w:t>
      </w:r>
      <w:r>
        <w:rPr>
          <w:noProof/>
        </w:rPr>
        <w:tab/>
      </w:r>
      <w:r>
        <w:rPr>
          <w:noProof/>
        </w:rPr>
        <w:fldChar w:fldCharType="begin"/>
      </w:r>
      <w:r>
        <w:rPr>
          <w:noProof/>
        </w:rPr>
        <w:instrText xml:space="preserve"> PAGEREF _Toc289032528 \h </w:instrText>
      </w:r>
      <w:r>
        <w:rPr>
          <w:noProof/>
        </w:rPr>
      </w:r>
      <w:r>
        <w:rPr>
          <w:noProof/>
        </w:rPr>
        <w:fldChar w:fldCharType="separate"/>
      </w:r>
      <w:r w:rsidR="00D3178E">
        <w:rPr>
          <w:noProof/>
        </w:rPr>
        <w:t>20</w:t>
      </w:r>
      <w:r>
        <w:rPr>
          <w:noProof/>
        </w:rPr>
        <w:fldChar w:fldCharType="end"/>
      </w:r>
    </w:p>
    <w:p w14:paraId="582715F3"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2.6. Biphasic-Solute Material</w:t>
      </w:r>
      <w:r>
        <w:rPr>
          <w:noProof/>
        </w:rPr>
        <w:tab/>
      </w:r>
      <w:r>
        <w:rPr>
          <w:noProof/>
        </w:rPr>
        <w:fldChar w:fldCharType="begin"/>
      </w:r>
      <w:r>
        <w:rPr>
          <w:noProof/>
        </w:rPr>
        <w:instrText xml:space="preserve"> PAGEREF _Toc289032529 \h </w:instrText>
      </w:r>
      <w:r>
        <w:rPr>
          <w:noProof/>
        </w:rPr>
      </w:r>
      <w:r>
        <w:rPr>
          <w:noProof/>
        </w:rPr>
        <w:fldChar w:fldCharType="separate"/>
      </w:r>
      <w:r w:rsidR="00D3178E">
        <w:rPr>
          <w:noProof/>
        </w:rPr>
        <w:t>22</w:t>
      </w:r>
      <w:r>
        <w:rPr>
          <w:noProof/>
        </w:rPr>
        <w:fldChar w:fldCharType="end"/>
      </w:r>
    </w:p>
    <w:p w14:paraId="6E81F8D2"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2.6.1. Governing Equations</w:t>
      </w:r>
      <w:r>
        <w:rPr>
          <w:noProof/>
        </w:rPr>
        <w:tab/>
      </w:r>
      <w:r>
        <w:rPr>
          <w:noProof/>
        </w:rPr>
        <w:fldChar w:fldCharType="begin"/>
      </w:r>
      <w:r>
        <w:rPr>
          <w:noProof/>
        </w:rPr>
        <w:instrText xml:space="preserve"> PAGEREF _Toc289032530 \h </w:instrText>
      </w:r>
      <w:r>
        <w:rPr>
          <w:noProof/>
        </w:rPr>
      </w:r>
      <w:r>
        <w:rPr>
          <w:noProof/>
        </w:rPr>
        <w:fldChar w:fldCharType="separate"/>
      </w:r>
      <w:r w:rsidR="00D3178E">
        <w:rPr>
          <w:noProof/>
        </w:rPr>
        <w:t>22</w:t>
      </w:r>
      <w:r>
        <w:rPr>
          <w:noProof/>
        </w:rPr>
        <w:fldChar w:fldCharType="end"/>
      </w:r>
    </w:p>
    <w:p w14:paraId="0B337F90"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2.6.2. Continuous Variables</w:t>
      </w:r>
      <w:r>
        <w:rPr>
          <w:noProof/>
        </w:rPr>
        <w:tab/>
      </w:r>
      <w:r>
        <w:rPr>
          <w:noProof/>
        </w:rPr>
        <w:fldChar w:fldCharType="begin"/>
      </w:r>
      <w:r>
        <w:rPr>
          <w:noProof/>
        </w:rPr>
        <w:instrText xml:space="preserve"> PAGEREF _Toc289032531 \h </w:instrText>
      </w:r>
      <w:r>
        <w:rPr>
          <w:noProof/>
        </w:rPr>
      </w:r>
      <w:r>
        <w:rPr>
          <w:noProof/>
        </w:rPr>
        <w:fldChar w:fldCharType="separate"/>
      </w:r>
      <w:r w:rsidR="00D3178E">
        <w:rPr>
          <w:noProof/>
        </w:rPr>
        <w:t>25</w:t>
      </w:r>
      <w:r>
        <w:rPr>
          <w:noProof/>
        </w:rPr>
        <w:fldChar w:fldCharType="end"/>
      </w:r>
    </w:p>
    <w:p w14:paraId="51B160BF"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2.7. Triphasic and Multiphasic Materials</w:t>
      </w:r>
      <w:r>
        <w:rPr>
          <w:noProof/>
        </w:rPr>
        <w:tab/>
      </w:r>
      <w:r>
        <w:rPr>
          <w:noProof/>
        </w:rPr>
        <w:fldChar w:fldCharType="begin"/>
      </w:r>
      <w:r>
        <w:rPr>
          <w:noProof/>
        </w:rPr>
        <w:instrText xml:space="preserve"> PAGEREF _Toc289032532 \h </w:instrText>
      </w:r>
      <w:r>
        <w:rPr>
          <w:noProof/>
        </w:rPr>
      </w:r>
      <w:r>
        <w:rPr>
          <w:noProof/>
        </w:rPr>
        <w:fldChar w:fldCharType="separate"/>
      </w:r>
      <w:r w:rsidR="00D3178E">
        <w:rPr>
          <w:noProof/>
        </w:rPr>
        <w:t>26</w:t>
      </w:r>
      <w:r>
        <w:rPr>
          <w:noProof/>
        </w:rPr>
        <w:fldChar w:fldCharType="end"/>
      </w:r>
    </w:p>
    <w:p w14:paraId="1CD96A6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2.7.1. Governing Equations</w:t>
      </w:r>
      <w:r>
        <w:rPr>
          <w:noProof/>
        </w:rPr>
        <w:tab/>
      </w:r>
      <w:r>
        <w:rPr>
          <w:noProof/>
        </w:rPr>
        <w:fldChar w:fldCharType="begin"/>
      </w:r>
      <w:r>
        <w:rPr>
          <w:noProof/>
        </w:rPr>
        <w:instrText xml:space="preserve"> PAGEREF _Toc289032533 \h </w:instrText>
      </w:r>
      <w:r>
        <w:rPr>
          <w:noProof/>
        </w:rPr>
      </w:r>
      <w:r>
        <w:rPr>
          <w:noProof/>
        </w:rPr>
        <w:fldChar w:fldCharType="separate"/>
      </w:r>
      <w:r w:rsidR="00D3178E">
        <w:rPr>
          <w:noProof/>
        </w:rPr>
        <w:t>27</w:t>
      </w:r>
      <w:r>
        <w:rPr>
          <w:noProof/>
        </w:rPr>
        <w:fldChar w:fldCharType="end"/>
      </w:r>
    </w:p>
    <w:p w14:paraId="5BD31A20"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2.8. Mixture of Solids</w:t>
      </w:r>
      <w:r>
        <w:rPr>
          <w:noProof/>
        </w:rPr>
        <w:tab/>
      </w:r>
      <w:r>
        <w:rPr>
          <w:noProof/>
        </w:rPr>
        <w:fldChar w:fldCharType="begin"/>
      </w:r>
      <w:r>
        <w:rPr>
          <w:noProof/>
        </w:rPr>
        <w:instrText xml:space="preserve"> PAGEREF _Toc289032534 \h </w:instrText>
      </w:r>
      <w:r>
        <w:rPr>
          <w:noProof/>
        </w:rPr>
      </w:r>
      <w:r>
        <w:rPr>
          <w:noProof/>
        </w:rPr>
        <w:fldChar w:fldCharType="separate"/>
      </w:r>
      <w:r w:rsidR="00D3178E">
        <w:rPr>
          <w:noProof/>
        </w:rPr>
        <w:t>29</w:t>
      </w:r>
      <w:r>
        <w:rPr>
          <w:noProof/>
        </w:rPr>
        <w:fldChar w:fldCharType="end"/>
      </w:r>
    </w:p>
    <w:p w14:paraId="4C9E2660"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2.9. Equilibrium Swelling</w:t>
      </w:r>
      <w:r>
        <w:rPr>
          <w:noProof/>
        </w:rPr>
        <w:tab/>
      </w:r>
      <w:r>
        <w:rPr>
          <w:noProof/>
        </w:rPr>
        <w:fldChar w:fldCharType="begin"/>
      </w:r>
      <w:r>
        <w:rPr>
          <w:noProof/>
        </w:rPr>
        <w:instrText xml:space="preserve"> PAGEREF _Toc289032535 \h </w:instrText>
      </w:r>
      <w:r>
        <w:rPr>
          <w:noProof/>
        </w:rPr>
      </w:r>
      <w:r>
        <w:rPr>
          <w:noProof/>
        </w:rPr>
        <w:fldChar w:fldCharType="separate"/>
      </w:r>
      <w:r w:rsidR="00D3178E">
        <w:rPr>
          <w:noProof/>
        </w:rPr>
        <w:t>32</w:t>
      </w:r>
      <w:r>
        <w:rPr>
          <w:noProof/>
        </w:rPr>
        <w:fldChar w:fldCharType="end"/>
      </w:r>
    </w:p>
    <w:p w14:paraId="6A33082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2.9.1. Perfect Osmometer</w:t>
      </w:r>
      <w:r>
        <w:rPr>
          <w:noProof/>
        </w:rPr>
        <w:tab/>
      </w:r>
      <w:r>
        <w:rPr>
          <w:noProof/>
        </w:rPr>
        <w:fldChar w:fldCharType="begin"/>
      </w:r>
      <w:r>
        <w:rPr>
          <w:noProof/>
        </w:rPr>
        <w:instrText xml:space="preserve"> PAGEREF _Toc289032536 \h </w:instrText>
      </w:r>
      <w:r>
        <w:rPr>
          <w:noProof/>
        </w:rPr>
      </w:r>
      <w:r>
        <w:rPr>
          <w:noProof/>
        </w:rPr>
        <w:fldChar w:fldCharType="separate"/>
      </w:r>
      <w:r w:rsidR="00D3178E">
        <w:rPr>
          <w:noProof/>
        </w:rPr>
        <w:t>33</w:t>
      </w:r>
      <w:r>
        <w:rPr>
          <w:noProof/>
        </w:rPr>
        <w:fldChar w:fldCharType="end"/>
      </w:r>
    </w:p>
    <w:p w14:paraId="42CD248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2.9.2. Cell Growth</w:t>
      </w:r>
      <w:r>
        <w:rPr>
          <w:noProof/>
        </w:rPr>
        <w:tab/>
      </w:r>
      <w:r>
        <w:rPr>
          <w:noProof/>
        </w:rPr>
        <w:fldChar w:fldCharType="begin"/>
      </w:r>
      <w:r>
        <w:rPr>
          <w:noProof/>
        </w:rPr>
        <w:instrText xml:space="preserve"> PAGEREF _Toc289032537 \h </w:instrText>
      </w:r>
      <w:r>
        <w:rPr>
          <w:noProof/>
        </w:rPr>
      </w:r>
      <w:r>
        <w:rPr>
          <w:noProof/>
        </w:rPr>
        <w:fldChar w:fldCharType="separate"/>
      </w:r>
      <w:r w:rsidR="00D3178E">
        <w:rPr>
          <w:noProof/>
        </w:rPr>
        <w:t>33</w:t>
      </w:r>
      <w:r>
        <w:rPr>
          <w:noProof/>
        </w:rPr>
        <w:fldChar w:fldCharType="end"/>
      </w:r>
    </w:p>
    <w:p w14:paraId="5300014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2.9.3. Donnan Equilibrium Swelling</w:t>
      </w:r>
      <w:r>
        <w:rPr>
          <w:noProof/>
        </w:rPr>
        <w:tab/>
      </w:r>
      <w:r>
        <w:rPr>
          <w:noProof/>
        </w:rPr>
        <w:fldChar w:fldCharType="begin"/>
      </w:r>
      <w:r>
        <w:rPr>
          <w:noProof/>
        </w:rPr>
        <w:instrText xml:space="preserve"> PAGEREF _Toc289032538 \h </w:instrText>
      </w:r>
      <w:r>
        <w:rPr>
          <w:noProof/>
        </w:rPr>
      </w:r>
      <w:r>
        <w:rPr>
          <w:noProof/>
        </w:rPr>
        <w:fldChar w:fldCharType="separate"/>
      </w:r>
      <w:r w:rsidR="00D3178E">
        <w:rPr>
          <w:noProof/>
        </w:rPr>
        <w:t>34</w:t>
      </w:r>
      <w:r>
        <w:rPr>
          <w:noProof/>
        </w:rPr>
        <w:fldChar w:fldCharType="end"/>
      </w:r>
    </w:p>
    <w:p w14:paraId="423DC248"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2.10. Chemical Reactions</w:t>
      </w:r>
      <w:r>
        <w:rPr>
          <w:noProof/>
        </w:rPr>
        <w:tab/>
      </w:r>
      <w:r>
        <w:rPr>
          <w:noProof/>
        </w:rPr>
        <w:fldChar w:fldCharType="begin"/>
      </w:r>
      <w:r>
        <w:rPr>
          <w:noProof/>
        </w:rPr>
        <w:instrText xml:space="preserve"> PAGEREF _Toc289032539 \h </w:instrText>
      </w:r>
      <w:r>
        <w:rPr>
          <w:noProof/>
        </w:rPr>
      </w:r>
      <w:r>
        <w:rPr>
          <w:noProof/>
        </w:rPr>
        <w:fldChar w:fldCharType="separate"/>
      </w:r>
      <w:r w:rsidR="00D3178E">
        <w:rPr>
          <w:noProof/>
        </w:rPr>
        <w:t>36</w:t>
      </w:r>
      <w:r>
        <w:rPr>
          <w:noProof/>
        </w:rPr>
        <w:fldChar w:fldCharType="end"/>
      </w:r>
    </w:p>
    <w:p w14:paraId="5653148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2.10.1. Solid Matrix and Solid-Bound Molecular Constituents</w:t>
      </w:r>
      <w:r>
        <w:rPr>
          <w:noProof/>
        </w:rPr>
        <w:tab/>
      </w:r>
      <w:r>
        <w:rPr>
          <w:noProof/>
        </w:rPr>
        <w:fldChar w:fldCharType="begin"/>
      </w:r>
      <w:r>
        <w:rPr>
          <w:noProof/>
        </w:rPr>
        <w:instrText xml:space="preserve"> PAGEREF _Toc289032540 \h </w:instrText>
      </w:r>
      <w:r>
        <w:rPr>
          <w:noProof/>
        </w:rPr>
      </w:r>
      <w:r>
        <w:rPr>
          <w:noProof/>
        </w:rPr>
        <w:fldChar w:fldCharType="separate"/>
      </w:r>
      <w:r w:rsidR="00D3178E">
        <w:rPr>
          <w:noProof/>
        </w:rPr>
        <w:t>36</w:t>
      </w:r>
      <w:r>
        <w:rPr>
          <w:noProof/>
        </w:rPr>
        <w:fldChar w:fldCharType="end"/>
      </w:r>
    </w:p>
    <w:p w14:paraId="4C48619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2.10.2. Solutes</w:t>
      </w:r>
      <w:r>
        <w:rPr>
          <w:noProof/>
        </w:rPr>
        <w:tab/>
      </w:r>
      <w:r>
        <w:rPr>
          <w:noProof/>
        </w:rPr>
        <w:fldChar w:fldCharType="begin"/>
      </w:r>
      <w:r>
        <w:rPr>
          <w:noProof/>
        </w:rPr>
        <w:instrText xml:space="preserve"> PAGEREF _Toc289032541 \h </w:instrText>
      </w:r>
      <w:r>
        <w:rPr>
          <w:noProof/>
        </w:rPr>
      </w:r>
      <w:r>
        <w:rPr>
          <w:noProof/>
        </w:rPr>
        <w:fldChar w:fldCharType="separate"/>
      </w:r>
      <w:r w:rsidR="00D3178E">
        <w:rPr>
          <w:noProof/>
        </w:rPr>
        <w:t>37</w:t>
      </w:r>
      <w:r>
        <w:rPr>
          <w:noProof/>
        </w:rPr>
        <w:fldChar w:fldCharType="end"/>
      </w:r>
    </w:p>
    <w:p w14:paraId="0FD53ED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2.10.3. Mixture with Negligible Solute Volume Fraction</w:t>
      </w:r>
      <w:r>
        <w:rPr>
          <w:noProof/>
        </w:rPr>
        <w:tab/>
      </w:r>
      <w:r>
        <w:rPr>
          <w:noProof/>
        </w:rPr>
        <w:fldChar w:fldCharType="begin"/>
      </w:r>
      <w:r>
        <w:rPr>
          <w:noProof/>
        </w:rPr>
        <w:instrText xml:space="preserve"> PAGEREF _Toc289032542 \h </w:instrText>
      </w:r>
      <w:r>
        <w:rPr>
          <w:noProof/>
        </w:rPr>
      </w:r>
      <w:r>
        <w:rPr>
          <w:noProof/>
        </w:rPr>
        <w:fldChar w:fldCharType="separate"/>
      </w:r>
      <w:r w:rsidR="00D3178E">
        <w:rPr>
          <w:noProof/>
        </w:rPr>
        <w:t>38</w:t>
      </w:r>
      <w:r>
        <w:rPr>
          <w:noProof/>
        </w:rPr>
        <w:fldChar w:fldCharType="end"/>
      </w:r>
    </w:p>
    <w:p w14:paraId="02D99009"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2.10.4. Chemical Kinetics</w:t>
      </w:r>
      <w:r>
        <w:rPr>
          <w:noProof/>
        </w:rPr>
        <w:tab/>
      </w:r>
      <w:r>
        <w:rPr>
          <w:noProof/>
        </w:rPr>
        <w:fldChar w:fldCharType="begin"/>
      </w:r>
      <w:r>
        <w:rPr>
          <w:noProof/>
        </w:rPr>
        <w:instrText xml:space="preserve"> PAGEREF _Toc289032543 \h </w:instrText>
      </w:r>
      <w:r>
        <w:rPr>
          <w:noProof/>
        </w:rPr>
      </w:r>
      <w:r>
        <w:rPr>
          <w:noProof/>
        </w:rPr>
        <w:fldChar w:fldCharType="separate"/>
      </w:r>
      <w:r w:rsidR="00D3178E">
        <w:rPr>
          <w:noProof/>
        </w:rPr>
        <w:t>38</w:t>
      </w:r>
      <w:r>
        <w:rPr>
          <w:noProof/>
        </w:rPr>
        <w:fldChar w:fldCharType="end"/>
      </w:r>
    </w:p>
    <w:p w14:paraId="6F776463" w14:textId="77777777" w:rsidR="00153956" w:rsidRDefault="00153956">
      <w:pPr>
        <w:pStyle w:val="TOC1"/>
        <w:rPr>
          <w:rFonts w:asciiTheme="minorHAnsi" w:eastAsiaTheme="minorEastAsia" w:hAnsiTheme="minorHAnsi" w:cstheme="minorBidi"/>
          <w:b w:val="0"/>
          <w:lang w:eastAsia="ja-JP"/>
        </w:rPr>
      </w:pPr>
      <w:r>
        <w:t>Chapter 3. The Nonlinear FE Method</w:t>
      </w:r>
      <w:r>
        <w:tab/>
      </w:r>
      <w:r>
        <w:fldChar w:fldCharType="begin"/>
      </w:r>
      <w:r>
        <w:instrText xml:space="preserve"> PAGEREF _Toc289032544 \h </w:instrText>
      </w:r>
      <w:r>
        <w:fldChar w:fldCharType="separate"/>
      </w:r>
      <w:r w:rsidR="00D3178E">
        <w:t>40</w:t>
      </w:r>
      <w:r>
        <w:fldChar w:fldCharType="end"/>
      </w:r>
    </w:p>
    <w:p w14:paraId="52530FDE"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3.1. Weak formulation for Solid Materials</w:t>
      </w:r>
      <w:r>
        <w:rPr>
          <w:noProof/>
        </w:rPr>
        <w:tab/>
      </w:r>
      <w:r>
        <w:rPr>
          <w:noProof/>
        </w:rPr>
        <w:fldChar w:fldCharType="begin"/>
      </w:r>
      <w:r>
        <w:rPr>
          <w:noProof/>
        </w:rPr>
        <w:instrText xml:space="preserve"> PAGEREF _Toc289032545 \h </w:instrText>
      </w:r>
      <w:r>
        <w:rPr>
          <w:noProof/>
        </w:rPr>
      </w:r>
      <w:r>
        <w:rPr>
          <w:noProof/>
        </w:rPr>
        <w:fldChar w:fldCharType="separate"/>
      </w:r>
      <w:r w:rsidR="00D3178E">
        <w:rPr>
          <w:noProof/>
        </w:rPr>
        <w:t>40</w:t>
      </w:r>
      <w:r>
        <w:rPr>
          <w:noProof/>
        </w:rPr>
        <w:fldChar w:fldCharType="end"/>
      </w:r>
    </w:p>
    <w:p w14:paraId="5794A9C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3.1.1. Linearization</w:t>
      </w:r>
      <w:r>
        <w:rPr>
          <w:noProof/>
        </w:rPr>
        <w:tab/>
      </w:r>
      <w:r>
        <w:rPr>
          <w:noProof/>
        </w:rPr>
        <w:fldChar w:fldCharType="begin"/>
      </w:r>
      <w:r>
        <w:rPr>
          <w:noProof/>
        </w:rPr>
        <w:instrText xml:space="preserve"> PAGEREF _Toc289032546 \h </w:instrText>
      </w:r>
      <w:r>
        <w:rPr>
          <w:noProof/>
        </w:rPr>
      </w:r>
      <w:r>
        <w:rPr>
          <w:noProof/>
        </w:rPr>
        <w:fldChar w:fldCharType="separate"/>
      </w:r>
      <w:r w:rsidR="00D3178E">
        <w:rPr>
          <w:noProof/>
        </w:rPr>
        <w:t>40</w:t>
      </w:r>
      <w:r>
        <w:rPr>
          <w:noProof/>
        </w:rPr>
        <w:fldChar w:fldCharType="end"/>
      </w:r>
    </w:p>
    <w:p w14:paraId="7D41902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3.1.2. Discretization</w:t>
      </w:r>
      <w:r>
        <w:rPr>
          <w:noProof/>
        </w:rPr>
        <w:tab/>
      </w:r>
      <w:r>
        <w:rPr>
          <w:noProof/>
        </w:rPr>
        <w:fldChar w:fldCharType="begin"/>
      </w:r>
      <w:r>
        <w:rPr>
          <w:noProof/>
        </w:rPr>
        <w:instrText xml:space="preserve"> PAGEREF _Toc289032547 \h </w:instrText>
      </w:r>
      <w:r>
        <w:rPr>
          <w:noProof/>
        </w:rPr>
      </w:r>
      <w:r>
        <w:rPr>
          <w:noProof/>
        </w:rPr>
        <w:fldChar w:fldCharType="separate"/>
      </w:r>
      <w:r w:rsidR="00D3178E">
        <w:rPr>
          <w:noProof/>
        </w:rPr>
        <w:t>41</w:t>
      </w:r>
      <w:r>
        <w:rPr>
          <w:noProof/>
        </w:rPr>
        <w:fldChar w:fldCharType="end"/>
      </w:r>
    </w:p>
    <w:p w14:paraId="57451598"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3.2. Weak formulation for biphasic materials</w:t>
      </w:r>
      <w:r>
        <w:rPr>
          <w:noProof/>
        </w:rPr>
        <w:tab/>
      </w:r>
      <w:r>
        <w:rPr>
          <w:noProof/>
        </w:rPr>
        <w:fldChar w:fldCharType="begin"/>
      </w:r>
      <w:r>
        <w:rPr>
          <w:noProof/>
        </w:rPr>
        <w:instrText xml:space="preserve"> PAGEREF _Toc289032548 \h </w:instrText>
      </w:r>
      <w:r>
        <w:rPr>
          <w:noProof/>
        </w:rPr>
      </w:r>
      <w:r>
        <w:rPr>
          <w:noProof/>
        </w:rPr>
        <w:fldChar w:fldCharType="separate"/>
      </w:r>
      <w:r w:rsidR="00D3178E">
        <w:rPr>
          <w:noProof/>
        </w:rPr>
        <w:t>44</w:t>
      </w:r>
      <w:r>
        <w:rPr>
          <w:noProof/>
        </w:rPr>
        <w:fldChar w:fldCharType="end"/>
      </w:r>
    </w:p>
    <w:p w14:paraId="105A3CD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3.2.1. Linearization</w:t>
      </w:r>
      <w:r>
        <w:rPr>
          <w:noProof/>
        </w:rPr>
        <w:tab/>
      </w:r>
      <w:r>
        <w:rPr>
          <w:noProof/>
        </w:rPr>
        <w:fldChar w:fldCharType="begin"/>
      </w:r>
      <w:r>
        <w:rPr>
          <w:noProof/>
        </w:rPr>
        <w:instrText xml:space="preserve"> PAGEREF _Toc289032549 \h </w:instrText>
      </w:r>
      <w:r>
        <w:rPr>
          <w:noProof/>
        </w:rPr>
      </w:r>
      <w:r>
        <w:rPr>
          <w:noProof/>
        </w:rPr>
        <w:fldChar w:fldCharType="separate"/>
      </w:r>
      <w:r w:rsidR="00D3178E">
        <w:rPr>
          <w:noProof/>
        </w:rPr>
        <w:t>44</w:t>
      </w:r>
      <w:r>
        <w:rPr>
          <w:noProof/>
        </w:rPr>
        <w:fldChar w:fldCharType="end"/>
      </w:r>
    </w:p>
    <w:p w14:paraId="70DBD42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3.2.2. Discretization</w:t>
      </w:r>
      <w:r>
        <w:rPr>
          <w:noProof/>
        </w:rPr>
        <w:tab/>
      </w:r>
      <w:r>
        <w:rPr>
          <w:noProof/>
        </w:rPr>
        <w:fldChar w:fldCharType="begin"/>
      </w:r>
      <w:r>
        <w:rPr>
          <w:noProof/>
        </w:rPr>
        <w:instrText xml:space="preserve"> PAGEREF _Toc289032550 \h </w:instrText>
      </w:r>
      <w:r>
        <w:rPr>
          <w:noProof/>
        </w:rPr>
      </w:r>
      <w:r>
        <w:rPr>
          <w:noProof/>
        </w:rPr>
        <w:fldChar w:fldCharType="separate"/>
      </w:r>
      <w:r w:rsidR="00D3178E">
        <w:rPr>
          <w:noProof/>
        </w:rPr>
        <w:t>46</w:t>
      </w:r>
      <w:r>
        <w:rPr>
          <w:noProof/>
        </w:rPr>
        <w:fldChar w:fldCharType="end"/>
      </w:r>
    </w:p>
    <w:p w14:paraId="3C67894E"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3.3. Weak Formulation for Biphasic-Solute Materials</w:t>
      </w:r>
      <w:r>
        <w:rPr>
          <w:noProof/>
        </w:rPr>
        <w:tab/>
      </w:r>
      <w:r>
        <w:rPr>
          <w:noProof/>
        </w:rPr>
        <w:fldChar w:fldCharType="begin"/>
      </w:r>
      <w:r>
        <w:rPr>
          <w:noProof/>
        </w:rPr>
        <w:instrText xml:space="preserve"> PAGEREF _Toc289032551 \h </w:instrText>
      </w:r>
      <w:r>
        <w:rPr>
          <w:noProof/>
        </w:rPr>
      </w:r>
      <w:r>
        <w:rPr>
          <w:noProof/>
        </w:rPr>
        <w:fldChar w:fldCharType="separate"/>
      </w:r>
      <w:r w:rsidR="00D3178E">
        <w:rPr>
          <w:noProof/>
        </w:rPr>
        <w:t>48</w:t>
      </w:r>
      <w:r>
        <w:rPr>
          <w:noProof/>
        </w:rPr>
        <w:fldChar w:fldCharType="end"/>
      </w:r>
    </w:p>
    <w:p w14:paraId="6B0B4FC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3.3.1. Linearization of Internal Virtual Work</w:t>
      </w:r>
      <w:r>
        <w:rPr>
          <w:noProof/>
        </w:rPr>
        <w:tab/>
      </w:r>
      <w:r>
        <w:rPr>
          <w:noProof/>
        </w:rPr>
        <w:fldChar w:fldCharType="begin"/>
      </w:r>
      <w:r>
        <w:rPr>
          <w:noProof/>
        </w:rPr>
        <w:instrText xml:space="preserve"> PAGEREF _Toc289032552 \h </w:instrText>
      </w:r>
      <w:r>
        <w:rPr>
          <w:noProof/>
        </w:rPr>
      </w:r>
      <w:r>
        <w:rPr>
          <w:noProof/>
        </w:rPr>
        <w:fldChar w:fldCharType="separate"/>
      </w:r>
      <w:r w:rsidR="00D3178E">
        <w:rPr>
          <w:noProof/>
        </w:rPr>
        <w:t>50</w:t>
      </w:r>
      <w:r>
        <w:rPr>
          <w:noProof/>
        </w:rPr>
        <w:fldChar w:fldCharType="end"/>
      </w:r>
    </w:p>
    <w:p w14:paraId="2C0041F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3.3.2. Linearization of External Virtual Work</w:t>
      </w:r>
      <w:r>
        <w:rPr>
          <w:noProof/>
        </w:rPr>
        <w:tab/>
      </w:r>
      <w:r>
        <w:rPr>
          <w:noProof/>
        </w:rPr>
        <w:fldChar w:fldCharType="begin"/>
      </w:r>
      <w:r>
        <w:rPr>
          <w:noProof/>
        </w:rPr>
        <w:instrText xml:space="preserve"> PAGEREF _Toc289032553 \h </w:instrText>
      </w:r>
      <w:r>
        <w:rPr>
          <w:noProof/>
        </w:rPr>
      </w:r>
      <w:r>
        <w:rPr>
          <w:noProof/>
        </w:rPr>
        <w:fldChar w:fldCharType="separate"/>
      </w:r>
      <w:r w:rsidR="00D3178E">
        <w:rPr>
          <w:noProof/>
        </w:rPr>
        <w:t>53</w:t>
      </w:r>
      <w:r>
        <w:rPr>
          <w:noProof/>
        </w:rPr>
        <w:fldChar w:fldCharType="end"/>
      </w:r>
    </w:p>
    <w:p w14:paraId="20F03F7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3.3.3. Discretization</w:t>
      </w:r>
      <w:r>
        <w:rPr>
          <w:noProof/>
        </w:rPr>
        <w:tab/>
      </w:r>
      <w:r>
        <w:rPr>
          <w:noProof/>
        </w:rPr>
        <w:fldChar w:fldCharType="begin"/>
      </w:r>
      <w:r>
        <w:rPr>
          <w:noProof/>
        </w:rPr>
        <w:instrText xml:space="preserve"> PAGEREF _Toc289032554 \h </w:instrText>
      </w:r>
      <w:r>
        <w:rPr>
          <w:noProof/>
        </w:rPr>
      </w:r>
      <w:r>
        <w:rPr>
          <w:noProof/>
        </w:rPr>
        <w:fldChar w:fldCharType="separate"/>
      </w:r>
      <w:r w:rsidR="00D3178E">
        <w:rPr>
          <w:noProof/>
        </w:rPr>
        <w:t>54</w:t>
      </w:r>
      <w:r>
        <w:rPr>
          <w:noProof/>
        </w:rPr>
        <w:fldChar w:fldCharType="end"/>
      </w:r>
    </w:p>
    <w:p w14:paraId="3BC030D8"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lastRenderedPageBreak/>
        <w:t>3.4. Weak Formulation for Multiphasic Materials</w:t>
      </w:r>
      <w:r>
        <w:rPr>
          <w:noProof/>
        </w:rPr>
        <w:tab/>
      </w:r>
      <w:r>
        <w:rPr>
          <w:noProof/>
        </w:rPr>
        <w:fldChar w:fldCharType="begin"/>
      </w:r>
      <w:r>
        <w:rPr>
          <w:noProof/>
        </w:rPr>
        <w:instrText xml:space="preserve"> PAGEREF _Toc289032555 \h </w:instrText>
      </w:r>
      <w:r>
        <w:rPr>
          <w:noProof/>
        </w:rPr>
      </w:r>
      <w:r>
        <w:rPr>
          <w:noProof/>
        </w:rPr>
        <w:fldChar w:fldCharType="separate"/>
      </w:r>
      <w:r w:rsidR="00D3178E">
        <w:rPr>
          <w:noProof/>
        </w:rPr>
        <w:t>58</w:t>
      </w:r>
      <w:r>
        <w:rPr>
          <w:noProof/>
        </w:rPr>
        <w:fldChar w:fldCharType="end"/>
      </w:r>
    </w:p>
    <w:p w14:paraId="571E9C2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3.4.1. Chemical Reactions</w:t>
      </w:r>
      <w:r>
        <w:rPr>
          <w:noProof/>
        </w:rPr>
        <w:tab/>
      </w:r>
      <w:r>
        <w:rPr>
          <w:noProof/>
        </w:rPr>
        <w:fldChar w:fldCharType="begin"/>
      </w:r>
      <w:r>
        <w:rPr>
          <w:noProof/>
        </w:rPr>
        <w:instrText xml:space="preserve"> PAGEREF _Toc289032556 \h </w:instrText>
      </w:r>
      <w:r>
        <w:rPr>
          <w:noProof/>
        </w:rPr>
      </w:r>
      <w:r>
        <w:rPr>
          <w:noProof/>
        </w:rPr>
        <w:fldChar w:fldCharType="separate"/>
      </w:r>
      <w:r w:rsidR="00D3178E">
        <w:rPr>
          <w:noProof/>
        </w:rPr>
        <w:t>59</w:t>
      </w:r>
      <w:r>
        <w:rPr>
          <w:noProof/>
        </w:rPr>
        <w:fldChar w:fldCharType="end"/>
      </w:r>
    </w:p>
    <w:p w14:paraId="4C5A0552"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3.5. Newton-Raphson Method</w:t>
      </w:r>
      <w:r>
        <w:rPr>
          <w:noProof/>
        </w:rPr>
        <w:tab/>
      </w:r>
      <w:r>
        <w:rPr>
          <w:noProof/>
        </w:rPr>
        <w:fldChar w:fldCharType="begin"/>
      </w:r>
      <w:r>
        <w:rPr>
          <w:noProof/>
        </w:rPr>
        <w:instrText xml:space="preserve"> PAGEREF _Toc289032557 \h </w:instrText>
      </w:r>
      <w:r>
        <w:rPr>
          <w:noProof/>
        </w:rPr>
      </w:r>
      <w:r>
        <w:rPr>
          <w:noProof/>
        </w:rPr>
        <w:fldChar w:fldCharType="separate"/>
      </w:r>
      <w:r w:rsidR="00D3178E">
        <w:rPr>
          <w:noProof/>
        </w:rPr>
        <w:t>59</w:t>
      </w:r>
      <w:r>
        <w:rPr>
          <w:noProof/>
        </w:rPr>
        <w:fldChar w:fldCharType="end"/>
      </w:r>
    </w:p>
    <w:p w14:paraId="348B039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3.5.1. Full Newton Method</w:t>
      </w:r>
      <w:r>
        <w:rPr>
          <w:noProof/>
        </w:rPr>
        <w:tab/>
      </w:r>
      <w:r>
        <w:rPr>
          <w:noProof/>
        </w:rPr>
        <w:fldChar w:fldCharType="begin"/>
      </w:r>
      <w:r>
        <w:rPr>
          <w:noProof/>
        </w:rPr>
        <w:instrText xml:space="preserve"> PAGEREF _Toc289032558 \h </w:instrText>
      </w:r>
      <w:r>
        <w:rPr>
          <w:noProof/>
        </w:rPr>
      </w:r>
      <w:r>
        <w:rPr>
          <w:noProof/>
        </w:rPr>
        <w:fldChar w:fldCharType="separate"/>
      </w:r>
      <w:r w:rsidR="00D3178E">
        <w:rPr>
          <w:noProof/>
        </w:rPr>
        <w:t>59</w:t>
      </w:r>
      <w:r>
        <w:rPr>
          <w:noProof/>
        </w:rPr>
        <w:fldChar w:fldCharType="end"/>
      </w:r>
    </w:p>
    <w:p w14:paraId="54167C4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3.5.2. BFGS Method</w:t>
      </w:r>
      <w:r>
        <w:rPr>
          <w:noProof/>
        </w:rPr>
        <w:tab/>
      </w:r>
      <w:r>
        <w:rPr>
          <w:noProof/>
        </w:rPr>
        <w:fldChar w:fldCharType="begin"/>
      </w:r>
      <w:r>
        <w:rPr>
          <w:noProof/>
        </w:rPr>
        <w:instrText xml:space="preserve"> PAGEREF _Toc289032559 \h </w:instrText>
      </w:r>
      <w:r>
        <w:rPr>
          <w:noProof/>
        </w:rPr>
      </w:r>
      <w:r>
        <w:rPr>
          <w:noProof/>
        </w:rPr>
        <w:fldChar w:fldCharType="separate"/>
      </w:r>
      <w:r w:rsidR="00D3178E">
        <w:rPr>
          <w:noProof/>
        </w:rPr>
        <w:t>59</w:t>
      </w:r>
      <w:r>
        <w:rPr>
          <w:noProof/>
        </w:rPr>
        <w:fldChar w:fldCharType="end"/>
      </w:r>
    </w:p>
    <w:p w14:paraId="7DAB366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3.5.3. Line Search Method</w:t>
      </w:r>
      <w:r>
        <w:rPr>
          <w:noProof/>
        </w:rPr>
        <w:tab/>
      </w:r>
      <w:r>
        <w:rPr>
          <w:noProof/>
        </w:rPr>
        <w:fldChar w:fldCharType="begin"/>
      </w:r>
      <w:r>
        <w:rPr>
          <w:noProof/>
        </w:rPr>
        <w:instrText xml:space="preserve"> PAGEREF _Toc289032560 \h </w:instrText>
      </w:r>
      <w:r>
        <w:rPr>
          <w:noProof/>
        </w:rPr>
      </w:r>
      <w:r>
        <w:rPr>
          <w:noProof/>
        </w:rPr>
        <w:fldChar w:fldCharType="separate"/>
      </w:r>
      <w:r w:rsidR="00D3178E">
        <w:rPr>
          <w:noProof/>
        </w:rPr>
        <w:t>61</w:t>
      </w:r>
      <w:r>
        <w:rPr>
          <w:noProof/>
        </w:rPr>
        <w:fldChar w:fldCharType="end"/>
      </w:r>
    </w:p>
    <w:p w14:paraId="2C53734D" w14:textId="77777777" w:rsidR="00153956" w:rsidRDefault="00153956">
      <w:pPr>
        <w:pStyle w:val="TOC1"/>
        <w:rPr>
          <w:rFonts w:asciiTheme="minorHAnsi" w:eastAsiaTheme="minorEastAsia" w:hAnsiTheme="minorHAnsi" w:cstheme="minorBidi"/>
          <w:b w:val="0"/>
          <w:lang w:eastAsia="ja-JP"/>
        </w:rPr>
      </w:pPr>
      <w:r>
        <w:t>Chapter 4. Element Library</w:t>
      </w:r>
      <w:r>
        <w:tab/>
      </w:r>
      <w:r>
        <w:fldChar w:fldCharType="begin"/>
      </w:r>
      <w:r>
        <w:instrText xml:space="preserve"> PAGEREF _Toc289032561 \h </w:instrText>
      </w:r>
      <w:r>
        <w:fldChar w:fldCharType="separate"/>
      </w:r>
      <w:r w:rsidR="00D3178E">
        <w:t>62</w:t>
      </w:r>
      <w:r>
        <w:fldChar w:fldCharType="end"/>
      </w:r>
    </w:p>
    <w:p w14:paraId="187B0EF1"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4.1. Solid Elements</w:t>
      </w:r>
      <w:r>
        <w:rPr>
          <w:noProof/>
        </w:rPr>
        <w:tab/>
      </w:r>
      <w:r>
        <w:rPr>
          <w:noProof/>
        </w:rPr>
        <w:fldChar w:fldCharType="begin"/>
      </w:r>
      <w:r>
        <w:rPr>
          <w:noProof/>
        </w:rPr>
        <w:instrText xml:space="preserve"> PAGEREF _Toc289032562 \h </w:instrText>
      </w:r>
      <w:r>
        <w:rPr>
          <w:noProof/>
        </w:rPr>
      </w:r>
      <w:r>
        <w:rPr>
          <w:noProof/>
        </w:rPr>
        <w:fldChar w:fldCharType="separate"/>
      </w:r>
      <w:r w:rsidR="00D3178E">
        <w:rPr>
          <w:noProof/>
        </w:rPr>
        <w:t>62</w:t>
      </w:r>
      <w:r>
        <w:rPr>
          <w:noProof/>
        </w:rPr>
        <w:fldChar w:fldCharType="end"/>
      </w:r>
    </w:p>
    <w:p w14:paraId="43F8EF58"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4.1.1. Hexahedral Elements</w:t>
      </w:r>
      <w:r>
        <w:rPr>
          <w:noProof/>
        </w:rPr>
        <w:tab/>
      </w:r>
      <w:r>
        <w:rPr>
          <w:noProof/>
        </w:rPr>
        <w:fldChar w:fldCharType="begin"/>
      </w:r>
      <w:r>
        <w:rPr>
          <w:noProof/>
        </w:rPr>
        <w:instrText xml:space="preserve"> PAGEREF _Toc289032563 \h </w:instrText>
      </w:r>
      <w:r>
        <w:rPr>
          <w:noProof/>
        </w:rPr>
      </w:r>
      <w:r>
        <w:rPr>
          <w:noProof/>
        </w:rPr>
        <w:fldChar w:fldCharType="separate"/>
      </w:r>
      <w:r w:rsidR="00D3178E">
        <w:rPr>
          <w:noProof/>
        </w:rPr>
        <w:t>62</w:t>
      </w:r>
      <w:r>
        <w:rPr>
          <w:noProof/>
        </w:rPr>
        <w:fldChar w:fldCharType="end"/>
      </w:r>
    </w:p>
    <w:p w14:paraId="4002DAD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4.1.2. Pentahedral Elements</w:t>
      </w:r>
      <w:r>
        <w:rPr>
          <w:noProof/>
        </w:rPr>
        <w:tab/>
      </w:r>
      <w:r>
        <w:rPr>
          <w:noProof/>
        </w:rPr>
        <w:fldChar w:fldCharType="begin"/>
      </w:r>
      <w:r>
        <w:rPr>
          <w:noProof/>
        </w:rPr>
        <w:instrText xml:space="preserve"> PAGEREF _Toc289032564 \h </w:instrText>
      </w:r>
      <w:r>
        <w:rPr>
          <w:noProof/>
        </w:rPr>
      </w:r>
      <w:r>
        <w:rPr>
          <w:noProof/>
        </w:rPr>
        <w:fldChar w:fldCharType="separate"/>
      </w:r>
      <w:r w:rsidR="00D3178E">
        <w:rPr>
          <w:noProof/>
        </w:rPr>
        <w:t>63</w:t>
      </w:r>
      <w:r>
        <w:rPr>
          <w:noProof/>
        </w:rPr>
        <w:fldChar w:fldCharType="end"/>
      </w:r>
    </w:p>
    <w:p w14:paraId="4893063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4.1.3. Tetrahedral Elements</w:t>
      </w:r>
      <w:r>
        <w:rPr>
          <w:noProof/>
        </w:rPr>
        <w:tab/>
      </w:r>
      <w:r>
        <w:rPr>
          <w:noProof/>
        </w:rPr>
        <w:fldChar w:fldCharType="begin"/>
      </w:r>
      <w:r>
        <w:rPr>
          <w:noProof/>
        </w:rPr>
        <w:instrText xml:space="preserve"> PAGEREF _Toc289032565 \h </w:instrText>
      </w:r>
      <w:r>
        <w:rPr>
          <w:noProof/>
        </w:rPr>
      </w:r>
      <w:r>
        <w:rPr>
          <w:noProof/>
        </w:rPr>
        <w:fldChar w:fldCharType="separate"/>
      </w:r>
      <w:r w:rsidR="00D3178E">
        <w:rPr>
          <w:noProof/>
        </w:rPr>
        <w:t>64</w:t>
      </w:r>
      <w:r>
        <w:rPr>
          <w:noProof/>
        </w:rPr>
        <w:fldChar w:fldCharType="end"/>
      </w:r>
    </w:p>
    <w:p w14:paraId="4B62FD3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4.1.4. Quadratic Tetrahedral Elements</w:t>
      </w:r>
      <w:r>
        <w:rPr>
          <w:noProof/>
        </w:rPr>
        <w:tab/>
      </w:r>
      <w:r>
        <w:rPr>
          <w:noProof/>
        </w:rPr>
        <w:fldChar w:fldCharType="begin"/>
      </w:r>
      <w:r>
        <w:rPr>
          <w:noProof/>
        </w:rPr>
        <w:instrText xml:space="preserve"> PAGEREF _Toc289032566 \h </w:instrText>
      </w:r>
      <w:r>
        <w:rPr>
          <w:noProof/>
        </w:rPr>
      </w:r>
      <w:r>
        <w:rPr>
          <w:noProof/>
        </w:rPr>
        <w:fldChar w:fldCharType="separate"/>
      </w:r>
      <w:r w:rsidR="00D3178E">
        <w:rPr>
          <w:noProof/>
        </w:rPr>
        <w:t>65</w:t>
      </w:r>
      <w:r>
        <w:rPr>
          <w:noProof/>
        </w:rPr>
        <w:fldChar w:fldCharType="end"/>
      </w:r>
    </w:p>
    <w:p w14:paraId="2F9A1E5F"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4.2. Shell Elements</w:t>
      </w:r>
      <w:r>
        <w:rPr>
          <w:noProof/>
        </w:rPr>
        <w:tab/>
      </w:r>
      <w:r>
        <w:rPr>
          <w:noProof/>
        </w:rPr>
        <w:fldChar w:fldCharType="begin"/>
      </w:r>
      <w:r>
        <w:rPr>
          <w:noProof/>
        </w:rPr>
        <w:instrText xml:space="preserve"> PAGEREF _Toc289032567 \h </w:instrText>
      </w:r>
      <w:r>
        <w:rPr>
          <w:noProof/>
        </w:rPr>
      </w:r>
      <w:r>
        <w:rPr>
          <w:noProof/>
        </w:rPr>
        <w:fldChar w:fldCharType="separate"/>
      </w:r>
      <w:ins w:id="30" w:author="rawlins" w:date="2015-05-19T17:23:00Z">
        <w:r w:rsidR="00D3178E">
          <w:rPr>
            <w:noProof/>
          </w:rPr>
          <w:t>68</w:t>
        </w:r>
      </w:ins>
      <w:del w:id="31" w:author="rawlins" w:date="2015-05-19T16:10:00Z">
        <w:r w:rsidR="00E3755C" w:rsidDel="00752FD5">
          <w:rPr>
            <w:noProof/>
          </w:rPr>
          <w:delText>67</w:delText>
        </w:r>
      </w:del>
      <w:r>
        <w:rPr>
          <w:noProof/>
        </w:rPr>
        <w:fldChar w:fldCharType="end"/>
      </w:r>
    </w:p>
    <w:p w14:paraId="468BFD1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4.2.1. Shell formulation</w:t>
      </w:r>
      <w:r>
        <w:rPr>
          <w:noProof/>
        </w:rPr>
        <w:tab/>
      </w:r>
      <w:r>
        <w:rPr>
          <w:noProof/>
        </w:rPr>
        <w:fldChar w:fldCharType="begin"/>
      </w:r>
      <w:r>
        <w:rPr>
          <w:noProof/>
        </w:rPr>
        <w:instrText xml:space="preserve"> PAGEREF _Toc289032568 \h </w:instrText>
      </w:r>
      <w:r>
        <w:rPr>
          <w:noProof/>
        </w:rPr>
      </w:r>
      <w:r>
        <w:rPr>
          <w:noProof/>
        </w:rPr>
        <w:fldChar w:fldCharType="separate"/>
      </w:r>
      <w:ins w:id="32" w:author="rawlins" w:date="2015-05-19T17:23:00Z">
        <w:r w:rsidR="00D3178E">
          <w:rPr>
            <w:noProof/>
          </w:rPr>
          <w:t>69</w:t>
        </w:r>
      </w:ins>
      <w:del w:id="33" w:author="rawlins" w:date="2015-05-19T16:10:00Z">
        <w:r w:rsidR="00E3755C" w:rsidDel="00752FD5">
          <w:rPr>
            <w:noProof/>
          </w:rPr>
          <w:delText>67</w:delText>
        </w:r>
      </w:del>
      <w:r>
        <w:rPr>
          <w:noProof/>
        </w:rPr>
        <w:fldChar w:fldCharType="end"/>
      </w:r>
    </w:p>
    <w:p w14:paraId="03799914"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4.2.2. Quadrilateral shells</w:t>
      </w:r>
      <w:r>
        <w:rPr>
          <w:noProof/>
        </w:rPr>
        <w:tab/>
      </w:r>
      <w:r>
        <w:rPr>
          <w:noProof/>
        </w:rPr>
        <w:fldChar w:fldCharType="begin"/>
      </w:r>
      <w:r>
        <w:rPr>
          <w:noProof/>
        </w:rPr>
        <w:instrText xml:space="preserve"> PAGEREF _Toc289032569 \h </w:instrText>
      </w:r>
      <w:r>
        <w:rPr>
          <w:noProof/>
        </w:rPr>
      </w:r>
      <w:r>
        <w:rPr>
          <w:noProof/>
        </w:rPr>
        <w:fldChar w:fldCharType="separate"/>
      </w:r>
      <w:ins w:id="34" w:author="rawlins" w:date="2015-05-19T17:23:00Z">
        <w:r w:rsidR="00D3178E">
          <w:rPr>
            <w:noProof/>
          </w:rPr>
          <w:t>70</w:t>
        </w:r>
      </w:ins>
      <w:del w:id="35" w:author="rawlins" w:date="2015-05-19T16:10:00Z">
        <w:r w:rsidR="00E3755C" w:rsidDel="00752FD5">
          <w:rPr>
            <w:noProof/>
          </w:rPr>
          <w:delText>69</w:delText>
        </w:r>
      </w:del>
      <w:r>
        <w:rPr>
          <w:noProof/>
        </w:rPr>
        <w:fldChar w:fldCharType="end"/>
      </w:r>
    </w:p>
    <w:p w14:paraId="6AF2447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4.2.3. Triangular shells</w:t>
      </w:r>
      <w:r>
        <w:rPr>
          <w:noProof/>
        </w:rPr>
        <w:tab/>
      </w:r>
      <w:r>
        <w:rPr>
          <w:noProof/>
        </w:rPr>
        <w:fldChar w:fldCharType="begin"/>
      </w:r>
      <w:r>
        <w:rPr>
          <w:noProof/>
        </w:rPr>
        <w:instrText xml:space="preserve"> PAGEREF _Toc289032570 \h </w:instrText>
      </w:r>
      <w:r>
        <w:rPr>
          <w:noProof/>
        </w:rPr>
      </w:r>
      <w:r>
        <w:rPr>
          <w:noProof/>
        </w:rPr>
        <w:fldChar w:fldCharType="separate"/>
      </w:r>
      <w:ins w:id="36" w:author="rawlins" w:date="2015-05-19T17:23:00Z">
        <w:r w:rsidR="00D3178E">
          <w:rPr>
            <w:noProof/>
          </w:rPr>
          <w:t>71</w:t>
        </w:r>
      </w:ins>
      <w:del w:id="37" w:author="rawlins" w:date="2015-05-19T16:10:00Z">
        <w:r w:rsidR="00E3755C" w:rsidDel="00752FD5">
          <w:rPr>
            <w:noProof/>
          </w:rPr>
          <w:delText>69</w:delText>
        </w:r>
      </w:del>
      <w:r>
        <w:rPr>
          <w:noProof/>
        </w:rPr>
        <w:fldChar w:fldCharType="end"/>
      </w:r>
    </w:p>
    <w:p w14:paraId="6B389B62" w14:textId="77777777" w:rsidR="00153956" w:rsidRDefault="00153956">
      <w:pPr>
        <w:pStyle w:val="TOC1"/>
        <w:rPr>
          <w:rFonts w:asciiTheme="minorHAnsi" w:eastAsiaTheme="minorEastAsia" w:hAnsiTheme="minorHAnsi" w:cstheme="minorBidi"/>
          <w:b w:val="0"/>
          <w:lang w:eastAsia="ja-JP"/>
        </w:rPr>
      </w:pPr>
      <w:r>
        <w:t>Chapter 5. Constitutive Models</w:t>
      </w:r>
      <w:r>
        <w:tab/>
      </w:r>
      <w:r>
        <w:fldChar w:fldCharType="begin"/>
      </w:r>
      <w:r>
        <w:instrText xml:space="preserve"> PAGEREF _Toc289032571 \h </w:instrText>
      </w:r>
      <w:r>
        <w:fldChar w:fldCharType="separate"/>
      </w:r>
      <w:ins w:id="38" w:author="rawlins" w:date="2015-05-19T17:23:00Z">
        <w:r w:rsidR="00D3178E">
          <w:t>72</w:t>
        </w:r>
      </w:ins>
      <w:del w:id="39" w:author="rawlins" w:date="2015-05-19T16:10:00Z">
        <w:r w:rsidR="00E3755C" w:rsidDel="00752FD5">
          <w:delText>70</w:delText>
        </w:r>
      </w:del>
      <w:r>
        <w:fldChar w:fldCharType="end"/>
      </w:r>
    </w:p>
    <w:p w14:paraId="75ADF403"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5.1. Linear Elasticity</w:t>
      </w:r>
      <w:r>
        <w:rPr>
          <w:noProof/>
        </w:rPr>
        <w:tab/>
      </w:r>
      <w:r>
        <w:rPr>
          <w:noProof/>
        </w:rPr>
        <w:fldChar w:fldCharType="begin"/>
      </w:r>
      <w:r>
        <w:rPr>
          <w:noProof/>
        </w:rPr>
        <w:instrText xml:space="preserve"> PAGEREF _Toc289032572 \h </w:instrText>
      </w:r>
      <w:r>
        <w:rPr>
          <w:noProof/>
        </w:rPr>
      </w:r>
      <w:r>
        <w:rPr>
          <w:noProof/>
        </w:rPr>
        <w:fldChar w:fldCharType="separate"/>
      </w:r>
      <w:ins w:id="40" w:author="rawlins" w:date="2015-05-19T17:23:00Z">
        <w:r w:rsidR="00D3178E">
          <w:rPr>
            <w:noProof/>
          </w:rPr>
          <w:t>72</w:t>
        </w:r>
      </w:ins>
      <w:del w:id="41" w:author="rawlins" w:date="2015-05-19T16:10:00Z">
        <w:r w:rsidR="00E3755C" w:rsidDel="00752FD5">
          <w:rPr>
            <w:noProof/>
          </w:rPr>
          <w:delText>70</w:delText>
        </w:r>
      </w:del>
      <w:r>
        <w:rPr>
          <w:noProof/>
        </w:rPr>
        <w:fldChar w:fldCharType="end"/>
      </w:r>
    </w:p>
    <w:p w14:paraId="2D770935"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5.2. Compressible Materials</w:t>
      </w:r>
      <w:r>
        <w:rPr>
          <w:noProof/>
        </w:rPr>
        <w:tab/>
      </w:r>
      <w:r>
        <w:rPr>
          <w:noProof/>
        </w:rPr>
        <w:fldChar w:fldCharType="begin"/>
      </w:r>
      <w:r>
        <w:rPr>
          <w:noProof/>
        </w:rPr>
        <w:instrText xml:space="preserve"> PAGEREF _Toc289032573 \h </w:instrText>
      </w:r>
      <w:r>
        <w:rPr>
          <w:noProof/>
        </w:rPr>
      </w:r>
      <w:r>
        <w:rPr>
          <w:noProof/>
        </w:rPr>
        <w:fldChar w:fldCharType="separate"/>
      </w:r>
      <w:ins w:id="42" w:author="rawlins" w:date="2015-05-19T17:23:00Z">
        <w:r w:rsidR="00D3178E">
          <w:rPr>
            <w:noProof/>
          </w:rPr>
          <w:t>74</w:t>
        </w:r>
      </w:ins>
      <w:del w:id="43" w:author="rawlins" w:date="2015-05-19T16:10:00Z">
        <w:r w:rsidR="00E3755C" w:rsidDel="00752FD5">
          <w:rPr>
            <w:noProof/>
          </w:rPr>
          <w:delText>72</w:delText>
        </w:r>
      </w:del>
      <w:r>
        <w:rPr>
          <w:noProof/>
        </w:rPr>
        <w:fldChar w:fldCharType="end"/>
      </w:r>
    </w:p>
    <w:p w14:paraId="4AA9024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5.2.1. Isotropic Elasticity</w:t>
      </w:r>
      <w:r>
        <w:rPr>
          <w:noProof/>
        </w:rPr>
        <w:tab/>
      </w:r>
      <w:r>
        <w:rPr>
          <w:noProof/>
        </w:rPr>
        <w:fldChar w:fldCharType="begin"/>
      </w:r>
      <w:r>
        <w:rPr>
          <w:noProof/>
        </w:rPr>
        <w:instrText xml:space="preserve"> PAGEREF _Toc289032574 \h </w:instrText>
      </w:r>
      <w:r>
        <w:rPr>
          <w:noProof/>
        </w:rPr>
      </w:r>
      <w:r>
        <w:rPr>
          <w:noProof/>
        </w:rPr>
        <w:fldChar w:fldCharType="separate"/>
      </w:r>
      <w:ins w:id="44" w:author="rawlins" w:date="2015-05-19T17:23:00Z">
        <w:r w:rsidR="00D3178E">
          <w:rPr>
            <w:noProof/>
          </w:rPr>
          <w:t>74</w:t>
        </w:r>
      </w:ins>
      <w:del w:id="45" w:author="rawlins" w:date="2015-05-19T16:10:00Z">
        <w:r w:rsidR="00E3755C" w:rsidDel="00752FD5">
          <w:rPr>
            <w:noProof/>
          </w:rPr>
          <w:delText>72</w:delText>
        </w:r>
      </w:del>
      <w:r>
        <w:rPr>
          <w:noProof/>
        </w:rPr>
        <w:fldChar w:fldCharType="end"/>
      </w:r>
    </w:p>
    <w:p w14:paraId="50CA5230"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5.2.2. Orthotropic Elasticity</w:t>
      </w:r>
      <w:r>
        <w:rPr>
          <w:noProof/>
        </w:rPr>
        <w:tab/>
      </w:r>
      <w:r>
        <w:rPr>
          <w:noProof/>
        </w:rPr>
        <w:fldChar w:fldCharType="begin"/>
      </w:r>
      <w:r>
        <w:rPr>
          <w:noProof/>
        </w:rPr>
        <w:instrText xml:space="preserve"> PAGEREF _Toc289032575 \h </w:instrText>
      </w:r>
      <w:r>
        <w:rPr>
          <w:noProof/>
        </w:rPr>
      </w:r>
      <w:r>
        <w:rPr>
          <w:noProof/>
        </w:rPr>
        <w:fldChar w:fldCharType="separate"/>
      </w:r>
      <w:ins w:id="46" w:author="rawlins" w:date="2015-05-19T17:23:00Z">
        <w:r w:rsidR="00D3178E">
          <w:rPr>
            <w:noProof/>
          </w:rPr>
          <w:t>74</w:t>
        </w:r>
      </w:ins>
      <w:del w:id="47" w:author="rawlins" w:date="2015-05-19T16:10:00Z">
        <w:r w:rsidR="00E3755C" w:rsidDel="00752FD5">
          <w:rPr>
            <w:noProof/>
          </w:rPr>
          <w:delText>72</w:delText>
        </w:r>
      </w:del>
      <w:r>
        <w:rPr>
          <w:noProof/>
        </w:rPr>
        <w:fldChar w:fldCharType="end"/>
      </w:r>
    </w:p>
    <w:p w14:paraId="7CBFCBD5"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5.2.3. Neo-Hookean Hyperelasticity</w:t>
      </w:r>
      <w:r>
        <w:rPr>
          <w:noProof/>
        </w:rPr>
        <w:tab/>
      </w:r>
      <w:r>
        <w:rPr>
          <w:noProof/>
        </w:rPr>
        <w:fldChar w:fldCharType="begin"/>
      </w:r>
      <w:r>
        <w:rPr>
          <w:noProof/>
        </w:rPr>
        <w:instrText xml:space="preserve"> PAGEREF _Toc289032576 \h </w:instrText>
      </w:r>
      <w:r>
        <w:rPr>
          <w:noProof/>
        </w:rPr>
      </w:r>
      <w:r>
        <w:rPr>
          <w:noProof/>
        </w:rPr>
        <w:fldChar w:fldCharType="separate"/>
      </w:r>
      <w:ins w:id="48" w:author="rawlins" w:date="2015-05-19T17:23:00Z">
        <w:r w:rsidR="00D3178E">
          <w:rPr>
            <w:noProof/>
          </w:rPr>
          <w:t>76</w:t>
        </w:r>
      </w:ins>
      <w:del w:id="49" w:author="rawlins" w:date="2015-05-19T16:10:00Z">
        <w:r w:rsidR="00E3755C" w:rsidDel="00752FD5">
          <w:rPr>
            <w:noProof/>
          </w:rPr>
          <w:delText>74</w:delText>
        </w:r>
      </w:del>
      <w:r>
        <w:rPr>
          <w:noProof/>
        </w:rPr>
        <w:fldChar w:fldCharType="end"/>
      </w:r>
    </w:p>
    <w:p w14:paraId="64FBA6C2"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5.2.4. Ogden Unconstrained</w:t>
      </w:r>
      <w:r>
        <w:rPr>
          <w:noProof/>
        </w:rPr>
        <w:tab/>
      </w:r>
      <w:r>
        <w:rPr>
          <w:noProof/>
        </w:rPr>
        <w:fldChar w:fldCharType="begin"/>
      </w:r>
      <w:r>
        <w:rPr>
          <w:noProof/>
        </w:rPr>
        <w:instrText xml:space="preserve"> PAGEREF _Toc289032577 \h </w:instrText>
      </w:r>
      <w:r>
        <w:rPr>
          <w:noProof/>
        </w:rPr>
      </w:r>
      <w:r>
        <w:rPr>
          <w:noProof/>
        </w:rPr>
        <w:fldChar w:fldCharType="separate"/>
      </w:r>
      <w:ins w:id="50" w:author="rawlins" w:date="2015-05-19T17:23:00Z">
        <w:r w:rsidR="00D3178E">
          <w:rPr>
            <w:noProof/>
          </w:rPr>
          <w:t>76</w:t>
        </w:r>
      </w:ins>
      <w:del w:id="51" w:author="rawlins" w:date="2015-05-19T16:10:00Z">
        <w:r w:rsidR="00E3755C" w:rsidDel="00752FD5">
          <w:rPr>
            <w:noProof/>
          </w:rPr>
          <w:delText>74</w:delText>
        </w:r>
      </w:del>
      <w:r>
        <w:rPr>
          <w:noProof/>
        </w:rPr>
        <w:fldChar w:fldCharType="end"/>
      </w:r>
    </w:p>
    <w:p w14:paraId="25394E6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5.2.5. Holmes-Mow</w:t>
      </w:r>
      <w:r>
        <w:rPr>
          <w:noProof/>
        </w:rPr>
        <w:tab/>
      </w:r>
      <w:r>
        <w:rPr>
          <w:noProof/>
        </w:rPr>
        <w:fldChar w:fldCharType="begin"/>
      </w:r>
      <w:r>
        <w:rPr>
          <w:noProof/>
        </w:rPr>
        <w:instrText xml:space="preserve"> PAGEREF _Toc289032578 \h </w:instrText>
      </w:r>
      <w:r>
        <w:rPr>
          <w:noProof/>
        </w:rPr>
      </w:r>
      <w:r>
        <w:rPr>
          <w:noProof/>
        </w:rPr>
        <w:fldChar w:fldCharType="separate"/>
      </w:r>
      <w:ins w:id="52" w:author="rawlins" w:date="2015-05-19T17:23:00Z">
        <w:r w:rsidR="00D3178E">
          <w:rPr>
            <w:noProof/>
          </w:rPr>
          <w:t>77</w:t>
        </w:r>
      </w:ins>
      <w:del w:id="53" w:author="rawlins" w:date="2015-05-19T16:10:00Z">
        <w:r w:rsidR="00E3755C" w:rsidDel="00752FD5">
          <w:rPr>
            <w:noProof/>
          </w:rPr>
          <w:delText>75</w:delText>
        </w:r>
      </w:del>
      <w:r>
        <w:rPr>
          <w:noProof/>
        </w:rPr>
        <w:fldChar w:fldCharType="end"/>
      </w:r>
    </w:p>
    <w:p w14:paraId="2281647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5.2.6. Conewise Linear Elasticity</w:t>
      </w:r>
      <w:r>
        <w:rPr>
          <w:noProof/>
        </w:rPr>
        <w:tab/>
      </w:r>
      <w:r>
        <w:rPr>
          <w:noProof/>
        </w:rPr>
        <w:fldChar w:fldCharType="begin"/>
      </w:r>
      <w:r>
        <w:rPr>
          <w:noProof/>
        </w:rPr>
        <w:instrText xml:space="preserve"> PAGEREF _Toc289032579 \h </w:instrText>
      </w:r>
      <w:r>
        <w:rPr>
          <w:noProof/>
        </w:rPr>
      </w:r>
      <w:r>
        <w:rPr>
          <w:noProof/>
        </w:rPr>
        <w:fldChar w:fldCharType="separate"/>
      </w:r>
      <w:ins w:id="54" w:author="rawlins" w:date="2015-05-19T17:23:00Z">
        <w:r w:rsidR="00D3178E">
          <w:rPr>
            <w:noProof/>
          </w:rPr>
          <w:t>77</w:t>
        </w:r>
      </w:ins>
      <w:del w:id="55" w:author="rawlins" w:date="2015-05-19T16:10:00Z">
        <w:r w:rsidR="00E3755C" w:rsidDel="00752FD5">
          <w:rPr>
            <w:noProof/>
          </w:rPr>
          <w:delText>75</w:delText>
        </w:r>
      </w:del>
      <w:r>
        <w:rPr>
          <w:noProof/>
        </w:rPr>
        <w:fldChar w:fldCharType="end"/>
      </w:r>
    </w:p>
    <w:p w14:paraId="58F6FE2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5.2.7. Donnan Equilibrium Swelling</w:t>
      </w:r>
      <w:r>
        <w:rPr>
          <w:noProof/>
        </w:rPr>
        <w:tab/>
      </w:r>
      <w:r>
        <w:rPr>
          <w:noProof/>
        </w:rPr>
        <w:fldChar w:fldCharType="begin"/>
      </w:r>
      <w:r>
        <w:rPr>
          <w:noProof/>
        </w:rPr>
        <w:instrText xml:space="preserve"> PAGEREF _Toc289032580 \h </w:instrText>
      </w:r>
      <w:r>
        <w:rPr>
          <w:noProof/>
        </w:rPr>
      </w:r>
      <w:r>
        <w:rPr>
          <w:noProof/>
        </w:rPr>
        <w:fldChar w:fldCharType="separate"/>
      </w:r>
      <w:ins w:id="56" w:author="rawlins" w:date="2015-05-19T17:23:00Z">
        <w:r w:rsidR="00D3178E">
          <w:rPr>
            <w:noProof/>
          </w:rPr>
          <w:t>79</w:t>
        </w:r>
      </w:ins>
      <w:del w:id="57" w:author="rawlins" w:date="2015-05-19T16:10:00Z">
        <w:r w:rsidR="00E3755C" w:rsidDel="00752FD5">
          <w:rPr>
            <w:noProof/>
          </w:rPr>
          <w:delText>77</w:delText>
        </w:r>
      </w:del>
      <w:r>
        <w:rPr>
          <w:noProof/>
        </w:rPr>
        <w:fldChar w:fldCharType="end"/>
      </w:r>
    </w:p>
    <w:p w14:paraId="16819D87"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5.2.8. Perfect Osmometer Equilibrium Osmotic Pressure</w:t>
      </w:r>
      <w:r>
        <w:rPr>
          <w:noProof/>
        </w:rPr>
        <w:tab/>
      </w:r>
      <w:r>
        <w:rPr>
          <w:noProof/>
        </w:rPr>
        <w:fldChar w:fldCharType="begin"/>
      </w:r>
      <w:r>
        <w:rPr>
          <w:noProof/>
        </w:rPr>
        <w:instrText xml:space="preserve"> PAGEREF _Toc289032581 \h </w:instrText>
      </w:r>
      <w:r>
        <w:rPr>
          <w:noProof/>
        </w:rPr>
      </w:r>
      <w:r>
        <w:rPr>
          <w:noProof/>
        </w:rPr>
        <w:fldChar w:fldCharType="separate"/>
      </w:r>
      <w:ins w:id="58" w:author="rawlins" w:date="2015-05-19T17:23:00Z">
        <w:r w:rsidR="00D3178E">
          <w:rPr>
            <w:noProof/>
          </w:rPr>
          <w:t>79</w:t>
        </w:r>
      </w:ins>
      <w:del w:id="59" w:author="rawlins" w:date="2015-05-19T16:10:00Z">
        <w:r w:rsidR="00E3755C" w:rsidDel="00752FD5">
          <w:rPr>
            <w:noProof/>
          </w:rPr>
          <w:delText>77</w:delText>
        </w:r>
      </w:del>
      <w:r>
        <w:rPr>
          <w:noProof/>
        </w:rPr>
        <w:fldChar w:fldCharType="end"/>
      </w:r>
    </w:p>
    <w:p w14:paraId="0584F8B9"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5.3. Nearly-Incompressible Materials</w:t>
      </w:r>
      <w:r>
        <w:rPr>
          <w:noProof/>
        </w:rPr>
        <w:tab/>
      </w:r>
      <w:r>
        <w:rPr>
          <w:noProof/>
        </w:rPr>
        <w:fldChar w:fldCharType="begin"/>
      </w:r>
      <w:r>
        <w:rPr>
          <w:noProof/>
        </w:rPr>
        <w:instrText xml:space="preserve"> PAGEREF _Toc289032582 \h </w:instrText>
      </w:r>
      <w:r>
        <w:rPr>
          <w:noProof/>
        </w:rPr>
      </w:r>
      <w:r>
        <w:rPr>
          <w:noProof/>
        </w:rPr>
        <w:fldChar w:fldCharType="separate"/>
      </w:r>
      <w:ins w:id="60" w:author="rawlins" w:date="2015-05-19T17:23:00Z">
        <w:r w:rsidR="00D3178E">
          <w:rPr>
            <w:noProof/>
          </w:rPr>
          <w:t>80</w:t>
        </w:r>
      </w:ins>
      <w:del w:id="61" w:author="rawlins" w:date="2015-05-19T16:10:00Z">
        <w:r w:rsidR="00E3755C" w:rsidDel="00752FD5">
          <w:rPr>
            <w:noProof/>
          </w:rPr>
          <w:delText>78</w:delText>
        </w:r>
      </w:del>
      <w:r>
        <w:rPr>
          <w:noProof/>
        </w:rPr>
        <w:fldChar w:fldCharType="end"/>
      </w:r>
    </w:p>
    <w:p w14:paraId="594678E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5.3.1. Mooney-Rivlin Hyperelasticity</w:t>
      </w:r>
      <w:r>
        <w:rPr>
          <w:noProof/>
        </w:rPr>
        <w:tab/>
      </w:r>
      <w:r>
        <w:rPr>
          <w:noProof/>
        </w:rPr>
        <w:fldChar w:fldCharType="begin"/>
      </w:r>
      <w:r>
        <w:rPr>
          <w:noProof/>
        </w:rPr>
        <w:instrText xml:space="preserve"> PAGEREF _Toc289032583 \h </w:instrText>
      </w:r>
      <w:r>
        <w:rPr>
          <w:noProof/>
        </w:rPr>
      </w:r>
      <w:r>
        <w:rPr>
          <w:noProof/>
        </w:rPr>
        <w:fldChar w:fldCharType="separate"/>
      </w:r>
      <w:ins w:id="62" w:author="rawlins" w:date="2015-05-19T17:23:00Z">
        <w:r w:rsidR="00D3178E">
          <w:rPr>
            <w:noProof/>
          </w:rPr>
          <w:t>80</w:t>
        </w:r>
      </w:ins>
      <w:del w:id="63" w:author="rawlins" w:date="2015-05-19T16:10:00Z">
        <w:r w:rsidR="00E3755C" w:rsidDel="00752FD5">
          <w:rPr>
            <w:noProof/>
          </w:rPr>
          <w:delText>78</w:delText>
        </w:r>
      </w:del>
      <w:r>
        <w:rPr>
          <w:noProof/>
        </w:rPr>
        <w:fldChar w:fldCharType="end"/>
      </w:r>
    </w:p>
    <w:p w14:paraId="7F99B38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5.3.2. Ogden Hyperelastic</w:t>
      </w:r>
      <w:r>
        <w:rPr>
          <w:noProof/>
        </w:rPr>
        <w:tab/>
      </w:r>
      <w:r>
        <w:rPr>
          <w:noProof/>
        </w:rPr>
        <w:fldChar w:fldCharType="begin"/>
      </w:r>
      <w:r>
        <w:rPr>
          <w:noProof/>
        </w:rPr>
        <w:instrText xml:space="preserve"> PAGEREF _Toc289032584 \h </w:instrText>
      </w:r>
      <w:r>
        <w:rPr>
          <w:noProof/>
        </w:rPr>
      </w:r>
      <w:r>
        <w:rPr>
          <w:noProof/>
        </w:rPr>
        <w:fldChar w:fldCharType="separate"/>
      </w:r>
      <w:ins w:id="64" w:author="rawlins" w:date="2015-05-19T17:23:00Z">
        <w:r w:rsidR="00D3178E">
          <w:rPr>
            <w:noProof/>
          </w:rPr>
          <w:t>81</w:t>
        </w:r>
      </w:ins>
      <w:del w:id="65" w:author="rawlins" w:date="2015-05-19T16:10:00Z">
        <w:r w:rsidR="00E3755C" w:rsidDel="00752FD5">
          <w:rPr>
            <w:noProof/>
          </w:rPr>
          <w:delText>79</w:delText>
        </w:r>
      </w:del>
      <w:r>
        <w:rPr>
          <w:noProof/>
        </w:rPr>
        <w:fldChar w:fldCharType="end"/>
      </w:r>
    </w:p>
    <w:p w14:paraId="4689FC7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5.3.3. Veronda-Westmann Hyperelasticity</w:t>
      </w:r>
      <w:r>
        <w:rPr>
          <w:noProof/>
        </w:rPr>
        <w:tab/>
      </w:r>
      <w:r>
        <w:rPr>
          <w:noProof/>
        </w:rPr>
        <w:fldChar w:fldCharType="begin"/>
      </w:r>
      <w:r>
        <w:rPr>
          <w:noProof/>
        </w:rPr>
        <w:instrText xml:space="preserve"> PAGEREF _Toc289032585 \h </w:instrText>
      </w:r>
      <w:r>
        <w:rPr>
          <w:noProof/>
        </w:rPr>
      </w:r>
      <w:r>
        <w:rPr>
          <w:noProof/>
        </w:rPr>
        <w:fldChar w:fldCharType="separate"/>
      </w:r>
      <w:ins w:id="66" w:author="rawlins" w:date="2015-05-19T17:23:00Z">
        <w:r w:rsidR="00D3178E">
          <w:rPr>
            <w:noProof/>
          </w:rPr>
          <w:t>81</w:t>
        </w:r>
      </w:ins>
      <w:del w:id="67" w:author="rawlins" w:date="2015-05-19T16:10:00Z">
        <w:r w:rsidR="00E3755C" w:rsidDel="00752FD5">
          <w:rPr>
            <w:noProof/>
          </w:rPr>
          <w:delText>79</w:delText>
        </w:r>
      </w:del>
      <w:r>
        <w:rPr>
          <w:noProof/>
        </w:rPr>
        <w:fldChar w:fldCharType="end"/>
      </w:r>
    </w:p>
    <w:p w14:paraId="36A65B2F"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5.3.4. Arruda-Boyce Hyperelasticity</w:t>
      </w:r>
      <w:r>
        <w:rPr>
          <w:noProof/>
        </w:rPr>
        <w:tab/>
      </w:r>
      <w:r>
        <w:rPr>
          <w:noProof/>
        </w:rPr>
        <w:fldChar w:fldCharType="begin"/>
      </w:r>
      <w:r>
        <w:rPr>
          <w:noProof/>
        </w:rPr>
        <w:instrText xml:space="preserve"> PAGEREF _Toc289032586 \h </w:instrText>
      </w:r>
      <w:r>
        <w:rPr>
          <w:noProof/>
        </w:rPr>
      </w:r>
      <w:r>
        <w:rPr>
          <w:noProof/>
        </w:rPr>
        <w:fldChar w:fldCharType="separate"/>
      </w:r>
      <w:ins w:id="68" w:author="rawlins" w:date="2015-05-19T17:23:00Z">
        <w:r w:rsidR="00D3178E">
          <w:rPr>
            <w:noProof/>
          </w:rPr>
          <w:t>81</w:t>
        </w:r>
      </w:ins>
      <w:del w:id="69" w:author="rawlins" w:date="2015-05-19T16:10:00Z">
        <w:r w:rsidR="00E3755C" w:rsidDel="00752FD5">
          <w:rPr>
            <w:noProof/>
          </w:rPr>
          <w:delText>79</w:delText>
        </w:r>
      </w:del>
      <w:r>
        <w:rPr>
          <w:noProof/>
        </w:rPr>
        <w:fldChar w:fldCharType="end"/>
      </w:r>
    </w:p>
    <w:p w14:paraId="2704F5A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5.3.5. Transversely Isotropic Hyperelastic</w:t>
      </w:r>
      <w:r>
        <w:rPr>
          <w:noProof/>
        </w:rPr>
        <w:tab/>
      </w:r>
      <w:r>
        <w:rPr>
          <w:noProof/>
        </w:rPr>
        <w:fldChar w:fldCharType="begin"/>
      </w:r>
      <w:r>
        <w:rPr>
          <w:noProof/>
        </w:rPr>
        <w:instrText xml:space="preserve"> PAGEREF _Toc289032587 \h </w:instrText>
      </w:r>
      <w:r>
        <w:rPr>
          <w:noProof/>
        </w:rPr>
      </w:r>
      <w:r>
        <w:rPr>
          <w:noProof/>
        </w:rPr>
        <w:fldChar w:fldCharType="separate"/>
      </w:r>
      <w:ins w:id="70" w:author="rawlins" w:date="2015-05-19T17:23:00Z">
        <w:r w:rsidR="00D3178E">
          <w:rPr>
            <w:noProof/>
          </w:rPr>
          <w:t>82</w:t>
        </w:r>
      </w:ins>
      <w:del w:id="71" w:author="rawlins" w:date="2015-05-19T16:10:00Z">
        <w:r w:rsidR="00E3755C" w:rsidDel="00752FD5">
          <w:rPr>
            <w:noProof/>
          </w:rPr>
          <w:delText>80</w:delText>
        </w:r>
      </w:del>
      <w:r>
        <w:rPr>
          <w:noProof/>
        </w:rPr>
        <w:fldChar w:fldCharType="end"/>
      </w:r>
    </w:p>
    <w:p w14:paraId="045046B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5.3.6. Ellipsoidal Fiber Distribution</w:t>
      </w:r>
      <w:r>
        <w:rPr>
          <w:noProof/>
        </w:rPr>
        <w:tab/>
      </w:r>
      <w:r>
        <w:rPr>
          <w:noProof/>
        </w:rPr>
        <w:fldChar w:fldCharType="begin"/>
      </w:r>
      <w:r>
        <w:rPr>
          <w:noProof/>
        </w:rPr>
        <w:instrText xml:space="preserve"> PAGEREF _Toc289032588 \h </w:instrText>
      </w:r>
      <w:r>
        <w:rPr>
          <w:noProof/>
        </w:rPr>
      </w:r>
      <w:r>
        <w:rPr>
          <w:noProof/>
        </w:rPr>
        <w:fldChar w:fldCharType="separate"/>
      </w:r>
      <w:ins w:id="72" w:author="rawlins" w:date="2015-05-19T17:23:00Z">
        <w:r w:rsidR="00D3178E">
          <w:rPr>
            <w:noProof/>
          </w:rPr>
          <w:t>83</w:t>
        </w:r>
      </w:ins>
      <w:del w:id="73" w:author="rawlins" w:date="2015-05-19T16:10:00Z">
        <w:r w:rsidR="00E3755C" w:rsidDel="00752FD5">
          <w:rPr>
            <w:noProof/>
          </w:rPr>
          <w:delText>81</w:delText>
        </w:r>
      </w:del>
      <w:r>
        <w:rPr>
          <w:noProof/>
        </w:rPr>
        <w:fldChar w:fldCharType="end"/>
      </w:r>
    </w:p>
    <w:p w14:paraId="16B55517"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5.3.7. Fiber with Exponential Power law</w:t>
      </w:r>
      <w:r>
        <w:rPr>
          <w:noProof/>
        </w:rPr>
        <w:tab/>
      </w:r>
      <w:r>
        <w:rPr>
          <w:noProof/>
        </w:rPr>
        <w:fldChar w:fldCharType="begin"/>
      </w:r>
      <w:r>
        <w:rPr>
          <w:noProof/>
        </w:rPr>
        <w:instrText xml:space="preserve"> PAGEREF _Toc289032589 \h </w:instrText>
      </w:r>
      <w:r>
        <w:rPr>
          <w:noProof/>
        </w:rPr>
      </w:r>
      <w:r>
        <w:rPr>
          <w:noProof/>
        </w:rPr>
        <w:fldChar w:fldCharType="separate"/>
      </w:r>
      <w:ins w:id="74" w:author="rawlins" w:date="2015-05-19T17:23:00Z">
        <w:r w:rsidR="00D3178E">
          <w:rPr>
            <w:noProof/>
          </w:rPr>
          <w:t>83</w:t>
        </w:r>
      </w:ins>
      <w:del w:id="75" w:author="rawlins" w:date="2015-05-19T16:10:00Z">
        <w:r w:rsidR="00E3755C" w:rsidDel="00752FD5">
          <w:rPr>
            <w:noProof/>
          </w:rPr>
          <w:delText>82</w:delText>
        </w:r>
      </w:del>
      <w:r>
        <w:rPr>
          <w:noProof/>
        </w:rPr>
        <w:fldChar w:fldCharType="end"/>
      </w:r>
    </w:p>
    <w:p w14:paraId="458E03D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5.3.8. Fung Orthotropic</w:t>
      </w:r>
      <w:r>
        <w:rPr>
          <w:noProof/>
        </w:rPr>
        <w:tab/>
      </w:r>
      <w:r>
        <w:rPr>
          <w:noProof/>
        </w:rPr>
        <w:fldChar w:fldCharType="begin"/>
      </w:r>
      <w:r>
        <w:rPr>
          <w:noProof/>
        </w:rPr>
        <w:instrText xml:space="preserve"> PAGEREF _Toc289032590 \h </w:instrText>
      </w:r>
      <w:r>
        <w:rPr>
          <w:noProof/>
        </w:rPr>
      </w:r>
      <w:r>
        <w:rPr>
          <w:noProof/>
        </w:rPr>
        <w:fldChar w:fldCharType="separate"/>
      </w:r>
      <w:ins w:id="76" w:author="rawlins" w:date="2015-05-19T17:23:00Z">
        <w:r w:rsidR="00D3178E">
          <w:rPr>
            <w:noProof/>
          </w:rPr>
          <w:t>84</w:t>
        </w:r>
      </w:ins>
      <w:del w:id="77" w:author="rawlins" w:date="2015-05-19T16:10:00Z">
        <w:r w:rsidR="00E3755C" w:rsidDel="00752FD5">
          <w:rPr>
            <w:noProof/>
          </w:rPr>
          <w:delText>82</w:delText>
        </w:r>
      </w:del>
      <w:r>
        <w:rPr>
          <w:noProof/>
        </w:rPr>
        <w:fldChar w:fldCharType="end"/>
      </w:r>
    </w:p>
    <w:p w14:paraId="7435F039"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5.3.9. Tension-Compression Nonlinear Orthotropic</w:t>
      </w:r>
      <w:r>
        <w:rPr>
          <w:noProof/>
        </w:rPr>
        <w:tab/>
      </w:r>
      <w:r>
        <w:rPr>
          <w:noProof/>
        </w:rPr>
        <w:fldChar w:fldCharType="begin"/>
      </w:r>
      <w:r>
        <w:rPr>
          <w:noProof/>
        </w:rPr>
        <w:instrText xml:space="preserve"> PAGEREF _Toc289032591 \h </w:instrText>
      </w:r>
      <w:r>
        <w:rPr>
          <w:noProof/>
        </w:rPr>
      </w:r>
      <w:r>
        <w:rPr>
          <w:noProof/>
        </w:rPr>
        <w:fldChar w:fldCharType="separate"/>
      </w:r>
      <w:ins w:id="78" w:author="rawlins" w:date="2015-05-19T17:23:00Z">
        <w:r w:rsidR="00D3178E">
          <w:rPr>
            <w:noProof/>
          </w:rPr>
          <w:t>85</w:t>
        </w:r>
      </w:ins>
      <w:del w:id="79" w:author="rawlins" w:date="2015-05-19T16:10:00Z">
        <w:r w:rsidR="00E3755C" w:rsidDel="00752FD5">
          <w:rPr>
            <w:noProof/>
          </w:rPr>
          <w:delText>83</w:delText>
        </w:r>
      </w:del>
      <w:r>
        <w:rPr>
          <w:noProof/>
        </w:rPr>
        <w:fldChar w:fldCharType="end"/>
      </w:r>
    </w:p>
    <w:p w14:paraId="544D9F7C"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5.4. Viscoelasticity</w:t>
      </w:r>
      <w:r>
        <w:rPr>
          <w:noProof/>
        </w:rPr>
        <w:tab/>
      </w:r>
      <w:r>
        <w:rPr>
          <w:noProof/>
        </w:rPr>
        <w:fldChar w:fldCharType="begin"/>
      </w:r>
      <w:r>
        <w:rPr>
          <w:noProof/>
        </w:rPr>
        <w:instrText xml:space="preserve"> PAGEREF _Toc289032592 \h </w:instrText>
      </w:r>
      <w:r>
        <w:rPr>
          <w:noProof/>
        </w:rPr>
      </w:r>
      <w:r>
        <w:rPr>
          <w:noProof/>
        </w:rPr>
        <w:fldChar w:fldCharType="separate"/>
      </w:r>
      <w:ins w:id="80" w:author="rawlins" w:date="2015-05-19T17:23:00Z">
        <w:r w:rsidR="00D3178E">
          <w:rPr>
            <w:noProof/>
          </w:rPr>
          <w:t>85</w:t>
        </w:r>
      </w:ins>
      <w:del w:id="81" w:author="rawlins" w:date="2015-05-19T16:10:00Z">
        <w:r w:rsidR="00E3755C" w:rsidDel="00752FD5">
          <w:rPr>
            <w:noProof/>
          </w:rPr>
          <w:delText>83</w:delText>
        </w:r>
      </w:del>
      <w:r>
        <w:rPr>
          <w:noProof/>
        </w:rPr>
        <w:fldChar w:fldCharType="end"/>
      </w:r>
    </w:p>
    <w:p w14:paraId="40EC3DBA"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5.5. Reactive Viscoelasticity</w:t>
      </w:r>
      <w:r>
        <w:rPr>
          <w:noProof/>
        </w:rPr>
        <w:tab/>
      </w:r>
      <w:r>
        <w:rPr>
          <w:noProof/>
        </w:rPr>
        <w:fldChar w:fldCharType="begin"/>
      </w:r>
      <w:r>
        <w:rPr>
          <w:noProof/>
        </w:rPr>
        <w:instrText xml:space="preserve"> PAGEREF _Toc289032593 \h </w:instrText>
      </w:r>
      <w:r>
        <w:rPr>
          <w:noProof/>
        </w:rPr>
      </w:r>
      <w:r>
        <w:rPr>
          <w:noProof/>
        </w:rPr>
        <w:fldChar w:fldCharType="separate"/>
      </w:r>
      <w:ins w:id="82" w:author="rawlins" w:date="2015-05-19T17:23:00Z">
        <w:r w:rsidR="00D3178E">
          <w:rPr>
            <w:noProof/>
          </w:rPr>
          <w:t>87</w:t>
        </w:r>
      </w:ins>
      <w:del w:id="83" w:author="rawlins" w:date="2015-05-19T16:10:00Z">
        <w:r w:rsidR="00E3755C" w:rsidDel="00752FD5">
          <w:rPr>
            <w:noProof/>
          </w:rPr>
          <w:delText>86</w:delText>
        </w:r>
      </w:del>
      <w:r>
        <w:rPr>
          <w:noProof/>
        </w:rPr>
        <w:fldChar w:fldCharType="end"/>
      </w:r>
    </w:p>
    <w:p w14:paraId="4208CEB4"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5.6. Hydraulic Permeability</w:t>
      </w:r>
      <w:r>
        <w:rPr>
          <w:noProof/>
        </w:rPr>
        <w:tab/>
      </w:r>
      <w:r>
        <w:rPr>
          <w:noProof/>
        </w:rPr>
        <w:fldChar w:fldCharType="begin"/>
      </w:r>
      <w:r>
        <w:rPr>
          <w:noProof/>
        </w:rPr>
        <w:instrText xml:space="preserve"> PAGEREF _Toc289032594 \h </w:instrText>
      </w:r>
      <w:r>
        <w:rPr>
          <w:noProof/>
        </w:rPr>
      </w:r>
      <w:r>
        <w:rPr>
          <w:noProof/>
        </w:rPr>
        <w:fldChar w:fldCharType="separate"/>
      </w:r>
      <w:r w:rsidR="00D3178E">
        <w:rPr>
          <w:noProof/>
        </w:rPr>
        <w:t>89</w:t>
      </w:r>
      <w:r>
        <w:rPr>
          <w:noProof/>
        </w:rPr>
        <w:fldChar w:fldCharType="end"/>
      </w:r>
    </w:p>
    <w:p w14:paraId="66EEA9D4"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5.6.1. Constant Isotropic Permeability</w:t>
      </w:r>
      <w:r>
        <w:rPr>
          <w:noProof/>
        </w:rPr>
        <w:tab/>
      </w:r>
      <w:r>
        <w:rPr>
          <w:noProof/>
        </w:rPr>
        <w:fldChar w:fldCharType="begin"/>
      </w:r>
      <w:r>
        <w:rPr>
          <w:noProof/>
        </w:rPr>
        <w:instrText xml:space="preserve"> PAGEREF _Toc289032595 \h </w:instrText>
      </w:r>
      <w:r>
        <w:rPr>
          <w:noProof/>
        </w:rPr>
      </w:r>
      <w:r>
        <w:rPr>
          <w:noProof/>
        </w:rPr>
        <w:fldChar w:fldCharType="separate"/>
      </w:r>
      <w:r w:rsidR="00D3178E">
        <w:rPr>
          <w:noProof/>
        </w:rPr>
        <w:t>89</w:t>
      </w:r>
      <w:r>
        <w:rPr>
          <w:noProof/>
        </w:rPr>
        <w:fldChar w:fldCharType="end"/>
      </w:r>
    </w:p>
    <w:p w14:paraId="6CF60D12"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5.6.2. Holmes-Mow</w:t>
      </w:r>
      <w:r>
        <w:rPr>
          <w:noProof/>
        </w:rPr>
        <w:tab/>
      </w:r>
      <w:r>
        <w:rPr>
          <w:noProof/>
        </w:rPr>
        <w:fldChar w:fldCharType="begin"/>
      </w:r>
      <w:r>
        <w:rPr>
          <w:noProof/>
        </w:rPr>
        <w:instrText xml:space="preserve"> PAGEREF _Toc289032596 \h </w:instrText>
      </w:r>
      <w:r>
        <w:rPr>
          <w:noProof/>
        </w:rPr>
      </w:r>
      <w:r>
        <w:rPr>
          <w:noProof/>
        </w:rPr>
        <w:fldChar w:fldCharType="separate"/>
      </w:r>
      <w:r w:rsidR="00D3178E">
        <w:rPr>
          <w:noProof/>
        </w:rPr>
        <w:t>89</w:t>
      </w:r>
      <w:r>
        <w:rPr>
          <w:noProof/>
        </w:rPr>
        <w:fldChar w:fldCharType="end"/>
      </w:r>
    </w:p>
    <w:p w14:paraId="36604A5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5.6.3. Referentially Isotropic Permeability</w:t>
      </w:r>
      <w:r>
        <w:rPr>
          <w:noProof/>
        </w:rPr>
        <w:tab/>
      </w:r>
      <w:r>
        <w:rPr>
          <w:noProof/>
        </w:rPr>
        <w:fldChar w:fldCharType="begin"/>
      </w:r>
      <w:r>
        <w:rPr>
          <w:noProof/>
        </w:rPr>
        <w:instrText xml:space="preserve"> PAGEREF _Toc289032597 \h </w:instrText>
      </w:r>
      <w:r>
        <w:rPr>
          <w:noProof/>
        </w:rPr>
      </w:r>
      <w:r>
        <w:rPr>
          <w:noProof/>
        </w:rPr>
        <w:fldChar w:fldCharType="separate"/>
      </w:r>
      <w:r w:rsidR="00D3178E">
        <w:rPr>
          <w:noProof/>
        </w:rPr>
        <w:t>89</w:t>
      </w:r>
      <w:r>
        <w:rPr>
          <w:noProof/>
        </w:rPr>
        <w:fldChar w:fldCharType="end"/>
      </w:r>
    </w:p>
    <w:p w14:paraId="27102374"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5.6.4. Referentially Orthotropic Permeability</w:t>
      </w:r>
      <w:r>
        <w:rPr>
          <w:noProof/>
        </w:rPr>
        <w:tab/>
      </w:r>
      <w:r>
        <w:rPr>
          <w:noProof/>
        </w:rPr>
        <w:fldChar w:fldCharType="begin"/>
      </w:r>
      <w:r>
        <w:rPr>
          <w:noProof/>
        </w:rPr>
        <w:instrText xml:space="preserve"> PAGEREF _Toc289032598 \h </w:instrText>
      </w:r>
      <w:r>
        <w:rPr>
          <w:noProof/>
        </w:rPr>
      </w:r>
      <w:r>
        <w:rPr>
          <w:noProof/>
        </w:rPr>
        <w:fldChar w:fldCharType="separate"/>
      </w:r>
      <w:r w:rsidR="00D3178E">
        <w:rPr>
          <w:noProof/>
        </w:rPr>
        <w:t>89</w:t>
      </w:r>
      <w:r>
        <w:rPr>
          <w:noProof/>
        </w:rPr>
        <w:fldChar w:fldCharType="end"/>
      </w:r>
    </w:p>
    <w:p w14:paraId="312CCFB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5.6.5. Referentially Transversely Isotropic Permeability</w:t>
      </w:r>
      <w:r>
        <w:rPr>
          <w:noProof/>
        </w:rPr>
        <w:tab/>
      </w:r>
      <w:r>
        <w:rPr>
          <w:noProof/>
        </w:rPr>
        <w:fldChar w:fldCharType="begin"/>
      </w:r>
      <w:r>
        <w:rPr>
          <w:noProof/>
        </w:rPr>
        <w:instrText xml:space="preserve"> PAGEREF _Toc289032599 \h </w:instrText>
      </w:r>
      <w:r>
        <w:rPr>
          <w:noProof/>
        </w:rPr>
      </w:r>
      <w:r>
        <w:rPr>
          <w:noProof/>
        </w:rPr>
        <w:fldChar w:fldCharType="separate"/>
      </w:r>
      <w:r w:rsidR="00D3178E">
        <w:rPr>
          <w:noProof/>
        </w:rPr>
        <w:t>90</w:t>
      </w:r>
      <w:r>
        <w:rPr>
          <w:noProof/>
        </w:rPr>
        <w:fldChar w:fldCharType="end"/>
      </w:r>
    </w:p>
    <w:p w14:paraId="1F2875C5"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5.7. Solute Diffusivity</w:t>
      </w:r>
      <w:r>
        <w:rPr>
          <w:noProof/>
        </w:rPr>
        <w:tab/>
      </w:r>
      <w:r>
        <w:rPr>
          <w:noProof/>
        </w:rPr>
        <w:fldChar w:fldCharType="begin"/>
      </w:r>
      <w:r>
        <w:rPr>
          <w:noProof/>
        </w:rPr>
        <w:instrText xml:space="preserve"> PAGEREF _Toc289032600 \h </w:instrText>
      </w:r>
      <w:r>
        <w:rPr>
          <w:noProof/>
        </w:rPr>
      </w:r>
      <w:r>
        <w:rPr>
          <w:noProof/>
        </w:rPr>
        <w:fldChar w:fldCharType="separate"/>
      </w:r>
      <w:r w:rsidR="00D3178E">
        <w:rPr>
          <w:noProof/>
        </w:rPr>
        <w:t>91</w:t>
      </w:r>
      <w:r>
        <w:rPr>
          <w:noProof/>
        </w:rPr>
        <w:fldChar w:fldCharType="end"/>
      </w:r>
    </w:p>
    <w:p w14:paraId="6E3AD07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lastRenderedPageBreak/>
        <w:t>5.7.1. Constant Isotropic Diffusivity</w:t>
      </w:r>
      <w:r>
        <w:rPr>
          <w:noProof/>
        </w:rPr>
        <w:tab/>
      </w:r>
      <w:r>
        <w:rPr>
          <w:noProof/>
        </w:rPr>
        <w:fldChar w:fldCharType="begin"/>
      </w:r>
      <w:r>
        <w:rPr>
          <w:noProof/>
        </w:rPr>
        <w:instrText xml:space="preserve"> PAGEREF _Toc289032601 \h </w:instrText>
      </w:r>
      <w:r>
        <w:rPr>
          <w:noProof/>
        </w:rPr>
      </w:r>
      <w:r>
        <w:rPr>
          <w:noProof/>
        </w:rPr>
        <w:fldChar w:fldCharType="separate"/>
      </w:r>
      <w:r w:rsidR="00D3178E">
        <w:rPr>
          <w:noProof/>
        </w:rPr>
        <w:t>91</w:t>
      </w:r>
      <w:r>
        <w:rPr>
          <w:noProof/>
        </w:rPr>
        <w:fldChar w:fldCharType="end"/>
      </w:r>
    </w:p>
    <w:p w14:paraId="615B82FF"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5.7.2. Constant Orthotropic Diffusivity</w:t>
      </w:r>
      <w:r>
        <w:rPr>
          <w:noProof/>
        </w:rPr>
        <w:tab/>
      </w:r>
      <w:r>
        <w:rPr>
          <w:noProof/>
        </w:rPr>
        <w:fldChar w:fldCharType="begin"/>
      </w:r>
      <w:r>
        <w:rPr>
          <w:noProof/>
        </w:rPr>
        <w:instrText xml:space="preserve"> PAGEREF _Toc289032602 \h </w:instrText>
      </w:r>
      <w:r>
        <w:rPr>
          <w:noProof/>
        </w:rPr>
      </w:r>
      <w:r>
        <w:rPr>
          <w:noProof/>
        </w:rPr>
        <w:fldChar w:fldCharType="separate"/>
      </w:r>
      <w:r w:rsidR="00D3178E">
        <w:rPr>
          <w:noProof/>
        </w:rPr>
        <w:t>91</w:t>
      </w:r>
      <w:r>
        <w:rPr>
          <w:noProof/>
        </w:rPr>
        <w:fldChar w:fldCharType="end"/>
      </w:r>
    </w:p>
    <w:p w14:paraId="0EBD6BE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5.7.3. Referentially Isotropic Diffusivity</w:t>
      </w:r>
      <w:r>
        <w:rPr>
          <w:noProof/>
        </w:rPr>
        <w:tab/>
      </w:r>
      <w:r>
        <w:rPr>
          <w:noProof/>
        </w:rPr>
        <w:fldChar w:fldCharType="begin"/>
      </w:r>
      <w:r>
        <w:rPr>
          <w:noProof/>
        </w:rPr>
        <w:instrText xml:space="preserve"> PAGEREF _Toc289032603 \h </w:instrText>
      </w:r>
      <w:r>
        <w:rPr>
          <w:noProof/>
        </w:rPr>
      </w:r>
      <w:r>
        <w:rPr>
          <w:noProof/>
        </w:rPr>
        <w:fldChar w:fldCharType="separate"/>
      </w:r>
      <w:r w:rsidR="00D3178E">
        <w:rPr>
          <w:noProof/>
        </w:rPr>
        <w:t>91</w:t>
      </w:r>
      <w:r>
        <w:rPr>
          <w:noProof/>
        </w:rPr>
        <w:fldChar w:fldCharType="end"/>
      </w:r>
    </w:p>
    <w:p w14:paraId="13E1025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5.7.4. Referentially Orthotropic Diffusivity</w:t>
      </w:r>
      <w:r>
        <w:rPr>
          <w:noProof/>
        </w:rPr>
        <w:tab/>
      </w:r>
      <w:r>
        <w:rPr>
          <w:noProof/>
        </w:rPr>
        <w:fldChar w:fldCharType="begin"/>
      </w:r>
      <w:r>
        <w:rPr>
          <w:noProof/>
        </w:rPr>
        <w:instrText xml:space="preserve"> PAGEREF _Toc289032604 \h </w:instrText>
      </w:r>
      <w:r>
        <w:rPr>
          <w:noProof/>
        </w:rPr>
      </w:r>
      <w:r>
        <w:rPr>
          <w:noProof/>
        </w:rPr>
        <w:fldChar w:fldCharType="separate"/>
      </w:r>
      <w:r w:rsidR="00D3178E">
        <w:rPr>
          <w:noProof/>
        </w:rPr>
        <w:t>91</w:t>
      </w:r>
      <w:r>
        <w:rPr>
          <w:noProof/>
        </w:rPr>
        <w:fldChar w:fldCharType="end"/>
      </w:r>
    </w:p>
    <w:p w14:paraId="3A2293E6"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5.8. Solute Solubility</w:t>
      </w:r>
      <w:r>
        <w:rPr>
          <w:noProof/>
        </w:rPr>
        <w:tab/>
      </w:r>
      <w:r>
        <w:rPr>
          <w:noProof/>
        </w:rPr>
        <w:fldChar w:fldCharType="begin"/>
      </w:r>
      <w:r>
        <w:rPr>
          <w:noProof/>
        </w:rPr>
        <w:instrText xml:space="preserve"> PAGEREF _Toc289032605 \h </w:instrText>
      </w:r>
      <w:r>
        <w:rPr>
          <w:noProof/>
        </w:rPr>
      </w:r>
      <w:r>
        <w:rPr>
          <w:noProof/>
        </w:rPr>
        <w:fldChar w:fldCharType="separate"/>
      </w:r>
      <w:r w:rsidR="00D3178E">
        <w:rPr>
          <w:noProof/>
        </w:rPr>
        <w:t>93</w:t>
      </w:r>
      <w:r>
        <w:rPr>
          <w:noProof/>
        </w:rPr>
        <w:fldChar w:fldCharType="end"/>
      </w:r>
    </w:p>
    <w:p w14:paraId="5B90BA6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5.8.1. Constant Solubility</w:t>
      </w:r>
      <w:r>
        <w:rPr>
          <w:noProof/>
        </w:rPr>
        <w:tab/>
      </w:r>
      <w:r>
        <w:rPr>
          <w:noProof/>
        </w:rPr>
        <w:fldChar w:fldCharType="begin"/>
      </w:r>
      <w:r>
        <w:rPr>
          <w:noProof/>
        </w:rPr>
        <w:instrText xml:space="preserve"> PAGEREF _Toc289032606 \h </w:instrText>
      </w:r>
      <w:r>
        <w:rPr>
          <w:noProof/>
        </w:rPr>
      </w:r>
      <w:r>
        <w:rPr>
          <w:noProof/>
        </w:rPr>
        <w:fldChar w:fldCharType="separate"/>
      </w:r>
      <w:r w:rsidR="00D3178E">
        <w:rPr>
          <w:noProof/>
        </w:rPr>
        <w:t>93</w:t>
      </w:r>
      <w:r>
        <w:rPr>
          <w:noProof/>
        </w:rPr>
        <w:fldChar w:fldCharType="end"/>
      </w:r>
    </w:p>
    <w:p w14:paraId="5A4C68DF"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5.9. Osmotic Coefficient</w:t>
      </w:r>
      <w:r>
        <w:rPr>
          <w:noProof/>
        </w:rPr>
        <w:tab/>
      </w:r>
      <w:r>
        <w:rPr>
          <w:noProof/>
        </w:rPr>
        <w:fldChar w:fldCharType="begin"/>
      </w:r>
      <w:r>
        <w:rPr>
          <w:noProof/>
        </w:rPr>
        <w:instrText xml:space="preserve"> PAGEREF _Toc289032607 \h </w:instrText>
      </w:r>
      <w:r>
        <w:rPr>
          <w:noProof/>
        </w:rPr>
      </w:r>
      <w:r>
        <w:rPr>
          <w:noProof/>
        </w:rPr>
        <w:fldChar w:fldCharType="separate"/>
      </w:r>
      <w:r w:rsidR="00D3178E">
        <w:rPr>
          <w:noProof/>
        </w:rPr>
        <w:t>94</w:t>
      </w:r>
      <w:r>
        <w:rPr>
          <w:noProof/>
        </w:rPr>
        <w:fldChar w:fldCharType="end"/>
      </w:r>
    </w:p>
    <w:p w14:paraId="40601039"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5.9.1. Constant Osmotic Coefficient</w:t>
      </w:r>
      <w:r>
        <w:rPr>
          <w:noProof/>
        </w:rPr>
        <w:tab/>
      </w:r>
      <w:r>
        <w:rPr>
          <w:noProof/>
        </w:rPr>
        <w:fldChar w:fldCharType="begin"/>
      </w:r>
      <w:r>
        <w:rPr>
          <w:noProof/>
        </w:rPr>
        <w:instrText xml:space="preserve"> PAGEREF _Toc289032608 \h </w:instrText>
      </w:r>
      <w:r>
        <w:rPr>
          <w:noProof/>
        </w:rPr>
      </w:r>
      <w:r>
        <w:rPr>
          <w:noProof/>
        </w:rPr>
        <w:fldChar w:fldCharType="separate"/>
      </w:r>
      <w:r w:rsidR="00D3178E">
        <w:rPr>
          <w:noProof/>
        </w:rPr>
        <w:t>94</w:t>
      </w:r>
      <w:r>
        <w:rPr>
          <w:noProof/>
        </w:rPr>
        <w:fldChar w:fldCharType="end"/>
      </w:r>
    </w:p>
    <w:p w14:paraId="405B330C"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5.10. Active Contraction Model</w:t>
      </w:r>
      <w:r>
        <w:rPr>
          <w:noProof/>
        </w:rPr>
        <w:tab/>
      </w:r>
      <w:r>
        <w:rPr>
          <w:noProof/>
        </w:rPr>
        <w:fldChar w:fldCharType="begin"/>
      </w:r>
      <w:r>
        <w:rPr>
          <w:noProof/>
        </w:rPr>
        <w:instrText xml:space="preserve"> PAGEREF _Toc289032609 \h </w:instrText>
      </w:r>
      <w:r>
        <w:rPr>
          <w:noProof/>
        </w:rPr>
      </w:r>
      <w:r>
        <w:rPr>
          <w:noProof/>
        </w:rPr>
        <w:fldChar w:fldCharType="separate"/>
      </w:r>
      <w:r w:rsidR="00D3178E">
        <w:rPr>
          <w:noProof/>
        </w:rPr>
        <w:t>95</w:t>
      </w:r>
      <w:r>
        <w:rPr>
          <w:noProof/>
        </w:rPr>
        <w:fldChar w:fldCharType="end"/>
      </w:r>
    </w:p>
    <w:p w14:paraId="05C2331F"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5.11. Prescribed Active Contraction</w:t>
      </w:r>
      <w:r>
        <w:rPr>
          <w:noProof/>
        </w:rPr>
        <w:tab/>
      </w:r>
      <w:r>
        <w:rPr>
          <w:noProof/>
        </w:rPr>
        <w:fldChar w:fldCharType="begin"/>
      </w:r>
      <w:r>
        <w:rPr>
          <w:noProof/>
        </w:rPr>
        <w:instrText xml:space="preserve"> PAGEREF _Toc289032610 \h </w:instrText>
      </w:r>
      <w:r>
        <w:rPr>
          <w:noProof/>
        </w:rPr>
      </w:r>
      <w:r>
        <w:rPr>
          <w:noProof/>
        </w:rPr>
        <w:fldChar w:fldCharType="separate"/>
      </w:r>
      <w:r w:rsidR="00D3178E">
        <w:rPr>
          <w:noProof/>
        </w:rPr>
        <w:t>96</w:t>
      </w:r>
      <w:r>
        <w:rPr>
          <w:noProof/>
        </w:rPr>
        <w:fldChar w:fldCharType="end"/>
      </w:r>
    </w:p>
    <w:p w14:paraId="062FE4F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5.11.1. Uniaxial Active Contraction</w:t>
      </w:r>
      <w:r>
        <w:rPr>
          <w:noProof/>
        </w:rPr>
        <w:tab/>
      </w:r>
      <w:r>
        <w:rPr>
          <w:noProof/>
        </w:rPr>
        <w:fldChar w:fldCharType="begin"/>
      </w:r>
      <w:r>
        <w:rPr>
          <w:noProof/>
        </w:rPr>
        <w:instrText xml:space="preserve"> PAGEREF _Toc289032611 \h </w:instrText>
      </w:r>
      <w:r>
        <w:rPr>
          <w:noProof/>
        </w:rPr>
      </w:r>
      <w:r>
        <w:rPr>
          <w:noProof/>
        </w:rPr>
        <w:fldChar w:fldCharType="separate"/>
      </w:r>
      <w:r w:rsidR="00D3178E">
        <w:rPr>
          <w:noProof/>
        </w:rPr>
        <w:t>96</w:t>
      </w:r>
      <w:r>
        <w:rPr>
          <w:noProof/>
        </w:rPr>
        <w:fldChar w:fldCharType="end"/>
      </w:r>
    </w:p>
    <w:p w14:paraId="76705E47"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5.11.2. Transversely Isotropic Active Contraction</w:t>
      </w:r>
      <w:r>
        <w:rPr>
          <w:noProof/>
        </w:rPr>
        <w:tab/>
      </w:r>
      <w:r>
        <w:rPr>
          <w:noProof/>
        </w:rPr>
        <w:fldChar w:fldCharType="begin"/>
      </w:r>
      <w:r>
        <w:rPr>
          <w:noProof/>
        </w:rPr>
        <w:instrText xml:space="preserve"> PAGEREF _Toc289032612 \h </w:instrText>
      </w:r>
      <w:r>
        <w:rPr>
          <w:noProof/>
        </w:rPr>
      </w:r>
      <w:r>
        <w:rPr>
          <w:noProof/>
        </w:rPr>
        <w:fldChar w:fldCharType="separate"/>
      </w:r>
      <w:r w:rsidR="00D3178E">
        <w:rPr>
          <w:noProof/>
        </w:rPr>
        <w:t>96</w:t>
      </w:r>
      <w:r>
        <w:rPr>
          <w:noProof/>
        </w:rPr>
        <w:fldChar w:fldCharType="end"/>
      </w:r>
    </w:p>
    <w:p w14:paraId="4FDDB59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5.11.3. Isotropic Active Contraction</w:t>
      </w:r>
      <w:r>
        <w:rPr>
          <w:noProof/>
        </w:rPr>
        <w:tab/>
      </w:r>
      <w:r>
        <w:rPr>
          <w:noProof/>
        </w:rPr>
        <w:fldChar w:fldCharType="begin"/>
      </w:r>
      <w:r>
        <w:rPr>
          <w:noProof/>
        </w:rPr>
        <w:instrText xml:space="preserve"> PAGEREF _Toc289032613 \h </w:instrText>
      </w:r>
      <w:r>
        <w:rPr>
          <w:noProof/>
        </w:rPr>
      </w:r>
      <w:r>
        <w:rPr>
          <w:noProof/>
        </w:rPr>
        <w:fldChar w:fldCharType="separate"/>
      </w:r>
      <w:r w:rsidR="00D3178E">
        <w:rPr>
          <w:noProof/>
        </w:rPr>
        <w:t>96</w:t>
      </w:r>
      <w:r>
        <w:rPr>
          <w:noProof/>
        </w:rPr>
        <w:fldChar w:fldCharType="end"/>
      </w:r>
    </w:p>
    <w:p w14:paraId="078D3090"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5.12. Chemical Reaction Production Rate</w:t>
      </w:r>
      <w:r>
        <w:rPr>
          <w:noProof/>
        </w:rPr>
        <w:tab/>
      </w:r>
      <w:r>
        <w:rPr>
          <w:noProof/>
        </w:rPr>
        <w:fldChar w:fldCharType="begin"/>
      </w:r>
      <w:r>
        <w:rPr>
          <w:noProof/>
        </w:rPr>
        <w:instrText xml:space="preserve"> PAGEREF _Toc289032614 \h </w:instrText>
      </w:r>
      <w:r>
        <w:rPr>
          <w:noProof/>
        </w:rPr>
      </w:r>
      <w:r>
        <w:rPr>
          <w:noProof/>
        </w:rPr>
        <w:fldChar w:fldCharType="separate"/>
      </w:r>
      <w:r w:rsidR="00D3178E">
        <w:rPr>
          <w:noProof/>
        </w:rPr>
        <w:t>97</w:t>
      </w:r>
      <w:r>
        <w:rPr>
          <w:noProof/>
        </w:rPr>
        <w:fldChar w:fldCharType="end"/>
      </w:r>
    </w:p>
    <w:p w14:paraId="4E8CC6B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5.12.1. Mass Action Forward</w:t>
      </w:r>
      <w:r>
        <w:rPr>
          <w:noProof/>
        </w:rPr>
        <w:tab/>
      </w:r>
      <w:r>
        <w:rPr>
          <w:noProof/>
        </w:rPr>
        <w:fldChar w:fldCharType="begin"/>
      </w:r>
      <w:r>
        <w:rPr>
          <w:noProof/>
        </w:rPr>
        <w:instrText xml:space="preserve"> PAGEREF _Toc289032615 \h </w:instrText>
      </w:r>
      <w:r>
        <w:rPr>
          <w:noProof/>
        </w:rPr>
      </w:r>
      <w:r>
        <w:rPr>
          <w:noProof/>
        </w:rPr>
        <w:fldChar w:fldCharType="separate"/>
      </w:r>
      <w:r w:rsidR="00D3178E">
        <w:rPr>
          <w:noProof/>
        </w:rPr>
        <w:t>97</w:t>
      </w:r>
      <w:r>
        <w:rPr>
          <w:noProof/>
        </w:rPr>
        <w:fldChar w:fldCharType="end"/>
      </w:r>
    </w:p>
    <w:p w14:paraId="09AF985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5.12.2. Mass Action Reversible</w:t>
      </w:r>
      <w:r>
        <w:rPr>
          <w:noProof/>
        </w:rPr>
        <w:tab/>
      </w:r>
      <w:r>
        <w:rPr>
          <w:noProof/>
        </w:rPr>
        <w:fldChar w:fldCharType="begin"/>
      </w:r>
      <w:r>
        <w:rPr>
          <w:noProof/>
        </w:rPr>
        <w:instrText xml:space="preserve"> PAGEREF _Toc289032616 \h </w:instrText>
      </w:r>
      <w:r>
        <w:rPr>
          <w:noProof/>
        </w:rPr>
      </w:r>
      <w:r>
        <w:rPr>
          <w:noProof/>
        </w:rPr>
        <w:fldChar w:fldCharType="separate"/>
      </w:r>
      <w:r w:rsidR="00D3178E">
        <w:rPr>
          <w:noProof/>
        </w:rPr>
        <w:t>97</w:t>
      </w:r>
      <w:r>
        <w:rPr>
          <w:noProof/>
        </w:rPr>
        <w:fldChar w:fldCharType="end"/>
      </w:r>
    </w:p>
    <w:p w14:paraId="30734CB8"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5.12.3. Michaelis-Menten</w:t>
      </w:r>
      <w:r>
        <w:rPr>
          <w:noProof/>
        </w:rPr>
        <w:tab/>
      </w:r>
      <w:r>
        <w:rPr>
          <w:noProof/>
        </w:rPr>
        <w:fldChar w:fldCharType="begin"/>
      </w:r>
      <w:r>
        <w:rPr>
          <w:noProof/>
        </w:rPr>
        <w:instrText xml:space="preserve"> PAGEREF _Toc289032617 \h </w:instrText>
      </w:r>
      <w:r>
        <w:rPr>
          <w:noProof/>
        </w:rPr>
      </w:r>
      <w:r>
        <w:rPr>
          <w:noProof/>
        </w:rPr>
        <w:fldChar w:fldCharType="separate"/>
      </w:r>
      <w:r w:rsidR="00D3178E">
        <w:rPr>
          <w:noProof/>
        </w:rPr>
        <w:t>97</w:t>
      </w:r>
      <w:r>
        <w:rPr>
          <w:noProof/>
        </w:rPr>
        <w:fldChar w:fldCharType="end"/>
      </w:r>
    </w:p>
    <w:p w14:paraId="5252FAE5"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5.13. Specific Reaction Rate</w:t>
      </w:r>
      <w:r>
        <w:rPr>
          <w:noProof/>
        </w:rPr>
        <w:tab/>
      </w:r>
      <w:r>
        <w:rPr>
          <w:noProof/>
        </w:rPr>
        <w:fldChar w:fldCharType="begin"/>
      </w:r>
      <w:r>
        <w:rPr>
          <w:noProof/>
        </w:rPr>
        <w:instrText xml:space="preserve"> PAGEREF _Toc289032618 \h </w:instrText>
      </w:r>
      <w:r>
        <w:rPr>
          <w:noProof/>
        </w:rPr>
      </w:r>
      <w:r>
        <w:rPr>
          <w:noProof/>
        </w:rPr>
        <w:fldChar w:fldCharType="separate"/>
      </w:r>
      <w:r w:rsidR="00D3178E">
        <w:rPr>
          <w:noProof/>
        </w:rPr>
        <w:t>98</w:t>
      </w:r>
      <w:r>
        <w:rPr>
          <w:noProof/>
        </w:rPr>
        <w:fldChar w:fldCharType="end"/>
      </w:r>
    </w:p>
    <w:p w14:paraId="54700B0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5.13.1. Constant Specific Reaction Rate</w:t>
      </w:r>
      <w:r>
        <w:rPr>
          <w:noProof/>
        </w:rPr>
        <w:tab/>
      </w:r>
      <w:r>
        <w:rPr>
          <w:noProof/>
        </w:rPr>
        <w:fldChar w:fldCharType="begin"/>
      </w:r>
      <w:r>
        <w:rPr>
          <w:noProof/>
        </w:rPr>
        <w:instrText xml:space="preserve"> PAGEREF _Toc289032619 \h </w:instrText>
      </w:r>
      <w:r>
        <w:rPr>
          <w:noProof/>
        </w:rPr>
      </w:r>
      <w:r>
        <w:rPr>
          <w:noProof/>
        </w:rPr>
        <w:fldChar w:fldCharType="separate"/>
      </w:r>
      <w:r w:rsidR="00D3178E">
        <w:rPr>
          <w:noProof/>
        </w:rPr>
        <w:t>98</w:t>
      </w:r>
      <w:r>
        <w:rPr>
          <w:noProof/>
        </w:rPr>
        <w:fldChar w:fldCharType="end"/>
      </w:r>
    </w:p>
    <w:p w14:paraId="69647564"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5.13.2. Huiskes Remodeling</w:t>
      </w:r>
      <w:r>
        <w:rPr>
          <w:noProof/>
        </w:rPr>
        <w:tab/>
      </w:r>
      <w:r>
        <w:rPr>
          <w:noProof/>
        </w:rPr>
        <w:fldChar w:fldCharType="begin"/>
      </w:r>
      <w:r>
        <w:rPr>
          <w:noProof/>
        </w:rPr>
        <w:instrText xml:space="preserve"> PAGEREF _Toc289032620 \h </w:instrText>
      </w:r>
      <w:r>
        <w:rPr>
          <w:noProof/>
        </w:rPr>
      </w:r>
      <w:r>
        <w:rPr>
          <w:noProof/>
        </w:rPr>
        <w:fldChar w:fldCharType="separate"/>
      </w:r>
      <w:r w:rsidR="00D3178E">
        <w:rPr>
          <w:noProof/>
        </w:rPr>
        <w:t>98</w:t>
      </w:r>
      <w:r>
        <w:rPr>
          <w:noProof/>
        </w:rPr>
        <w:fldChar w:fldCharType="end"/>
      </w:r>
    </w:p>
    <w:p w14:paraId="4DF879B5" w14:textId="77777777" w:rsidR="00153956" w:rsidRDefault="00153956">
      <w:pPr>
        <w:pStyle w:val="TOC1"/>
        <w:rPr>
          <w:rFonts w:asciiTheme="minorHAnsi" w:eastAsiaTheme="minorEastAsia" w:hAnsiTheme="minorHAnsi" w:cstheme="minorBidi"/>
          <w:b w:val="0"/>
          <w:lang w:eastAsia="ja-JP"/>
        </w:rPr>
      </w:pPr>
      <w:r>
        <w:t>Chapter 6. Contact and Coupling</w:t>
      </w:r>
      <w:r>
        <w:tab/>
      </w:r>
      <w:r>
        <w:fldChar w:fldCharType="begin"/>
      </w:r>
      <w:r>
        <w:instrText xml:space="preserve"> PAGEREF _Toc289032621 \h </w:instrText>
      </w:r>
      <w:r>
        <w:fldChar w:fldCharType="separate"/>
      </w:r>
      <w:r w:rsidR="00D3178E">
        <w:t>99</w:t>
      </w:r>
      <w:r>
        <w:fldChar w:fldCharType="end"/>
      </w:r>
    </w:p>
    <w:p w14:paraId="506202AC"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6.1. Rigid-Deformable Coupling</w:t>
      </w:r>
      <w:r>
        <w:rPr>
          <w:noProof/>
        </w:rPr>
        <w:tab/>
      </w:r>
      <w:r>
        <w:rPr>
          <w:noProof/>
        </w:rPr>
        <w:fldChar w:fldCharType="begin"/>
      </w:r>
      <w:r>
        <w:rPr>
          <w:noProof/>
        </w:rPr>
        <w:instrText xml:space="preserve"> PAGEREF _Toc289032622 \h </w:instrText>
      </w:r>
      <w:r>
        <w:rPr>
          <w:noProof/>
        </w:rPr>
      </w:r>
      <w:r>
        <w:rPr>
          <w:noProof/>
        </w:rPr>
        <w:fldChar w:fldCharType="separate"/>
      </w:r>
      <w:r w:rsidR="00D3178E">
        <w:rPr>
          <w:noProof/>
        </w:rPr>
        <w:t>99</w:t>
      </w:r>
      <w:r>
        <w:rPr>
          <w:noProof/>
        </w:rPr>
        <w:fldChar w:fldCharType="end"/>
      </w:r>
    </w:p>
    <w:p w14:paraId="5B0D6C3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6.1.1. Kinematics</w:t>
      </w:r>
      <w:r>
        <w:rPr>
          <w:noProof/>
        </w:rPr>
        <w:tab/>
      </w:r>
      <w:r>
        <w:rPr>
          <w:noProof/>
        </w:rPr>
        <w:fldChar w:fldCharType="begin"/>
      </w:r>
      <w:r>
        <w:rPr>
          <w:noProof/>
        </w:rPr>
        <w:instrText xml:space="preserve"> PAGEREF _Toc289032623 \h </w:instrText>
      </w:r>
      <w:r>
        <w:rPr>
          <w:noProof/>
        </w:rPr>
      </w:r>
      <w:r>
        <w:rPr>
          <w:noProof/>
        </w:rPr>
        <w:fldChar w:fldCharType="separate"/>
      </w:r>
      <w:r w:rsidR="00D3178E">
        <w:rPr>
          <w:noProof/>
        </w:rPr>
        <w:t>99</w:t>
      </w:r>
      <w:r>
        <w:rPr>
          <w:noProof/>
        </w:rPr>
        <w:fldChar w:fldCharType="end"/>
      </w:r>
    </w:p>
    <w:p w14:paraId="2CFDF4E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6.1.2. A single rigid body</w:t>
      </w:r>
      <w:r>
        <w:rPr>
          <w:noProof/>
        </w:rPr>
        <w:tab/>
      </w:r>
      <w:r>
        <w:rPr>
          <w:noProof/>
        </w:rPr>
        <w:fldChar w:fldCharType="begin"/>
      </w:r>
      <w:r>
        <w:rPr>
          <w:noProof/>
        </w:rPr>
        <w:instrText xml:space="preserve"> PAGEREF _Toc289032624 \h </w:instrText>
      </w:r>
      <w:r>
        <w:rPr>
          <w:noProof/>
        </w:rPr>
      </w:r>
      <w:r>
        <w:rPr>
          <w:noProof/>
        </w:rPr>
        <w:fldChar w:fldCharType="separate"/>
      </w:r>
      <w:r w:rsidR="00D3178E">
        <w:rPr>
          <w:noProof/>
        </w:rPr>
        <w:t>100</w:t>
      </w:r>
      <w:r>
        <w:rPr>
          <w:noProof/>
        </w:rPr>
        <w:fldChar w:fldCharType="end"/>
      </w:r>
    </w:p>
    <w:p w14:paraId="25A99AE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6.1.3. Multiple Rigid Bodies</w:t>
      </w:r>
      <w:r>
        <w:rPr>
          <w:noProof/>
        </w:rPr>
        <w:tab/>
      </w:r>
      <w:r>
        <w:rPr>
          <w:noProof/>
        </w:rPr>
        <w:fldChar w:fldCharType="begin"/>
      </w:r>
      <w:r>
        <w:rPr>
          <w:noProof/>
        </w:rPr>
        <w:instrText xml:space="preserve"> PAGEREF _Toc289032625 \h </w:instrText>
      </w:r>
      <w:r>
        <w:rPr>
          <w:noProof/>
        </w:rPr>
      </w:r>
      <w:r>
        <w:rPr>
          <w:noProof/>
        </w:rPr>
        <w:fldChar w:fldCharType="separate"/>
      </w:r>
      <w:r w:rsidR="00D3178E">
        <w:rPr>
          <w:noProof/>
        </w:rPr>
        <w:t>101</w:t>
      </w:r>
      <w:r>
        <w:rPr>
          <w:noProof/>
        </w:rPr>
        <w:fldChar w:fldCharType="end"/>
      </w:r>
    </w:p>
    <w:p w14:paraId="76A8B7AE"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6.2. Rigid Joints</w:t>
      </w:r>
      <w:r>
        <w:rPr>
          <w:noProof/>
        </w:rPr>
        <w:tab/>
      </w:r>
      <w:r>
        <w:rPr>
          <w:noProof/>
        </w:rPr>
        <w:fldChar w:fldCharType="begin"/>
      </w:r>
      <w:r>
        <w:rPr>
          <w:noProof/>
        </w:rPr>
        <w:instrText xml:space="preserve"> PAGEREF _Toc289032626 \h </w:instrText>
      </w:r>
      <w:r>
        <w:rPr>
          <w:noProof/>
        </w:rPr>
      </w:r>
      <w:r>
        <w:rPr>
          <w:noProof/>
        </w:rPr>
        <w:fldChar w:fldCharType="separate"/>
      </w:r>
      <w:r w:rsidR="00D3178E">
        <w:rPr>
          <w:noProof/>
        </w:rPr>
        <w:t>102</w:t>
      </w:r>
      <w:r>
        <w:rPr>
          <w:noProof/>
        </w:rPr>
        <w:fldChar w:fldCharType="end"/>
      </w:r>
    </w:p>
    <w:p w14:paraId="419B82A6"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6.3. Sliding Interfaces</w:t>
      </w:r>
      <w:r>
        <w:rPr>
          <w:noProof/>
        </w:rPr>
        <w:tab/>
      </w:r>
      <w:r>
        <w:rPr>
          <w:noProof/>
        </w:rPr>
        <w:fldChar w:fldCharType="begin"/>
      </w:r>
      <w:r>
        <w:rPr>
          <w:noProof/>
        </w:rPr>
        <w:instrText xml:space="preserve"> PAGEREF _Toc289032627 \h </w:instrText>
      </w:r>
      <w:r>
        <w:rPr>
          <w:noProof/>
        </w:rPr>
      </w:r>
      <w:r>
        <w:rPr>
          <w:noProof/>
        </w:rPr>
        <w:fldChar w:fldCharType="separate"/>
      </w:r>
      <w:r w:rsidR="00D3178E">
        <w:rPr>
          <w:noProof/>
        </w:rPr>
        <w:t>103</w:t>
      </w:r>
      <w:r>
        <w:rPr>
          <w:noProof/>
        </w:rPr>
        <w:fldChar w:fldCharType="end"/>
      </w:r>
    </w:p>
    <w:p w14:paraId="05EFFEA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6.3.1. Contact Kinematics</w:t>
      </w:r>
      <w:r>
        <w:rPr>
          <w:noProof/>
        </w:rPr>
        <w:tab/>
      </w:r>
      <w:r>
        <w:rPr>
          <w:noProof/>
        </w:rPr>
        <w:fldChar w:fldCharType="begin"/>
      </w:r>
      <w:r>
        <w:rPr>
          <w:noProof/>
        </w:rPr>
        <w:instrText xml:space="preserve"> PAGEREF _Toc289032628 \h </w:instrText>
      </w:r>
      <w:r>
        <w:rPr>
          <w:noProof/>
        </w:rPr>
      </w:r>
      <w:r>
        <w:rPr>
          <w:noProof/>
        </w:rPr>
        <w:fldChar w:fldCharType="separate"/>
      </w:r>
      <w:r w:rsidR="00D3178E">
        <w:rPr>
          <w:noProof/>
        </w:rPr>
        <w:t>103</w:t>
      </w:r>
      <w:r>
        <w:rPr>
          <w:noProof/>
        </w:rPr>
        <w:fldChar w:fldCharType="end"/>
      </w:r>
    </w:p>
    <w:p w14:paraId="63086F0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6.3.2. Weak Form of Two Body Contact</w:t>
      </w:r>
      <w:r>
        <w:rPr>
          <w:noProof/>
        </w:rPr>
        <w:tab/>
      </w:r>
      <w:r>
        <w:rPr>
          <w:noProof/>
        </w:rPr>
        <w:fldChar w:fldCharType="begin"/>
      </w:r>
      <w:r>
        <w:rPr>
          <w:noProof/>
        </w:rPr>
        <w:instrText xml:space="preserve"> PAGEREF _Toc289032629 \h </w:instrText>
      </w:r>
      <w:r>
        <w:rPr>
          <w:noProof/>
        </w:rPr>
      </w:r>
      <w:r>
        <w:rPr>
          <w:noProof/>
        </w:rPr>
        <w:fldChar w:fldCharType="separate"/>
      </w:r>
      <w:r w:rsidR="00D3178E">
        <w:rPr>
          <w:noProof/>
        </w:rPr>
        <w:t>105</w:t>
      </w:r>
      <w:r>
        <w:rPr>
          <w:noProof/>
        </w:rPr>
        <w:fldChar w:fldCharType="end"/>
      </w:r>
    </w:p>
    <w:p w14:paraId="5597779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6.3.3. Linearization of the Contact Integral</w:t>
      </w:r>
      <w:r>
        <w:rPr>
          <w:noProof/>
        </w:rPr>
        <w:tab/>
      </w:r>
      <w:r>
        <w:rPr>
          <w:noProof/>
        </w:rPr>
        <w:fldChar w:fldCharType="begin"/>
      </w:r>
      <w:r>
        <w:rPr>
          <w:noProof/>
        </w:rPr>
        <w:instrText xml:space="preserve"> PAGEREF _Toc289032630 \h </w:instrText>
      </w:r>
      <w:r>
        <w:rPr>
          <w:noProof/>
        </w:rPr>
      </w:r>
      <w:r>
        <w:rPr>
          <w:noProof/>
        </w:rPr>
        <w:fldChar w:fldCharType="separate"/>
      </w:r>
      <w:r w:rsidR="00D3178E">
        <w:rPr>
          <w:noProof/>
        </w:rPr>
        <w:t>106</w:t>
      </w:r>
      <w:r>
        <w:rPr>
          <w:noProof/>
        </w:rPr>
        <w:fldChar w:fldCharType="end"/>
      </w:r>
    </w:p>
    <w:p w14:paraId="2ED4C4B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6.3.4. Discretization of the Contact Integral</w:t>
      </w:r>
      <w:r>
        <w:rPr>
          <w:noProof/>
        </w:rPr>
        <w:tab/>
      </w:r>
      <w:r>
        <w:rPr>
          <w:noProof/>
        </w:rPr>
        <w:fldChar w:fldCharType="begin"/>
      </w:r>
      <w:r>
        <w:rPr>
          <w:noProof/>
        </w:rPr>
        <w:instrText xml:space="preserve"> PAGEREF _Toc289032631 \h </w:instrText>
      </w:r>
      <w:r>
        <w:rPr>
          <w:noProof/>
        </w:rPr>
      </w:r>
      <w:r>
        <w:rPr>
          <w:noProof/>
        </w:rPr>
        <w:fldChar w:fldCharType="separate"/>
      </w:r>
      <w:r w:rsidR="00D3178E">
        <w:rPr>
          <w:noProof/>
        </w:rPr>
        <w:t>106</w:t>
      </w:r>
      <w:r>
        <w:rPr>
          <w:noProof/>
        </w:rPr>
        <w:fldChar w:fldCharType="end"/>
      </w:r>
    </w:p>
    <w:p w14:paraId="338B4B9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6.3.5. Discretization of the Contact Stiffness</w:t>
      </w:r>
      <w:r>
        <w:rPr>
          <w:noProof/>
        </w:rPr>
        <w:tab/>
      </w:r>
      <w:r>
        <w:rPr>
          <w:noProof/>
        </w:rPr>
        <w:fldChar w:fldCharType="begin"/>
      </w:r>
      <w:r>
        <w:rPr>
          <w:noProof/>
        </w:rPr>
        <w:instrText xml:space="preserve"> PAGEREF _Toc289032632 \h </w:instrText>
      </w:r>
      <w:r>
        <w:rPr>
          <w:noProof/>
        </w:rPr>
      </w:r>
      <w:r>
        <w:rPr>
          <w:noProof/>
        </w:rPr>
        <w:fldChar w:fldCharType="separate"/>
      </w:r>
      <w:r w:rsidR="00D3178E">
        <w:rPr>
          <w:noProof/>
        </w:rPr>
        <w:t>107</w:t>
      </w:r>
      <w:r>
        <w:rPr>
          <w:noProof/>
        </w:rPr>
        <w:fldChar w:fldCharType="end"/>
      </w:r>
    </w:p>
    <w:p w14:paraId="01DEBE2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6.3.6. Augmented Lagrangian Method</w:t>
      </w:r>
      <w:r>
        <w:rPr>
          <w:noProof/>
        </w:rPr>
        <w:tab/>
      </w:r>
      <w:r>
        <w:rPr>
          <w:noProof/>
        </w:rPr>
        <w:fldChar w:fldCharType="begin"/>
      </w:r>
      <w:r>
        <w:rPr>
          <w:noProof/>
        </w:rPr>
        <w:instrText xml:space="preserve"> PAGEREF _Toc289032633 \h </w:instrText>
      </w:r>
      <w:r>
        <w:rPr>
          <w:noProof/>
        </w:rPr>
      </w:r>
      <w:r>
        <w:rPr>
          <w:noProof/>
        </w:rPr>
        <w:fldChar w:fldCharType="separate"/>
      </w:r>
      <w:r w:rsidR="00D3178E">
        <w:rPr>
          <w:noProof/>
        </w:rPr>
        <w:t>108</w:t>
      </w:r>
      <w:r>
        <w:rPr>
          <w:noProof/>
        </w:rPr>
        <w:fldChar w:fldCharType="end"/>
      </w:r>
    </w:p>
    <w:p w14:paraId="5932057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6.3.7. Automatic Penalty Calculation</w:t>
      </w:r>
      <w:r>
        <w:rPr>
          <w:noProof/>
        </w:rPr>
        <w:tab/>
      </w:r>
      <w:r>
        <w:rPr>
          <w:noProof/>
        </w:rPr>
        <w:fldChar w:fldCharType="begin"/>
      </w:r>
      <w:r>
        <w:rPr>
          <w:noProof/>
        </w:rPr>
        <w:instrText xml:space="preserve"> PAGEREF _Toc289032634 \h </w:instrText>
      </w:r>
      <w:r>
        <w:rPr>
          <w:noProof/>
        </w:rPr>
      </w:r>
      <w:r>
        <w:rPr>
          <w:noProof/>
        </w:rPr>
        <w:fldChar w:fldCharType="separate"/>
      </w:r>
      <w:r w:rsidR="00D3178E">
        <w:rPr>
          <w:noProof/>
        </w:rPr>
        <w:t>109</w:t>
      </w:r>
      <w:r>
        <w:rPr>
          <w:noProof/>
        </w:rPr>
        <w:fldChar w:fldCharType="end"/>
      </w:r>
    </w:p>
    <w:p w14:paraId="6F0930A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6.3.8. Alternative Formulations</w:t>
      </w:r>
      <w:r>
        <w:rPr>
          <w:noProof/>
        </w:rPr>
        <w:tab/>
      </w:r>
      <w:r>
        <w:rPr>
          <w:noProof/>
        </w:rPr>
        <w:fldChar w:fldCharType="begin"/>
      </w:r>
      <w:r>
        <w:rPr>
          <w:noProof/>
        </w:rPr>
        <w:instrText xml:space="preserve"> PAGEREF _Toc289032635 \h </w:instrText>
      </w:r>
      <w:r>
        <w:rPr>
          <w:noProof/>
        </w:rPr>
      </w:r>
      <w:r>
        <w:rPr>
          <w:noProof/>
        </w:rPr>
        <w:fldChar w:fldCharType="separate"/>
      </w:r>
      <w:r w:rsidR="00D3178E">
        <w:rPr>
          <w:noProof/>
        </w:rPr>
        <w:t>109</w:t>
      </w:r>
      <w:r>
        <w:rPr>
          <w:noProof/>
        </w:rPr>
        <w:fldChar w:fldCharType="end"/>
      </w:r>
    </w:p>
    <w:p w14:paraId="4E9D4A64"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6.4. Biphasic Contact</w:t>
      </w:r>
      <w:r>
        <w:rPr>
          <w:noProof/>
        </w:rPr>
        <w:tab/>
      </w:r>
      <w:r>
        <w:rPr>
          <w:noProof/>
        </w:rPr>
        <w:fldChar w:fldCharType="begin"/>
      </w:r>
      <w:r>
        <w:rPr>
          <w:noProof/>
        </w:rPr>
        <w:instrText xml:space="preserve"> PAGEREF _Toc289032636 \h </w:instrText>
      </w:r>
      <w:r>
        <w:rPr>
          <w:noProof/>
        </w:rPr>
      </w:r>
      <w:r>
        <w:rPr>
          <w:noProof/>
        </w:rPr>
        <w:fldChar w:fldCharType="separate"/>
      </w:r>
      <w:r w:rsidR="00D3178E">
        <w:rPr>
          <w:noProof/>
        </w:rPr>
        <w:t>111</w:t>
      </w:r>
      <w:r>
        <w:rPr>
          <w:noProof/>
        </w:rPr>
        <w:fldChar w:fldCharType="end"/>
      </w:r>
    </w:p>
    <w:p w14:paraId="033BCDC0"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6.4.1. Contact Integral</w:t>
      </w:r>
      <w:r>
        <w:rPr>
          <w:noProof/>
        </w:rPr>
        <w:tab/>
      </w:r>
      <w:r>
        <w:rPr>
          <w:noProof/>
        </w:rPr>
        <w:fldChar w:fldCharType="begin"/>
      </w:r>
      <w:r>
        <w:rPr>
          <w:noProof/>
        </w:rPr>
        <w:instrText xml:space="preserve"> PAGEREF _Toc289032637 \h </w:instrText>
      </w:r>
      <w:r>
        <w:rPr>
          <w:noProof/>
        </w:rPr>
      </w:r>
      <w:r>
        <w:rPr>
          <w:noProof/>
        </w:rPr>
        <w:fldChar w:fldCharType="separate"/>
      </w:r>
      <w:r w:rsidR="00D3178E">
        <w:rPr>
          <w:noProof/>
        </w:rPr>
        <w:t>111</w:t>
      </w:r>
      <w:r>
        <w:rPr>
          <w:noProof/>
        </w:rPr>
        <w:fldChar w:fldCharType="end"/>
      </w:r>
    </w:p>
    <w:p w14:paraId="2850F60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6.4.2. Gap Function</w:t>
      </w:r>
      <w:r>
        <w:rPr>
          <w:noProof/>
        </w:rPr>
        <w:tab/>
      </w:r>
      <w:r>
        <w:rPr>
          <w:noProof/>
        </w:rPr>
        <w:fldChar w:fldCharType="begin"/>
      </w:r>
      <w:r>
        <w:rPr>
          <w:noProof/>
        </w:rPr>
        <w:instrText xml:space="preserve"> PAGEREF _Toc289032638 \h </w:instrText>
      </w:r>
      <w:r>
        <w:rPr>
          <w:noProof/>
        </w:rPr>
      </w:r>
      <w:r>
        <w:rPr>
          <w:noProof/>
        </w:rPr>
        <w:fldChar w:fldCharType="separate"/>
      </w:r>
      <w:r w:rsidR="00D3178E">
        <w:rPr>
          <w:noProof/>
        </w:rPr>
        <w:t>111</w:t>
      </w:r>
      <w:r>
        <w:rPr>
          <w:noProof/>
        </w:rPr>
        <w:fldChar w:fldCharType="end"/>
      </w:r>
    </w:p>
    <w:p w14:paraId="44FC062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6.4.3. Penalty Method</w:t>
      </w:r>
      <w:r>
        <w:rPr>
          <w:noProof/>
        </w:rPr>
        <w:tab/>
      </w:r>
      <w:r>
        <w:rPr>
          <w:noProof/>
        </w:rPr>
        <w:fldChar w:fldCharType="begin"/>
      </w:r>
      <w:r>
        <w:rPr>
          <w:noProof/>
        </w:rPr>
        <w:instrText xml:space="preserve"> PAGEREF _Toc289032639 \h </w:instrText>
      </w:r>
      <w:r>
        <w:rPr>
          <w:noProof/>
        </w:rPr>
      </w:r>
      <w:r>
        <w:rPr>
          <w:noProof/>
        </w:rPr>
        <w:fldChar w:fldCharType="separate"/>
      </w:r>
      <w:r w:rsidR="00D3178E">
        <w:rPr>
          <w:noProof/>
        </w:rPr>
        <w:t>112</w:t>
      </w:r>
      <w:r>
        <w:rPr>
          <w:noProof/>
        </w:rPr>
        <w:fldChar w:fldCharType="end"/>
      </w:r>
    </w:p>
    <w:p w14:paraId="1384BDD8"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6.4.4. Discretization</w:t>
      </w:r>
      <w:r>
        <w:rPr>
          <w:noProof/>
        </w:rPr>
        <w:tab/>
      </w:r>
      <w:r>
        <w:rPr>
          <w:noProof/>
        </w:rPr>
        <w:fldChar w:fldCharType="begin"/>
      </w:r>
      <w:r>
        <w:rPr>
          <w:noProof/>
        </w:rPr>
        <w:instrText xml:space="preserve"> PAGEREF _Toc289032640 \h </w:instrText>
      </w:r>
      <w:r>
        <w:rPr>
          <w:noProof/>
        </w:rPr>
      </w:r>
      <w:r>
        <w:rPr>
          <w:noProof/>
        </w:rPr>
        <w:fldChar w:fldCharType="separate"/>
      </w:r>
      <w:r w:rsidR="00D3178E">
        <w:rPr>
          <w:noProof/>
        </w:rPr>
        <w:t>113</w:t>
      </w:r>
      <w:r>
        <w:rPr>
          <w:noProof/>
        </w:rPr>
        <w:fldChar w:fldCharType="end"/>
      </w:r>
    </w:p>
    <w:p w14:paraId="6673B95E"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6.5. Biphasic-Solute Contact</w:t>
      </w:r>
      <w:r>
        <w:rPr>
          <w:noProof/>
        </w:rPr>
        <w:tab/>
      </w:r>
      <w:r>
        <w:rPr>
          <w:noProof/>
        </w:rPr>
        <w:fldChar w:fldCharType="begin"/>
      </w:r>
      <w:r>
        <w:rPr>
          <w:noProof/>
        </w:rPr>
        <w:instrText xml:space="preserve"> PAGEREF _Toc289032641 \h </w:instrText>
      </w:r>
      <w:r>
        <w:rPr>
          <w:noProof/>
        </w:rPr>
      </w:r>
      <w:r>
        <w:rPr>
          <w:noProof/>
        </w:rPr>
        <w:fldChar w:fldCharType="separate"/>
      </w:r>
      <w:r w:rsidR="00D3178E">
        <w:rPr>
          <w:noProof/>
        </w:rPr>
        <w:t>115</w:t>
      </w:r>
      <w:r>
        <w:rPr>
          <w:noProof/>
        </w:rPr>
        <w:fldChar w:fldCharType="end"/>
      </w:r>
    </w:p>
    <w:p w14:paraId="009B4A4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6.5.1. Contact Integral</w:t>
      </w:r>
      <w:r>
        <w:rPr>
          <w:noProof/>
        </w:rPr>
        <w:tab/>
      </w:r>
      <w:r>
        <w:rPr>
          <w:noProof/>
        </w:rPr>
        <w:fldChar w:fldCharType="begin"/>
      </w:r>
      <w:r>
        <w:rPr>
          <w:noProof/>
        </w:rPr>
        <w:instrText xml:space="preserve"> PAGEREF _Toc289032642 \h </w:instrText>
      </w:r>
      <w:r>
        <w:rPr>
          <w:noProof/>
        </w:rPr>
      </w:r>
      <w:r>
        <w:rPr>
          <w:noProof/>
        </w:rPr>
        <w:fldChar w:fldCharType="separate"/>
      </w:r>
      <w:r w:rsidR="00D3178E">
        <w:rPr>
          <w:noProof/>
        </w:rPr>
        <w:t>115</w:t>
      </w:r>
      <w:r>
        <w:rPr>
          <w:noProof/>
        </w:rPr>
        <w:fldChar w:fldCharType="end"/>
      </w:r>
    </w:p>
    <w:p w14:paraId="607E4F2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6.5.2. Gap Function</w:t>
      </w:r>
      <w:r>
        <w:rPr>
          <w:noProof/>
        </w:rPr>
        <w:tab/>
      </w:r>
      <w:r>
        <w:rPr>
          <w:noProof/>
        </w:rPr>
        <w:fldChar w:fldCharType="begin"/>
      </w:r>
      <w:r>
        <w:rPr>
          <w:noProof/>
        </w:rPr>
        <w:instrText xml:space="preserve"> PAGEREF _Toc289032643 \h </w:instrText>
      </w:r>
      <w:r>
        <w:rPr>
          <w:noProof/>
        </w:rPr>
      </w:r>
      <w:r>
        <w:rPr>
          <w:noProof/>
        </w:rPr>
        <w:fldChar w:fldCharType="separate"/>
      </w:r>
      <w:r w:rsidR="00D3178E">
        <w:rPr>
          <w:noProof/>
        </w:rPr>
        <w:t>116</w:t>
      </w:r>
      <w:r>
        <w:rPr>
          <w:noProof/>
        </w:rPr>
        <w:fldChar w:fldCharType="end"/>
      </w:r>
    </w:p>
    <w:p w14:paraId="68B05E1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6.5.3. Penalty Method</w:t>
      </w:r>
      <w:r>
        <w:rPr>
          <w:noProof/>
        </w:rPr>
        <w:tab/>
      </w:r>
      <w:r>
        <w:rPr>
          <w:noProof/>
        </w:rPr>
        <w:fldChar w:fldCharType="begin"/>
      </w:r>
      <w:r>
        <w:rPr>
          <w:noProof/>
        </w:rPr>
        <w:instrText xml:space="preserve"> PAGEREF _Toc289032644 \h </w:instrText>
      </w:r>
      <w:r>
        <w:rPr>
          <w:noProof/>
        </w:rPr>
      </w:r>
      <w:r>
        <w:rPr>
          <w:noProof/>
        </w:rPr>
        <w:fldChar w:fldCharType="separate"/>
      </w:r>
      <w:r w:rsidR="00D3178E">
        <w:rPr>
          <w:noProof/>
        </w:rPr>
        <w:t>116</w:t>
      </w:r>
      <w:r>
        <w:rPr>
          <w:noProof/>
        </w:rPr>
        <w:fldChar w:fldCharType="end"/>
      </w:r>
    </w:p>
    <w:p w14:paraId="5115ACF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6.5.4. Discretization</w:t>
      </w:r>
      <w:r>
        <w:rPr>
          <w:noProof/>
        </w:rPr>
        <w:tab/>
      </w:r>
      <w:r>
        <w:rPr>
          <w:noProof/>
        </w:rPr>
        <w:fldChar w:fldCharType="begin"/>
      </w:r>
      <w:r>
        <w:rPr>
          <w:noProof/>
        </w:rPr>
        <w:instrText xml:space="preserve"> PAGEREF _Toc289032645 \h </w:instrText>
      </w:r>
      <w:r>
        <w:rPr>
          <w:noProof/>
        </w:rPr>
      </w:r>
      <w:r>
        <w:rPr>
          <w:noProof/>
        </w:rPr>
        <w:fldChar w:fldCharType="separate"/>
      </w:r>
      <w:r w:rsidR="00D3178E">
        <w:rPr>
          <w:noProof/>
        </w:rPr>
        <w:t>118</w:t>
      </w:r>
      <w:r>
        <w:rPr>
          <w:noProof/>
        </w:rPr>
        <w:fldChar w:fldCharType="end"/>
      </w:r>
    </w:p>
    <w:p w14:paraId="479A0E39"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6.6. Tied Contact</w:t>
      </w:r>
      <w:r>
        <w:rPr>
          <w:noProof/>
        </w:rPr>
        <w:tab/>
      </w:r>
      <w:r>
        <w:rPr>
          <w:noProof/>
        </w:rPr>
        <w:fldChar w:fldCharType="begin"/>
      </w:r>
      <w:r>
        <w:rPr>
          <w:noProof/>
        </w:rPr>
        <w:instrText xml:space="preserve"> PAGEREF _Toc289032646 \h </w:instrText>
      </w:r>
      <w:r>
        <w:rPr>
          <w:noProof/>
        </w:rPr>
      </w:r>
      <w:r>
        <w:rPr>
          <w:noProof/>
        </w:rPr>
        <w:fldChar w:fldCharType="separate"/>
      </w:r>
      <w:r w:rsidR="00D3178E">
        <w:rPr>
          <w:noProof/>
        </w:rPr>
        <w:t>122</w:t>
      </w:r>
      <w:r>
        <w:rPr>
          <w:noProof/>
        </w:rPr>
        <w:fldChar w:fldCharType="end"/>
      </w:r>
    </w:p>
    <w:p w14:paraId="7C206FE7"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lastRenderedPageBreak/>
        <w:t>6.6.1. Gap Function</w:t>
      </w:r>
      <w:r>
        <w:rPr>
          <w:noProof/>
        </w:rPr>
        <w:tab/>
      </w:r>
      <w:r>
        <w:rPr>
          <w:noProof/>
        </w:rPr>
        <w:fldChar w:fldCharType="begin"/>
      </w:r>
      <w:r>
        <w:rPr>
          <w:noProof/>
        </w:rPr>
        <w:instrText xml:space="preserve"> PAGEREF _Toc289032647 \h </w:instrText>
      </w:r>
      <w:r>
        <w:rPr>
          <w:noProof/>
        </w:rPr>
      </w:r>
      <w:r>
        <w:rPr>
          <w:noProof/>
        </w:rPr>
        <w:fldChar w:fldCharType="separate"/>
      </w:r>
      <w:r w:rsidR="00D3178E">
        <w:rPr>
          <w:noProof/>
        </w:rPr>
        <w:t>122</w:t>
      </w:r>
      <w:r>
        <w:rPr>
          <w:noProof/>
        </w:rPr>
        <w:fldChar w:fldCharType="end"/>
      </w:r>
    </w:p>
    <w:p w14:paraId="0371F0E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6.6.2. Tied Contact Integral</w:t>
      </w:r>
      <w:r>
        <w:rPr>
          <w:noProof/>
        </w:rPr>
        <w:tab/>
      </w:r>
      <w:r>
        <w:rPr>
          <w:noProof/>
        </w:rPr>
        <w:fldChar w:fldCharType="begin"/>
      </w:r>
      <w:r>
        <w:rPr>
          <w:noProof/>
        </w:rPr>
        <w:instrText xml:space="preserve"> PAGEREF _Toc289032648 \h </w:instrText>
      </w:r>
      <w:r>
        <w:rPr>
          <w:noProof/>
        </w:rPr>
      </w:r>
      <w:r>
        <w:rPr>
          <w:noProof/>
        </w:rPr>
        <w:fldChar w:fldCharType="separate"/>
      </w:r>
      <w:r w:rsidR="00D3178E">
        <w:rPr>
          <w:noProof/>
        </w:rPr>
        <w:t>122</w:t>
      </w:r>
      <w:r>
        <w:rPr>
          <w:noProof/>
        </w:rPr>
        <w:fldChar w:fldCharType="end"/>
      </w:r>
    </w:p>
    <w:p w14:paraId="45336452"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6.6.3. Linearization of the Contact Integral</w:t>
      </w:r>
      <w:r>
        <w:rPr>
          <w:noProof/>
        </w:rPr>
        <w:tab/>
      </w:r>
      <w:r>
        <w:rPr>
          <w:noProof/>
        </w:rPr>
        <w:fldChar w:fldCharType="begin"/>
      </w:r>
      <w:r>
        <w:rPr>
          <w:noProof/>
        </w:rPr>
        <w:instrText xml:space="preserve"> PAGEREF _Toc289032649 \h </w:instrText>
      </w:r>
      <w:r>
        <w:rPr>
          <w:noProof/>
        </w:rPr>
      </w:r>
      <w:r>
        <w:rPr>
          <w:noProof/>
        </w:rPr>
        <w:fldChar w:fldCharType="separate"/>
      </w:r>
      <w:r w:rsidR="00D3178E">
        <w:rPr>
          <w:noProof/>
        </w:rPr>
        <w:t>123</w:t>
      </w:r>
      <w:r>
        <w:rPr>
          <w:noProof/>
        </w:rPr>
        <w:fldChar w:fldCharType="end"/>
      </w:r>
    </w:p>
    <w:p w14:paraId="5F9C838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6.6.4. Discretization</w:t>
      </w:r>
      <w:r>
        <w:rPr>
          <w:noProof/>
        </w:rPr>
        <w:tab/>
      </w:r>
      <w:r>
        <w:rPr>
          <w:noProof/>
        </w:rPr>
        <w:fldChar w:fldCharType="begin"/>
      </w:r>
      <w:r>
        <w:rPr>
          <w:noProof/>
        </w:rPr>
        <w:instrText xml:space="preserve"> PAGEREF _Toc289032650 \h </w:instrText>
      </w:r>
      <w:r>
        <w:rPr>
          <w:noProof/>
        </w:rPr>
      </w:r>
      <w:r>
        <w:rPr>
          <w:noProof/>
        </w:rPr>
        <w:fldChar w:fldCharType="separate"/>
      </w:r>
      <w:r w:rsidR="00D3178E">
        <w:rPr>
          <w:noProof/>
        </w:rPr>
        <w:t>123</w:t>
      </w:r>
      <w:r>
        <w:rPr>
          <w:noProof/>
        </w:rPr>
        <w:fldChar w:fldCharType="end"/>
      </w:r>
    </w:p>
    <w:p w14:paraId="126F389A" w14:textId="77777777" w:rsidR="00153956" w:rsidRDefault="00153956">
      <w:pPr>
        <w:pStyle w:val="TOC1"/>
        <w:rPr>
          <w:rFonts w:asciiTheme="minorHAnsi" w:eastAsiaTheme="minorEastAsia" w:hAnsiTheme="minorHAnsi" w:cstheme="minorBidi"/>
          <w:b w:val="0"/>
          <w:lang w:eastAsia="ja-JP"/>
        </w:rPr>
      </w:pPr>
      <w:r>
        <w:t>Chapter 7. Dynamics</w:t>
      </w:r>
      <w:r>
        <w:tab/>
      </w:r>
      <w:r>
        <w:fldChar w:fldCharType="begin"/>
      </w:r>
      <w:r>
        <w:instrText xml:space="preserve"> PAGEREF _Toc289032651 \h </w:instrText>
      </w:r>
      <w:r>
        <w:fldChar w:fldCharType="separate"/>
      </w:r>
      <w:r w:rsidR="00D3178E">
        <w:t>125</w:t>
      </w:r>
      <w:r>
        <w:fldChar w:fldCharType="end"/>
      </w:r>
    </w:p>
    <w:p w14:paraId="4FDB1BE6" w14:textId="77777777" w:rsidR="00153956" w:rsidRDefault="00153956">
      <w:pPr>
        <w:pStyle w:val="TOC1"/>
        <w:rPr>
          <w:rFonts w:asciiTheme="minorHAnsi" w:eastAsiaTheme="minorEastAsia" w:hAnsiTheme="minorHAnsi" w:cstheme="minorBidi"/>
          <w:b w:val="0"/>
          <w:lang w:eastAsia="ja-JP"/>
        </w:rPr>
      </w:pPr>
      <w:r>
        <w:t>References</w:t>
      </w:r>
      <w:r>
        <w:tab/>
      </w:r>
      <w:r>
        <w:fldChar w:fldCharType="begin"/>
      </w:r>
      <w:r>
        <w:instrText xml:space="preserve"> PAGEREF _Toc289032652 \h </w:instrText>
      </w:r>
      <w:r>
        <w:fldChar w:fldCharType="separate"/>
      </w:r>
      <w:r w:rsidR="00D3178E">
        <w:t>126</w:t>
      </w:r>
      <w:r>
        <w:fldChar w:fldCharType="end"/>
      </w:r>
    </w:p>
    <w:p w14:paraId="4AD173FB" w14:textId="77777777" w:rsidR="008C7882" w:rsidRDefault="008C7882" w:rsidP="008C7882">
      <w:r>
        <w:rPr>
          <w:bCs/>
          <w:noProof/>
        </w:rPr>
        <w:fldChar w:fldCharType="end"/>
      </w:r>
    </w:p>
    <w:p w14:paraId="605B3EEC" w14:textId="77777777" w:rsidR="008C7882" w:rsidRDefault="008C7882" w:rsidP="008C7882">
      <w:pPr>
        <w:pStyle w:val="Heading1"/>
      </w:pPr>
      <w:r>
        <w:br w:type="page"/>
      </w:r>
      <w:bookmarkStart w:id="84" w:name="_Toc289032512"/>
      <w:r>
        <w:lastRenderedPageBreak/>
        <w:t>Introduction</w:t>
      </w:r>
      <w:bookmarkEnd w:id="84"/>
    </w:p>
    <w:p w14:paraId="2789BC4D" w14:textId="77777777" w:rsidR="008C7882" w:rsidRPr="008F49E5" w:rsidRDefault="008C7882" w:rsidP="008C7882">
      <w:pPr>
        <w:rPr>
          <w:sz w:val="20"/>
          <w:szCs w:val="20"/>
        </w:rPr>
      </w:pPr>
      <w:r w:rsidRPr="008F49E5">
        <w:rPr>
          <w:sz w:val="20"/>
          <w:szCs w:val="20"/>
        </w:rPr>
        <w:fldChar w:fldCharType="begin"/>
      </w:r>
      <w:r w:rsidRPr="008F49E5">
        <w:rPr>
          <w:sz w:val="20"/>
          <w:szCs w:val="20"/>
        </w:rPr>
        <w:instrText xml:space="preserve"> MACROBUTTON MTEditEquationSection2 </w:instrText>
      </w:r>
      <w:r w:rsidRPr="008F49E5">
        <w:rPr>
          <w:rStyle w:val="MTEquationSection"/>
          <w:sz w:val="20"/>
          <w:szCs w:val="20"/>
        </w:rPr>
        <w:instrText>Equation Section (Next)</w:instrText>
      </w:r>
      <w:r w:rsidRPr="008F49E5">
        <w:rPr>
          <w:sz w:val="20"/>
          <w:szCs w:val="20"/>
        </w:rPr>
        <w:fldChar w:fldCharType="end"/>
      </w:r>
    </w:p>
    <w:p w14:paraId="6A09A445" w14:textId="77777777" w:rsidR="008C7882" w:rsidRDefault="008C7882" w:rsidP="008C7882">
      <w:pPr>
        <w:pStyle w:val="Heading2"/>
      </w:pPr>
      <w:bookmarkStart w:id="85" w:name="_Toc289032513"/>
      <w:r>
        <w:t>Overview of FEBio</w:t>
      </w:r>
      <w:bookmarkEnd w:id="85"/>
    </w:p>
    <w:p w14:paraId="0EEFE427" w14:textId="54224AAD" w:rsidR="008C7882" w:rsidRDefault="008C7882" w:rsidP="008C7882">
      <w:r>
        <w:t xml:space="preserve">FEBio is an implicit, nonlinear finite element solver that is specifically designed for applications in biomechanics. It offers </w:t>
      </w:r>
      <w:r w:rsidR="008F047C">
        <w:t>analyses</w:t>
      </w:r>
      <w:r>
        <w:t xml:space="preserve">, constitutive models and boundary conditions that are relevant for this particular field. This section describes </w:t>
      </w:r>
      <w:r w:rsidR="008F047C">
        <w:t xml:space="preserve">briefly </w:t>
      </w:r>
      <w:r>
        <w:t>the available features of FEBio.</w:t>
      </w:r>
      <w:r w:rsidR="008F047C">
        <w:t xml:space="preserve"> A more detailed overview of features can be found in the </w:t>
      </w:r>
      <w:r w:rsidR="00486E22">
        <w:fldChar w:fldCharType="begin"/>
      </w:r>
      <w:ins w:id="86" w:author="rawlins" w:date="2015-05-19T09:59:00Z">
        <w:r w:rsidR="00486E22">
          <w:instrText>HYPERLINK "http://help.mrl.sci.utah.edu/help/index.jsp"</w:instrText>
        </w:r>
      </w:ins>
      <w:del w:id="87" w:author="rawlins" w:date="2015-05-19T09:59:00Z">
        <w:r w:rsidR="00486E22" w:rsidDel="00486E22">
          <w:delInstrText xml:space="preserve"> HYPERLINK "http://mrl.sci.utah.edu/software/febio" </w:delInstrText>
        </w:r>
      </w:del>
      <w:r w:rsidR="00486E22">
        <w:fldChar w:fldCharType="separate"/>
      </w:r>
      <w:r w:rsidR="00E52B44" w:rsidRPr="00E52B44">
        <w:rPr>
          <w:rStyle w:val="Hyperlink"/>
        </w:rPr>
        <w:t>User’s Manual</w:t>
      </w:r>
      <w:r w:rsidR="00486E22">
        <w:rPr>
          <w:rStyle w:val="Hyperlink"/>
        </w:rPr>
        <w:fldChar w:fldCharType="end"/>
      </w:r>
      <w:r w:rsidR="008F047C">
        <w:t>.</w:t>
      </w:r>
    </w:p>
    <w:p w14:paraId="24107407" w14:textId="77777777" w:rsidR="008C7882" w:rsidRDefault="008C7882" w:rsidP="008C7882"/>
    <w:p w14:paraId="263FEB70" w14:textId="77777777" w:rsidR="008C7882" w:rsidRDefault="008C7882" w:rsidP="008C7882">
      <w:r>
        <w:t xml:space="preserve">FEBio supports two analysis types, namely </w:t>
      </w:r>
      <w:r w:rsidRPr="00263C16">
        <w:rPr>
          <w:i/>
        </w:rPr>
        <w:t>quasi-static</w:t>
      </w:r>
      <w:r>
        <w:t xml:space="preserve"> and </w:t>
      </w:r>
      <w:r w:rsidRPr="00263C16">
        <w:rPr>
          <w:i/>
        </w:rPr>
        <w:t>quasi-static</w:t>
      </w:r>
      <w:r>
        <w:rPr>
          <w:i/>
        </w:rPr>
        <w:t xml:space="preserve"> </w:t>
      </w:r>
      <w:r w:rsidRPr="00263C16">
        <w:rPr>
          <w:i/>
        </w:rPr>
        <w:t>poroelastic</w:t>
      </w:r>
      <w:r>
        <w:t xml:space="preserve">. In a </w:t>
      </w:r>
      <w:r w:rsidRPr="00EB4D15">
        <w:rPr>
          <w:i/>
        </w:rPr>
        <w:t>quasi-static</w:t>
      </w:r>
      <w:r>
        <w:t xml:space="preserve"> analysis the (quasi-) static response of the system is sought; inertial terms are ignored. In a </w:t>
      </w:r>
      <w:r>
        <w:rPr>
          <w:i/>
        </w:rPr>
        <w:t>quasi-static poroelastic</w:t>
      </w:r>
      <w:r>
        <w:t xml:space="preserve"> analysis a coupled solid-fluid problem is solved. The latter analysis type is useful for modeling tissues that have high water content and the explicit modeling of fluid movement relative to the solid phase is important. </w:t>
      </w:r>
    </w:p>
    <w:p w14:paraId="7D37F8AE" w14:textId="77777777" w:rsidR="008C7882" w:rsidRDefault="008C7882" w:rsidP="008C7882"/>
    <w:p w14:paraId="674C38F9" w14:textId="77777777" w:rsidR="008C7882" w:rsidRPr="00C83888" w:rsidRDefault="008C7882" w:rsidP="008C7882">
      <w:r>
        <w:t xml:space="preserve">Several nonlinear constitutive models are available to allow the user to model the often complicated biological tissue behavior. Several isotropic constitutive models are supported such as Neo-Hookean, Mooney-Rivlin, Veronda-Westmann, Arruda-Boyce and Ogden. These models have a nonlinear stress-strain response. In addition to the isotropic models, there are several anisotropic models available. These materials show anisotropic behavior in at least one preferred direction and are useful for modeling biological tissues such as tendons, muscles and other tissues that contain fibers. FEBio also contains a </w:t>
      </w:r>
      <w:r>
        <w:rPr>
          <w:i/>
        </w:rPr>
        <w:t xml:space="preserve">rigid body </w:t>
      </w:r>
      <w:r>
        <w:t>material model, which can be used to model rigid structures whose deformation is negligible compared to the deformable geometry.</w:t>
      </w:r>
    </w:p>
    <w:p w14:paraId="72329BC5" w14:textId="77777777" w:rsidR="008C7882" w:rsidRDefault="008C7882" w:rsidP="008C7882"/>
    <w:p w14:paraId="1A8EC350" w14:textId="77777777" w:rsidR="008C7882" w:rsidRDefault="008C7882" w:rsidP="008C7882">
      <w:r>
        <w:t>Biological tissues can interact in very complicated ways. Therefore FEBio supports a wide range of boundary conditions to model these interactions. These include prescribed displacements, nodal forces, and pressure forces. Deformable models can also be connected to rigid bodies so that the user can model prescribed rotations and torques. Rigid bodies can be connected with rigid joints. Even more complicated interactions can be modeled using FEBio’s contact interfaces. The user can choose between different types of contact interfaces, such as sliding interfaces, tied interfaces and rigid wall interfaces. A sliding interface is defined between two surfaces that are allowed to separate and slide across each other but are not allowed to penetrate. The rigid wall interface is also similar to the sliding interface, except that one of the contacting surfaces is a movable rigid wall. As of version 1.2, there is an implementation of a sliding interface that allows for fluid flow crossing the contact interface. The tied interface is similar to the sliding interface, but in this case, the surfaces are not allowed to slide or separate. In addition, the user may specify a body force which can be used to model the effects of gravity or base acceleration.</w:t>
      </w:r>
    </w:p>
    <w:p w14:paraId="71E79985" w14:textId="77777777" w:rsidR="008C7882" w:rsidRDefault="008C7882" w:rsidP="008C7882"/>
    <w:p w14:paraId="5CF96BC4" w14:textId="77777777" w:rsidR="008C7882" w:rsidRDefault="008C7882" w:rsidP="008C7882">
      <w:pPr>
        <w:pStyle w:val="Heading2"/>
      </w:pPr>
      <w:bookmarkStart w:id="88" w:name="_Toc289032514"/>
      <w:r>
        <w:t>About this document</w:t>
      </w:r>
      <w:bookmarkEnd w:id="88"/>
    </w:p>
    <w:p w14:paraId="67A82022" w14:textId="46E08F47" w:rsidR="008C7882" w:rsidRDefault="008C7882" w:rsidP="008C7882">
      <w:r>
        <w:t xml:space="preserve">This document is a part of a set of three manuals that accompany FEBio: the </w:t>
      </w:r>
      <w:r w:rsidR="00486E22">
        <w:fldChar w:fldCharType="begin"/>
      </w:r>
      <w:ins w:id="89" w:author="rawlins" w:date="2015-05-19T10:00:00Z">
        <w:r w:rsidR="00486E22">
          <w:instrText>HYPERLINK "http://help.mrl.sci.utah.edu/help/index.jsp"</w:instrText>
        </w:r>
      </w:ins>
      <w:del w:id="90" w:author="rawlins" w:date="2015-05-19T10:00:00Z">
        <w:r w:rsidR="00486E22" w:rsidDel="00486E22">
          <w:delInstrText xml:space="preserve"> HYPERLINK "http://mrl.sci.utah.edu/software/febio" </w:delInstrText>
        </w:r>
      </w:del>
      <w:r w:rsidR="00486E22">
        <w:fldChar w:fldCharType="separate"/>
      </w:r>
      <w:r w:rsidRPr="001D3771">
        <w:rPr>
          <w:rStyle w:val="Hyperlink"/>
          <w:i/>
        </w:rPr>
        <w:t>User’s Manual</w:t>
      </w:r>
      <w:r w:rsidRPr="001D3771">
        <w:rPr>
          <w:rStyle w:val="Hyperlink"/>
        </w:rPr>
        <w:t>,</w:t>
      </w:r>
      <w:r w:rsidR="00486E22">
        <w:rPr>
          <w:rStyle w:val="Hyperlink"/>
        </w:rPr>
        <w:fldChar w:fldCharType="end"/>
      </w:r>
      <w:r>
        <w:t xml:space="preserve"> describing how to use FEBio, the </w:t>
      </w:r>
      <w:r w:rsidR="00486E22">
        <w:fldChar w:fldCharType="begin"/>
      </w:r>
      <w:ins w:id="91" w:author="rawlins" w:date="2015-05-19T10:00:00Z">
        <w:r w:rsidR="00486E22">
          <w:instrText>HYPERLINK "http://febiodoc.sci.utah.edu/doxygen/"</w:instrText>
        </w:r>
      </w:ins>
      <w:del w:id="92" w:author="rawlins" w:date="2015-05-19T10:00:00Z">
        <w:r w:rsidR="00486E22" w:rsidDel="00486E22">
          <w:delInstrText xml:space="preserve"> HYPERLINK "http://mrl.sci.utah.edu/source/doxygen/" </w:delInstrText>
        </w:r>
      </w:del>
      <w:r w:rsidR="00486E22">
        <w:fldChar w:fldCharType="separate"/>
      </w:r>
      <w:r w:rsidRPr="002F5EDE">
        <w:rPr>
          <w:rStyle w:val="Hyperlink"/>
        </w:rPr>
        <w:t>online</w:t>
      </w:r>
      <w:r w:rsidR="00486E22">
        <w:rPr>
          <w:rStyle w:val="Hyperlink"/>
        </w:rPr>
        <w:fldChar w:fldCharType="end"/>
      </w:r>
      <w:r>
        <w:t xml:space="preserve"> code documentation for users who wish to modify or </w:t>
      </w:r>
      <w:r>
        <w:lastRenderedPageBreak/>
        <w:t xml:space="preserve">add features to the code, and this manual, which describes the theory behind most of the FEBio algorithms. </w:t>
      </w:r>
    </w:p>
    <w:p w14:paraId="37E5A1B4" w14:textId="77777777" w:rsidR="008C7882" w:rsidRDefault="008C7882" w:rsidP="008C7882"/>
    <w:p w14:paraId="7F7938B3" w14:textId="77777777" w:rsidR="008C7882" w:rsidRDefault="008C7882" w:rsidP="008C7882">
      <w:r>
        <w:t xml:space="preserve">The purpose of this manual is to provide theoretical background on many of the algorithms that are implemented in FEBio. In this way the user can develop a better understanding of how the program works and how it can be used to create well defined biomechanical simulations. The authors have tried to be as detailed as possible to make the text coherent and comprehensible, but due to the complexity of some of the topics, some descriptions only skim the surface. Many of the theoretical ideas discussed in this manual can and have filled entire bookshelves. The explanations contained herein should be sufficient to give the reader a basic understanding of the theoretical developments. References to textbooks and the primary literature are provided for further reading. </w:t>
      </w:r>
    </w:p>
    <w:p w14:paraId="688121B6" w14:textId="77777777" w:rsidR="008C7882" w:rsidRDefault="008C7882" w:rsidP="008C7882"/>
    <w:p w14:paraId="3CF73888" w14:textId="77777777" w:rsidR="008C7882" w:rsidRDefault="00E149F6" w:rsidP="008C7882">
      <w:r>
        <w:fldChar w:fldCharType="begin"/>
      </w:r>
      <w:r>
        <w:instrText xml:space="preserve"> REF _Ref300825912 \r \h </w:instrText>
      </w:r>
      <w:r>
        <w:fldChar w:fldCharType="separate"/>
      </w:r>
      <w:r w:rsidR="00D3178E">
        <w:t>Chapter 2</w:t>
      </w:r>
      <w:r>
        <w:fldChar w:fldCharType="end"/>
      </w:r>
      <w:r>
        <w:t xml:space="preserve"> </w:t>
      </w:r>
      <w:r w:rsidR="008C7882">
        <w:t xml:space="preserve">starts with a brief overview of some of the important concepts in continuum mechanics. Readers who are already familiar with this field can skip this chapter, although the material may be useful to get familiar with the notation and terminology used in this manual. </w:t>
      </w:r>
    </w:p>
    <w:p w14:paraId="73408515" w14:textId="77777777" w:rsidR="008C7882" w:rsidRDefault="008C7882" w:rsidP="008C7882"/>
    <w:p w14:paraId="0D3E6201" w14:textId="77777777" w:rsidR="008C7882" w:rsidRDefault="00E149F6" w:rsidP="008C7882">
      <w:r>
        <w:fldChar w:fldCharType="begin"/>
      </w:r>
      <w:r>
        <w:instrText xml:space="preserve"> REF _Ref174786840 \r \h </w:instrText>
      </w:r>
      <w:r>
        <w:fldChar w:fldCharType="separate"/>
      </w:r>
      <w:r w:rsidR="00D3178E">
        <w:t>Chapter 3</w:t>
      </w:r>
      <w:r>
        <w:fldChar w:fldCharType="end"/>
      </w:r>
      <w:r>
        <w:t xml:space="preserve"> </w:t>
      </w:r>
      <w:r w:rsidR="008C7882">
        <w:t>describes the nonlinear finite element method. It also explains the Newton-Raphson method, which is the basis for most implementations of the nonlinear finite element method. A more specialized version of this algorithm, the BFGS method, is described as well since it is used in FEBio.</w:t>
      </w:r>
    </w:p>
    <w:p w14:paraId="2D427F14" w14:textId="77777777" w:rsidR="008C7882" w:rsidRDefault="008C7882" w:rsidP="008C7882"/>
    <w:p w14:paraId="6B11FD60" w14:textId="77777777" w:rsidR="008C7882" w:rsidRDefault="008C7882" w:rsidP="008C7882">
      <w:r>
        <w:t xml:space="preserve">In </w:t>
      </w:r>
      <w:r w:rsidR="00E149F6">
        <w:fldChar w:fldCharType="begin"/>
      </w:r>
      <w:r w:rsidR="00E149F6">
        <w:instrText xml:space="preserve"> REF _Ref300825953 \r \h </w:instrText>
      </w:r>
      <w:r w:rsidR="00E149F6">
        <w:fldChar w:fldCharType="separate"/>
      </w:r>
      <w:r w:rsidR="00D3178E">
        <w:t>Chapter 4</w:t>
      </w:r>
      <w:r w:rsidR="00E149F6">
        <w:fldChar w:fldCharType="end"/>
      </w:r>
      <w:r w:rsidR="00E149F6">
        <w:t xml:space="preserve"> </w:t>
      </w:r>
      <w:r>
        <w:t xml:space="preserve">the different element types that are available in FEBio are described in detail. FEBio currently supports 3D solid elements, such as the linear hexahedral, pentahedral and tetrahedral elements, as well as quadrilateral and triangular shell elements. </w:t>
      </w:r>
    </w:p>
    <w:p w14:paraId="2C324749" w14:textId="77777777" w:rsidR="008C7882" w:rsidRDefault="008C7882" w:rsidP="008C7882"/>
    <w:p w14:paraId="1FE5754B" w14:textId="77777777" w:rsidR="008C7882" w:rsidRDefault="00E149F6" w:rsidP="008C7882">
      <w:r>
        <w:fldChar w:fldCharType="begin"/>
      </w:r>
      <w:r>
        <w:instrText xml:space="preserve"> REF _Ref172970092 \r \h </w:instrText>
      </w:r>
      <w:r>
        <w:fldChar w:fldCharType="separate"/>
      </w:r>
      <w:r w:rsidR="00D3178E">
        <w:t>Chapter 5</w:t>
      </w:r>
      <w:r>
        <w:fldChar w:fldCharType="end"/>
      </w:r>
      <w:r>
        <w:t xml:space="preserve"> </w:t>
      </w:r>
      <w:r w:rsidR="008C7882">
        <w:t>contains a detailed description of the material models in FEBio. Most of these models are based on hyperelasticity, which is introduced in chapter 2. Several transversely isotropic materials are described as well. This also discusses the biphasic material and its implementation in FEBio.</w:t>
      </w:r>
    </w:p>
    <w:p w14:paraId="40D17372" w14:textId="77777777" w:rsidR="008C7882" w:rsidRDefault="008C7882" w:rsidP="008C7882"/>
    <w:p w14:paraId="3E46B4E8" w14:textId="77777777" w:rsidR="008C7882" w:rsidRDefault="00E149F6" w:rsidP="008C7882">
      <w:r>
        <w:fldChar w:fldCharType="begin"/>
      </w:r>
      <w:r>
        <w:instrText xml:space="preserve"> REF _Ref300826013 \r \h </w:instrText>
      </w:r>
      <w:r>
        <w:fldChar w:fldCharType="separate"/>
      </w:r>
      <w:r w:rsidR="00D3178E">
        <w:t>Chapter 6</w:t>
      </w:r>
      <w:r>
        <w:fldChar w:fldCharType="end"/>
      </w:r>
      <w:r w:rsidR="008C7882">
        <w:t xml:space="preserve"> describes the basics of the theory of contact and coupling. In FEBio the user can connect the different parts of the geometry in a variety of ways. There are rigid interfaces where a deformable model is attached to a rigid model, rigid joints where two or more rigid bodies connect, and sliding interfaces where two surfaces are allowed to separate and slide across each other but are not allowed to penetrate. The various contact and coupling algorithms are discussed as well together with their implementation in FEBio.</w:t>
      </w:r>
    </w:p>
    <w:p w14:paraId="3996EF9D" w14:textId="77777777" w:rsidR="008C7882" w:rsidRDefault="008C7882" w:rsidP="008C7882"/>
    <w:p w14:paraId="6E7330E0" w14:textId="77777777" w:rsidR="008C7882" w:rsidRDefault="008C7882" w:rsidP="008C7882">
      <w:pPr>
        <w:pStyle w:val="Heading1"/>
      </w:pPr>
      <w:r>
        <w:br w:type="page"/>
      </w:r>
      <w:bookmarkStart w:id="93" w:name="_Ref300825912"/>
      <w:bookmarkStart w:id="94" w:name="_Toc289032515"/>
      <w:r>
        <w:lastRenderedPageBreak/>
        <w:t>Continuum Mechanics</w:t>
      </w:r>
      <w:bookmarkEnd w:id="93"/>
      <w:bookmarkEnd w:id="94"/>
    </w:p>
    <w:p w14:paraId="5426EF38" w14:textId="3639ED22" w:rsidR="008C7882" w:rsidRDefault="008C7882" w:rsidP="008C7882">
      <w:r>
        <w:t xml:space="preserve">This chapter contains an overview of some of the important concepts from continuum mechanics and establishes some of the notation and terminology that will be used in the rest of this document. The section begins by introducing the important concepts of deformation, stress and strain. Next the concept of hyperelasticity is discussed. Finally the concept of virtual work is discussed.  This concept will be used later to derive the nonlinear finite element equations. For a more thorough introduction to the mathematics needed for continuum mechanics, the user can consult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w:t>
      </w:r>
    </w:p>
    <w:p w14:paraId="74B41C45" w14:textId="77777777" w:rsidR="008C7882" w:rsidRDefault="008C7882" w:rsidP="008C7882">
      <w:r w:rsidRPr="008F49E5">
        <w:rPr>
          <w:sz w:val="20"/>
          <w:szCs w:val="20"/>
        </w:rPr>
        <w:fldChar w:fldCharType="begin"/>
      </w:r>
      <w:r w:rsidRPr="008F49E5">
        <w:rPr>
          <w:sz w:val="20"/>
          <w:szCs w:val="20"/>
        </w:rPr>
        <w:instrText xml:space="preserve"> MACROBUTTON MTEditEquationSection2 </w:instrText>
      </w:r>
      <w:r w:rsidRPr="008F49E5">
        <w:rPr>
          <w:rStyle w:val="MTEquationSection"/>
          <w:sz w:val="20"/>
          <w:szCs w:val="20"/>
        </w:rPr>
        <w:instrText>Equation Section (Next)</w:instrText>
      </w:r>
      <w:r w:rsidRPr="008F49E5">
        <w:rPr>
          <w:sz w:val="20"/>
          <w:szCs w:val="20"/>
        </w:rPr>
        <w:fldChar w:fldCharType="end"/>
      </w:r>
    </w:p>
    <w:p w14:paraId="3CAD769B" w14:textId="77777777" w:rsidR="008C7882" w:rsidRDefault="008C7882" w:rsidP="008C7882">
      <w:pPr>
        <w:pStyle w:val="Heading2"/>
      </w:pPr>
      <w:bookmarkStart w:id="95" w:name="_Toc289032516"/>
      <w:r>
        <w:t>Vectors and Tensors</w:t>
      </w:r>
      <w:bookmarkEnd w:id="95"/>
    </w:p>
    <w:p w14:paraId="65ABF5BE" w14:textId="77777777" w:rsidR="008C7882" w:rsidRDefault="008C7882" w:rsidP="008C7882">
      <w:r>
        <w:t>It is assumed that the reader is familiar with the concepts of vectors and tensors. This section summarizes the notation and some useful relations that will be used throughout the manual.</w:t>
      </w:r>
    </w:p>
    <w:p w14:paraId="10FF6746" w14:textId="77777777" w:rsidR="008C7882" w:rsidRDefault="008C7882" w:rsidP="008C7882"/>
    <w:p w14:paraId="31299576" w14:textId="45140EA2" w:rsidR="008C7882" w:rsidRDefault="008C7882" w:rsidP="008C7882">
      <w:r>
        <w:t xml:space="preserve">Vectors are denoted by small, bold letters, e.g. </w:t>
      </w:r>
      <w:r>
        <w:rPr>
          <w:b/>
        </w:rPr>
        <w:t>v</w:t>
      </w:r>
      <w:r>
        <w:t>. Their components will be denoted by</w:t>
      </w:r>
      <w:r>
        <w:rPr>
          <w:i/>
        </w:rPr>
        <w:t xml:space="preserve"> </w:t>
      </w:r>
      <w:r w:rsidR="00905817" w:rsidRPr="00905817">
        <w:rPr>
          <w:i/>
          <w:position w:val="-12"/>
        </w:rPr>
        <w:object w:dxaOrig="220" w:dyaOrig="360" w14:anchorId="6CE4E7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5pt;height:19pt" o:ole="">
            <v:imagedata r:id="rId17" o:title=""/>
          </v:shape>
          <o:OLEObject Type="Embed" ProgID="Equation.DSMT4" ShapeID="_x0000_i1025" DrawAspect="Content" ObjectID="_1493625049" r:id="rId18"/>
        </w:object>
      </w:r>
      <w:r>
        <w:t xml:space="preserve">, where, unless otherwise stated, Latin under scripts such as </w:t>
      </w:r>
      <w:r>
        <w:rPr>
          <w:i/>
        </w:rPr>
        <w:t xml:space="preserve">i </w:t>
      </w:r>
      <w:r>
        <w:t xml:space="preserve">or </w:t>
      </w:r>
      <w:r>
        <w:rPr>
          <w:i/>
        </w:rPr>
        <w:t xml:space="preserve">I </w:t>
      </w:r>
      <w:r>
        <w:t>will range from 1 to 3. In matrix form a vector will be represented as a column vector and its transpose as a row vector:</w:t>
      </w:r>
    </w:p>
    <w:p w14:paraId="2357B014" w14:textId="73091F4A" w:rsidR="008C7882" w:rsidRDefault="008C7882" w:rsidP="008C7882">
      <w:pPr>
        <w:pStyle w:val="MTDisplayEquation"/>
      </w:pPr>
      <w:r>
        <w:tab/>
      </w:r>
      <w:r w:rsidR="00905817" w:rsidRPr="00905817">
        <w:rPr>
          <w:position w:val="-50"/>
        </w:rPr>
        <w:object w:dxaOrig="2980" w:dyaOrig="1120" w14:anchorId="75DD8A87">
          <v:shape id="_x0000_i1026" type="#_x0000_t75" style="width:148.75pt;height:56.4pt" o:ole="">
            <v:imagedata r:id="rId19" o:title=""/>
          </v:shape>
          <o:OLEObject Type="Embed" ProgID="Equation.DSMT4" ShapeID="_x0000_i1026" DrawAspect="Content" ObjectID="_1493625050" r:id="rId20"/>
        </w:object>
      </w:r>
      <w:r w:rsidR="0079603F">
        <w:t>.</w:t>
      </w:r>
      <w:r>
        <w:tab/>
      </w:r>
      <w:r w:rsidR="009B7404">
        <w:fldChar w:fldCharType="begin"/>
      </w:r>
      <w:r w:rsidR="009B7404">
        <w:instrText xml:space="preserve"> MACROBUTTON MTEditEquationSection2 </w:instrText>
      </w:r>
      <w:r w:rsidR="009B7404" w:rsidRPr="001A6C6A">
        <w:rPr>
          <w:rStyle w:val="MTEquationSection"/>
        </w:rPr>
        <w:instrText>Equation Section 2</w:instrText>
      </w:r>
      <w:r w:rsidR="008735F1">
        <w:fldChar w:fldCharType="begin"/>
      </w:r>
      <w:r w:rsidR="008735F1">
        <w:instrText xml:space="preserve"> SEQ MTEqn \r \h \* MERGEFORMAT </w:instrText>
      </w:r>
      <w:r w:rsidR="008735F1">
        <w:fldChar w:fldCharType="end"/>
      </w:r>
      <w:r w:rsidR="008735F1">
        <w:fldChar w:fldCharType="begin"/>
      </w:r>
      <w:r w:rsidR="008735F1">
        <w:instrText xml:space="preserve"> SEQ MTSec \r 2 \h \* MERGEFORMAT </w:instrText>
      </w:r>
      <w:r w:rsidR="008735F1">
        <w:fldChar w:fldCharType="end"/>
      </w:r>
      <w:r w:rsidR="009B7404">
        <w:fldChar w:fldCharType="end"/>
      </w:r>
      <w:r w:rsidR="009B7404">
        <w:fldChar w:fldCharType="begin"/>
      </w:r>
      <w:r w:rsidR="009B7404">
        <w:instrText xml:space="preserve"> MACROBUTTON MTPlaceRef \* MERGEFORMAT </w:instrText>
      </w:r>
      <w:r w:rsidR="008735F1">
        <w:fldChar w:fldCharType="begin"/>
      </w:r>
      <w:r w:rsidR="008735F1">
        <w:instrText xml:space="preserve"> SEQ MTEqn \h \* MERGEFORMAT </w:instrText>
      </w:r>
      <w:r w:rsidR="008735F1">
        <w:fldChar w:fldCharType="end"/>
      </w:r>
      <w:r w:rsidR="009B7404">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rsidR="009B7404">
        <w:instrText>.</w:instrText>
      </w:r>
      <w:r w:rsidR="00827503">
        <w:fldChar w:fldCharType="begin"/>
      </w:r>
      <w:r w:rsidR="00827503">
        <w:instrText xml:space="preserve"> SEQ MTEqn \c \* Arabic \* MERGEFORMAT </w:instrText>
      </w:r>
      <w:r w:rsidR="00827503">
        <w:fldChar w:fldCharType="separate"/>
      </w:r>
      <w:r w:rsidR="00D3178E">
        <w:rPr>
          <w:noProof/>
        </w:rPr>
        <w:instrText>1</w:instrText>
      </w:r>
      <w:r w:rsidR="00827503">
        <w:rPr>
          <w:noProof/>
        </w:rPr>
        <w:fldChar w:fldCharType="end"/>
      </w:r>
      <w:r w:rsidR="009B7404">
        <w:instrText>)</w:instrText>
      </w:r>
      <w:r w:rsidR="009B7404">
        <w:fldChar w:fldCharType="end"/>
      </w:r>
    </w:p>
    <w:p w14:paraId="760AAB6E" w14:textId="6FD442C8" w:rsidR="008C7882" w:rsidRPr="0099596A" w:rsidRDefault="008C7882" w:rsidP="008C7882">
      <w:r>
        <w:t xml:space="preserve">The following products are defined between vectors. Assume </w:t>
      </w:r>
      <w:r>
        <w:rPr>
          <w:b/>
        </w:rPr>
        <w:t>u</w:t>
      </w:r>
      <w:r>
        <w:t xml:space="preserve">, </w:t>
      </w:r>
      <w:r>
        <w:rPr>
          <w:b/>
        </w:rPr>
        <w:t>v</w:t>
      </w:r>
      <w:r>
        <w:t xml:space="preserve"> are vectors. Also note that the Einstein summation convention </w:t>
      </w:r>
      <w:r w:rsidR="00435D3B">
        <w:t xml:space="preserve">is used </w:t>
      </w:r>
      <w:r>
        <w:t>throughout this manual</w:t>
      </w:r>
      <w:r w:rsidR="006F36D2">
        <w:t xml:space="preserve"> </w:t>
      </w:r>
      <w:r w:rsidR="00A56950">
        <w:fldChar w:fldCharType="begin"/>
      </w:r>
      <w:r w:rsidR="00A56950">
        <w:instrText xml:space="preserve"> ADDIN EN.CITE &lt;EndNote&gt;&lt;Cite&gt;&lt;Author&gt;Lai&lt;/Author&gt;&lt;Year&gt;2010&lt;/Year&gt;&lt;RecNum&gt;68&lt;/RecNum&gt;&lt;DisplayText&gt;[2]&lt;/DisplayText&gt;&lt;record&gt;&lt;rec-number&gt;68&lt;/rec-number&gt;&lt;foreign-keys&gt;&lt;key app="EN" db-id="xxf0rdw27fzf0ie5dv9xdazn9pr5svpwws09"&gt;68&lt;/key&gt;&lt;/foreign-keys&gt;&lt;ref-type name="Book"&gt;6&lt;/ref-type&gt;&lt;contributors&gt;&lt;authors&gt;&lt;author&gt;Lai, W. Michael&lt;/author&gt;&lt;author&gt;Rubin, David&lt;/author&gt;&lt;author&gt;Krempl, Erhard&lt;/author&gt;&lt;/authors&gt;&lt;/contributors&gt;&lt;titles&gt;&lt;title&gt;Introduction to continuum mechanics&lt;/title&gt;&lt;/titles&gt;&lt;pages&gt;xiv, 520 p.&lt;/pages&gt;&lt;edition&gt;4th&lt;/edition&gt;&lt;keywords&gt;&lt;keyword&gt;Continuum mechanics.&lt;/keyword&gt;&lt;/keywords&gt;&lt;dates&gt;&lt;year&gt;2010&lt;/year&gt;&lt;/dates&gt;&lt;pub-location&gt;Amsterdam ; Boston&lt;/pub-location&gt;&lt;publisher&gt;Butterworth-Heinemann/Elsevier&lt;/publisher&gt;&lt;isbn&gt;9780750685603 (hardcover)&amp;#xD;0750685603 (hardcover)&lt;/isbn&gt;&lt;accession-num&gt;15604001&lt;/accession-num&gt;&lt;call-num&gt;Jefferson or Adams Building Reading Rooms QA808.2; .L3 2010&lt;/call-num&gt;&lt;urls&gt;&lt;/urls&gt;&lt;/record&gt;&lt;/Cite&gt;&lt;/EndNote&gt;</w:instrText>
      </w:r>
      <w:r w:rsidR="00A56950">
        <w:fldChar w:fldCharType="separate"/>
      </w:r>
      <w:r w:rsidR="00A56950">
        <w:rPr>
          <w:noProof/>
        </w:rPr>
        <w:t>[</w:t>
      </w:r>
      <w:hyperlink w:anchor="_ENREF_2" w:tooltip="Lai, 2010 #68" w:history="1">
        <w:r w:rsidR="00214E15">
          <w:rPr>
            <w:noProof/>
          </w:rPr>
          <w:t>2</w:t>
        </w:r>
      </w:hyperlink>
      <w:r w:rsidR="00A56950">
        <w:rPr>
          <w:noProof/>
        </w:rPr>
        <w:t>]</w:t>
      </w:r>
      <w:r w:rsidR="00A56950">
        <w:fldChar w:fldCharType="end"/>
      </w:r>
      <w:r>
        <w:t xml:space="preserve">. </w:t>
      </w:r>
    </w:p>
    <w:p w14:paraId="125F95B2" w14:textId="77777777" w:rsidR="008C7882" w:rsidRDefault="008C7882" w:rsidP="008C7882"/>
    <w:p w14:paraId="77FE9584" w14:textId="77777777" w:rsidR="008C7882" w:rsidRDefault="008C7882" w:rsidP="008C7882">
      <w:r>
        <w:t xml:space="preserve">The </w:t>
      </w:r>
      <w:r>
        <w:rPr>
          <w:i/>
        </w:rPr>
        <w:t xml:space="preserve">dot </w:t>
      </w:r>
      <w:r>
        <w:t xml:space="preserve">or </w:t>
      </w:r>
      <w:r>
        <w:rPr>
          <w:i/>
        </w:rPr>
        <w:t>scalar product</w:t>
      </w:r>
      <w:r>
        <w:t>:</w:t>
      </w:r>
    </w:p>
    <w:p w14:paraId="7CBAF092" w14:textId="0ABDBD57" w:rsidR="008C7882" w:rsidRDefault="008C7882" w:rsidP="008C7882">
      <w:pPr>
        <w:pStyle w:val="MTDisplayEquation"/>
      </w:pPr>
      <w:r>
        <w:tab/>
      </w:r>
      <w:r w:rsidR="00905817" w:rsidRPr="00905817">
        <w:rPr>
          <w:position w:val="-12"/>
        </w:rPr>
        <w:object w:dxaOrig="999" w:dyaOrig="360" w14:anchorId="106004B2">
          <v:shape id="_x0000_i1027" type="#_x0000_t75" style="width:50.25pt;height:19pt" o:ole="">
            <v:imagedata r:id="rId21" o:title=""/>
          </v:shape>
          <o:OLEObject Type="Embed" ProgID="Equation.DSMT4" ShapeID="_x0000_i1027" DrawAspect="Content" ObjectID="_1493625051" r:id="rId22"/>
        </w:object>
      </w:r>
      <w:r>
        <w:t>.</w:t>
      </w:r>
      <w:r>
        <w:tab/>
      </w:r>
      <w:r w:rsidR="009B7404">
        <w:fldChar w:fldCharType="begin"/>
      </w:r>
      <w:r w:rsidR="009B7404">
        <w:instrText xml:space="preserve"> MACROBUTTON MTPlaceRef \* MERGEFORMAT </w:instrText>
      </w:r>
      <w:r w:rsidR="008735F1">
        <w:fldChar w:fldCharType="begin"/>
      </w:r>
      <w:r w:rsidR="008735F1">
        <w:instrText xml:space="preserve"> SEQ MTEqn \h \* MERGEFORMAT </w:instrText>
      </w:r>
      <w:r w:rsidR="008735F1">
        <w:fldChar w:fldCharType="end"/>
      </w:r>
      <w:r w:rsidR="009B7404">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rsidR="009B7404">
        <w:instrText>.</w:instrText>
      </w:r>
      <w:r w:rsidR="00827503">
        <w:fldChar w:fldCharType="begin"/>
      </w:r>
      <w:r w:rsidR="00827503">
        <w:instrText xml:space="preserve"> SEQ MTEqn \c \* Arabic \* MERGEFORMAT </w:instrText>
      </w:r>
      <w:r w:rsidR="00827503">
        <w:fldChar w:fldCharType="separate"/>
      </w:r>
      <w:r w:rsidR="00D3178E">
        <w:rPr>
          <w:noProof/>
        </w:rPr>
        <w:instrText>2</w:instrText>
      </w:r>
      <w:r w:rsidR="00827503">
        <w:rPr>
          <w:noProof/>
        </w:rPr>
        <w:fldChar w:fldCharType="end"/>
      </w:r>
      <w:r w:rsidR="009B7404">
        <w:instrText>)</w:instrText>
      </w:r>
      <w:r w:rsidR="009B7404">
        <w:fldChar w:fldCharType="end"/>
      </w:r>
    </w:p>
    <w:p w14:paraId="2AAC088D" w14:textId="77777777" w:rsidR="008C7882" w:rsidRDefault="008C7882" w:rsidP="008C7882">
      <w:r>
        <w:t xml:space="preserve">The </w:t>
      </w:r>
      <w:r>
        <w:rPr>
          <w:i/>
        </w:rPr>
        <w:t>cross product</w:t>
      </w:r>
      <w:r>
        <w:t>:</w:t>
      </w:r>
    </w:p>
    <w:p w14:paraId="24D0D846" w14:textId="6C81B153" w:rsidR="008C7882" w:rsidRDefault="008C7882" w:rsidP="008C7882">
      <w:pPr>
        <w:pStyle w:val="MTDisplayEquation"/>
      </w:pPr>
      <w:r>
        <w:tab/>
      </w:r>
      <w:r w:rsidR="00905817" w:rsidRPr="00905817">
        <w:rPr>
          <w:position w:val="-50"/>
        </w:rPr>
        <w:object w:dxaOrig="1960" w:dyaOrig="1120" w14:anchorId="5F9CD3A9">
          <v:shape id="_x0000_i1028" type="#_x0000_t75" style="width:97.8pt;height:56.4pt" o:ole="">
            <v:imagedata r:id="rId23" o:title=""/>
          </v:shape>
          <o:OLEObject Type="Embed" ProgID="Equation.DSMT4" ShapeID="_x0000_i1028" DrawAspect="Content" ObjectID="_1493625052" r:id="rId24"/>
        </w:object>
      </w:r>
      <w:r>
        <w:t>.</w:t>
      </w:r>
      <w:r>
        <w:tab/>
      </w:r>
      <w:r w:rsidR="009B7404">
        <w:fldChar w:fldCharType="begin"/>
      </w:r>
      <w:r w:rsidR="009B7404">
        <w:instrText xml:space="preserve"> MACROBUTTON MTPlaceRef \* MERGEFORMAT </w:instrText>
      </w:r>
      <w:r w:rsidR="008735F1">
        <w:fldChar w:fldCharType="begin"/>
      </w:r>
      <w:r w:rsidR="008735F1">
        <w:instrText xml:space="preserve"> SEQ MTEqn \h \* MERGEFORMAT </w:instrText>
      </w:r>
      <w:r w:rsidR="008735F1">
        <w:fldChar w:fldCharType="end"/>
      </w:r>
      <w:r w:rsidR="009B7404">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rsidR="009B7404">
        <w:instrText>.</w:instrText>
      </w:r>
      <w:r w:rsidR="00827503">
        <w:fldChar w:fldCharType="begin"/>
      </w:r>
      <w:r w:rsidR="00827503">
        <w:instrText xml:space="preserve"> SEQ MTEqn \c \* Arabic \* MERGEFORMAT </w:instrText>
      </w:r>
      <w:r w:rsidR="00827503">
        <w:fldChar w:fldCharType="separate"/>
      </w:r>
      <w:r w:rsidR="00D3178E">
        <w:rPr>
          <w:noProof/>
        </w:rPr>
        <w:instrText>3</w:instrText>
      </w:r>
      <w:r w:rsidR="00827503">
        <w:rPr>
          <w:noProof/>
        </w:rPr>
        <w:fldChar w:fldCharType="end"/>
      </w:r>
      <w:r w:rsidR="009B7404">
        <w:instrText>)</w:instrText>
      </w:r>
      <w:r w:rsidR="009B7404">
        <w:fldChar w:fldCharType="end"/>
      </w:r>
    </w:p>
    <w:p w14:paraId="7B05C11B" w14:textId="77777777" w:rsidR="008C7882" w:rsidRDefault="008C7882" w:rsidP="008C7882">
      <w:r>
        <w:t xml:space="preserve">The </w:t>
      </w:r>
      <w:r w:rsidR="00435D3B" w:rsidRPr="00CB13D9">
        <w:rPr>
          <w:i/>
        </w:rPr>
        <w:t>vector</w:t>
      </w:r>
      <w:r w:rsidR="00435D3B">
        <w:t xml:space="preserve"> </w:t>
      </w:r>
      <w:r>
        <w:rPr>
          <w:i/>
        </w:rPr>
        <w:t>outer product</w:t>
      </w:r>
      <w:r>
        <w:t>:</w:t>
      </w:r>
    </w:p>
    <w:p w14:paraId="26CE142F" w14:textId="25A9E75C" w:rsidR="008C7882" w:rsidRDefault="008C7882" w:rsidP="008C7882">
      <w:pPr>
        <w:pStyle w:val="MTDisplayEquation"/>
      </w:pPr>
      <w:r>
        <w:tab/>
      </w:r>
      <w:r w:rsidR="00905817" w:rsidRPr="00905817">
        <w:rPr>
          <w:position w:val="-18"/>
        </w:rPr>
        <w:object w:dxaOrig="1480" w:dyaOrig="440" w14:anchorId="3C133E1E">
          <v:shape id="_x0000_i1029" type="#_x0000_t75" style="width:74.05pt;height:21.75pt" o:ole="">
            <v:imagedata r:id="rId25" o:title=""/>
          </v:shape>
          <o:OLEObject Type="Embed" ProgID="Equation.DSMT4" ShapeID="_x0000_i1029" DrawAspect="Content" ObjectID="_1493625053" r:id="rId26"/>
        </w:object>
      </w:r>
      <w:r>
        <w:t>.</w:t>
      </w:r>
      <w:r>
        <w:tab/>
      </w:r>
      <w:r w:rsidR="009B7404">
        <w:fldChar w:fldCharType="begin"/>
      </w:r>
      <w:r w:rsidR="009B7404">
        <w:instrText xml:space="preserve"> MACROBUTTON MTPlaceRef \* MERGEFORMAT </w:instrText>
      </w:r>
      <w:r w:rsidR="008735F1">
        <w:fldChar w:fldCharType="begin"/>
      </w:r>
      <w:r w:rsidR="008735F1">
        <w:instrText xml:space="preserve"> SEQ MTEqn \h \* MERGEFORMAT </w:instrText>
      </w:r>
      <w:r w:rsidR="008735F1">
        <w:fldChar w:fldCharType="end"/>
      </w:r>
      <w:bookmarkStart w:id="96" w:name="ZEqnNum548927"/>
      <w:r w:rsidR="009B7404">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rsidR="009B7404">
        <w:instrText>.</w:instrText>
      </w:r>
      <w:r w:rsidR="00827503">
        <w:fldChar w:fldCharType="begin"/>
      </w:r>
      <w:r w:rsidR="00827503">
        <w:instrText xml:space="preserve"> SEQ MTEqn \c \* Arabic \* MERGEFORMAT </w:instrText>
      </w:r>
      <w:r w:rsidR="00827503">
        <w:fldChar w:fldCharType="separate"/>
      </w:r>
      <w:r w:rsidR="00D3178E">
        <w:rPr>
          <w:noProof/>
        </w:rPr>
        <w:instrText>4</w:instrText>
      </w:r>
      <w:r w:rsidR="00827503">
        <w:rPr>
          <w:noProof/>
        </w:rPr>
        <w:fldChar w:fldCharType="end"/>
      </w:r>
      <w:r w:rsidR="009B7404">
        <w:instrText>)</w:instrText>
      </w:r>
      <w:bookmarkEnd w:id="96"/>
      <w:r w:rsidR="009B7404">
        <w:fldChar w:fldCharType="end"/>
      </w:r>
    </w:p>
    <w:p w14:paraId="4AE90DCA" w14:textId="77777777" w:rsidR="008C7882" w:rsidRDefault="008C7882" w:rsidP="008C7882">
      <w:r>
        <w:t>Note that vectors are also known as first order tensors. Scalars are known as zero order tensors. The outer product, defined by equation</w:t>
      </w:r>
      <w:r w:rsidR="009B7404">
        <w:t xml:space="preserve"> </w:t>
      </w:r>
      <w:r w:rsidR="009B7404">
        <w:fldChar w:fldCharType="begin"/>
      </w:r>
      <w:r w:rsidR="009B7404">
        <w:instrText xml:space="preserve"> GOTOBUTTON ZEqnNum548927  \* MERGEFORMAT </w:instrText>
      </w:r>
      <w:r w:rsidR="00827503">
        <w:fldChar w:fldCharType="begin"/>
      </w:r>
      <w:r w:rsidR="00827503">
        <w:instrText xml:space="preserve"> REF ZEqnNum548927 \* Charformat \! \* MERGEFORMAT </w:instrText>
      </w:r>
      <w:r w:rsidR="00827503">
        <w:fldChar w:fldCharType="separate"/>
      </w:r>
      <w:r w:rsidR="00D3178E">
        <w:instrText>(2.4)</w:instrText>
      </w:r>
      <w:r w:rsidR="00827503">
        <w:fldChar w:fldCharType="end"/>
      </w:r>
      <w:r w:rsidR="009B7404">
        <w:fldChar w:fldCharType="end"/>
      </w:r>
      <w:r>
        <w:t>, is a second order tensor.</w:t>
      </w:r>
    </w:p>
    <w:p w14:paraId="69C2D97E" w14:textId="77777777" w:rsidR="008C7882" w:rsidRDefault="008C7882" w:rsidP="008C7882"/>
    <w:p w14:paraId="731EB22D" w14:textId="2A1B2F8E" w:rsidR="008C7882" w:rsidRDefault="008C7882" w:rsidP="008C7882">
      <w:r>
        <w:t xml:space="preserve">Second order tensors are denoted by bold, capital letters, e.g. </w:t>
      </w:r>
      <w:r>
        <w:rPr>
          <w:b/>
        </w:rPr>
        <w:t>A</w:t>
      </w:r>
      <w:r>
        <w:t xml:space="preserve">. Some exceptions will be made to remain consistent with the literature. For instance, the Cauchy stress tensor is denoted by </w:t>
      </w:r>
      <w:r w:rsidR="00905817" w:rsidRPr="00905817">
        <w:rPr>
          <w:position w:val="-6"/>
        </w:rPr>
        <w:object w:dxaOrig="200" w:dyaOrig="220" w14:anchorId="5F875315">
          <v:shape id="_x0000_i1030" type="#_x0000_t75" style="width:10.2pt;height:10.85pt" o:ole="">
            <v:imagedata r:id="rId27" o:title=""/>
          </v:shape>
          <o:OLEObject Type="Embed" ProgID="Equation.DSMT4" ShapeID="_x0000_i1030" DrawAspect="Content" ObjectID="_1493625054" r:id="rId28"/>
        </w:object>
      </w:r>
      <w:r>
        <w:t xml:space="preserve">. However, the nature of the objects will always be clear from the context. The following operations on tensors are defined. Assume </w:t>
      </w:r>
      <w:r>
        <w:rPr>
          <w:b/>
        </w:rPr>
        <w:t xml:space="preserve">A </w:t>
      </w:r>
      <w:r>
        <w:t xml:space="preserve">and </w:t>
      </w:r>
      <w:r>
        <w:rPr>
          <w:b/>
        </w:rPr>
        <w:t xml:space="preserve">B </w:t>
      </w:r>
      <w:r>
        <w:t xml:space="preserve">are second-order tensors. </w:t>
      </w:r>
    </w:p>
    <w:p w14:paraId="7BA66EC4" w14:textId="77777777" w:rsidR="008C7882" w:rsidRDefault="008C7882" w:rsidP="008C7882"/>
    <w:p w14:paraId="3AF45050" w14:textId="77777777" w:rsidR="00876348" w:rsidRDefault="00876348" w:rsidP="008C7882"/>
    <w:p w14:paraId="49B9D152" w14:textId="77777777" w:rsidR="00876348" w:rsidRDefault="00876348" w:rsidP="008C7882"/>
    <w:p w14:paraId="78A022D5" w14:textId="77777777" w:rsidR="008C7882" w:rsidRDefault="008C7882" w:rsidP="008C7882">
      <w:r>
        <w:lastRenderedPageBreak/>
        <w:t xml:space="preserve">The </w:t>
      </w:r>
      <w:r>
        <w:rPr>
          <w:i/>
        </w:rPr>
        <w:t xml:space="preserve">double </w:t>
      </w:r>
      <w:r w:rsidR="007A0C8E">
        <w:rPr>
          <w:i/>
        </w:rPr>
        <w:t>contraction</w:t>
      </w:r>
      <w:r w:rsidRPr="00EC1649">
        <w:t xml:space="preserve"> or </w:t>
      </w:r>
      <w:r>
        <w:rPr>
          <w:i/>
        </w:rPr>
        <w:t>tensor inner product</w:t>
      </w:r>
      <w:r w:rsidRPr="004014BF">
        <w:t xml:space="preserve"> is defined as</w:t>
      </w:r>
      <w:r>
        <w:t>:</w:t>
      </w:r>
    </w:p>
    <w:p w14:paraId="326542BC" w14:textId="30EB8419" w:rsidR="008C7882" w:rsidRDefault="008C7882" w:rsidP="008C7882">
      <w:pPr>
        <w:pStyle w:val="MTDisplayEquation"/>
      </w:pPr>
      <w:r>
        <w:tab/>
      </w:r>
      <w:r w:rsidR="00905817" w:rsidRPr="00905817">
        <w:rPr>
          <w:position w:val="-14"/>
        </w:rPr>
        <w:object w:dxaOrig="1260" w:dyaOrig="380" w14:anchorId="60F12A26">
          <v:shape id="_x0000_i1031" type="#_x0000_t75" style="width:63.15pt;height:19pt" o:ole="">
            <v:imagedata r:id="rId29" o:title=""/>
          </v:shape>
          <o:OLEObject Type="Embed" ProgID="Equation.DSMT4" ShapeID="_x0000_i1031" DrawAspect="Content" ObjectID="_1493625055" r:id="rId3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5</w:instrText>
      </w:r>
      <w:r w:rsidR="00827503">
        <w:rPr>
          <w:noProof/>
        </w:rPr>
        <w:fldChar w:fldCharType="end"/>
      </w:r>
      <w:r>
        <w:instrText>)</w:instrText>
      </w:r>
      <w:r>
        <w:fldChar w:fldCharType="end"/>
      </w:r>
    </w:p>
    <w:p w14:paraId="71BDFBCA" w14:textId="77777777" w:rsidR="008C7882" w:rsidRDefault="008C7882" w:rsidP="008C7882">
      <w:r>
        <w:t xml:space="preserve">The </w:t>
      </w:r>
      <w:r>
        <w:rPr>
          <w:i/>
        </w:rPr>
        <w:t>trace</w:t>
      </w:r>
      <w:r w:rsidRPr="004014BF">
        <w:t xml:space="preserve"> is defined as</w:t>
      </w:r>
      <w:r>
        <w:t>:</w:t>
      </w:r>
    </w:p>
    <w:p w14:paraId="207157E4" w14:textId="1E35B4E7" w:rsidR="008C7882" w:rsidRDefault="008C7882" w:rsidP="008C7882">
      <w:pPr>
        <w:pStyle w:val="MTDisplayEquation"/>
      </w:pPr>
      <w:r>
        <w:tab/>
      </w:r>
      <w:r w:rsidR="00905817" w:rsidRPr="00905817">
        <w:rPr>
          <w:position w:val="-12"/>
        </w:rPr>
        <w:object w:dxaOrig="1579" w:dyaOrig="360" w14:anchorId="1DA4E661">
          <v:shape id="_x0000_i1032" type="#_x0000_t75" style="width:78.8pt;height:19pt" o:ole="">
            <v:imagedata r:id="rId31" o:title=""/>
          </v:shape>
          <o:OLEObject Type="Embed" ProgID="Equation.DSMT4" ShapeID="_x0000_i1032" DrawAspect="Content" ObjectID="_1493625056" r:id="rId3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6</w:instrText>
      </w:r>
      <w:r w:rsidR="00827503">
        <w:rPr>
          <w:noProof/>
        </w:rPr>
        <w:fldChar w:fldCharType="end"/>
      </w:r>
      <w:r>
        <w:instrText>)</w:instrText>
      </w:r>
      <w:r>
        <w:fldChar w:fldCharType="end"/>
      </w:r>
    </w:p>
    <w:p w14:paraId="374581B2" w14:textId="61B1FDBD" w:rsidR="008C7882" w:rsidRDefault="008C7882" w:rsidP="008C7882">
      <w:r>
        <w:t xml:space="preserve">Here </w:t>
      </w:r>
      <w:r w:rsidRPr="00E41741">
        <w:rPr>
          <w:b/>
        </w:rPr>
        <w:t>1</w:t>
      </w:r>
      <w:r>
        <w:t xml:space="preserve"> is the second order identity tensor</w:t>
      </w:r>
      <w:r w:rsidR="00FA2BC4">
        <w:t xml:space="preserve"> with components </w:t>
      </w:r>
      <w:r w:rsidR="00905817" w:rsidRPr="00905817">
        <w:rPr>
          <w:position w:val="-14"/>
        </w:rPr>
        <w:object w:dxaOrig="279" w:dyaOrig="380" w14:anchorId="6A195C96">
          <v:shape id="_x0000_i1033" type="#_x0000_t75" style="width:14.25pt;height:19pt" o:ole="">
            <v:imagedata r:id="rId33" o:title=""/>
          </v:shape>
          <o:OLEObject Type="Embed" ProgID="Equation.DSMT4" ShapeID="_x0000_i1033" DrawAspect="Content" ObjectID="_1493625057" r:id="rId34"/>
        </w:object>
      </w:r>
      <w:r w:rsidR="00FA2BC4">
        <w:t>.</w:t>
      </w:r>
    </w:p>
    <w:p w14:paraId="008D6887" w14:textId="77777777" w:rsidR="008C7882" w:rsidRDefault="008C7882" w:rsidP="008C7882"/>
    <w:p w14:paraId="4BEFB4DF" w14:textId="77777777" w:rsidR="008C7882" w:rsidRDefault="008C7882" w:rsidP="008C7882">
      <w:r w:rsidRPr="00E41741">
        <w:t>In</w:t>
      </w:r>
      <w:r>
        <w:t xml:space="preserve"> general the components of tensors will change under a change of coordinate system. Nevertheless, certain intrinsic quantities associated with them will remain invariant under such a transformation. The scalar product between two vectors is such an example. The double contraction between two second-order tensors is another example. The following set of invariants for second-order tensors is commonly used:</w:t>
      </w:r>
    </w:p>
    <w:p w14:paraId="45FAA0D6" w14:textId="657E0B6D" w:rsidR="008C7882" w:rsidRDefault="008C7882" w:rsidP="008C7882">
      <w:pPr>
        <w:pStyle w:val="MTDisplayEquation"/>
      </w:pPr>
      <w:r>
        <w:tab/>
      </w:r>
      <w:r w:rsidR="00905817" w:rsidRPr="00905817">
        <w:rPr>
          <w:position w:val="-60"/>
        </w:rPr>
        <w:object w:dxaOrig="2320" w:dyaOrig="1359" w14:anchorId="2216ED9E">
          <v:shape id="_x0000_i1034" type="#_x0000_t75" style="width:116.15pt;height:67.9pt" o:ole="">
            <v:imagedata r:id="rId35" o:title=""/>
          </v:shape>
          <o:OLEObject Type="Embed" ProgID="Equation.DSMT4" ShapeID="_x0000_i1034" DrawAspect="Content" ObjectID="_1493625058" r:id="rId3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w:instrText>
      </w:r>
      <w:r w:rsidR="00827503">
        <w:instrText xml:space="preserve">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7</w:instrText>
      </w:r>
      <w:r w:rsidR="00827503">
        <w:rPr>
          <w:noProof/>
        </w:rPr>
        <w:fldChar w:fldCharType="end"/>
      </w:r>
      <w:r>
        <w:instrText>)</w:instrText>
      </w:r>
      <w:r>
        <w:fldChar w:fldCharType="end"/>
      </w:r>
    </w:p>
    <w:p w14:paraId="3AF8FE2B" w14:textId="77777777" w:rsidR="008C7882" w:rsidRDefault="008C7882" w:rsidP="008C7882">
      <w:r>
        <w:t xml:space="preserve">A tensor </w:t>
      </w:r>
      <w:r w:rsidRPr="00FF53B2">
        <w:rPr>
          <w:b/>
        </w:rPr>
        <w:t>S</w:t>
      </w:r>
      <w:r>
        <w:rPr>
          <w:b/>
        </w:rPr>
        <w:t xml:space="preserve"> </w:t>
      </w:r>
      <w:r>
        <w:t>is called symmetric if it is equal to its transpose:</w:t>
      </w:r>
    </w:p>
    <w:p w14:paraId="7D3B9BF2" w14:textId="20E528BE" w:rsidR="008C7882" w:rsidRDefault="008C7882" w:rsidP="008C7882">
      <w:pPr>
        <w:pStyle w:val="MTDisplayEquation"/>
      </w:pPr>
      <w:r>
        <w:tab/>
      </w:r>
      <w:r w:rsidR="00905817" w:rsidRPr="00905817">
        <w:rPr>
          <w:position w:val="-6"/>
        </w:rPr>
        <w:object w:dxaOrig="680" w:dyaOrig="320" w14:anchorId="1125197D">
          <v:shape id="_x0000_i1035" type="#_x0000_t75" style="width:34.65pt;height:15.6pt" o:ole="">
            <v:imagedata r:id="rId37" o:title=""/>
          </v:shape>
          <o:OLEObject Type="Embed" ProgID="Equation.DSMT4" ShapeID="_x0000_i1035" DrawAspect="Content" ObjectID="_1493625059" r:id="rId3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8</w:instrText>
      </w:r>
      <w:r w:rsidR="00827503">
        <w:rPr>
          <w:noProof/>
        </w:rPr>
        <w:fldChar w:fldCharType="end"/>
      </w:r>
      <w:r>
        <w:instrText>)</w:instrText>
      </w:r>
      <w:r>
        <w:fldChar w:fldCharType="end"/>
      </w:r>
    </w:p>
    <w:p w14:paraId="72DA9B6E" w14:textId="77777777" w:rsidR="008C7882" w:rsidRDefault="008C7882" w:rsidP="008C7882">
      <w:r>
        <w:t xml:space="preserve">A tensor </w:t>
      </w:r>
      <w:r>
        <w:rPr>
          <w:b/>
        </w:rPr>
        <w:t xml:space="preserve">W </w:t>
      </w:r>
      <w:r>
        <w:t>is called anti-symmetric if it is equal to the negative of its transpose:</w:t>
      </w:r>
    </w:p>
    <w:p w14:paraId="4789C95D" w14:textId="1870CF1D" w:rsidR="008C7882" w:rsidRDefault="008C7882" w:rsidP="008C7882">
      <w:pPr>
        <w:pStyle w:val="MTDisplayEquation"/>
      </w:pPr>
      <w:r>
        <w:tab/>
      </w:r>
      <w:r w:rsidR="00905817" w:rsidRPr="00905817">
        <w:rPr>
          <w:position w:val="-6"/>
        </w:rPr>
        <w:object w:dxaOrig="1060" w:dyaOrig="320" w14:anchorId="5DE5058F">
          <v:shape id="_x0000_i1036" type="#_x0000_t75" style="width:52.3pt;height:15.6pt" o:ole="">
            <v:imagedata r:id="rId39" o:title=""/>
          </v:shape>
          <o:OLEObject Type="Embed" ProgID="Equation.DSMT4" ShapeID="_x0000_i1036" DrawAspect="Content" ObjectID="_1493625060" r:id="rId4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9</w:instrText>
      </w:r>
      <w:r w:rsidR="00827503">
        <w:rPr>
          <w:noProof/>
        </w:rPr>
        <w:fldChar w:fldCharType="end"/>
      </w:r>
      <w:r>
        <w:instrText>)</w:instrText>
      </w:r>
      <w:r>
        <w:fldChar w:fldCharType="end"/>
      </w:r>
    </w:p>
    <w:p w14:paraId="0BFEDF1D" w14:textId="77777777" w:rsidR="008C7882" w:rsidRDefault="008C7882" w:rsidP="008C7882">
      <w:pPr>
        <w:rPr>
          <w:b/>
        </w:rPr>
      </w:pPr>
      <w:r>
        <w:t xml:space="preserve">Any second order tensor </w:t>
      </w:r>
      <w:r>
        <w:rPr>
          <w:b/>
        </w:rPr>
        <w:t xml:space="preserve">A </w:t>
      </w:r>
      <w:r>
        <w:t xml:space="preserve">can be written as the sum of a symmetric tensor </w:t>
      </w:r>
      <w:r>
        <w:rPr>
          <w:b/>
        </w:rPr>
        <w:t xml:space="preserve">S </w:t>
      </w:r>
      <w:r>
        <w:t xml:space="preserve">and an anti-symmetric tensor </w:t>
      </w:r>
      <w:r>
        <w:rPr>
          <w:b/>
        </w:rPr>
        <w:t>W</w:t>
      </w:r>
      <w:r w:rsidRPr="00FF53B2">
        <w:t>:</w:t>
      </w:r>
    </w:p>
    <w:p w14:paraId="4BC20558" w14:textId="66EBE60F" w:rsidR="008C7882" w:rsidRDefault="008C7882" w:rsidP="008C7882">
      <w:pPr>
        <w:pStyle w:val="MTDisplayEquation"/>
      </w:pPr>
      <w:r>
        <w:tab/>
      </w:r>
      <w:r w:rsidR="00905817" w:rsidRPr="00905817">
        <w:rPr>
          <w:position w:val="-6"/>
        </w:rPr>
        <w:object w:dxaOrig="1100" w:dyaOrig="279" w14:anchorId="0413A62E">
          <v:shape id="_x0000_i1037" type="#_x0000_t75" style="width:55pt;height:14.25pt" o:ole="">
            <v:imagedata r:id="rId41" o:title=""/>
          </v:shape>
          <o:OLEObject Type="Embed" ProgID="Equation.DSMT4" ShapeID="_x0000_i1037" DrawAspect="Content" ObjectID="_1493625061" r:id="rId4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10</w:instrText>
      </w:r>
      <w:r w:rsidR="00827503">
        <w:rPr>
          <w:noProof/>
        </w:rPr>
        <w:fldChar w:fldCharType="end"/>
      </w:r>
      <w:r>
        <w:instrText>)</w:instrText>
      </w:r>
      <w:r>
        <w:fldChar w:fldCharType="end"/>
      </w:r>
    </w:p>
    <w:p w14:paraId="6D53E871" w14:textId="77777777" w:rsidR="008C7882" w:rsidRDefault="008C7882" w:rsidP="008C7882">
      <w:r>
        <w:t xml:space="preserve"> where</w:t>
      </w:r>
    </w:p>
    <w:p w14:paraId="47093155" w14:textId="3875045B" w:rsidR="008C7882" w:rsidRDefault="008C7882" w:rsidP="008C7882">
      <w:pPr>
        <w:pStyle w:val="MTDisplayEquation"/>
      </w:pPr>
      <w:r>
        <w:tab/>
      </w:r>
      <w:r w:rsidR="00905817" w:rsidRPr="00905817">
        <w:rPr>
          <w:position w:val="-24"/>
        </w:rPr>
        <w:object w:dxaOrig="3660" w:dyaOrig="620" w14:anchorId="49FC6CD8">
          <v:shape id="_x0000_i1038" type="#_x0000_t75" style="width:183.4pt;height:30.55pt" o:ole="">
            <v:imagedata r:id="rId43" o:title=""/>
          </v:shape>
          <o:OLEObject Type="Embed" ProgID="Equation.DSMT4" ShapeID="_x0000_i1038" DrawAspect="Content" ObjectID="_1493625062" r:id="rId44"/>
        </w:object>
      </w:r>
      <w:r w:rsidR="00AB0BD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11</w:instrText>
      </w:r>
      <w:r w:rsidR="00827503">
        <w:rPr>
          <w:noProof/>
        </w:rPr>
        <w:fldChar w:fldCharType="end"/>
      </w:r>
      <w:r>
        <w:instrText>)</w:instrText>
      </w:r>
      <w:r>
        <w:fldChar w:fldCharType="end"/>
      </w:r>
    </w:p>
    <w:p w14:paraId="46B67480" w14:textId="77777777" w:rsidR="008C7882" w:rsidRDefault="008C7882" w:rsidP="008C7882">
      <w:r>
        <w:t xml:space="preserve">Also note that for any tensor </w:t>
      </w:r>
      <w:r>
        <w:rPr>
          <w:b/>
        </w:rPr>
        <w:t xml:space="preserve">B </w:t>
      </w:r>
      <w:r>
        <w:t>the following holds:</w:t>
      </w:r>
    </w:p>
    <w:p w14:paraId="60A03E8C" w14:textId="635E60D9" w:rsidR="008C7882" w:rsidRDefault="008C7882" w:rsidP="008C7882">
      <w:pPr>
        <w:pStyle w:val="MTDisplayEquation"/>
      </w:pPr>
      <w:r>
        <w:tab/>
      </w:r>
      <w:r w:rsidR="00905817" w:rsidRPr="00905817">
        <w:rPr>
          <w:position w:val="-10"/>
        </w:rPr>
        <w:object w:dxaOrig="2420" w:dyaOrig="340" w14:anchorId="723BB920">
          <v:shape id="_x0000_i1039" type="#_x0000_t75" style="width:121.6pt;height:17pt" o:ole="">
            <v:imagedata r:id="rId45" o:title=""/>
          </v:shape>
          <o:OLEObject Type="Embed" ProgID="Equation.DSMT4" ShapeID="_x0000_i1039" DrawAspect="Content" ObjectID="_1493625063" r:id="rId4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12</w:instrText>
      </w:r>
      <w:r w:rsidR="00827503">
        <w:rPr>
          <w:noProof/>
        </w:rPr>
        <w:fldChar w:fldCharType="end"/>
      </w:r>
      <w:r>
        <w:instrText>)</w:instrText>
      </w:r>
      <w:r>
        <w:fldChar w:fldCharType="end"/>
      </w:r>
    </w:p>
    <w:p w14:paraId="7E8C57D9" w14:textId="77777777" w:rsidR="008C7882" w:rsidRPr="00FF53B2" w:rsidRDefault="008C7882" w:rsidP="008C7882"/>
    <w:p w14:paraId="69131B9D" w14:textId="77777777" w:rsidR="008C7882" w:rsidRDefault="008C7882" w:rsidP="008C7882">
      <w:r>
        <w:t xml:space="preserve">With any anti-symmetric tensor a vector </w:t>
      </w:r>
      <w:r>
        <w:rPr>
          <w:b/>
        </w:rPr>
        <w:t xml:space="preserve">w </w:t>
      </w:r>
      <w:r>
        <w:t>can be associated such that,</w:t>
      </w:r>
    </w:p>
    <w:p w14:paraId="1D173293" w14:textId="165AF2BB" w:rsidR="008C7882" w:rsidRDefault="008C7882" w:rsidP="008C7882">
      <w:pPr>
        <w:pStyle w:val="MTDisplayEquation"/>
      </w:pPr>
      <w:r>
        <w:tab/>
      </w:r>
      <w:r w:rsidR="00905817" w:rsidRPr="00905817">
        <w:rPr>
          <w:position w:val="-6"/>
        </w:rPr>
        <w:object w:dxaOrig="1140" w:dyaOrig="279" w14:anchorId="48637D4C">
          <v:shape id="_x0000_i1040" type="#_x0000_t75" style="width:57.05pt;height:14.25pt" o:ole="">
            <v:imagedata r:id="rId47" o:title=""/>
          </v:shape>
          <o:OLEObject Type="Embed" ProgID="Equation.DSMT4" ShapeID="_x0000_i1040" DrawAspect="Content" ObjectID="_1493625064" r:id="rId4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13</w:instrText>
      </w:r>
      <w:r w:rsidR="00827503">
        <w:rPr>
          <w:noProof/>
        </w:rPr>
        <w:fldChar w:fldCharType="end"/>
      </w:r>
      <w:r>
        <w:instrText>)</w:instrText>
      </w:r>
      <w:r>
        <w:fldChar w:fldCharType="end"/>
      </w:r>
    </w:p>
    <w:p w14:paraId="1DFBF165" w14:textId="739A9B0E" w:rsidR="008C7882" w:rsidRDefault="008C7882" w:rsidP="008C7882">
      <w:r>
        <w:t xml:space="preserve">where the second order tensor </w:t>
      </w:r>
      <w:r w:rsidR="00905817" w:rsidRPr="00905817">
        <w:rPr>
          <w:position w:val="-6"/>
        </w:rPr>
        <w:object w:dxaOrig="260" w:dyaOrig="279" w14:anchorId="79BD4AE1">
          <v:shape id="_x0000_i1041" type="#_x0000_t75" style="width:12.9pt;height:14.25pt" o:ole="">
            <v:imagedata r:id="rId49" o:title=""/>
          </v:shape>
          <o:OLEObject Type="Embed" ProgID="Equation.DSMT4" ShapeID="_x0000_i1041" DrawAspect="Content" ObjectID="_1493625065" r:id="rId50"/>
        </w:object>
      </w:r>
      <w:r w:rsidR="00EE0E0E">
        <w:t xml:space="preserve"> </w:t>
      </w:r>
      <w:r>
        <w:t>is defined as,</w:t>
      </w:r>
    </w:p>
    <w:p w14:paraId="656867D0" w14:textId="545642F8" w:rsidR="008C7882" w:rsidRDefault="008C7882" w:rsidP="008C7882">
      <w:pPr>
        <w:pStyle w:val="MTDisplayEquation"/>
      </w:pPr>
      <w:r>
        <w:tab/>
      </w:r>
      <w:r w:rsidR="00905817" w:rsidRPr="00905817">
        <w:rPr>
          <w:position w:val="-50"/>
        </w:rPr>
        <w:object w:dxaOrig="2299" w:dyaOrig="1120" w14:anchorId="7BABD35D">
          <v:shape id="_x0000_i1042" type="#_x0000_t75" style="width:114.8pt;height:56.4pt" o:ole="">
            <v:imagedata r:id="rId51" o:title=""/>
          </v:shape>
          <o:OLEObject Type="Embed" ProgID="Equation.DSMT4" ShapeID="_x0000_i1042" DrawAspect="Content" ObjectID="_1493625066" r:id="rId5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14</w:instrText>
      </w:r>
      <w:r w:rsidR="00827503">
        <w:rPr>
          <w:noProof/>
        </w:rPr>
        <w:fldChar w:fldCharType="end"/>
      </w:r>
      <w:r>
        <w:instrText>)</w:instrText>
      </w:r>
      <w:r>
        <w:fldChar w:fldCharType="end"/>
      </w:r>
    </w:p>
    <w:p w14:paraId="71637246" w14:textId="77777777" w:rsidR="008C7882" w:rsidRDefault="008C7882" w:rsidP="008C7882"/>
    <w:p w14:paraId="0F23CDDC" w14:textId="5A8BB88A" w:rsidR="008C7882" w:rsidRDefault="008C7882" w:rsidP="008C7882">
      <w:r>
        <w:t xml:space="preserve">A second order </w:t>
      </w:r>
      <w:r>
        <w:rPr>
          <w:b/>
        </w:rPr>
        <w:t xml:space="preserve">Q </w:t>
      </w:r>
      <w:r>
        <w:t xml:space="preserve">tensor is called </w:t>
      </w:r>
      <w:r>
        <w:rPr>
          <w:i/>
        </w:rPr>
        <w:t xml:space="preserve">orthogonal </w:t>
      </w:r>
      <w:r>
        <w:t xml:space="preserve">if </w:t>
      </w:r>
      <w:r w:rsidR="00905817" w:rsidRPr="00905817">
        <w:rPr>
          <w:position w:val="-8"/>
        </w:rPr>
        <w:object w:dxaOrig="940" w:dyaOrig="340" w14:anchorId="1B427AE0">
          <v:shape id="_x0000_i1043" type="#_x0000_t75" style="width:47.55pt;height:17pt" o:ole="">
            <v:imagedata r:id="rId53" o:title=""/>
          </v:shape>
          <o:OLEObject Type="Embed" ProgID="Equation.DSMT4" ShapeID="_x0000_i1043" DrawAspect="Content" ObjectID="_1493625067" r:id="rId54"/>
        </w:object>
      </w:r>
      <w:r>
        <w:t>.</w:t>
      </w:r>
    </w:p>
    <w:p w14:paraId="6B9D3016" w14:textId="77777777" w:rsidR="004566B7" w:rsidRPr="00B34046" w:rsidRDefault="004566B7" w:rsidP="008C7882"/>
    <w:p w14:paraId="084A9A8E" w14:textId="77777777" w:rsidR="008C7882" w:rsidRDefault="008C7882" w:rsidP="008C7882">
      <w:r>
        <w:t xml:space="preserve">In the implementation of the FE method it is often convenient to write symmetric second-order tensors using </w:t>
      </w:r>
      <w:r w:rsidRPr="00BE14E9">
        <w:rPr>
          <w:i/>
        </w:rPr>
        <w:t>Voigt notation</w:t>
      </w:r>
      <w:r>
        <w:t>. In this notation the components of a 2</w:t>
      </w:r>
      <w:r w:rsidRPr="00C74CA9">
        <w:rPr>
          <w:vertAlign w:val="superscript"/>
        </w:rPr>
        <w:t>nd</w:t>
      </w:r>
      <w:r>
        <w:t xml:space="preserve"> order symmetric tensor </w:t>
      </w:r>
      <w:r>
        <w:rPr>
          <w:b/>
        </w:rPr>
        <w:t xml:space="preserve">A </w:t>
      </w:r>
      <w:r>
        <w:t>are arranged as a column vector:</w:t>
      </w:r>
    </w:p>
    <w:p w14:paraId="3117F60E" w14:textId="13570304" w:rsidR="008C7882" w:rsidRDefault="008C7882" w:rsidP="008C7882">
      <w:pPr>
        <w:pStyle w:val="MTDisplayEquation"/>
      </w:pPr>
      <w:r>
        <w:lastRenderedPageBreak/>
        <w:tab/>
      </w:r>
      <w:r w:rsidR="00905817" w:rsidRPr="00905817">
        <w:rPr>
          <w:position w:val="-104"/>
        </w:rPr>
        <w:object w:dxaOrig="1180" w:dyaOrig="2200" w14:anchorId="581F08D0">
          <v:shape id="_x0000_i1044" type="#_x0000_t75" style="width:59.1pt;height:109.35pt" o:ole="">
            <v:imagedata r:id="rId55" o:title=""/>
          </v:shape>
          <o:OLEObject Type="Embed" ProgID="Equation.DSMT4" ShapeID="_x0000_i1044" DrawAspect="Content" ObjectID="_1493625068" r:id="rId5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15</w:instrText>
      </w:r>
      <w:r w:rsidR="00827503">
        <w:rPr>
          <w:noProof/>
        </w:rPr>
        <w:fldChar w:fldCharType="end"/>
      </w:r>
      <w:r>
        <w:instrText>)</w:instrText>
      </w:r>
      <w:r>
        <w:fldChar w:fldCharType="end"/>
      </w:r>
    </w:p>
    <w:p w14:paraId="7F4740F6" w14:textId="77777777" w:rsidR="008C7882" w:rsidRDefault="008C7882" w:rsidP="008C7882"/>
    <w:p w14:paraId="6B942150" w14:textId="1EE45554" w:rsidR="008C7882" w:rsidRDefault="008C7882" w:rsidP="008C7882">
      <w:r>
        <w:t xml:space="preserve">Higher order tensors will be denoted by bold, capital, script symbols, e.g. </w:t>
      </w:r>
      <w:r w:rsidR="00905817" w:rsidRPr="00905817">
        <w:rPr>
          <w:position w:val="-6"/>
        </w:rPr>
        <w:object w:dxaOrig="320" w:dyaOrig="279" w14:anchorId="42B8FAA5">
          <v:shape id="_x0000_i1045" type="#_x0000_t75" style="width:15.6pt;height:14.25pt" o:ole="">
            <v:imagedata r:id="rId57" o:title=""/>
          </v:shape>
          <o:OLEObject Type="Embed" ProgID="Equation.DSMT4" ShapeID="_x0000_i1045" DrawAspect="Content" ObjectID="_1493625069" r:id="rId58"/>
        </w:object>
      </w:r>
      <w:r>
        <w:t xml:space="preserve">. An example of a third-order tensor is the </w:t>
      </w:r>
      <w:r>
        <w:rPr>
          <w:i/>
        </w:rPr>
        <w:t xml:space="preserve">permutation tensor </w:t>
      </w:r>
      <w:r w:rsidR="00905817" w:rsidRPr="00905817">
        <w:rPr>
          <w:i/>
          <w:position w:val="-14"/>
        </w:rPr>
        <w:object w:dxaOrig="340" w:dyaOrig="380" w14:anchorId="2EEA731B">
          <v:shape id="_x0000_i1046" type="#_x0000_t75" style="width:17pt;height:19pt" o:ole="">
            <v:imagedata r:id="rId59" o:title=""/>
          </v:shape>
          <o:OLEObject Type="Embed" ProgID="Equation.DSMT4" ShapeID="_x0000_i1046" DrawAspect="Content" ObjectID="_1493625070" r:id="rId60"/>
        </w:object>
      </w:r>
      <w:r>
        <w:t xml:space="preserve">, whose components are 1 for an even permutation of </w:t>
      </w:r>
      <w:r w:rsidR="00905817" w:rsidRPr="00905817">
        <w:rPr>
          <w:position w:val="-14"/>
        </w:rPr>
        <w:object w:dxaOrig="720" w:dyaOrig="400" w14:anchorId="3E2749AB">
          <v:shape id="_x0000_i1047" type="#_x0000_t75" style="width:36.7pt;height:19.7pt" o:ole="">
            <v:imagedata r:id="rId61" o:title=""/>
          </v:shape>
          <o:OLEObject Type="Embed" ProgID="Equation.DSMT4" ShapeID="_x0000_i1047" DrawAspect="Content" ObjectID="_1493625071" r:id="rId62"/>
        </w:object>
      </w:r>
      <w:r>
        <w:t xml:space="preserve">, -1 for an odd permutation of </w:t>
      </w:r>
      <w:r w:rsidR="00905817" w:rsidRPr="00905817">
        <w:rPr>
          <w:position w:val="-14"/>
        </w:rPr>
        <w:object w:dxaOrig="720" w:dyaOrig="400" w14:anchorId="5E5074D5">
          <v:shape id="_x0000_i1048" type="#_x0000_t75" style="width:36.7pt;height:19.7pt" o:ole="">
            <v:imagedata r:id="rId63" o:title=""/>
          </v:shape>
          <o:OLEObject Type="Embed" ProgID="Equation.DSMT4" ShapeID="_x0000_i1048" DrawAspect="Content" ObjectID="_1493625072" r:id="rId64"/>
        </w:object>
      </w:r>
      <w:r w:rsidR="00EE0E0E">
        <w:t xml:space="preserve"> </w:t>
      </w:r>
      <w:r>
        <w:t>and zero otherwise. The permutation symbol is useful for expressing the cross-product of two vectors in index notation</w:t>
      </w:r>
      <w:r w:rsidR="004566B7">
        <w:t>:</w:t>
      </w:r>
    </w:p>
    <w:p w14:paraId="2CCEF552" w14:textId="3E980966" w:rsidR="008C7882" w:rsidRDefault="008C7882" w:rsidP="008C7882">
      <w:pPr>
        <w:pStyle w:val="MTDisplayEquation"/>
      </w:pPr>
      <w:r>
        <w:tab/>
      </w:r>
      <w:r w:rsidR="00905817" w:rsidRPr="00905817">
        <w:rPr>
          <w:position w:val="-14"/>
        </w:rPr>
        <w:object w:dxaOrig="1680" w:dyaOrig="400" w14:anchorId="52F86B87">
          <v:shape id="_x0000_i1049" type="#_x0000_t75" style="width:83.55pt;height:19.7pt" o:ole="">
            <v:imagedata r:id="rId65" o:title=""/>
          </v:shape>
          <o:OLEObject Type="Embed" ProgID="Equation.DSMT4" ShapeID="_x0000_i1049" DrawAspect="Content" ObjectID="_1493625073" r:id="rId66"/>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w:instrText>
      </w:r>
      <w:r w:rsidR="00827503">
        <w:instrText xml:space="preserve"> \c \* Arabic \* MERGEFORMAT </w:instrText>
      </w:r>
      <w:r w:rsidR="00827503">
        <w:fldChar w:fldCharType="separate"/>
      </w:r>
      <w:r w:rsidR="00D3178E">
        <w:rPr>
          <w:noProof/>
        </w:rPr>
        <w:instrText>16</w:instrText>
      </w:r>
      <w:r w:rsidR="00827503">
        <w:rPr>
          <w:noProof/>
        </w:rPr>
        <w:fldChar w:fldCharType="end"/>
      </w:r>
      <w:r>
        <w:instrText>)</w:instrText>
      </w:r>
      <w:r>
        <w:fldChar w:fldCharType="end"/>
      </w:r>
    </w:p>
    <w:p w14:paraId="1AA61CFD" w14:textId="77777777" w:rsidR="008C7882" w:rsidRPr="00FF53B2" w:rsidRDefault="008C7882" w:rsidP="008C7882"/>
    <w:p w14:paraId="71B2D359" w14:textId="7EF7D82A" w:rsidR="008C7882" w:rsidRDefault="008C7882" w:rsidP="008C7882">
      <w:r>
        <w:t xml:space="preserve">An example of a fourth order tensor is the elasticity tensor </w:t>
      </w:r>
      <w:r w:rsidR="00905817" w:rsidRPr="00905817">
        <w:rPr>
          <w:position w:val="-6"/>
        </w:rPr>
        <w:object w:dxaOrig="220" w:dyaOrig="279" w14:anchorId="0AC98764">
          <v:shape id="_x0000_i1050" type="#_x0000_t75" style="width:10.85pt;height:14.25pt" o:ole="">
            <v:imagedata r:id="rId67" o:title=""/>
          </v:shape>
          <o:OLEObject Type="Embed" ProgID="Equation.DSMT4" ShapeID="_x0000_i1050" DrawAspect="Content" ObjectID="_1493625074" r:id="rId68"/>
        </w:object>
      </w:r>
      <w:r>
        <w:t xml:space="preserve"> which, in linear elasticity theory, relates the small strain tensor </w:t>
      </w:r>
      <w:r w:rsidR="00905817" w:rsidRPr="00905817">
        <w:rPr>
          <w:position w:val="-6"/>
        </w:rPr>
        <w:object w:dxaOrig="180" w:dyaOrig="220" w14:anchorId="6AA9E7BD">
          <v:shape id="_x0000_i1051" type="#_x0000_t75" style="width:8.85pt;height:10.85pt" o:ole="">
            <v:imagedata r:id="rId69" o:title=""/>
          </v:shape>
          <o:OLEObject Type="Embed" ProgID="Equation.DSMT4" ShapeID="_x0000_i1051" DrawAspect="Content" ObjectID="_1493625075" r:id="rId70"/>
        </w:object>
      </w:r>
      <w:r w:rsidR="00EE0E0E">
        <w:t xml:space="preserve"> </w:t>
      </w:r>
      <w:r>
        <w:t xml:space="preserve">and the Cauchy stress tensor </w:t>
      </w:r>
      <w:r w:rsidR="00905817" w:rsidRPr="00905817">
        <w:rPr>
          <w:position w:val="-6"/>
        </w:rPr>
        <w:object w:dxaOrig="859" w:dyaOrig="279" w14:anchorId="5B0B3447">
          <v:shape id="_x0000_i1052" type="#_x0000_t75" style="width:42.8pt;height:14.25pt" o:ole="">
            <v:imagedata r:id="rId71" o:title=""/>
          </v:shape>
          <o:OLEObject Type="Embed" ProgID="Equation.DSMT4" ShapeID="_x0000_i1052" DrawAspect="Content" ObjectID="_1493625076" r:id="rId72"/>
        </w:object>
      </w:r>
      <w:r>
        <w:t>.</w:t>
      </w:r>
    </w:p>
    <w:p w14:paraId="7462FB6F" w14:textId="77777777" w:rsidR="00B53B08" w:rsidRDefault="00B53B08" w:rsidP="008C7882"/>
    <w:p w14:paraId="1454C624" w14:textId="54F1D8E0" w:rsidR="00C013CB" w:rsidRDefault="00484E84" w:rsidP="008C7882">
      <w:r>
        <w:t xml:space="preserve">Higher order tensors can be constructed from second order tensors </w:t>
      </w:r>
      <w:r w:rsidR="00E63BE2">
        <w:t xml:space="preserve">in a similar way as second order tensors can be constructed from vectors. </w:t>
      </w:r>
      <w:r>
        <w:t xml:space="preserve">If </w:t>
      </w:r>
      <w:r w:rsidR="00905817" w:rsidRPr="00905817">
        <w:rPr>
          <w:position w:val="-4"/>
        </w:rPr>
        <w:object w:dxaOrig="260" w:dyaOrig="260" w14:anchorId="0B4C3F67">
          <v:shape id="_x0000_i1053" type="#_x0000_t75" style="width:12.9pt;height:12.9pt" o:ole="">
            <v:imagedata r:id="rId73" o:title=""/>
          </v:shape>
          <o:OLEObject Type="Embed" ProgID="Equation.DSMT4" ShapeID="_x0000_i1053" DrawAspect="Content" ObjectID="_1493625077" r:id="rId74"/>
        </w:object>
      </w:r>
      <w:r w:rsidR="00512516">
        <w:t xml:space="preserve"> and </w:t>
      </w:r>
      <w:r w:rsidR="00905817" w:rsidRPr="00905817">
        <w:rPr>
          <w:position w:val="-4"/>
        </w:rPr>
        <w:object w:dxaOrig="240" w:dyaOrig="260" w14:anchorId="1BD5FEB4">
          <v:shape id="_x0000_i1054" type="#_x0000_t75" style="width:12.25pt;height:12.9pt" o:ole="">
            <v:imagedata r:id="rId75" o:title=""/>
          </v:shape>
          <o:OLEObject Type="Embed" ProgID="Equation.DSMT4" ShapeID="_x0000_i1054" DrawAspect="Content" ObjectID="_1493625078" r:id="rId76"/>
        </w:object>
      </w:r>
      <w:r w:rsidR="00512516">
        <w:t xml:space="preserve"> are </w:t>
      </w:r>
      <w:r w:rsidR="0065080B">
        <w:t>second order tensors</w:t>
      </w:r>
      <w:r w:rsidR="004566B7">
        <w:t>,</w:t>
      </w:r>
      <w:r w:rsidR="0065080B">
        <w:t xml:space="preserve"> then the following </w:t>
      </w:r>
      <w:r w:rsidR="00E63BE2">
        <w:t xml:space="preserve">fourth order tensors </w:t>
      </w:r>
      <w:r w:rsidR="004566B7">
        <w:t xml:space="preserve">can be defind </w:t>
      </w:r>
      <w:r w:rsidR="00E63BE2">
        <w:t xml:space="preserve">by requiring </w:t>
      </w:r>
      <w:r w:rsidR="0065080B">
        <w:t xml:space="preserve">that the following must hold for any second order tensor </w:t>
      </w:r>
      <w:r w:rsidR="00905817" w:rsidRPr="00905817">
        <w:rPr>
          <w:position w:val="-4"/>
        </w:rPr>
        <w:object w:dxaOrig="260" w:dyaOrig="260" w14:anchorId="132F9297">
          <v:shape id="_x0000_i1055" type="#_x0000_t75" style="width:12.9pt;height:12.9pt" o:ole="">
            <v:imagedata r:id="rId77" o:title=""/>
          </v:shape>
          <o:OLEObject Type="Embed" ProgID="Equation.DSMT4" ShapeID="_x0000_i1055" DrawAspect="Content" ObjectID="_1493625079" r:id="rId78"/>
        </w:object>
      </w:r>
      <w:r w:rsidR="004566B7">
        <w:t>:</w:t>
      </w:r>
    </w:p>
    <w:p w14:paraId="13420D73" w14:textId="21629457" w:rsidR="001520FC" w:rsidRDefault="001520FC" w:rsidP="001520FC">
      <w:pPr>
        <w:pStyle w:val="MTDisplayEquation"/>
      </w:pPr>
      <w:r>
        <w:tab/>
      </w:r>
      <w:r w:rsidR="00905817" w:rsidRPr="00905817">
        <w:rPr>
          <w:position w:val="-14"/>
        </w:rPr>
        <w:object w:dxaOrig="2299" w:dyaOrig="400" w14:anchorId="22FD8F2A">
          <v:shape id="_x0000_i1056" type="#_x0000_t75" style="width:114.8pt;height:19.7pt" o:ole="">
            <v:imagedata r:id="rId79" o:title=""/>
          </v:shape>
          <o:OLEObject Type="Embed" ProgID="Equation.DSMT4" ShapeID="_x0000_i1056" DrawAspect="Content" ObjectID="_1493625080" r:id="rId80"/>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w:instrText>
      </w:r>
      <w:r w:rsidR="00827503">
        <w:instrText xml:space="preserve">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17</w:instrText>
      </w:r>
      <w:r w:rsidR="00827503">
        <w:rPr>
          <w:noProof/>
        </w:rPr>
        <w:fldChar w:fldCharType="end"/>
      </w:r>
      <w:r>
        <w:instrText>)</w:instrText>
      </w:r>
      <w:r>
        <w:fldChar w:fldCharType="end"/>
      </w:r>
    </w:p>
    <w:p w14:paraId="680ABB5C" w14:textId="6EDAB54C" w:rsidR="001520FC" w:rsidRDefault="001520FC" w:rsidP="001520FC">
      <w:pPr>
        <w:pStyle w:val="MTDisplayEquation"/>
      </w:pPr>
      <w:r>
        <w:tab/>
      </w:r>
      <w:r w:rsidR="00905817" w:rsidRPr="00905817">
        <w:rPr>
          <w:position w:val="-14"/>
        </w:rPr>
        <w:object w:dxaOrig="2260" w:dyaOrig="400" w14:anchorId="37CE2D2C">
          <v:shape id="_x0000_i1057" type="#_x0000_t75" style="width:113.45pt;height:19.7pt" o:ole="">
            <v:imagedata r:id="rId81" o:title=""/>
          </v:shape>
          <o:OLEObject Type="Embed" ProgID="Equation.DSMT4" ShapeID="_x0000_i1057" DrawAspect="Content" ObjectID="_1493625081" r:id="rId82"/>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18</w:instrText>
      </w:r>
      <w:r w:rsidR="00827503">
        <w:rPr>
          <w:noProof/>
        </w:rPr>
        <w:fldChar w:fldCharType="end"/>
      </w:r>
      <w:r>
        <w:instrText>)</w:instrText>
      </w:r>
      <w:r>
        <w:fldChar w:fldCharType="end"/>
      </w:r>
    </w:p>
    <w:p w14:paraId="7EC2964E" w14:textId="5157FACD" w:rsidR="00EE0E0E" w:rsidRPr="00EE0E0E" w:rsidRDefault="00EE0E0E" w:rsidP="00EE0E0E">
      <w:pPr>
        <w:pStyle w:val="MTDisplayEquation"/>
      </w:pPr>
      <w:r>
        <w:tab/>
      </w:r>
      <w:r w:rsidR="00905817" w:rsidRPr="00905817">
        <w:rPr>
          <w:position w:val="-16"/>
        </w:rPr>
        <w:object w:dxaOrig="2400" w:dyaOrig="440" w14:anchorId="0BE97F43">
          <v:shape id="_x0000_i1058" type="#_x0000_t75" style="width:119.55pt;height:21.75pt" o:ole="">
            <v:imagedata r:id="rId83" o:title=""/>
          </v:shape>
          <o:OLEObject Type="Embed" ProgID="Equation.DSMT4" ShapeID="_x0000_i1058" DrawAspect="Content" ObjectID="_1493625082" r:id="rId84"/>
        </w:object>
      </w:r>
      <w:r w:rsidR="004B190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19</w:instrText>
      </w:r>
      <w:r w:rsidR="00827503">
        <w:rPr>
          <w:noProof/>
        </w:rPr>
        <w:fldChar w:fldCharType="end"/>
      </w:r>
      <w:r>
        <w:instrText>)</w:instrText>
      </w:r>
      <w:r>
        <w:fldChar w:fldCharType="end"/>
      </w:r>
    </w:p>
    <w:p w14:paraId="0A0D1F08" w14:textId="31A93A8C" w:rsidR="001520FC" w:rsidRDefault="001520FC" w:rsidP="001520FC">
      <w:pPr>
        <w:pStyle w:val="MTDisplayEquation"/>
      </w:pPr>
      <w:r>
        <w:tab/>
      </w:r>
      <w:r w:rsidR="00905817" w:rsidRPr="00905817">
        <w:rPr>
          <w:position w:val="-24"/>
        </w:rPr>
        <w:object w:dxaOrig="3860" w:dyaOrig="620" w14:anchorId="2A18CF5B">
          <v:shape id="_x0000_i1059" type="#_x0000_t75" style="width:191.55pt;height:30.55pt" o:ole="">
            <v:imagedata r:id="rId85" o:title=""/>
          </v:shape>
          <o:OLEObject Type="Embed" ProgID="Equation.DSMT4" ShapeID="_x0000_i1059" DrawAspect="Content" ObjectID="_1493625083" r:id="rId86"/>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20</w:instrText>
      </w:r>
      <w:r w:rsidR="00827503">
        <w:rPr>
          <w:noProof/>
        </w:rPr>
        <w:fldChar w:fldCharType="end"/>
      </w:r>
      <w:r>
        <w:instrText>)</w:instrText>
      </w:r>
      <w:r>
        <w:fldChar w:fldCharType="end"/>
      </w:r>
    </w:p>
    <w:p w14:paraId="346C3093" w14:textId="5A1ACD14" w:rsidR="001520FC" w:rsidRDefault="004566B7" w:rsidP="008C7882">
      <w:r>
        <w:t>T</w:t>
      </w:r>
      <w:r w:rsidR="00020B52">
        <w:t xml:space="preserve">he </w:t>
      </w:r>
      <w:r w:rsidR="00D17EAC">
        <w:t xml:space="preserve">Cartesian </w:t>
      </w:r>
      <w:r w:rsidR="00020B52">
        <w:t>component form</w:t>
      </w:r>
      <w:r w:rsidR="00D17EAC">
        <w:t>s</w:t>
      </w:r>
      <w:r w:rsidR="00020B52">
        <w:t xml:space="preserve"> of the</w:t>
      </w:r>
      <w:r>
        <w:t xml:space="preserve"> operators </w:t>
      </w:r>
      <w:r w:rsidR="00905817" w:rsidRPr="00905817">
        <w:rPr>
          <w:position w:val="-6"/>
        </w:rPr>
        <w:object w:dxaOrig="260" w:dyaOrig="279" w14:anchorId="77C41F47">
          <v:shape id="_x0000_i1060" type="#_x0000_t75" style="width:12.9pt;height:14.25pt" o:ole="">
            <v:imagedata r:id="rId87" o:title=""/>
          </v:shape>
          <o:OLEObject Type="Embed" ProgID="Equation.DSMT4" ShapeID="_x0000_i1060" DrawAspect="Content" ObjectID="_1493625084" r:id="rId88"/>
        </w:object>
      </w:r>
      <w:r w:rsidR="00D17EAC">
        <w:t xml:space="preserve">, </w:t>
      </w:r>
      <w:r w:rsidR="00905817" w:rsidRPr="00905817">
        <w:rPr>
          <w:position w:val="-10"/>
        </w:rPr>
        <w:object w:dxaOrig="260" w:dyaOrig="320" w14:anchorId="727864F1">
          <v:shape id="_x0000_i1061" type="#_x0000_t75" style="width:12.9pt;height:15.6pt" o:ole="">
            <v:imagedata r:id="rId89" o:title=""/>
          </v:shape>
          <o:OLEObject Type="Embed" ProgID="Equation.DSMT4" ShapeID="_x0000_i1061" DrawAspect="Content" ObjectID="_1493625085" r:id="rId90"/>
        </w:object>
      </w:r>
      <w:r w:rsidR="00D17EAC">
        <w:t xml:space="preserve">, </w:t>
      </w:r>
      <w:r w:rsidR="00905817" w:rsidRPr="00905817">
        <w:rPr>
          <w:position w:val="-6"/>
        </w:rPr>
        <w:object w:dxaOrig="260" w:dyaOrig="320" w14:anchorId="7B4B6DFA">
          <v:shape id="_x0000_i1062" type="#_x0000_t75" style="width:12.9pt;height:15.6pt" o:ole="">
            <v:imagedata r:id="rId91" o:title=""/>
          </v:shape>
          <o:OLEObject Type="Embed" ProgID="Equation.DSMT4" ShapeID="_x0000_i1062" DrawAspect="Content" ObjectID="_1493625086" r:id="rId92"/>
        </w:object>
      </w:r>
      <w:r w:rsidR="00D17EAC">
        <w:t xml:space="preserve"> and </w:t>
      </w:r>
      <w:r w:rsidR="00905817" w:rsidRPr="00905817">
        <w:rPr>
          <w:position w:val="-10"/>
        </w:rPr>
        <w:object w:dxaOrig="260" w:dyaOrig="360" w14:anchorId="7E1D89DC">
          <v:shape id="_x0000_i1063" type="#_x0000_t75" style="width:12.9pt;height:19pt" o:ole="">
            <v:imagedata r:id="rId93" o:title=""/>
          </v:shape>
          <o:OLEObject Type="Embed" ProgID="Equation.DSMT4" ShapeID="_x0000_i1063" DrawAspect="Content" ObjectID="_1493625087" r:id="rId94"/>
        </w:object>
      </w:r>
      <w:r w:rsidR="00D17EAC">
        <w:t xml:space="preserve"> </w:t>
      </w:r>
      <w:r>
        <w:t>are defined as follows:</w:t>
      </w:r>
    </w:p>
    <w:p w14:paraId="359059DC" w14:textId="5B5C493B" w:rsidR="00020B52" w:rsidRDefault="001520FC" w:rsidP="001520FC">
      <w:pPr>
        <w:pStyle w:val="MTDisplayEquation"/>
      </w:pPr>
      <w:r>
        <w:tab/>
      </w:r>
      <w:r w:rsidR="00905817" w:rsidRPr="00905817">
        <w:rPr>
          <w:position w:val="-18"/>
        </w:rPr>
        <w:object w:dxaOrig="1880" w:dyaOrig="440" w14:anchorId="2A509F4A">
          <v:shape id="_x0000_i1064" type="#_x0000_t75" style="width:94.4pt;height:21.75pt" o:ole="">
            <v:imagedata r:id="rId95" o:title=""/>
          </v:shape>
          <o:OLEObject Type="Embed" ProgID="Equation.DSMT4" ShapeID="_x0000_i1064" DrawAspect="Content" ObjectID="_1493625088" r:id="rId96"/>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w:instrText>
      </w:r>
      <w:r w:rsidR="00827503">
        <w:instrText xml:space="preserve">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21</w:instrText>
      </w:r>
      <w:r w:rsidR="00827503">
        <w:rPr>
          <w:noProof/>
        </w:rPr>
        <w:fldChar w:fldCharType="end"/>
      </w:r>
      <w:r>
        <w:instrText>)</w:instrText>
      </w:r>
      <w:r>
        <w:fldChar w:fldCharType="end"/>
      </w:r>
    </w:p>
    <w:p w14:paraId="7DD41A52" w14:textId="1018738C" w:rsidR="001520FC" w:rsidRDefault="001520FC" w:rsidP="001520FC">
      <w:pPr>
        <w:pStyle w:val="MTDisplayEquation"/>
      </w:pPr>
      <w:r>
        <w:tab/>
      </w:r>
      <w:r w:rsidR="00905817" w:rsidRPr="00905817">
        <w:rPr>
          <w:position w:val="-18"/>
        </w:rPr>
        <w:object w:dxaOrig="1900" w:dyaOrig="440" w14:anchorId="773808D4">
          <v:shape id="_x0000_i1065" type="#_x0000_t75" style="width:94.4pt;height:21.75pt" o:ole="">
            <v:imagedata r:id="rId97" o:title=""/>
          </v:shape>
          <o:OLEObject Type="Embed" ProgID="Equation.DSMT4" ShapeID="_x0000_i1065" DrawAspect="Content" ObjectID="_1493625089" r:id="rId98"/>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22</w:instrText>
      </w:r>
      <w:r w:rsidR="00827503">
        <w:rPr>
          <w:noProof/>
        </w:rPr>
        <w:fldChar w:fldCharType="end"/>
      </w:r>
      <w:r>
        <w:instrText>)</w:instrText>
      </w:r>
      <w:r>
        <w:fldChar w:fldCharType="end"/>
      </w:r>
    </w:p>
    <w:p w14:paraId="4D02ADFB" w14:textId="6E5E403D" w:rsidR="00D17EAC" w:rsidRPr="00D17EAC" w:rsidRDefault="00D17EAC" w:rsidP="00D17EAC">
      <w:pPr>
        <w:pStyle w:val="MTDisplayEquation"/>
      </w:pPr>
      <w:r>
        <w:tab/>
      </w:r>
      <w:r w:rsidR="00905817" w:rsidRPr="00905817">
        <w:rPr>
          <w:position w:val="-20"/>
        </w:rPr>
        <w:object w:dxaOrig="1840" w:dyaOrig="480" w14:anchorId="2E2792FF">
          <v:shape id="_x0000_i1066" type="#_x0000_t75" style="width:91.7pt;height:24.45pt" o:ole="">
            <v:imagedata r:id="rId99" o:title=""/>
          </v:shape>
          <o:OLEObject Type="Embed" ProgID="Equation.DSMT4" ShapeID="_x0000_i1066" DrawAspect="Content" ObjectID="_1493625090" r:id="rId100"/>
        </w:object>
      </w:r>
      <w:r w:rsidR="004B190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23</w:instrText>
      </w:r>
      <w:r w:rsidR="00827503">
        <w:rPr>
          <w:noProof/>
        </w:rPr>
        <w:fldChar w:fldCharType="end"/>
      </w:r>
      <w:r>
        <w:instrText>)</w:instrText>
      </w:r>
      <w:r>
        <w:fldChar w:fldCharType="end"/>
      </w:r>
    </w:p>
    <w:p w14:paraId="7AD94920" w14:textId="4FD9325F" w:rsidR="001520FC" w:rsidRPr="001520FC" w:rsidRDefault="001520FC" w:rsidP="001520FC">
      <w:pPr>
        <w:pStyle w:val="MTDisplayEquation"/>
      </w:pPr>
      <w:r>
        <w:tab/>
      </w:r>
      <w:r w:rsidR="00905817" w:rsidRPr="00905817">
        <w:rPr>
          <w:position w:val="-24"/>
        </w:rPr>
        <w:object w:dxaOrig="3120" w:dyaOrig="620" w14:anchorId="29B6A10C">
          <v:shape id="_x0000_i1067" type="#_x0000_t75" style="width:156.25pt;height:30.55pt" o:ole="">
            <v:imagedata r:id="rId101" o:title=""/>
          </v:shape>
          <o:OLEObject Type="Embed" ProgID="Equation.DSMT4" ShapeID="_x0000_i1067" DrawAspect="Content" ObjectID="_1493625091" r:id="rId102"/>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24</w:instrText>
      </w:r>
      <w:r w:rsidR="00827503">
        <w:rPr>
          <w:noProof/>
        </w:rPr>
        <w:fldChar w:fldCharType="end"/>
      </w:r>
      <w:r>
        <w:instrText>)</w:instrText>
      </w:r>
      <w:r>
        <w:fldChar w:fldCharType="end"/>
      </w:r>
    </w:p>
    <w:p w14:paraId="7CD753BF" w14:textId="77777777" w:rsidR="00876348" w:rsidRDefault="00876348" w:rsidP="00876348"/>
    <w:p w14:paraId="6BB4C1CB" w14:textId="77777777" w:rsidR="00876348" w:rsidRDefault="004566B7" w:rsidP="00876348">
      <w:r>
        <w:t xml:space="preserve">The </w:t>
      </w:r>
      <w:r w:rsidR="00876348">
        <w:t>fourth order identity tensors</w:t>
      </w:r>
      <w:r>
        <w:t xml:space="preserve"> are defined as:</w:t>
      </w:r>
    </w:p>
    <w:p w14:paraId="107B68E2" w14:textId="28205B0E" w:rsidR="00876348" w:rsidRDefault="001520FC" w:rsidP="001520FC">
      <w:pPr>
        <w:pStyle w:val="MTDisplayEquation"/>
      </w:pPr>
      <w:r>
        <w:tab/>
      </w:r>
      <w:r w:rsidR="00905817" w:rsidRPr="00905817">
        <w:rPr>
          <w:position w:val="-30"/>
        </w:rPr>
        <w:object w:dxaOrig="1219" w:dyaOrig="720" w14:anchorId="02310440">
          <v:shape id="_x0000_i1068" type="#_x0000_t75" style="width:61.15pt;height:36.7pt" o:ole="">
            <v:imagedata r:id="rId103" o:title=""/>
          </v:shape>
          <o:OLEObject Type="Embed" ProgID="Equation.DSMT4" ShapeID="_x0000_i1068" DrawAspect="Content" ObjectID="_1493625092" r:id="rId10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25</w:instrText>
      </w:r>
      <w:r w:rsidR="00827503">
        <w:rPr>
          <w:noProof/>
        </w:rPr>
        <w:fldChar w:fldCharType="end"/>
      </w:r>
      <w:r>
        <w:instrText>)</w:instrText>
      </w:r>
      <w:r>
        <w:fldChar w:fldCharType="end"/>
      </w:r>
    </w:p>
    <w:p w14:paraId="69735B60" w14:textId="42EDF8DD" w:rsidR="00876348" w:rsidRDefault="00D17EAC" w:rsidP="00876348">
      <w:r>
        <w:t xml:space="preserve">where </w:t>
      </w:r>
      <w:r w:rsidR="00905817" w:rsidRPr="00905817">
        <w:rPr>
          <w:position w:val="-10"/>
        </w:rPr>
        <w:object w:dxaOrig="960" w:dyaOrig="320" w14:anchorId="2F924021">
          <v:shape id="_x0000_i1069" type="#_x0000_t75" style="width:47.55pt;height:15.6pt" o:ole="">
            <v:imagedata r:id="rId105" o:title=""/>
          </v:shape>
          <o:OLEObject Type="Embed" ProgID="Equation.DSMT4" ShapeID="_x0000_i1069" DrawAspect="Content" ObjectID="_1493625093" r:id="rId106"/>
        </w:object>
      </w:r>
      <w:r>
        <w:t xml:space="preserve"> and </w:t>
      </w:r>
      <w:r w:rsidR="00905817" w:rsidRPr="00905817">
        <w:rPr>
          <w:position w:val="-6"/>
        </w:rPr>
        <w:object w:dxaOrig="960" w:dyaOrig="340" w14:anchorId="386CDD3D">
          <v:shape id="_x0000_i1070" type="#_x0000_t75" style="width:47.55pt;height:17pt" o:ole="">
            <v:imagedata r:id="rId107" o:title=""/>
          </v:shape>
          <o:OLEObject Type="Embed" ProgID="Equation.DSMT4" ShapeID="_x0000_i1070" DrawAspect="Content" ObjectID="_1493625094" r:id="rId108"/>
        </w:object>
      </w:r>
      <w:r>
        <w:t xml:space="preserve">.  </w:t>
      </w:r>
      <w:r w:rsidR="00876348">
        <w:t>The components are given by</w:t>
      </w:r>
      <w:r w:rsidR="004566B7">
        <w:t>:</w:t>
      </w:r>
    </w:p>
    <w:p w14:paraId="09855156" w14:textId="2AA93A2D" w:rsidR="00876348" w:rsidRPr="00876348" w:rsidRDefault="001520FC" w:rsidP="001520FC">
      <w:pPr>
        <w:pStyle w:val="MTDisplayEquation"/>
      </w:pPr>
      <w:r>
        <w:lastRenderedPageBreak/>
        <w:tab/>
      </w:r>
      <w:r w:rsidR="00905817" w:rsidRPr="00905817">
        <w:rPr>
          <w:position w:val="-34"/>
        </w:rPr>
        <w:object w:dxaOrig="1280" w:dyaOrig="800" w14:anchorId="35293D75">
          <v:shape id="_x0000_i1071" type="#_x0000_t75" style="width:63.85pt;height:40.1pt" o:ole="">
            <v:imagedata r:id="rId109" o:title=""/>
          </v:shape>
          <o:OLEObject Type="Embed" ProgID="Equation.DSMT4" ShapeID="_x0000_i1071" DrawAspect="Content" ObjectID="_1493625095" r:id="rId11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26</w:instrText>
      </w:r>
      <w:r w:rsidR="00827503">
        <w:rPr>
          <w:noProof/>
        </w:rPr>
        <w:fldChar w:fldCharType="end"/>
      </w:r>
      <w:r>
        <w:instrText>)</w:instrText>
      </w:r>
      <w:r>
        <w:fldChar w:fldCharType="end"/>
      </w:r>
    </w:p>
    <w:p w14:paraId="5A8E1374" w14:textId="77777777" w:rsidR="008C7882" w:rsidRDefault="008C7882" w:rsidP="008C7882">
      <w:pPr>
        <w:pStyle w:val="Heading2"/>
      </w:pPr>
      <w:bookmarkStart w:id="97" w:name="_Ref176056702"/>
      <w:bookmarkStart w:id="98" w:name="_Toc289032517"/>
      <w:r>
        <w:t>The Directional Derivative</w:t>
      </w:r>
      <w:bookmarkEnd w:id="97"/>
      <w:bookmarkEnd w:id="98"/>
    </w:p>
    <w:p w14:paraId="178D205C" w14:textId="6A505FAA" w:rsidR="008C7882" w:rsidRDefault="008C7882" w:rsidP="008C7882">
      <w:r>
        <w:t xml:space="preserve">In later sections the nonlinear finite element method will be formulated. Anticipating an iterative solution method to solve the nonlinear equations, it will be necessary to linearize the quantities involved. This linearization process will utilize a construction called the </w:t>
      </w:r>
      <w:r>
        <w:rPr>
          <w:i/>
        </w:rPr>
        <w:t xml:space="preserve">directional derivative </w:t>
      </w:r>
      <w:r w:rsidRPr="000F6FBB">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rsidRPr="000F6FBB">
        <w:fldChar w:fldCharType="separate"/>
      </w:r>
      <w:r w:rsidR="00A56950">
        <w:rPr>
          <w:noProof/>
        </w:rPr>
        <w:t>[</w:t>
      </w:r>
      <w:hyperlink w:anchor="_ENREF_1" w:tooltip="Bonet, 1997 #21" w:history="1">
        <w:r w:rsidR="00214E15">
          <w:rPr>
            <w:noProof/>
          </w:rPr>
          <w:t>1</w:t>
        </w:r>
      </w:hyperlink>
      <w:r w:rsidR="00A56950">
        <w:rPr>
          <w:noProof/>
        </w:rPr>
        <w:t>]</w:t>
      </w:r>
      <w:r w:rsidRPr="000F6FBB">
        <w:fldChar w:fldCharType="end"/>
      </w:r>
      <w:r>
        <w:t>.</w:t>
      </w:r>
    </w:p>
    <w:p w14:paraId="1C1F2D62" w14:textId="77777777" w:rsidR="008C7882" w:rsidRPr="00750B0F" w:rsidRDefault="008C7882" w:rsidP="008C7882"/>
    <w:p w14:paraId="731CD8C6" w14:textId="0ED96AD5" w:rsidR="008C7882" w:rsidRDefault="008C7882" w:rsidP="008C7882">
      <w:r>
        <w:t xml:space="preserve">The directional derivative of a function </w:t>
      </w:r>
      <w:r w:rsidR="00905817" w:rsidRPr="00905817">
        <w:rPr>
          <w:position w:val="-14"/>
        </w:rPr>
        <w:object w:dxaOrig="580" w:dyaOrig="400" w14:anchorId="21CDD688">
          <v:shape id="_x0000_i1072" type="#_x0000_t75" style="width:29.2pt;height:19.7pt" o:ole="">
            <v:imagedata r:id="rId111" o:title=""/>
          </v:shape>
          <o:OLEObject Type="Embed" ProgID="Equation.DSMT4" ShapeID="_x0000_i1072" DrawAspect="Content" ObjectID="_1493625096" r:id="rId112"/>
        </w:object>
      </w:r>
      <w:r>
        <w:t xml:space="preserve"> is defined as follows:</w:t>
      </w:r>
    </w:p>
    <w:p w14:paraId="34B50B68" w14:textId="6392AB40" w:rsidR="008C7882" w:rsidRDefault="008C7882" w:rsidP="008C7882">
      <w:pPr>
        <w:pStyle w:val="MTDisplayEquation"/>
      </w:pPr>
      <w:r>
        <w:tab/>
      </w:r>
      <w:r w:rsidR="00905817" w:rsidRPr="00905817">
        <w:rPr>
          <w:position w:val="-30"/>
        </w:rPr>
        <w:object w:dxaOrig="2880" w:dyaOrig="700" w14:anchorId="5C7F8702">
          <v:shape id="_x0000_i1073" type="#_x0000_t75" style="width:2in;height:34.65pt" o:ole="">
            <v:imagedata r:id="rId113" o:title=""/>
          </v:shape>
          <o:OLEObject Type="Embed" ProgID="Equation.DSMT4" ShapeID="_x0000_i1073" DrawAspect="Content" ObjectID="_1493625097" r:id="rId11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27</w:instrText>
      </w:r>
      <w:r w:rsidR="00827503">
        <w:rPr>
          <w:noProof/>
        </w:rPr>
        <w:fldChar w:fldCharType="end"/>
      </w:r>
      <w:r>
        <w:instrText>)</w:instrText>
      </w:r>
      <w:r>
        <w:fldChar w:fldCharType="end"/>
      </w:r>
    </w:p>
    <w:p w14:paraId="208368C7" w14:textId="6DC5C52C" w:rsidR="008C7882" w:rsidRDefault="008C7882" w:rsidP="008C7882">
      <w:r>
        <w:t xml:space="preserve">The quantity </w:t>
      </w:r>
      <w:r>
        <w:rPr>
          <w:b/>
        </w:rPr>
        <w:t xml:space="preserve">x </w:t>
      </w:r>
      <w:r>
        <w:t xml:space="preserve">may be a scalar, a vector or even a vector of unknown functions. For instance, consider a scalar function </w:t>
      </w:r>
      <w:r w:rsidR="00905817" w:rsidRPr="00905817">
        <w:rPr>
          <w:position w:val="-14"/>
        </w:rPr>
        <w:object w:dxaOrig="580" w:dyaOrig="400" w14:anchorId="699845FA">
          <v:shape id="_x0000_i1074" type="#_x0000_t75" style="width:29.2pt;height:19.7pt" o:ole="">
            <v:imagedata r:id="rId115" o:title=""/>
          </v:shape>
          <o:OLEObject Type="Embed" ProgID="Equation.DSMT4" ShapeID="_x0000_i1074" DrawAspect="Content" ObjectID="_1493625098" r:id="rId116"/>
        </w:object>
      </w:r>
      <w:r>
        <w:t xml:space="preserve">, where </w:t>
      </w:r>
      <w:r>
        <w:rPr>
          <w:b/>
        </w:rPr>
        <w:t xml:space="preserve">x </w:t>
      </w:r>
      <w:r>
        <w:t xml:space="preserve">is the position vector in </w:t>
      </w:r>
      <w:r w:rsidR="00905817" w:rsidRPr="00905817">
        <w:rPr>
          <w:position w:val="-4"/>
        </w:rPr>
        <w:object w:dxaOrig="320" w:dyaOrig="300" w14:anchorId="4ACA7547">
          <v:shape id="_x0000_i1075" type="#_x0000_t75" style="width:15.6pt;height:14.95pt" o:ole="">
            <v:imagedata r:id="rId117" o:title=""/>
          </v:shape>
          <o:OLEObject Type="Embed" ProgID="Equation.DSMT4" ShapeID="_x0000_i1075" DrawAspect="Content" ObjectID="_1493625099" r:id="rId118"/>
        </w:object>
      </w:r>
      <w:r>
        <w:t>. In this case the directional derivative is given by</w:t>
      </w:r>
      <w:r w:rsidR="004566B7">
        <w:t>:</w:t>
      </w:r>
    </w:p>
    <w:p w14:paraId="6C576585" w14:textId="77777777" w:rsidR="008C7882" w:rsidRDefault="008C7882" w:rsidP="008C7882"/>
    <w:p w14:paraId="6FDE873D" w14:textId="443F43DC" w:rsidR="008C7882" w:rsidRDefault="008C7882" w:rsidP="008C7882">
      <w:pPr>
        <w:pStyle w:val="MTDisplayEquation"/>
      </w:pPr>
      <w:r>
        <w:tab/>
      </w:r>
      <w:r w:rsidR="00905817" w:rsidRPr="00905817">
        <w:rPr>
          <w:position w:val="-66"/>
        </w:rPr>
        <w:object w:dxaOrig="2880" w:dyaOrig="1760" w14:anchorId="74008AF4">
          <v:shape id="_x0000_i1076" type="#_x0000_t75" style="width:2in;height:87.6pt" o:ole="">
            <v:imagedata r:id="rId119" o:title=""/>
          </v:shape>
          <o:OLEObject Type="Embed" ProgID="Equation.DSMT4" ShapeID="_x0000_i1076" DrawAspect="Content" ObjectID="_1493625100" r:id="rId12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28</w:instrText>
      </w:r>
      <w:r w:rsidR="00827503">
        <w:rPr>
          <w:noProof/>
        </w:rPr>
        <w:fldChar w:fldCharType="end"/>
      </w:r>
      <w:r>
        <w:instrText>)</w:instrText>
      </w:r>
      <w:r>
        <w:fldChar w:fldCharType="end"/>
      </w:r>
    </w:p>
    <w:p w14:paraId="46F72CF7" w14:textId="68B18D71" w:rsidR="008C7882" w:rsidRDefault="008C7882" w:rsidP="008C7882">
      <w:r>
        <w:t xml:space="preserve">Here, the symbol </w:t>
      </w:r>
      <w:r w:rsidR="00905817" w:rsidRPr="00905817">
        <w:rPr>
          <w:position w:val="-6"/>
        </w:rPr>
        <w:object w:dxaOrig="240" w:dyaOrig="279" w14:anchorId="1C16BA58">
          <v:shape id="_x0000_i1077" type="#_x0000_t75" style="width:12.25pt;height:14.25pt" o:ole="">
            <v:imagedata r:id="rId121" o:title=""/>
          </v:shape>
          <o:OLEObject Type="Embed" ProgID="Equation.DSMT4" ShapeID="_x0000_i1077" DrawAspect="Content" ObjectID="_1493625101" r:id="rId122"/>
        </w:object>
      </w:r>
      <w:r>
        <w:t>(“del”) depicts the gradient operator.</w:t>
      </w:r>
    </w:p>
    <w:p w14:paraId="1384D8AC" w14:textId="77777777" w:rsidR="008C7882" w:rsidRDefault="008C7882" w:rsidP="008C7882"/>
    <w:p w14:paraId="6A790943" w14:textId="77777777" w:rsidR="008C7882" w:rsidRDefault="008C7882" w:rsidP="008C7882">
      <w:r>
        <w:t>The linearization of a function implies that it is approximated by a linear function. Using the directional derivative</w:t>
      </w:r>
      <w:r w:rsidR="004566B7">
        <w:t>,</w:t>
      </w:r>
      <w:r>
        <w:t xml:space="preserve"> a function </w:t>
      </w:r>
      <w:r>
        <w:rPr>
          <w:i/>
        </w:rPr>
        <w:t>f</w:t>
      </w:r>
      <w:r>
        <w:t xml:space="preserve"> can be linearized as follows:</w:t>
      </w:r>
    </w:p>
    <w:p w14:paraId="406533D2" w14:textId="1E2B0DA8" w:rsidR="008C7882" w:rsidRDefault="008C7882" w:rsidP="008C7882">
      <w:pPr>
        <w:pStyle w:val="MTDisplayEquation"/>
      </w:pPr>
      <w:r>
        <w:tab/>
      </w:r>
      <w:r w:rsidR="00905817" w:rsidRPr="00905817">
        <w:rPr>
          <w:position w:val="-14"/>
        </w:rPr>
        <w:object w:dxaOrig="2840" w:dyaOrig="400" w14:anchorId="4E337FB7">
          <v:shape id="_x0000_i1078" type="#_x0000_t75" style="width:141.95pt;height:19.7pt" o:ole="">
            <v:imagedata r:id="rId123" o:title=""/>
          </v:shape>
          <o:OLEObject Type="Embed" ProgID="Equation.DSMT4" ShapeID="_x0000_i1078" DrawAspect="Content" ObjectID="_1493625102" r:id="rId124"/>
        </w:object>
      </w:r>
      <w:r>
        <w:t xml:space="preserve">. </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29</w:instrText>
      </w:r>
      <w:r w:rsidR="00827503">
        <w:rPr>
          <w:noProof/>
        </w:rPr>
        <w:fldChar w:fldCharType="end"/>
      </w:r>
      <w:r>
        <w:instrText>)</w:instrText>
      </w:r>
      <w:r>
        <w:fldChar w:fldCharType="end"/>
      </w:r>
    </w:p>
    <w:p w14:paraId="0581C906" w14:textId="77777777" w:rsidR="008C7882" w:rsidRDefault="008C7882" w:rsidP="008C7882">
      <w:r>
        <w:t>The directional derivative obeys the usual properties for derivatives.</w:t>
      </w:r>
    </w:p>
    <w:p w14:paraId="5F099477" w14:textId="11E4E180" w:rsidR="008C7882" w:rsidRDefault="008C7882" w:rsidP="008C7882">
      <w:r>
        <w:t xml:space="preserve">(a) </w:t>
      </w:r>
      <w:r>
        <w:rPr>
          <w:i/>
        </w:rPr>
        <w:t>sum rule</w:t>
      </w:r>
      <w:r>
        <w:t>:</w:t>
      </w:r>
      <w:r>
        <w:rPr>
          <w:i/>
        </w:rPr>
        <w:t xml:space="preserve"> </w:t>
      </w:r>
      <w:r w:rsidR="004566B7">
        <w:rPr>
          <w:i/>
        </w:rPr>
        <w:t xml:space="preserve"> </w:t>
      </w:r>
      <w:r>
        <w:t xml:space="preserve">If </w:t>
      </w:r>
      <w:r w:rsidR="00905817" w:rsidRPr="00905817">
        <w:rPr>
          <w:position w:val="-12"/>
        </w:rPr>
        <w:object w:dxaOrig="1080" w:dyaOrig="360" w14:anchorId="2CED509F">
          <v:shape id="_x0000_i1079" type="#_x0000_t75" style="width:54.35pt;height:19pt" o:ole="">
            <v:imagedata r:id="rId125" o:title=""/>
          </v:shape>
          <o:OLEObject Type="Embed" ProgID="Equation.DSMT4" ShapeID="_x0000_i1079" DrawAspect="Content" ObjectID="_1493625103" r:id="rId126"/>
        </w:object>
      </w:r>
      <w:r>
        <w:t>, then</w:t>
      </w:r>
    </w:p>
    <w:p w14:paraId="0D91764B" w14:textId="04D60C42" w:rsidR="008C7882" w:rsidRDefault="008C7882" w:rsidP="008C7882">
      <w:pPr>
        <w:pStyle w:val="MTDisplayEquation"/>
      </w:pPr>
      <w:r>
        <w:tab/>
      </w:r>
      <w:r w:rsidR="00905817" w:rsidRPr="00905817">
        <w:rPr>
          <w:position w:val="-14"/>
        </w:rPr>
        <w:object w:dxaOrig="3460" w:dyaOrig="400" w14:anchorId="72D2270C">
          <v:shape id="_x0000_i1080" type="#_x0000_t75" style="width:173.2pt;height:19.7pt" o:ole="">
            <v:imagedata r:id="rId127" o:title=""/>
          </v:shape>
          <o:OLEObject Type="Embed" ProgID="Equation.DSMT4" ShapeID="_x0000_i1080" DrawAspect="Content" ObjectID="_1493625104" r:id="rId12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30</w:instrText>
      </w:r>
      <w:r w:rsidR="00827503">
        <w:rPr>
          <w:noProof/>
        </w:rPr>
        <w:fldChar w:fldCharType="end"/>
      </w:r>
      <w:r>
        <w:instrText>)</w:instrText>
      </w:r>
      <w:r>
        <w:fldChar w:fldCharType="end"/>
      </w:r>
    </w:p>
    <w:p w14:paraId="2073E5A7" w14:textId="50C4C6A0" w:rsidR="008C7882" w:rsidRDefault="008C7882" w:rsidP="008C7882">
      <w:r>
        <w:t xml:space="preserve">(b) </w:t>
      </w:r>
      <w:r>
        <w:rPr>
          <w:i/>
        </w:rPr>
        <w:t xml:space="preserve">product </w:t>
      </w:r>
      <w:r w:rsidRPr="00E41741">
        <w:rPr>
          <w:i/>
        </w:rPr>
        <w:t>rule</w:t>
      </w:r>
      <w:r>
        <w:t xml:space="preserve">: </w:t>
      </w:r>
      <w:r w:rsidR="004566B7">
        <w:t xml:space="preserve"> </w:t>
      </w:r>
      <w:r w:rsidRPr="00E41741">
        <w:t>If</w:t>
      </w:r>
      <w:r>
        <w:t xml:space="preserve"> </w:t>
      </w:r>
      <w:r w:rsidR="00905817" w:rsidRPr="00905817">
        <w:rPr>
          <w:position w:val="-12"/>
        </w:rPr>
        <w:object w:dxaOrig="999" w:dyaOrig="360" w14:anchorId="22ABA278">
          <v:shape id="_x0000_i1081" type="#_x0000_t75" style="width:50.25pt;height:19pt" o:ole="">
            <v:imagedata r:id="rId129" o:title=""/>
          </v:shape>
          <o:OLEObject Type="Embed" ProgID="Equation.DSMT4" ShapeID="_x0000_i1081" DrawAspect="Content" ObjectID="_1493625105" r:id="rId130"/>
        </w:object>
      </w:r>
      <w:r>
        <w:t>, then</w:t>
      </w:r>
    </w:p>
    <w:p w14:paraId="193DF94F" w14:textId="2CCBB64E" w:rsidR="008C7882" w:rsidRDefault="008C7882" w:rsidP="008C7882">
      <w:pPr>
        <w:pStyle w:val="MTDisplayEquation"/>
      </w:pPr>
      <w:r>
        <w:tab/>
      </w:r>
      <w:r w:rsidR="00905817" w:rsidRPr="00905817">
        <w:rPr>
          <w:position w:val="-14"/>
        </w:rPr>
        <w:object w:dxaOrig="4440" w:dyaOrig="400" w14:anchorId="2068B903">
          <v:shape id="_x0000_i1082" type="#_x0000_t75" style="width:222.1pt;height:19.7pt" o:ole="">
            <v:imagedata r:id="rId131" o:title=""/>
          </v:shape>
          <o:OLEObject Type="Embed" ProgID="Equation.DSMT4" ShapeID="_x0000_i1082" DrawAspect="Content" ObjectID="_1493625106" r:id="rId13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31</w:instrText>
      </w:r>
      <w:r w:rsidR="00827503">
        <w:rPr>
          <w:noProof/>
        </w:rPr>
        <w:fldChar w:fldCharType="end"/>
      </w:r>
      <w:r>
        <w:instrText>)</w:instrText>
      </w:r>
      <w:r>
        <w:fldChar w:fldCharType="end"/>
      </w:r>
    </w:p>
    <w:p w14:paraId="799203AB" w14:textId="730B3384" w:rsidR="008C7882" w:rsidRDefault="008C7882" w:rsidP="008C7882">
      <w:r>
        <w:t xml:space="preserve">(c) </w:t>
      </w:r>
      <w:r w:rsidRPr="00E41741">
        <w:rPr>
          <w:i/>
        </w:rPr>
        <w:t>chain rule</w:t>
      </w:r>
      <w:r>
        <w:t xml:space="preserve">: </w:t>
      </w:r>
      <w:r w:rsidR="004566B7">
        <w:t xml:space="preserve"> </w:t>
      </w:r>
      <w:r>
        <w:t xml:space="preserve">If </w:t>
      </w:r>
      <w:r w:rsidR="00905817" w:rsidRPr="00905817">
        <w:rPr>
          <w:position w:val="-16"/>
        </w:rPr>
        <w:object w:dxaOrig="1300" w:dyaOrig="440" w14:anchorId="7BEFC3BF">
          <v:shape id="_x0000_i1083" type="#_x0000_t75" style="width:65.2pt;height:21.75pt" o:ole="">
            <v:imagedata r:id="rId133" o:title=""/>
          </v:shape>
          <o:OLEObject Type="Embed" ProgID="Equation.DSMT4" ShapeID="_x0000_i1083" DrawAspect="Content" ObjectID="_1493625107" r:id="rId134"/>
        </w:object>
      </w:r>
      <w:r>
        <w:t>, then</w:t>
      </w:r>
    </w:p>
    <w:p w14:paraId="71A3AB42" w14:textId="78161587" w:rsidR="008C7882" w:rsidRDefault="008C7882" w:rsidP="008C7882">
      <w:pPr>
        <w:pStyle w:val="MTDisplayEquation"/>
      </w:pPr>
      <w:r>
        <w:tab/>
      </w:r>
      <w:r w:rsidR="00905817" w:rsidRPr="00905817">
        <w:rPr>
          <w:position w:val="-16"/>
        </w:rPr>
        <w:object w:dxaOrig="3460" w:dyaOrig="440" w14:anchorId="3FE79088">
          <v:shape id="_x0000_i1084" type="#_x0000_t75" style="width:173.2pt;height:21.75pt" o:ole="">
            <v:imagedata r:id="rId135" o:title=""/>
          </v:shape>
          <o:OLEObject Type="Embed" ProgID="Equation.DSMT4" ShapeID="_x0000_i1084" DrawAspect="Content" ObjectID="_1493625108" r:id="rId13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32</w:instrText>
      </w:r>
      <w:r w:rsidR="00827503">
        <w:rPr>
          <w:noProof/>
        </w:rPr>
        <w:fldChar w:fldCharType="end"/>
      </w:r>
      <w:r>
        <w:instrText>)</w:instrText>
      </w:r>
      <w:r>
        <w:fldChar w:fldCharType="end"/>
      </w:r>
    </w:p>
    <w:p w14:paraId="2EEDF1CC" w14:textId="77777777" w:rsidR="008C7882" w:rsidRPr="00BB44BB" w:rsidRDefault="008C7882" w:rsidP="008C7882"/>
    <w:p w14:paraId="7961EB75" w14:textId="77777777" w:rsidR="008C7882" w:rsidRDefault="008C7882" w:rsidP="008C7882">
      <w:pPr>
        <w:pStyle w:val="Heading2"/>
      </w:pPr>
      <w:bookmarkStart w:id="99" w:name="_Toc289032518"/>
      <w:r>
        <w:lastRenderedPageBreak/>
        <w:t>Deformation, Strain and Stress</w:t>
      </w:r>
      <w:bookmarkEnd w:id="99"/>
    </w:p>
    <w:p w14:paraId="3C92EB3A" w14:textId="77777777" w:rsidR="008C7882" w:rsidRDefault="008C7882" w:rsidP="008C7882">
      <w:pPr>
        <w:pStyle w:val="Heading3"/>
      </w:pPr>
      <w:bookmarkStart w:id="100" w:name="_Toc289032519"/>
      <w:r>
        <w:t>The deformation gradient tensor</w:t>
      </w:r>
      <w:bookmarkEnd w:id="100"/>
    </w:p>
    <w:p w14:paraId="6B56F67F" w14:textId="492FD9F2" w:rsidR="008C7882" w:rsidRDefault="008C7882" w:rsidP="008C7882">
      <w:r>
        <w:t xml:space="preserve">Consider the deformation of an object from </w:t>
      </w:r>
      <w:r w:rsidR="004566B7">
        <w:t xml:space="preserve">an </w:t>
      </w:r>
      <w:r>
        <w:t xml:space="preserve">initial or </w:t>
      </w:r>
      <w:r>
        <w:rPr>
          <w:i/>
        </w:rPr>
        <w:t>reference configuration</w:t>
      </w:r>
      <w:r>
        <w:t xml:space="preserve"> to </w:t>
      </w:r>
      <w:r w:rsidR="004566B7">
        <w:t xml:space="preserve">a deformed or </w:t>
      </w:r>
      <w:r>
        <w:rPr>
          <w:i/>
        </w:rPr>
        <w:t>current configuration</w:t>
      </w:r>
      <w:r>
        <w:t xml:space="preserve">. The location of the material particles in the reference configuration are denoted by </w:t>
      </w:r>
      <w:r>
        <w:rPr>
          <w:b/>
        </w:rPr>
        <w:t>X</w:t>
      </w:r>
      <w:r>
        <w:t xml:space="preserve"> and are known as the </w:t>
      </w:r>
      <w:r>
        <w:rPr>
          <w:i/>
        </w:rPr>
        <w:t>material coordinates.</w:t>
      </w:r>
      <w:r>
        <w:t xml:space="preserve"> Their location in the current configuration is denoted by </w:t>
      </w:r>
      <w:r>
        <w:rPr>
          <w:b/>
        </w:rPr>
        <w:t>x</w:t>
      </w:r>
      <w:r>
        <w:t xml:space="preserve"> and known as the </w:t>
      </w:r>
      <w:r>
        <w:rPr>
          <w:i/>
        </w:rPr>
        <w:t>spatial coordinates</w:t>
      </w:r>
      <w:r>
        <w:t xml:space="preserve">. The </w:t>
      </w:r>
      <w:r w:rsidRPr="00564200">
        <w:rPr>
          <w:i/>
        </w:rPr>
        <w:t>deformation</w:t>
      </w:r>
      <w:r>
        <w:t xml:space="preserve"> </w:t>
      </w:r>
      <w:r w:rsidRPr="00564200">
        <w:rPr>
          <w:i/>
        </w:rPr>
        <w:t>map</w:t>
      </w:r>
      <w:r>
        <w:t xml:space="preserve"> </w:t>
      </w:r>
      <w:r w:rsidR="00905817" w:rsidRPr="00905817">
        <w:rPr>
          <w:position w:val="-10"/>
        </w:rPr>
        <w:object w:dxaOrig="220" w:dyaOrig="260" w14:anchorId="190C21D4">
          <v:shape id="_x0000_i1085" type="#_x0000_t75" style="width:10.85pt;height:12.9pt" o:ole="">
            <v:imagedata r:id="rId137" o:title=""/>
          </v:shape>
          <o:OLEObject Type="Embed" ProgID="Equation.DSMT4" ShapeID="_x0000_i1085" DrawAspect="Content" ObjectID="_1493625109" r:id="rId138"/>
        </w:object>
      </w:r>
      <w:r>
        <w:t xml:space="preserve">, which is a mapping from </w:t>
      </w:r>
      <w:r w:rsidR="00905817" w:rsidRPr="00905817">
        <w:rPr>
          <w:position w:val="-4"/>
        </w:rPr>
        <w:object w:dxaOrig="320" w:dyaOrig="300" w14:anchorId="0638962F">
          <v:shape id="_x0000_i1086" type="#_x0000_t75" style="width:15.6pt;height:14.95pt" o:ole="">
            <v:imagedata r:id="rId139" o:title=""/>
          </v:shape>
          <o:OLEObject Type="Embed" ProgID="Equation.DSMT4" ShapeID="_x0000_i1086" DrawAspect="Content" ObjectID="_1493625110" r:id="rId140"/>
        </w:object>
      </w:r>
      <w:r>
        <w:t>to</w:t>
      </w:r>
      <w:r w:rsidR="00905817" w:rsidRPr="00905817">
        <w:rPr>
          <w:position w:val="-4"/>
        </w:rPr>
        <w:object w:dxaOrig="320" w:dyaOrig="300" w14:anchorId="4E8723AE">
          <v:shape id="_x0000_i1087" type="#_x0000_t75" style="width:15.6pt;height:14.95pt" o:ole="">
            <v:imagedata r:id="rId141" o:title=""/>
          </v:shape>
          <o:OLEObject Type="Embed" ProgID="Equation.DSMT4" ShapeID="_x0000_i1087" DrawAspect="Content" ObjectID="_1493625111" r:id="rId142"/>
        </w:object>
      </w:r>
      <w:r>
        <w:t>, maps the coordinates of a material point to the spatial configuration:</w:t>
      </w:r>
    </w:p>
    <w:p w14:paraId="023B4B98" w14:textId="07367BF9" w:rsidR="008C7882" w:rsidRDefault="008C7882" w:rsidP="008C7882">
      <w:pPr>
        <w:pStyle w:val="MTDisplayEquation"/>
      </w:pPr>
      <w:r>
        <w:tab/>
      </w:r>
      <w:r w:rsidR="00905817" w:rsidRPr="00905817">
        <w:rPr>
          <w:position w:val="-14"/>
        </w:rPr>
        <w:object w:dxaOrig="980" w:dyaOrig="400" w14:anchorId="49A32524">
          <v:shape id="_x0000_i1088" type="#_x0000_t75" style="width:49.6pt;height:19.7pt" o:ole="">
            <v:imagedata r:id="rId143" o:title=""/>
          </v:shape>
          <o:OLEObject Type="Embed" ProgID="Equation.DSMT4" ShapeID="_x0000_i1088" DrawAspect="Content" ObjectID="_1493625112" r:id="rId14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33</w:instrText>
      </w:r>
      <w:r w:rsidR="00827503">
        <w:rPr>
          <w:noProof/>
        </w:rPr>
        <w:fldChar w:fldCharType="end"/>
      </w:r>
      <w:r>
        <w:instrText>)</w:instrText>
      </w:r>
      <w:r>
        <w:fldChar w:fldCharType="end"/>
      </w:r>
    </w:p>
    <w:p w14:paraId="37CFB799" w14:textId="77777777" w:rsidR="008C7882" w:rsidRDefault="0087434A" w:rsidP="008C7882">
      <w:pPr>
        <w:pStyle w:val="Caption"/>
        <w:jc w:val="center"/>
      </w:pPr>
      <w:r>
        <w:rPr>
          <w:noProof/>
        </w:rPr>
        <w:drawing>
          <wp:inline distT="0" distB="0" distL="0" distR="0" wp14:anchorId="49DF1DDF" wp14:editId="0F89D665">
            <wp:extent cx="3124200" cy="19634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124200" cy="1963420"/>
                    </a:xfrm>
                    <a:prstGeom prst="rect">
                      <a:avLst/>
                    </a:prstGeom>
                    <a:noFill/>
                    <a:ln>
                      <a:noFill/>
                    </a:ln>
                  </pic:spPr>
                </pic:pic>
              </a:graphicData>
            </a:graphic>
          </wp:inline>
        </w:drawing>
      </w:r>
    </w:p>
    <w:p w14:paraId="36C336F6" w14:textId="2BBB0E0C" w:rsidR="008C7882" w:rsidRDefault="008C7882" w:rsidP="00FD7660">
      <w:pPr>
        <w:pStyle w:val="Caption"/>
        <w:jc w:val="center"/>
      </w:pPr>
      <w:r>
        <w:t xml:space="preserve">Figure </w:t>
      </w:r>
      <w:ins w:id="101" w:author="Steve Maas" w:date="2015-05-13T13:51:00Z">
        <w:r w:rsidR="00AB0524">
          <w:fldChar w:fldCharType="begin"/>
        </w:r>
        <w:r w:rsidR="00AB0524">
          <w:instrText xml:space="preserve"> STYLEREF 1 \s </w:instrText>
        </w:r>
      </w:ins>
      <w:r w:rsidR="00AB0524">
        <w:fldChar w:fldCharType="separate"/>
      </w:r>
      <w:r w:rsidR="00D3178E">
        <w:rPr>
          <w:noProof/>
        </w:rPr>
        <w:t>2</w:t>
      </w:r>
      <w:ins w:id="102" w:author="Steve Maas" w:date="2015-05-13T13:51:00Z">
        <w:r w:rsidR="00AB0524">
          <w:fldChar w:fldCharType="end"/>
        </w:r>
        <w:r w:rsidR="00AB0524">
          <w:noBreakHyphen/>
        </w:r>
        <w:r w:rsidR="00AB0524">
          <w:fldChar w:fldCharType="begin"/>
        </w:r>
        <w:r w:rsidR="00AB0524">
          <w:instrText xml:space="preserve"> SEQ Figure \* ARABIC \s 1 </w:instrText>
        </w:r>
      </w:ins>
      <w:r w:rsidR="00AB0524">
        <w:fldChar w:fldCharType="separate"/>
      </w:r>
      <w:ins w:id="103" w:author="rawlins" w:date="2015-05-19T17:23:00Z">
        <w:r w:rsidR="00D3178E">
          <w:rPr>
            <w:noProof/>
          </w:rPr>
          <w:t>1</w:t>
        </w:r>
      </w:ins>
      <w:ins w:id="104" w:author="Steve Maas" w:date="2015-05-13T13:51:00Z">
        <w:r w:rsidR="00AB0524">
          <w:fldChar w:fldCharType="end"/>
        </w:r>
      </w:ins>
      <w:del w:id="105" w:author="Steve Maas" w:date="2015-05-13T13:51:00Z">
        <w:r w:rsidR="008735F1" w:rsidDel="00AB0524">
          <w:fldChar w:fldCharType="begin"/>
        </w:r>
        <w:r w:rsidR="008735F1" w:rsidDel="00AB0524">
          <w:delInstrText xml:space="preserve"> STYLEREF 1 \s </w:delInstrText>
        </w:r>
        <w:r w:rsidR="008735F1" w:rsidDel="00AB0524">
          <w:fldChar w:fldCharType="separate"/>
        </w:r>
        <w:r w:rsidR="00E3755C" w:rsidDel="00AB0524">
          <w:rPr>
            <w:noProof/>
          </w:rPr>
          <w:delText>2</w:delText>
        </w:r>
        <w:r w:rsidR="008735F1" w:rsidDel="00AB0524">
          <w:rPr>
            <w:noProof/>
          </w:rPr>
          <w:fldChar w:fldCharType="end"/>
        </w:r>
        <w:r w:rsidDel="00AB0524">
          <w:noBreakHyphen/>
        </w:r>
        <w:r w:rsidR="008735F1" w:rsidDel="00AB0524">
          <w:fldChar w:fldCharType="begin"/>
        </w:r>
        <w:r w:rsidR="008735F1" w:rsidDel="00AB0524">
          <w:delInstrText xml:space="preserve"> SEQ Figure \* ARABIC \s 1 </w:delInstrText>
        </w:r>
        <w:r w:rsidR="008735F1" w:rsidDel="00AB0524">
          <w:fldChar w:fldCharType="separate"/>
        </w:r>
        <w:r w:rsidR="00E3755C" w:rsidDel="00AB0524">
          <w:rPr>
            <w:noProof/>
          </w:rPr>
          <w:delText>1</w:delText>
        </w:r>
        <w:r w:rsidR="008735F1" w:rsidDel="00AB0524">
          <w:rPr>
            <w:noProof/>
          </w:rPr>
          <w:fldChar w:fldCharType="end"/>
        </w:r>
      </w:del>
      <w:r>
        <w:t>. The deformation map</w:t>
      </w:r>
    </w:p>
    <w:p w14:paraId="7A2045B1" w14:textId="77777777" w:rsidR="008C7882" w:rsidRDefault="008C7882" w:rsidP="008C7882"/>
    <w:p w14:paraId="431E9EB2" w14:textId="77777777" w:rsidR="008C7882" w:rsidRDefault="008C7882" w:rsidP="008C7882">
      <w:r>
        <w:t xml:space="preserve">The displacement map </w:t>
      </w:r>
      <w:r>
        <w:rPr>
          <w:b/>
        </w:rPr>
        <w:t xml:space="preserve">u </w:t>
      </w:r>
      <w:r>
        <w:t>is defined as the difference between the spatial and material coordinates:</w:t>
      </w:r>
    </w:p>
    <w:p w14:paraId="08BAF533" w14:textId="621F57F5" w:rsidR="008C7882" w:rsidRDefault="008C7882" w:rsidP="008C7882">
      <w:pPr>
        <w:pStyle w:val="MTDisplayEquation"/>
      </w:pPr>
      <w:r>
        <w:tab/>
      </w:r>
      <w:r w:rsidR="00905817" w:rsidRPr="00905817">
        <w:rPr>
          <w:position w:val="-14"/>
        </w:rPr>
        <w:object w:dxaOrig="1359" w:dyaOrig="400" w14:anchorId="0107DC67">
          <v:shape id="_x0000_i1089" type="#_x0000_t75" style="width:67.9pt;height:19.7pt" o:ole="">
            <v:imagedata r:id="rId146" o:title=""/>
          </v:shape>
          <o:OLEObject Type="Embed" ProgID="Equation.DSMT4" ShapeID="_x0000_i1089" DrawAspect="Content" ObjectID="_1493625113" r:id="rId14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34</w:instrText>
      </w:r>
      <w:r w:rsidR="00827503">
        <w:rPr>
          <w:noProof/>
        </w:rPr>
        <w:fldChar w:fldCharType="end"/>
      </w:r>
      <w:r>
        <w:instrText>)</w:instrText>
      </w:r>
      <w:r>
        <w:fldChar w:fldCharType="end"/>
      </w:r>
    </w:p>
    <w:p w14:paraId="075D5389" w14:textId="77777777" w:rsidR="008C7882" w:rsidRDefault="008C7882" w:rsidP="008C7882">
      <w:r>
        <w:t xml:space="preserve">The </w:t>
      </w:r>
      <w:r w:rsidRPr="00E738DB">
        <w:rPr>
          <w:i/>
        </w:rPr>
        <w:t>deformation gradient</w:t>
      </w:r>
      <w:r>
        <w:t xml:space="preserve"> is defined as</w:t>
      </w:r>
    </w:p>
    <w:p w14:paraId="225A767A" w14:textId="0AD7E4D9" w:rsidR="008C7882" w:rsidRDefault="008C7882" w:rsidP="008C7882">
      <w:pPr>
        <w:pStyle w:val="MTDisplayEquation"/>
      </w:pPr>
      <w:r>
        <w:tab/>
      </w:r>
      <w:r w:rsidR="00905817" w:rsidRPr="00905817">
        <w:rPr>
          <w:position w:val="-24"/>
        </w:rPr>
        <w:object w:dxaOrig="800" w:dyaOrig="620" w14:anchorId="145C3705">
          <v:shape id="_x0000_i1090" type="#_x0000_t75" style="width:40.1pt;height:30.55pt" o:ole="">
            <v:imagedata r:id="rId148" o:title=""/>
          </v:shape>
          <o:OLEObject Type="Embed" ProgID="Equation.DSMT4" ShapeID="_x0000_i1090" DrawAspect="Content" ObjectID="_1493625114" r:id="rId14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35</w:instrText>
      </w:r>
      <w:r w:rsidR="00827503">
        <w:rPr>
          <w:noProof/>
        </w:rPr>
        <w:fldChar w:fldCharType="end"/>
      </w:r>
      <w:r>
        <w:instrText>)</w:instrText>
      </w:r>
      <w:r>
        <w:fldChar w:fldCharType="end"/>
      </w:r>
    </w:p>
    <w:p w14:paraId="037FF9A5" w14:textId="163AD0B2" w:rsidR="008C7882" w:rsidRDefault="004566B7" w:rsidP="008C7882">
      <w:r>
        <w:t xml:space="preserve">The deformation gradient </w:t>
      </w:r>
      <w:r w:rsidR="008C7882">
        <w:t>relates an infinitesimal vector in the reference configuration</w:t>
      </w:r>
      <w:r w:rsidR="008C66E1">
        <w:t xml:space="preserve"> </w:t>
      </w:r>
      <w:r w:rsidR="00905817" w:rsidRPr="00905817">
        <w:rPr>
          <w:position w:val="-6"/>
        </w:rPr>
        <w:object w:dxaOrig="380" w:dyaOrig="279" w14:anchorId="75F7059C">
          <v:shape id="_x0000_i1091" type="#_x0000_t75" style="width:19pt;height:14.25pt" o:ole="">
            <v:imagedata r:id="rId150" o:title=""/>
          </v:shape>
          <o:OLEObject Type="Embed" ProgID="Equation.DSMT4" ShapeID="_x0000_i1091" DrawAspect="Content" ObjectID="_1493625115" r:id="rId151"/>
        </w:object>
      </w:r>
      <w:r w:rsidR="008C7882">
        <w:t xml:space="preserve"> to the corresponding vector in the current configuration:</w:t>
      </w:r>
    </w:p>
    <w:p w14:paraId="5F98E1D1" w14:textId="5B5EDC4C" w:rsidR="008C7882" w:rsidRDefault="008C7882" w:rsidP="008C7882">
      <w:pPr>
        <w:pStyle w:val="MTDisplayEquation"/>
      </w:pPr>
      <w:r>
        <w:tab/>
      </w:r>
      <w:r w:rsidR="00905817" w:rsidRPr="00905817">
        <w:rPr>
          <w:position w:val="-6"/>
        </w:rPr>
        <w:object w:dxaOrig="1120" w:dyaOrig="279" w14:anchorId="3D9D124E">
          <v:shape id="_x0000_i1092" type="#_x0000_t75" style="width:56.4pt;height:14.25pt" o:ole="">
            <v:imagedata r:id="rId152" o:title=""/>
          </v:shape>
          <o:OLEObject Type="Embed" ProgID="Equation.DSMT4" ShapeID="_x0000_i1092" DrawAspect="Content" ObjectID="_1493625116" r:id="rId15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36</w:instrText>
      </w:r>
      <w:r w:rsidR="00827503">
        <w:rPr>
          <w:noProof/>
        </w:rPr>
        <w:fldChar w:fldCharType="end"/>
      </w:r>
      <w:r>
        <w:instrText>)</w:instrText>
      </w:r>
      <w:r>
        <w:fldChar w:fldCharType="end"/>
      </w:r>
    </w:p>
    <w:p w14:paraId="071BF595" w14:textId="7C70D7FC" w:rsidR="008C7882" w:rsidRDefault="008C7882" w:rsidP="008C7882">
      <w:r>
        <w:t xml:space="preserve">The determinant of the deformation tensor </w:t>
      </w:r>
      <w:r w:rsidR="00905817" w:rsidRPr="00905817">
        <w:rPr>
          <w:position w:val="-6"/>
        </w:rPr>
        <w:object w:dxaOrig="940" w:dyaOrig="279" w14:anchorId="590109A8">
          <v:shape id="_x0000_i1093" type="#_x0000_t75" style="width:47.55pt;height:14.25pt" o:ole="">
            <v:imagedata r:id="rId154" o:title=""/>
          </v:shape>
          <o:OLEObject Type="Embed" ProgID="Equation.DSMT4" ShapeID="_x0000_i1093" DrawAspect="Content" ObjectID="_1493625117" r:id="rId155"/>
        </w:object>
      </w:r>
      <w:r>
        <w:t xml:space="preserve"> gives the volume change, or equivalently the change in density:</w:t>
      </w:r>
    </w:p>
    <w:p w14:paraId="56A902C2" w14:textId="4D56D2B0" w:rsidR="008C7882" w:rsidRDefault="008C7882" w:rsidP="008C7882">
      <w:pPr>
        <w:pStyle w:val="MTDisplayEquation"/>
      </w:pPr>
      <w:r>
        <w:tab/>
      </w:r>
      <w:r w:rsidR="00905817" w:rsidRPr="00905817">
        <w:rPr>
          <w:position w:val="-12"/>
        </w:rPr>
        <w:object w:dxaOrig="859" w:dyaOrig="360" w14:anchorId="018E665A">
          <v:shape id="_x0000_i1094" type="#_x0000_t75" style="width:42.8pt;height:19pt" o:ole="">
            <v:imagedata r:id="rId156" o:title=""/>
          </v:shape>
          <o:OLEObject Type="Embed" ProgID="Equation.DSMT4" ShapeID="_x0000_i1094" DrawAspect="Content" ObjectID="_1493625118" r:id="rId15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37</w:instrText>
      </w:r>
      <w:r w:rsidR="00827503">
        <w:rPr>
          <w:noProof/>
        </w:rPr>
        <w:fldChar w:fldCharType="end"/>
      </w:r>
      <w:r>
        <w:instrText>)</w:instrText>
      </w:r>
      <w:r>
        <w:fldChar w:fldCharType="end"/>
      </w:r>
    </w:p>
    <w:p w14:paraId="2CDBBE12" w14:textId="5E65BADB" w:rsidR="008C7882" w:rsidRPr="00181B1A" w:rsidRDefault="008C7882" w:rsidP="008C7882">
      <w:r>
        <w:t>Here</w:t>
      </w:r>
      <w:r w:rsidR="008C66E1">
        <w:t xml:space="preserve"> </w:t>
      </w:r>
      <w:r w:rsidR="00905817" w:rsidRPr="00905817">
        <w:rPr>
          <w:position w:val="-12"/>
        </w:rPr>
        <w:object w:dxaOrig="300" w:dyaOrig="360" w14:anchorId="653FF108">
          <v:shape id="_x0000_i1095" type="#_x0000_t75" style="width:14.95pt;height:19pt" o:ole="">
            <v:imagedata r:id="rId158" o:title=""/>
          </v:shape>
          <o:OLEObject Type="Embed" ProgID="Equation.DSMT4" ShapeID="_x0000_i1095" DrawAspect="Content" ObjectID="_1493625119" r:id="rId159"/>
        </w:object>
      </w:r>
      <w:r w:rsidR="008C66E1">
        <w:t xml:space="preserve"> </w:t>
      </w:r>
      <w:r>
        <w:t xml:space="preserve">is the density in the reference configuration and </w:t>
      </w:r>
      <w:r w:rsidR="00905817" w:rsidRPr="00905817">
        <w:rPr>
          <w:position w:val="-10"/>
        </w:rPr>
        <w:object w:dxaOrig="240" w:dyaOrig="260" w14:anchorId="0370EC98">
          <v:shape id="_x0000_i1096" type="#_x0000_t75" style="width:12.25pt;height:12.9pt" o:ole="">
            <v:imagedata r:id="rId160" o:title=""/>
          </v:shape>
          <o:OLEObject Type="Embed" ProgID="Equation.DSMT4" ShapeID="_x0000_i1096" DrawAspect="Content" ObjectID="_1493625120" r:id="rId161"/>
        </w:object>
      </w:r>
      <w:r w:rsidR="008C66E1">
        <w:t xml:space="preserve"> </w:t>
      </w:r>
      <w:r>
        <w:t>is the current density.</w:t>
      </w:r>
    </w:p>
    <w:p w14:paraId="05177A1B" w14:textId="77777777" w:rsidR="008C7882" w:rsidRDefault="008C7882" w:rsidP="008C7882"/>
    <w:p w14:paraId="70B40ECF" w14:textId="68928DC0" w:rsidR="008C7882" w:rsidRDefault="008C7882" w:rsidP="008C7882">
      <w:r>
        <w:t xml:space="preserve">When dealing with incompressible and nearly incompressible materials it will prove useful to separate the volumetric and the deviatoric (distortional) components of the deformation gradient. Such a separation must ensure that the deviatoric </w:t>
      </w:r>
      <w:r w:rsidR="00B3790A">
        <w:t>part of the deformation gradient</w:t>
      </w:r>
      <w:r>
        <w:t xml:space="preserve">, namely </w:t>
      </w:r>
      <w:r w:rsidR="00905817" w:rsidRPr="00905817">
        <w:rPr>
          <w:position w:val="-4"/>
        </w:rPr>
        <w:object w:dxaOrig="220" w:dyaOrig="300" w14:anchorId="65AA3F53">
          <v:shape id="_x0000_i1097" type="#_x0000_t75" style="width:10.85pt;height:14.95pt" o:ole="">
            <v:imagedata r:id="rId162" o:title=""/>
          </v:shape>
          <o:OLEObject Type="Embed" ProgID="Equation.DSMT4" ShapeID="_x0000_i1097" DrawAspect="Content" ObjectID="_1493625121" r:id="rId163"/>
        </w:object>
      </w:r>
      <w:r>
        <w:t xml:space="preserve">, does not produce any change in volume. Noting that the determinant of the deformation gradient gives the volume ratio, the determinant of </w:t>
      </w:r>
      <w:r w:rsidR="00905817" w:rsidRPr="00905817">
        <w:rPr>
          <w:position w:val="-4"/>
        </w:rPr>
        <w:object w:dxaOrig="220" w:dyaOrig="300" w14:anchorId="06DC080D">
          <v:shape id="_x0000_i1098" type="#_x0000_t75" style="width:10.85pt;height:14.95pt" o:ole="">
            <v:imagedata r:id="rId164" o:title=""/>
          </v:shape>
          <o:OLEObject Type="Embed" ProgID="Equation.DSMT4" ShapeID="_x0000_i1098" DrawAspect="Content" ObjectID="_1493625122" r:id="rId165"/>
        </w:object>
      </w:r>
      <w:r>
        <w:t xml:space="preserve"> must therefore satisfy,</w:t>
      </w:r>
    </w:p>
    <w:p w14:paraId="46A91376" w14:textId="0BDE5B53" w:rsidR="008C7882" w:rsidRDefault="008C7882" w:rsidP="008C7882">
      <w:pPr>
        <w:pStyle w:val="MTDisplayEquation"/>
      </w:pPr>
      <w:r>
        <w:tab/>
      </w:r>
      <w:r w:rsidR="00905817" w:rsidRPr="00905817">
        <w:rPr>
          <w:position w:val="-6"/>
        </w:rPr>
        <w:object w:dxaOrig="859" w:dyaOrig="320" w14:anchorId="70246861">
          <v:shape id="_x0000_i1099" type="#_x0000_t75" style="width:42.8pt;height:15.6pt" o:ole="">
            <v:imagedata r:id="rId166" o:title=""/>
          </v:shape>
          <o:OLEObject Type="Embed" ProgID="Equation.DSMT4" ShapeID="_x0000_i1099" DrawAspect="Content" ObjectID="_1493625123" r:id="rId16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38</w:instrText>
      </w:r>
      <w:r w:rsidR="00827503">
        <w:rPr>
          <w:noProof/>
        </w:rPr>
        <w:fldChar w:fldCharType="end"/>
      </w:r>
      <w:r>
        <w:instrText>)</w:instrText>
      </w:r>
      <w:r>
        <w:fldChar w:fldCharType="end"/>
      </w:r>
    </w:p>
    <w:p w14:paraId="5F5C5DDF" w14:textId="5303925A" w:rsidR="008C7882" w:rsidRDefault="008C7882" w:rsidP="008C7882">
      <w:r>
        <w:lastRenderedPageBreak/>
        <w:t xml:space="preserve">This condition can be achieved by choosing </w:t>
      </w:r>
      <w:r w:rsidR="00905817" w:rsidRPr="00905817">
        <w:rPr>
          <w:position w:val="-4"/>
        </w:rPr>
        <w:object w:dxaOrig="220" w:dyaOrig="300" w14:anchorId="4C621F99">
          <v:shape id="_x0000_i1100" type="#_x0000_t75" style="width:10.85pt;height:14.95pt" o:ole="">
            <v:imagedata r:id="rId168" o:title=""/>
          </v:shape>
          <o:OLEObject Type="Embed" ProgID="Equation.DSMT4" ShapeID="_x0000_i1100" DrawAspect="Content" ObjectID="_1493625124" r:id="rId169"/>
        </w:object>
      </w:r>
      <w:r w:rsidR="008C66E1">
        <w:t xml:space="preserve"> </w:t>
      </w:r>
      <w:r>
        <w:t>as,</w:t>
      </w:r>
    </w:p>
    <w:p w14:paraId="758A2334" w14:textId="1AA76F13" w:rsidR="008C7882" w:rsidRDefault="008C7882" w:rsidP="008C7882">
      <w:pPr>
        <w:pStyle w:val="MTDisplayEquation"/>
      </w:pPr>
      <w:r>
        <w:tab/>
      </w:r>
      <w:r w:rsidR="00905817" w:rsidRPr="00905817">
        <w:rPr>
          <w:position w:val="-6"/>
        </w:rPr>
        <w:object w:dxaOrig="1040" w:dyaOrig="320" w14:anchorId="49F0ACD1">
          <v:shape id="_x0000_i1101" type="#_x0000_t75" style="width:52.3pt;height:15.6pt" o:ole="">
            <v:imagedata r:id="rId170" o:title=""/>
          </v:shape>
          <o:OLEObject Type="Embed" ProgID="Equation.DSMT4" ShapeID="_x0000_i1101" DrawAspect="Content" ObjectID="_1493625125" r:id="rId17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06" w:name="ZEqnNum821413"/>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39</w:instrText>
      </w:r>
      <w:r w:rsidR="00827503">
        <w:rPr>
          <w:noProof/>
        </w:rPr>
        <w:fldChar w:fldCharType="end"/>
      </w:r>
      <w:r>
        <w:instrText>)</w:instrText>
      </w:r>
      <w:bookmarkEnd w:id="106"/>
      <w:r>
        <w:fldChar w:fldCharType="end"/>
      </w:r>
    </w:p>
    <w:p w14:paraId="4F757102" w14:textId="5B84E2E1" w:rsidR="008C7882" w:rsidRDefault="008C7882" w:rsidP="008C7882">
      <w:r>
        <w:t xml:space="preserve">Using the polar decomposition of a second order tensor, the deformation gradient can be written as a product of a </w:t>
      </w:r>
      <w:r w:rsidR="00B3790A">
        <w:t xml:space="preserve">positive definite </w:t>
      </w:r>
      <w:r>
        <w:t xml:space="preserve">symmetric tensor </w:t>
      </w:r>
      <w:r w:rsidR="00905817" w:rsidRPr="00905817">
        <w:rPr>
          <w:position w:val="-6"/>
        </w:rPr>
        <w:object w:dxaOrig="260" w:dyaOrig="279" w14:anchorId="26D92983">
          <v:shape id="_x0000_i1102" type="#_x0000_t75" style="width:12.9pt;height:14.25pt" o:ole="">
            <v:imagedata r:id="rId172" o:title=""/>
          </v:shape>
          <o:OLEObject Type="Embed" ProgID="Equation.DSMT4" ShapeID="_x0000_i1102" DrawAspect="Content" ObjectID="_1493625126" r:id="rId173"/>
        </w:object>
      </w:r>
      <w:r>
        <w:rPr>
          <w:b/>
        </w:rPr>
        <w:t xml:space="preserve"> </w:t>
      </w:r>
      <w:r w:rsidR="00B3790A">
        <w:rPr>
          <w:b/>
        </w:rPr>
        <w:t xml:space="preserve">(or </w:t>
      </w:r>
      <w:r w:rsidR="00905817" w:rsidRPr="00905817">
        <w:rPr>
          <w:b/>
          <w:position w:val="-6"/>
        </w:rPr>
        <w:object w:dxaOrig="260" w:dyaOrig="279" w14:anchorId="33652249">
          <v:shape id="_x0000_i1103" type="#_x0000_t75" style="width:12.9pt;height:14.25pt" o:ole="">
            <v:imagedata r:id="rId174" o:title=""/>
          </v:shape>
          <o:OLEObject Type="Embed" ProgID="Equation.DSMT4" ShapeID="_x0000_i1103" DrawAspect="Content" ObjectID="_1493625127" r:id="rId175"/>
        </w:object>
      </w:r>
      <w:r w:rsidR="00B3790A">
        <w:rPr>
          <w:b/>
        </w:rPr>
        <w:t xml:space="preserve">) </w:t>
      </w:r>
      <w:r>
        <w:t xml:space="preserve">and a </w:t>
      </w:r>
      <w:r w:rsidR="00B3790A">
        <w:t xml:space="preserve">proper </w:t>
      </w:r>
      <w:r>
        <w:t xml:space="preserve">orthogonal tensor </w:t>
      </w:r>
      <w:r w:rsidR="00B3790A">
        <w:rPr>
          <w:b/>
        </w:rPr>
        <w:t>R</w:t>
      </w:r>
      <w:r>
        <w:t>:</w:t>
      </w:r>
    </w:p>
    <w:p w14:paraId="677D41F3" w14:textId="18D93667" w:rsidR="008C7882" w:rsidRDefault="008C7882" w:rsidP="008C7882">
      <w:pPr>
        <w:pStyle w:val="MTDisplayEquation"/>
      </w:pPr>
      <w:r>
        <w:tab/>
      </w:r>
      <w:r w:rsidR="00905817" w:rsidRPr="00905817">
        <w:rPr>
          <w:position w:val="-6"/>
        </w:rPr>
        <w:object w:dxaOrig="1420" w:dyaOrig="279" w14:anchorId="4707D10D">
          <v:shape id="_x0000_i1104" type="#_x0000_t75" style="width:71.3pt;height:14.25pt" o:ole="">
            <v:imagedata r:id="rId176" o:title=""/>
          </v:shape>
          <o:OLEObject Type="Embed" ProgID="Equation.DSMT4" ShapeID="_x0000_i1104" DrawAspect="Content" ObjectID="_1493625128" r:id="rId17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40</w:instrText>
      </w:r>
      <w:r w:rsidR="00827503">
        <w:rPr>
          <w:noProof/>
        </w:rPr>
        <w:fldChar w:fldCharType="end"/>
      </w:r>
      <w:r>
        <w:instrText>)</w:instrText>
      </w:r>
      <w:r>
        <w:fldChar w:fldCharType="end"/>
      </w:r>
    </w:p>
    <w:p w14:paraId="4B57FA84" w14:textId="2743330E" w:rsidR="008C7882" w:rsidRPr="00B34046" w:rsidRDefault="00905817" w:rsidP="008C7882">
      <w:r w:rsidRPr="00905817">
        <w:rPr>
          <w:position w:val="-6"/>
        </w:rPr>
        <w:object w:dxaOrig="260" w:dyaOrig="279" w14:anchorId="50D2186D">
          <v:shape id="_x0000_i1105" type="#_x0000_t75" style="width:12.9pt;height:14.25pt" o:ole="">
            <v:imagedata r:id="rId178" o:title=""/>
          </v:shape>
          <o:OLEObject Type="Embed" ProgID="Equation.DSMT4" ShapeID="_x0000_i1105" DrawAspect="Content" ObjectID="_1493625129" r:id="rId179"/>
        </w:object>
      </w:r>
      <w:r w:rsidR="008C7882">
        <w:rPr>
          <w:b/>
        </w:rPr>
        <w:t xml:space="preserve"> </w:t>
      </w:r>
      <w:r w:rsidR="008C7882">
        <w:t xml:space="preserve">is called the </w:t>
      </w:r>
      <w:r w:rsidR="008C7882">
        <w:rPr>
          <w:i/>
        </w:rPr>
        <w:t>left</w:t>
      </w:r>
      <w:r w:rsidR="008C7882">
        <w:t xml:space="preserve"> </w:t>
      </w:r>
      <w:r w:rsidR="008C7882">
        <w:rPr>
          <w:i/>
        </w:rPr>
        <w:t>stretch tensor</w:t>
      </w:r>
      <w:r w:rsidR="00B3790A">
        <w:t xml:space="preserve">, </w:t>
      </w:r>
      <w:r w:rsidRPr="00905817">
        <w:rPr>
          <w:position w:val="-6"/>
        </w:rPr>
        <w:object w:dxaOrig="260" w:dyaOrig="279" w14:anchorId="36A734DA">
          <v:shape id="_x0000_i1106" type="#_x0000_t75" style="width:12.9pt;height:14.25pt" o:ole="">
            <v:imagedata r:id="rId180" o:title=""/>
          </v:shape>
          <o:OLEObject Type="Embed" ProgID="Equation.DSMT4" ShapeID="_x0000_i1106" DrawAspect="Content" ObjectID="_1493625130" r:id="rId181"/>
        </w:object>
      </w:r>
      <w:r w:rsidR="00B3790A">
        <w:t xml:space="preserve"> is called the </w:t>
      </w:r>
      <w:r w:rsidR="00B3790A" w:rsidRPr="00CB13D9">
        <w:rPr>
          <w:i/>
        </w:rPr>
        <w:t>right stretch tensor</w:t>
      </w:r>
      <w:r w:rsidR="008C7882">
        <w:rPr>
          <w:i/>
        </w:rPr>
        <w:t xml:space="preserve"> </w:t>
      </w:r>
      <w:r w:rsidR="008C7882">
        <w:t xml:space="preserve">and the orthogonal tensor </w:t>
      </w:r>
      <w:r w:rsidRPr="00905817">
        <w:rPr>
          <w:position w:val="-4"/>
        </w:rPr>
        <w:object w:dxaOrig="260" w:dyaOrig="260" w14:anchorId="1F564E0E">
          <v:shape id="_x0000_i1107" type="#_x0000_t75" style="width:12.9pt;height:12.9pt" o:ole="">
            <v:imagedata r:id="rId182" o:title=""/>
          </v:shape>
          <o:OLEObject Type="Embed" ProgID="Equation.DSMT4" ShapeID="_x0000_i1107" DrawAspect="Content" ObjectID="_1493625131" r:id="rId183"/>
        </w:object>
      </w:r>
      <w:r w:rsidR="00B3790A">
        <w:rPr>
          <w:b/>
        </w:rPr>
        <w:t xml:space="preserve"> </w:t>
      </w:r>
      <w:r w:rsidR="008C7882">
        <w:t xml:space="preserve">is called the </w:t>
      </w:r>
      <w:r w:rsidR="008C7882">
        <w:rPr>
          <w:i/>
        </w:rPr>
        <w:t>rotation</w:t>
      </w:r>
      <w:r w:rsidR="008C7882">
        <w:t>.</w:t>
      </w:r>
    </w:p>
    <w:p w14:paraId="093281BC" w14:textId="77777777" w:rsidR="008C7882" w:rsidRDefault="008C7882" w:rsidP="008C7882">
      <w:pPr>
        <w:pStyle w:val="Heading3"/>
      </w:pPr>
      <w:bookmarkStart w:id="107" w:name="_Toc289032520"/>
      <w:r>
        <w:t>Strain</w:t>
      </w:r>
      <w:bookmarkEnd w:id="107"/>
    </w:p>
    <w:p w14:paraId="71A7AC5C" w14:textId="77777777" w:rsidR="008C7882" w:rsidRDefault="008C7882" w:rsidP="008C7882">
      <w:r>
        <w:t xml:space="preserve">The </w:t>
      </w:r>
      <w:r>
        <w:rPr>
          <w:i/>
        </w:rPr>
        <w:t>right Cauchy-Green deformation tensor</w:t>
      </w:r>
      <w:r>
        <w:t xml:space="preserve"> is defined as follows:</w:t>
      </w:r>
    </w:p>
    <w:p w14:paraId="488C45EC" w14:textId="21DA9638" w:rsidR="008C7882" w:rsidRDefault="008C7882" w:rsidP="008C7882">
      <w:pPr>
        <w:pStyle w:val="MTDisplayEquation"/>
      </w:pPr>
      <w:r>
        <w:tab/>
      </w:r>
      <w:r w:rsidR="00905817" w:rsidRPr="00905817">
        <w:rPr>
          <w:position w:val="-6"/>
        </w:rPr>
        <w:object w:dxaOrig="880" w:dyaOrig="320" w14:anchorId="24120314">
          <v:shape id="_x0000_i1108" type="#_x0000_t75" style="width:44.15pt;height:15.6pt" o:ole="">
            <v:imagedata r:id="rId184" o:title=""/>
          </v:shape>
          <o:OLEObject Type="Embed" ProgID="Equation.DSMT4" ShapeID="_x0000_i1108" DrawAspect="Content" ObjectID="_1493625132" r:id="rId18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w:instrText>
      </w:r>
      <w:r w:rsidR="00827503">
        <w:instrText xml:space="preserve">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41</w:instrText>
      </w:r>
      <w:r w:rsidR="00827503">
        <w:rPr>
          <w:noProof/>
        </w:rPr>
        <w:fldChar w:fldCharType="end"/>
      </w:r>
      <w:r>
        <w:instrText>)</w:instrText>
      </w:r>
      <w:r>
        <w:fldChar w:fldCharType="end"/>
      </w:r>
    </w:p>
    <w:p w14:paraId="48635C5B" w14:textId="77777777" w:rsidR="008C7882" w:rsidRDefault="008C7882" w:rsidP="008C7882">
      <w:r>
        <w:t xml:space="preserve">This tensor is an example of a </w:t>
      </w:r>
      <w:r>
        <w:rPr>
          <w:i/>
        </w:rPr>
        <w:t>material tensor</w:t>
      </w:r>
      <w:r>
        <w:t xml:space="preserve"> and is a function of the material coordinates </w:t>
      </w:r>
      <w:r>
        <w:rPr>
          <w:b/>
        </w:rPr>
        <w:t>X</w:t>
      </w:r>
      <w:r>
        <w:t xml:space="preserve">.  The </w:t>
      </w:r>
      <w:r>
        <w:rPr>
          <w:i/>
        </w:rPr>
        <w:t xml:space="preserve">left Cauchy-Green deformation tensor </w:t>
      </w:r>
      <w:r>
        <w:t>is defined as follows:</w:t>
      </w:r>
    </w:p>
    <w:p w14:paraId="26DADEEF" w14:textId="3F9605E2" w:rsidR="008C7882" w:rsidRDefault="008C7882" w:rsidP="008C7882">
      <w:pPr>
        <w:pStyle w:val="MTDisplayEquation"/>
      </w:pPr>
      <w:r>
        <w:tab/>
      </w:r>
      <w:r w:rsidR="00905817" w:rsidRPr="00905817">
        <w:rPr>
          <w:position w:val="-6"/>
        </w:rPr>
        <w:object w:dxaOrig="840" w:dyaOrig="320" w14:anchorId="62FA6541">
          <v:shape id="_x0000_i1109" type="#_x0000_t75" style="width:42.1pt;height:15.6pt" o:ole="">
            <v:imagedata r:id="rId186" o:title=""/>
          </v:shape>
          <o:OLEObject Type="Embed" ProgID="Equation.DSMT4" ShapeID="_x0000_i1109" DrawAspect="Content" ObjectID="_1493625133" r:id="rId18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42</w:instrText>
      </w:r>
      <w:r w:rsidR="00827503">
        <w:rPr>
          <w:noProof/>
        </w:rPr>
        <w:fldChar w:fldCharType="end"/>
      </w:r>
      <w:r>
        <w:instrText>)</w:instrText>
      </w:r>
      <w:r>
        <w:fldChar w:fldCharType="end"/>
      </w:r>
    </w:p>
    <w:p w14:paraId="35A7426E" w14:textId="77777777" w:rsidR="008C7882" w:rsidRDefault="008C7882" w:rsidP="008C7882">
      <w:r>
        <w:t xml:space="preserve">This tensor is an example of a </w:t>
      </w:r>
      <w:r>
        <w:rPr>
          <w:i/>
        </w:rPr>
        <w:t>spatial tensor</w:t>
      </w:r>
      <w:r>
        <w:t xml:space="preserve"> and is a function of the spatial coordinates </w:t>
      </w:r>
      <w:r>
        <w:rPr>
          <w:b/>
        </w:rPr>
        <w:t>x</w:t>
      </w:r>
      <w:r>
        <w:t>. The implementation of the updated Lagrangian finite element method used by FEBio is described in the spatial configuration.</w:t>
      </w:r>
    </w:p>
    <w:p w14:paraId="6CAC3400" w14:textId="77777777" w:rsidR="008C7882" w:rsidRDefault="008C7882" w:rsidP="008C7882"/>
    <w:p w14:paraId="2553CD20" w14:textId="77777777" w:rsidR="008C7882" w:rsidRDefault="008C7882" w:rsidP="008C7882">
      <w:r>
        <w:t>The left and right deformation tensors can also be split into volumetric and deviatoric components. With the use of,</w:t>
      </w:r>
      <w:r w:rsidR="003B102D">
        <w:fldChar w:fldCharType="begin"/>
      </w:r>
      <w:r w:rsidR="003B102D">
        <w:instrText xml:space="preserve"> GOTOBUTTON ZEqnNum821413  \* MERGEFORMAT </w:instrText>
      </w:r>
      <w:r w:rsidR="00827503">
        <w:fldChar w:fldCharType="begin"/>
      </w:r>
      <w:r w:rsidR="00827503">
        <w:instrText xml:space="preserve"> REF ZEqnNum821413 \* Charformat \! \* MERGEFORMAT </w:instrText>
      </w:r>
      <w:r w:rsidR="00827503">
        <w:fldChar w:fldCharType="separate"/>
      </w:r>
      <w:r w:rsidR="00D3178E">
        <w:instrText>(2.39)</w:instrText>
      </w:r>
      <w:r w:rsidR="00827503">
        <w:fldChar w:fldCharType="end"/>
      </w:r>
      <w:r w:rsidR="003B102D">
        <w:fldChar w:fldCharType="end"/>
      </w:r>
      <w:r>
        <w:t xml:space="preserve"> the deviatoric deformation tensors are:</w:t>
      </w:r>
    </w:p>
    <w:p w14:paraId="1AF11879" w14:textId="6C76977C" w:rsidR="008C7882" w:rsidRDefault="008C7882" w:rsidP="008C7882">
      <w:pPr>
        <w:pStyle w:val="MTDisplayEquation"/>
      </w:pPr>
      <w:r>
        <w:tab/>
      </w:r>
      <w:r w:rsidR="00905817" w:rsidRPr="00905817">
        <w:rPr>
          <w:position w:val="-32"/>
        </w:rPr>
        <w:object w:dxaOrig="1820" w:dyaOrig="760" w14:anchorId="6E36141F">
          <v:shape id="_x0000_i1110" type="#_x0000_t75" style="width:91.7pt;height:37.35pt" o:ole="">
            <v:imagedata r:id="rId188" o:title=""/>
          </v:shape>
          <o:OLEObject Type="Embed" ProgID="Equation.DSMT4" ShapeID="_x0000_i1110" DrawAspect="Content" ObjectID="_1493625134" r:id="rId18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43</w:instrText>
      </w:r>
      <w:r w:rsidR="00827503">
        <w:rPr>
          <w:noProof/>
        </w:rPr>
        <w:fldChar w:fldCharType="end"/>
      </w:r>
      <w:r>
        <w:instrText>)</w:instrText>
      </w:r>
      <w:r>
        <w:fldChar w:fldCharType="end"/>
      </w:r>
    </w:p>
    <w:p w14:paraId="2E449740" w14:textId="382D8140" w:rsidR="008C7882" w:rsidRDefault="008C7882" w:rsidP="008C7882">
      <w:r>
        <w:t xml:space="preserve">The deformation tensors defined above are not good candidates for strain measures since in the absence of strain they become the </w:t>
      </w:r>
      <w:r w:rsidR="008C66E1">
        <w:t xml:space="preserve">identity </w:t>
      </w:r>
      <w:r>
        <w:t xml:space="preserve">tensor </w:t>
      </w:r>
      <w:r w:rsidR="00905817" w:rsidRPr="00905817">
        <w:rPr>
          <w:position w:val="-4"/>
        </w:rPr>
        <w:object w:dxaOrig="180" w:dyaOrig="260" w14:anchorId="575ADEB5">
          <v:shape id="_x0000_i1111" type="#_x0000_t75" style="width:8.85pt;height:12.9pt" o:ole="">
            <v:imagedata r:id="rId190" o:title=""/>
          </v:shape>
          <o:OLEObject Type="Embed" ProgID="Equation.DSMT4" ShapeID="_x0000_i1111" DrawAspect="Content" ObjectID="_1493625135" r:id="rId191"/>
        </w:object>
      </w:r>
      <w:r>
        <w:t xml:space="preserve">. However, they can be used to define strain measures. The </w:t>
      </w:r>
      <w:r>
        <w:rPr>
          <w:i/>
        </w:rPr>
        <w:t>Green-Lagrange strain tensor</w:t>
      </w:r>
      <w:r>
        <w:t xml:space="preserve"> is defined as:</w:t>
      </w:r>
    </w:p>
    <w:p w14:paraId="186B3C0F" w14:textId="6D189925" w:rsidR="008C7882" w:rsidRDefault="008C7882" w:rsidP="008C7882">
      <w:pPr>
        <w:pStyle w:val="MTDisplayEquation"/>
      </w:pPr>
      <w:r>
        <w:tab/>
      </w:r>
      <w:r w:rsidR="00905817" w:rsidRPr="00905817">
        <w:rPr>
          <w:position w:val="-24"/>
        </w:rPr>
        <w:object w:dxaOrig="1320" w:dyaOrig="620" w14:anchorId="57A47667">
          <v:shape id="_x0000_i1112" type="#_x0000_t75" style="width:65.9pt;height:30.55pt" o:ole="">
            <v:imagedata r:id="rId192" o:title=""/>
          </v:shape>
          <o:OLEObject Type="Embed" ProgID="Equation.DSMT4" ShapeID="_x0000_i1112" DrawAspect="Content" ObjectID="_1493625136" r:id="rId19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44</w:instrText>
      </w:r>
      <w:r w:rsidR="00827503">
        <w:rPr>
          <w:noProof/>
        </w:rPr>
        <w:fldChar w:fldCharType="end"/>
      </w:r>
      <w:r>
        <w:instrText>)</w:instrText>
      </w:r>
      <w:r>
        <w:fldChar w:fldCharType="end"/>
      </w:r>
    </w:p>
    <w:p w14:paraId="64EBBBB3" w14:textId="77777777" w:rsidR="008C7882" w:rsidRDefault="008C7882" w:rsidP="008C7882">
      <w:r>
        <w:t xml:space="preserve">This tensor is a material tensor. Its spatial equivalent is known as the </w:t>
      </w:r>
      <w:r>
        <w:rPr>
          <w:i/>
        </w:rPr>
        <w:t xml:space="preserve">Almansi strain tensor </w:t>
      </w:r>
      <w:r>
        <w:t>and is defined as:</w:t>
      </w:r>
    </w:p>
    <w:p w14:paraId="428CC155" w14:textId="373642D7" w:rsidR="008C7882" w:rsidRDefault="008C7882" w:rsidP="008C7882">
      <w:pPr>
        <w:pStyle w:val="MTDisplayEquation"/>
      </w:pPr>
      <w:r>
        <w:tab/>
      </w:r>
      <w:r w:rsidR="00905817" w:rsidRPr="00905817">
        <w:rPr>
          <w:position w:val="-24"/>
        </w:rPr>
        <w:object w:dxaOrig="1400" w:dyaOrig="620" w14:anchorId="7A139C33">
          <v:shape id="_x0000_i1113" type="#_x0000_t75" style="width:69.95pt;height:30.55pt" o:ole="">
            <v:imagedata r:id="rId194" o:title=""/>
          </v:shape>
          <o:OLEObject Type="Embed" ProgID="Equation.DSMT4" ShapeID="_x0000_i1113" DrawAspect="Content" ObjectID="_1493625137" r:id="rId19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45</w:instrText>
      </w:r>
      <w:r w:rsidR="00827503">
        <w:rPr>
          <w:noProof/>
        </w:rPr>
        <w:fldChar w:fldCharType="end"/>
      </w:r>
      <w:r>
        <w:instrText>)</w:instrText>
      </w:r>
      <w:r>
        <w:fldChar w:fldCharType="end"/>
      </w:r>
    </w:p>
    <w:p w14:paraId="2CE1A4A9" w14:textId="77777777" w:rsidR="008C7882" w:rsidRDefault="008C7882" w:rsidP="008C7882">
      <w:r>
        <w:t xml:space="preserve">In the limit of small displacement gradients, the components of both strain tensors are identical, resulting in the </w:t>
      </w:r>
      <w:r>
        <w:rPr>
          <w:i/>
        </w:rPr>
        <w:t xml:space="preserve">small strain tensor </w:t>
      </w:r>
      <w:r w:rsidRPr="007F3A1C">
        <w:t>or</w:t>
      </w:r>
      <w:r>
        <w:rPr>
          <w:i/>
        </w:rPr>
        <w:t xml:space="preserve"> infinitesimal strain tensor</w:t>
      </w:r>
      <w:r>
        <w:t>:</w:t>
      </w:r>
    </w:p>
    <w:p w14:paraId="6776A582" w14:textId="624DE4E4" w:rsidR="008C7882" w:rsidRDefault="008C7882" w:rsidP="008C7882">
      <w:pPr>
        <w:pStyle w:val="MTDisplayEquation"/>
      </w:pPr>
      <w:r>
        <w:tab/>
      </w:r>
      <w:r w:rsidR="00905817" w:rsidRPr="00905817">
        <w:rPr>
          <w:position w:val="-36"/>
        </w:rPr>
        <w:object w:dxaOrig="2000" w:dyaOrig="840" w14:anchorId="2CE55389">
          <v:shape id="_x0000_i1114" type="#_x0000_t75" style="width:99.85pt;height:42.1pt" o:ole="">
            <v:imagedata r:id="rId196" o:title=""/>
          </v:shape>
          <o:OLEObject Type="Embed" ProgID="Equation.DSMT4" ShapeID="_x0000_i1114" DrawAspect="Content" ObjectID="_1493625138" r:id="rId19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46</w:instrText>
      </w:r>
      <w:r w:rsidR="00827503">
        <w:rPr>
          <w:noProof/>
        </w:rPr>
        <w:fldChar w:fldCharType="end"/>
      </w:r>
      <w:r>
        <w:instrText>)</w:instrText>
      </w:r>
      <w:r>
        <w:fldChar w:fldCharType="end"/>
      </w:r>
    </w:p>
    <w:p w14:paraId="4DB85C52" w14:textId="77777777" w:rsidR="008C7882" w:rsidRDefault="008C7882" w:rsidP="008C7882">
      <w:r>
        <w:t>Note that the small strain tensor is also the linearization of the Green Lagrange strain,</w:t>
      </w:r>
    </w:p>
    <w:p w14:paraId="34BA8570" w14:textId="23784780" w:rsidR="008C7882" w:rsidRDefault="008C7882" w:rsidP="008C7882">
      <w:pPr>
        <w:pStyle w:val="MTDisplayEquation"/>
      </w:pPr>
      <w:r>
        <w:tab/>
      </w:r>
      <w:r w:rsidR="00905817" w:rsidRPr="00905817">
        <w:rPr>
          <w:position w:val="-14"/>
        </w:rPr>
        <w:object w:dxaOrig="1480" w:dyaOrig="400" w14:anchorId="50D9D930">
          <v:shape id="_x0000_i1115" type="#_x0000_t75" style="width:74.05pt;height:19.7pt" o:ole="">
            <v:imagedata r:id="rId198" o:title=""/>
          </v:shape>
          <o:OLEObject Type="Embed" ProgID="Equation.DSMT4" ShapeID="_x0000_i1115" DrawAspect="Content" ObjectID="_1493625139" r:id="rId19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47</w:instrText>
      </w:r>
      <w:r w:rsidR="00827503">
        <w:rPr>
          <w:noProof/>
        </w:rPr>
        <w:fldChar w:fldCharType="end"/>
      </w:r>
      <w:r>
        <w:instrText>)</w:instrText>
      </w:r>
      <w:r>
        <w:fldChar w:fldCharType="end"/>
      </w:r>
    </w:p>
    <w:p w14:paraId="729DF6BF" w14:textId="77777777" w:rsidR="008C7882" w:rsidRPr="00750B0F" w:rsidRDefault="008C7882" w:rsidP="008C7882"/>
    <w:p w14:paraId="310FEE28" w14:textId="77777777" w:rsidR="008C7882" w:rsidRDefault="008C7882" w:rsidP="008C7882">
      <w:pPr>
        <w:pStyle w:val="Heading3"/>
      </w:pPr>
      <w:bookmarkStart w:id="108" w:name="_Toc289032521"/>
      <w:r>
        <w:t>Stress</w:t>
      </w:r>
      <w:bookmarkEnd w:id="108"/>
    </w:p>
    <w:p w14:paraId="4B30363E" w14:textId="77777777" w:rsidR="008C7882" w:rsidRDefault="008C7882" w:rsidP="008C7882">
      <w:r>
        <w:t xml:space="preserve">The traction </w:t>
      </w:r>
      <w:r>
        <w:rPr>
          <w:b/>
        </w:rPr>
        <w:t>t</w:t>
      </w:r>
      <w:r>
        <w:t xml:space="preserve"> on a plane bisecting the body is given by,</w:t>
      </w:r>
    </w:p>
    <w:p w14:paraId="139DCDD4" w14:textId="1E70EDCF" w:rsidR="008C7882" w:rsidRDefault="008C7882" w:rsidP="008C7882">
      <w:pPr>
        <w:pStyle w:val="MTDisplayEquation"/>
      </w:pPr>
      <w:r>
        <w:tab/>
      </w:r>
      <w:r w:rsidR="00905817" w:rsidRPr="00905817">
        <w:rPr>
          <w:position w:val="-6"/>
        </w:rPr>
        <w:object w:dxaOrig="780" w:dyaOrig="260" w14:anchorId="7D4695A1">
          <v:shape id="_x0000_i1116" type="#_x0000_t75" style="width:39.4pt;height:12.9pt" o:ole="">
            <v:imagedata r:id="rId200" o:title=""/>
          </v:shape>
          <o:OLEObject Type="Embed" ProgID="Equation.DSMT4" ShapeID="_x0000_i1116" DrawAspect="Content" ObjectID="_1493625140" r:id="rId20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48</w:instrText>
      </w:r>
      <w:r w:rsidR="00827503">
        <w:rPr>
          <w:noProof/>
        </w:rPr>
        <w:fldChar w:fldCharType="end"/>
      </w:r>
      <w:r>
        <w:instrText>)</w:instrText>
      </w:r>
      <w:r>
        <w:fldChar w:fldCharType="end"/>
      </w:r>
    </w:p>
    <w:p w14:paraId="27EE07AC" w14:textId="3242730C" w:rsidR="008C7882" w:rsidRDefault="008C7882" w:rsidP="008C7882">
      <w:r>
        <w:lastRenderedPageBreak/>
        <w:t xml:space="preserve">where </w:t>
      </w:r>
      <w:r w:rsidR="00905817" w:rsidRPr="00905817">
        <w:rPr>
          <w:position w:val="-6"/>
        </w:rPr>
        <w:object w:dxaOrig="200" w:dyaOrig="220" w14:anchorId="038803A8">
          <v:shape id="_x0000_i1117" type="#_x0000_t75" style="width:10.2pt;height:10.85pt" o:ole="">
            <v:imagedata r:id="rId202" o:title=""/>
          </v:shape>
          <o:OLEObject Type="Embed" ProgID="Equation.DSMT4" ShapeID="_x0000_i1117" DrawAspect="Content" ObjectID="_1493625141" r:id="rId203"/>
        </w:object>
      </w:r>
      <w:r w:rsidR="008C66E1">
        <w:t xml:space="preserve"> </w:t>
      </w:r>
      <w:r>
        <w:t xml:space="preserve">is the </w:t>
      </w:r>
      <w:r>
        <w:rPr>
          <w:i/>
        </w:rPr>
        <w:t>Cauchy stress tensor</w:t>
      </w:r>
      <w:r>
        <w:t xml:space="preserve"> and </w:t>
      </w:r>
      <w:r>
        <w:rPr>
          <w:b/>
        </w:rPr>
        <w:t>n</w:t>
      </w:r>
      <w:r>
        <w:t xml:space="preserve"> is the outward unit normal vector to the plane. It can be shown that by the conservation of angular momentum that this tensor is symmetric (</w:t>
      </w:r>
      <w:r w:rsidR="00905817" w:rsidRPr="00905817">
        <w:rPr>
          <w:position w:val="-14"/>
        </w:rPr>
        <w:object w:dxaOrig="840" w:dyaOrig="380" w14:anchorId="605D7368">
          <v:shape id="_x0000_i1118" type="#_x0000_t75" style="width:42.1pt;height:19pt" o:ole="">
            <v:imagedata r:id="rId204" o:title=""/>
          </v:shape>
          <o:OLEObject Type="Embed" ProgID="Equation.DSMT4" ShapeID="_x0000_i1118" DrawAspect="Content" ObjectID="_1493625142" r:id="rId205"/>
        </w:object>
      </w:r>
      <w:r>
        <w:t xml:space="preserve">) </w:t>
      </w:r>
      <w:r>
        <w:fldChar w:fldCharType="begin"/>
      </w:r>
      <w:r w:rsidR="001763A3">
        <w:instrText xml:space="preserve"> ADDIN EN.CITE &lt;EndNote&gt;&lt;Cite&gt;&lt;Author&gt;Spencer&lt;/Author&gt;&lt;Year&gt;1984&lt;/Year&gt;&lt;RecNum&gt;22&lt;/RecNum&gt;&lt;DisplayText&gt;[3]&lt;/DisplayText&gt;&lt;record&gt;&lt;rec-number&gt;22&lt;/rec-number&gt;&lt;foreign-keys&gt;&lt;key app="EN" db-id="fwxrfwzd5wwavcepe9epdeevxdsd2fftswrx" timestamp="0"&gt;22&lt;/key&gt;&lt;/foreign-keys&gt;&lt;ref-type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A56950">
        <w:rPr>
          <w:noProof/>
        </w:rPr>
        <w:t>[</w:t>
      </w:r>
      <w:hyperlink w:anchor="_ENREF_3" w:tooltip="Spencer, 1984 #22" w:history="1">
        <w:r w:rsidR="00214E15">
          <w:rPr>
            <w:noProof/>
          </w:rPr>
          <w:t>3</w:t>
        </w:r>
      </w:hyperlink>
      <w:r w:rsidR="00A56950">
        <w:rPr>
          <w:noProof/>
        </w:rPr>
        <w:t>]</w:t>
      </w:r>
      <w:r>
        <w:fldChar w:fldCharType="end"/>
      </w:r>
      <w:r>
        <w:t xml:space="preserve">. The Cauchy stress tensor, a spatial tensor, is the actual physical stress, that is, the force per unit deformed area. To simplify the equations of continuum mechanics, especially when working in the material configuration, several other stress measures are </w:t>
      </w:r>
      <w:r w:rsidR="00AC1927">
        <w:t>often used</w:t>
      </w:r>
      <w:r>
        <w:t xml:space="preserve">. The </w:t>
      </w:r>
      <w:r>
        <w:rPr>
          <w:i/>
        </w:rPr>
        <w:t>Kirchhoff stress tensor</w:t>
      </w:r>
      <w:r>
        <w:t xml:space="preserve"> is defined as</w:t>
      </w:r>
    </w:p>
    <w:p w14:paraId="71A91A2A" w14:textId="52460C6B" w:rsidR="008C7882" w:rsidRDefault="008C7882" w:rsidP="008C7882">
      <w:pPr>
        <w:pStyle w:val="MTDisplayEquation"/>
      </w:pPr>
      <w:r>
        <w:tab/>
      </w:r>
      <w:r w:rsidR="00905817" w:rsidRPr="00905817">
        <w:rPr>
          <w:position w:val="-6"/>
        </w:rPr>
        <w:object w:dxaOrig="700" w:dyaOrig="279" w14:anchorId="6D0FB9E8">
          <v:shape id="_x0000_i1119" type="#_x0000_t75" style="width:34.65pt;height:14.25pt" o:ole="">
            <v:imagedata r:id="rId206" o:title=""/>
          </v:shape>
          <o:OLEObject Type="Embed" ProgID="Equation.DSMT4" ShapeID="_x0000_i1119" DrawAspect="Content" ObjectID="_1493625143" r:id="rId20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49</w:instrText>
      </w:r>
      <w:r w:rsidR="00827503">
        <w:rPr>
          <w:noProof/>
        </w:rPr>
        <w:fldChar w:fldCharType="end"/>
      </w:r>
      <w:r>
        <w:instrText>)</w:instrText>
      </w:r>
      <w:r>
        <w:fldChar w:fldCharType="end"/>
      </w:r>
    </w:p>
    <w:p w14:paraId="7F5D9E70" w14:textId="77777777" w:rsidR="008C7882" w:rsidRDefault="008C7882" w:rsidP="008C7882">
      <w:r>
        <w:t xml:space="preserve">The </w:t>
      </w:r>
      <w:r>
        <w:rPr>
          <w:i/>
        </w:rPr>
        <w:t>first Piola-Kirchhoff stress tensor</w:t>
      </w:r>
      <w:r>
        <w:t xml:space="preserve"> is given as</w:t>
      </w:r>
    </w:p>
    <w:p w14:paraId="45941F28" w14:textId="2F82C134" w:rsidR="008C7882" w:rsidRDefault="008C7882" w:rsidP="008C7882">
      <w:pPr>
        <w:pStyle w:val="MTDisplayEquation"/>
      </w:pPr>
      <w:r>
        <w:tab/>
      </w:r>
      <w:r w:rsidR="00905817" w:rsidRPr="00905817">
        <w:rPr>
          <w:position w:val="-6"/>
        </w:rPr>
        <w:object w:dxaOrig="1060" w:dyaOrig="320" w14:anchorId="4E71B338">
          <v:shape id="_x0000_i1120" type="#_x0000_t75" style="width:52.3pt;height:15.6pt" o:ole="">
            <v:imagedata r:id="rId208" o:title=""/>
          </v:shape>
          <o:OLEObject Type="Embed" ProgID="Equation.DSMT4" ShapeID="_x0000_i1120" DrawAspect="Content" ObjectID="_1493625144" r:id="rId20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50</w:instrText>
      </w:r>
      <w:r w:rsidR="00827503">
        <w:rPr>
          <w:noProof/>
        </w:rPr>
        <w:fldChar w:fldCharType="end"/>
      </w:r>
      <w:r>
        <w:instrText>)</w:instrText>
      </w:r>
      <w:r>
        <w:fldChar w:fldCharType="end"/>
      </w:r>
    </w:p>
    <w:p w14:paraId="5E7C0DBB" w14:textId="77777777" w:rsidR="008C7882" w:rsidRDefault="008C7882" w:rsidP="008C7882">
      <w:r>
        <w:t xml:space="preserve">Note that </w:t>
      </w:r>
      <w:r w:rsidRPr="007F3A1C">
        <w:rPr>
          <w:b/>
        </w:rPr>
        <w:t>P</w:t>
      </w:r>
      <w:r>
        <w:t xml:space="preserve">, like </w:t>
      </w:r>
      <w:r>
        <w:rPr>
          <w:b/>
        </w:rPr>
        <w:t>F</w:t>
      </w:r>
      <w:r>
        <w:t xml:space="preserve">, is not symmetric. Also, like </w:t>
      </w:r>
      <w:r>
        <w:rPr>
          <w:b/>
        </w:rPr>
        <w:t>F</w:t>
      </w:r>
      <w:r>
        <w:t xml:space="preserve">, </w:t>
      </w:r>
      <w:r>
        <w:rPr>
          <w:b/>
        </w:rPr>
        <w:t xml:space="preserve">P </w:t>
      </w:r>
      <w:r>
        <w:t xml:space="preserve">is known as a </w:t>
      </w:r>
      <w:r>
        <w:rPr>
          <w:i/>
        </w:rPr>
        <w:t>two-point</w:t>
      </w:r>
      <w:r>
        <w:t xml:space="preserve"> tensor, meaning it is neither a material nor a spatial tensor. Since we have two strain tensors, one spatial and one material tensor, it would be useful to have similar stress measures. The Cauchy stress is a spatial tensor and the </w:t>
      </w:r>
      <w:r>
        <w:rPr>
          <w:i/>
        </w:rPr>
        <w:t>second Piola-Kirchhoff (2</w:t>
      </w:r>
      <w:r w:rsidRPr="00750B0F">
        <w:rPr>
          <w:i/>
          <w:vertAlign w:val="superscript"/>
        </w:rPr>
        <w:t>nd</w:t>
      </w:r>
      <w:r>
        <w:rPr>
          <w:i/>
        </w:rPr>
        <w:t xml:space="preserve"> PK) stress tensor</w:t>
      </w:r>
      <w:r>
        <w:t>, defined as</w:t>
      </w:r>
    </w:p>
    <w:p w14:paraId="5827B4B8" w14:textId="068E386B" w:rsidR="008C7882" w:rsidRDefault="008C7882" w:rsidP="008C7882">
      <w:pPr>
        <w:pStyle w:val="MTDisplayEquation"/>
      </w:pPr>
      <w:r>
        <w:tab/>
      </w:r>
      <w:r w:rsidR="00905817" w:rsidRPr="00905817">
        <w:rPr>
          <w:position w:val="-6"/>
        </w:rPr>
        <w:object w:dxaOrig="1340" w:dyaOrig="320" w14:anchorId="1A940925">
          <v:shape id="_x0000_i1121" type="#_x0000_t75" style="width:67.25pt;height:15.6pt" o:ole="">
            <v:imagedata r:id="rId210" o:title=""/>
          </v:shape>
          <o:OLEObject Type="Embed" ProgID="Equation.DSMT4" ShapeID="_x0000_i1121" DrawAspect="Content" ObjectID="_1493625145" r:id="rId21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w:instrText>
      </w:r>
      <w:r w:rsidR="00827503">
        <w:instrText xml:space="preserve">Eqn \c \* Arabic \* MERGEFORMAT </w:instrText>
      </w:r>
      <w:r w:rsidR="00827503">
        <w:fldChar w:fldCharType="separate"/>
      </w:r>
      <w:r w:rsidR="00D3178E">
        <w:rPr>
          <w:noProof/>
        </w:rPr>
        <w:instrText>51</w:instrText>
      </w:r>
      <w:r w:rsidR="00827503">
        <w:rPr>
          <w:noProof/>
        </w:rPr>
        <w:fldChar w:fldCharType="end"/>
      </w:r>
      <w:r>
        <w:instrText>)</w:instrText>
      </w:r>
      <w:r>
        <w:fldChar w:fldCharType="end"/>
      </w:r>
    </w:p>
    <w:p w14:paraId="064CE55E" w14:textId="77777777" w:rsidR="008C7882" w:rsidRDefault="008C7882" w:rsidP="008C7882">
      <w:r>
        <w:t>is a material tensor.  The inverse relations are:</w:t>
      </w:r>
    </w:p>
    <w:p w14:paraId="4F07F78D" w14:textId="1D2194EB" w:rsidR="008C7882" w:rsidRDefault="008C7882" w:rsidP="008C7882">
      <w:pPr>
        <w:pStyle w:val="MTDisplayEquation"/>
      </w:pPr>
      <w:r>
        <w:tab/>
      </w:r>
      <w:r w:rsidR="00905817" w:rsidRPr="00905817">
        <w:rPr>
          <w:position w:val="-24"/>
        </w:rPr>
        <w:object w:dxaOrig="3519" w:dyaOrig="620" w14:anchorId="20B8352F">
          <v:shape id="_x0000_i1122" type="#_x0000_t75" style="width:176.6pt;height:30.55pt" o:ole="">
            <v:imagedata r:id="rId212" o:title=""/>
          </v:shape>
          <o:OLEObject Type="Embed" ProgID="Equation.DSMT4" ShapeID="_x0000_i1122" DrawAspect="Content" ObjectID="_1493625146" r:id="rId21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09" w:name="ZEqnNum356111"/>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w:instrText>
      </w:r>
      <w:r w:rsidR="00827503">
        <w:instrText xml:space="preserve">ic \* MERGEFORMAT </w:instrText>
      </w:r>
      <w:r w:rsidR="00827503">
        <w:fldChar w:fldCharType="separate"/>
      </w:r>
      <w:r w:rsidR="00D3178E">
        <w:rPr>
          <w:noProof/>
        </w:rPr>
        <w:instrText>52</w:instrText>
      </w:r>
      <w:r w:rsidR="00827503">
        <w:rPr>
          <w:noProof/>
        </w:rPr>
        <w:fldChar w:fldCharType="end"/>
      </w:r>
      <w:r>
        <w:instrText>)</w:instrText>
      </w:r>
      <w:bookmarkEnd w:id="109"/>
      <w:r>
        <w:fldChar w:fldCharType="end"/>
      </w:r>
    </w:p>
    <w:p w14:paraId="7FB0C318" w14:textId="192F6ADC" w:rsidR="008C7882" w:rsidRDefault="008C7882" w:rsidP="008C7882">
      <w:r>
        <w:t xml:space="preserve">In many practical applications it is physically relevant to separate the hydrostatic stress and the deviatoric stress </w:t>
      </w:r>
      <w:r w:rsidR="00905817" w:rsidRPr="00905817">
        <w:rPr>
          <w:position w:val="-6"/>
        </w:rPr>
        <w:object w:dxaOrig="200" w:dyaOrig="279" w14:anchorId="014CB98A">
          <v:shape id="_x0000_i1123" type="#_x0000_t75" style="width:10.2pt;height:14.25pt" o:ole="">
            <v:imagedata r:id="rId214" o:title=""/>
          </v:shape>
          <o:OLEObject Type="Embed" ProgID="Equation.DSMT4" ShapeID="_x0000_i1123" DrawAspect="Content" ObjectID="_1493625147" r:id="rId215"/>
        </w:object>
      </w:r>
      <w:r>
        <w:t xml:space="preserve"> of the Cauchy stress tensor</w:t>
      </w:r>
      <w:r w:rsidR="00AC1927">
        <w:t>:</w:t>
      </w:r>
    </w:p>
    <w:p w14:paraId="3B397EFB" w14:textId="59C67CD6" w:rsidR="008C7882" w:rsidRDefault="008C7882" w:rsidP="008C7882">
      <w:pPr>
        <w:pStyle w:val="MTDisplayEquation"/>
      </w:pPr>
      <w:r>
        <w:tab/>
      </w:r>
      <w:r w:rsidR="00905817" w:rsidRPr="00905817">
        <w:rPr>
          <w:position w:val="-10"/>
        </w:rPr>
        <w:object w:dxaOrig="1040" w:dyaOrig="320" w14:anchorId="69FDEBB1">
          <v:shape id="_x0000_i1124" type="#_x0000_t75" style="width:52.3pt;height:15.6pt" o:ole="">
            <v:imagedata r:id="rId216" o:title=""/>
          </v:shape>
          <o:OLEObject Type="Embed" ProgID="Equation.DSMT4" ShapeID="_x0000_i1124" DrawAspect="Content" ObjectID="_1493625148" r:id="rId217"/>
        </w:object>
      </w:r>
      <w:r w:rsidR="00AC192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53</w:instrText>
      </w:r>
      <w:r w:rsidR="00827503">
        <w:rPr>
          <w:noProof/>
        </w:rPr>
        <w:fldChar w:fldCharType="end"/>
      </w:r>
      <w:r>
        <w:instrText>)</w:instrText>
      </w:r>
      <w:r>
        <w:fldChar w:fldCharType="end"/>
      </w:r>
    </w:p>
    <w:p w14:paraId="27C9486A" w14:textId="751D502B" w:rsidR="008C7882" w:rsidRDefault="008C7882" w:rsidP="008C7882">
      <w:r>
        <w:t>Here, the pressure is defined as</w:t>
      </w:r>
      <w:r w:rsidR="008C66E1">
        <w:t xml:space="preserve"> </w:t>
      </w:r>
      <w:r w:rsidR="00905817" w:rsidRPr="00905817">
        <w:rPr>
          <w:position w:val="-24"/>
        </w:rPr>
        <w:object w:dxaOrig="960" w:dyaOrig="620" w14:anchorId="1F3A4438">
          <v:shape id="_x0000_i1125" type="#_x0000_t75" style="width:47.55pt;height:30.55pt" o:ole="">
            <v:imagedata r:id="rId218" o:title=""/>
          </v:shape>
          <o:OLEObject Type="Embed" ProgID="Equation.DSMT4" ShapeID="_x0000_i1125" DrawAspect="Content" ObjectID="_1493625149" r:id="rId219"/>
        </w:object>
      </w:r>
      <w:r>
        <w:t>. Note that the deviatoric Cauchy stress tensor satisfies</w:t>
      </w:r>
      <w:r w:rsidR="00AC1927">
        <w:t xml:space="preserve"> </w:t>
      </w:r>
      <w:r w:rsidR="00905817" w:rsidRPr="00905817">
        <w:rPr>
          <w:position w:val="-6"/>
        </w:rPr>
        <w:object w:dxaOrig="760" w:dyaOrig="279" w14:anchorId="367B1924">
          <v:shape id="_x0000_i1126" type="#_x0000_t75" style="width:37.35pt;height:14.25pt" o:ole="">
            <v:imagedata r:id="rId220" o:title=""/>
          </v:shape>
          <o:OLEObject Type="Embed" ProgID="Equation.DSMT4" ShapeID="_x0000_i1126" DrawAspect="Content" ObjectID="_1493625150" r:id="rId221"/>
        </w:object>
      </w:r>
      <w:r>
        <w:t>.</w:t>
      </w:r>
    </w:p>
    <w:p w14:paraId="6FEBCD31" w14:textId="77777777" w:rsidR="008C7882" w:rsidRDefault="008C7882" w:rsidP="008C7882"/>
    <w:p w14:paraId="442BC3F7" w14:textId="0BC5E462" w:rsidR="008C7882" w:rsidRDefault="00AC1927" w:rsidP="008C7882">
      <w:r>
        <w:t>T</w:t>
      </w:r>
      <w:r w:rsidR="008C7882">
        <w:t>he directional derivative of the 2</w:t>
      </w:r>
      <w:r w:rsidR="008C7882" w:rsidRPr="00750B0F">
        <w:rPr>
          <w:vertAlign w:val="superscript"/>
        </w:rPr>
        <w:t>nd</w:t>
      </w:r>
      <w:r w:rsidR="008C7882">
        <w:t xml:space="preserve"> PK stress tensor needs to be calculated</w:t>
      </w:r>
      <w:r>
        <w:t xml:space="preserve"> for the linearization of the finite element equations</w:t>
      </w:r>
      <w:r w:rsidR="008C7882">
        <w:t xml:space="preserve">. For a hyperelastic material, a linear relationship between the directional derivative of </w:t>
      </w:r>
      <w:r w:rsidR="00905817" w:rsidRPr="00905817">
        <w:rPr>
          <w:position w:val="-6"/>
        </w:rPr>
        <w:object w:dxaOrig="200" w:dyaOrig="279" w14:anchorId="33ABAEE5">
          <v:shape id="_x0000_i1127" type="#_x0000_t75" style="width:10.2pt;height:14.25pt" o:ole="">
            <v:imagedata r:id="rId222" o:title=""/>
          </v:shape>
          <o:OLEObject Type="Embed" ProgID="Equation.DSMT4" ShapeID="_x0000_i1127" DrawAspect="Content" ObjectID="_1493625151" r:id="rId223"/>
        </w:object>
      </w:r>
      <w:r w:rsidR="008C7882">
        <w:rPr>
          <w:b/>
        </w:rPr>
        <w:t xml:space="preserve"> </w:t>
      </w:r>
      <w:r w:rsidR="008C7882">
        <w:t xml:space="preserve">and the linearized strain </w:t>
      </w:r>
      <w:r w:rsidR="00905817" w:rsidRPr="00905817">
        <w:rPr>
          <w:position w:val="-14"/>
        </w:rPr>
        <w:object w:dxaOrig="720" w:dyaOrig="400" w14:anchorId="648F81F7">
          <v:shape id="_x0000_i1128" type="#_x0000_t75" style="width:36.7pt;height:19.7pt" o:ole="">
            <v:imagedata r:id="rId224" o:title=""/>
          </v:shape>
          <o:OLEObject Type="Embed" ProgID="Equation.DSMT4" ShapeID="_x0000_i1128" DrawAspect="Content" ObjectID="_1493625152" r:id="rId225"/>
        </w:object>
      </w:r>
      <w:r w:rsidR="008C66E1">
        <w:t xml:space="preserve"> </w:t>
      </w:r>
      <w:r w:rsidR="008C7882">
        <w:t>can be obtained:</w:t>
      </w:r>
    </w:p>
    <w:p w14:paraId="5E09BB9C" w14:textId="112F1343" w:rsidR="008C7882" w:rsidRDefault="008C7882" w:rsidP="008C7882">
      <w:pPr>
        <w:pStyle w:val="MTDisplayEquation"/>
      </w:pPr>
      <w:r>
        <w:tab/>
      </w:r>
      <w:r w:rsidR="00905817" w:rsidRPr="00905817">
        <w:rPr>
          <w:position w:val="-14"/>
        </w:rPr>
        <w:object w:dxaOrig="1900" w:dyaOrig="400" w14:anchorId="1681F168">
          <v:shape id="_x0000_i1129" type="#_x0000_t75" style="width:94.4pt;height:19.7pt" o:ole="">
            <v:imagedata r:id="rId226" o:title=""/>
          </v:shape>
          <o:OLEObject Type="Embed" ProgID="Equation.DSMT4" ShapeID="_x0000_i1129" DrawAspect="Content" ObjectID="_1493625153" r:id="rId22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54</w:instrText>
      </w:r>
      <w:r w:rsidR="00827503">
        <w:rPr>
          <w:noProof/>
        </w:rPr>
        <w:fldChar w:fldCharType="end"/>
      </w:r>
      <w:r>
        <w:instrText>)</w:instrText>
      </w:r>
      <w:r>
        <w:fldChar w:fldCharType="end"/>
      </w:r>
    </w:p>
    <w:p w14:paraId="366F4A8E" w14:textId="62F05F52" w:rsidR="008C7882" w:rsidRDefault="008C7882" w:rsidP="008C7882">
      <w:r>
        <w:t xml:space="preserve">Here, </w:t>
      </w:r>
      <w:r w:rsidR="00905817" w:rsidRPr="00905817">
        <w:rPr>
          <w:position w:val="-6"/>
        </w:rPr>
        <w:object w:dxaOrig="220" w:dyaOrig="279" w14:anchorId="5F1DE28D">
          <v:shape id="_x0000_i1130" type="#_x0000_t75" style="width:10.85pt;height:14.25pt" o:ole="">
            <v:imagedata r:id="rId228" o:title=""/>
          </v:shape>
          <o:OLEObject Type="Embed" ProgID="Equation.DSMT4" ShapeID="_x0000_i1130" DrawAspect="Content" ObjectID="_1493625154" r:id="rId229"/>
        </w:object>
      </w:r>
      <w:r w:rsidR="00BA6622">
        <w:t xml:space="preserve"> </w:t>
      </w:r>
      <w:r>
        <w:t xml:space="preserve">is a fourth-order tensor known as the </w:t>
      </w:r>
      <w:r>
        <w:rPr>
          <w:i/>
        </w:rPr>
        <w:t>material elasticity tensor</w:t>
      </w:r>
      <w:r>
        <w:t>. Its components are given by,</w:t>
      </w:r>
    </w:p>
    <w:p w14:paraId="668BFF3A" w14:textId="47B19FF3" w:rsidR="008C7882" w:rsidRDefault="008C7882" w:rsidP="008C7882">
      <w:pPr>
        <w:pStyle w:val="MTDisplayEquation"/>
      </w:pPr>
      <w:r>
        <w:tab/>
      </w:r>
      <w:r w:rsidR="00905817" w:rsidRPr="00905817">
        <w:rPr>
          <w:position w:val="-30"/>
        </w:rPr>
        <w:object w:dxaOrig="2420" w:dyaOrig="720" w14:anchorId="3BF32FEB">
          <v:shape id="_x0000_i1131" type="#_x0000_t75" style="width:121.6pt;height:36.7pt" o:ole="">
            <v:imagedata r:id="rId230" o:title=""/>
          </v:shape>
          <o:OLEObject Type="Embed" ProgID="Equation.DSMT4" ShapeID="_x0000_i1131" DrawAspect="Content" ObjectID="_1493625155" r:id="rId23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55</w:instrText>
      </w:r>
      <w:r w:rsidR="00827503">
        <w:rPr>
          <w:noProof/>
        </w:rPr>
        <w:fldChar w:fldCharType="end"/>
      </w:r>
      <w:r>
        <w:instrText>)</w:instrText>
      </w:r>
      <w:r>
        <w:fldChar w:fldCharType="end"/>
      </w:r>
    </w:p>
    <w:p w14:paraId="23CB4584" w14:textId="28B18F38" w:rsidR="008C7882" w:rsidRDefault="008C7882" w:rsidP="008C7882">
      <w:r>
        <w:t xml:space="preserve">where </w:t>
      </w:r>
      <w:r w:rsidR="00905817" w:rsidRPr="00905817">
        <w:rPr>
          <w:position w:val="-4"/>
        </w:rPr>
        <w:object w:dxaOrig="279" w:dyaOrig="260" w14:anchorId="369E0ED6">
          <v:shape id="_x0000_i1132" type="#_x0000_t75" style="width:14.25pt;height:12.9pt" o:ole="">
            <v:imagedata r:id="rId232" o:title=""/>
          </v:shape>
          <o:OLEObject Type="Embed" ProgID="Equation.DSMT4" ShapeID="_x0000_i1132" DrawAspect="Content" ObjectID="_1493625156" r:id="rId233"/>
        </w:object>
      </w:r>
      <w:r w:rsidR="00AC1927">
        <w:t xml:space="preserve"> </w:t>
      </w:r>
      <w:r>
        <w:t xml:space="preserve">is the strain-energy density function for the hyperelastic material. The spatial equivalent – the </w:t>
      </w:r>
      <w:r>
        <w:rPr>
          <w:i/>
        </w:rPr>
        <w:t xml:space="preserve">spatial elasticity tensor </w:t>
      </w:r>
      <w:r>
        <w:t>– can be obtained by,</w:t>
      </w:r>
    </w:p>
    <w:p w14:paraId="48368C94" w14:textId="0D1F1E65" w:rsidR="008C7882" w:rsidRDefault="008C7882" w:rsidP="008C7882">
      <w:pPr>
        <w:pStyle w:val="MTDisplayEquation"/>
      </w:pPr>
      <w:r>
        <w:tab/>
      </w:r>
      <w:r w:rsidR="00905817" w:rsidRPr="00905817">
        <w:rPr>
          <w:position w:val="-24"/>
        </w:rPr>
        <w:object w:dxaOrig="2360" w:dyaOrig="620" w14:anchorId="63BDB1D5">
          <v:shape id="_x0000_i1133" type="#_x0000_t75" style="width:118.2pt;height:30.55pt" o:ole="">
            <v:imagedata r:id="rId234" o:title=""/>
          </v:shape>
          <o:OLEObject Type="Embed" ProgID="Equation.DSMT4" ShapeID="_x0000_i1133" DrawAspect="Content" ObjectID="_1493625157" r:id="rId23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w:instrText>
      </w:r>
      <w:r w:rsidR="00827503">
        <w:instrText xml:space="preserve">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56</w:instrText>
      </w:r>
      <w:r w:rsidR="00827503">
        <w:rPr>
          <w:noProof/>
        </w:rPr>
        <w:fldChar w:fldCharType="end"/>
      </w:r>
      <w:r>
        <w:instrText>)</w:instrText>
      </w:r>
      <w:r>
        <w:fldChar w:fldCharType="end"/>
      </w:r>
    </w:p>
    <w:p w14:paraId="6FBBE95F" w14:textId="77777777" w:rsidR="008C7882" w:rsidRDefault="008C7882" w:rsidP="008C7882">
      <w:pPr>
        <w:pStyle w:val="Heading2"/>
      </w:pPr>
      <w:bookmarkStart w:id="110" w:name="_Ref174423034"/>
      <w:bookmarkStart w:id="111" w:name="_Toc289032522"/>
      <w:r>
        <w:t>Hyperelasticity</w:t>
      </w:r>
      <w:bookmarkEnd w:id="110"/>
      <w:bookmarkEnd w:id="111"/>
    </w:p>
    <w:p w14:paraId="16F4D906" w14:textId="77777777" w:rsidR="008C7882" w:rsidRDefault="008C7882" w:rsidP="008C7882">
      <w:r>
        <w:t xml:space="preserve">When the constitutive behavior is only a function of the current state of deformation, the material is </w:t>
      </w:r>
      <w:r>
        <w:rPr>
          <w:i/>
        </w:rPr>
        <w:t>elastic</w:t>
      </w:r>
      <w:r>
        <w:t xml:space="preserve">. In the special case when the work done by the stresses during a deformation is only dependent on the initial state and the final state, the material is termed </w:t>
      </w:r>
      <w:r>
        <w:rPr>
          <w:i/>
        </w:rPr>
        <w:t>hyperelastic</w:t>
      </w:r>
      <w:r>
        <w:t xml:space="preserve"> and its behavior is path-independent. As a consequence of the path-independence a </w:t>
      </w:r>
      <w:r>
        <w:rPr>
          <w:i/>
        </w:rPr>
        <w:t xml:space="preserve">strain energy </w:t>
      </w:r>
      <w:r>
        <w:rPr>
          <w:i/>
        </w:rPr>
        <w:lastRenderedPageBreak/>
        <w:t xml:space="preserve">function </w:t>
      </w:r>
      <w:r>
        <w:t>per unit undeformed volume can be defined as the work done by the stresses from the initial to the final configuration:</w:t>
      </w:r>
    </w:p>
    <w:p w14:paraId="4A368A3B" w14:textId="7C1B2D69" w:rsidR="008C7882" w:rsidRDefault="008C7882" w:rsidP="008C7882">
      <w:pPr>
        <w:pStyle w:val="MTDisplayEquation"/>
      </w:pPr>
      <w:r>
        <w:tab/>
      </w:r>
      <w:r w:rsidR="00905817" w:rsidRPr="00905817">
        <w:rPr>
          <w:position w:val="-34"/>
        </w:rPr>
        <w:object w:dxaOrig="3440" w:dyaOrig="760" w14:anchorId="66017E13">
          <v:shape id="_x0000_i1134" type="#_x0000_t75" style="width:171.85pt;height:37.35pt" o:ole="">
            <v:imagedata r:id="rId236" o:title=""/>
          </v:shape>
          <o:OLEObject Type="Embed" ProgID="Equation.DSMT4" ShapeID="_x0000_i1134" DrawAspect="Content" ObjectID="_1493625158" r:id="rId23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w:instrText>
      </w:r>
      <w:r w:rsidR="00827503">
        <w:instrText xml:space="preserve">* Arabic \* MERGEFORMAT </w:instrText>
      </w:r>
      <w:r w:rsidR="00827503">
        <w:fldChar w:fldCharType="separate"/>
      </w:r>
      <w:r w:rsidR="00D3178E">
        <w:rPr>
          <w:noProof/>
        </w:rPr>
        <w:instrText>57</w:instrText>
      </w:r>
      <w:r w:rsidR="00827503">
        <w:rPr>
          <w:noProof/>
        </w:rPr>
        <w:fldChar w:fldCharType="end"/>
      </w:r>
      <w:r>
        <w:instrText>)</w:instrText>
      </w:r>
      <w:r>
        <w:fldChar w:fldCharType="end"/>
      </w:r>
    </w:p>
    <w:p w14:paraId="2961C51D" w14:textId="77777777" w:rsidR="008C7882" w:rsidRDefault="008C7882" w:rsidP="00FD7660">
      <w:r>
        <w:t>The rate of change of the potential is then given by</w:t>
      </w:r>
    </w:p>
    <w:p w14:paraId="26D3AE8C" w14:textId="0D06CC8D" w:rsidR="008C7882" w:rsidRDefault="008C7882" w:rsidP="008C7882">
      <w:pPr>
        <w:pStyle w:val="MTDisplayEquation"/>
      </w:pPr>
      <w:r>
        <w:tab/>
      </w:r>
      <w:r w:rsidR="00905817" w:rsidRPr="00905817">
        <w:rPr>
          <w:position w:val="-16"/>
        </w:rPr>
        <w:object w:dxaOrig="2000" w:dyaOrig="440" w14:anchorId="66F7D341">
          <v:shape id="_x0000_i1135" type="#_x0000_t75" style="width:99.85pt;height:21.75pt" o:ole="">
            <v:imagedata r:id="rId238" o:title=""/>
          </v:shape>
          <o:OLEObject Type="Embed" ProgID="Equation.DSMT4" ShapeID="_x0000_i1135" DrawAspect="Content" ObjectID="_1493625159" r:id="rId23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12" w:name="ZEqnNum274871"/>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58</w:instrText>
      </w:r>
      <w:r w:rsidR="00827503">
        <w:rPr>
          <w:noProof/>
        </w:rPr>
        <w:fldChar w:fldCharType="end"/>
      </w:r>
      <w:r>
        <w:instrText>)</w:instrText>
      </w:r>
      <w:bookmarkEnd w:id="112"/>
      <w:r>
        <w:fldChar w:fldCharType="end"/>
      </w:r>
    </w:p>
    <w:p w14:paraId="21DBEF80" w14:textId="77777777" w:rsidR="008C7882" w:rsidRDefault="008C7882" w:rsidP="008C7882">
      <w:r>
        <w:t>Or alternatively,</w:t>
      </w:r>
    </w:p>
    <w:p w14:paraId="0D7FD5A6" w14:textId="310E1C0C" w:rsidR="008C7882" w:rsidRDefault="008C7882" w:rsidP="008C7882">
      <w:pPr>
        <w:pStyle w:val="MTDisplayEquation"/>
      </w:pPr>
      <w:r>
        <w:tab/>
      </w:r>
      <w:r w:rsidR="00905817" w:rsidRPr="00905817">
        <w:rPr>
          <w:position w:val="-30"/>
        </w:rPr>
        <w:object w:dxaOrig="1640" w:dyaOrig="700" w14:anchorId="2FF04231">
          <v:shape id="_x0000_i1136" type="#_x0000_t75" style="width:82.2pt;height:34.65pt" o:ole="">
            <v:imagedata r:id="rId240" o:title=""/>
          </v:shape>
          <o:OLEObject Type="Embed" ProgID="Equation.DSMT4" ShapeID="_x0000_i1136" DrawAspect="Content" ObjectID="_1493625160" r:id="rId24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13" w:name="ZEqnNum349382"/>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59</w:instrText>
      </w:r>
      <w:r w:rsidR="00827503">
        <w:rPr>
          <w:noProof/>
        </w:rPr>
        <w:fldChar w:fldCharType="end"/>
      </w:r>
      <w:r>
        <w:instrText>)</w:instrText>
      </w:r>
      <w:bookmarkEnd w:id="113"/>
      <w:r>
        <w:fldChar w:fldCharType="end"/>
      </w:r>
    </w:p>
    <w:p w14:paraId="7C33F41A" w14:textId="77777777" w:rsidR="008C7882" w:rsidRDefault="008C7882" w:rsidP="00FD7660">
      <w:r>
        <w:t xml:space="preserve">Comparing </w:t>
      </w:r>
      <w:r>
        <w:fldChar w:fldCharType="begin"/>
      </w:r>
      <w:r>
        <w:instrText xml:space="preserve"> GOTOBUTTON ZEqnNum274871  \* MERGEFORMAT </w:instrText>
      </w:r>
      <w:r w:rsidR="00827503">
        <w:fldChar w:fldCharType="begin"/>
      </w:r>
      <w:r w:rsidR="00827503">
        <w:instrText xml:space="preserve"> REF ZEqnNum274871 \! \* MERGEFORMAT </w:instrText>
      </w:r>
      <w:r w:rsidR="00827503">
        <w:fldChar w:fldCharType="separate"/>
      </w:r>
      <w:r w:rsidR="00D3178E">
        <w:instrText>(2.58)</w:instrText>
      </w:r>
      <w:r w:rsidR="00827503">
        <w:fldChar w:fldCharType="end"/>
      </w:r>
      <w:r>
        <w:fldChar w:fldCharType="end"/>
      </w:r>
      <w:r>
        <w:t xml:space="preserve"> with </w:t>
      </w:r>
      <w:r>
        <w:fldChar w:fldCharType="begin"/>
      </w:r>
      <w:r>
        <w:instrText xml:space="preserve"> GOTOBUTTON ZEqnNum349382  \* MERGEFORMAT </w:instrText>
      </w:r>
      <w:r w:rsidR="00827503">
        <w:fldChar w:fldCharType="begin"/>
      </w:r>
      <w:r w:rsidR="00827503">
        <w:instrText xml:space="preserve"> REF ZEqnNum349382 \! \* MERGEFORMAT </w:instrText>
      </w:r>
      <w:r w:rsidR="00827503">
        <w:fldChar w:fldCharType="separate"/>
      </w:r>
      <w:r w:rsidR="00D3178E">
        <w:instrText>(2.59)</w:instrText>
      </w:r>
      <w:r w:rsidR="00827503">
        <w:fldChar w:fldCharType="end"/>
      </w:r>
      <w:r>
        <w:fldChar w:fldCharType="end"/>
      </w:r>
      <w:r>
        <w:t xml:space="preserve"> reveals that</w:t>
      </w:r>
    </w:p>
    <w:p w14:paraId="70288F7D" w14:textId="64755448" w:rsidR="008C7882" w:rsidRDefault="008C7882" w:rsidP="008C7882">
      <w:pPr>
        <w:pStyle w:val="MTDisplayEquation"/>
      </w:pPr>
      <w:r>
        <w:tab/>
      </w:r>
      <w:r w:rsidR="00905817" w:rsidRPr="00905817">
        <w:rPr>
          <w:position w:val="-24"/>
        </w:rPr>
        <w:object w:dxaOrig="2920" w:dyaOrig="700" w14:anchorId="2A0C0FC6">
          <v:shape id="_x0000_i1137" type="#_x0000_t75" style="width:146.05pt;height:34.65pt" o:ole="">
            <v:imagedata r:id="rId242" o:title=""/>
          </v:shape>
          <o:OLEObject Type="Embed" ProgID="Equation.DSMT4" ShapeID="_x0000_i1137" DrawAspect="Content" ObjectID="_1493625161" r:id="rId24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60</w:instrText>
      </w:r>
      <w:r w:rsidR="00827503">
        <w:rPr>
          <w:noProof/>
        </w:rPr>
        <w:fldChar w:fldCharType="end"/>
      </w:r>
      <w:r>
        <w:instrText>)</w:instrText>
      </w:r>
      <w:r>
        <w:fldChar w:fldCharType="end"/>
      </w:r>
    </w:p>
    <w:p w14:paraId="5F15ACF6" w14:textId="0EE256EF" w:rsidR="008C7882" w:rsidRDefault="008C7882" w:rsidP="008C7882">
      <w:r>
        <w:t xml:space="preserve">This general constitutive equation can be further </w:t>
      </w:r>
      <w:r w:rsidR="004D1047">
        <w:t xml:space="preserve">simplified </w:t>
      </w:r>
      <w:r>
        <w:t xml:space="preserve">by observing that, as a consequence of the objectivity requirement, </w:t>
      </w:r>
      <w:r w:rsidR="00905817" w:rsidRPr="00905817">
        <w:rPr>
          <w:position w:val="-4"/>
        </w:rPr>
        <w:object w:dxaOrig="279" w:dyaOrig="260" w14:anchorId="74F8590F">
          <v:shape id="_x0000_i1138" type="#_x0000_t75" style="width:14.25pt;height:12.9pt" o:ole="">
            <v:imagedata r:id="rId244" o:title=""/>
          </v:shape>
          <o:OLEObject Type="Embed" ProgID="Equation.DSMT4" ShapeID="_x0000_i1138" DrawAspect="Content" ObjectID="_1493625162" r:id="rId245"/>
        </w:object>
      </w:r>
      <w:r>
        <w:t xml:space="preserve">may only depend on </w:t>
      </w:r>
      <w:r>
        <w:rPr>
          <w:b/>
        </w:rPr>
        <w:t>F</w:t>
      </w:r>
      <w:r>
        <w:t xml:space="preserve"> through the stretch tensor </w:t>
      </w:r>
      <w:r>
        <w:rPr>
          <w:b/>
        </w:rPr>
        <w:t>U</w:t>
      </w:r>
      <w:r>
        <w:t xml:space="preserve"> and must be independent of the rotation component </w:t>
      </w:r>
      <w:r>
        <w:rPr>
          <w:b/>
        </w:rPr>
        <w:t>R</w:t>
      </w:r>
      <w:r>
        <w:t xml:space="preserve">. For convenience, however, </w:t>
      </w:r>
      <w:r w:rsidR="00905817" w:rsidRPr="00905817">
        <w:rPr>
          <w:position w:val="-4"/>
        </w:rPr>
        <w:object w:dxaOrig="279" w:dyaOrig="260" w14:anchorId="22337FA7">
          <v:shape id="_x0000_i1139" type="#_x0000_t75" style="width:14.25pt;height:12.9pt" o:ole="">
            <v:imagedata r:id="rId246" o:title=""/>
          </v:shape>
          <o:OLEObject Type="Embed" ProgID="Equation.DSMT4" ShapeID="_x0000_i1139" DrawAspect="Content" ObjectID="_1493625163" r:id="rId247"/>
        </w:object>
      </w:r>
      <w:r>
        <w:t xml:space="preserve">is often expressed as a function of </w:t>
      </w:r>
      <w:r w:rsidR="00905817" w:rsidRPr="00905817">
        <w:rPr>
          <w:position w:val="-6"/>
        </w:rPr>
        <w:object w:dxaOrig="1400" w:dyaOrig="320" w14:anchorId="19C0DC25">
          <v:shape id="_x0000_i1140" type="#_x0000_t75" style="width:69.95pt;height:15.6pt" o:ole="">
            <v:imagedata r:id="rId248" o:title=""/>
          </v:shape>
          <o:OLEObject Type="Embed" ProgID="Equation.DSMT4" ShapeID="_x0000_i1140" DrawAspect="Content" ObjectID="_1493625164" r:id="rId249"/>
        </w:object>
      </w:r>
      <w:r>
        <w:rPr>
          <w:b/>
        </w:rPr>
        <w:t>.</w:t>
      </w:r>
      <w:r>
        <w:t xml:space="preserve"> Noting that </w:t>
      </w:r>
      <w:r w:rsidR="00905817" w:rsidRPr="00905817">
        <w:rPr>
          <w:position w:val="-24"/>
        </w:rPr>
        <w:object w:dxaOrig="820" w:dyaOrig="620" w14:anchorId="1C18AACE">
          <v:shape id="_x0000_i1141" type="#_x0000_t75" style="width:41.45pt;height:30.55pt" o:ole="">
            <v:imagedata r:id="rId250" o:title=""/>
          </v:shape>
          <o:OLEObject Type="Embed" ProgID="Equation.DSMT4" ShapeID="_x0000_i1141" DrawAspect="Content" ObjectID="_1493625165" r:id="rId251"/>
        </w:object>
      </w:r>
      <w:r>
        <w:t xml:space="preserve"> is work conjugate to the second Piola-Kirchhoff stress </w:t>
      </w:r>
      <w:r>
        <w:rPr>
          <w:b/>
        </w:rPr>
        <w:t>S</w:t>
      </w:r>
      <w:r>
        <w:t>, establishes the following general relationships for hyperelastic materials:</w:t>
      </w:r>
    </w:p>
    <w:p w14:paraId="5D9951A0" w14:textId="037E8A65" w:rsidR="008C7882" w:rsidRDefault="008C7882" w:rsidP="008C7882">
      <w:pPr>
        <w:pStyle w:val="MTDisplayEquation"/>
      </w:pPr>
      <w:r>
        <w:tab/>
      </w:r>
      <w:r w:rsidR="00905817" w:rsidRPr="00905817">
        <w:rPr>
          <w:position w:val="-30"/>
        </w:rPr>
        <w:object w:dxaOrig="4959" w:dyaOrig="740" w14:anchorId="229221CA">
          <v:shape id="_x0000_i1142" type="#_x0000_t75" style="width:246.55pt;height:37.35pt" o:ole="">
            <v:imagedata r:id="rId252" o:title=""/>
          </v:shape>
          <o:OLEObject Type="Embed" ProgID="Equation.DSMT4" ShapeID="_x0000_i1142" DrawAspect="Content" ObjectID="_1493625166" r:id="rId253"/>
        </w:object>
      </w:r>
      <w:r w:rsidR="006D35C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61</w:instrText>
      </w:r>
      <w:r w:rsidR="00827503">
        <w:rPr>
          <w:noProof/>
        </w:rPr>
        <w:fldChar w:fldCharType="end"/>
      </w:r>
      <w:r>
        <w:instrText>)</w:instrText>
      </w:r>
      <w:r>
        <w:fldChar w:fldCharType="end"/>
      </w:r>
    </w:p>
    <w:p w14:paraId="5DDD556B" w14:textId="77777777" w:rsidR="008C7882" w:rsidRPr="00C9343F" w:rsidRDefault="008C7882" w:rsidP="008C7882"/>
    <w:p w14:paraId="0F22D21A" w14:textId="77777777" w:rsidR="008C7882" w:rsidRDefault="008C7882" w:rsidP="008C7882">
      <w:pPr>
        <w:pStyle w:val="Heading3"/>
      </w:pPr>
      <w:bookmarkStart w:id="114" w:name="_Toc289032523"/>
      <w:r>
        <w:t>Isotropic Hyperelasticity</w:t>
      </w:r>
      <w:bookmarkEnd w:id="114"/>
    </w:p>
    <w:p w14:paraId="45E2D5F5" w14:textId="19B326C9" w:rsidR="008C7882" w:rsidRDefault="008C7882" w:rsidP="008C7882">
      <w:r>
        <w:t xml:space="preserve">The hyperelastic constitutive equations discussed so far are unrestricted in their application. Isotropic material symmetry is defined by requiring the constitutive behavior to be independent of the material axis chosen and, consequently, </w:t>
      </w:r>
      <w:r w:rsidR="00905817" w:rsidRPr="00905817">
        <w:rPr>
          <w:position w:val="-4"/>
        </w:rPr>
        <w:object w:dxaOrig="279" w:dyaOrig="260" w14:anchorId="14E0C420">
          <v:shape id="_x0000_i1143" type="#_x0000_t75" style="width:14.25pt;height:12.9pt" o:ole="">
            <v:imagedata r:id="rId254" o:title=""/>
          </v:shape>
          <o:OLEObject Type="Embed" ProgID="Equation.DSMT4" ShapeID="_x0000_i1143" DrawAspect="Content" ObjectID="_1493625167" r:id="rId255"/>
        </w:object>
      </w:r>
      <w:r>
        <w:t xml:space="preserve"> must only be a function of the invariants of </w:t>
      </w:r>
      <w:r>
        <w:rPr>
          <w:b/>
        </w:rPr>
        <w:t>C</w:t>
      </w:r>
      <w:r>
        <w:t>,</w:t>
      </w:r>
    </w:p>
    <w:p w14:paraId="2A36FFC8" w14:textId="0465AC0C" w:rsidR="008C7882" w:rsidRDefault="008C7882" w:rsidP="008C7882">
      <w:pPr>
        <w:pStyle w:val="MTDisplayEquation"/>
      </w:pPr>
      <w:r>
        <w:tab/>
      </w:r>
      <w:r w:rsidR="00905817" w:rsidRPr="00905817">
        <w:rPr>
          <w:position w:val="-16"/>
        </w:rPr>
        <w:object w:dxaOrig="3000" w:dyaOrig="440" w14:anchorId="45BF0576">
          <v:shape id="_x0000_i1144" type="#_x0000_t75" style="width:150.1pt;height:21.75pt" o:ole="">
            <v:imagedata r:id="rId256" o:title=""/>
          </v:shape>
          <o:OLEObject Type="Embed" ProgID="Equation.DSMT4" ShapeID="_x0000_i1144" DrawAspect="Content" ObjectID="_1493625168" r:id="rId25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62</w:instrText>
      </w:r>
      <w:r w:rsidR="00827503">
        <w:rPr>
          <w:noProof/>
        </w:rPr>
        <w:fldChar w:fldCharType="end"/>
      </w:r>
      <w:r>
        <w:instrText>)</w:instrText>
      </w:r>
      <w:r>
        <w:fldChar w:fldCharType="end"/>
      </w:r>
    </w:p>
    <w:p w14:paraId="1AFF6517" w14:textId="77777777" w:rsidR="008C7882" w:rsidRDefault="008C7882" w:rsidP="008C7882">
      <w:r>
        <w:t xml:space="preserve">where the invariants of </w:t>
      </w:r>
      <w:r>
        <w:rPr>
          <w:b/>
        </w:rPr>
        <w:t xml:space="preserve">C </w:t>
      </w:r>
      <w:r>
        <w:t>are defined here as,</w:t>
      </w:r>
    </w:p>
    <w:p w14:paraId="52D5D721" w14:textId="3BC5F4FA" w:rsidR="008C7882" w:rsidRDefault="008C7882" w:rsidP="008C7882">
      <w:pPr>
        <w:pStyle w:val="MTDisplayEquation"/>
      </w:pPr>
      <w:r>
        <w:tab/>
      </w:r>
      <w:r w:rsidR="00905817" w:rsidRPr="00905817">
        <w:rPr>
          <w:position w:val="-24"/>
        </w:rPr>
        <w:object w:dxaOrig="5340" w:dyaOrig="620" w14:anchorId="6C7CD9B8">
          <v:shape id="_x0000_i1145" type="#_x0000_t75" style="width:266.95pt;height:30.55pt" o:ole="">
            <v:imagedata r:id="rId258" o:title=""/>
          </v:shape>
          <o:OLEObject Type="Embed" ProgID="Equation.DSMT4" ShapeID="_x0000_i1145" DrawAspect="Content" ObjectID="_1493625169" r:id="rId259"/>
        </w:object>
      </w:r>
      <w:r w:rsidR="00913D51">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63</w:instrText>
      </w:r>
      <w:r w:rsidR="00827503">
        <w:rPr>
          <w:noProof/>
        </w:rPr>
        <w:fldChar w:fldCharType="end"/>
      </w:r>
      <w:r>
        <w:instrText>)</w:instrText>
      </w:r>
      <w:r>
        <w:fldChar w:fldCharType="end"/>
      </w:r>
    </w:p>
    <w:p w14:paraId="70AAFA88" w14:textId="77777777" w:rsidR="008C7882" w:rsidRDefault="008C7882" w:rsidP="008C7882">
      <w:r>
        <w:t>As a result of the isotropic restriction, the second Piola-Kirchhoff stress tensor can be written as,</w:t>
      </w:r>
    </w:p>
    <w:p w14:paraId="6A5A22AC" w14:textId="1BC13E32" w:rsidR="008C7882" w:rsidRDefault="008C7882" w:rsidP="008C7882">
      <w:pPr>
        <w:pStyle w:val="MTDisplayEquation"/>
      </w:pPr>
      <w:r>
        <w:tab/>
      </w:r>
      <w:r w:rsidR="00905817" w:rsidRPr="00905817">
        <w:rPr>
          <w:position w:val="-30"/>
        </w:rPr>
        <w:object w:dxaOrig="4220" w:dyaOrig="680" w14:anchorId="3CB9F691">
          <v:shape id="_x0000_i1146" type="#_x0000_t75" style="width:211.25pt;height:34.65pt" o:ole="">
            <v:imagedata r:id="rId260" o:title=""/>
          </v:shape>
          <o:OLEObject Type="Embed" ProgID="Equation.DSMT4" ShapeID="_x0000_i1146" DrawAspect="Content" ObjectID="_1493625170" r:id="rId26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15" w:name="ZEqnNum929272"/>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w:instrText>
      </w:r>
      <w:r w:rsidR="00827503">
        <w:instrText xml:space="preserve">MERGEFORMAT </w:instrText>
      </w:r>
      <w:r w:rsidR="00827503">
        <w:fldChar w:fldCharType="separate"/>
      </w:r>
      <w:r w:rsidR="00D3178E">
        <w:rPr>
          <w:noProof/>
        </w:rPr>
        <w:instrText>64</w:instrText>
      </w:r>
      <w:r w:rsidR="00827503">
        <w:rPr>
          <w:noProof/>
        </w:rPr>
        <w:fldChar w:fldCharType="end"/>
      </w:r>
      <w:r>
        <w:instrText>)</w:instrText>
      </w:r>
      <w:bookmarkEnd w:id="115"/>
      <w:r>
        <w:fldChar w:fldCharType="end"/>
      </w:r>
    </w:p>
    <w:p w14:paraId="1EF116A6" w14:textId="77777777" w:rsidR="008C7882" w:rsidRDefault="008C7882" w:rsidP="008C7882">
      <w:r>
        <w:t xml:space="preserve">The second order tensors formed by the derivatives of the invariants with respect to </w:t>
      </w:r>
      <w:r>
        <w:rPr>
          <w:b/>
        </w:rPr>
        <w:t>C</w:t>
      </w:r>
      <w:r>
        <w:t xml:space="preserve"> can be evaluated as follows:</w:t>
      </w:r>
    </w:p>
    <w:p w14:paraId="21FEA2F1" w14:textId="65434C65" w:rsidR="008C7882" w:rsidRDefault="008C7882" w:rsidP="008C7882">
      <w:pPr>
        <w:pStyle w:val="MTDisplayEquation"/>
      </w:pPr>
      <w:r>
        <w:tab/>
      </w:r>
      <w:r w:rsidR="00905817" w:rsidRPr="00905817">
        <w:rPr>
          <w:position w:val="-24"/>
        </w:rPr>
        <w:object w:dxaOrig="3440" w:dyaOrig="620" w14:anchorId="4E3DE2ED">
          <v:shape id="_x0000_i1147" type="#_x0000_t75" style="width:171.85pt;height:30.55pt" o:ole="">
            <v:imagedata r:id="rId262" o:title=""/>
          </v:shape>
          <o:OLEObject Type="Embed" ProgID="Equation.DSMT4" ShapeID="_x0000_i1147" DrawAspect="Content" ObjectID="_1493625171" r:id="rId263"/>
        </w:object>
      </w:r>
      <w:r w:rsidR="00201B2F">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16" w:name="ZEqnNum948931"/>
      <w:r>
        <w:instrText>(</w:instrText>
      </w:r>
      <w:r w:rsidR="00827503">
        <w:fldChar w:fldCharType="begin"/>
      </w:r>
      <w:r w:rsidR="00827503">
        <w:instrText xml:space="preserve"> SEQ MTSec \c \* Ar</w:instrText>
      </w:r>
      <w:r w:rsidR="00827503">
        <w:instrText xml:space="preserve">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65</w:instrText>
      </w:r>
      <w:r w:rsidR="00827503">
        <w:rPr>
          <w:noProof/>
        </w:rPr>
        <w:fldChar w:fldCharType="end"/>
      </w:r>
      <w:r>
        <w:instrText>)</w:instrText>
      </w:r>
      <w:bookmarkEnd w:id="116"/>
      <w:r>
        <w:fldChar w:fldCharType="end"/>
      </w:r>
    </w:p>
    <w:p w14:paraId="40BDB9B6" w14:textId="77777777" w:rsidR="008C7882" w:rsidRDefault="008C7882" w:rsidP="008C7882">
      <w:r>
        <w:t xml:space="preserve">Introducing expressions </w:t>
      </w:r>
      <w:r>
        <w:fldChar w:fldCharType="begin"/>
      </w:r>
      <w:r>
        <w:instrText xml:space="preserve"> GOTOBUTTON ZEqnNum948931  \* MERGEFORMAT </w:instrText>
      </w:r>
      <w:r w:rsidR="00827503">
        <w:fldChar w:fldCharType="begin"/>
      </w:r>
      <w:r w:rsidR="00827503">
        <w:instrText xml:space="preserve"> REF ZEqnNum948931 \! \* MERGEFORMAT </w:instrText>
      </w:r>
      <w:r w:rsidR="00827503">
        <w:fldChar w:fldCharType="separate"/>
      </w:r>
      <w:r w:rsidR="00D3178E">
        <w:instrText>(2.65)</w:instrText>
      </w:r>
      <w:r w:rsidR="00827503">
        <w:fldChar w:fldCharType="end"/>
      </w:r>
      <w:r>
        <w:fldChar w:fldCharType="end"/>
      </w:r>
      <w:r>
        <w:t xml:space="preserve"> into equation </w:t>
      </w:r>
      <w:r>
        <w:fldChar w:fldCharType="begin"/>
      </w:r>
      <w:r>
        <w:instrText xml:space="preserve"> GOTOBUTTON ZEqnNum929272  \* MERGEFORMAT </w:instrText>
      </w:r>
      <w:r w:rsidR="00827503">
        <w:fldChar w:fldCharType="begin"/>
      </w:r>
      <w:r w:rsidR="00827503">
        <w:instrText xml:space="preserve"> REF ZEqnNum</w:instrText>
      </w:r>
      <w:r w:rsidR="00827503">
        <w:instrText xml:space="preserve">929272 \! \* MERGEFORMAT </w:instrText>
      </w:r>
      <w:r w:rsidR="00827503">
        <w:fldChar w:fldCharType="separate"/>
      </w:r>
      <w:r w:rsidR="00D3178E">
        <w:instrText>(2.64)</w:instrText>
      </w:r>
      <w:r w:rsidR="00827503">
        <w:fldChar w:fldCharType="end"/>
      </w:r>
      <w:r>
        <w:fldChar w:fldCharType="end"/>
      </w:r>
      <w:r>
        <w:t xml:space="preserve"> enables the second Piola-Kirchhoff stress to be evaluated as,</w:t>
      </w:r>
    </w:p>
    <w:p w14:paraId="498A63DE" w14:textId="3D339209" w:rsidR="008C7882" w:rsidRDefault="008C7882" w:rsidP="008C7882">
      <w:pPr>
        <w:pStyle w:val="MTDisplayEquation"/>
      </w:pPr>
      <w:r>
        <w:tab/>
      </w:r>
      <w:r w:rsidR="00905817" w:rsidRPr="00905817">
        <w:rPr>
          <w:position w:val="-16"/>
        </w:rPr>
        <w:object w:dxaOrig="5120" w:dyaOrig="440" w14:anchorId="1F70B890">
          <v:shape id="_x0000_i1148" type="#_x0000_t75" style="width:256.1pt;height:21.75pt" o:ole="">
            <v:imagedata r:id="rId264" o:title=""/>
          </v:shape>
          <o:OLEObject Type="Embed" ProgID="Equation.DSMT4" ShapeID="_x0000_i1148" DrawAspect="Content" ObjectID="_1493625172" r:id="rId26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66</w:instrText>
      </w:r>
      <w:r w:rsidR="00827503">
        <w:rPr>
          <w:noProof/>
        </w:rPr>
        <w:fldChar w:fldCharType="end"/>
      </w:r>
      <w:r>
        <w:instrText>)</w:instrText>
      </w:r>
      <w:r>
        <w:fldChar w:fldCharType="end"/>
      </w:r>
    </w:p>
    <w:p w14:paraId="5D2612F0" w14:textId="7B0E94E0" w:rsidR="008C7882" w:rsidRDefault="008C7882" w:rsidP="008C7882">
      <w:r>
        <w:lastRenderedPageBreak/>
        <w:t xml:space="preserve">where </w:t>
      </w:r>
      <w:r w:rsidR="00905817" w:rsidRPr="00905817">
        <w:rPr>
          <w:position w:val="-12"/>
        </w:rPr>
        <w:object w:dxaOrig="1340" w:dyaOrig="360" w14:anchorId="4DF497BD">
          <v:shape id="_x0000_i1149" type="#_x0000_t75" style="width:67.25pt;height:19pt" o:ole="">
            <v:imagedata r:id="rId266" o:title=""/>
          </v:shape>
          <o:OLEObject Type="Embed" ProgID="Equation.DSMT4" ShapeID="_x0000_i1149" DrawAspect="Content" ObjectID="_1493625173" r:id="rId267"/>
        </w:object>
      </w:r>
      <w:r>
        <w:t xml:space="preserve">, </w:t>
      </w:r>
      <w:r w:rsidR="00905817" w:rsidRPr="00905817">
        <w:rPr>
          <w:position w:val="-12"/>
        </w:rPr>
        <w:object w:dxaOrig="1380" w:dyaOrig="360" w14:anchorId="72040392">
          <v:shape id="_x0000_i1150" type="#_x0000_t75" style="width:69.3pt;height:19pt" o:ole="">
            <v:imagedata r:id="rId268" o:title=""/>
          </v:shape>
          <o:OLEObject Type="Embed" ProgID="Equation.DSMT4" ShapeID="_x0000_i1150" DrawAspect="Content" ObjectID="_1493625174" r:id="rId269"/>
        </w:object>
      </w:r>
      <w:r>
        <w:t xml:space="preserve">, and </w:t>
      </w:r>
      <w:r w:rsidR="00905817" w:rsidRPr="00905817">
        <w:rPr>
          <w:position w:val="-12"/>
        </w:rPr>
        <w:object w:dxaOrig="1359" w:dyaOrig="360" w14:anchorId="43927B08">
          <v:shape id="_x0000_i1151" type="#_x0000_t75" style="width:67.9pt;height:19pt" o:ole="">
            <v:imagedata r:id="rId270" o:title=""/>
          </v:shape>
          <o:OLEObject Type="Embed" ProgID="Equation.DSMT4" ShapeID="_x0000_i1151" DrawAspect="Content" ObjectID="_1493625175" r:id="rId271"/>
        </w:object>
      </w:r>
      <w:r>
        <w:t>.</w:t>
      </w:r>
    </w:p>
    <w:p w14:paraId="18B1727B" w14:textId="77777777" w:rsidR="008C7882" w:rsidRDefault="008C7882" w:rsidP="008C7882"/>
    <w:p w14:paraId="6A81A4BC" w14:textId="77777777" w:rsidR="008C7882" w:rsidRDefault="008C7882" w:rsidP="008C7882">
      <w:r>
        <w:t xml:space="preserve">The Cauchy stresses can now be obtained from the second Piola-Kirchhoff stresses by using </w:t>
      </w:r>
      <w:r>
        <w:fldChar w:fldCharType="begin"/>
      </w:r>
      <w:r>
        <w:instrText xml:space="preserve"> GOTOBUTTON ZEqnNum356111  \* MERGEFORMAT </w:instrText>
      </w:r>
      <w:r w:rsidR="00827503">
        <w:fldChar w:fldCharType="begin"/>
      </w:r>
      <w:r w:rsidR="00827503">
        <w:instrText xml:space="preserve"> REF ZEqnNum356111 \! \* MERGEFORMAT </w:instrText>
      </w:r>
      <w:r w:rsidR="00827503">
        <w:fldChar w:fldCharType="separate"/>
      </w:r>
      <w:r w:rsidR="00D3178E">
        <w:instrText>(2.52)</w:instrText>
      </w:r>
      <w:r w:rsidR="00827503">
        <w:fldChar w:fldCharType="end"/>
      </w:r>
      <w:r>
        <w:fldChar w:fldCharType="end"/>
      </w:r>
      <w:r>
        <w:t>:</w:t>
      </w:r>
    </w:p>
    <w:p w14:paraId="0A99A827" w14:textId="0F2545D8" w:rsidR="008C7882" w:rsidRDefault="008C7882" w:rsidP="008C7882">
      <w:pPr>
        <w:pStyle w:val="MTDisplayEquation"/>
      </w:pPr>
      <w:r>
        <w:tab/>
      </w:r>
      <w:r w:rsidR="00905817" w:rsidRPr="00905817">
        <w:rPr>
          <w:position w:val="-16"/>
        </w:rPr>
        <w:object w:dxaOrig="5179" w:dyaOrig="440" w14:anchorId="6D8700E0">
          <v:shape id="_x0000_i1152" type="#_x0000_t75" style="width:258.1pt;height:21.75pt" o:ole="">
            <v:imagedata r:id="rId272" o:title=""/>
          </v:shape>
          <o:OLEObject Type="Embed" ProgID="Equation.DSMT4" ShapeID="_x0000_i1152" DrawAspect="Content" ObjectID="_1493625176" r:id="rId27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67</w:instrText>
      </w:r>
      <w:r w:rsidR="00827503">
        <w:rPr>
          <w:noProof/>
        </w:rPr>
        <w:fldChar w:fldCharType="end"/>
      </w:r>
      <w:r>
        <w:instrText>)</w:instrText>
      </w:r>
      <w:r>
        <w:fldChar w:fldCharType="end"/>
      </w:r>
    </w:p>
    <w:p w14:paraId="43D48A34" w14:textId="7CE8D98A" w:rsidR="008C7882" w:rsidRDefault="008C7882" w:rsidP="008C7882">
      <w:r>
        <w:t xml:space="preserve">Note that in this equation </w:t>
      </w:r>
      <w:r w:rsidR="00905817" w:rsidRPr="00905817">
        <w:rPr>
          <w:position w:val="-12"/>
        </w:rPr>
        <w:object w:dxaOrig="340" w:dyaOrig="360" w14:anchorId="206892D5">
          <v:shape id="_x0000_i1153" type="#_x0000_t75" style="width:17pt;height:19pt" o:ole="">
            <v:imagedata r:id="rId274" o:title=""/>
          </v:shape>
          <o:OLEObject Type="Embed" ProgID="Equation.DSMT4" ShapeID="_x0000_i1153" DrawAspect="Content" ObjectID="_1493625177" r:id="rId275"/>
        </w:object>
      </w:r>
      <w:r>
        <w:t xml:space="preserve">, </w:t>
      </w:r>
      <w:r w:rsidR="00905817" w:rsidRPr="00905817">
        <w:rPr>
          <w:position w:val="-12"/>
        </w:rPr>
        <w:object w:dxaOrig="360" w:dyaOrig="360" w14:anchorId="5719A982">
          <v:shape id="_x0000_i1154" type="#_x0000_t75" style="width:19pt;height:19pt" o:ole="">
            <v:imagedata r:id="rId276" o:title=""/>
          </v:shape>
          <o:OLEObject Type="Embed" ProgID="Equation.DSMT4" ShapeID="_x0000_i1154" DrawAspect="Content" ObjectID="_1493625178" r:id="rId277"/>
        </w:object>
      </w:r>
      <w:r>
        <w:t xml:space="preserve">, and </w:t>
      </w:r>
      <w:r w:rsidR="00905817" w:rsidRPr="00905817">
        <w:rPr>
          <w:position w:val="-12"/>
        </w:rPr>
        <w:object w:dxaOrig="340" w:dyaOrig="360" w14:anchorId="557E5D67">
          <v:shape id="_x0000_i1155" type="#_x0000_t75" style="width:17pt;height:19pt" o:ole="">
            <v:imagedata r:id="rId278" o:title=""/>
          </v:shape>
          <o:OLEObject Type="Embed" ProgID="Equation.DSMT4" ShapeID="_x0000_i1155" DrawAspect="Content" ObjectID="_1493625179" r:id="rId279"/>
        </w:object>
      </w:r>
      <w:r>
        <w:t xml:space="preserve"> still involve derivatives with respect to the invariants of </w:t>
      </w:r>
      <w:r>
        <w:rPr>
          <w:b/>
        </w:rPr>
        <w:t>C</w:t>
      </w:r>
      <w:r>
        <w:t xml:space="preserve">. However, since the invariants of </w:t>
      </w:r>
      <w:r w:rsidR="00056F8B">
        <w:rPr>
          <w:b/>
        </w:rPr>
        <w:t>b</w:t>
      </w:r>
      <w:r>
        <w:t xml:space="preserve"> are identical to those of </w:t>
      </w:r>
      <w:r>
        <w:rPr>
          <w:b/>
        </w:rPr>
        <w:t>C</w:t>
      </w:r>
      <w:r>
        <w:t>, the quantities</w:t>
      </w:r>
      <w:r w:rsidR="00905817" w:rsidRPr="00905817">
        <w:rPr>
          <w:position w:val="-12"/>
        </w:rPr>
        <w:object w:dxaOrig="340" w:dyaOrig="360" w14:anchorId="5B50E90A">
          <v:shape id="_x0000_i1156" type="#_x0000_t75" style="width:17pt;height:19pt" o:ole="">
            <v:imagedata r:id="rId280" o:title=""/>
          </v:shape>
          <o:OLEObject Type="Embed" ProgID="Equation.DSMT4" ShapeID="_x0000_i1156" DrawAspect="Content" ObjectID="_1493625180" r:id="rId281"/>
        </w:object>
      </w:r>
      <w:r>
        <w:t xml:space="preserve">, </w:t>
      </w:r>
      <w:r w:rsidR="00905817" w:rsidRPr="00905817">
        <w:rPr>
          <w:position w:val="-12"/>
        </w:rPr>
        <w:object w:dxaOrig="360" w:dyaOrig="360" w14:anchorId="0B128BD1">
          <v:shape id="_x0000_i1157" type="#_x0000_t75" style="width:19pt;height:19pt" o:ole="">
            <v:imagedata r:id="rId282" o:title=""/>
          </v:shape>
          <o:OLEObject Type="Embed" ProgID="Equation.DSMT4" ShapeID="_x0000_i1157" DrawAspect="Content" ObjectID="_1493625181" r:id="rId283"/>
        </w:object>
      </w:r>
      <w:r>
        <w:t xml:space="preserve"> and </w:t>
      </w:r>
      <w:r w:rsidR="00905817" w:rsidRPr="00905817">
        <w:rPr>
          <w:position w:val="-12"/>
        </w:rPr>
        <w:object w:dxaOrig="340" w:dyaOrig="360" w14:anchorId="4E9528F4">
          <v:shape id="_x0000_i1158" type="#_x0000_t75" style="width:17pt;height:19pt" o:ole="">
            <v:imagedata r:id="rId284" o:title=""/>
          </v:shape>
          <o:OLEObject Type="Embed" ProgID="Equation.DSMT4" ShapeID="_x0000_i1158" DrawAspect="Content" ObjectID="_1493625182" r:id="rId285"/>
        </w:object>
      </w:r>
      <w:r w:rsidR="004D1047">
        <w:t xml:space="preserve"> </w:t>
      </w:r>
      <w:r>
        <w:t xml:space="preserve">may also be considered to be the derivatives with respect to the invariants of </w:t>
      </w:r>
      <w:r w:rsidR="00056F8B">
        <w:rPr>
          <w:b/>
        </w:rPr>
        <w:t>b</w:t>
      </w:r>
      <w:r>
        <w:t xml:space="preserve">. </w:t>
      </w:r>
    </w:p>
    <w:p w14:paraId="4BC6C2E8" w14:textId="77777777" w:rsidR="008C7882" w:rsidRDefault="008C7882" w:rsidP="008C7882">
      <w:pPr>
        <w:pStyle w:val="Heading3"/>
      </w:pPr>
      <w:bookmarkStart w:id="117" w:name="_Toc289032524"/>
      <w:r>
        <w:t>Isotropic Elasticity in Principal Directions</w:t>
      </w:r>
      <w:bookmarkEnd w:id="117"/>
    </w:p>
    <w:p w14:paraId="23302C34" w14:textId="70C18D03" w:rsidR="008C7882" w:rsidRPr="00C1257B" w:rsidRDefault="008C7882" w:rsidP="008C7882">
      <w:r w:rsidRPr="00C1257B">
        <w:t xml:space="preserve">For isotropic materials, the principal directions of the strain and stress tensors are the same.  Let the eigenvalues of </w:t>
      </w:r>
      <w:r w:rsidR="00905817" w:rsidRPr="00905817">
        <w:rPr>
          <w:position w:val="-6"/>
        </w:rPr>
        <w:object w:dxaOrig="240" w:dyaOrig="279" w14:anchorId="59107422">
          <v:shape id="_x0000_i1159" type="#_x0000_t75" style="width:12.25pt;height:14.25pt" o:ole="">
            <v:imagedata r:id="rId286" o:title=""/>
          </v:shape>
          <o:OLEObject Type="Embed" ProgID="Equation.DSMT4" ShapeID="_x0000_i1159" DrawAspect="Content" ObjectID="_1493625183" r:id="rId287"/>
        </w:object>
      </w:r>
      <w:r w:rsidRPr="00C1257B">
        <w:t xml:space="preserve"> be denoted by </w:t>
      </w:r>
      <w:r w:rsidR="00905817" w:rsidRPr="00905817">
        <w:rPr>
          <w:position w:val="-12"/>
        </w:rPr>
        <w:object w:dxaOrig="300" w:dyaOrig="380" w14:anchorId="47B7D818">
          <v:shape id="_x0000_i1160" type="#_x0000_t75" style="width:14.95pt;height:19pt" o:ole="">
            <v:imagedata r:id="rId288" o:title=""/>
          </v:shape>
          <o:OLEObject Type="Embed" ProgID="Equation.DSMT4" ShapeID="_x0000_i1160" DrawAspect="Content" ObjectID="_1493625184" r:id="rId289"/>
        </w:object>
      </w:r>
      <w:r w:rsidRPr="00C1257B">
        <w:t xml:space="preserve"> (</w:t>
      </w:r>
      <w:r w:rsidR="00905817" w:rsidRPr="00905817">
        <w:rPr>
          <w:position w:val="-10"/>
        </w:rPr>
        <w:object w:dxaOrig="859" w:dyaOrig="320" w14:anchorId="1E6DE32F">
          <v:shape id="_x0000_i1161" type="#_x0000_t75" style="width:42.8pt;height:15.6pt" o:ole="">
            <v:imagedata r:id="rId290" o:title=""/>
          </v:shape>
          <o:OLEObject Type="Embed" ProgID="Equation.DSMT4" ShapeID="_x0000_i1161" DrawAspect="Content" ObjectID="_1493625185" r:id="rId291"/>
        </w:object>
      </w:r>
      <w:r w:rsidRPr="00C1257B">
        <w:t xml:space="preserve">), then the strain energy density may be given as a function of these eigenvalues, </w:t>
      </w:r>
      <w:r w:rsidR="00905817" w:rsidRPr="00905817">
        <w:rPr>
          <w:position w:val="-16"/>
        </w:rPr>
        <w:object w:dxaOrig="1400" w:dyaOrig="440" w14:anchorId="60B1B9F2">
          <v:shape id="_x0000_i1162" type="#_x0000_t75" style="width:69.95pt;height:21.75pt" o:ole="">
            <v:imagedata r:id="rId292" o:title=""/>
          </v:shape>
          <o:OLEObject Type="Embed" ProgID="Equation.DSMT4" ShapeID="_x0000_i1162" DrawAspect="Content" ObjectID="_1493625186" r:id="rId293"/>
        </w:object>
      </w:r>
      <w:r w:rsidRPr="00C1257B">
        <w:t>.  To derive the expression for the stress, recognize that</w:t>
      </w:r>
    </w:p>
    <w:p w14:paraId="0A1C8C47" w14:textId="56374E2F" w:rsidR="008C7882" w:rsidRPr="00C1257B" w:rsidRDefault="008C7882" w:rsidP="008C7882">
      <w:pPr>
        <w:pStyle w:val="MTDisplayEquation"/>
      </w:pPr>
      <w:r w:rsidRPr="00C1257B">
        <w:tab/>
      </w:r>
      <w:r w:rsidR="00905817" w:rsidRPr="00905817">
        <w:rPr>
          <w:position w:val="-24"/>
        </w:rPr>
        <w:object w:dxaOrig="1939" w:dyaOrig="660" w14:anchorId="1C58CF64">
          <v:shape id="_x0000_i1163" type="#_x0000_t75" style="width:96.45pt;height:32.6pt" o:ole="">
            <v:imagedata r:id="rId294" o:title=""/>
          </v:shape>
          <o:OLEObject Type="Embed" ProgID="Equation.DSMT4" ShapeID="_x0000_i1163" DrawAspect="Content" ObjectID="_1493625187" r:id="rId295"/>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rsidRPr="00C1257B">
        <w:instrText>.</w:instrText>
      </w:r>
      <w:r w:rsidR="00827503">
        <w:fldChar w:fldCharType="begin"/>
      </w:r>
      <w:r w:rsidR="00827503">
        <w:instrText xml:space="preserve"> SEQ MTEqn \c \* Arabic \* MERGEFORMAT </w:instrText>
      </w:r>
      <w:r w:rsidR="00827503">
        <w:fldChar w:fldCharType="separate"/>
      </w:r>
      <w:r w:rsidR="00D3178E">
        <w:rPr>
          <w:noProof/>
        </w:rPr>
        <w:instrText>68</w:instrText>
      </w:r>
      <w:r w:rsidR="00827503">
        <w:rPr>
          <w:noProof/>
        </w:rPr>
        <w:fldChar w:fldCharType="end"/>
      </w:r>
      <w:r w:rsidRPr="00C1257B">
        <w:instrText>)</w:instrText>
      </w:r>
      <w:r w:rsidRPr="00C1257B">
        <w:fldChar w:fldCharType="end"/>
      </w:r>
    </w:p>
    <w:p w14:paraId="043E3AEA" w14:textId="1E45456D" w:rsidR="008C7882" w:rsidRPr="00C1257B" w:rsidRDefault="008C7882" w:rsidP="008C7882">
      <w:r w:rsidRPr="00C1257B">
        <w:t xml:space="preserve">where </w:t>
      </w:r>
      <w:r w:rsidR="004D1047">
        <w:t xml:space="preserve">the </w:t>
      </w:r>
      <w:r w:rsidR="00905817" w:rsidRPr="00905817">
        <w:rPr>
          <w:position w:val="-12"/>
        </w:rPr>
        <w:object w:dxaOrig="300" w:dyaOrig="360" w14:anchorId="6C89696F">
          <v:shape id="_x0000_i1164" type="#_x0000_t75" style="width:14.95pt;height:19pt" o:ole="">
            <v:imagedata r:id="rId296" o:title=""/>
          </v:shape>
          <o:OLEObject Type="Embed" ProgID="Equation.DSMT4" ShapeID="_x0000_i1164" DrawAspect="Content" ObjectID="_1493625188" r:id="rId297"/>
        </w:object>
      </w:r>
      <w:r w:rsidRPr="00C1257B">
        <w:t xml:space="preserve"> are the eigenvectors of </w:t>
      </w:r>
      <w:r w:rsidR="00905817" w:rsidRPr="00905817">
        <w:rPr>
          <w:position w:val="-6"/>
        </w:rPr>
        <w:object w:dxaOrig="240" w:dyaOrig="279" w14:anchorId="601F9167">
          <v:shape id="_x0000_i1165" type="#_x0000_t75" style="width:12.25pt;height:14.25pt" o:ole="">
            <v:imagedata r:id="rId298" o:title=""/>
          </v:shape>
          <o:OLEObject Type="Embed" ProgID="Equation.DSMT4" ShapeID="_x0000_i1165" DrawAspect="Content" ObjectID="_1493625189" r:id="rId299"/>
        </w:object>
      </w:r>
      <w:r w:rsidRPr="00C1257B">
        <w:t>.  It follows that the second Piola-Kirchhoff stress may be represented as</w:t>
      </w:r>
    </w:p>
    <w:p w14:paraId="6266E28C" w14:textId="60966E07" w:rsidR="008C7882" w:rsidRPr="00C1257B" w:rsidRDefault="008C7882" w:rsidP="008C7882">
      <w:pPr>
        <w:pStyle w:val="MTDisplayEquation"/>
      </w:pPr>
      <w:r w:rsidRPr="00C1257B">
        <w:tab/>
      </w:r>
      <w:r w:rsidR="00905817" w:rsidRPr="00905817">
        <w:rPr>
          <w:position w:val="-28"/>
        </w:rPr>
        <w:object w:dxaOrig="1160" w:dyaOrig="680" w14:anchorId="0AE087B3">
          <v:shape id="_x0000_i1166" type="#_x0000_t75" style="width:57.75pt;height:34.65pt" o:ole="">
            <v:imagedata r:id="rId300" o:title=""/>
          </v:shape>
          <o:OLEObject Type="Embed" ProgID="Equation.DSMT4" ShapeID="_x0000_i1166" DrawAspect="Content" ObjectID="_1493625190" r:id="rId301"/>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rsidRPr="00C1257B">
        <w:instrText>.</w:instrText>
      </w:r>
      <w:r w:rsidR="00827503">
        <w:fldChar w:fldCharType="begin"/>
      </w:r>
      <w:r w:rsidR="00827503">
        <w:instrText xml:space="preserve"> SEQ MTEqn \c \* Arabic \* MERGEFORMAT </w:instrText>
      </w:r>
      <w:r w:rsidR="00827503">
        <w:fldChar w:fldCharType="separate"/>
      </w:r>
      <w:r w:rsidR="00D3178E">
        <w:rPr>
          <w:noProof/>
        </w:rPr>
        <w:instrText>69</w:instrText>
      </w:r>
      <w:r w:rsidR="00827503">
        <w:rPr>
          <w:noProof/>
        </w:rPr>
        <w:fldChar w:fldCharType="end"/>
      </w:r>
      <w:r w:rsidRPr="00C1257B">
        <w:instrText>)</w:instrText>
      </w:r>
      <w:r w:rsidRPr="00C1257B">
        <w:fldChar w:fldCharType="end"/>
      </w:r>
    </w:p>
    <w:p w14:paraId="200DEFE6" w14:textId="77777777" w:rsidR="008C7882" w:rsidRPr="00C1257B" w:rsidRDefault="008C7882" w:rsidP="008C7882">
      <w:r w:rsidRPr="00C1257B">
        <w:t>where</w:t>
      </w:r>
    </w:p>
    <w:p w14:paraId="51B918A1" w14:textId="05AB1EB4" w:rsidR="008C7882" w:rsidRPr="00C1257B" w:rsidRDefault="008C7882" w:rsidP="008C7882">
      <w:pPr>
        <w:pStyle w:val="MTDisplayEquation"/>
      </w:pPr>
      <w:r w:rsidRPr="00C1257B">
        <w:tab/>
      </w:r>
      <w:r w:rsidR="00905817" w:rsidRPr="00905817">
        <w:rPr>
          <w:position w:val="-30"/>
        </w:rPr>
        <w:object w:dxaOrig="1060" w:dyaOrig="680" w14:anchorId="4CE35A67">
          <v:shape id="_x0000_i1167" type="#_x0000_t75" style="width:52.3pt;height:34.65pt" o:ole="">
            <v:imagedata r:id="rId302" o:title=""/>
          </v:shape>
          <o:OLEObject Type="Embed" ProgID="Equation.DSMT4" ShapeID="_x0000_i1167" DrawAspect="Content" ObjectID="_1493625191" r:id="rId303"/>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rsidRPr="00C1257B">
        <w:instrText>.</w:instrText>
      </w:r>
      <w:r w:rsidR="00827503">
        <w:fldChar w:fldCharType="begin"/>
      </w:r>
      <w:r w:rsidR="00827503">
        <w:instrText xml:space="preserve"> SEQ MTEqn \c \* Arabic \* MERGEFORMAT </w:instrText>
      </w:r>
      <w:r w:rsidR="00827503">
        <w:fldChar w:fldCharType="separate"/>
      </w:r>
      <w:r w:rsidR="00D3178E">
        <w:rPr>
          <w:noProof/>
        </w:rPr>
        <w:instrText>70</w:instrText>
      </w:r>
      <w:r w:rsidR="00827503">
        <w:rPr>
          <w:noProof/>
        </w:rPr>
        <w:fldChar w:fldCharType="end"/>
      </w:r>
      <w:r w:rsidRPr="00C1257B">
        <w:instrText>)</w:instrText>
      </w:r>
      <w:r w:rsidRPr="00C1257B">
        <w:fldChar w:fldCharType="end"/>
      </w:r>
    </w:p>
    <w:p w14:paraId="44F2BCAB" w14:textId="77777777" w:rsidR="008C7882" w:rsidRPr="00C1257B" w:rsidRDefault="008C7882" w:rsidP="008C7882">
      <w:r w:rsidRPr="00C1257B">
        <w:t>To evaluate the material elasticity tensor, recognize that</w:t>
      </w:r>
    </w:p>
    <w:p w14:paraId="2F3CC058" w14:textId="5BBE1105" w:rsidR="008C7882" w:rsidRPr="00C1257B" w:rsidRDefault="008C7882" w:rsidP="008C7882">
      <w:pPr>
        <w:pStyle w:val="MTDisplayEquation"/>
      </w:pPr>
      <w:r w:rsidRPr="00C1257B">
        <w:tab/>
      </w:r>
      <w:r w:rsidR="00905817" w:rsidRPr="00905817">
        <w:rPr>
          <w:position w:val="-32"/>
        </w:rPr>
        <w:object w:dxaOrig="6399" w:dyaOrig="700" w14:anchorId="65C86DEC">
          <v:shape id="_x0000_i1168" type="#_x0000_t75" style="width:318.55pt;height:34.65pt" o:ole="">
            <v:imagedata r:id="rId304" o:title=""/>
          </v:shape>
          <o:OLEObject Type="Embed" ProgID="Equation.DSMT4" ShapeID="_x0000_i1168" DrawAspect="Content" ObjectID="_1493625192" r:id="rId305"/>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r w:rsidR="00827503">
        <w:fldChar w:fldCharType="begin"/>
      </w:r>
      <w:r w:rsidR="00827503">
        <w:instrText xml:space="preserve"> SEQ </w:instrText>
      </w:r>
      <w:r w:rsidR="00827503">
        <w:instrText xml:space="preserve">MTSec \c \* Arabic \* MERGEFORMAT </w:instrText>
      </w:r>
      <w:r w:rsidR="00827503">
        <w:fldChar w:fldCharType="separate"/>
      </w:r>
      <w:r w:rsidR="00D3178E">
        <w:rPr>
          <w:noProof/>
        </w:rPr>
        <w:instrText>2</w:instrText>
      </w:r>
      <w:r w:rsidR="00827503">
        <w:rPr>
          <w:noProof/>
        </w:rPr>
        <w:fldChar w:fldCharType="end"/>
      </w:r>
      <w:r w:rsidRPr="00C1257B">
        <w:instrText>.</w:instrText>
      </w:r>
      <w:r w:rsidR="00827503">
        <w:fldChar w:fldCharType="begin"/>
      </w:r>
      <w:r w:rsidR="00827503">
        <w:instrText xml:space="preserve"> SEQ MTEqn \c \* Arabic \* MERGEFORMAT </w:instrText>
      </w:r>
      <w:r w:rsidR="00827503">
        <w:fldChar w:fldCharType="separate"/>
      </w:r>
      <w:r w:rsidR="00D3178E">
        <w:rPr>
          <w:noProof/>
        </w:rPr>
        <w:instrText>71</w:instrText>
      </w:r>
      <w:r w:rsidR="00827503">
        <w:rPr>
          <w:noProof/>
        </w:rPr>
        <w:fldChar w:fldCharType="end"/>
      </w:r>
      <w:r w:rsidRPr="00C1257B">
        <w:instrText>)</w:instrText>
      </w:r>
      <w:r w:rsidRPr="00C1257B">
        <w:fldChar w:fldCharType="end"/>
      </w:r>
    </w:p>
    <w:p w14:paraId="48ABA9BD" w14:textId="13A7CFE2" w:rsidR="008C7882" w:rsidRPr="00C1257B" w:rsidRDefault="008C7882" w:rsidP="008C7882">
      <w:r w:rsidRPr="00C1257B">
        <w:t xml:space="preserve">where </w:t>
      </w:r>
      <w:r w:rsidR="00905817" w:rsidRPr="00905817">
        <w:rPr>
          <w:position w:val="-10"/>
        </w:rPr>
        <w:object w:dxaOrig="560" w:dyaOrig="320" w14:anchorId="3CEA27FF">
          <v:shape id="_x0000_i1169" type="#_x0000_t75" style="width:27.85pt;height:15.6pt" o:ole="">
            <v:imagedata r:id="rId306" o:title=""/>
          </v:shape>
          <o:OLEObject Type="Embed" ProgID="Equation.DSMT4" ShapeID="_x0000_i1169" DrawAspect="Content" ObjectID="_1493625193" r:id="rId307"/>
        </w:object>
      </w:r>
      <w:r w:rsidRPr="00C1257B">
        <w:t xml:space="preserve"> form a permutation over </w:t>
      </w:r>
      <w:r w:rsidR="00905817" w:rsidRPr="00905817">
        <w:rPr>
          <w:position w:val="-10"/>
        </w:rPr>
        <w:object w:dxaOrig="540" w:dyaOrig="320" w14:anchorId="110E6D11">
          <v:shape id="_x0000_i1170" type="#_x0000_t75" style="width:27.15pt;height:15.6pt" o:ole="">
            <v:imagedata r:id="rId308" o:title=""/>
          </v:shape>
          <o:OLEObject Type="Embed" ProgID="Equation.DSMT4" ShapeID="_x0000_i1170" DrawAspect="Content" ObjectID="_1493625194" r:id="rId309"/>
        </w:object>
      </w:r>
      <w:r w:rsidRPr="00C1257B">
        <w:t>.  Then it can be shown that the material elasticity tensor is given by</w:t>
      </w:r>
    </w:p>
    <w:p w14:paraId="7C9B9338" w14:textId="336EAFD5" w:rsidR="008C7882" w:rsidRPr="00C1257B" w:rsidRDefault="008C7882" w:rsidP="008C7882">
      <w:pPr>
        <w:pStyle w:val="MTDisplayEquation"/>
      </w:pPr>
      <w:r w:rsidRPr="00C1257B">
        <w:tab/>
      </w:r>
      <w:r w:rsidR="00905817" w:rsidRPr="00905817">
        <w:rPr>
          <w:position w:val="-110"/>
        </w:rPr>
        <w:object w:dxaOrig="4140" w:dyaOrig="2240" w14:anchorId="30CBF029">
          <v:shape id="_x0000_i1171" type="#_x0000_t75" style="width:206.5pt;height:112.1pt" o:ole="">
            <v:imagedata r:id="rId310" o:title=""/>
          </v:shape>
          <o:OLEObject Type="Embed" ProgID="Equation.DSMT4" ShapeID="_x0000_i1171" DrawAspect="Content" ObjectID="_1493625195" r:id="rId311"/>
        </w:objec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bookmarkStart w:id="118" w:name="ZEqnNum326891"/>
      <w:r w:rsidRPr="00C1257B">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rsidRPr="00C1257B">
        <w:instrText>.</w:instrText>
      </w:r>
      <w:r w:rsidR="00827503">
        <w:fldChar w:fldCharType="begin"/>
      </w:r>
      <w:r w:rsidR="00827503">
        <w:instrText xml:space="preserve"> SEQ MTEqn \c \* Arabic \* MERGEFORMAT </w:instrText>
      </w:r>
      <w:r w:rsidR="00827503">
        <w:fldChar w:fldCharType="separate"/>
      </w:r>
      <w:r w:rsidR="00D3178E">
        <w:rPr>
          <w:noProof/>
        </w:rPr>
        <w:instrText>72</w:instrText>
      </w:r>
      <w:r w:rsidR="00827503">
        <w:rPr>
          <w:noProof/>
        </w:rPr>
        <w:fldChar w:fldCharType="end"/>
      </w:r>
      <w:r w:rsidRPr="00C1257B">
        <w:instrText>)</w:instrText>
      </w:r>
      <w:bookmarkEnd w:id="118"/>
      <w:r w:rsidRPr="00C1257B">
        <w:fldChar w:fldCharType="end"/>
      </w:r>
    </w:p>
    <w:p w14:paraId="776BCA32" w14:textId="77777777" w:rsidR="008C7882" w:rsidRPr="00C1257B" w:rsidRDefault="008C7882" w:rsidP="008C7882">
      <w:r w:rsidRPr="00C1257B">
        <w:t>When eigenvalues coincide, L’Hospital’s rule may be used to evalue the coefficient in the last term,</w:t>
      </w:r>
    </w:p>
    <w:p w14:paraId="7D38CDEE" w14:textId="451FCDC7" w:rsidR="008C7882" w:rsidRPr="00C1257B" w:rsidRDefault="008C7882" w:rsidP="008C7882">
      <w:pPr>
        <w:pStyle w:val="MTDisplayEquation"/>
      </w:pPr>
      <w:r w:rsidRPr="00C1257B">
        <w:tab/>
      </w:r>
      <w:r w:rsidR="00905817" w:rsidRPr="00905817">
        <w:rPr>
          <w:position w:val="-34"/>
        </w:rPr>
        <w:object w:dxaOrig="3800" w:dyaOrig="800" w14:anchorId="2ECE7FDE">
          <v:shape id="_x0000_i1172" type="#_x0000_t75" style="width:190.2pt;height:40.1pt" o:ole="">
            <v:imagedata r:id="rId312" o:title=""/>
          </v:shape>
          <o:OLEObject Type="Embed" ProgID="Equation.DSMT4" ShapeID="_x0000_i1172" DrawAspect="Content" ObjectID="_1493625196" r:id="rId313"/>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rsidRPr="00C1257B">
        <w:instrText>.</w:instrText>
      </w:r>
      <w:r w:rsidR="00827503">
        <w:fldChar w:fldCharType="begin"/>
      </w:r>
      <w:r w:rsidR="00827503">
        <w:instrText xml:space="preserve"> SEQ MTEqn \c \* Arabic \* MERGEFORMAT </w:instrText>
      </w:r>
      <w:r w:rsidR="00827503">
        <w:fldChar w:fldCharType="separate"/>
      </w:r>
      <w:r w:rsidR="00D3178E">
        <w:rPr>
          <w:noProof/>
        </w:rPr>
        <w:instrText>73</w:instrText>
      </w:r>
      <w:r w:rsidR="00827503">
        <w:rPr>
          <w:noProof/>
        </w:rPr>
        <w:fldChar w:fldCharType="end"/>
      </w:r>
      <w:r w:rsidRPr="00C1257B">
        <w:instrText>)</w:instrText>
      </w:r>
      <w:r w:rsidRPr="00C1257B">
        <w:fldChar w:fldCharType="end"/>
      </w:r>
    </w:p>
    <w:p w14:paraId="074127B7" w14:textId="77777777" w:rsidR="008C7882" w:rsidRPr="00C1257B" w:rsidRDefault="008C7882" w:rsidP="008C7882">
      <w:r w:rsidRPr="00C1257B">
        <w:lastRenderedPageBreak/>
        <w:t xml:space="preserve">The double summations in </w:t>
      </w:r>
      <w:r w:rsidRPr="00C1257B">
        <w:fldChar w:fldCharType="begin"/>
      </w:r>
      <w:r w:rsidRPr="00C1257B">
        <w:instrText xml:space="preserve"> GOTOBUTTON ZEqnNum326891  \* MERGEFORMAT </w:instrText>
      </w:r>
      <w:r w:rsidR="00827503">
        <w:fldChar w:fldCharType="begin"/>
      </w:r>
      <w:r w:rsidR="00827503">
        <w:instrText xml:space="preserve"> REF ZEqnNum326891 \! \* MERGEFORMAT </w:instrText>
      </w:r>
      <w:r w:rsidR="00827503">
        <w:fldChar w:fldCharType="separate"/>
      </w:r>
      <w:ins w:id="119" w:author="rawlins" w:date="2015-05-19T17:23:00Z">
        <w:r w:rsidR="00D3178E" w:rsidRPr="00C1257B">
          <w:instrText>(</w:instrText>
        </w:r>
        <w:r w:rsidR="00D3178E">
          <w:instrText>2</w:instrText>
        </w:r>
        <w:r w:rsidR="00D3178E" w:rsidRPr="00C1257B">
          <w:instrText>.</w:instrText>
        </w:r>
        <w:r w:rsidR="00D3178E">
          <w:instrText>72</w:instrText>
        </w:r>
        <w:r w:rsidR="00D3178E" w:rsidRPr="00C1257B">
          <w:instrText>)</w:instrText>
        </w:r>
      </w:ins>
      <w:ins w:id="120" w:author="Gerard" w:date="2015-05-06T12:49:00Z">
        <w:del w:id="121" w:author="rawlins" w:date="2015-05-19T16:10:00Z">
          <w:r w:rsidR="00E3755C" w:rsidRPr="00C1257B" w:rsidDel="00752FD5">
            <w:delInstrText>(</w:delInstrText>
          </w:r>
          <w:r w:rsidR="00E3755C" w:rsidDel="00752FD5">
            <w:delInstrText>2</w:delInstrText>
          </w:r>
          <w:r w:rsidR="00E3755C" w:rsidRPr="00C1257B" w:rsidDel="00752FD5">
            <w:delInstrText>.</w:delInstrText>
          </w:r>
          <w:r w:rsidR="00E3755C" w:rsidDel="00752FD5">
            <w:delInstrText>72</w:delInstrText>
          </w:r>
          <w:r w:rsidR="00E3755C" w:rsidRPr="00C1257B" w:rsidDel="00752FD5">
            <w:delInstrText>)</w:delInstrText>
          </w:r>
        </w:del>
      </w:ins>
      <w:ins w:id="122" w:author="Kingsley" w:date="2014-05-24T14:28:00Z">
        <w:del w:id="123" w:author="rawlins" w:date="2015-05-19T16:10:00Z">
          <w:r w:rsidR="00567B45" w:rsidRPr="00C1257B" w:rsidDel="00752FD5">
            <w:delInstrText>(</w:delInstrText>
          </w:r>
          <w:r w:rsidR="00567B45" w:rsidDel="00752FD5">
            <w:delInstrText>2</w:delInstrText>
          </w:r>
          <w:r w:rsidR="00567B45" w:rsidRPr="00C1257B" w:rsidDel="00752FD5">
            <w:delInstrText>.</w:delInstrText>
          </w:r>
          <w:r w:rsidR="00567B45" w:rsidDel="00752FD5">
            <w:delInstrText>72</w:delInstrText>
          </w:r>
          <w:r w:rsidR="00567B45" w:rsidRPr="00C1257B" w:rsidDel="00752FD5">
            <w:delInstrText>)</w:delInstrText>
          </w:r>
        </w:del>
      </w:ins>
      <w:del w:id="124" w:author="rawlins" w:date="2015-05-19T16:10:00Z">
        <w:r w:rsidR="004F1C97" w:rsidRPr="00C1257B" w:rsidDel="00752FD5">
          <w:delInstrText>(</w:delInstrText>
        </w:r>
        <w:r w:rsidR="004F1C97" w:rsidDel="00752FD5">
          <w:delInstrText>2</w:delInstrText>
        </w:r>
        <w:r w:rsidR="004F1C97" w:rsidRPr="00C1257B" w:rsidDel="00752FD5">
          <w:delInstrText>.</w:delInstrText>
        </w:r>
        <w:r w:rsidR="004F1C97" w:rsidDel="00752FD5">
          <w:delInstrText>72</w:delInstrText>
        </w:r>
        <w:r w:rsidR="004F1C97" w:rsidRPr="00C1257B" w:rsidDel="00752FD5">
          <w:delInstrText>)</w:delInstrText>
        </w:r>
      </w:del>
      <w:r w:rsidR="00827503">
        <w:fldChar w:fldCharType="end"/>
      </w:r>
      <w:r w:rsidRPr="00C1257B">
        <w:fldChar w:fldCharType="end"/>
      </w:r>
      <w:r w:rsidRPr="00C1257B">
        <w:t xml:space="preserve"> are arranged such that the summands represent fourth-order tensors with major and minor symmetries.</w:t>
      </w:r>
    </w:p>
    <w:p w14:paraId="699D3B85" w14:textId="77777777" w:rsidR="008C7882" w:rsidRPr="00C1257B" w:rsidRDefault="008C7882" w:rsidP="008C7882">
      <w:r w:rsidRPr="00C1257B">
        <w:tab/>
        <w:t>In the spatial frame, the Cauchy stress is given by</w:t>
      </w:r>
    </w:p>
    <w:p w14:paraId="50014551" w14:textId="10A93C08" w:rsidR="008C7882" w:rsidRPr="00C1257B" w:rsidRDefault="008C7882" w:rsidP="008C7882">
      <w:pPr>
        <w:pStyle w:val="MTDisplayEquation"/>
      </w:pPr>
      <w:r w:rsidRPr="00C1257B">
        <w:tab/>
      </w:r>
      <w:r w:rsidR="00905817" w:rsidRPr="00905817">
        <w:rPr>
          <w:position w:val="-28"/>
        </w:rPr>
        <w:object w:dxaOrig="1140" w:dyaOrig="680" w14:anchorId="2D10ADF3">
          <v:shape id="_x0000_i1173" type="#_x0000_t75" style="width:57.05pt;height:34.65pt" o:ole="">
            <v:imagedata r:id="rId314" o:title=""/>
          </v:shape>
          <o:OLEObject Type="Embed" ProgID="Equation.DSMT4" ShapeID="_x0000_i1173" DrawAspect="Content" ObjectID="_1493625197" r:id="rId315"/>
        </w:object>
      </w:r>
      <w:r w:rsidR="004B190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bookmarkStart w:id="125" w:name="ZEqnNum891122"/>
      <w:r w:rsidRPr="00C1257B">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rsidRPr="00C1257B">
        <w:instrText>.</w:instrText>
      </w:r>
      <w:r w:rsidR="00827503">
        <w:fldChar w:fldCharType="begin"/>
      </w:r>
      <w:r w:rsidR="00827503">
        <w:instrText xml:space="preserve"> SEQ MTEqn \c \* Arabic \* MERGEFORMAT </w:instrText>
      </w:r>
      <w:r w:rsidR="00827503">
        <w:fldChar w:fldCharType="separate"/>
      </w:r>
      <w:r w:rsidR="00D3178E">
        <w:rPr>
          <w:noProof/>
        </w:rPr>
        <w:instrText>74</w:instrText>
      </w:r>
      <w:r w:rsidR="00827503">
        <w:rPr>
          <w:noProof/>
        </w:rPr>
        <w:fldChar w:fldCharType="end"/>
      </w:r>
      <w:r w:rsidRPr="00C1257B">
        <w:instrText>)</w:instrText>
      </w:r>
      <w:bookmarkEnd w:id="125"/>
      <w:r w:rsidRPr="00C1257B">
        <w:fldChar w:fldCharType="end"/>
      </w:r>
    </w:p>
    <w:p w14:paraId="5BCD12C2" w14:textId="77777777" w:rsidR="008C7882" w:rsidRPr="00C1257B" w:rsidRDefault="008C7882" w:rsidP="008C7882">
      <w:r w:rsidRPr="00C1257B">
        <w:t xml:space="preserve">where </w:t>
      </w:r>
    </w:p>
    <w:p w14:paraId="6555909D" w14:textId="4838B690" w:rsidR="008C7882" w:rsidRPr="00C1257B" w:rsidRDefault="008C7882" w:rsidP="008C7882">
      <w:pPr>
        <w:pStyle w:val="MTDisplayEquation"/>
      </w:pPr>
      <w:r w:rsidRPr="00C1257B">
        <w:tab/>
      </w:r>
      <w:r w:rsidR="00905817" w:rsidRPr="00905817">
        <w:rPr>
          <w:position w:val="-12"/>
        </w:rPr>
        <w:object w:dxaOrig="1140" w:dyaOrig="360" w14:anchorId="7CB451C6">
          <v:shape id="_x0000_i1174" type="#_x0000_t75" style="width:57.05pt;height:19pt" o:ole="">
            <v:imagedata r:id="rId316" o:title=""/>
          </v:shape>
          <o:OLEObject Type="Embed" ProgID="Equation.DSMT4" ShapeID="_x0000_i1174" DrawAspect="Content" ObjectID="_1493625198" r:id="rId317"/>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rsidRPr="00C1257B">
        <w:instrText>.</w:instrText>
      </w:r>
      <w:r w:rsidR="00827503">
        <w:fldChar w:fldCharType="begin"/>
      </w:r>
      <w:r w:rsidR="00827503">
        <w:instrText xml:space="preserve"> SEQ MTEqn \c \* Arabic \* MERGEFORMAT </w:instrText>
      </w:r>
      <w:r w:rsidR="00827503">
        <w:fldChar w:fldCharType="separate"/>
      </w:r>
      <w:r w:rsidR="00D3178E">
        <w:rPr>
          <w:noProof/>
        </w:rPr>
        <w:instrText>75</w:instrText>
      </w:r>
      <w:r w:rsidR="00827503">
        <w:rPr>
          <w:noProof/>
        </w:rPr>
        <w:fldChar w:fldCharType="end"/>
      </w:r>
      <w:r w:rsidRPr="00C1257B">
        <w:instrText>)</w:instrText>
      </w:r>
      <w:r w:rsidRPr="00C1257B">
        <w:fldChar w:fldCharType="end"/>
      </w:r>
    </w:p>
    <w:p w14:paraId="1E99C5B5" w14:textId="045D0637" w:rsidR="008C7882" w:rsidRPr="00C1257B" w:rsidRDefault="008C7882" w:rsidP="008C7882">
      <w:r w:rsidRPr="00C1257B">
        <w:t xml:space="preserve">and </w:t>
      </w:r>
      <w:r w:rsidR="00905817" w:rsidRPr="00905817">
        <w:rPr>
          <w:position w:val="-14"/>
        </w:rPr>
        <w:object w:dxaOrig="1520" w:dyaOrig="400" w14:anchorId="1691F59E">
          <v:shape id="_x0000_i1175" type="#_x0000_t75" style="width:76.1pt;height:19.7pt" o:ole="">
            <v:imagedata r:id="rId318" o:title=""/>
          </v:shape>
          <o:OLEObject Type="Embed" ProgID="Equation.DSMT4" ShapeID="_x0000_i1175" DrawAspect="Content" ObjectID="_1493625199" r:id="rId319"/>
        </w:object>
      </w:r>
      <w:r w:rsidRPr="00C1257B">
        <w:t xml:space="preserve"> are the eigenvectors of </w:t>
      </w:r>
      <w:r w:rsidR="00905817" w:rsidRPr="00905817">
        <w:rPr>
          <w:position w:val="-6"/>
        </w:rPr>
        <w:object w:dxaOrig="200" w:dyaOrig="279" w14:anchorId="56989ACE">
          <v:shape id="_x0000_i1176" type="#_x0000_t75" style="width:10.2pt;height:14.25pt" o:ole="">
            <v:imagedata r:id="rId320" o:title=""/>
          </v:shape>
          <o:OLEObject Type="Embed" ProgID="Equation.DSMT4" ShapeID="_x0000_i1176" DrawAspect="Content" ObjectID="_1493625200" r:id="rId321"/>
        </w:object>
      </w:r>
      <w:r w:rsidRPr="00C1257B">
        <w:t>. The principal normal stresses are</w:t>
      </w:r>
    </w:p>
    <w:p w14:paraId="0C426F19" w14:textId="64A91C45" w:rsidR="008C7882" w:rsidRPr="00C1257B" w:rsidRDefault="008C7882" w:rsidP="008C7882">
      <w:pPr>
        <w:pStyle w:val="MTDisplayEquation"/>
      </w:pPr>
      <w:r w:rsidRPr="00C1257B">
        <w:tab/>
      </w:r>
      <w:r w:rsidR="00905817" w:rsidRPr="00905817">
        <w:rPr>
          <w:position w:val="-30"/>
        </w:rPr>
        <w:object w:dxaOrig="1140" w:dyaOrig="680" w14:anchorId="42150FF2">
          <v:shape id="_x0000_i1177" type="#_x0000_t75" style="width:57.05pt;height:34.65pt" o:ole="">
            <v:imagedata r:id="rId322" o:title=""/>
          </v:shape>
          <o:OLEObject Type="Embed" ProgID="Equation.DSMT4" ShapeID="_x0000_i1177" DrawAspect="Content" ObjectID="_1493625201" r:id="rId323"/>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rsidRPr="00C1257B">
        <w:instrText>.</w:instrText>
      </w:r>
      <w:r w:rsidR="00827503">
        <w:fldChar w:fldCharType="begin"/>
      </w:r>
      <w:r w:rsidR="00827503">
        <w:instrText xml:space="preserve"> SEQ MTEqn \c \* Arabic \* MERGEFORMAT </w:instrText>
      </w:r>
      <w:r w:rsidR="00827503">
        <w:fldChar w:fldCharType="separate"/>
      </w:r>
      <w:r w:rsidR="00D3178E">
        <w:rPr>
          <w:noProof/>
        </w:rPr>
        <w:instrText>76</w:instrText>
      </w:r>
      <w:r w:rsidR="00827503">
        <w:rPr>
          <w:noProof/>
        </w:rPr>
        <w:fldChar w:fldCharType="end"/>
      </w:r>
      <w:r w:rsidRPr="00C1257B">
        <w:instrText>)</w:instrText>
      </w:r>
      <w:r w:rsidRPr="00C1257B">
        <w:fldChar w:fldCharType="end"/>
      </w:r>
    </w:p>
    <w:p w14:paraId="6BACCA5A" w14:textId="77777777" w:rsidR="008C7882" w:rsidRPr="00C1257B" w:rsidRDefault="008C7882" w:rsidP="008C7882">
      <w:r w:rsidRPr="00C1257B">
        <w:t>The spatial elasticity tensor is given by</w:t>
      </w:r>
    </w:p>
    <w:p w14:paraId="5EDBC858" w14:textId="6BBAEE6B" w:rsidR="008C7882" w:rsidRPr="00C1257B" w:rsidRDefault="008C7882" w:rsidP="008C7882">
      <w:pPr>
        <w:pStyle w:val="MTDisplayEquation"/>
      </w:pPr>
      <w:r w:rsidRPr="00C1257B">
        <w:tab/>
      </w:r>
      <w:r w:rsidR="00905817" w:rsidRPr="00905817">
        <w:rPr>
          <w:position w:val="-112"/>
        </w:rPr>
        <w:object w:dxaOrig="4280" w:dyaOrig="2320" w14:anchorId="45C29FF5">
          <v:shape id="_x0000_i1178" type="#_x0000_t75" style="width:213.95pt;height:116.15pt" o:ole="">
            <v:imagedata r:id="rId324" o:title=""/>
          </v:shape>
          <o:OLEObject Type="Embed" ProgID="Equation.DSMT4" ShapeID="_x0000_i1178" DrawAspect="Content" ObjectID="_1493625202" r:id="rId325"/>
        </w:objec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rsidRPr="00C1257B">
        <w:instrText>.</w:instrText>
      </w:r>
      <w:r w:rsidR="00827503">
        <w:fldChar w:fldCharType="begin"/>
      </w:r>
      <w:r w:rsidR="00827503">
        <w:instrText xml:space="preserve"> SEQ MTEqn \c \* Arabic \* MERGEFORMAT </w:instrText>
      </w:r>
      <w:r w:rsidR="00827503">
        <w:fldChar w:fldCharType="separate"/>
      </w:r>
      <w:r w:rsidR="00D3178E">
        <w:rPr>
          <w:noProof/>
        </w:rPr>
        <w:instrText>77</w:instrText>
      </w:r>
      <w:r w:rsidR="00827503">
        <w:rPr>
          <w:noProof/>
        </w:rPr>
        <w:fldChar w:fldCharType="end"/>
      </w:r>
      <w:r w:rsidRPr="00C1257B">
        <w:instrText>)</w:instrText>
      </w:r>
      <w:r w:rsidRPr="00C1257B">
        <w:fldChar w:fldCharType="end"/>
      </w:r>
    </w:p>
    <w:p w14:paraId="30A1B64E" w14:textId="77777777" w:rsidR="008C7882" w:rsidRPr="00C1257B" w:rsidRDefault="008C7882" w:rsidP="008C7882"/>
    <w:p w14:paraId="46DB9C1D" w14:textId="77777777" w:rsidR="008C7882" w:rsidRDefault="008C7882" w:rsidP="008C7882">
      <w:pPr>
        <w:pStyle w:val="Heading3"/>
      </w:pPr>
      <w:bookmarkStart w:id="126" w:name="_Ref176706100"/>
      <w:bookmarkStart w:id="127" w:name="_Toc289032525"/>
      <w:r>
        <w:t>Nearly-Incompressible Hyperelasticity</w:t>
      </w:r>
      <w:bookmarkEnd w:id="126"/>
      <w:bookmarkEnd w:id="127"/>
    </w:p>
    <w:p w14:paraId="7200CCD7" w14:textId="127B7B56" w:rsidR="008C7882" w:rsidRDefault="008C7882" w:rsidP="008C7882">
      <w:r>
        <w:t>A material is considered incompressible if it shows no change in volume during deformation, or otherwise stated</w:t>
      </w:r>
      <w:r w:rsidR="002147C8">
        <w:t>,</w:t>
      </w:r>
      <w:r>
        <w:t xml:space="preserve"> if </w:t>
      </w:r>
      <w:r w:rsidR="00905817" w:rsidRPr="00905817">
        <w:rPr>
          <w:position w:val="-6"/>
        </w:rPr>
        <w:object w:dxaOrig="540" w:dyaOrig="279" w14:anchorId="0456A2B4">
          <v:shape id="_x0000_i1179" type="#_x0000_t75" style="width:27.15pt;height:14.25pt" o:ole="">
            <v:imagedata r:id="rId326" o:title=""/>
          </v:shape>
          <o:OLEObject Type="Embed" ProgID="Equation.DSMT4" ShapeID="_x0000_i1179" DrawAspect="Content" ObjectID="_1493625203" r:id="rId327"/>
        </w:object>
      </w:r>
      <w:r>
        <w:t xml:space="preserve"> holds throughout the entire body. It can be shown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 xml:space="preserve"> that if the material is incompressible the hyperelastic constitutive equation becomes</w:t>
      </w:r>
    </w:p>
    <w:p w14:paraId="23BF38D0" w14:textId="35E122C2" w:rsidR="008C7882" w:rsidRDefault="008C7882" w:rsidP="008C7882">
      <w:pPr>
        <w:pStyle w:val="MTDisplayEquation"/>
      </w:pPr>
      <w:r>
        <w:tab/>
      </w:r>
      <w:r w:rsidR="00905817" w:rsidRPr="00905817">
        <w:rPr>
          <w:position w:val="-24"/>
        </w:rPr>
        <w:object w:dxaOrig="1740" w:dyaOrig="660" w14:anchorId="0F8EF2B6">
          <v:shape id="_x0000_i1180" type="#_x0000_t75" style="width:86.95pt;height:32.6pt" o:ole="">
            <v:imagedata r:id="rId328" o:title=""/>
          </v:shape>
          <o:OLEObject Type="Embed" ProgID="Equation.DSMT4" ShapeID="_x0000_i1180" DrawAspect="Content" ObjectID="_1493625204" r:id="rId32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28" w:name="ZEqnNum517312"/>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78</w:instrText>
      </w:r>
      <w:r w:rsidR="00827503">
        <w:rPr>
          <w:noProof/>
        </w:rPr>
        <w:fldChar w:fldCharType="end"/>
      </w:r>
      <w:r>
        <w:instrText>)</w:instrText>
      </w:r>
      <w:bookmarkEnd w:id="128"/>
      <w:r>
        <w:fldChar w:fldCharType="end"/>
      </w:r>
    </w:p>
    <w:p w14:paraId="79F33BD5" w14:textId="5CC7BC2A" w:rsidR="008C7882" w:rsidRDefault="008C7882" w:rsidP="008C7882">
      <w:r>
        <w:t xml:space="preserve">where </w:t>
      </w:r>
      <w:r w:rsidR="00905817" w:rsidRPr="00905817">
        <w:rPr>
          <w:position w:val="-18"/>
        </w:rPr>
        <w:object w:dxaOrig="1100" w:dyaOrig="480" w14:anchorId="6E04682D">
          <v:shape id="_x0000_i1181" type="#_x0000_t75" style="width:55pt;height:24.45pt" o:ole="">
            <v:imagedata r:id="rId330" o:title=""/>
          </v:shape>
          <o:OLEObject Type="Embed" ProgID="Equation.DSMT4" ShapeID="_x0000_i1181" DrawAspect="Content" ObjectID="_1493625205" r:id="rId331"/>
        </w:object>
      </w:r>
      <w:r>
        <w:t xml:space="preserve">is the deviatoric strain energy function and </w:t>
      </w:r>
      <w:r>
        <w:rPr>
          <w:i/>
        </w:rPr>
        <w:t xml:space="preserve">p </w:t>
      </w:r>
      <w:r>
        <w:t xml:space="preserve">is the hydrostatic pressure. The presence of </w:t>
      </w:r>
      <w:r>
        <w:rPr>
          <w:i/>
        </w:rPr>
        <w:t xml:space="preserve">J </w:t>
      </w:r>
      <w:r>
        <w:t xml:space="preserve">may seem unnecessary, but retaining </w:t>
      </w:r>
      <w:r>
        <w:rPr>
          <w:i/>
        </w:rPr>
        <w:t>J</w:t>
      </w:r>
      <w:r>
        <w:t xml:space="preserve"> has the advantage that equation </w:t>
      </w:r>
      <w:r>
        <w:fldChar w:fldCharType="begin"/>
      </w:r>
      <w:r>
        <w:instrText xml:space="preserve"> GOTOBUTTON ZEqnNum517312  \* MERGEFORMAT </w:instrText>
      </w:r>
      <w:r w:rsidR="00827503">
        <w:fldChar w:fldCharType="begin"/>
      </w:r>
      <w:r w:rsidR="00827503">
        <w:instrText xml:space="preserve"> REF ZEqnNum517312 \! \* MERGEFORMAT </w:instrText>
      </w:r>
      <w:r w:rsidR="00827503">
        <w:fldChar w:fldCharType="separate"/>
      </w:r>
      <w:r w:rsidR="00D3178E">
        <w:instrText>(2.78)</w:instrText>
      </w:r>
      <w:r w:rsidR="00827503">
        <w:fldChar w:fldCharType="end"/>
      </w:r>
      <w:r>
        <w:fldChar w:fldCharType="end"/>
      </w:r>
      <w:r>
        <w:t xml:space="preserve"> remains valid in the nearly incompressible case. Further, in practical terms, a finite element analysis rarely enforces </w:t>
      </w:r>
      <w:r w:rsidR="00905817" w:rsidRPr="00905817">
        <w:rPr>
          <w:position w:val="-6"/>
        </w:rPr>
        <w:object w:dxaOrig="540" w:dyaOrig="279" w14:anchorId="4A530B76">
          <v:shape id="_x0000_i1182" type="#_x0000_t75" style="width:27.15pt;height:14.25pt" o:ole="">
            <v:imagedata r:id="rId332" o:title=""/>
          </v:shape>
          <o:OLEObject Type="Embed" ProgID="Equation.DSMT4" ShapeID="_x0000_i1182" DrawAspect="Content" ObjectID="_1493625206" r:id="rId333"/>
        </w:object>
      </w:r>
      <w:r>
        <w:t xml:space="preserve"> in a pointwise manner, and hence its retention may be important for the evaluation of stresses.</w:t>
      </w:r>
    </w:p>
    <w:p w14:paraId="034B4408" w14:textId="77777777" w:rsidR="008C7882" w:rsidRDefault="008C7882" w:rsidP="008C7882"/>
    <w:p w14:paraId="797D9EE0" w14:textId="6E423790" w:rsidR="008C7882" w:rsidRDefault="008C7882" w:rsidP="008C7882">
      <w:r>
        <w:t xml:space="preserve">The process of defining constitutive equations in the case of nearly incompressible hyperelasticity is simplified by adding a volumetric energy component </w:t>
      </w:r>
      <w:r w:rsidR="00905817" w:rsidRPr="00905817">
        <w:rPr>
          <w:position w:val="-14"/>
        </w:rPr>
        <w:object w:dxaOrig="620" w:dyaOrig="400" w14:anchorId="62BB9B45">
          <v:shape id="_x0000_i1183" type="#_x0000_t75" style="width:30.55pt;height:19.7pt" o:ole="">
            <v:imagedata r:id="rId334" o:title=""/>
          </v:shape>
          <o:OLEObject Type="Embed" ProgID="Equation.DSMT4" ShapeID="_x0000_i1183" DrawAspect="Content" ObjectID="_1493625207" r:id="rId335"/>
        </w:object>
      </w:r>
      <w:r>
        <w:t xml:space="preserve"> to the distortional component </w:t>
      </w:r>
      <w:r w:rsidR="00905817" w:rsidRPr="00905817">
        <w:rPr>
          <w:position w:val="-14"/>
        </w:rPr>
        <w:object w:dxaOrig="660" w:dyaOrig="400" w14:anchorId="66C790A1">
          <v:shape id="_x0000_i1184" type="#_x0000_t75" style="width:32.6pt;height:19.7pt" o:ole="">
            <v:imagedata r:id="rId336" o:title=""/>
          </v:shape>
          <o:OLEObject Type="Embed" ProgID="Equation.DSMT4" ShapeID="_x0000_i1184" DrawAspect="Content" ObjectID="_1493625208" r:id="rId337"/>
        </w:object>
      </w:r>
      <w:r>
        <w:t>:</w:t>
      </w:r>
    </w:p>
    <w:p w14:paraId="6344EB84" w14:textId="33FC41B3" w:rsidR="008C7882" w:rsidRDefault="008C7882" w:rsidP="008C7882">
      <w:pPr>
        <w:pStyle w:val="MTDisplayEquation"/>
      </w:pPr>
      <w:r>
        <w:tab/>
      </w:r>
      <w:r w:rsidR="00905817" w:rsidRPr="00905817">
        <w:rPr>
          <w:position w:val="-14"/>
        </w:rPr>
        <w:object w:dxaOrig="2240" w:dyaOrig="400" w14:anchorId="33E54DDA">
          <v:shape id="_x0000_i1185" type="#_x0000_t75" style="width:112.1pt;height:19.7pt" o:ole="">
            <v:imagedata r:id="rId338" o:title=""/>
          </v:shape>
          <o:OLEObject Type="Embed" ProgID="Equation.DSMT4" ShapeID="_x0000_i1185" DrawAspect="Content" ObjectID="_1493625209" r:id="rId33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29" w:name="ZEqnNum998550"/>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79</w:instrText>
      </w:r>
      <w:r w:rsidR="00827503">
        <w:rPr>
          <w:noProof/>
        </w:rPr>
        <w:fldChar w:fldCharType="end"/>
      </w:r>
      <w:r>
        <w:instrText>)</w:instrText>
      </w:r>
      <w:bookmarkEnd w:id="129"/>
      <w:r>
        <w:fldChar w:fldCharType="end"/>
      </w:r>
    </w:p>
    <w:p w14:paraId="660C0656" w14:textId="77777777" w:rsidR="008C7882" w:rsidRDefault="008C7882" w:rsidP="008C7882">
      <w:r>
        <w:t xml:space="preserve">The second Piola-Kirchhoff tensor for a material defined by  </w:t>
      </w:r>
      <w:r>
        <w:fldChar w:fldCharType="begin"/>
      </w:r>
      <w:r>
        <w:instrText xml:space="preserve"> GOTOBUTTON ZEqnNum998550  \* MERGEFORMAT </w:instrText>
      </w:r>
      <w:r w:rsidR="00827503">
        <w:fldChar w:fldCharType="begin"/>
      </w:r>
      <w:r w:rsidR="00827503">
        <w:instrText xml:space="preserve"> REF ZEqnNum998550 \! \* MERGEFORMAT </w:instrText>
      </w:r>
      <w:r w:rsidR="00827503">
        <w:fldChar w:fldCharType="separate"/>
      </w:r>
      <w:r w:rsidR="00D3178E">
        <w:instrText>(2.79)</w:instrText>
      </w:r>
      <w:r w:rsidR="00827503">
        <w:fldChar w:fldCharType="end"/>
      </w:r>
      <w:r>
        <w:fldChar w:fldCharType="end"/>
      </w:r>
      <w:r>
        <w:t xml:space="preserve"> is obtained in the standard manner with the help of equation </w:t>
      </w:r>
      <w:r>
        <w:fldChar w:fldCharType="begin"/>
      </w:r>
      <w:r>
        <w:instrText xml:space="preserve"> GOTOBUTTON ZEqnNum929272  \* MERGEFORMAT </w:instrText>
      </w:r>
      <w:r w:rsidR="00827503">
        <w:fldChar w:fldCharType="begin"/>
      </w:r>
      <w:r w:rsidR="00827503">
        <w:instrText xml:space="preserve"> REF ZEqnNum929272 \! \* MERGEFORMAT </w:instrText>
      </w:r>
      <w:r w:rsidR="00827503">
        <w:fldChar w:fldCharType="separate"/>
      </w:r>
      <w:r w:rsidR="00D3178E">
        <w:instrText>(2.64)</w:instrText>
      </w:r>
      <w:r w:rsidR="00827503">
        <w:fldChar w:fldCharType="end"/>
      </w:r>
      <w:r>
        <w:fldChar w:fldCharType="end"/>
      </w:r>
      <w:r>
        <w:t>.</w:t>
      </w:r>
    </w:p>
    <w:p w14:paraId="765BF3D8" w14:textId="235C3319" w:rsidR="008C7882" w:rsidRDefault="008C7882" w:rsidP="008C7882">
      <w:pPr>
        <w:pStyle w:val="MTDisplayEquation"/>
      </w:pPr>
      <w:r>
        <w:lastRenderedPageBreak/>
        <w:tab/>
      </w:r>
      <w:r w:rsidR="00905817" w:rsidRPr="00905817">
        <w:rPr>
          <w:position w:val="-92"/>
        </w:rPr>
        <w:object w:dxaOrig="2040" w:dyaOrig="1980" w14:anchorId="447F83B8">
          <v:shape id="_x0000_i1186" type="#_x0000_t75" style="width:101.9pt;height:98.5pt" o:ole="">
            <v:imagedata r:id="rId340" o:title=""/>
          </v:shape>
          <o:OLEObject Type="Embed" ProgID="Equation.DSMT4" ShapeID="_x0000_i1186" DrawAspect="Content" ObjectID="_1493625210" r:id="rId34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30" w:name="ZEqnNum918189"/>
      <w:r>
        <w:instrText>(</w:instrText>
      </w:r>
      <w:r w:rsidR="00827503">
        <w:fldChar w:fldCharType="begin"/>
      </w:r>
      <w:r w:rsidR="00827503">
        <w:instrText xml:space="preserve"> SEQ MTSec \c \*</w:instrText>
      </w:r>
      <w:r w:rsidR="00827503">
        <w:instrText xml:space="preserve">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80</w:instrText>
      </w:r>
      <w:r w:rsidR="00827503">
        <w:rPr>
          <w:noProof/>
        </w:rPr>
        <w:fldChar w:fldCharType="end"/>
      </w:r>
      <w:r>
        <w:instrText>)</w:instrText>
      </w:r>
      <w:bookmarkEnd w:id="130"/>
      <w:r>
        <w:fldChar w:fldCharType="end"/>
      </w:r>
    </w:p>
    <w:p w14:paraId="40A6A72B" w14:textId="77777777" w:rsidR="008C7882" w:rsidRDefault="008C7882" w:rsidP="008C7882">
      <w:r>
        <w:t xml:space="preserve">where the pressure </w:t>
      </w:r>
      <w:r w:rsidR="002147C8">
        <w:rPr>
          <w:i/>
        </w:rPr>
        <w:t xml:space="preserve">p </w:t>
      </w:r>
      <w:r>
        <w:t>is defined as</w:t>
      </w:r>
    </w:p>
    <w:p w14:paraId="546806A5" w14:textId="156F72CC" w:rsidR="008C7882" w:rsidRDefault="008C7882" w:rsidP="008C7882">
      <w:pPr>
        <w:pStyle w:val="MTDisplayEquation"/>
      </w:pPr>
      <w:r>
        <w:tab/>
      </w:r>
      <w:r w:rsidR="00905817" w:rsidRPr="00905817">
        <w:rPr>
          <w:position w:val="-24"/>
        </w:rPr>
        <w:object w:dxaOrig="840" w:dyaOrig="620" w14:anchorId="11C0AF16">
          <v:shape id="_x0000_i1187" type="#_x0000_t75" style="width:42.1pt;height:30.55pt" o:ole="">
            <v:imagedata r:id="rId342" o:title=""/>
          </v:shape>
          <o:OLEObject Type="Embed" ProgID="Equation.DSMT4" ShapeID="_x0000_i1187" DrawAspect="Content" ObjectID="_1493625211" r:id="rId34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81</w:instrText>
      </w:r>
      <w:r w:rsidR="00827503">
        <w:rPr>
          <w:noProof/>
        </w:rPr>
        <w:fldChar w:fldCharType="end"/>
      </w:r>
      <w:r>
        <w:instrText>)</w:instrText>
      </w:r>
      <w:r>
        <w:fldChar w:fldCharType="end"/>
      </w:r>
    </w:p>
    <w:p w14:paraId="35D3C29B" w14:textId="77777777" w:rsidR="008C7882" w:rsidRDefault="008C7882" w:rsidP="008C7882">
      <w:r>
        <w:t xml:space="preserve">An example for </w:t>
      </w:r>
      <w:r>
        <w:rPr>
          <w:i/>
        </w:rPr>
        <w:t xml:space="preserve">U </w:t>
      </w:r>
      <w:r>
        <w:t>that will be used later in the definition of the constitutive models is</w:t>
      </w:r>
    </w:p>
    <w:p w14:paraId="17DD85E9" w14:textId="31CD7A9D" w:rsidR="008C7882" w:rsidRDefault="008C7882" w:rsidP="008C7882">
      <w:pPr>
        <w:pStyle w:val="MTDisplayEquation"/>
      </w:pPr>
      <w:r>
        <w:tab/>
      </w:r>
      <w:r w:rsidR="00905817" w:rsidRPr="00905817">
        <w:rPr>
          <w:position w:val="-24"/>
        </w:rPr>
        <w:object w:dxaOrig="1860" w:dyaOrig="620" w14:anchorId="05AEA553">
          <v:shape id="_x0000_i1188" type="#_x0000_t75" style="width:92.4pt;height:30.55pt" o:ole="">
            <v:imagedata r:id="rId344" o:title=""/>
          </v:shape>
          <o:OLEObject Type="Embed" ProgID="Equation.DSMT4" ShapeID="_x0000_i1188" DrawAspect="Content" ObjectID="_1493625212" r:id="rId34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31" w:name="ZEqnNum844451"/>
      <w:r>
        <w:instrText>(</w:instrText>
      </w:r>
      <w:r w:rsidR="00827503">
        <w:fldChar w:fldCharType="begin"/>
      </w:r>
      <w:r w:rsidR="00827503">
        <w:instrText xml:space="preserve"> SEQ MTSec \c \* Ar</w:instrText>
      </w:r>
      <w:r w:rsidR="00827503">
        <w:instrText xml:space="preserve">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82</w:instrText>
      </w:r>
      <w:r w:rsidR="00827503">
        <w:rPr>
          <w:noProof/>
        </w:rPr>
        <w:fldChar w:fldCharType="end"/>
      </w:r>
      <w:r>
        <w:instrText>)</w:instrText>
      </w:r>
      <w:bookmarkEnd w:id="131"/>
      <w:r>
        <w:fldChar w:fldCharType="end"/>
      </w:r>
    </w:p>
    <w:p w14:paraId="2866E7B4" w14:textId="7594616D" w:rsidR="008C7882" w:rsidRDefault="008C7882" w:rsidP="008C7882">
      <w:r>
        <w:t xml:space="preserve">The parameter </w:t>
      </w:r>
      <w:r w:rsidR="00905817" w:rsidRPr="00905817">
        <w:rPr>
          <w:position w:val="-4"/>
        </w:rPr>
        <w:object w:dxaOrig="220" w:dyaOrig="200" w14:anchorId="1F547B7C">
          <v:shape id="_x0000_i1189" type="#_x0000_t75" style="width:10.85pt;height:10.2pt" o:ole="">
            <v:imagedata r:id="rId346" o:title=""/>
          </v:shape>
          <o:OLEObject Type="Embed" ProgID="Equation.DSMT4" ShapeID="_x0000_i1189" DrawAspect="Content" ObjectID="_1493625213" r:id="rId347"/>
        </w:object>
      </w:r>
      <w:r>
        <w:t xml:space="preserve"> will be used later as a penalty factor that will enforce the (nearly-) incompressible constraint. However, </w:t>
      </w:r>
      <w:r w:rsidR="00905817" w:rsidRPr="00905817">
        <w:rPr>
          <w:position w:val="-4"/>
        </w:rPr>
        <w:object w:dxaOrig="220" w:dyaOrig="200" w14:anchorId="3BA6120B">
          <v:shape id="_x0000_i1190" type="#_x0000_t75" style="width:10.85pt;height:10.2pt" o:ole="">
            <v:imagedata r:id="rId348" o:title=""/>
          </v:shape>
          <o:OLEObject Type="Embed" ProgID="Equation.DSMT4" ShapeID="_x0000_i1190" DrawAspect="Content" ObjectID="_1493625214" r:id="rId349"/>
        </w:object>
      </w:r>
      <w:r>
        <w:t xml:space="preserve"> can represent a true material coefficient, namely the bulk modulus, for a compressible material that happens to have a hyperelastic strain energy function in the form of </w:t>
      </w:r>
      <w:r>
        <w:fldChar w:fldCharType="begin"/>
      </w:r>
      <w:r>
        <w:instrText xml:space="preserve"> GOTOBUTTON ZEqnNum998550  \* MERGEFORMAT </w:instrText>
      </w:r>
      <w:r w:rsidR="00827503">
        <w:fldChar w:fldCharType="begin"/>
      </w:r>
      <w:r w:rsidR="00827503">
        <w:instrText xml:space="preserve"> REF ZEqnNum998550 \! \* MERGEFORMAT </w:instrText>
      </w:r>
      <w:r w:rsidR="00827503">
        <w:fldChar w:fldCharType="separate"/>
      </w:r>
      <w:r w:rsidR="00D3178E">
        <w:instrText>(2.79)</w:instrText>
      </w:r>
      <w:r w:rsidR="00827503">
        <w:fldChar w:fldCharType="end"/>
      </w:r>
      <w:r>
        <w:fldChar w:fldCharType="end"/>
      </w:r>
      <w:r>
        <w:t xml:space="preserve">. In the case where the dilatational energy is given by </w:t>
      </w:r>
      <w:r>
        <w:fldChar w:fldCharType="begin"/>
      </w:r>
      <w:r>
        <w:instrText xml:space="preserve"> GOTOBUTTON ZEqnNum844451  \* MERGEFORMAT </w:instrText>
      </w:r>
      <w:r w:rsidR="00827503">
        <w:fldChar w:fldCharType="begin"/>
      </w:r>
      <w:r w:rsidR="00827503">
        <w:instrText xml:space="preserve"> REF ZEqnNum844451 \! \* MERGEFORMAT </w:instrText>
      </w:r>
      <w:r w:rsidR="00827503">
        <w:fldChar w:fldCharType="separate"/>
      </w:r>
      <w:r w:rsidR="00D3178E">
        <w:instrText>(2.82)</w:instrText>
      </w:r>
      <w:r w:rsidR="00827503">
        <w:fldChar w:fldCharType="end"/>
      </w:r>
      <w:r>
        <w:fldChar w:fldCharType="end"/>
      </w:r>
      <w:r w:rsidR="004D1047">
        <w:t>,</w:t>
      </w:r>
      <w:r>
        <w:t xml:space="preserve"> the pressure is</w:t>
      </w:r>
    </w:p>
    <w:p w14:paraId="0ED3B6BD" w14:textId="0694133F" w:rsidR="008C7882" w:rsidRDefault="008C7882" w:rsidP="008C7882">
      <w:pPr>
        <w:pStyle w:val="MTDisplayEquation"/>
      </w:pPr>
      <w:r>
        <w:tab/>
      </w:r>
      <w:r w:rsidR="00905817" w:rsidRPr="00905817">
        <w:rPr>
          <w:position w:val="-24"/>
        </w:rPr>
        <w:object w:dxaOrig="1060" w:dyaOrig="620" w14:anchorId="22FEB532">
          <v:shape id="_x0000_i1191" type="#_x0000_t75" style="width:52.3pt;height:30.55pt" o:ole="">
            <v:imagedata r:id="rId350" o:title=""/>
          </v:shape>
          <o:OLEObject Type="Embed" ProgID="Equation.DSMT4" ShapeID="_x0000_i1191" DrawAspect="Content" ObjectID="_1493625215" r:id="rId35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83</w:instrText>
      </w:r>
      <w:r w:rsidR="00827503">
        <w:rPr>
          <w:noProof/>
        </w:rPr>
        <w:fldChar w:fldCharType="end"/>
      </w:r>
      <w:r>
        <w:instrText>)</w:instrText>
      </w:r>
      <w:r>
        <w:fldChar w:fldCharType="end"/>
      </w:r>
    </w:p>
    <w:p w14:paraId="6B163C09" w14:textId="77777777" w:rsidR="008C7882" w:rsidRDefault="002147C8" w:rsidP="008C7882">
      <w:r>
        <w:t xml:space="preserve">Equation </w:t>
      </w:r>
      <w:r>
        <w:fldChar w:fldCharType="begin"/>
      </w:r>
      <w:r>
        <w:instrText xml:space="preserve"> GOTOBUTTON ZEqnNum918189  \* MERGEFORMAT </w:instrText>
      </w:r>
      <w:r w:rsidR="00827503">
        <w:fldChar w:fldCharType="begin"/>
      </w:r>
      <w:r w:rsidR="00827503">
        <w:instrText xml:space="preserve"> REF ZEqnNum918189 \* Charformat \! \* MERGEFORMAT </w:instrText>
      </w:r>
      <w:r w:rsidR="00827503">
        <w:fldChar w:fldCharType="separate"/>
      </w:r>
      <w:r w:rsidR="00D3178E">
        <w:instrText>(2.80)</w:instrText>
      </w:r>
      <w:r w:rsidR="00827503">
        <w:fldChar w:fldCharType="end"/>
      </w:r>
      <w:r>
        <w:fldChar w:fldCharType="end"/>
      </w:r>
      <w:r>
        <w:t xml:space="preserve"> can be further developed by applying the chain rule to the first term</w:t>
      </w:r>
      <w:r w:rsidR="004D1047">
        <w:t>:</w:t>
      </w:r>
    </w:p>
    <w:p w14:paraId="4F0A1B22" w14:textId="4BC09503" w:rsidR="00EE136A" w:rsidRDefault="00EE136A" w:rsidP="008F4203">
      <w:pPr>
        <w:pStyle w:val="MTDisplayEquation"/>
      </w:pPr>
      <w:r>
        <w:tab/>
      </w:r>
      <w:r w:rsidR="00905817" w:rsidRPr="00905817">
        <w:rPr>
          <w:position w:val="-10"/>
        </w:rPr>
        <w:object w:dxaOrig="2299" w:dyaOrig="380" w14:anchorId="6AE5B154">
          <v:shape id="_x0000_i1192" type="#_x0000_t75" style="width:114.8pt;height:19pt" o:ole="">
            <v:imagedata r:id="rId352" o:title=""/>
          </v:shape>
          <o:OLEObject Type="Embed" ProgID="Equation.DSMT4" ShapeID="_x0000_i1192" DrawAspect="Content" ObjectID="_1493625216" r:id="rId353"/>
        </w:object>
      </w:r>
      <w:r w:rsidR="004D104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w:instrText>
      </w:r>
      <w:r w:rsidR="00827503">
        <w:instrText xml:space="preserve"> </w:instrText>
      </w:r>
      <w:r w:rsidR="00827503">
        <w:fldChar w:fldCharType="separate"/>
      </w:r>
      <w:r w:rsidR="00D3178E">
        <w:rPr>
          <w:noProof/>
        </w:rPr>
        <w:instrText>84</w:instrText>
      </w:r>
      <w:r w:rsidR="00827503">
        <w:rPr>
          <w:noProof/>
        </w:rPr>
        <w:fldChar w:fldCharType="end"/>
      </w:r>
      <w:r>
        <w:instrText>)</w:instrText>
      </w:r>
      <w:r>
        <w:fldChar w:fldCharType="end"/>
      </w:r>
    </w:p>
    <w:p w14:paraId="51BFB68D" w14:textId="618834C1" w:rsidR="002147C8" w:rsidRDefault="002147C8" w:rsidP="002147C8">
      <w:r>
        <w:t xml:space="preserve">where the </w:t>
      </w:r>
      <w:commentRangeStart w:id="132"/>
      <w:r>
        <w:rPr>
          <w:i/>
        </w:rPr>
        <w:t xml:space="preserve">fictitious second Piola-Kirchoff </w:t>
      </w:r>
      <w:commentRangeEnd w:id="132"/>
      <w:r w:rsidR="00FC5099">
        <w:rPr>
          <w:rStyle w:val="CommentReference"/>
        </w:rPr>
        <w:commentReference w:id="132"/>
      </w:r>
      <w:r>
        <w:t>tensor</w:t>
      </w:r>
      <w:r w:rsidR="006F36D2">
        <w:t xml:space="preserve"> </w:t>
      </w:r>
      <w:r w:rsidR="00A56950">
        <w:fldChar w:fldCharType="begin"/>
      </w:r>
      <w:r w:rsidR="00A56950">
        <w:instrText xml:space="preserve"> ADDIN EN.CITE &lt;EndNote&gt;&lt;Cite&gt;&lt;Author&gt;Holzapfel&lt;/Author&gt;&lt;Year&gt;2000&lt;/Year&gt;&lt;RecNum&gt;69&lt;/RecNum&gt;&lt;DisplayText&gt;[4]&lt;/DisplayText&gt;&lt;record&gt;&lt;rec-number&gt;69&lt;/rec-number&gt;&lt;foreign-keys&gt;&lt;key app="EN" db-id="xxf0rdw27fzf0ie5dv9xdazn9pr5svpwws09"&gt;69&lt;/key&gt;&lt;/foreign-keys&gt;&lt;ref-type name="Book"&gt;6&lt;/ref-type&gt;&lt;contributors&gt;&lt;authors&gt;&lt;author&gt;Holzapfel, Gerhard A.&lt;/author&gt;&lt;/authors&gt;&lt;/contributors&gt;&lt;titles&gt;&lt;title&gt;Nonlinear solid mechanics : a continuum approach for engineering&lt;/title&gt;&lt;/titles&gt;&lt;pages&gt;xiv, 455 p.&lt;/pages&gt;&lt;keywords&gt;&lt;keyword&gt;Continuum mechanics.&lt;/keyword&gt;&lt;/keywords&gt;&lt;dates&gt;&lt;year&gt;2000&lt;/year&gt;&lt;/dates&gt;&lt;pub-location&gt;Chichester ; New York&lt;/pub-location&gt;&lt;publisher&gt;Wiley&lt;/publisher&gt;&lt;isbn&gt;047182304X (acid-free paper)&amp;#xD;0471823198 (acid-free paper)&lt;/isbn&gt;&lt;accession-num&gt;11922034&lt;/accession-num&gt;&lt;call-num&gt;Jefferson or Adams Building Reading Rooms QA808.2; .H655 2000&amp;#xD;Jefferson or Adams Building Reading Rooms - STORED OFFSITE QA808.2; .H655 2000&lt;/call-num&gt;&lt;urls&gt;&lt;related-urls&gt;&lt;url&gt;http://www.loc.gov/catdir/description/wiley035/00027315.html&lt;/url&gt;&lt;url&gt;http://www.loc.gov/catdir/toc/onix06/00027315.html&lt;/url&gt;&lt;/related-urls&gt;&lt;/urls&gt;&lt;/record&gt;&lt;/Cite&gt;&lt;/EndNote&gt;</w:instrText>
      </w:r>
      <w:r w:rsidR="00A56950">
        <w:fldChar w:fldCharType="separate"/>
      </w:r>
      <w:r w:rsidR="00A56950">
        <w:rPr>
          <w:noProof/>
        </w:rPr>
        <w:t>[</w:t>
      </w:r>
      <w:hyperlink w:anchor="_ENREF_4" w:tooltip="Holzapfel, 2000 #69" w:history="1">
        <w:r w:rsidR="00214E15">
          <w:rPr>
            <w:noProof/>
          </w:rPr>
          <w:t>4</w:t>
        </w:r>
      </w:hyperlink>
      <w:r w:rsidR="00A56950">
        <w:rPr>
          <w:noProof/>
        </w:rPr>
        <w:t>]</w:t>
      </w:r>
      <w:r w:rsidR="00A56950">
        <w:fldChar w:fldCharType="end"/>
      </w:r>
      <w:r>
        <w:t xml:space="preserve"> is defined by,</w:t>
      </w:r>
    </w:p>
    <w:p w14:paraId="42CB18D6" w14:textId="1A6A9105" w:rsidR="00EE136A" w:rsidRDefault="00EE136A" w:rsidP="008F4203">
      <w:pPr>
        <w:pStyle w:val="MTDisplayEquation"/>
      </w:pPr>
      <w:r>
        <w:tab/>
      </w:r>
      <w:r w:rsidR="00905817" w:rsidRPr="00905817">
        <w:rPr>
          <w:position w:val="-24"/>
        </w:rPr>
        <w:object w:dxaOrig="940" w:dyaOrig="660" w14:anchorId="62A7CB9A">
          <v:shape id="_x0000_i1193" type="#_x0000_t75" style="width:47.55pt;height:32.6pt" o:ole="">
            <v:imagedata r:id="rId356" o:title=""/>
          </v:shape>
          <o:OLEObject Type="Embed" ProgID="Equation.DSMT4" ShapeID="_x0000_i1193" DrawAspect="Content" ObjectID="_1493625217" r:id="rId357"/>
        </w:object>
      </w:r>
      <w:r w:rsidR="00FC509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85</w:instrText>
      </w:r>
      <w:r w:rsidR="00827503">
        <w:rPr>
          <w:noProof/>
        </w:rPr>
        <w:fldChar w:fldCharType="end"/>
      </w:r>
      <w:r>
        <w:instrText>)</w:instrText>
      </w:r>
      <w:r>
        <w:fldChar w:fldCharType="end"/>
      </w:r>
    </w:p>
    <w:p w14:paraId="0484ACE0" w14:textId="77777777" w:rsidR="00056F8B" w:rsidRDefault="00056F8B" w:rsidP="00056F8B">
      <w:r>
        <w:t>and Dev is the deviator operator in the reference frame:</w:t>
      </w:r>
    </w:p>
    <w:p w14:paraId="70E8CCC3" w14:textId="12ED181D" w:rsidR="00EE136A" w:rsidRDefault="00EE136A" w:rsidP="008F4203">
      <w:pPr>
        <w:pStyle w:val="MTDisplayEquation"/>
      </w:pPr>
      <w:r>
        <w:tab/>
      </w:r>
      <w:r w:rsidR="00905817" w:rsidRPr="00905817">
        <w:rPr>
          <w:position w:val="-24"/>
        </w:rPr>
        <w:object w:dxaOrig="2799" w:dyaOrig="620" w14:anchorId="30D42C99">
          <v:shape id="_x0000_i1194" type="#_x0000_t75" style="width:139.9pt;height:30.55pt" o:ole="">
            <v:imagedata r:id="rId358" o:title=""/>
          </v:shape>
          <o:OLEObject Type="Embed" ProgID="Equation.DSMT4" ShapeID="_x0000_i1194" DrawAspect="Content" ObjectID="_1493625218" r:id="rId359"/>
        </w:object>
      </w:r>
      <w:r w:rsidR="00FC509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86</w:instrText>
      </w:r>
      <w:r w:rsidR="00827503">
        <w:rPr>
          <w:noProof/>
        </w:rPr>
        <w:fldChar w:fldCharType="end"/>
      </w:r>
      <w:r>
        <w:instrText>)</w:instrText>
      </w:r>
      <w:r>
        <w:fldChar w:fldCharType="end"/>
      </w:r>
    </w:p>
    <w:p w14:paraId="2E04484E" w14:textId="77777777" w:rsidR="00056F8B" w:rsidRDefault="00056F8B" w:rsidP="00056F8B">
      <w:r>
        <w:t xml:space="preserve">The Cauchy stress can then be obtained from equation </w:t>
      </w:r>
      <w:r w:rsidR="00A30D09">
        <w:fldChar w:fldCharType="begin"/>
      </w:r>
      <w:r w:rsidR="00A30D09">
        <w:instrText xml:space="preserve"> GOTOBUTTON ZEqnNum356111  \* MERGEFORMAT </w:instrText>
      </w:r>
      <w:r w:rsidR="00827503">
        <w:fldChar w:fldCharType="begin"/>
      </w:r>
      <w:r w:rsidR="00827503">
        <w:instrText xml:space="preserve"> REF ZEqnNum356111 \* Charformat \! \* MERGEFORMAT </w:instrText>
      </w:r>
      <w:r w:rsidR="00827503">
        <w:fldChar w:fldCharType="separate"/>
      </w:r>
      <w:r w:rsidR="00D3178E">
        <w:instrText>(2.52)</w:instrText>
      </w:r>
      <w:r w:rsidR="00827503">
        <w:fldChar w:fldCharType="end"/>
      </w:r>
      <w:r w:rsidR="00A30D09">
        <w:fldChar w:fldCharType="end"/>
      </w:r>
      <w:r w:rsidR="00A30D09">
        <w:rPr>
          <w:vertAlign w:val="subscript"/>
        </w:rPr>
        <w:t>3</w:t>
      </w:r>
      <w:r w:rsidR="00FC5099">
        <w:t>:</w:t>
      </w:r>
    </w:p>
    <w:p w14:paraId="7556AEBA" w14:textId="5124C7F3" w:rsidR="00A30D09" w:rsidRDefault="00EE136A" w:rsidP="008F4203">
      <w:pPr>
        <w:pStyle w:val="MTDisplayEquation"/>
      </w:pPr>
      <w:r>
        <w:tab/>
      </w:r>
      <w:r w:rsidR="00905817" w:rsidRPr="00905817">
        <w:rPr>
          <w:position w:val="-10"/>
        </w:rPr>
        <w:object w:dxaOrig="1460" w:dyaOrig="380" w14:anchorId="4EF988A8">
          <v:shape id="_x0000_i1195" type="#_x0000_t75" style="width:72.7pt;height:19pt" o:ole="">
            <v:imagedata r:id="rId360" o:title=""/>
          </v:shape>
          <o:OLEObject Type="Embed" ProgID="Equation.DSMT4" ShapeID="_x0000_i1195" DrawAspect="Content" ObjectID="_1493625219" r:id="rId361"/>
        </w:object>
      </w:r>
      <w:r w:rsidR="00FC509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87</w:instrText>
      </w:r>
      <w:r w:rsidR="00827503">
        <w:rPr>
          <w:noProof/>
        </w:rPr>
        <w:fldChar w:fldCharType="end"/>
      </w:r>
      <w:r>
        <w:instrText>)</w:instrText>
      </w:r>
      <w:r>
        <w:fldChar w:fldCharType="end"/>
      </w:r>
    </w:p>
    <w:p w14:paraId="1979FFF9" w14:textId="77777777" w:rsidR="00C2754B" w:rsidRDefault="00C2754B" w:rsidP="00C2754B">
      <w:r>
        <w:t>where</w:t>
      </w:r>
    </w:p>
    <w:p w14:paraId="785DA43B" w14:textId="7F3CC666" w:rsidR="00C2754B" w:rsidRPr="00C2754B" w:rsidRDefault="00C2754B" w:rsidP="00C2754B">
      <w:pPr>
        <w:pStyle w:val="MTDisplayEquation"/>
      </w:pPr>
      <w:r>
        <w:tab/>
      </w:r>
      <w:r w:rsidR="00905817" w:rsidRPr="00905817">
        <w:rPr>
          <w:position w:val="-24"/>
        </w:rPr>
        <w:object w:dxaOrig="1500" w:dyaOrig="660" w14:anchorId="51100A8F">
          <v:shape id="_x0000_i1196" type="#_x0000_t75" style="width:76.1pt;height:32.6pt" o:ole="">
            <v:imagedata r:id="rId362" o:title=""/>
          </v:shape>
          <o:OLEObject Type="Embed" ProgID="Equation.DSMT4" ShapeID="_x0000_i1196" DrawAspect="Content" ObjectID="_1493625220" r:id="rId363"/>
        </w:object>
      </w:r>
      <w:r w:rsidR="004B190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88</w:instrText>
      </w:r>
      <w:r w:rsidR="00827503">
        <w:rPr>
          <w:noProof/>
        </w:rPr>
        <w:fldChar w:fldCharType="end"/>
      </w:r>
      <w:r>
        <w:instrText>)</w:instrText>
      </w:r>
      <w:r>
        <w:fldChar w:fldCharType="end"/>
      </w:r>
    </w:p>
    <w:p w14:paraId="3B727527" w14:textId="77777777" w:rsidR="008C7882" w:rsidRPr="00272B4D" w:rsidRDefault="008C7882" w:rsidP="008C7882">
      <w:pPr>
        <w:pStyle w:val="Heading3"/>
      </w:pPr>
      <w:bookmarkStart w:id="133" w:name="_Toc289032526"/>
      <w:r>
        <w:t>Transversely Isotropic Hyperelasticity</w:t>
      </w:r>
      <w:bookmarkEnd w:id="133"/>
    </w:p>
    <w:p w14:paraId="31052D9D" w14:textId="7FF8FBE9" w:rsidR="008C7882" w:rsidRDefault="008C7882" w:rsidP="008C7882">
      <w:r>
        <w:t xml:space="preserve">Transverse isotropy can be introduced by adding a vector field representing the material preferred direction explicitly into the strain energy </w:t>
      </w:r>
      <w:r>
        <w:fldChar w:fldCharType="begin"/>
      </w:r>
      <w:r w:rsidR="001763A3">
        <w:instrText xml:space="preserve"> ADDIN EN.CITE &lt;EndNote&gt;&lt;Cite&gt;&lt;Author&gt;Weiss&lt;/Author&gt;&lt;Year&gt;1996&lt;/Year&gt;&lt;RecNum&gt;14&lt;/RecNum&gt;&lt;DisplayText&gt;[5]&lt;/DisplayText&gt;&lt;record&gt;&lt;rec-number&gt;14&lt;/rec-number&gt;&lt;foreign-keys&gt;&lt;key app="EN" db-id="fwxrfwzd5wwavcepe9epdeevxdsd2fftswrx" timestamp="0"&gt;14&lt;/key&gt;&lt;/foreign-keys&gt;&lt;ref-type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fldChar w:fldCharType="separate"/>
      </w:r>
      <w:r w:rsidR="00A56950">
        <w:rPr>
          <w:noProof/>
        </w:rPr>
        <w:t>[</w:t>
      </w:r>
      <w:hyperlink w:anchor="_ENREF_5" w:tooltip="Weiss, 1996 #14" w:history="1">
        <w:r w:rsidR="00214E15">
          <w:rPr>
            <w:noProof/>
          </w:rPr>
          <w:t>5</w:t>
        </w:r>
      </w:hyperlink>
      <w:r w:rsidR="00A56950">
        <w:rPr>
          <w:noProof/>
        </w:rPr>
        <w:t>]</w:t>
      </w:r>
      <w:r>
        <w:fldChar w:fldCharType="end"/>
      </w:r>
      <w:r>
        <w:t xml:space="preserve">. We require that the strain energy depends on a unit vector field </w:t>
      </w:r>
      <w:r w:rsidR="00905817" w:rsidRPr="00905817">
        <w:rPr>
          <w:position w:val="-4"/>
        </w:rPr>
        <w:object w:dxaOrig="260" w:dyaOrig="260" w14:anchorId="6A40C850">
          <v:shape id="_x0000_i1197" type="#_x0000_t75" style="width:12.9pt;height:12.9pt" o:ole="">
            <v:imagedata r:id="rId364" o:title=""/>
          </v:shape>
          <o:OLEObject Type="Embed" ProgID="Equation.DSMT4" ShapeID="_x0000_i1197" DrawAspect="Content" ObjectID="_1493625221" r:id="rId365"/>
        </w:object>
      </w:r>
      <w:r>
        <w:t xml:space="preserve">, which describes the local fiber direction in the undeformed configuration. When the material undergoes deformation, the vector </w:t>
      </w:r>
      <w:r w:rsidR="00905817" w:rsidRPr="00905817">
        <w:rPr>
          <w:position w:val="-14"/>
        </w:rPr>
        <w:object w:dxaOrig="660" w:dyaOrig="400" w14:anchorId="71AE870C">
          <v:shape id="_x0000_i1198" type="#_x0000_t75" style="width:32.6pt;height:19.7pt" o:ole="">
            <v:imagedata r:id="rId366" o:title=""/>
          </v:shape>
          <o:OLEObject Type="Embed" ProgID="Equation.DSMT4" ShapeID="_x0000_i1198" DrawAspect="Content" ObjectID="_1493625222" r:id="rId367"/>
        </w:object>
      </w:r>
      <w:r>
        <w:t xml:space="preserve"> may be described by a unit vector field </w:t>
      </w:r>
      <w:r w:rsidR="00905817" w:rsidRPr="00905817">
        <w:rPr>
          <w:position w:val="-16"/>
        </w:rPr>
        <w:object w:dxaOrig="940" w:dyaOrig="440" w14:anchorId="68775AAC">
          <v:shape id="_x0000_i1199" type="#_x0000_t75" style="width:47.55pt;height:21.75pt" o:ole="">
            <v:imagedata r:id="rId368" o:title=""/>
          </v:shape>
          <o:OLEObject Type="Embed" ProgID="Equation.DSMT4" ShapeID="_x0000_i1199" DrawAspect="Content" ObjectID="_1493625223" r:id="rId369"/>
        </w:object>
      </w:r>
      <w:r>
        <w:t xml:space="preserve">. In general, the fibers will also undergo length change. The fiber stretch, </w:t>
      </w:r>
      <w:r w:rsidR="00905817" w:rsidRPr="00905817">
        <w:rPr>
          <w:position w:val="-6"/>
        </w:rPr>
        <w:object w:dxaOrig="220" w:dyaOrig="279" w14:anchorId="36DD6F16">
          <v:shape id="_x0000_i1200" type="#_x0000_t75" style="width:10.85pt;height:14.25pt" o:ole="">
            <v:imagedata r:id="rId370" o:title=""/>
          </v:shape>
          <o:OLEObject Type="Embed" ProgID="Equation.DSMT4" ShapeID="_x0000_i1200" DrawAspect="Content" ObjectID="_1493625224" r:id="rId371"/>
        </w:object>
      </w:r>
      <w:r>
        <w:t>, can be determined in terms of the deformation gradient and the fiber direction in the undeformed configuration,</w:t>
      </w:r>
    </w:p>
    <w:p w14:paraId="2EB3AEB6" w14:textId="209A4D0B" w:rsidR="008C7882" w:rsidRDefault="008C7882" w:rsidP="008C7882">
      <w:pPr>
        <w:pStyle w:val="MTDisplayEquation"/>
      </w:pPr>
      <w:r>
        <w:tab/>
      </w:r>
      <w:r w:rsidR="00905817" w:rsidRPr="00905817">
        <w:rPr>
          <w:position w:val="-6"/>
        </w:rPr>
        <w:object w:dxaOrig="1020" w:dyaOrig="279" w14:anchorId="461A2873">
          <v:shape id="_x0000_i1201" type="#_x0000_t75" style="width:51.6pt;height:14.25pt" o:ole="">
            <v:imagedata r:id="rId372" o:title=""/>
          </v:shape>
          <o:OLEObject Type="Embed" ProgID="Equation.DSMT4" ShapeID="_x0000_i1201" DrawAspect="Content" ObjectID="_1493625225" r:id="rId37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w:instrText>
      </w:r>
      <w:r w:rsidR="00827503">
        <w:instrText xml:space="preserve">*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89</w:instrText>
      </w:r>
      <w:r w:rsidR="00827503">
        <w:rPr>
          <w:noProof/>
        </w:rPr>
        <w:fldChar w:fldCharType="end"/>
      </w:r>
      <w:r>
        <w:instrText>)</w:instrText>
      </w:r>
      <w:r>
        <w:fldChar w:fldCharType="end"/>
      </w:r>
    </w:p>
    <w:p w14:paraId="3E424B51" w14:textId="1AA05E48" w:rsidR="008C7882" w:rsidRDefault="008C7882" w:rsidP="008C7882">
      <w:r>
        <w:lastRenderedPageBreak/>
        <w:t>Also, since</w:t>
      </w:r>
      <w:r w:rsidR="00C2754B">
        <w:t xml:space="preserve"> </w:t>
      </w:r>
      <w:r w:rsidR="00905817" w:rsidRPr="00905817">
        <w:rPr>
          <w:position w:val="-6"/>
        </w:rPr>
        <w:object w:dxaOrig="200" w:dyaOrig="220" w14:anchorId="3A482149">
          <v:shape id="_x0000_i1202" type="#_x0000_t75" style="width:10.2pt;height:10.85pt" o:ole="">
            <v:imagedata r:id="rId374" o:title=""/>
          </v:shape>
          <o:OLEObject Type="Embed" ProgID="Equation.DSMT4" ShapeID="_x0000_i1202" DrawAspect="Content" ObjectID="_1493625226" r:id="rId375"/>
        </w:object>
      </w:r>
      <w:r w:rsidRPr="00C2754B">
        <w:t xml:space="preserve"> </w:t>
      </w:r>
      <w:r>
        <w:t>is a unit vector,</w:t>
      </w:r>
    </w:p>
    <w:p w14:paraId="10503C0B" w14:textId="1C97E545" w:rsidR="008C7882" w:rsidRDefault="008C7882" w:rsidP="008C7882">
      <w:pPr>
        <w:pStyle w:val="MTDisplayEquation"/>
      </w:pPr>
      <w:r>
        <w:tab/>
      </w:r>
      <w:r w:rsidR="00905817" w:rsidRPr="00905817">
        <w:rPr>
          <w:position w:val="-6"/>
        </w:rPr>
        <w:object w:dxaOrig="1320" w:dyaOrig="320" w14:anchorId="33DBBE46">
          <v:shape id="_x0000_i1203" type="#_x0000_t75" style="width:65.9pt;height:15.6pt" o:ole="">
            <v:imagedata r:id="rId376" o:title=""/>
          </v:shape>
          <o:OLEObject Type="Embed" ProgID="Equation.DSMT4" ShapeID="_x0000_i1203" DrawAspect="Content" ObjectID="_1493625227" r:id="rId37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w:instrText>
      </w:r>
      <w:r w:rsidR="00827503">
        <w:instrText xml:space="preserve">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90</w:instrText>
      </w:r>
      <w:r w:rsidR="00827503">
        <w:rPr>
          <w:noProof/>
        </w:rPr>
        <w:fldChar w:fldCharType="end"/>
      </w:r>
      <w:r>
        <w:instrText>)</w:instrText>
      </w:r>
      <w:r>
        <w:fldChar w:fldCharType="end"/>
      </w:r>
    </w:p>
    <w:p w14:paraId="711C2EC3" w14:textId="2C4EC738" w:rsidR="008C7882" w:rsidRDefault="008C7882" w:rsidP="008C7882">
      <w:r>
        <w:t xml:space="preserve">The strain energy function for a transversely isotropic material, </w:t>
      </w:r>
      <w:r w:rsidR="00905817" w:rsidRPr="00905817">
        <w:rPr>
          <w:position w:val="-14"/>
        </w:rPr>
        <w:object w:dxaOrig="1200" w:dyaOrig="400" w14:anchorId="3E01B803">
          <v:shape id="_x0000_i1204" type="#_x0000_t75" style="width:59.75pt;height:19.7pt" o:ole="">
            <v:imagedata r:id="rId378" o:title=""/>
          </v:shape>
          <o:OLEObject Type="Embed" ProgID="Equation.DSMT4" ShapeID="_x0000_i1204" DrawAspect="Content" ObjectID="_1493625228" r:id="rId379"/>
        </w:object>
      </w:r>
      <w:r>
        <w:t xml:space="preserve"> is an isotropic function of</w:t>
      </w:r>
      <w:r w:rsidR="00C2754B" w:rsidRPr="00C2754B">
        <w:t xml:space="preserve"> </w:t>
      </w:r>
      <w:r w:rsidR="00905817" w:rsidRPr="00905817">
        <w:rPr>
          <w:position w:val="-6"/>
        </w:rPr>
        <w:object w:dxaOrig="240" w:dyaOrig="279" w14:anchorId="04D9A7C0">
          <v:shape id="_x0000_i1205" type="#_x0000_t75" style="width:12.25pt;height:14.25pt" o:ole="">
            <v:imagedata r:id="rId380" o:title=""/>
          </v:shape>
          <o:OLEObject Type="Embed" ProgID="Equation.DSMT4" ShapeID="_x0000_i1205" DrawAspect="Content" ObjectID="_1493625229" r:id="rId381"/>
        </w:object>
      </w:r>
      <w:r w:rsidRPr="00C2754B">
        <w:t xml:space="preserve"> </w:t>
      </w:r>
      <w:r>
        <w:t xml:space="preserve">and </w:t>
      </w:r>
      <w:r w:rsidR="00905817" w:rsidRPr="00905817">
        <w:rPr>
          <w:position w:val="-6"/>
        </w:rPr>
        <w:object w:dxaOrig="700" w:dyaOrig="279" w14:anchorId="24101A66">
          <v:shape id="_x0000_i1206" type="#_x0000_t75" style="width:34.65pt;height:14.25pt" o:ole="">
            <v:imagedata r:id="rId382" o:title=""/>
          </v:shape>
          <o:OLEObject Type="Embed" ProgID="Equation.DSMT4" ShapeID="_x0000_i1206" DrawAspect="Content" ObjectID="_1493625230" r:id="rId383"/>
        </w:object>
      </w:r>
      <w:r>
        <w:t xml:space="preserve">. It can be shown </w:t>
      </w:r>
      <w:r>
        <w:fldChar w:fldCharType="begin"/>
      </w:r>
      <w:r w:rsidR="001763A3">
        <w:instrText xml:space="preserve"> ADDIN EN.CITE &lt;EndNote&gt;&lt;Cite&gt;&lt;Author&gt;Spencer&lt;/Author&gt;&lt;Year&gt;1984&lt;/Year&gt;&lt;RecNum&gt;22&lt;/RecNum&gt;&lt;DisplayText&gt;[3]&lt;/DisplayText&gt;&lt;record&gt;&lt;rec-number&gt;22&lt;/rec-number&gt;&lt;foreign-keys&gt;&lt;key app="EN" db-id="fwxrfwzd5wwavcepe9epdeevxdsd2fftswrx" timestamp="0"&gt;22&lt;/key&gt;&lt;/foreign-keys&gt;&lt;ref-type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A56950">
        <w:rPr>
          <w:noProof/>
        </w:rPr>
        <w:t>[</w:t>
      </w:r>
      <w:hyperlink w:anchor="_ENREF_3" w:tooltip="Spencer, 1984 #22" w:history="1">
        <w:r w:rsidR="00214E15">
          <w:rPr>
            <w:noProof/>
          </w:rPr>
          <w:t>3</w:t>
        </w:r>
      </w:hyperlink>
      <w:r w:rsidR="00A56950">
        <w:rPr>
          <w:noProof/>
        </w:rPr>
        <w:t>]</w:t>
      </w:r>
      <w:r>
        <w:fldChar w:fldCharType="end"/>
      </w:r>
      <w:r>
        <w:t xml:space="preserve"> that the following set of invariants are sufficient to describe the material fully:</w:t>
      </w:r>
    </w:p>
    <w:p w14:paraId="613AD497" w14:textId="2EBD321E" w:rsidR="008C7882" w:rsidRDefault="008C7882" w:rsidP="008C7882">
      <w:pPr>
        <w:pStyle w:val="MTDisplayEquation"/>
      </w:pPr>
      <w:r>
        <w:tab/>
      </w:r>
      <w:r w:rsidR="00905817" w:rsidRPr="00905817">
        <w:rPr>
          <w:position w:val="-58"/>
        </w:rPr>
        <w:object w:dxaOrig="5060" w:dyaOrig="620" w14:anchorId="36254168">
          <v:shape id="_x0000_i1207" type="#_x0000_t75" style="width:252.7pt;height:30.55pt" o:ole="">
            <v:imagedata r:id="rId384" o:title=""/>
          </v:shape>
          <o:OLEObject Type="Embed" ProgID="Equation.DSMT4" ShapeID="_x0000_i1207" DrawAspect="Content" ObjectID="_1493625231" r:id="rId38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91</w:instrText>
      </w:r>
      <w:r w:rsidR="00827503">
        <w:rPr>
          <w:noProof/>
        </w:rPr>
        <w:fldChar w:fldCharType="end"/>
      </w:r>
      <w:r>
        <w:instrText>)</w:instrText>
      </w:r>
      <w:r>
        <w:fldChar w:fldCharType="end"/>
      </w:r>
    </w:p>
    <w:p w14:paraId="28FA9879" w14:textId="057824A3" w:rsidR="008C7882" w:rsidRDefault="008C7882" w:rsidP="008C7882">
      <w:pPr>
        <w:pStyle w:val="MTDisplayEquation"/>
      </w:pPr>
      <w:r>
        <w:tab/>
      </w:r>
      <w:r w:rsidR="00905817" w:rsidRPr="00905817">
        <w:rPr>
          <w:position w:val="-32"/>
        </w:rPr>
        <w:object w:dxaOrig="2940" w:dyaOrig="360" w14:anchorId="1834A6C7">
          <v:shape id="_x0000_i1208" type="#_x0000_t75" style="width:146.7pt;height:19pt" o:ole="">
            <v:imagedata r:id="rId386" o:title=""/>
          </v:shape>
          <o:OLEObject Type="Embed" ProgID="Equation.DSMT4" ShapeID="_x0000_i1208" DrawAspect="Content" ObjectID="_1493625232" r:id="rId38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92</w:instrText>
      </w:r>
      <w:r w:rsidR="00827503">
        <w:rPr>
          <w:noProof/>
        </w:rPr>
        <w:fldChar w:fldCharType="end"/>
      </w:r>
      <w:r>
        <w:instrText>)</w:instrText>
      </w:r>
      <w:r>
        <w:fldChar w:fldCharType="end"/>
      </w:r>
    </w:p>
    <w:p w14:paraId="30B817D9" w14:textId="77777777" w:rsidR="008C7882" w:rsidRDefault="008C7882" w:rsidP="008C7882">
      <w:r>
        <w:t>The strain energy function can be written in terms of these invariants such that</w:t>
      </w:r>
    </w:p>
    <w:p w14:paraId="2177BB06" w14:textId="26661713" w:rsidR="008C7882" w:rsidRDefault="008C7882" w:rsidP="008C7882">
      <w:pPr>
        <w:pStyle w:val="MTDisplayEquation"/>
      </w:pPr>
      <w:r>
        <w:tab/>
      </w:r>
      <w:r w:rsidR="00905817" w:rsidRPr="00905817">
        <w:rPr>
          <w:position w:val="-16"/>
        </w:rPr>
        <w:object w:dxaOrig="5679" w:dyaOrig="440" w14:anchorId="5042C159">
          <v:shape id="_x0000_i1209" type="#_x0000_t75" style="width:283.9pt;height:21.75pt" o:ole="">
            <v:imagedata r:id="rId388" o:title=""/>
          </v:shape>
          <o:OLEObject Type="Embed" ProgID="Equation.DSMT4" ShapeID="_x0000_i1209" DrawAspect="Content" ObjectID="_1493625233" r:id="rId38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93</w:instrText>
      </w:r>
      <w:r w:rsidR="00827503">
        <w:rPr>
          <w:noProof/>
        </w:rPr>
        <w:fldChar w:fldCharType="end"/>
      </w:r>
      <w:r>
        <w:instrText>)</w:instrText>
      </w:r>
      <w:r>
        <w:fldChar w:fldCharType="end"/>
      </w:r>
    </w:p>
    <w:p w14:paraId="094E8AD5" w14:textId="77777777" w:rsidR="008C7882" w:rsidRDefault="008C7882" w:rsidP="008C7882">
      <w:r>
        <w:t>The second Piola-Kirchhoff can now be obtained in the standard manner:</w:t>
      </w:r>
    </w:p>
    <w:p w14:paraId="2530C2F4" w14:textId="08A11858" w:rsidR="008C7882" w:rsidRDefault="008C7882" w:rsidP="008C7882">
      <w:pPr>
        <w:pStyle w:val="MTDisplayEquation"/>
      </w:pPr>
      <w:r>
        <w:tab/>
      </w:r>
      <w:r w:rsidR="00905817" w:rsidRPr="00905817">
        <w:rPr>
          <w:position w:val="-30"/>
        </w:rPr>
        <w:object w:dxaOrig="2320" w:dyaOrig="700" w14:anchorId="5A0D42B0">
          <v:shape id="_x0000_i1210" type="#_x0000_t75" style="width:116.15pt;height:34.65pt" o:ole="">
            <v:imagedata r:id="rId390" o:title=""/>
          </v:shape>
          <o:OLEObject Type="Embed" ProgID="Equation.DSMT4" ShapeID="_x0000_i1210" DrawAspect="Content" ObjectID="_1493625234" r:id="rId39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94</w:instrText>
      </w:r>
      <w:r w:rsidR="00827503">
        <w:rPr>
          <w:noProof/>
        </w:rPr>
        <w:fldChar w:fldCharType="end"/>
      </w:r>
      <w:r>
        <w:instrText>)</w:instrText>
      </w:r>
      <w:r>
        <w:fldChar w:fldCharType="end"/>
      </w:r>
    </w:p>
    <w:p w14:paraId="5AB3DF9C" w14:textId="77777777" w:rsidR="008C7882" w:rsidRDefault="008C7882" w:rsidP="008C7882">
      <w:r>
        <w:t xml:space="preserve">In the transversely isotropic constitutive models described in </w:t>
      </w:r>
      <w:r>
        <w:fldChar w:fldCharType="begin"/>
      </w:r>
      <w:r>
        <w:instrText xml:space="preserve"> REF _Ref172970092 \r \h </w:instrText>
      </w:r>
      <w:r>
        <w:fldChar w:fldCharType="separate"/>
      </w:r>
      <w:r w:rsidR="00D3178E">
        <w:t>Chapter 5</w:t>
      </w:r>
      <w:r>
        <w:fldChar w:fldCharType="end"/>
      </w:r>
      <w:r>
        <w:t xml:space="preserve"> it is further assumed that the strain energy function can be split into the following terms:</w:t>
      </w:r>
    </w:p>
    <w:p w14:paraId="41963CC3" w14:textId="7613362D" w:rsidR="008C7882" w:rsidRDefault="008C7882" w:rsidP="008C7882">
      <w:pPr>
        <w:pStyle w:val="MTDisplayEquation"/>
      </w:pPr>
      <w:r>
        <w:tab/>
      </w:r>
      <w:r w:rsidR="00905817" w:rsidRPr="00905817">
        <w:rPr>
          <w:position w:val="-14"/>
        </w:rPr>
        <w:object w:dxaOrig="4940" w:dyaOrig="400" w14:anchorId="7057316E">
          <v:shape id="_x0000_i1211" type="#_x0000_t75" style="width:246.55pt;height:19.7pt" o:ole="">
            <v:imagedata r:id="rId392" o:title=""/>
          </v:shape>
          <o:OLEObject Type="Embed" ProgID="Equation.DSMT4" ShapeID="_x0000_i1211" DrawAspect="Content" ObjectID="_1493625235" r:id="rId39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34" w:name="ZEqnNum550449"/>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95</w:instrText>
      </w:r>
      <w:r w:rsidR="00827503">
        <w:rPr>
          <w:noProof/>
        </w:rPr>
        <w:fldChar w:fldCharType="end"/>
      </w:r>
      <w:r>
        <w:instrText>)</w:instrText>
      </w:r>
      <w:bookmarkEnd w:id="134"/>
      <w:r>
        <w:fldChar w:fldCharType="end"/>
      </w:r>
    </w:p>
    <w:p w14:paraId="3BA5DD8E" w14:textId="72FF9319" w:rsidR="008C7882" w:rsidRDefault="008C7882" w:rsidP="008C7882">
      <w:r>
        <w:t xml:space="preserve">The strain energy function </w:t>
      </w:r>
      <w:r w:rsidR="00905817" w:rsidRPr="00905817">
        <w:rPr>
          <w:position w:val="-12"/>
        </w:rPr>
        <w:object w:dxaOrig="340" w:dyaOrig="360" w14:anchorId="7570E89B">
          <v:shape id="_x0000_i1212" type="#_x0000_t75" style="width:17pt;height:19pt" o:ole="">
            <v:imagedata r:id="rId394" o:title=""/>
          </v:shape>
          <o:OLEObject Type="Embed" ProgID="Equation.DSMT4" ShapeID="_x0000_i1212" DrawAspect="Content" ObjectID="_1493625236" r:id="rId395"/>
        </w:object>
      </w:r>
      <w:r w:rsidR="00BE2FD1">
        <w:t xml:space="preserve"> </w:t>
      </w:r>
      <w:r>
        <w:t xml:space="preserve">represents the material response of the isotropic ground substance matrix, </w:t>
      </w:r>
      <w:r w:rsidR="00905817" w:rsidRPr="00905817">
        <w:rPr>
          <w:position w:val="-12"/>
        </w:rPr>
        <w:object w:dxaOrig="360" w:dyaOrig="360" w14:anchorId="7A5EDD53">
          <v:shape id="_x0000_i1213" type="#_x0000_t75" style="width:19pt;height:19pt" o:ole="">
            <v:imagedata r:id="rId396" o:title=""/>
          </v:shape>
          <o:OLEObject Type="Embed" ProgID="Equation.DSMT4" ShapeID="_x0000_i1213" DrawAspect="Content" ObjectID="_1493625237" r:id="rId397"/>
        </w:object>
      </w:r>
      <w:r w:rsidR="00BE2FD1">
        <w:t xml:space="preserve"> </w:t>
      </w:r>
      <w:r>
        <w:t xml:space="preserve">represents the contribution from the fiber family (e.g. collagen), and </w:t>
      </w:r>
      <w:r w:rsidR="00905817" w:rsidRPr="00905817">
        <w:rPr>
          <w:position w:val="-12"/>
        </w:rPr>
        <w:object w:dxaOrig="340" w:dyaOrig="360" w14:anchorId="0EEF22DF">
          <v:shape id="_x0000_i1214" type="#_x0000_t75" style="width:17pt;height:19pt" o:ole="">
            <v:imagedata r:id="rId398" o:title=""/>
          </v:shape>
          <o:OLEObject Type="Embed" ProgID="Equation.DSMT4" ShapeID="_x0000_i1214" DrawAspect="Content" ObjectID="_1493625238" r:id="rId399"/>
        </w:object>
      </w:r>
      <w:r w:rsidR="00BE2FD1">
        <w:t xml:space="preserve"> </w:t>
      </w:r>
      <w:r>
        <w:t xml:space="preserve">is the contribution from interactions between the fibers and matrix. The form </w:t>
      </w:r>
      <w:r>
        <w:fldChar w:fldCharType="begin"/>
      </w:r>
      <w:r>
        <w:instrText xml:space="preserve"> GOTOBUTTON ZEqnNum550449  \* MERGEFORMAT </w:instrText>
      </w:r>
      <w:r w:rsidR="00827503">
        <w:fldChar w:fldCharType="begin"/>
      </w:r>
      <w:r w:rsidR="00827503">
        <w:instrText xml:space="preserve"> REF ZEqnNum550449 \! \* MERGEFORMAT </w:instrText>
      </w:r>
      <w:r w:rsidR="00827503">
        <w:fldChar w:fldCharType="separate"/>
      </w:r>
      <w:r w:rsidR="00D3178E">
        <w:instrText>(2.95)</w:instrText>
      </w:r>
      <w:r w:rsidR="00827503">
        <w:fldChar w:fldCharType="end"/>
      </w:r>
      <w:r>
        <w:fldChar w:fldCharType="end"/>
      </w:r>
      <w:r>
        <w:t xml:space="preserve"> generalizes many constitutive equations that have been successfully used in the past to describe biological soft tissues e.g. </w:t>
      </w:r>
      <w:r>
        <w:fldChar w:fldCharType="begin">
          <w:fldData xml:space="preserve">PEVuZE5vdGU+PENpdGU+PEF1dGhvcj5Ib3Jvd2l0ejwvQXV0aG9yPjxZZWFyPjE5ODg8L1llYXI+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</w:fldData>
        </w:fldChar>
      </w:r>
      <w:r w:rsidR="001763A3">
        <w:instrText xml:space="preserve"> ADDIN EN.CITE </w:instrText>
      </w:r>
      <w:r w:rsidR="001763A3">
        <w:fldChar w:fldCharType="begin">
          <w:fldData xml:space="preserve">PEVuZE5vdGU+PENpdGU+PEF1dGhvcj5Ib3Jvd2l0ejwvQXV0aG9yPjxZZWFyPjE5ODg8L1llYXI+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</w:fldData>
        </w:fldChar>
      </w:r>
      <w:r w:rsidR="001763A3">
        <w:instrText xml:space="preserve"> ADDIN EN.CITE.DATA </w:instrText>
      </w:r>
      <w:r w:rsidR="001763A3">
        <w:fldChar w:fldCharType="end"/>
      </w:r>
      <w:r>
        <w:fldChar w:fldCharType="separate"/>
      </w:r>
      <w:r w:rsidR="00A56950">
        <w:rPr>
          <w:noProof/>
        </w:rPr>
        <w:t>[</w:t>
      </w:r>
      <w:hyperlink w:anchor="_ENREF_6" w:tooltip="Horowitz, 1988 #27" w:history="1">
        <w:r w:rsidR="00214E15">
          <w:rPr>
            <w:noProof/>
          </w:rPr>
          <w:t>6-8</w:t>
        </w:r>
      </w:hyperlink>
      <w:r w:rsidR="00A56950">
        <w:rPr>
          <w:noProof/>
        </w:rPr>
        <w:t>]</w:t>
      </w:r>
      <w:r>
        <w:fldChar w:fldCharType="end"/>
      </w:r>
      <w:r>
        <w:t xml:space="preserve">. While this relation represents a large simplification when compared to the general case, it also embodies almost all of the material behavior that one would expect from transversely isotropic, large deformation matrix-fiber composites. </w:t>
      </w:r>
    </w:p>
    <w:p w14:paraId="65316CD2" w14:textId="77777777" w:rsidR="00FB6012" w:rsidRPr="00244DE8" w:rsidRDefault="00FB6012" w:rsidP="008C7882">
      <w:r>
        <w:br w:type="page"/>
      </w:r>
    </w:p>
    <w:p w14:paraId="3428A522" w14:textId="77777777" w:rsidR="00FB6012" w:rsidRDefault="00FB6012" w:rsidP="00FB6012">
      <w:pPr>
        <w:pStyle w:val="Heading2"/>
      </w:pPr>
      <w:bookmarkStart w:id="135" w:name="_Toc176704828"/>
      <w:bookmarkStart w:id="136" w:name="_Ref189743783"/>
      <w:bookmarkStart w:id="137" w:name="_Toc289032527"/>
      <w:r>
        <w:lastRenderedPageBreak/>
        <w:t>Biphasic Material</w:t>
      </w:r>
      <w:bookmarkEnd w:id="135"/>
      <w:bookmarkEnd w:id="136"/>
      <w:bookmarkEnd w:id="137"/>
    </w:p>
    <w:p w14:paraId="1653D1F6" w14:textId="77777777" w:rsidR="00FB6012" w:rsidRDefault="00FB6012" w:rsidP="00FB6012">
      <w:r>
        <w:t>Biphasic materials may be used to model deformable porous media.  A biphasic material represents a mixture of a porous permeable solid and an interstitial fluid.  Each constituent is intrinsically incompressible, but the mixture may change volume as interstitial fluid is exchanged with the pore space of the solid.  Biphasic materials require the explicit modeling of fluid that permeates the solid. The biphasic material model is useful to simulate materials that show flow-dependent viscoelastic behavior resulting from the frictional interactions of the fluid and solid. Several biological materials such as cartilage can be described more accurately this way.</w:t>
      </w:r>
    </w:p>
    <w:p w14:paraId="28AA7E38" w14:textId="77777777" w:rsidR="00FB6012" w:rsidRDefault="00FB6012" w:rsidP="00FB6012">
      <w:pPr>
        <w:pStyle w:val="Heading3"/>
      </w:pPr>
      <w:bookmarkStart w:id="138" w:name="_Toc176704829"/>
      <w:bookmarkStart w:id="139" w:name="_Toc289032528"/>
      <w:r>
        <w:t>Governing Equations</w:t>
      </w:r>
      <w:bookmarkEnd w:id="138"/>
      <w:bookmarkEnd w:id="139"/>
    </w:p>
    <w:p w14:paraId="2FB8F87F" w14:textId="506B09A2" w:rsidR="00FB6012" w:rsidRPr="000037DA" w:rsidRDefault="00FB6012" w:rsidP="00FB6012">
      <w:r>
        <w:t xml:space="preserve">Consider a mixture consisting of a solid constituent and a fluid constituent.  Both constituents are considered to be intrinsically incompressible, but the mixture can change volume when fluid enters or leaves the porous solid matrix </w:t>
      </w:r>
      <w:r>
        <w:fldChar w:fldCharType="begin"/>
      </w:r>
      <w:r w:rsidR="001763A3">
        <w:instrText xml:space="preserve"> ADDIN EN.CITE &lt;EndNote&gt;&lt;Cite&gt;&lt;Author&gt;Bowen&lt;/Author&gt;&lt;Year&gt;1980&lt;/Year&gt;&lt;RecNum&gt;18&lt;/RecNum&gt;&lt;DisplayText&gt;[9, 10]&lt;/DisplayText&gt;&lt;record&gt;&lt;rec-number&gt;18&lt;/rec-number&gt;&lt;foreign-keys&gt;&lt;key app="EN" db-id="fwxrfwzd5wwavcepe9epdeevxdsd2fftswrx" timestamp="0"&gt;18&lt;/key&gt;&lt;/foreign-keys&gt;&lt;ref-type name="Journal Article"&gt;17&lt;/ref-type&gt;&lt;contributors&gt;&lt;authors&gt;&lt;author&gt;Bowen, Ray M.&lt;/author&gt;&lt;/authors&gt;&lt;/contributors&gt;&lt;titles&gt;&lt;title&gt;Incompressible porous media models by use of the theory of mixtures&lt;/title&gt;&lt;secondary-title&gt;Int J Eng Sci&lt;/secondary-title&gt;&lt;/titles&gt;&lt;pages&gt;1129-1148&lt;/pages&gt;&lt;volume&gt;18&lt;/volume&gt;&lt;number&gt;9&lt;/number&gt;&lt;keywords&gt;&lt;keyword&gt;POROUS MATERIALS POROUS MATERIALS&lt;/keyword&gt;&lt;/keywords&gt;&lt;dates&gt;&lt;year&gt;1980&lt;/year&gt;&lt;/dates&gt;&lt;label&gt;Bowen:1980&lt;/label&gt;&lt;urls&gt;&lt;/urls&gt;&lt;custom3&gt;article&lt;/custom3&gt;&lt;/record&gt;&lt;/Cite&gt;&lt;Cite&gt;&lt;Author&gt;Mow&lt;/Author&gt;&lt;Year&gt;1980&lt;/Year&gt;&lt;RecNum&gt;33&lt;/RecNum&gt;&lt;record&gt;&lt;rec-number&gt;33&lt;/rec-number&gt;&lt;foreign-keys&gt;&lt;key app="EN" db-id="fwxrfwzd5wwavcepe9epdeevxdsd2fftswrx" timestamp="0"&gt;33&lt;/key&gt;&lt;/foreign-keys&gt;&lt;ref-type name="Journal Article"&gt;17&lt;/ref-type&gt;&lt;contributors&gt;&lt;authors&gt;&lt;author&gt;Mow, V.C.&lt;/author&gt;&lt;author&gt;Kuei, S.C.&lt;/author&gt;&lt;author&gt;Lai, W.M.&lt;/author&gt;&lt;author&gt;Armstrong, C.G.&lt;/author&gt;&lt;/authors&gt;&lt;/contributors&gt;&lt;titles&gt;&lt;title&gt;Biphasic creep and stress relaxation of articular cartilage in compression: Theory and experiments&lt;/title&gt;&lt;secondary-title&gt;J. Biomech. Eng.&lt;/secondary-title&gt;&lt;/titles&gt;&lt;pages&gt;73-84&lt;/pages&gt;&lt;volume&gt;102&lt;/volume&gt;&lt;dates&gt;&lt;year&gt;1980&lt;/year&gt;&lt;/dates&gt;&lt;urls&gt;&lt;/urls&gt;&lt;/record&gt;&lt;/Cite&gt;&lt;/EndNote&gt;</w:instrText>
      </w:r>
      <w:r>
        <w:fldChar w:fldCharType="separate"/>
      </w:r>
      <w:r w:rsidR="00A56950">
        <w:rPr>
          <w:noProof/>
        </w:rPr>
        <w:t>[</w:t>
      </w:r>
      <w:hyperlink w:anchor="_ENREF_9" w:tooltip="Bowen, 1980 #18" w:history="1">
        <w:r w:rsidR="00214E15">
          <w:rPr>
            <w:noProof/>
          </w:rPr>
          <w:t>9</w:t>
        </w:r>
      </w:hyperlink>
      <w:r w:rsidR="00A56950">
        <w:rPr>
          <w:noProof/>
        </w:rPr>
        <w:t xml:space="preserve">, </w:t>
      </w:r>
      <w:hyperlink w:anchor="_ENREF_10" w:tooltip="Mow, 1980 #33" w:history="1">
        <w:r w:rsidR="00214E15">
          <w:rPr>
            <w:noProof/>
          </w:rPr>
          <w:t>10</w:t>
        </w:r>
      </w:hyperlink>
      <w:r w:rsidR="00A56950">
        <w:rPr>
          <w:noProof/>
        </w:rPr>
        <w:t>]</w:t>
      </w:r>
      <w:r>
        <w:fldChar w:fldCharType="end"/>
      </w:r>
      <w:r>
        <w:t xml:space="preserve">. </w:t>
      </w:r>
      <w:r w:rsidRPr="000037DA">
        <w:t xml:space="preserve">According to the kinematics of the continuum </w:t>
      </w:r>
      <w:r>
        <w:fldChar w:fldCharType="begin"/>
      </w:r>
      <w:r w:rsidR="001763A3">
        <w:instrText xml:space="preserve"> ADDIN EN.CITE &lt;EndNote&gt;&lt;Cite&gt;&lt;Author&gt;Truesdell&lt;/Author&gt;&lt;Year&gt;1960&lt;/Year&gt;&lt;RecNum&gt;49&lt;/RecNum&gt;&lt;DisplayText&gt;[11]&lt;/DisplayText&gt;&lt;record&gt;&lt;rec-number&gt;49&lt;/rec-number&gt;&lt;foreign-keys&gt;&lt;key app="EN" db-id="fwxrfwzd5wwavcepe9epdeevxdsd2fftswrx" timestamp="0"&gt;49&lt;/key&gt;&lt;/foreign-keys&gt;&lt;ref-type name="Book"&gt;6&lt;/ref-type&gt;&lt;contributors&gt;&lt;authors&gt;&lt;author&gt;Truesdell, C.&lt;/author&gt;&lt;author&gt;Toupin, R.&lt;/author&gt;&lt;/authors&gt;&lt;secondary-authors&gt;&lt;author&gt;Flugge, S.&lt;/author&gt;&lt;/secondary-authors&gt;&lt;/contributors&gt;&lt;titles&gt;&lt;title&gt;The classical field theories&lt;/title&gt;&lt;secondary-title&gt;Handbuch der physik&lt;/secondary-title&gt;&lt;/titles&gt;&lt;volume&gt;III/1&lt;/volume&gt;&lt;dates&gt;&lt;year&gt;1960&lt;/year&gt;&lt;/dates&gt;&lt;pub-location&gt;Heidelberg&lt;/pub-location&gt;&lt;publisher&gt;Springer&lt;/publisher&gt;&lt;urls&gt;&lt;/urls&gt;&lt;/record&gt;&lt;/Cite&gt;&lt;/EndNote&gt;</w:instrText>
      </w:r>
      <w:r>
        <w:fldChar w:fldCharType="separate"/>
      </w:r>
      <w:r w:rsidR="00A56950">
        <w:rPr>
          <w:noProof/>
        </w:rPr>
        <w:t>[</w:t>
      </w:r>
      <w:hyperlink w:anchor="_ENREF_11" w:tooltip="Truesdell, 1960 #49" w:history="1">
        <w:r w:rsidR="00214E15">
          <w:rPr>
            <w:noProof/>
          </w:rPr>
          <w:t>11</w:t>
        </w:r>
      </w:hyperlink>
      <w:r w:rsidR="00A56950">
        <w:rPr>
          <w:noProof/>
        </w:rPr>
        <w:t>]</w:t>
      </w:r>
      <w:r>
        <w:fldChar w:fldCharType="end"/>
      </w:r>
      <w:r w:rsidRPr="000037DA">
        <w:t xml:space="preserve">, each constituent </w:t>
      </w:r>
      <w:r w:rsidR="00905817" w:rsidRPr="00905817">
        <w:rPr>
          <w:position w:val="-6"/>
        </w:rPr>
        <w:object w:dxaOrig="240" w:dyaOrig="220" w14:anchorId="0BCB64D9">
          <v:shape id="_x0000_i1215" type="#_x0000_t75" style="width:12.25pt;height:10.85pt" o:ole="">
            <v:imagedata r:id="rId400" o:title=""/>
          </v:shape>
          <o:OLEObject Type="Embed" ProgID="Equation.DSMT4" ShapeID="_x0000_i1215" DrawAspect="Content" ObjectID="_1493625239" r:id="rId401"/>
        </w:object>
      </w:r>
      <w:r w:rsidRPr="000037DA">
        <w:t xml:space="preserve"> of a mixture (</w:t>
      </w:r>
      <w:r w:rsidR="00905817" w:rsidRPr="00905817">
        <w:rPr>
          <w:position w:val="-6"/>
        </w:rPr>
        <w:object w:dxaOrig="580" w:dyaOrig="220" w14:anchorId="1C3D006A">
          <v:shape id="_x0000_i1216" type="#_x0000_t75" style="width:29.2pt;height:10.85pt" o:ole="">
            <v:imagedata r:id="rId402" o:title=""/>
          </v:shape>
          <o:OLEObject Type="Embed" ProgID="Equation.DSMT4" ShapeID="_x0000_i1216" DrawAspect="Content" ObjectID="_1493625240" r:id="rId403"/>
        </w:object>
      </w:r>
      <w:r w:rsidRPr="000037DA">
        <w:t xml:space="preserve"> for the solid and </w:t>
      </w:r>
      <w:r w:rsidR="00905817" w:rsidRPr="00905817">
        <w:rPr>
          <w:position w:val="-6"/>
        </w:rPr>
        <w:object w:dxaOrig="639" w:dyaOrig="220" w14:anchorId="7DC08CBD">
          <v:shape id="_x0000_i1217" type="#_x0000_t75" style="width:30.55pt;height:10.85pt" o:ole="">
            <v:imagedata r:id="rId404" o:title=""/>
          </v:shape>
          <o:OLEObject Type="Embed" ProgID="Equation.DSMT4" ShapeID="_x0000_i1217" DrawAspect="Content" ObjectID="_1493625241" r:id="rId405"/>
        </w:object>
      </w:r>
      <w:r w:rsidRPr="000037DA">
        <w:t xml:space="preserve"> for the fluid) has a separate motion </w:t>
      </w:r>
      <w:r w:rsidR="00905817" w:rsidRPr="00905817">
        <w:rPr>
          <w:position w:val="-16"/>
        </w:rPr>
        <w:object w:dxaOrig="1020" w:dyaOrig="440" w14:anchorId="0EF7B0DD">
          <v:shape id="_x0000_i1218" type="#_x0000_t75" style="width:51.6pt;height:21.75pt" o:ole="">
            <v:imagedata r:id="rId406" o:title=""/>
          </v:shape>
          <o:OLEObject Type="Embed" ProgID="Equation.DSMT4" ShapeID="_x0000_i1218" DrawAspect="Content" ObjectID="_1493625242" r:id="rId407"/>
        </w:object>
      </w:r>
      <w:r w:rsidRPr="000037DA">
        <w:t xml:space="preserve"> which places particles of each mixture constituent, originally located at </w:t>
      </w:r>
      <w:r w:rsidR="00905817" w:rsidRPr="00905817">
        <w:rPr>
          <w:position w:val="-4"/>
        </w:rPr>
        <w:object w:dxaOrig="360" w:dyaOrig="300" w14:anchorId="784D91FE">
          <v:shape id="_x0000_i1219" type="#_x0000_t75" style="width:19pt;height:14.95pt" o:ole="">
            <v:imagedata r:id="rId408" o:title=""/>
          </v:shape>
          <o:OLEObject Type="Embed" ProgID="Equation.DSMT4" ShapeID="_x0000_i1219" DrawAspect="Content" ObjectID="_1493625243" r:id="rId409"/>
        </w:object>
      </w:r>
      <w:r w:rsidRPr="000037DA">
        <w:t xml:space="preserve">, in the current configuration </w:t>
      </w:r>
      <w:r w:rsidR="00905817" w:rsidRPr="00905817">
        <w:rPr>
          <w:position w:val="-4"/>
        </w:rPr>
        <w:object w:dxaOrig="200" w:dyaOrig="200" w14:anchorId="135294F3">
          <v:shape id="_x0000_i1220" type="#_x0000_t75" style="width:10.2pt;height:10.2pt" o:ole="">
            <v:imagedata r:id="rId410" o:title=""/>
          </v:shape>
          <o:OLEObject Type="Embed" ProgID="Equation.DSMT4" ShapeID="_x0000_i1220" DrawAspect="Content" ObjectID="_1493625244" r:id="rId411"/>
        </w:object>
      </w:r>
      <w:r w:rsidRPr="000037DA">
        <w:t xml:space="preserve"> according to</w:t>
      </w:r>
    </w:p>
    <w:p w14:paraId="6621E4EB" w14:textId="51B065DA" w:rsidR="00FB6012" w:rsidRPr="000037DA" w:rsidRDefault="00FB6012" w:rsidP="00FB6012">
      <w:pPr>
        <w:pStyle w:val="MTDisplayEquation"/>
      </w:pPr>
      <w:r w:rsidRPr="000037DA">
        <w:tab/>
      </w:r>
      <w:r w:rsidR="00905817" w:rsidRPr="00905817">
        <w:rPr>
          <w:position w:val="-16"/>
        </w:rPr>
        <w:object w:dxaOrig="1400" w:dyaOrig="440" w14:anchorId="1D0CADA7">
          <v:shape id="_x0000_i1221" type="#_x0000_t75" style="width:69.95pt;height:21.75pt" o:ole="">
            <v:imagedata r:id="rId412" o:title=""/>
          </v:shape>
          <o:OLEObject Type="Embed" ProgID="Equation.DSMT4" ShapeID="_x0000_i1221" DrawAspect="Content" ObjectID="_1493625245" r:id="rId413"/>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96</w:instrText>
      </w:r>
      <w:r w:rsidR="00827503">
        <w:rPr>
          <w:noProof/>
        </w:rPr>
        <w:fldChar w:fldCharType="end"/>
      </w:r>
      <w:r>
        <w:instrText>)</w:instrText>
      </w:r>
      <w:r>
        <w:fldChar w:fldCharType="end"/>
      </w:r>
    </w:p>
    <w:p w14:paraId="3D5801D5" w14:textId="6DD9852C" w:rsidR="00FB6012" w:rsidRPr="000037DA" w:rsidRDefault="00FB6012" w:rsidP="00FB6012">
      <w:r w:rsidRPr="000037DA">
        <w:t xml:space="preserve">For the purpose of finite element analyses, the motion of the solid matrix, </w:t>
      </w:r>
      <w:r w:rsidR="00905817" w:rsidRPr="00905817">
        <w:rPr>
          <w:position w:val="-6"/>
        </w:rPr>
        <w:object w:dxaOrig="580" w:dyaOrig="220" w14:anchorId="5275785D">
          <v:shape id="_x0000_i1222" type="#_x0000_t75" style="width:29.2pt;height:10.85pt" o:ole="">
            <v:imagedata r:id="rId414" o:title=""/>
          </v:shape>
          <o:OLEObject Type="Embed" ProgID="Equation.DSMT4" ShapeID="_x0000_i1222" DrawAspect="Content" ObjectID="_1493625246" r:id="rId415"/>
        </w:object>
      </w:r>
      <w:r w:rsidRPr="000037DA">
        <w:t>, is of particular interest.</w:t>
      </w:r>
    </w:p>
    <w:p w14:paraId="744B28E2" w14:textId="4719AEC2" w:rsidR="00FB6012" w:rsidRDefault="00FB6012" w:rsidP="00FB6012">
      <w:r>
        <w:tab/>
        <w:t xml:space="preserve">The governing equations that enter into the statement of virtual work are the conservation of linear momentum and the conservation of mass, for the mixture as a whole.  Under quasi-static conditions, </w:t>
      </w:r>
      <w:del w:id="140" w:author="Gerard" w:date="2014-11-06T14:13:00Z">
        <w:r w:rsidDel="00FF69F4">
          <w:delText xml:space="preserve">in the absence of external body forces, </w:delText>
        </w:r>
      </w:del>
      <w:r>
        <w:t>the conservation of momentum reduces to</w:t>
      </w:r>
    </w:p>
    <w:p w14:paraId="026C6482" w14:textId="6FCF3555" w:rsidR="00FB6012" w:rsidRDefault="00FB6012" w:rsidP="00FB6012">
      <w:pPr>
        <w:pStyle w:val="MTDisplayEquation"/>
      </w:pPr>
      <w:r>
        <w:tab/>
      </w:r>
      <w:r w:rsidR="00905817" w:rsidRPr="00905817">
        <w:rPr>
          <w:position w:val="-10"/>
        </w:rPr>
        <w:object w:dxaOrig="1420" w:dyaOrig="320" w14:anchorId="5FB4DD01">
          <v:shape id="_x0000_i1223" type="#_x0000_t75" style="width:71.3pt;height:15.6pt" o:ole="">
            <v:imagedata r:id="rId416" o:title=""/>
          </v:shape>
          <o:OLEObject Type="Embed" ProgID="Equation.DSMT4" ShapeID="_x0000_i1223" DrawAspect="Content" ObjectID="_1493625247" r:id="rId41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41" w:name="ZEqnNum902981"/>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97</w:instrText>
      </w:r>
      <w:r w:rsidR="00827503">
        <w:rPr>
          <w:noProof/>
        </w:rPr>
        <w:fldChar w:fldCharType="end"/>
      </w:r>
      <w:r>
        <w:instrText>)</w:instrText>
      </w:r>
      <w:bookmarkEnd w:id="141"/>
      <w:r>
        <w:fldChar w:fldCharType="end"/>
      </w:r>
    </w:p>
    <w:p w14:paraId="13589331" w14:textId="421C5A39" w:rsidR="00FB6012" w:rsidRPr="000037DA" w:rsidRDefault="00FB6012" w:rsidP="00FB6012">
      <w:r w:rsidRPr="000037DA">
        <w:t xml:space="preserve">where </w:t>
      </w:r>
      <w:r w:rsidR="00905817" w:rsidRPr="00905817">
        <w:rPr>
          <w:position w:val="-6"/>
        </w:rPr>
        <w:object w:dxaOrig="220" w:dyaOrig="220" w14:anchorId="5D51BAFB">
          <v:shape id="_x0000_i1224" type="#_x0000_t75" style="width:10.85pt;height:10.85pt" o:ole="">
            <v:imagedata r:id="rId418" o:title=""/>
          </v:shape>
          <o:OLEObject Type="Embed" ProgID="Equation.DSMT4" ShapeID="_x0000_i1224" DrawAspect="Content" ObjectID="_1493625248" r:id="rId419"/>
        </w:object>
      </w:r>
      <w:r w:rsidRPr="000037DA">
        <w:t xml:space="preserve"> is the Cauchy stress for the mixture</w:t>
      </w:r>
      <w:ins w:id="142" w:author="Gerard" w:date="2014-11-06T14:13:00Z">
        <w:r w:rsidR="00FF69F4">
          <w:t xml:space="preserve">, </w:t>
        </w:r>
      </w:ins>
      <w:r w:rsidR="00905817" w:rsidRPr="00905817">
        <w:rPr>
          <w:position w:val="-10"/>
        </w:rPr>
        <w:object w:dxaOrig="240" w:dyaOrig="260" w14:anchorId="0A006620">
          <v:shape id="_x0000_i1225" type="#_x0000_t75" style="width:12.25pt;height:12.9pt" o:ole="">
            <v:imagedata r:id="rId420" o:title=""/>
          </v:shape>
          <o:OLEObject Type="Embed" ProgID="Equation.DSMT4" ShapeID="_x0000_i1225" DrawAspect="Content" ObjectID="_1493625249" r:id="rId421"/>
        </w:object>
      </w:r>
      <w:ins w:id="143" w:author="Gerard" w:date="2014-11-06T14:13:00Z">
        <w:r w:rsidR="00FF69F4">
          <w:t xml:space="preserve"> </w:t>
        </w:r>
      </w:ins>
      <w:ins w:id="144" w:author="Gerard" w:date="2014-11-06T14:14:00Z">
        <w:r w:rsidR="00FF69F4">
          <w:t xml:space="preserve">is the mixture density and </w:t>
        </w:r>
      </w:ins>
      <w:r w:rsidR="00905817" w:rsidRPr="00905817">
        <w:rPr>
          <w:position w:val="-6"/>
        </w:rPr>
        <w:object w:dxaOrig="200" w:dyaOrig="279" w14:anchorId="418E1D6B">
          <v:shape id="_x0000_i1226" type="#_x0000_t75" style="width:10.2pt;height:14.25pt" o:ole="">
            <v:imagedata r:id="rId422" o:title=""/>
          </v:shape>
          <o:OLEObject Type="Embed" ProgID="Equation.DSMT4" ShapeID="_x0000_i1226" DrawAspect="Content" ObjectID="_1493625250" r:id="rId423"/>
        </w:object>
      </w:r>
      <w:ins w:id="145" w:author="Gerard" w:date="2014-11-06T14:14:00Z">
        <w:r w:rsidR="00FF69F4">
          <w:t xml:space="preserve"> is the </w:t>
        </w:r>
      </w:ins>
      <w:ins w:id="146" w:author="Gerard" w:date="2014-11-06T14:16:00Z">
        <w:r w:rsidR="00FF69F4">
          <w:t xml:space="preserve">external </w:t>
        </w:r>
      </w:ins>
      <w:ins w:id="147" w:author="Gerard" w:date="2014-11-06T14:14:00Z">
        <w:r w:rsidR="00FF69F4">
          <w:t>mixture body force per mass</w:t>
        </w:r>
      </w:ins>
      <w:r w:rsidRPr="000037DA">
        <w:t xml:space="preserve">.  </w:t>
      </w:r>
      <w:r>
        <w:t xml:space="preserve">Since the mixture is </w:t>
      </w:r>
      <w:r w:rsidRPr="000037DA">
        <w:t>porous, this stress may also be written as</w:t>
      </w:r>
    </w:p>
    <w:p w14:paraId="4813689D" w14:textId="18A6CEAE" w:rsidR="00FB6012" w:rsidRPr="000037DA" w:rsidRDefault="00FB6012" w:rsidP="00FB6012">
      <w:pPr>
        <w:pStyle w:val="MTDisplayEquation"/>
      </w:pPr>
      <w:r w:rsidRPr="000037DA">
        <w:tab/>
      </w:r>
      <w:r w:rsidR="00905817" w:rsidRPr="00905817">
        <w:rPr>
          <w:position w:val="-10"/>
        </w:rPr>
        <w:object w:dxaOrig="1280" w:dyaOrig="360" w14:anchorId="44149B2A">
          <v:shape id="_x0000_i1227" type="#_x0000_t75" style="width:63.85pt;height:19pt" o:ole="">
            <v:imagedata r:id="rId424" o:title=""/>
          </v:shape>
          <o:OLEObject Type="Embed" ProgID="Equation.DSMT4" ShapeID="_x0000_i1227" DrawAspect="Content" ObjectID="_1493625251" r:id="rId425"/>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48" w:name="ZEqnNum359393"/>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98</w:instrText>
      </w:r>
      <w:r w:rsidR="00827503">
        <w:rPr>
          <w:noProof/>
        </w:rPr>
        <w:fldChar w:fldCharType="end"/>
      </w:r>
      <w:r>
        <w:instrText>)</w:instrText>
      </w:r>
      <w:bookmarkEnd w:id="148"/>
      <w:r>
        <w:fldChar w:fldCharType="end"/>
      </w:r>
    </w:p>
    <w:p w14:paraId="2BA12727" w14:textId="7BFB140F" w:rsidR="00FB6012" w:rsidRPr="000037DA" w:rsidRDefault="00FB6012" w:rsidP="00FB6012">
      <w:r w:rsidRPr="000037DA">
        <w:t xml:space="preserve">where </w:t>
      </w:r>
      <w:r w:rsidR="00905817" w:rsidRPr="00905817">
        <w:rPr>
          <w:position w:val="-10"/>
        </w:rPr>
        <w:object w:dxaOrig="240" w:dyaOrig="260" w14:anchorId="73D42746">
          <v:shape id="_x0000_i1228" type="#_x0000_t75" style="width:12.25pt;height:12.9pt" o:ole="">
            <v:imagedata r:id="rId426" o:title=""/>
          </v:shape>
          <o:OLEObject Type="Embed" ProgID="Equation.DSMT4" ShapeID="_x0000_i1228" DrawAspect="Content" ObjectID="_1493625252" r:id="rId427"/>
        </w:object>
      </w:r>
      <w:r w:rsidRPr="000037DA">
        <w:t xml:space="preserve"> is the fluid pressure and </w:t>
      </w:r>
      <w:r w:rsidR="00905817" w:rsidRPr="00905817">
        <w:rPr>
          <w:position w:val="-6"/>
        </w:rPr>
        <w:object w:dxaOrig="300" w:dyaOrig="320" w14:anchorId="11A7E900">
          <v:shape id="_x0000_i1229" type="#_x0000_t75" style="width:14.95pt;height:15.6pt" o:ole="">
            <v:imagedata r:id="rId428" o:title=""/>
          </v:shape>
          <o:OLEObject Type="Embed" ProgID="Equation.DSMT4" ShapeID="_x0000_i1229" DrawAspect="Content" ObjectID="_1493625253" r:id="rId429"/>
        </w:object>
      </w:r>
      <w:r w:rsidRPr="000037DA">
        <w:t xml:space="preserve"> is the effective or extra stress, resulting from the deformation of the solid matrix.  </w:t>
      </w:r>
      <w:r>
        <w:t>C</w:t>
      </w:r>
      <w:r w:rsidRPr="000037DA">
        <w:t xml:space="preserve">onservation of mass </w:t>
      </w:r>
      <w:r>
        <w:t xml:space="preserve">for the mixture requires that </w:t>
      </w:r>
    </w:p>
    <w:p w14:paraId="6067CE05" w14:textId="558D7677" w:rsidR="00FB6012" w:rsidRPr="000037DA" w:rsidRDefault="00FB6012" w:rsidP="00FB6012">
      <w:pPr>
        <w:pStyle w:val="MTDisplayEquation"/>
      </w:pPr>
      <w:r w:rsidRPr="000037DA">
        <w:tab/>
      </w:r>
      <w:r w:rsidR="00905817" w:rsidRPr="00905817">
        <w:rPr>
          <w:position w:val="-16"/>
        </w:rPr>
        <w:object w:dxaOrig="1579" w:dyaOrig="440" w14:anchorId="36AEB8BF">
          <v:shape id="_x0000_i1230" type="#_x0000_t75" style="width:78.8pt;height:21.75pt" o:ole="">
            <v:imagedata r:id="rId430" o:title=""/>
          </v:shape>
          <o:OLEObject Type="Embed" ProgID="Equation.DSMT4" ShapeID="_x0000_i1230" DrawAspect="Content" ObjectID="_1493625254" r:id="rId431"/>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49" w:name="ZEqnNum916857"/>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99</w:instrText>
      </w:r>
      <w:r w:rsidR="00827503">
        <w:rPr>
          <w:noProof/>
        </w:rPr>
        <w:fldChar w:fldCharType="end"/>
      </w:r>
      <w:r>
        <w:instrText>)</w:instrText>
      </w:r>
      <w:bookmarkEnd w:id="149"/>
      <w:r>
        <w:fldChar w:fldCharType="end"/>
      </w:r>
    </w:p>
    <w:p w14:paraId="09578144" w14:textId="292CD516" w:rsidR="00FB6012" w:rsidRPr="000037DA" w:rsidRDefault="00FB6012" w:rsidP="00FB6012">
      <w:r w:rsidRPr="000037DA">
        <w:t xml:space="preserve">where </w:t>
      </w:r>
      <w:r w:rsidR="00905817" w:rsidRPr="00905817">
        <w:rPr>
          <w:position w:val="-10"/>
        </w:rPr>
        <w:object w:dxaOrig="1200" w:dyaOrig="360" w14:anchorId="09DE01DD">
          <v:shape id="_x0000_i1231" type="#_x0000_t75" style="width:59.75pt;height:19pt" o:ole="">
            <v:imagedata r:id="rId432" o:title=""/>
          </v:shape>
          <o:OLEObject Type="Embed" ProgID="Equation.DSMT4" ShapeID="_x0000_i1231" DrawAspect="Content" ObjectID="_1493625255" r:id="rId433"/>
        </w:object>
      </w:r>
      <w:r w:rsidRPr="000037DA">
        <w:t xml:space="preserve"> is the solid matrix velocity and </w:t>
      </w:r>
      <w:r w:rsidR="00905817" w:rsidRPr="00905817">
        <w:rPr>
          <w:position w:val="-6"/>
        </w:rPr>
        <w:object w:dxaOrig="260" w:dyaOrig="220" w14:anchorId="52FEF693">
          <v:shape id="_x0000_i1232" type="#_x0000_t75" style="width:12.9pt;height:10.85pt" o:ole="">
            <v:imagedata r:id="rId434" o:title=""/>
          </v:shape>
          <o:OLEObject Type="Embed" ProgID="Equation.DSMT4" ShapeID="_x0000_i1232" DrawAspect="Content" ObjectID="_1493625256" r:id="rId435"/>
        </w:object>
      </w:r>
      <w:r w:rsidRPr="000037DA">
        <w:t xml:space="preserve"> is the flux of the fluid relative to the solid matrix.  Let the solid matrix displacement be denoted by </w:t>
      </w:r>
      <w:r w:rsidR="00905817" w:rsidRPr="00905817">
        <w:rPr>
          <w:position w:val="-6"/>
        </w:rPr>
        <w:object w:dxaOrig="200" w:dyaOrig="220" w14:anchorId="10708265">
          <v:shape id="_x0000_i1233" type="#_x0000_t75" style="width:10.2pt;height:10.85pt" o:ole="">
            <v:imagedata r:id="rId436" o:title=""/>
          </v:shape>
          <o:OLEObject Type="Embed" ProgID="Equation.DSMT4" ShapeID="_x0000_i1233" DrawAspect="Content" ObjectID="_1493625257" r:id="rId437"/>
        </w:object>
      </w:r>
      <w:r w:rsidRPr="000037DA">
        <w:t xml:space="preserve">, then </w:t>
      </w:r>
      <w:r w:rsidR="00905817" w:rsidRPr="00905817">
        <w:rPr>
          <w:position w:val="-6"/>
        </w:rPr>
        <w:object w:dxaOrig="680" w:dyaOrig="320" w14:anchorId="1E2AFBCF">
          <v:shape id="_x0000_i1234" type="#_x0000_t75" style="width:34.65pt;height:15.6pt" o:ole="">
            <v:imagedata r:id="rId438" o:title=""/>
          </v:shape>
          <o:OLEObject Type="Embed" ProgID="Equation.DSMT4" ShapeID="_x0000_i1234" DrawAspect="Content" ObjectID="_1493625258" r:id="rId439"/>
        </w:object>
      </w:r>
      <w:r w:rsidRPr="000037DA">
        <w:t>.</w:t>
      </w:r>
    </w:p>
    <w:p w14:paraId="7D06D34F" w14:textId="22DCFAC8" w:rsidR="00FB6012" w:rsidRPr="000037DA" w:rsidRDefault="00FB6012" w:rsidP="00FB6012">
      <w:r w:rsidRPr="000037DA">
        <w:tab/>
        <w:t xml:space="preserve">To relate the relative fluid flux </w:t>
      </w:r>
      <w:r w:rsidR="00905817" w:rsidRPr="00905817">
        <w:rPr>
          <w:position w:val="-6"/>
        </w:rPr>
        <w:object w:dxaOrig="260" w:dyaOrig="220" w14:anchorId="214248CA">
          <v:shape id="_x0000_i1235" type="#_x0000_t75" style="width:12.9pt;height:10.85pt" o:ole="">
            <v:imagedata r:id="rId440" o:title=""/>
          </v:shape>
          <o:OLEObject Type="Embed" ProgID="Equation.DSMT4" ShapeID="_x0000_i1235" DrawAspect="Content" ObjectID="_1493625259" r:id="rId441"/>
        </w:object>
      </w:r>
      <w:r w:rsidRPr="000037DA">
        <w:t xml:space="preserve"> to the fluid pressure and solid deformation, it is necessary to employ the equation of conservation of </w:t>
      </w:r>
      <w:r>
        <w:t xml:space="preserve">linear </w:t>
      </w:r>
      <w:r w:rsidRPr="000037DA">
        <w:t>momentum for the fluid,</w:t>
      </w:r>
    </w:p>
    <w:p w14:paraId="09E57417" w14:textId="3B49694D" w:rsidR="00FB6012" w:rsidRPr="000037DA" w:rsidRDefault="00FB6012" w:rsidP="00FB6012">
      <w:pPr>
        <w:pStyle w:val="MTDisplayEquation"/>
      </w:pPr>
      <w:r w:rsidRPr="000037DA">
        <w:tab/>
      </w:r>
      <w:r w:rsidR="00905817" w:rsidRPr="00905817">
        <w:rPr>
          <w:position w:val="-12"/>
        </w:rPr>
        <w:object w:dxaOrig="2700" w:dyaOrig="380" w14:anchorId="679043F8">
          <v:shape id="_x0000_i1236" type="#_x0000_t75" style="width:135.15pt;height:19pt" o:ole="">
            <v:imagedata r:id="rId442" o:title=""/>
          </v:shape>
          <o:OLEObject Type="Embed" ProgID="Equation.DSMT4" ShapeID="_x0000_i1236" DrawAspect="Content" ObjectID="_1493625260" r:id="rId443"/>
        </w:object>
      </w:r>
      <w:r w:rsidR="005D060C">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50" w:name="ZEqnNum635799"/>
      <w:r>
        <w:instrText>(</w:instrText>
      </w:r>
      <w:r w:rsidR="00827503">
        <w:fldChar w:fldCharType="begin"/>
      </w:r>
      <w:r w:rsidR="00827503">
        <w:instrText xml:space="preserve"> SEQ MTSec \c \* Ar</w:instrText>
      </w:r>
      <w:r w:rsidR="00827503">
        <w:instrText xml:space="preserve">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100</w:instrText>
      </w:r>
      <w:r w:rsidR="00827503">
        <w:rPr>
          <w:noProof/>
        </w:rPr>
        <w:fldChar w:fldCharType="end"/>
      </w:r>
      <w:r>
        <w:instrText>)</w:instrText>
      </w:r>
      <w:bookmarkEnd w:id="150"/>
      <w:r>
        <w:fldChar w:fldCharType="end"/>
      </w:r>
    </w:p>
    <w:p w14:paraId="42A34988" w14:textId="1680D449" w:rsidR="00FB6012" w:rsidRPr="000037DA" w:rsidRDefault="00FB6012" w:rsidP="00FB6012">
      <w:r w:rsidRPr="000037DA">
        <w:t xml:space="preserve">where </w:t>
      </w:r>
      <w:r w:rsidR="00905817" w:rsidRPr="00905817">
        <w:rPr>
          <w:position w:val="-10"/>
        </w:rPr>
        <w:object w:dxaOrig="320" w:dyaOrig="360" w14:anchorId="2DBDC50E">
          <v:shape id="_x0000_i1237" type="#_x0000_t75" style="width:15.6pt;height:19pt" o:ole="">
            <v:imagedata r:id="rId444" o:title=""/>
          </v:shape>
          <o:OLEObject Type="Embed" ProgID="Equation.DSMT4" ShapeID="_x0000_i1237" DrawAspect="Content" ObjectID="_1493625261" r:id="rId445"/>
        </w:object>
      </w:r>
      <w:r w:rsidRPr="000037DA">
        <w:t xml:space="preserve"> is the solid matrix porosity</w:t>
      </w:r>
      <w:ins w:id="151" w:author="Gerard" w:date="2014-11-06T14:16:00Z">
        <w:r w:rsidR="00FF69F4">
          <w:t xml:space="preserve">, </w:t>
        </w:r>
      </w:ins>
      <w:r w:rsidR="00905817" w:rsidRPr="00905817">
        <w:rPr>
          <w:position w:val="-12"/>
        </w:rPr>
        <w:object w:dxaOrig="1120" w:dyaOrig="380" w14:anchorId="5A0D2B57">
          <v:shape id="_x0000_i1238" type="#_x0000_t75" style="width:56.4pt;height:19pt" o:ole="">
            <v:imagedata r:id="rId446" o:title=""/>
          </v:shape>
          <o:OLEObject Type="Embed" ProgID="Equation.DSMT4" ShapeID="_x0000_i1238" DrawAspect="Content" ObjectID="_1493625262" r:id="rId447"/>
        </w:object>
      </w:r>
      <w:ins w:id="152" w:author="Gerard" w:date="2014-11-06T14:16:00Z">
        <w:r w:rsidR="00FF69F4">
          <w:t xml:space="preserve"> is the apparent fluid density</w:t>
        </w:r>
      </w:ins>
      <w:ins w:id="153" w:author="Gerard" w:date="2014-11-06T14:18:00Z">
        <w:r w:rsidR="00FF69F4">
          <w:t xml:space="preserve"> and </w:t>
        </w:r>
      </w:ins>
      <w:r w:rsidR="00905817" w:rsidRPr="00905817">
        <w:rPr>
          <w:position w:val="-12"/>
        </w:rPr>
        <w:object w:dxaOrig="340" w:dyaOrig="380" w14:anchorId="5AEE03C6">
          <v:shape id="_x0000_i1239" type="#_x0000_t75" style="width:17pt;height:19pt" o:ole="">
            <v:imagedata r:id="rId448" o:title=""/>
          </v:shape>
          <o:OLEObject Type="Embed" ProgID="Equation.DSMT4" ShapeID="_x0000_i1239" DrawAspect="Content" ObjectID="_1493625263" r:id="rId449"/>
        </w:object>
      </w:r>
      <w:ins w:id="154" w:author="Gerard" w:date="2014-11-06T14:18:00Z">
        <w:r w:rsidR="00FF69F4">
          <w:t xml:space="preserve"> </w:t>
        </w:r>
      </w:ins>
      <w:ins w:id="155" w:author="Gerard" w:date="2014-11-06T14:19:00Z">
        <w:r w:rsidR="00FF69F4">
          <w:t>is the true fluid density</w:t>
        </w:r>
      </w:ins>
      <w:ins w:id="156" w:author="Gerard" w:date="2014-11-06T14:16:00Z">
        <w:r w:rsidR="00FF69F4">
          <w:t xml:space="preserve">, </w:t>
        </w:r>
      </w:ins>
      <w:r w:rsidR="00905817" w:rsidRPr="00905817">
        <w:rPr>
          <w:position w:val="-6"/>
        </w:rPr>
        <w:object w:dxaOrig="300" w:dyaOrig="320" w14:anchorId="549AD00F">
          <v:shape id="_x0000_i1240" type="#_x0000_t75" style="width:14.95pt;height:15.6pt" o:ole="">
            <v:imagedata r:id="rId450" o:title=""/>
          </v:shape>
          <o:OLEObject Type="Embed" ProgID="Equation.DSMT4" ShapeID="_x0000_i1240" DrawAspect="Content" ObjectID="_1493625264" r:id="rId451"/>
        </w:object>
      </w:r>
      <w:ins w:id="157" w:author="Gerard" w:date="2014-11-06T14:16:00Z">
        <w:r w:rsidR="00FF69F4">
          <w:t xml:space="preserve"> is the external body force per mass acting on the fluid</w:t>
        </w:r>
      </w:ins>
      <w:r w:rsidRPr="000037DA">
        <w:t xml:space="preserve">, and </w:t>
      </w:r>
      <w:r w:rsidR="00905817" w:rsidRPr="00905817">
        <w:rPr>
          <w:position w:val="-12"/>
        </w:rPr>
        <w:object w:dxaOrig="300" w:dyaOrig="380" w14:anchorId="244257FB">
          <v:shape id="_x0000_i1241" type="#_x0000_t75" style="width:14.95pt;height:19pt" o:ole="">
            <v:imagedata r:id="rId452" o:title=""/>
          </v:shape>
          <o:OLEObject Type="Embed" ProgID="Equation.DSMT4" ShapeID="_x0000_i1241" DrawAspect="Content" ObjectID="_1493625265" r:id="rId453"/>
        </w:object>
      </w:r>
      <w:r w:rsidRPr="000037DA">
        <w:t xml:space="preserve"> is the momentum exchange between the solid and fluid constituents, typically representing the frictional interaction between these constituents.  This equation neglects the viscous stress of the fluid in comparison to </w:t>
      </w:r>
      <w:r w:rsidR="00905817" w:rsidRPr="00905817">
        <w:rPr>
          <w:position w:val="-12"/>
        </w:rPr>
        <w:object w:dxaOrig="300" w:dyaOrig="380" w14:anchorId="13E98CEE">
          <v:shape id="_x0000_i1242" type="#_x0000_t75" style="width:14.95pt;height:19pt" o:ole="">
            <v:imagedata r:id="rId454" o:title=""/>
          </v:shape>
          <o:OLEObject Type="Embed" ProgID="Equation.DSMT4" ShapeID="_x0000_i1242" DrawAspect="Content" ObjectID="_1493625266" r:id="rId455"/>
        </w:object>
      </w:r>
      <w:r w:rsidRPr="000037DA">
        <w:t>.</w:t>
      </w:r>
      <w:r>
        <w:t xml:space="preserve"> </w:t>
      </w:r>
      <w:r w:rsidRPr="000037DA">
        <w:t xml:space="preserve"> The most common constitutive relation is </w:t>
      </w:r>
      <w:r w:rsidR="00905817" w:rsidRPr="00905817">
        <w:rPr>
          <w:position w:val="-12"/>
        </w:rPr>
        <w:object w:dxaOrig="1579" w:dyaOrig="380" w14:anchorId="6872381C">
          <v:shape id="_x0000_i1243" type="#_x0000_t75" style="width:78.8pt;height:19pt" o:ole="">
            <v:imagedata r:id="rId456" o:title=""/>
          </v:shape>
          <o:OLEObject Type="Embed" ProgID="Equation.DSMT4" ShapeID="_x0000_i1243" DrawAspect="Content" ObjectID="_1493625267" r:id="rId457"/>
        </w:object>
      </w:r>
      <w:r>
        <w:t>,</w:t>
      </w:r>
      <w:r w:rsidRPr="000037DA">
        <w:t xml:space="preserve"> where</w:t>
      </w:r>
      <w:r>
        <w:t xml:space="preserve"> the </w:t>
      </w:r>
      <w:r>
        <w:lastRenderedPageBreak/>
        <w:t xml:space="preserve">second order, symmetric tensor </w:t>
      </w:r>
      <w:r w:rsidR="00905817" w:rsidRPr="00905817">
        <w:rPr>
          <w:position w:val="-4"/>
        </w:rPr>
        <w:object w:dxaOrig="220" w:dyaOrig="260" w14:anchorId="0334B271">
          <v:shape id="_x0000_i1244" type="#_x0000_t75" style="width:10.85pt;height:12.9pt" o:ole="">
            <v:imagedata r:id="rId458" o:title=""/>
          </v:shape>
          <o:OLEObject Type="Embed" ProgID="Equation.DSMT4" ShapeID="_x0000_i1244" DrawAspect="Content" ObjectID="_1493625268" r:id="rId459"/>
        </w:object>
      </w:r>
      <w:r w:rsidRPr="000037DA">
        <w:t xml:space="preserve"> is the hydraulic permeability of the mixture</w:t>
      </w:r>
      <w:r>
        <w:t>.  W</w:t>
      </w:r>
      <w:r w:rsidRPr="000037DA">
        <w:t>hen combined with Eq.</w:t>
      </w:r>
      <w:r w:rsidR="00FD5AC9">
        <w:fldChar w:fldCharType="begin"/>
      </w:r>
      <w:r w:rsidR="00FD5AC9">
        <w:instrText xml:space="preserve"> GOTOBUTTON ZEqnNum635799  \* MERGEFORMAT </w:instrText>
      </w:r>
      <w:r w:rsidR="00827503">
        <w:fldChar w:fldCharType="begin"/>
      </w:r>
      <w:r w:rsidR="00827503">
        <w:instrText xml:space="preserve"> REF ZEqnNum635799 \* Charformat \! \* MERGEFORMAT </w:instrText>
      </w:r>
      <w:r w:rsidR="00827503">
        <w:fldChar w:fldCharType="separate"/>
      </w:r>
      <w:r w:rsidR="00D3178E">
        <w:instrText>(2.100)</w:instrText>
      </w:r>
      <w:r w:rsidR="00827503">
        <w:fldChar w:fldCharType="end"/>
      </w:r>
      <w:r w:rsidR="00FD5AC9">
        <w:fldChar w:fldCharType="end"/>
      </w:r>
      <w:r w:rsidRPr="000037DA">
        <w:t>, it produces</w:t>
      </w:r>
    </w:p>
    <w:p w14:paraId="0D48C292" w14:textId="321CBFFF" w:rsidR="00FB6012" w:rsidRPr="000037DA" w:rsidRDefault="00FB6012" w:rsidP="00FB6012">
      <w:pPr>
        <w:pStyle w:val="MTDisplayEquation"/>
      </w:pPr>
      <w:r w:rsidRPr="000037DA">
        <w:tab/>
      </w:r>
      <w:r w:rsidR="00905817" w:rsidRPr="00905817">
        <w:rPr>
          <w:position w:val="-16"/>
        </w:rPr>
        <w:object w:dxaOrig="2439" w:dyaOrig="440" w14:anchorId="77BBF30C">
          <v:shape id="_x0000_i1245" type="#_x0000_t75" style="width:122.25pt;height:21.75pt" o:ole="">
            <v:imagedata r:id="rId460" o:title=""/>
          </v:shape>
          <o:OLEObject Type="Embed" ProgID="Equation.DSMT4" ShapeID="_x0000_i1245" DrawAspect="Content" ObjectID="_1493625269" r:id="rId461"/>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101</w:instrText>
      </w:r>
      <w:r w:rsidR="00827503">
        <w:rPr>
          <w:noProof/>
        </w:rPr>
        <w:fldChar w:fldCharType="end"/>
      </w:r>
      <w:r>
        <w:instrText>)</w:instrText>
      </w:r>
      <w:r>
        <w:fldChar w:fldCharType="end"/>
      </w:r>
    </w:p>
    <w:p w14:paraId="3B5D1E8D" w14:textId="24C5AB9C" w:rsidR="00FB6012" w:rsidRPr="000037DA" w:rsidRDefault="00FB6012" w:rsidP="00FB6012">
      <w:r w:rsidRPr="000037DA">
        <w:t xml:space="preserve">which is equivalent to Darcy’s law.  In general, </w:t>
      </w:r>
      <w:r w:rsidR="00905817" w:rsidRPr="00905817">
        <w:rPr>
          <w:position w:val="-4"/>
        </w:rPr>
        <w:object w:dxaOrig="220" w:dyaOrig="260" w14:anchorId="34108A22">
          <v:shape id="_x0000_i1246" type="#_x0000_t75" style="width:10.85pt;height:12.9pt" o:ole="">
            <v:imagedata r:id="rId462" o:title=""/>
          </v:shape>
          <o:OLEObject Type="Embed" ProgID="Equation.DSMT4" ShapeID="_x0000_i1246" DrawAspect="Content" ObjectID="_1493625270" r:id="rId463"/>
        </w:object>
      </w:r>
      <w:r w:rsidRPr="000037DA">
        <w:t xml:space="preserve"> may be a function of the deformation.</w:t>
      </w:r>
    </w:p>
    <w:p w14:paraId="7E69D3F2" w14:textId="77777777" w:rsidR="00FB6012" w:rsidRDefault="00FB6012" w:rsidP="00FB6012"/>
    <w:p w14:paraId="3CF4EB1E" w14:textId="77777777" w:rsidR="00FB6012" w:rsidRDefault="00FB6012" w:rsidP="00FB6012">
      <w:r>
        <w:br w:type="page"/>
      </w:r>
    </w:p>
    <w:p w14:paraId="1AECAFA6" w14:textId="77777777" w:rsidR="00FB6012" w:rsidRDefault="00FB6012" w:rsidP="00FB6012">
      <w:pPr>
        <w:pStyle w:val="Heading2"/>
      </w:pPr>
      <w:bookmarkStart w:id="158" w:name="_Ref176690994"/>
      <w:bookmarkStart w:id="159" w:name="_Toc176704830"/>
      <w:bookmarkStart w:id="160" w:name="_Toc289032529"/>
      <w:r>
        <w:lastRenderedPageBreak/>
        <w:t>Biphasic-Solute Material</w:t>
      </w:r>
      <w:bookmarkEnd w:id="158"/>
      <w:bookmarkEnd w:id="159"/>
      <w:bookmarkEnd w:id="160"/>
    </w:p>
    <w:p w14:paraId="051B2D4E" w14:textId="77777777" w:rsidR="00FB6012" w:rsidRDefault="00FB6012" w:rsidP="00FB6012">
      <w:r>
        <w:t>A biphasic-solute material is an extension of the biphasic material model that also includes transport and mechano-chemical effects of a neutral solute.  Transport of a solute in a porous medium includes diffusion, resulting from gradients in the solute concentration, and convection of the solute by the solvent, as a result of fluid pressure gradients.  Mechano-chemical effects describe phenomena such as osmotic pressurization and swelling.</w:t>
      </w:r>
    </w:p>
    <w:p w14:paraId="7EA5AD13" w14:textId="77777777" w:rsidR="00FB6012" w:rsidRDefault="00FB6012" w:rsidP="00FB6012">
      <w:pPr>
        <w:pStyle w:val="Heading3"/>
      </w:pPr>
      <w:bookmarkStart w:id="161" w:name="_Toc176704831"/>
      <w:bookmarkStart w:id="162" w:name="_Toc289032530"/>
      <w:r>
        <w:t>Governing Equations</w:t>
      </w:r>
      <w:bookmarkEnd w:id="161"/>
      <w:bookmarkEnd w:id="162"/>
    </w:p>
    <w:p w14:paraId="34EDA465" w14:textId="01E5EB0E" w:rsidR="00FB6012" w:rsidRDefault="00FB6012" w:rsidP="00FB6012">
      <w:r>
        <w:t xml:space="preserve">The governing equations adopted in this finite </w:t>
      </w:r>
      <w:r w:rsidR="004212D5">
        <w:t xml:space="preserve">element </w:t>
      </w:r>
      <w:r>
        <w:t xml:space="preserve">implementation of neutral solute transport in deformable porous media are based on the framework of mixture theory </w:t>
      </w:r>
      <w:r>
        <w:fldChar w:fldCharType="begin"/>
      </w:r>
      <w:r w:rsidR="001763A3">
        <w:instrText xml:space="preserve"> ADDIN EN.CITE &lt;EndNote&gt;&lt;Cite&gt;&lt;Author&gt;Truesdell&lt;/Author&gt;&lt;Year&gt;1960&lt;/Year&gt;&lt;RecNum&gt;49&lt;/RecNum&gt;&lt;DisplayText&gt;[11, 12]&lt;/DisplayText&gt;&lt;record&gt;&lt;rec-number&gt;49&lt;/rec-number&gt;&lt;foreign-keys&gt;&lt;key app="EN" db-id="fwxrfwzd5wwavcepe9epdeevxdsd2fftswrx" timestamp="0"&gt;49&lt;/key&gt;&lt;/foreign-keys&gt;&lt;ref-type name="Book"&gt;6&lt;/ref-type&gt;&lt;contributors&gt;&lt;authors&gt;&lt;author&gt;Truesdell, C.&lt;/author&gt;&lt;author&gt;Toupin, R.&lt;/author&gt;&lt;/authors&gt;&lt;secondary-authors&gt;&lt;author&gt;Flugge, S.&lt;/author&gt;&lt;/secondary-authors&gt;&lt;/contributors&gt;&lt;titles&gt;&lt;title&gt;The classical field theories&lt;/title&gt;&lt;secondary-title&gt;Handbuch der physik&lt;/secondary-title&gt;&lt;/titles&gt;&lt;volume&gt;III/1&lt;/volume&gt;&lt;dates&gt;&lt;year&gt;1960&lt;/year&gt;&lt;/dates&gt;&lt;pub-location&gt;Heidelberg&lt;/pub-location&gt;&lt;publisher&gt;Springer&lt;/publisher&gt;&lt;urls&gt;&lt;/urls&gt;&lt;/record&gt;&lt;/Cite&gt;&lt;Cite&gt;&lt;Author&gt;Bowen&lt;/Author&gt;&lt;Year&gt;1976&lt;/Year&gt;&lt;RecNum&gt;53&lt;/RecNum&gt;&lt;record&gt;&lt;rec-number&gt;53&lt;/rec-number&gt;&lt;foreign-keys&gt;&lt;key app="EN" db-id="fwxrfwzd5wwavcepe9epdeevxdsd2fftswrx" timestamp="0"&gt;53&lt;/key&gt;&lt;/foreign-keys&gt;&lt;ref-type name="Book"&gt;6&lt;/ref-type&gt;&lt;contributors&gt;&lt;authors&gt;&lt;author&gt;Bowen, R.M.&lt;/author&gt;&lt;/authors&gt;&lt;secondary-authors&gt;&lt;author&gt;Eringen, A.E.&lt;/author&gt;&lt;/secondary-authors&gt;&lt;/contributors&gt;&lt;titles&gt;&lt;title&gt;Theory of mixtures&lt;/title&gt;&lt;secondary-title&gt;Continuum physics&lt;/secondary-title&gt;&lt;/titles&gt;&lt;volume&gt;3&lt;/volume&gt;&lt;section&gt;1–127&lt;/section&gt;&lt;dates&gt;&lt;year&gt;1976&lt;/year&gt;&lt;/dates&gt;&lt;pub-location&gt;New York&lt;/pub-location&gt;&lt;publisher&gt;Academic Press&lt;/publisher&gt;&lt;urls&gt;&lt;/urls&gt;&lt;/record&gt;&lt;/Cite&gt;&lt;/EndNote&gt;</w:instrText>
      </w:r>
      <w:r>
        <w:fldChar w:fldCharType="separate"/>
      </w:r>
      <w:r w:rsidR="00A56950">
        <w:rPr>
          <w:noProof/>
        </w:rPr>
        <w:t>[</w:t>
      </w:r>
      <w:hyperlink w:anchor="_ENREF_11" w:tooltip="Truesdell, 1960 #49" w:history="1">
        <w:r w:rsidR="00214E15">
          <w:rPr>
            <w:noProof/>
          </w:rPr>
          <w:t>11</w:t>
        </w:r>
      </w:hyperlink>
      <w:r w:rsidR="00A56950">
        <w:rPr>
          <w:noProof/>
        </w:rPr>
        <w:t xml:space="preserve">, </w:t>
      </w:r>
      <w:hyperlink w:anchor="_ENREF_12" w:tooltip="Bowen, 1976 #53" w:history="1">
        <w:r w:rsidR="00214E15">
          <w:rPr>
            <w:noProof/>
          </w:rPr>
          <w:t>12</w:t>
        </w:r>
      </w:hyperlink>
      <w:r w:rsidR="00A56950">
        <w:rPr>
          <w:noProof/>
        </w:rPr>
        <w:t>]</w:t>
      </w:r>
      <w:r>
        <w:fldChar w:fldCharType="end"/>
      </w:r>
      <w:r>
        <w:t xml:space="preserve">. </w:t>
      </w:r>
      <w:r w:rsidR="00837539">
        <w:t>A</w:t>
      </w:r>
      <w:r>
        <w:t xml:space="preserve"> single solute is considered in this presentation for notational simplicity, though the extension of equations to multiple solutes is straightforward. Various forms of the governing equations have been presented in the prior literature </w:t>
      </w:r>
      <w:r>
        <w:fldChar w:fldCharType="begin">
          <w:fldData xml:space="preserve">PEVuZE5vdGU+PENpdGU+PEF1dGhvcj5NYXVjazwvQXV0aG9yPjxZZWFyPjIwMDM8L1llYXI+PFJl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==
</w:fldData>
        </w:fldChar>
      </w:r>
      <w:r w:rsidR="00F119D4">
        <w:instrText xml:space="preserve"> ADDIN EN.CITE </w:instrText>
      </w:r>
      <w:r w:rsidR="00F119D4">
        <w:fldChar w:fldCharType="begin">
          <w:fldData xml:space="preserve">PEVuZE5vdGU+PENpdGU+PEF1dGhvcj5NYXVjazwvQXV0aG9yPjxZZWFyPjIwMDM8L1llYXI+PFJl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==
</w:fldData>
        </w:fldChar>
      </w:r>
      <w:r w:rsidR="00F119D4">
        <w:instrText xml:space="preserve"> ADDIN EN.CITE.DATA </w:instrText>
      </w:r>
      <w:r w:rsidR="00F119D4">
        <w:fldChar w:fldCharType="end"/>
      </w:r>
      <w:r>
        <w:fldChar w:fldCharType="separate"/>
      </w:r>
      <w:r w:rsidR="00A56950">
        <w:rPr>
          <w:noProof/>
        </w:rPr>
        <w:t>[</w:t>
      </w:r>
      <w:hyperlink w:anchor="_ENREF_13" w:tooltip="Mauck, 2003 #54" w:history="1">
        <w:r w:rsidR="00214E15">
          <w:rPr>
            <w:noProof/>
          </w:rPr>
          <w:t>13</w:t>
        </w:r>
      </w:hyperlink>
      <w:r w:rsidR="00A56950">
        <w:rPr>
          <w:noProof/>
        </w:rPr>
        <w:t xml:space="preserve">, </w:t>
      </w:r>
      <w:hyperlink w:anchor="_ENREF_14" w:tooltip="Ateshian, 2006 #55" w:history="1">
        <w:r w:rsidR="00214E15">
          <w:rPr>
            <w:noProof/>
          </w:rPr>
          <w:t>14</w:t>
        </w:r>
      </w:hyperlink>
      <w:r w:rsidR="00A56950">
        <w:rPr>
          <w:noProof/>
        </w:rPr>
        <w:t>]</w:t>
      </w:r>
      <w:r>
        <w:fldChar w:fldCharType="end"/>
      </w:r>
      <w:r>
        <w:t>, though a presentation that incorporates all the desired features of this implementation has not been reported previously and is thus detailed here.</w:t>
      </w:r>
    </w:p>
    <w:p w14:paraId="1BC87F26" w14:textId="77777777" w:rsidR="00FB6012" w:rsidRDefault="00FB6012" w:rsidP="00FB6012"/>
    <w:p w14:paraId="75C2A114" w14:textId="77777777" w:rsidR="00FB6012" w:rsidRDefault="00FB6012" w:rsidP="00FB6012">
      <w:r>
        <w:t xml:space="preserve">The fundamental modeling assumptions adopted in this treatment are quasi-static conditions for momentum balance (negligible effects of inertia), intrinsic incompressibility of all constituents (invariant true densities), isothermal conditions, negligible volume fraction of solute relative to the solid and solvent, and negligible effects of solute and solvent viscosities (friction within constituents) relative to frictional interactions between constituents. These </w:t>
      </w:r>
      <w:r w:rsidR="005D060C">
        <w:t xml:space="preserve">assumptions are often made in </w:t>
      </w:r>
      <w:r>
        <w:t xml:space="preserve">studies </w:t>
      </w:r>
      <w:r w:rsidR="005D060C">
        <w:t>of</w:t>
      </w:r>
      <w:r>
        <w:t xml:space="preserve"> biological tissues and cells. </w:t>
      </w:r>
      <w:r w:rsidR="005D060C">
        <w:t>E</w:t>
      </w:r>
      <w:r>
        <w:t>xternal body forces</w:t>
      </w:r>
      <w:r w:rsidR="005D060C">
        <w:t xml:space="preserve"> and</w:t>
      </w:r>
      <w:r>
        <w:t xml:space="preserve"> chemical reactions </w:t>
      </w:r>
      <w:r w:rsidR="005D060C">
        <w:t>are not considered</w:t>
      </w:r>
      <w:r>
        <w:t>.</w:t>
      </w:r>
    </w:p>
    <w:p w14:paraId="46AA7905" w14:textId="77777777" w:rsidR="00FB6012" w:rsidRDefault="00FB6012" w:rsidP="00FB6012"/>
    <w:p w14:paraId="14F19F4B" w14:textId="4CE3835F" w:rsidR="00FB6012" w:rsidRDefault="00FB6012" w:rsidP="00FB6012">
      <w:r>
        <w:t>The three constituents of the mixture are the porous-permeable solid matrix (</w:t>
      </w:r>
      <w:r w:rsidR="00905817" w:rsidRPr="00905817">
        <w:rPr>
          <w:position w:val="-6"/>
        </w:rPr>
        <w:object w:dxaOrig="580" w:dyaOrig="220" w14:anchorId="55D1F5E6">
          <v:shape id="_x0000_i1247" type="#_x0000_t75" style="width:29.2pt;height:10.85pt" o:ole="">
            <v:imagedata r:id="rId464" o:title=""/>
          </v:shape>
          <o:OLEObject Type="Embed" ProgID="Equation.DSMT4" ShapeID="_x0000_i1247" DrawAspect="Content" ObjectID="_1493625271" r:id="rId465"/>
        </w:object>
      </w:r>
      <w:r>
        <w:t>), the solvent (</w:t>
      </w:r>
      <w:r w:rsidR="00905817" w:rsidRPr="00905817">
        <w:rPr>
          <w:position w:val="-6"/>
        </w:rPr>
        <w:object w:dxaOrig="639" w:dyaOrig="220" w14:anchorId="67A8439B">
          <v:shape id="_x0000_i1248" type="#_x0000_t75" style="width:30.55pt;height:10.85pt" o:ole="">
            <v:imagedata r:id="rId466" o:title=""/>
          </v:shape>
          <o:OLEObject Type="Embed" ProgID="Equation.DSMT4" ShapeID="_x0000_i1248" DrawAspect="Content" ObjectID="_1493625272" r:id="rId467"/>
        </w:object>
      </w:r>
      <w:r>
        <w:t>), and the solute (</w:t>
      </w:r>
      <w:r w:rsidR="00905817" w:rsidRPr="00905817">
        <w:rPr>
          <w:position w:val="-6"/>
        </w:rPr>
        <w:object w:dxaOrig="600" w:dyaOrig="220" w14:anchorId="632EDA4F">
          <v:shape id="_x0000_i1249" type="#_x0000_t75" style="width:29.9pt;height:10.85pt" o:ole="">
            <v:imagedata r:id="rId468" o:title=""/>
          </v:shape>
          <o:OLEObject Type="Embed" ProgID="Equation.DSMT4" ShapeID="_x0000_i1249" DrawAspect="Content" ObjectID="_1493625273" r:id="rId469"/>
        </w:object>
      </w:r>
      <w:r>
        <w:t xml:space="preserve">). The motion of the solid matrix is described by the displacement vector </w:t>
      </w:r>
      <w:r w:rsidR="00905817" w:rsidRPr="00905817">
        <w:rPr>
          <w:position w:val="-6"/>
        </w:rPr>
        <w:object w:dxaOrig="200" w:dyaOrig="220" w14:anchorId="5138C2AA">
          <v:shape id="_x0000_i1250" type="#_x0000_t75" style="width:10.2pt;height:10.85pt" o:ole="">
            <v:imagedata r:id="rId470" o:title=""/>
          </v:shape>
          <o:OLEObject Type="Embed" ProgID="Equation.DSMT4" ShapeID="_x0000_i1250" DrawAspect="Content" ObjectID="_1493625274" r:id="rId471"/>
        </w:object>
      </w:r>
      <w:r w:rsidR="005D060C">
        <w:t>,</w:t>
      </w:r>
      <w:r>
        <w:t xml:space="preserve"> the pressure of the interstitial fluid (solvent+solute) is </w:t>
      </w:r>
      <w:r w:rsidR="00905817" w:rsidRPr="00905817">
        <w:rPr>
          <w:position w:val="-10"/>
        </w:rPr>
        <w:object w:dxaOrig="240" w:dyaOrig="260" w14:anchorId="3E26C06B">
          <v:shape id="_x0000_i1251" type="#_x0000_t75" style="width:12.25pt;height:12.9pt" o:ole="">
            <v:imagedata r:id="rId472" o:title=""/>
          </v:shape>
          <o:OLEObject Type="Embed" ProgID="Equation.DSMT4" ShapeID="_x0000_i1251" DrawAspect="Content" ObjectID="_1493625275" r:id="rId473"/>
        </w:object>
      </w:r>
      <w:r w:rsidR="005D060C">
        <w:t>,</w:t>
      </w:r>
      <w:r>
        <w:t xml:space="preserve"> and the solute concentration (on a solution-volume basis) is </w:t>
      </w:r>
      <w:r w:rsidR="00905817" w:rsidRPr="00905817">
        <w:rPr>
          <w:position w:val="-6"/>
        </w:rPr>
        <w:object w:dxaOrig="180" w:dyaOrig="220" w14:anchorId="3803696E">
          <v:shape id="_x0000_i1252" type="#_x0000_t75" style="width:8.85pt;height:10.85pt" o:ole="">
            <v:imagedata r:id="rId474" o:title=""/>
          </v:shape>
          <o:OLEObject Type="Embed" ProgID="Equation.DSMT4" ShapeID="_x0000_i1252" DrawAspect="Content" ObjectID="_1493625276" r:id="rId475"/>
        </w:object>
      </w:r>
      <w:r>
        <w:t xml:space="preserve">. The total (or mixture) stress may be described by the Cauchy stress tensor </w:t>
      </w:r>
      <w:r w:rsidR="00905817" w:rsidRPr="00905817">
        <w:rPr>
          <w:position w:val="-10"/>
        </w:rPr>
        <w:object w:dxaOrig="1280" w:dyaOrig="360" w14:anchorId="763751C4">
          <v:shape id="_x0000_i1253" type="#_x0000_t75" style="width:63.85pt;height:19pt" o:ole="">
            <v:imagedata r:id="rId476" o:title=""/>
          </v:shape>
          <o:OLEObject Type="Embed" ProgID="Equation.DSMT4" ShapeID="_x0000_i1253" DrawAspect="Content" ObjectID="_1493625277" r:id="rId477"/>
        </w:object>
      </w:r>
      <w:r>
        <w:t xml:space="preserve">, where </w:t>
      </w:r>
      <w:r w:rsidR="00905817" w:rsidRPr="00905817">
        <w:rPr>
          <w:position w:val="-4"/>
        </w:rPr>
        <w:object w:dxaOrig="180" w:dyaOrig="260" w14:anchorId="56168EA8">
          <v:shape id="_x0000_i1254" type="#_x0000_t75" style="width:8.85pt;height:12.9pt" o:ole="">
            <v:imagedata r:id="rId478" o:title=""/>
          </v:shape>
          <o:OLEObject Type="Embed" ProgID="Equation.DSMT4" ShapeID="_x0000_i1254" DrawAspect="Content" ObjectID="_1493625278" r:id="rId479"/>
        </w:object>
      </w:r>
      <w:r>
        <w:t xml:space="preserve"> is the identity tensor and </w:t>
      </w:r>
      <w:r w:rsidR="00905817" w:rsidRPr="00905817">
        <w:rPr>
          <w:position w:val="-6"/>
        </w:rPr>
        <w:object w:dxaOrig="300" w:dyaOrig="320" w14:anchorId="76D15C2A">
          <v:shape id="_x0000_i1255" type="#_x0000_t75" style="width:14.95pt;height:15.6pt" o:ole="">
            <v:imagedata r:id="rId480" o:title=""/>
          </v:shape>
          <o:OLEObject Type="Embed" ProgID="Equation.DSMT4" ShapeID="_x0000_i1255" DrawAspect="Content" ObjectID="_1493625279" r:id="rId481"/>
        </w:object>
      </w:r>
      <w:r>
        <w:t xml:space="preserve"> is the stress arising from the strain in the porous solid matrix. Because it is porous, the solid matrix is compressible since the volume of pores changes as interstitial fluid enters or leaves the matrix. Under the conditions outlined above, the balance of linear momentum for the mixture reduces to</w:t>
      </w:r>
    </w:p>
    <w:p w14:paraId="1478B7FF" w14:textId="452AB0B3" w:rsidR="00FB6012" w:rsidRDefault="00FB6012" w:rsidP="00FB6012">
      <w:pPr>
        <w:pStyle w:val="MTDisplayEquation"/>
      </w:pPr>
      <w:r>
        <w:tab/>
      </w:r>
      <w:r w:rsidR="00905817" w:rsidRPr="00905817">
        <w:rPr>
          <w:position w:val="-10"/>
        </w:rPr>
        <w:object w:dxaOrig="2740" w:dyaOrig="360" w14:anchorId="7DAB7169">
          <v:shape id="_x0000_i1256" type="#_x0000_t75" style="width:137.2pt;height:19pt" o:ole="">
            <v:imagedata r:id="rId482" o:title=""/>
          </v:shape>
          <o:OLEObject Type="Embed" ProgID="Equation.DSMT4" ShapeID="_x0000_i1256" DrawAspect="Content" ObjectID="_1493625280" r:id="rId48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63" w:name="ZEqnNum146657"/>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102</w:instrText>
      </w:r>
      <w:r w:rsidR="00827503">
        <w:rPr>
          <w:noProof/>
        </w:rPr>
        <w:fldChar w:fldCharType="end"/>
      </w:r>
      <w:r>
        <w:instrText>)</w:instrText>
      </w:r>
      <w:bookmarkEnd w:id="163"/>
      <w:r>
        <w:fldChar w:fldCharType="end"/>
      </w:r>
    </w:p>
    <w:p w14:paraId="76376A81" w14:textId="77777777" w:rsidR="00FB6012" w:rsidRDefault="00FB6012" w:rsidP="00FB6012">
      <w:r>
        <w:t>Similarly, the equations of balance of linear momentum for the solvent and solute are given by</w:t>
      </w:r>
    </w:p>
    <w:p w14:paraId="46FDD1E5" w14:textId="1B9F916F" w:rsidR="00FB6012" w:rsidRDefault="00FB6012" w:rsidP="00FB6012">
      <w:pPr>
        <w:pStyle w:val="MTDisplayEquation"/>
      </w:pPr>
      <w:r>
        <w:tab/>
      </w:r>
      <w:r w:rsidR="00905817" w:rsidRPr="00905817">
        <w:rPr>
          <w:position w:val="-86"/>
        </w:rPr>
        <w:object w:dxaOrig="4840" w:dyaOrig="900" w14:anchorId="3D768401">
          <v:shape id="_x0000_i1257" type="#_x0000_t75" style="width:241.8pt;height:44.85pt" o:ole="">
            <v:imagedata r:id="rId484" o:title=""/>
          </v:shape>
          <o:OLEObject Type="Embed" ProgID="Equation.DSMT4" ShapeID="_x0000_i1257" DrawAspect="Content" ObjectID="_1493625281" r:id="rId48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64" w:name="ZEqnNum429892"/>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103</w:instrText>
      </w:r>
      <w:r w:rsidR="00827503">
        <w:rPr>
          <w:noProof/>
        </w:rPr>
        <w:fldChar w:fldCharType="end"/>
      </w:r>
      <w:r>
        <w:instrText>)</w:instrText>
      </w:r>
      <w:bookmarkEnd w:id="164"/>
      <w:r>
        <w:fldChar w:fldCharType="end"/>
      </w:r>
    </w:p>
    <w:p w14:paraId="126A21ED" w14:textId="68046436" w:rsidR="00FB6012" w:rsidRDefault="00FB6012" w:rsidP="00FB6012">
      <w:r>
        <w:t xml:space="preserve">where </w:t>
      </w:r>
      <w:r w:rsidR="00905817" w:rsidRPr="00905817">
        <w:rPr>
          <w:position w:val="-10"/>
        </w:rPr>
        <w:object w:dxaOrig="340" w:dyaOrig="360" w14:anchorId="00404D39">
          <v:shape id="_x0000_i1258" type="#_x0000_t75" style="width:17pt;height:19pt" o:ole="">
            <v:imagedata r:id="rId486" o:title=""/>
          </v:shape>
          <o:OLEObject Type="Embed" ProgID="Equation.DSMT4" ShapeID="_x0000_i1258" DrawAspect="Content" ObjectID="_1493625282" r:id="rId487"/>
        </w:object>
      </w:r>
      <w:r>
        <w:t xml:space="preserve"> is the apparent density (mass of </w:t>
      </w:r>
      <w:r w:rsidR="00905817" w:rsidRPr="00905817">
        <w:rPr>
          <w:position w:val="-6"/>
        </w:rPr>
        <w:object w:dxaOrig="240" w:dyaOrig="220" w14:anchorId="39CAEB9C">
          <v:shape id="_x0000_i1259" type="#_x0000_t75" style="width:12.25pt;height:10.85pt" o:ole="">
            <v:imagedata r:id="rId488" o:title=""/>
          </v:shape>
          <o:OLEObject Type="Embed" ProgID="Equation.DSMT4" ShapeID="_x0000_i1259" DrawAspect="Content" ObjectID="_1493625283" r:id="rId489"/>
        </w:object>
      </w:r>
      <w:r>
        <w:t xml:space="preserve"> per volume of the mixture), </w:t>
      </w:r>
      <w:r w:rsidR="00905817" w:rsidRPr="00905817">
        <w:rPr>
          <w:position w:val="-10"/>
        </w:rPr>
        <w:object w:dxaOrig="340" w:dyaOrig="360" w14:anchorId="5DA75EDB">
          <v:shape id="_x0000_i1260" type="#_x0000_t75" style="width:17pt;height:19pt" o:ole="">
            <v:imagedata r:id="rId490" o:title=""/>
          </v:shape>
          <o:OLEObject Type="Embed" ProgID="Equation.DSMT4" ShapeID="_x0000_i1260" DrawAspect="Content" ObjectID="_1493625284" r:id="rId491"/>
        </w:object>
      </w:r>
      <w:r>
        <w:t xml:space="preserve"> is the mechano-chemical potential and </w:t>
      </w:r>
      <w:r w:rsidR="00905817" w:rsidRPr="00905817">
        <w:rPr>
          <w:position w:val="-6"/>
        </w:rPr>
        <w:object w:dxaOrig="320" w:dyaOrig="320" w14:anchorId="65D16196">
          <v:shape id="_x0000_i1261" type="#_x0000_t75" style="width:15.6pt;height:15.6pt" o:ole="">
            <v:imagedata r:id="rId492" o:title=""/>
          </v:shape>
          <o:OLEObject Type="Embed" ProgID="Equation.DSMT4" ShapeID="_x0000_i1261" DrawAspect="Content" ObjectID="_1493625285" r:id="rId493"/>
        </w:object>
      </w:r>
      <w:r>
        <w:t xml:space="preserve"> is the velocity of constituent </w:t>
      </w:r>
      <w:r w:rsidR="00905817" w:rsidRPr="00905817">
        <w:rPr>
          <w:position w:val="-6"/>
        </w:rPr>
        <w:object w:dxaOrig="240" w:dyaOrig="220" w14:anchorId="1A9D0F15">
          <v:shape id="_x0000_i1262" type="#_x0000_t75" style="width:12.25pt;height:10.85pt" o:ole="">
            <v:imagedata r:id="rId494" o:title=""/>
          </v:shape>
          <o:OLEObject Type="Embed" ProgID="Equation.DSMT4" ShapeID="_x0000_i1262" DrawAspect="Content" ObjectID="_1493625286" r:id="rId495"/>
        </w:object>
      </w:r>
      <w:r w:rsidR="005D060C">
        <w:t>.</w:t>
      </w:r>
      <w:r>
        <w:t xml:space="preserve"> </w:t>
      </w:r>
      <w:r w:rsidR="00905817" w:rsidRPr="00905817">
        <w:rPr>
          <w:position w:val="-4"/>
        </w:rPr>
        <w:object w:dxaOrig="360" w:dyaOrig="300" w14:anchorId="496F0C51">
          <v:shape id="_x0000_i1263" type="#_x0000_t75" style="width:19pt;height:14.95pt" o:ole="">
            <v:imagedata r:id="rId496" o:title=""/>
          </v:shape>
          <o:OLEObject Type="Embed" ProgID="Equation.DSMT4" ShapeID="_x0000_i1263" DrawAspect="Content" ObjectID="_1493625287" r:id="rId497"/>
        </w:object>
      </w:r>
      <w:r>
        <w:t xml:space="preserve"> is the diffusive drag tensor between constituents </w:t>
      </w:r>
      <w:r w:rsidR="00905817" w:rsidRPr="00905817">
        <w:rPr>
          <w:position w:val="-6"/>
        </w:rPr>
        <w:object w:dxaOrig="240" w:dyaOrig="220" w14:anchorId="164D5FD6">
          <v:shape id="_x0000_i1264" type="#_x0000_t75" style="width:12.25pt;height:10.85pt" o:ole="">
            <v:imagedata r:id="rId498" o:title=""/>
          </v:shape>
          <o:OLEObject Type="Embed" ProgID="Equation.DSMT4" ShapeID="_x0000_i1264" DrawAspect="Content" ObjectID="_1493625288" r:id="rId499"/>
        </w:object>
      </w:r>
      <w:r>
        <w:t xml:space="preserve"> and </w:t>
      </w:r>
      <w:r w:rsidR="00905817" w:rsidRPr="00905817">
        <w:rPr>
          <w:position w:val="-10"/>
        </w:rPr>
        <w:object w:dxaOrig="240" w:dyaOrig="320" w14:anchorId="0140AA38">
          <v:shape id="_x0000_i1265" type="#_x0000_t75" style="width:12.25pt;height:15.6pt" o:ole="">
            <v:imagedata r:id="rId500" o:title=""/>
          </v:shape>
          <o:OLEObject Type="Embed" ProgID="Equation.DSMT4" ShapeID="_x0000_i1265" DrawAspect="Content" ObjectID="_1493625289" r:id="rId501"/>
        </w:object>
      </w:r>
      <w:r>
        <w:t xml:space="preserve"> representing momentum exchange via frictional interactions, which satisfies </w:t>
      </w:r>
      <w:r w:rsidR="00905817" w:rsidRPr="00905817">
        <w:rPr>
          <w:position w:val="-4"/>
        </w:rPr>
        <w:object w:dxaOrig="920" w:dyaOrig="300" w14:anchorId="35F4D2FD">
          <v:shape id="_x0000_i1266" type="#_x0000_t75" style="width:46.2pt;height:14.95pt" o:ole="">
            <v:imagedata r:id="rId502" o:title=""/>
          </v:shape>
          <o:OLEObject Type="Embed" ProgID="Equation.DSMT4" ShapeID="_x0000_i1266" DrawAspect="Content" ObjectID="_1493625290" r:id="rId503"/>
        </w:object>
      </w:r>
      <w:r>
        <w:t>. An important feature of the</w:t>
      </w:r>
      <w:r w:rsidR="005D060C">
        <w:t>se</w:t>
      </w:r>
      <w:r>
        <w:t xml:space="preserve"> relations</w:t>
      </w:r>
      <w:r w:rsidR="005D060C">
        <w:t xml:space="preserve"> </w:t>
      </w:r>
      <w:r>
        <w:t xml:space="preserve">is the incorporation of momentum exchange term between the solute and solid matrix, </w:t>
      </w:r>
      <w:r w:rsidR="00905817" w:rsidRPr="00905817">
        <w:rPr>
          <w:position w:val="-16"/>
        </w:rPr>
        <w:object w:dxaOrig="1320" w:dyaOrig="440" w14:anchorId="56C930D4">
          <v:shape id="_x0000_i1267" type="#_x0000_t75" style="width:65.9pt;height:21.75pt" o:ole="">
            <v:imagedata r:id="rId504" o:title=""/>
          </v:shape>
          <o:OLEObject Type="Embed" ProgID="Equation.DSMT4" ShapeID="_x0000_i1267" DrawAspect="Content" ObjectID="_1493625291" r:id="rId505"/>
        </w:object>
      </w:r>
      <w:r>
        <w:t xml:space="preserve">, which is often </w:t>
      </w:r>
      <w:r>
        <w:lastRenderedPageBreak/>
        <w:t xml:space="preserve">neglected in other treatments but plays an important role for describing solid-solute interactions </w:t>
      </w:r>
      <w:r>
        <w:fldChar w:fldCharType="begin">
          <w:fldData xml:space="preserve">PEVuZE5vdGU+PENpdGU+PEF1dGhvcj5BbGJybzwvQXV0aG9yPjxZZWFyPjIwMDg8L1llYXI+PFJl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</w:fldData>
        </w:fldChar>
      </w:r>
      <w:r w:rsidR="00F119D4">
        <w:instrText xml:space="preserve"> ADDIN EN.CITE </w:instrText>
      </w:r>
      <w:r w:rsidR="00F119D4">
        <w:fldChar w:fldCharType="begin">
          <w:fldData xml:space="preserve">PEVuZE5vdGU+PENpdGU+PEF1dGhvcj5BbGJybzwvQXV0aG9yPjxZZWFyPjIwMDg8L1llYXI+PFJl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</w:fldData>
        </w:fldChar>
      </w:r>
      <w:r w:rsidR="00F119D4">
        <w:instrText xml:space="preserve"> ADDIN EN.CITE.DATA </w:instrText>
      </w:r>
      <w:r w:rsidR="00F119D4">
        <w:fldChar w:fldCharType="end"/>
      </w:r>
      <w:r>
        <w:fldChar w:fldCharType="separate"/>
      </w:r>
      <w:r w:rsidR="00A56950">
        <w:rPr>
          <w:noProof/>
        </w:rPr>
        <w:t>[</w:t>
      </w:r>
      <w:hyperlink w:anchor="_ENREF_13" w:tooltip="Mauck, 2003 #54" w:history="1">
        <w:r w:rsidR="00214E15">
          <w:rPr>
            <w:noProof/>
          </w:rPr>
          <w:t>13</w:t>
        </w:r>
      </w:hyperlink>
      <w:r w:rsidR="00A56950">
        <w:rPr>
          <w:noProof/>
        </w:rPr>
        <w:t xml:space="preserve">, </w:t>
      </w:r>
      <w:hyperlink w:anchor="_ENREF_15" w:tooltip="Albro, 2008 #56" w:history="1">
        <w:r w:rsidR="00214E15">
          <w:rPr>
            <w:noProof/>
          </w:rPr>
          <w:t>15</w:t>
        </w:r>
      </w:hyperlink>
      <w:r w:rsidR="00A56950">
        <w:rPr>
          <w:noProof/>
        </w:rPr>
        <w:t xml:space="preserve">, </w:t>
      </w:r>
      <w:hyperlink w:anchor="_ENREF_16" w:tooltip="Albro, 2010 #57" w:history="1">
        <w:r w:rsidR="00214E15">
          <w:rPr>
            <w:noProof/>
          </w:rPr>
          <w:t>16</w:t>
        </w:r>
      </w:hyperlink>
      <w:r w:rsidR="00A56950">
        <w:rPr>
          <w:noProof/>
        </w:rPr>
        <w:t>]</w:t>
      </w:r>
      <w:r>
        <w:fldChar w:fldCharType="end"/>
      </w:r>
      <w:r>
        <w:t>. These momentum equations show that the driving force for the transport of solvent or solute is the gradient in its mechano-chemical potential, which is resisted by frictional interactions with other constituents.</w:t>
      </w:r>
    </w:p>
    <w:p w14:paraId="0CA42B83" w14:textId="77777777" w:rsidR="00FB6012" w:rsidRDefault="00FB6012" w:rsidP="00FB6012"/>
    <w:p w14:paraId="1125ECBA" w14:textId="02C754AB" w:rsidR="00FB6012" w:rsidRDefault="00FB6012" w:rsidP="00FB6012">
      <w:r>
        <w:t xml:space="preserve">The mechano-chemical potential is the sum of the mechanical and chemical potentials. The chemical potential </w:t>
      </w:r>
      <w:r w:rsidR="00905817" w:rsidRPr="00905817">
        <w:rPr>
          <w:position w:val="-10"/>
        </w:rPr>
        <w:object w:dxaOrig="340" w:dyaOrig="360" w14:anchorId="3415FAE4">
          <v:shape id="_x0000_i1268" type="#_x0000_t75" style="width:17pt;height:19pt" o:ole="">
            <v:imagedata r:id="rId506" o:title=""/>
          </v:shape>
          <o:OLEObject Type="Embed" ProgID="Equation.DSMT4" ShapeID="_x0000_i1268" DrawAspect="Content" ObjectID="_1493625292" r:id="rId507"/>
        </w:object>
      </w:r>
      <w:r>
        <w:t xml:space="preserve"> of </w:t>
      </w:r>
      <w:r w:rsidR="00905817" w:rsidRPr="00905817">
        <w:rPr>
          <w:position w:val="-6"/>
        </w:rPr>
        <w:object w:dxaOrig="240" w:dyaOrig="220" w14:anchorId="7E4CAEE5">
          <v:shape id="_x0000_i1269" type="#_x0000_t75" style="width:12.25pt;height:10.85pt" o:ole="">
            <v:imagedata r:id="rId508" o:title=""/>
          </v:shape>
          <o:OLEObject Type="Embed" ProgID="Equation.DSMT4" ShapeID="_x0000_i1269" DrawAspect="Content" ObjectID="_1493625293" r:id="rId509"/>
        </w:object>
      </w:r>
      <w:r>
        <w:t xml:space="preserve"> represents the rate at which the mixture free energy changes with increasing mass of </w:t>
      </w:r>
      <w:r w:rsidR="00905817" w:rsidRPr="00905817">
        <w:rPr>
          <w:position w:val="-6"/>
        </w:rPr>
        <w:object w:dxaOrig="240" w:dyaOrig="220" w14:anchorId="6369DDF8">
          <v:shape id="_x0000_i1270" type="#_x0000_t75" style="width:12.25pt;height:10.85pt" o:ole="">
            <v:imagedata r:id="rId510" o:title=""/>
          </v:shape>
          <o:OLEObject Type="Embed" ProgID="Equation.DSMT4" ShapeID="_x0000_i1270" DrawAspect="Content" ObjectID="_1493625294" r:id="rId511"/>
        </w:object>
      </w:r>
      <w:r>
        <w:t xml:space="preserve">. The mechanical potential represents the rate at which the mixture free energy density changes with increasing volumetric strain of </w:t>
      </w:r>
      <w:r w:rsidR="00905817" w:rsidRPr="00905817">
        <w:rPr>
          <w:position w:val="-6"/>
        </w:rPr>
        <w:object w:dxaOrig="240" w:dyaOrig="220" w14:anchorId="58DD25F5">
          <v:shape id="_x0000_i1271" type="#_x0000_t75" style="width:12.25pt;height:10.85pt" o:ole="">
            <v:imagedata r:id="rId512" o:title=""/>
          </v:shape>
          <o:OLEObject Type="Embed" ProgID="Equation.DSMT4" ShapeID="_x0000_i1271" DrawAspect="Content" ObjectID="_1493625295" r:id="rId513"/>
        </w:object>
      </w:r>
      <w:r w:rsidR="005D060C">
        <w:t>.</w:t>
      </w:r>
      <w:r>
        <w:t xml:space="preserve"> </w:t>
      </w:r>
      <w:r w:rsidR="005D060C">
        <w:t>I</w:t>
      </w:r>
      <w:r>
        <w:t xml:space="preserve">n a mixture of intrinsically incompressible constituents, where the volumetric strain is idealized to be zero, this potential is given by </w:t>
      </w:r>
      <w:r w:rsidR="00905817" w:rsidRPr="00905817">
        <w:rPr>
          <w:position w:val="-14"/>
        </w:rPr>
        <w:object w:dxaOrig="1300" w:dyaOrig="400" w14:anchorId="38327600">
          <v:shape id="_x0000_i1272" type="#_x0000_t75" style="width:65.2pt;height:19.7pt" o:ole="">
            <v:imagedata r:id="rId514" o:title=""/>
          </v:shape>
          <o:OLEObject Type="Embed" ProgID="Equation.DSMT4" ShapeID="_x0000_i1272" DrawAspect="Content" ObjectID="_1493625296" r:id="rId515"/>
        </w:object>
      </w:r>
      <w:r>
        <w:t xml:space="preserve">, where </w:t>
      </w:r>
      <w:r w:rsidR="00905817" w:rsidRPr="00905817">
        <w:rPr>
          <w:position w:val="-12"/>
        </w:rPr>
        <w:object w:dxaOrig="340" w:dyaOrig="380" w14:anchorId="73F86B68">
          <v:shape id="_x0000_i1273" type="#_x0000_t75" style="width:17pt;height:19pt" o:ole="">
            <v:imagedata r:id="rId516" o:title=""/>
          </v:shape>
          <o:OLEObject Type="Embed" ProgID="Equation.DSMT4" ShapeID="_x0000_i1273" DrawAspect="Content" ObjectID="_1493625297" r:id="rId517"/>
        </w:object>
      </w:r>
      <w:r>
        <w:t xml:space="preserve"> is the true density of </w:t>
      </w:r>
      <w:r w:rsidR="00905817" w:rsidRPr="00905817">
        <w:rPr>
          <w:position w:val="-6"/>
        </w:rPr>
        <w:object w:dxaOrig="240" w:dyaOrig="220" w14:anchorId="1B5FE21E">
          <v:shape id="_x0000_i1274" type="#_x0000_t75" style="width:12.25pt;height:10.85pt" o:ole="">
            <v:imagedata r:id="rId518" o:title=""/>
          </v:shape>
          <o:OLEObject Type="Embed" ProgID="Equation.DSMT4" ShapeID="_x0000_i1274" DrawAspect="Content" ObjectID="_1493625298" r:id="rId519"/>
        </w:object>
      </w:r>
      <w:r>
        <w:t xml:space="preserve"> (mass of </w:t>
      </w:r>
      <w:r w:rsidR="00905817" w:rsidRPr="00905817">
        <w:rPr>
          <w:position w:val="-6"/>
        </w:rPr>
        <w:object w:dxaOrig="240" w:dyaOrig="220" w14:anchorId="417C851C">
          <v:shape id="_x0000_i1275" type="#_x0000_t75" style="width:12.25pt;height:10.85pt" o:ole="">
            <v:imagedata r:id="rId520" o:title=""/>
          </v:shape>
          <o:OLEObject Type="Embed" ProgID="Equation.DSMT4" ShapeID="_x0000_i1275" DrawAspect="Content" ObjectID="_1493625299" r:id="rId521"/>
        </w:object>
      </w:r>
      <w:r>
        <w:t xml:space="preserve"> per volume of </w:t>
      </w:r>
      <w:r w:rsidR="00905817" w:rsidRPr="00905817">
        <w:rPr>
          <w:position w:val="-6"/>
        </w:rPr>
        <w:object w:dxaOrig="240" w:dyaOrig="220" w14:anchorId="1ACF3467">
          <v:shape id="_x0000_i1276" type="#_x0000_t75" style="width:12.25pt;height:10.85pt" o:ole="">
            <v:imagedata r:id="rId522" o:title=""/>
          </v:shape>
          <o:OLEObject Type="Embed" ProgID="Equation.DSMT4" ShapeID="_x0000_i1276" DrawAspect="Content" ObjectID="_1493625300" r:id="rId523"/>
        </w:object>
      </w:r>
      <w:r>
        <w:t xml:space="preserve">), which is invariant for incompressible constituents, and </w:t>
      </w:r>
      <w:r w:rsidR="00905817" w:rsidRPr="00905817">
        <w:rPr>
          <w:position w:val="-12"/>
        </w:rPr>
        <w:object w:dxaOrig="300" w:dyaOrig="360" w14:anchorId="346492D8">
          <v:shape id="_x0000_i1277" type="#_x0000_t75" style="width:14.95pt;height:19pt" o:ole="">
            <v:imagedata r:id="rId524" o:title=""/>
          </v:shape>
          <o:OLEObject Type="Embed" ProgID="Equation.DSMT4" ShapeID="_x0000_i1277" DrawAspect="Content" ObjectID="_1493625301" r:id="rId525"/>
        </w:object>
      </w:r>
      <w:r>
        <w:t xml:space="preserve"> is some arbitrarily set reference pressure (e.g., ambient pressure).</w:t>
      </w:r>
    </w:p>
    <w:p w14:paraId="76F74E85" w14:textId="77777777" w:rsidR="00FB6012" w:rsidRDefault="00FB6012" w:rsidP="00FB6012"/>
    <w:p w14:paraId="088C31F1" w14:textId="5A4DAAB2" w:rsidR="00FB6012" w:rsidRDefault="00FB6012" w:rsidP="00FB6012">
      <w:r>
        <w:t xml:space="preserve">From classical physical chemistry, the general form of a constitutive relation for the chemical potential is </w:t>
      </w:r>
      <w:r w:rsidR="00905817" w:rsidRPr="00905817">
        <w:rPr>
          <w:position w:val="-16"/>
        </w:rPr>
        <w:object w:dxaOrig="2940" w:dyaOrig="440" w14:anchorId="3898E41D">
          <v:shape id="_x0000_i1278" type="#_x0000_t75" style="width:146.7pt;height:21.75pt" o:ole="">
            <v:imagedata r:id="rId526" o:title=""/>
          </v:shape>
          <o:OLEObject Type="Embed" ProgID="Equation.DSMT4" ShapeID="_x0000_i1278" DrawAspect="Content" ObjectID="_1493625302" r:id="rId527"/>
        </w:object>
      </w:r>
      <w:r>
        <w:t xml:space="preserve"> </w:t>
      </w:r>
      <w:r>
        <w:fldChar w:fldCharType="begin"/>
      </w:r>
      <w:r w:rsidR="001763A3">
        <w:instrText xml:space="preserve"> ADDIN EN.CITE &lt;EndNote&gt;&lt;Cite&gt;&lt;Author&gt;Tinoco Jr.&lt;/Author&gt;&lt;Year&gt;1995&lt;/Year&gt;&lt;RecNum&gt;58&lt;/RecNum&gt;&lt;DisplayText&gt;[17]&lt;/DisplayText&gt;&lt;record&gt;&lt;rec-number&gt;58&lt;/rec-number&gt;&lt;foreign-keys&gt;&lt;key app="EN" db-id="fwxrfwzd5wwavcepe9epdeevxdsd2fftswrx" timestamp="0"&gt;58&lt;/key&gt;&lt;/foreign-keys&gt;&lt;ref-type name="Book"&gt;6&lt;/ref-type&gt;&lt;contributors&gt;&lt;authors&gt;&lt;author&gt;Tinoco Jr., I.&lt;/author&gt;&lt;author&gt;Sauer, K.&lt;/author&gt;&lt;author&gt;Wang, J. C.&lt;/author&gt;&lt;/authors&gt;&lt;/contributors&gt;&lt;titles&gt;&lt;title&gt;Physical chemistry : principles and applications in biological sciences&lt;/title&gt;&lt;/titles&gt;&lt;dates&gt;&lt;year&gt;1995&lt;/year&gt;&lt;/dates&gt;&lt;publisher&gt;Prentice Hall&lt;/publisher&gt;&lt;label&gt;Tinoco:1995&lt;/label&gt;&lt;urls&gt;&lt;/urls&gt;&lt;custom3&gt;book&lt;/custom3&gt;&lt;modified-date&gt;20/08/2006&lt;/modified-date&gt;&lt;/record&gt;&lt;/Cite&gt;&lt;/EndNote&gt;</w:instrText>
      </w:r>
      <w:r>
        <w:fldChar w:fldCharType="separate"/>
      </w:r>
      <w:r w:rsidR="00A56950">
        <w:rPr>
          <w:noProof/>
        </w:rPr>
        <w:t>[</w:t>
      </w:r>
      <w:hyperlink w:anchor="_ENREF_17" w:tooltip="Tinoco Jr., 1995 #58" w:history="1">
        <w:r w:rsidR="00214E15">
          <w:rPr>
            <w:noProof/>
          </w:rPr>
          <w:t>17</w:t>
        </w:r>
      </w:hyperlink>
      <w:r w:rsidR="00A56950">
        <w:rPr>
          <w:noProof/>
        </w:rPr>
        <w:t>]</w:t>
      </w:r>
      <w:r>
        <w:fldChar w:fldCharType="end"/>
      </w:r>
      <w:r>
        <w:t xml:space="preserve">, where </w:t>
      </w:r>
      <w:r w:rsidR="00905817" w:rsidRPr="00905817">
        <w:rPr>
          <w:position w:val="-4"/>
        </w:rPr>
        <w:object w:dxaOrig="240" w:dyaOrig="260" w14:anchorId="51C0614E">
          <v:shape id="_x0000_i1279" type="#_x0000_t75" style="width:12.25pt;height:12.9pt" o:ole="">
            <v:imagedata r:id="rId528" o:title=""/>
          </v:shape>
          <o:OLEObject Type="Embed" ProgID="Equation.DSMT4" ShapeID="_x0000_i1279" DrawAspect="Content" ObjectID="_1493625303" r:id="rId529"/>
        </w:object>
      </w:r>
      <w:r>
        <w:t xml:space="preserve"> is the universal gas constant, </w:t>
      </w:r>
      <w:r w:rsidR="00905817" w:rsidRPr="00905817">
        <w:rPr>
          <w:position w:val="-6"/>
        </w:rPr>
        <w:object w:dxaOrig="200" w:dyaOrig="279" w14:anchorId="51E98D01">
          <v:shape id="_x0000_i1280" type="#_x0000_t75" style="width:10.2pt;height:14.25pt" o:ole="">
            <v:imagedata r:id="rId530" o:title=""/>
          </v:shape>
          <o:OLEObject Type="Embed" ProgID="Equation.DSMT4" ShapeID="_x0000_i1280" DrawAspect="Content" ObjectID="_1493625304" r:id="rId531"/>
        </w:object>
      </w:r>
      <w:r>
        <w:t xml:space="preserve"> is the absolute temperature, </w:t>
      </w:r>
      <w:r w:rsidR="00905817" w:rsidRPr="00905817">
        <w:rPr>
          <w:position w:val="-4"/>
        </w:rPr>
        <w:object w:dxaOrig="420" w:dyaOrig="300" w14:anchorId="30CF906D">
          <v:shape id="_x0000_i1281" type="#_x0000_t75" style="width:20.4pt;height:14.95pt" o:ole="">
            <v:imagedata r:id="rId532" o:title=""/>
          </v:shape>
          <o:OLEObject Type="Embed" ProgID="Equation.DSMT4" ShapeID="_x0000_i1281" DrawAspect="Content" ObjectID="_1493625305" r:id="rId533"/>
        </w:object>
      </w:r>
      <w:r>
        <w:t xml:space="preserve"> is the molecular weight (invariant) and </w:t>
      </w:r>
      <w:r w:rsidR="00905817" w:rsidRPr="00905817">
        <w:rPr>
          <w:position w:val="-6"/>
        </w:rPr>
        <w:object w:dxaOrig="300" w:dyaOrig="320" w14:anchorId="6CC52A0E">
          <v:shape id="_x0000_i1282" type="#_x0000_t75" style="width:14.95pt;height:15.6pt" o:ole="">
            <v:imagedata r:id="rId534" o:title=""/>
          </v:shape>
          <o:OLEObject Type="Embed" ProgID="Equation.DSMT4" ShapeID="_x0000_i1282" DrawAspect="Content" ObjectID="_1493625306" r:id="rId535"/>
        </w:object>
      </w:r>
      <w:r>
        <w:t xml:space="preserve"> is the activity of constituent </w:t>
      </w:r>
      <w:r w:rsidR="00905817" w:rsidRPr="00905817">
        <w:rPr>
          <w:position w:val="-6"/>
        </w:rPr>
        <w:object w:dxaOrig="240" w:dyaOrig="220" w14:anchorId="2F62BF71">
          <v:shape id="_x0000_i1283" type="#_x0000_t75" style="width:12.25pt;height:10.85pt" o:ole="">
            <v:imagedata r:id="rId536" o:title=""/>
          </v:shape>
          <o:OLEObject Type="Embed" ProgID="Equation.DSMT4" ShapeID="_x0000_i1283" DrawAspect="Content" ObjectID="_1493625307" r:id="rId537"/>
        </w:object>
      </w:r>
      <w:r>
        <w:t xml:space="preserve"> (a non-dimensional quantity); </w:t>
      </w:r>
      <w:r w:rsidR="00905817" w:rsidRPr="00905817">
        <w:rPr>
          <w:position w:val="-14"/>
        </w:rPr>
        <w:object w:dxaOrig="720" w:dyaOrig="400" w14:anchorId="6D5E8C63">
          <v:shape id="_x0000_i1284" type="#_x0000_t75" style="width:36.7pt;height:19.7pt" o:ole="">
            <v:imagedata r:id="rId538" o:title=""/>
          </v:shape>
          <o:OLEObject Type="Embed" ProgID="Equation.DSMT4" ShapeID="_x0000_i1284" DrawAspect="Content" ObjectID="_1493625308" r:id="rId539"/>
        </w:object>
      </w:r>
      <w:r>
        <w:t xml:space="preserve"> is the chemical potential at some arbitrary reference state, at a given temperature. For solutes, physical chemistry treatments let </w:t>
      </w:r>
      <w:r w:rsidR="00905817" w:rsidRPr="00905817">
        <w:rPr>
          <w:position w:val="-12"/>
        </w:rPr>
        <w:object w:dxaOrig="1120" w:dyaOrig="380" w14:anchorId="3A0EAC58">
          <v:shape id="_x0000_i1285" type="#_x0000_t75" style="width:56.4pt;height:19pt" o:ole="">
            <v:imagedata r:id="rId540" o:title=""/>
          </v:shape>
          <o:OLEObject Type="Embed" ProgID="Equation.DSMT4" ShapeID="_x0000_i1285" DrawAspect="Content" ObjectID="_1493625309" r:id="rId541"/>
        </w:object>
      </w:r>
      <w:r>
        <w:t xml:space="preserve">, where </w:t>
      </w:r>
      <w:r w:rsidR="00905817" w:rsidRPr="00905817">
        <w:rPr>
          <w:position w:val="-12"/>
        </w:rPr>
        <w:object w:dxaOrig="240" w:dyaOrig="360" w14:anchorId="6B40F21D">
          <v:shape id="_x0000_i1286" type="#_x0000_t75" style="width:12.25pt;height:19pt" o:ole="">
            <v:imagedata r:id="rId542" o:title=""/>
          </v:shape>
          <o:OLEObject Type="Embed" ProgID="Equation.DSMT4" ShapeID="_x0000_i1286" DrawAspect="Content" ObjectID="_1493625310" r:id="rId543"/>
        </w:object>
      </w:r>
      <w:r>
        <w:t xml:space="preserve"> is the solute concentration in some standard reference state (an invariant, typically </w:t>
      </w:r>
      <w:r w:rsidR="00905817" w:rsidRPr="00905817">
        <w:rPr>
          <w:position w:val="-12"/>
        </w:rPr>
        <w:object w:dxaOrig="840" w:dyaOrig="360" w14:anchorId="2FD326CA">
          <v:shape id="_x0000_i1287" type="#_x0000_t75" style="width:42.1pt;height:19pt" o:ole="">
            <v:imagedata r:id="rId544" o:title=""/>
          </v:shape>
          <o:OLEObject Type="Embed" ProgID="Equation.DSMT4" ShapeID="_x0000_i1287" DrawAspect="Content" ObjectID="_1493625311" r:id="rId545"/>
        </w:object>
      </w:r>
      <w:r>
        <w:t xml:space="preserve">), and </w:t>
      </w:r>
      <w:r w:rsidR="00905817" w:rsidRPr="00905817">
        <w:rPr>
          <w:position w:val="-10"/>
        </w:rPr>
        <w:object w:dxaOrig="200" w:dyaOrig="260" w14:anchorId="3C1DEEAB">
          <v:shape id="_x0000_i1288" type="#_x0000_t75" style="width:10.2pt;height:12.9pt" o:ole="">
            <v:imagedata r:id="rId546" o:title=""/>
          </v:shape>
          <o:OLEObject Type="Embed" ProgID="Equation.DSMT4" ShapeID="_x0000_i1288" DrawAspect="Content" ObjectID="_1493625312" r:id="rId547"/>
        </w:object>
      </w:r>
      <w:r>
        <w:t xml:space="preserve"> is the non-dimensional activity coefficient, which generally depends on the current state (e.g., concentration) but reduces to unity under the assumption of ideal physico-chemical behavior </w:t>
      </w:r>
      <w:r>
        <w:fldChar w:fldCharType="begin"/>
      </w:r>
      <w:r w:rsidR="001763A3">
        <w:instrText xml:space="preserve"> ADDIN EN.CITE &lt;EndNote&gt;&lt;Cite&gt;&lt;Author&gt;Tinoco Jr.&lt;/Author&gt;&lt;Year&gt;1995&lt;/Year&gt;&lt;RecNum&gt;58&lt;/RecNum&gt;&lt;DisplayText&gt;[17]&lt;/DisplayText&gt;&lt;record&gt;&lt;rec-number&gt;58&lt;/rec-number&gt;&lt;foreign-keys&gt;&lt;key app="EN" db-id="fwxrfwzd5wwavcepe9epdeevxdsd2fftswrx" timestamp="0"&gt;58&lt;/key&gt;&lt;/foreign-keys&gt;&lt;ref-type name="Book"&gt;6&lt;/ref-type&gt;&lt;contributors&gt;&lt;authors&gt;&lt;author&gt;Tinoco Jr., I.&lt;/author&gt;&lt;author&gt;Sauer, K.&lt;/author&gt;&lt;author&gt;Wang, J. C.&lt;/author&gt;&lt;/authors&gt;&lt;/contributors&gt;&lt;titles&gt;&lt;title&gt;Physical chemistry : principles and applications in biological sciences&lt;/title&gt;&lt;/titles&gt;&lt;dates&gt;&lt;year&gt;1995&lt;/year&gt;&lt;/dates&gt;&lt;publisher&gt;Prentice Hall&lt;/publisher&gt;&lt;label&gt;Tinoco:1995&lt;/label&gt;&lt;urls&gt;&lt;/urls&gt;&lt;custom3&gt;book&lt;/custom3&gt;&lt;modified-date&gt;20/08/2006&lt;/modified-date&gt;&lt;/record&gt;&lt;/Cite&gt;&lt;/EndNote&gt;</w:instrText>
      </w:r>
      <w:r>
        <w:fldChar w:fldCharType="separate"/>
      </w:r>
      <w:r w:rsidR="00A56950">
        <w:rPr>
          <w:noProof/>
        </w:rPr>
        <w:t>[</w:t>
      </w:r>
      <w:hyperlink w:anchor="_ENREF_17" w:tooltip="Tinoco Jr., 1995 #58" w:history="1">
        <w:r w:rsidR="00214E15">
          <w:rPr>
            <w:noProof/>
          </w:rPr>
          <w:t>17</w:t>
        </w:r>
      </w:hyperlink>
      <w:r w:rsidR="00A56950">
        <w:rPr>
          <w:noProof/>
        </w:rPr>
        <w:t>]</w:t>
      </w:r>
      <w:r>
        <w:fldChar w:fldCharType="end"/>
      </w:r>
      <w:r>
        <w:t xml:space="preserve">. Since this representation is strictly valid for free solutions only, whereas solutes may be partially excluded from some of the interstitial space of a porous solid matrix, Mauck et al. </w:t>
      </w:r>
      <w:r>
        <w:fldChar w:fldCharType="begin">
          <w:fldData xml:space="preserve">PEVuZE5vdGU+PENpdGU+PEF1dGhvcj5NYXVjazwvQXV0aG9yPjxZZWFyPjIwMDM8L1llYXI+PFJl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</w:fldData>
        </w:fldChar>
      </w:r>
      <w:r w:rsidR="00F119D4">
        <w:instrText xml:space="preserve"> ADDIN EN.CITE </w:instrText>
      </w:r>
      <w:r w:rsidR="00F119D4">
        <w:fldChar w:fldCharType="begin">
          <w:fldData xml:space="preserve">PEVuZE5vdGU+PENpdGU+PEF1dGhvcj5NYXVjazwvQXV0aG9yPjxZZWFyPjIwMDM8L1llYXI+PFJl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</w:fldData>
        </w:fldChar>
      </w:r>
      <w:r w:rsidR="00F119D4">
        <w:instrText xml:space="preserve"> ADDIN EN.CITE.DATA </w:instrText>
      </w:r>
      <w:r w:rsidR="00F119D4">
        <w:fldChar w:fldCharType="end"/>
      </w:r>
      <w:r>
        <w:fldChar w:fldCharType="separate"/>
      </w:r>
      <w:r w:rsidR="00A56950">
        <w:rPr>
          <w:noProof/>
        </w:rPr>
        <w:t>[</w:t>
      </w:r>
      <w:hyperlink w:anchor="_ENREF_13" w:tooltip="Mauck, 2003 #54" w:history="1">
        <w:r w:rsidR="00214E15">
          <w:rPr>
            <w:noProof/>
          </w:rPr>
          <w:t>13</w:t>
        </w:r>
      </w:hyperlink>
      <w:r w:rsidR="00A56950">
        <w:rPr>
          <w:noProof/>
        </w:rPr>
        <w:t>]</w:t>
      </w:r>
      <w:r>
        <w:fldChar w:fldCharType="end"/>
      </w:r>
      <w:r>
        <w:t xml:space="preserve"> extended this representation of the solute activity to let </w:t>
      </w:r>
      <w:r w:rsidR="00905817" w:rsidRPr="00905817">
        <w:rPr>
          <w:position w:val="-12"/>
        </w:rPr>
        <w:object w:dxaOrig="1260" w:dyaOrig="380" w14:anchorId="1A792A02">
          <v:shape id="_x0000_i1289" type="#_x0000_t75" style="width:63.15pt;height:19pt" o:ole="">
            <v:imagedata r:id="rId548" o:title=""/>
          </v:shape>
          <o:OLEObject Type="Embed" ProgID="Equation.DSMT4" ShapeID="_x0000_i1289" DrawAspect="Content" ObjectID="_1493625313" r:id="rId549"/>
        </w:object>
      </w:r>
      <w:r>
        <w:t xml:space="preserve">, where the solubility </w:t>
      </w:r>
      <w:r w:rsidR="00905817" w:rsidRPr="00905817">
        <w:rPr>
          <w:position w:val="-4"/>
        </w:rPr>
        <w:object w:dxaOrig="220" w:dyaOrig="200" w14:anchorId="39391905">
          <v:shape id="_x0000_i1290" type="#_x0000_t75" style="width:10.85pt;height:10.2pt" o:ole="">
            <v:imagedata r:id="rId550" o:title=""/>
          </v:shape>
          <o:OLEObject Type="Embed" ProgID="Equation.DSMT4" ShapeID="_x0000_i1290" DrawAspect="Content" ObjectID="_1493625314" r:id="rId551"/>
        </w:object>
      </w:r>
      <w:r>
        <w:t xml:space="preserve"> represents the fraction of the pore space which is accessible to the solute (</w:t>
      </w:r>
      <w:r w:rsidR="00905817" w:rsidRPr="00905817">
        <w:rPr>
          <w:position w:val="-6"/>
        </w:rPr>
        <w:object w:dxaOrig="880" w:dyaOrig="279" w14:anchorId="13634702">
          <v:shape id="_x0000_i1291" type="#_x0000_t75" style="width:44.15pt;height:14.25pt" o:ole="">
            <v:imagedata r:id="rId552" o:title=""/>
          </v:shape>
          <o:OLEObject Type="Embed" ProgID="Equation.DSMT4" ShapeID="_x0000_i1291" DrawAspect="Content" ObjectID="_1493625315" r:id="rId553"/>
        </w:object>
      </w:r>
      <w:r>
        <w:t>). In this extended form, it becomes clear that even under ideal behavior (</w:t>
      </w:r>
      <w:r w:rsidR="00905817" w:rsidRPr="00905817">
        <w:rPr>
          <w:position w:val="-10"/>
        </w:rPr>
        <w:object w:dxaOrig="520" w:dyaOrig="320" w14:anchorId="70585D87">
          <v:shape id="_x0000_i1292" type="#_x0000_t75" style="width:25.8pt;height:15.6pt" o:ole="">
            <v:imagedata r:id="rId554" o:title=""/>
          </v:shape>
          <o:OLEObject Type="Embed" ProgID="Equation.DSMT4" ShapeID="_x0000_i1292" DrawAspect="Content" ObjectID="_1493625316" r:id="rId555"/>
        </w:object>
      </w:r>
      <w:r>
        <w:t xml:space="preserve">), the solute activity may be affected by the solubility. Indeed, for neutral solutes, the solubility also represents the partition coefficient of the solute between the tissue and external bath </w:t>
      </w:r>
      <w:r>
        <w:fldChar w:fldCharType="begin"/>
      </w:r>
      <w:r w:rsidR="001763A3">
        <w:instrText xml:space="preserve"> ADDIN EN.CITE &lt;EndNote&gt;&lt;Cite&gt;&lt;Author&gt;Laurent&lt;/Author&gt;&lt;Year&gt;1963&lt;/Year&gt;&lt;RecNum&gt;60&lt;/RecNum&gt;&lt;DisplayText&gt;[18, 19]&lt;/DisplayText&gt;&lt;record&gt;&lt;rec-number&gt;60&lt;/rec-number&gt;&lt;foreign-keys&gt;&lt;key app="EN" db-id="fwxrfwzd5wwavcepe9epdeevxdsd2fftswrx" timestamp="0"&gt;60&lt;/key&gt;&lt;/foreign-keys&gt;&lt;ref-type name="Journal Article"&gt;17&lt;/ref-type&gt;&lt;contributors&gt;&lt;authors&gt;&lt;author&gt;Torvard C. Laurent&lt;/author&gt;&lt;author&gt;Johan Killander&lt;/author&gt;&lt;/authors&gt;&lt;/contributors&gt;&lt;titles&gt;&lt;title&gt;A Theory of Gel Filtration and its Experimental Verification&lt;/title&gt;&lt;secondary-title&gt;J Chromatogr&lt;/secondary-title&gt;&lt;/titles&gt;&lt;pages&gt;317-330&lt;/pages&gt;&lt;volume&gt;14&lt;/volume&gt;&lt;section&gt;317&lt;/section&gt;&lt;dates&gt;&lt;year&gt;1963&lt;/year&gt;&lt;pub-dates&gt;&lt;date&gt;Dec&lt;/date&gt;&lt;/pub-dates&gt;&lt;/dates&gt;&lt;urls&gt;&lt;/urls&gt;&lt;/record&gt;&lt;/Cite&gt;&lt;Cite&gt;&lt;Author&gt;Ogston&lt;/Author&gt;&lt;Year&gt;1961&lt;/Year&gt;&lt;RecNum&gt;59&lt;/RecNum&gt;&lt;record&gt;&lt;rec-number&gt;59&lt;/rec-number&gt;&lt;foreign-keys&gt;&lt;key app="EN" db-id="fwxrfwzd5wwavcepe9epdeevxdsd2fftswrx" timestamp="0"&gt;59&lt;/key&gt;&lt;/foreign-keys&gt;&lt;ref-type name="Journal Article"&gt;17&lt;/ref-type&gt;&lt;contributors&gt;&lt;authors&gt;&lt;author&gt;Ogston, A. G.&lt;/author&gt;&lt;author&gt;Phelps, C. F.&lt;/author&gt;&lt;/authors&gt;&lt;/contributors&gt;&lt;titles&gt;&lt;title&gt;The partition of solutes between buffer solutions and solutions containing hyaluronic acid&lt;/title&gt;&lt;secondary-title&gt;Biochem J&lt;/secondary-title&gt;&lt;/titles&gt;&lt;pages&gt;827-33&lt;/pages&gt;&lt;volume&gt;78&lt;/volume&gt;&lt;edition&gt;1961/04/01&lt;/edition&gt;&lt;keywords&gt;&lt;keyword&gt;Hyaluronic Acid/*chemistry&lt;/keyword&gt;&lt;/keywords&gt;&lt;dates&gt;&lt;year&gt;1961&lt;/year&gt;&lt;pub-dates&gt;&lt;date&gt;Apr&lt;/date&gt;&lt;/pub-dates&gt;&lt;/dates&gt;&lt;isbn&gt;0264-6021 (Print)&lt;/isbn&gt;&lt;accession-num&gt;13730460&lt;/accession-num&gt;&lt;urls&gt;&lt;related-urls&gt;&lt;url&gt;http://www.ncbi.nlm.nih.gov/entrez/query.fcgi?cmd=Retrieve&amp;amp;db=PubMed&amp;amp;dopt=Citation&amp;amp;list_uids=13730460&lt;/url&gt;&lt;/related-urls&gt;&lt;/urls&gt;&lt;language&gt;eng&lt;/language&gt;&lt;/record&gt;&lt;/Cite&gt;&lt;/EndNote&gt;</w:instrText>
      </w:r>
      <w:r>
        <w:fldChar w:fldCharType="separate"/>
      </w:r>
      <w:r w:rsidR="00A56950">
        <w:rPr>
          <w:noProof/>
        </w:rPr>
        <w:t>[</w:t>
      </w:r>
      <w:hyperlink w:anchor="_ENREF_18" w:tooltip="Laurent, 1963 #60" w:history="1">
        <w:r w:rsidR="00214E15">
          <w:rPr>
            <w:noProof/>
          </w:rPr>
          <w:t>18</w:t>
        </w:r>
      </w:hyperlink>
      <w:r w:rsidR="00A56950">
        <w:rPr>
          <w:noProof/>
        </w:rPr>
        <w:t xml:space="preserve">, </w:t>
      </w:r>
      <w:hyperlink w:anchor="_ENREF_19" w:tooltip="Ogston, 1961 #59" w:history="1">
        <w:r w:rsidR="00214E15">
          <w:rPr>
            <w:noProof/>
          </w:rPr>
          <w:t>19</w:t>
        </w:r>
      </w:hyperlink>
      <w:r w:rsidR="00A56950">
        <w:rPr>
          <w:noProof/>
        </w:rPr>
        <w:t>]</w:t>
      </w:r>
      <w:r>
        <w:fldChar w:fldCharType="end"/>
      </w:r>
      <w:r>
        <w:t>.</w:t>
      </w:r>
    </w:p>
    <w:p w14:paraId="05649424" w14:textId="77777777" w:rsidR="00FB6012" w:rsidRDefault="00FB6012" w:rsidP="00FB6012"/>
    <w:p w14:paraId="7E93D548" w14:textId="483435CF" w:rsidR="00FB6012" w:rsidRDefault="00FB6012" w:rsidP="00FB6012">
      <w:r>
        <w:t xml:space="preserve">When accounting for the fact that the solute volume fraction is negligible compared to the solvent volume fraction </w:t>
      </w:r>
      <w:r>
        <w:fldChar w:fldCharType="begin">
          <w:fldData xml:space="preserve">PEVuZE5vdGU+PENpdGU+PEF1dGhvcj5BdGVzaGlhbjwvQXV0aG9yPjxZZWFyPjIwMDc8L1llYXI+
PFJlY051bT42MTwvUmVjTnVtPjxEaXNwbGF5VGV4dD5bMTcsIDIwXTwvRGlzcGxheVRleHQ+PHJl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dGhvcj5UaW5vY28gSnIuPC9BdXRob3I+PFllYXI+MTk5NTwvWWVhcj48UmVjTnVtPjU4PC9SZWNO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PFJlY051bT42MTwvUmVjTnVtPjxEaXNwbGF5VGV4dD5bMTcsIDIwXTwvRGlzcGxheVRleHQ+PHJl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dGhvcj5UaW5vY28gSnIuPC9BdXRob3I+PFllYXI+MTk5NTwvWWVhcj48UmVjTnVtPjU4PC9SZWNO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</w:fldData>
        </w:fldChar>
      </w:r>
      <w:r w:rsidR="001763A3">
        <w:instrText xml:space="preserve"> ADDIN EN.CITE.DATA </w:instrText>
      </w:r>
      <w:r w:rsidR="001763A3">
        <w:fldChar w:fldCharType="end"/>
      </w:r>
      <w:r>
        <w:fldChar w:fldCharType="separate"/>
      </w:r>
      <w:r w:rsidR="00A56950">
        <w:rPr>
          <w:noProof/>
        </w:rPr>
        <w:t>[</w:t>
      </w:r>
      <w:hyperlink w:anchor="_ENREF_17" w:tooltip="Tinoco Jr., 1995 #58" w:history="1">
        <w:r w:rsidR="00214E15">
          <w:rPr>
            <w:noProof/>
          </w:rPr>
          <w:t>17</w:t>
        </w:r>
      </w:hyperlink>
      <w:r w:rsidR="00A56950">
        <w:rPr>
          <w:noProof/>
        </w:rPr>
        <w:t xml:space="preserve">, </w:t>
      </w:r>
      <w:hyperlink w:anchor="_ENREF_20" w:tooltip="Ateshian, 2007 #61" w:history="1">
        <w:r w:rsidR="00214E15">
          <w:rPr>
            <w:noProof/>
          </w:rPr>
          <w:t>20</w:t>
        </w:r>
      </w:hyperlink>
      <w:r w:rsidR="00A56950">
        <w:rPr>
          <w:noProof/>
        </w:rPr>
        <w:t>]</w:t>
      </w:r>
      <w:r>
        <w:fldChar w:fldCharType="end"/>
      </w:r>
      <w:r>
        <w:t xml:space="preserve">, the general expressions for </w:t>
      </w:r>
      <w:r w:rsidR="00905817" w:rsidRPr="00905817">
        <w:rPr>
          <w:position w:val="-10"/>
        </w:rPr>
        <w:object w:dxaOrig="340" w:dyaOrig="360" w14:anchorId="6CB42BC0">
          <v:shape id="_x0000_i1293" type="#_x0000_t75" style="width:17pt;height:19pt" o:ole="">
            <v:imagedata r:id="rId556" o:title=""/>
          </v:shape>
          <o:OLEObject Type="Embed" ProgID="Equation.DSMT4" ShapeID="_x0000_i1293" DrawAspect="Content" ObjectID="_1493625317" r:id="rId557"/>
        </w:object>
      </w:r>
      <w:r>
        <w:t xml:space="preserve"> and </w:t>
      </w:r>
      <w:r w:rsidR="00905817" w:rsidRPr="00905817">
        <w:rPr>
          <w:position w:val="-10"/>
        </w:rPr>
        <w:object w:dxaOrig="320" w:dyaOrig="360" w14:anchorId="2C0BEADE">
          <v:shape id="_x0000_i1294" type="#_x0000_t75" style="width:15.6pt;height:19pt" o:ole="">
            <v:imagedata r:id="rId558" o:title=""/>
          </v:shape>
          <o:OLEObject Type="Embed" ProgID="Equation.DSMT4" ShapeID="_x0000_i1294" DrawAspect="Content" ObjectID="_1493625318" r:id="rId559"/>
        </w:object>
      </w:r>
      <w:r>
        <w:t xml:space="preserve"> take the form</w:t>
      </w:r>
    </w:p>
    <w:p w14:paraId="086A31CE" w14:textId="221E7357" w:rsidR="00FB6012" w:rsidRDefault="00FB6012" w:rsidP="00FB6012">
      <w:pPr>
        <w:pStyle w:val="MTDisplayEquation"/>
      </w:pPr>
      <w:r>
        <w:tab/>
      </w:r>
      <w:r w:rsidR="00905817" w:rsidRPr="00905817">
        <w:rPr>
          <w:position w:val="-64"/>
        </w:rPr>
        <w:object w:dxaOrig="3540" w:dyaOrig="1400" w14:anchorId="46EC4762">
          <v:shape id="_x0000_i1295" type="#_x0000_t75" style="width:176.6pt;height:69.95pt" o:ole="">
            <v:imagedata r:id="rId560" o:title=""/>
          </v:shape>
          <o:OLEObject Type="Embed" ProgID="Equation.DSMT4" ShapeID="_x0000_i1295" DrawAspect="Content" ObjectID="_1493625319" r:id="rId56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65" w:name="ZEqnNum276818"/>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104</w:instrText>
      </w:r>
      <w:r w:rsidR="00827503">
        <w:rPr>
          <w:noProof/>
        </w:rPr>
        <w:fldChar w:fldCharType="end"/>
      </w:r>
      <w:r>
        <w:instrText>)</w:instrText>
      </w:r>
      <w:bookmarkEnd w:id="165"/>
      <w:r>
        <w:fldChar w:fldCharType="end"/>
      </w:r>
    </w:p>
    <w:p w14:paraId="6D056F0B" w14:textId="69F44445" w:rsidR="00FB6012" w:rsidRDefault="00FB6012" w:rsidP="00FB6012">
      <w:r>
        <w:t xml:space="preserve">where </w:t>
      </w:r>
      <w:r w:rsidR="00905817" w:rsidRPr="00905817">
        <w:rPr>
          <w:position w:val="-4"/>
        </w:rPr>
        <w:object w:dxaOrig="260" w:dyaOrig="240" w14:anchorId="12734448">
          <v:shape id="_x0000_i1296" type="#_x0000_t75" style="width:12.9pt;height:12.25pt" o:ole="">
            <v:imagedata r:id="rId562" o:title=""/>
          </v:shape>
          <o:OLEObject Type="Embed" ProgID="Equation.DSMT4" ShapeID="_x0000_i1296" DrawAspect="Content" ObjectID="_1493625320" r:id="rId563"/>
        </w:object>
      </w:r>
      <w:r>
        <w:t xml:space="preserve"> is the osmotic coefficient (a non-dimensional function of the state)</w:t>
      </w:r>
      <w:r w:rsidR="005D060C">
        <w:t>,</w:t>
      </w:r>
      <w:r>
        <w:t xml:space="preserve"> which deviates from unity under non-ideal physico-chemical behavior. Therefore, a complete description of the physico-chemical state of solvent and solute requires constitutive relations for </w:t>
      </w:r>
      <w:r w:rsidR="00905817" w:rsidRPr="00905817">
        <w:rPr>
          <w:position w:val="-4"/>
        </w:rPr>
        <w:object w:dxaOrig="260" w:dyaOrig="240" w14:anchorId="6B8A8D42">
          <v:shape id="_x0000_i1297" type="#_x0000_t75" style="width:12.9pt;height:12.25pt" o:ole="">
            <v:imagedata r:id="rId564" o:title=""/>
          </v:shape>
          <o:OLEObject Type="Embed" ProgID="Equation.DSMT4" ShapeID="_x0000_i1297" DrawAspect="Content" ObjectID="_1493625321" r:id="rId565"/>
        </w:object>
      </w:r>
      <w:r>
        <w:t xml:space="preserve"> and the effective solubility </w:t>
      </w:r>
      <w:r w:rsidR="00905817" w:rsidRPr="00905817">
        <w:rPr>
          <w:position w:val="-10"/>
        </w:rPr>
        <w:object w:dxaOrig="900" w:dyaOrig="320" w14:anchorId="3C6BD295">
          <v:shape id="_x0000_i1298" type="#_x0000_t75" style="width:44.85pt;height:15.6pt" o:ole="">
            <v:imagedata r:id="rId566" o:title=""/>
          </v:shape>
          <o:OLEObject Type="Embed" ProgID="Equation.DSMT4" ShapeID="_x0000_i1298" DrawAspect="Content" ObjectID="_1493625322" r:id="rId567"/>
        </w:object>
      </w:r>
      <w:r>
        <w:t>, which should generally depend on the solid matrix strain and the solute concentration.</w:t>
      </w:r>
    </w:p>
    <w:p w14:paraId="0481F694" w14:textId="77777777" w:rsidR="00FB6012" w:rsidRDefault="00FB6012" w:rsidP="00FB6012"/>
    <w:p w14:paraId="08DD4FBB" w14:textId="1397C35D" w:rsidR="00FB6012" w:rsidRDefault="00FB6012" w:rsidP="00FB6012">
      <w:r>
        <w:t>It is also necessary to satisfy the balance of mass for each of the constituents. In the absence of chemical reactions</w:t>
      </w:r>
      <w:r w:rsidR="005D060C">
        <w:t>,</w:t>
      </w:r>
      <w:r>
        <w:t xml:space="preserve"> the statement of balance of mass for constituent </w:t>
      </w:r>
      <w:r w:rsidR="00905817" w:rsidRPr="00905817">
        <w:rPr>
          <w:position w:val="-6"/>
        </w:rPr>
        <w:object w:dxaOrig="240" w:dyaOrig="220" w14:anchorId="7C8888A4">
          <v:shape id="_x0000_i1299" type="#_x0000_t75" style="width:12.25pt;height:10.85pt" o:ole="">
            <v:imagedata r:id="rId568" o:title=""/>
          </v:shape>
          <o:OLEObject Type="Embed" ProgID="Equation.DSMT4" ShapeID="_x0000_i1299" DrawAspect="Content" ObjectID="_1493625323" r:id="rId569"/>
        </w:object>
      </w:r>
      <w:r>
        <w:t xml:space="preserve"> reduces to</w:t>
      </w:r>
    </w:p>
    <w:p w14:paraId="2D4862BF" w14:textId="6B5BF611" w:rsidR="00FB6012" w:rsidRDefault="00FB6012" w:rsidP="00FB6012">
      <w:pPr>
        <w:pStyle w:val="MTDisplayEquation"/>
      </w:pPr>
      <w:r>
        <w:tab/>
      </w:r>
      <w:r w:rsidR="00905817" w:rsidRPr="00905817">
        <w:rPr>
          <w:position w:val="-24"/>
        </w:rPr>
        <w:object w:dxaOrig="2120" w:dyaOrig="660" w14:anchorId="3FAB50DB">
          <v:shape id="_x0000_i1300" type="#_x0000_t75" style="width:106.65pt;height:32.6pt" o:ole="">
            <v:imagedata r:id="rId570" o:title=""/>
          </v:shape>
          <o:OLEObject Type="Embed" ProgID="Equation.DSMT4" ShapeID="_x0000_i1300" DrawAspect="Content" ObjectID="_1493625324" r:id="rId57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105</w:instrText>
      </w:r>
      <w:r w:rsidR="00827503">
        <w:rPr>
          <w:noProof/>
        </w:rPr>
        <w:fldChar w:fldCharType="end"/>
      </w:r>
      <w:r>
        <w:instrText>)</w:instrText>
      </w:r>
      <w:r>
        <w:fldChar w:fldCharType="end"/>
      </w:r>
    </w:p>
    <w:p w14:paraId="4D00FA80" w14:textId="56CED52D" w:rsidR="00FB6012" w:rsidRDefault="00FB6012" w:rsidP="00FB6012">
      <w:r>
        <w:t xml:space="preserve">The apparent density may be related to the true density via </w:t>
      </w:r>
      <w:r w:rsidR="00905817" w:rsidRPr="00905817">
        <w:rPr>
          <w:position w:val="-12"/>
        </w:rPr>
        <w:object w:dxaOrig="1120" w:dyaOrig="380" w14:anchorId="41516EEC">
          <v:shape id="_x0000_i1301" type="#_x0000_t75" style="width:56.4pt;height:19pt" o:ole="">
            <v:imagedata r:id="rId572" o:title=""/>
          </v:shape>
          <o:OLEObject Type="Embed" ProgID="Equation.DSMT4" ShapeID="_x0000_i1301" DrawAspect="Content" ObjectID="_1493625325" r:id="rId573"/>
        </w:object>
      </w:r>
      <w:r>
        <w:t xml:space="preserve">, where </w:t>
      </w:r>
      <w:r w:rsidR="00905817" w:rsidRPr="00905817">
        <w:rPr>
          <w:position w:val="-10"/>
        </w:rPr>
        <w:object w:dxaOrig="320" w:dyaOrig="360" w14:anchorId="6875BBEE">
          <v:shape id="_x0000_i1302" type="#_x0000_t75" style="width:15.6pt;height:19pt" o:ole="">
            <v:imagedata r:id="rId574" o:title=""/>
          </v:shape>
          <o:OLEObject Type="Embed" ProgID="Equation.DSMT4" ShapeID="_x0000_i1302" DrawAspect="Content" ObjectID="_1493625326" r:id="rId575"/>
        </w:object>
      </w:r>
      <w:r>
        <w:t xml:space="preserve"> is the volume fraction of </w:t>
      </w:r>
      <w:r w:rsidR="00905817" w:rsidRPr="00905817">
        <w:rPr>
          <w:position w:val="-6"/>
        </w:rPr>
        <w:object w:dxaOrig="240" w:dyaOrig="220" w14:anchorId="3DB80054">
          <v:shape id="_x0000_i1303" type="#_x0000_t75" style="width:12.25pt;height:10.85pt" o:ole="">
            <v:imagedata r:id="rId576" o:title=""/>
          </v:shape>
          <o:OLEObject Type="Embed" ProgID="Equation.DSMT4" ShapeID="_x0000_i1303" DrawAspect="Content" ObjectID="_1493625327" r:id="rId577"/>
        </w:object>
      </w:r>
      <w:r>
        <w:t xml:space="preserve"> in the mixture. Due to mixture saturation (no voids), the volume fractions add up to unity</w:t>
      </w:r>
      <w:r w:rsidR="005D060C">
        <w:t>.</w:t>
      </w:r>
      <w:r>
        <w:t xml:space="preserve"> </w:t>
      </w:r>
      <w:r w:rsidR="005D060C">
        <w:t>S</w:t>
      </w:r>
      <w:r>
        <w:t>ince the volume fraction of solute is considered negligible (</w:t>
      </w:r>
      <w:r w:rsidR="00905817" w:rsidRPr="00905817">
        <w:rPr>
          <w:position w:val="-10"/>
        </w:rPr>
        <w:object w:dxaOrig="1219" w:dyaOrig="360" w14:anchorId="72F46C6F">
          <v:shape id="_x0000_i1304" type="#_x0000_t75" style="width:61.15pt;height:19pt" o:ole="">
            <v:imagedata r:id="rId578" o:title=""/>
          </v:shape>
          <o:OLEObject Type="Embed" ProgID="Equation.DSMT4" ShapeID="_x0000_i1304" DrawAspect="Content" ObjectID="_1493625328" r:id="rId579"/>
        </w:object>
      </w:r>
      <w:r>
        <w:t xml:space="preserve">), it follows that </w:t>
      </w:r>
      <w:r w:rsidR="00905817" w:rsidRPr="00905817">
        <w:rPr>
          <w:position w:val="-16"/>
        </w:rPr>
        <w:object w:dxaOrig="2020" w:dyaOrig="420" w14:anchorId="2E05EE68">
          <v:shape id="_x0000_i1305" type="#_x0000_t75" style="width:101.2pt;height:20.4pt" o:ole="">
            <v:imagedata r:id="rId580" o:title=""/>
          </v:shape>
          <o:OLEObject Type="Embed" ProgID="Equation.DSMT4" ShapeID="_x0000_i1305" DrawAspect="Content" ObjectID="_1493625329" r:id="rId581"/>
        </w:object>
      </w:r>
      <w:r>
        <w:t xml:space="preserve">. Since </w:t>
      </w:r>
      <w:r w:rsidR="00905817" w:rsidRPr="00905817">
        <w:rPr>
          <w:position w:val="-12"/>
        </w:rPr>
        <w:object w:dxaOrig="340" w:dyaOrig="380" w14:anchorId="3B0B8A8D">
          <v:shape id="_x0000_i1306" type="#_x0000_t75" style="width:17pt;height:19pt" o:ole="">
            <v:imagedata r:id="rId582" o:title=""/>
          </v:shape>
          <o:OLEObject Type="Embed" ProgID="Equation.DSMT4" ShapeID="_x0000_i1306" DrawAspect="Content" ObjectID="_1493625330" r:id="rId583"/>
        </w:object>
      </w:r>
      <w:r>
        <w:t xml:space="preserve"> of an incompressible constituent is invariant in space and time, these relations may be combined to produce the mixture balance of mass relation,</w:t>
      </w:r>
    </w:p>
    <w:p w14:paraId="3996D46C" w14:textId="0B30FB7D" w:rsidR="00FB6012" w:rsidRDefault="00FB6012" w:rsidP="00FB6012">
      <w:pPr>
        <w:pStyle w:val="MTDisplayEquation"/>
      </w:pPr>
      <w:r>
        <w:tab/>
      </w:r>
      <w:r w:rsidR="00905817" w:rsidRPr="00905817">
        <w:rPr>
          <w:position w:val="-16"/>
        </w:rPr>
        <w:object w:dxaOrig="1579" w:dyaOrig="440" w14:anchorId="25FFDA25">
          <v:shape id="_x0000_i1307" type="#_x0000_t75" style="width:78.8pt;height:21.75pt" o:ole="">
            <v:imagedata r:id="rId584" o:title=""/>
          </v:shape>
          <o:OLEObject Type="Embed" ProgID="Equation.DSMT4" ShapeID="_x0000_i1307" DrawAspect="Content" ObjectID="_1493625331" r:id="rId58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66" w:name="ZEqnNum591299"/>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106</w:instrText>
      </w:r>
      <w:r w:rsidR="00827503">
        <w:rPr>
          <w:noProof/>
        </w:rPr>
        <w:fldChar w:fldCharType="end"/>
      </w:r>
      <w:r>
        <w:instrText>)</w:instrText>
      </w:r>
      <w:bookmarkEnd w:id="166"/>
      <w:r>
        <w:fldChar w:fldCharType="end"/>
      </w:r>
    </w:p>
    <w:p w14:paraId="6A5FF77E" w14:textId="3FEDB458" w:rsidR="00FB6012" w:rsidRDefault="00FB6012" w:rsidP="00FB6012">
      <w:r>
        <w:t xml:space="preserve">where </w:t>
      </w:r>
      <w:r w:rsidR="00905817" w:rsidRPr="00905817">
        <w:rPr>
          <w:position w:val="-16"/>
        </w:rPr>
        <w:object w:dxaOrig="1680" w:dyaOrig="440" w14:anchorId="56A13489">
          <v:shape id="_x0000_i1308" type="#_x0000_t75" style="width:83.55pt;height:21.75pt" o:ole="">
            <v:imagedata r:id="rId586" o:title=""/>
          </v:shape>
          <o:OLEObject Type="Embed" ProgID="Equation.DSMT4" ShapeID="_x0000_i1308" DrawAspect="Content" ObjectID="_1493625332" r:id="rId587"/>
        </w:object>
      </w:r>
      <w:r>
        <w:t xml:space="preserve"> is the volumetric flux of solvent relative to the solid. The balance of mass for the solute may also be written as</w:t>
      </w:r>
    </w:p>
    <w:p w14:paraId="7EA688D1" w14:textId="171461EF" w:rsidR="00FB6012" w:rsidRDefault="00FB6012" w:rsidP="00FB6012">
      <w:pPr>
        <w:pStyle w:val="MTDisplayEquation"/>
      </w:pPr>
      <w:r>
        <w:tab/>
      </w:r>
      <w:r w:rsidR="00905817" w:rsidRPr="00905817">
        <w:rPr>
          <w:position w:val="-24"/>
        </w:rPr>
        <w:object w:dxaOrig="2820" w:dyaOrig="720" w14:anchorId="2CB80851">
          <v:shape id="_x0000_i1309" type="#_x0000_t75" style="width:141.3pt;height:36.7pt" o:ole="">
            <v:imagedata r:id="rId588" o:title=""/>
          </v:shape>
          <o:OLEObject Type="Embed" ProgID="Equation.DSMT4" ShapeID="_x0000_i1309" DrawAspect="Content" ObjectID="_1493625333" r:id="rId589"/>
        </w:object>
      </w:r>
      <w:r w:rsidR="005D060C">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67" w:name="ZEqnNum536154"/>
      <w:r>
        <w:instrText>(</w:instrText>
      </w:r>
      <w:r w:rsidR="00827503">
        <w:fldChar w:fldCharType="begin"/>
      </w:r>
      <w:r w:rsidR="00827503">
        <w:instrText xml:space="preserve"> SEQ MTSec \c \* Arabic \* MERGEFORMAT</w:instrText>
      </w:r>
      <w:r w:rsidR="00827503">
        <w:instrText xml:space="preserve">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107</w:instrText>
      </w:r>
      <w:r w:rsidR="00827503">
        <w:rPr>
          <w:noProof/>
        </w:rPr>
        <w:fldChar w:fldCharType="end"/>
      </w:r>
      <w:r>
        <w:instrText>)</w:instrText>
      </w:r>
      <w:bookmarkEnd w:id="167"/>
      <w:r>
        <w:fldChar w:fldCharType="end"/>
      </w:r>
    </w:p>
    <w:p w14:paraId="55DBB748" w14:textId="3A0F5022" w:rsidR="00FB6012" w:rsidRDefault="00FB6012" w:rsidP="00FB6012">
      <w:r>
        <w:t xml:space="preserve">where </w:t>
      </w:r>
      <w:r w:rsidR="00905817" w:rsidRPr="00905817">
        <w:rPr>
          <w:position w:val="-16"/>
        </w:rPr>
        <w:object w:dxaOrig="1660" w:dyaOrig="440" w14:anchorId="06C10B6B">
          <v:shape id="_x0000_i1310" type="#_x0000_t75" style="width:82.85pt;height:21.75pt" o:ole="">
            <v:imagedata r:id="rId590" o:title=""/>
          </v:shape>
          <o:OLEObject Type="Embed" ProgID="Equation.DSMT4" ShapeID="_x0000_i1310" DrawAspect="Content" ObjectID="_1493625334" r:id="rId591"/>
        </w:object>
      </w:r>
      <w:r>
        <w:t xml:space="preserve"> is the molar flux of solute relative to the solid. This mass balance relation is obtained by recognizing that the solute apparent density (mass per mixture volume) is related to its concentration (moles per solution volume) via </w:t>
      </w:r>
      <w:r w:rsidR="00905817" w:rsidRPr="00905817">
        <w:rPr>
          <w:position w:val="-16"/>
        </w:rPr>
        <w:object w:dxaOrig="2439" w:dyaOrig="440" w14:anchorId="2309139D">
          <v:shape id="_x0000_i1311" type="#_x0000_t75" style="width:122.25pt;height:21.75pt" o:ole="">
            <v:imagedata r:id="rId592" o:title=""/>
          </v:shape>
          <o:OLEObject Type="Embed" ProgID="Equation.DSMT4" ShapeID="_x0000_i1311" DrawAspect="Content" ObjectID="_1493625335" r:id="rId593"/>
        </w:object>
      </w:r>
      <w:r>
        <w:t>. Finally, it can be shown via standard arguments that the mass balance for the solid matrix reduces to</w:t>
      </w:r>
    </w:p>
    <w:p w14:paraId="69131AA6" w14:textId="4C86A5D7" w:rsidR="00FB6012" w:rsidRDefault="00FB6012" w:rsidP="00FB6012">
      <w:pPr>
        <w:pStyle w:val="MTDisplayEquation"/>
      </w:pPr>
      <w:r>
        <w:tab/>
      </w:r>
      <w:r w:rsidR="00905817" w:rsidRPr="00905817">
        <w:rPr>
          <w:position w:val="-24"/>
        </w:rPr>
        <w:object w:dxaOrig="840" w:dyaOrig="660" w14:anchorId="4954E274">
          <v:shape id="_x0000_i1312" type="#_x0000_t75" style="width:42.1pt;height:32.6pt" o:ole="">
            <v:imagedata r:id="rId594" o:title=""/>
          </v:shape>
          <o:OLEObject Type="Embed" ProgID="Equation.DSMT4" ShapeID="_x0000_i1312" DrawAspect="Content" ObjectID="_1493625336" r:id="rId59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68" w:name="ZEqnNum887820"/>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108</w:instrText>
      </w:r>
      <w:r w:rsidR="00827503">
        <w:rPr>
          <w:noProof/>
        </w:rPr>
        <w:fldChar w:fldCharType="end"/>
      </w:r>
      <w:r>
        <w:instrText>)</w:instrText>
      </w:r>
      <w:bookmarkEnd w:id="168"/>
      <w:r>
        <w:fldChar w:fldCharType="end"/>
      </w:r>
    </w:p>
    <w:p w14:paraId="1CF235D0" w14:textId="3A8AAFD1" w:rsidR="00FB6012" w:rsidRDefault="00FB6012" w:rsidP="00FB6012">
      <w:r>
        <w:t xml:space="preserve">where </w:t>
      </w:r>
      <w:r w:rsidR="00905817" w:rsidRPr="00905817">
        <w:rPr>
          <w:position w:val="-12"/>
        </w:rPr>
        <w:object w:dxaOrig="300" w:dyaOrig="380" w14:anchorId="1DF1830F">
          <v:shape id="_x0000_i1313" type="#_x0000_t75" style="width:14.95pt;height:19pt" o:ole="">
            <v:imagedata r:id="rId596" o:title=""/>
          </v:shape>
          <o:OLEObject Type="Embed" ProgID="Equation.DSMT4" ShapeID="_x0000_i1313" DrawAspect="Content" ObjectID="_1493625337" r:id="rId597"/>
        </w:object>
      </w:r>
      <w:r>
        <w:t xml:space="preserve"> is the solid volume fraction in the reference state, </w:t>
      </w:r>
      <w:r w:rsidR="00905817" w:rsidRPr="00905817">
        <w:rPr>
          <w:position w:val="-6"/>
        </w:rPr>
        <w:object w:dxaOrig="940" w:dyaOrig="279" w14:anchorId="0D481615">
          <v:shape id="_x0000_i1314" type="#_x0000_t75" style="width:47.55pt;height:14.25pt" o:ole="">
            <v:imagedata r:id="rId598" o:title=""/>
          </v:shape>
          <o:OLEObject Type="Embed" ProgID="Equation.DSMT4" ShapeID="_x0000_i1314" DrawAspect="Content" ObjectID="_1493625338" r:id="rId599"/>
        </w:object>
      </w:r>
      <w:r>
        <w:t xml:space="preserve"> and </w:t>
      </w:r>
      <w:r w:rsidR="00905817" w:rsidRPr="00905817">
        <w:rPr>
          <w:position w:val="-6"/>
        </w:rPr>
        <w:object w:dxaOrig="1420" w:dyaOrig="279" w14:anchorId="42F0B40F">
          <v:shape id="_x0000_i1315" type="#_x0000_t75" style="width:71.3pt;height:14.25pt" o:ole="">
            <v:imagedata r:id="rId600" o:title=""/>
          </v:shape>
          <o:OLEObject Type="Embed" ProgID="Equation.DSMT4" ShapeID="_x0000_i1315" DrawAspect="Content" ObjectID="_1493625339" r:id="rId601"/>
        </w:object>
      </w:r>
      <w:r>
        <w:t xml:space="preserve"> is the deformation gradient of the solid matrix.</w:t>
      </w:r>
    </w:p>
    <w:p w14:paraId="1307286F" w14:textId="77777777" w:rsidR="00FB6012" w:rsidRDefault="00FB6012" w:rsidP="00FB6012"/>
    <w:p w14:paraId="14A6E2D3" w14:textId="77777777" w:rsidR="00FB6012" w:rsidRDefault="00FB6012" w:rsidP="00FB6012">
      <w:r>
        <w:t xml:space="preserve">Inverting the momentum balance equations in </w:t>
      </w:r>
      <w:r w:rsidR="00D13FD3">
        <w:fldChar w:fldCharType="begin"/>
      </w:r>
      <w:r w:rsidR="00D13FD3">
        <w:instrText xml:space="preserve"> GOTOBUTTON ZEqnNum429892  \* MERGEFORMAT </w:instrText>
      </w:r>
      <w:r w:rsidR="00827503">
        <w:fldChar w:fldCharType="begin"/>
      </w:r>
      <w:r w:rsidR="00827503">
        <w:instrText xml:space="preserve"> REF ZEqnNum429892 \* Charformat \! \* MERGEFORMAT </w:instrText>
      </w:r>
      <w:r w:rsidR="00827503">
        <w:fldChar w:fldCharType="separate"/>
      </w:r>
      <w:r w:rsidR="00D3178E">
        <w:instrText>(2.103)</w:instrText>
      </w:r>
      <w:r w:rsidR="00827503">
        <w:fldChar w:fldCharType="end"/>
      </w:r>
      <w:r w:rsidR="00D13FD3">
        <w:fldChar w:fldCharType="end"/>
      </w:r>
      <w:r>
        <w:t>, it is now possible to relate the solvent and solute fluxes to the driving forces according to</w:t>
      </w:r>
    </w:p>
    <w:p w14:paraId="61586A7A" w14:textId="4FEF403F" w:rsidR="00FB6012" w:rsidRDefault="00FB6012" w:rsidP="00FB6012">
      <w:pPr>
        <w:pStyle w:val="MTDisplayEquation"/>
      </w:pPr>
      <w:r>
        <w:tab/>
      </w:r>
      <w:r w:rsidR="00905817" w:rsidRPr="00905817">
        <w:rPr>
          <w:position w:val="-70"/>
        </w:rPr>
        <w:object w:dxaOrig="3879" w:dyaOrig="1520" w14:anchorId="17E68750">
          <v:shape id="_x0000_i1316" type="#_x0000_t75" style="width:194.25pt;height:76.1pt" o:ole="">
            <v:imagedata r:id="rId602" o:title=""/>
          </v:shape>
          <o:OLEObject Type="Embed" ProgID="Equation.DSMT4" ShapeID="_x0000_i1316" DrawAspect="Content" ObjectID="_1493625340" r:id="rId60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69" w:name="ZEqnNum146533"/>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109</w:instrText>
      </w:r>
      <w:r w:rsidR="00827503">
        <w:rPr>
          <w:noProof/>
        </w:rPr>
        <w:fldChar w:fldCharType="end"/>
      </w:r>
      <w:r>
        <w:instrText>)</w:instrText>
      </w:r>
      <w:bookmarkEnd w:id="169"/>
      <w:r>
        <w:fldChar w:fldCharType="end"/>
      </w:r>
    </w:p>
    <w:p w14:paraId="17F9C282" w14:textId="373CB73B" w:rsidR="00FB6012" w:rsidRDefault="00FB6012" w:rsidP="00FB6012">
      <w:r>
        <w:t xml:space="preserve">where </w:t>
      </w:r>
      <w:r w:rsidR="00905817" w:rsidRPr="00905817">
        <w:rPr>
          <w:position w:val="-6"/>
        </w:rPr>
        <w:object w:dxaOrig="200" w:dyaOrig="279" w14:anchorId="5A7D0FD9">
          <v:shape id="_x0000_i1317" type="#_x0000_t75" style="width:10.2pt;height:14.25pt" o:ole="">
            <v:imagedata r:id="rId604" o:title=""/>
          </v:shape>
          <o:OLEObject Type="Embed" ProgID="Equation.DSMT4" ShapeID="_x0000_i1317" DrawAspect="Content" ObjectID="_1493625341" r:id="rId605"/>
        </w:object>
      </w:r>
      <w:r>
        <w:t xml:space="preserve"> is the solute diffusivity tensor in the mixture (solid+solution), </w:t>
      </w:r>
      <w:r w:rsidR="00905817" w:rsidRPr="00905817">
        <w:rPr>
          <w:position w:val="-12"/>
        </w:rPr>
        <w:object w:dxaOrig="279" w:dyaOrig="360" w14:anchorId="787EBA21">
          <v:shape id="_x0000_i1318" type="#_x0000_t75" style="width:14.25pt;height:19pt" o:ole="">
            <v:imagedata r:id="rId606" o:title=""/>
          </v:shape>
          <o:OLEObject Type="Embed" ProgID="Equation.DSMT4" ShapeID="_x0000_i1318" DrawAspect="Content" ObjectID="_1493625342" r:id="rId607"/>
        </w:object>
      </w:r>
      <w:r>
        <w:t xml:space="preserve"> is its (isotropic) diffusivity in free solution; </w:t>
      </w:r>
      <w:r w:rsidR="00905817" w:rsidRPr="00905817">
        <w:rPr>
          <w:position w:val="-4"/>
        </w:rPr>
        <w:object w:dxaOrig="220" w:dyaOrig="300" w14:anchorId="40DAF55A">
          <v:shape id="_x0000_i1319" type="#_x0000_t75" style="width:10.85pt;height:14.95pt" o:ole="">
            <v:imagedata r:id="rId608" o:title=""/>
          </v:shape>
          <o:OLEObject Type="Embed" ProgID="Equation.DSMT4" ShapeID="_x0000_i1319" DrawAspect="Content" ObjectID="_1493625343" r:id="rId609"/>
        </w:object>
      </w:r>
      <w:r>
        <w:t xml:space="preserve"> is the hydraulic permeability tensor of the solution (solvent+solute) through the porous solid matrix, which depends explicitly on concentration according to</w:t>
      </w:r>
    </w:p>
    <w:p w14:paraId="63A7B630" w14:textId="77777777" w:rsidR="00FB6012" w:rsidRDefault="00FB6012" w:rsidP="00FB6012"/>
    <w:p w14:paraId="34053BC9" w14:textId="02040B31" w:rsidR="00FB6012" w:rsidRDefault="00FB6012" w:rsidP="00FB6012">
      <w:pPr>
        <w:pStyle w:val="MTDisplayEquation"/>
      </w:pPr>
      <w:r>
        <w:tab/>
      </w:r>
      <w:r w:rsidR="00905817" w:rsidRPr="00905817">
        <w:rPr>
          <w:position w:val="-34"/>
        </w:rPr>
        <w:object w:dxaOrig="2700" w:dyaOrig="840" w14:anchorId="6EBD8E51">
          <v:shape id="_x0000_i1320" type="#_x0000_t75" style="width:135.15pt;height:42.1pt" o:ole="">
            <v:imagedata r:id="rId610" o:title=""/>
          </v:shape>
          <o:OLEObject Type="Embed" ProgID="Equation.DSMT4" ShapeID="_x0000_i1320" DrawAspect="Content" ObjectID="_1493625344" r:id="rId611"/>
        </w:object>
      </w:r>
      <w:r w:rsidR="00E77A8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110</w:instrText>
      </w:r>
      <w:r w:rsidR="00827503">
        <w:rPr>
          <w:noProof/>
        </w:rPr>
        <w:fldChar w:fldCharType="end"/>
      </w:r>
      <w:r>
        <w:instrText>)</w:instrText>
      </w:r>
      <w:r>
        <w:fldChar w:fldCharType="end"/>
      </w:r>
    </w:p>
    <w:p w14:paraId="47D35A85" w14:textId="661F3774" w:rsidR="00FB6012" w:rsidRDefault="00FB6012" w:rsidP="00FB6012">
      <w:r>
        <w:lastRenderedPageBreak/>
        <w:t xml:space="preserve">where </w:t>
      </w:r>
      <w:r w:rsidR="00905817" w:rsidRPr="00905817">
        <w:rPr>
          <w:position w:val="-4"/>
        </w:rPr>
        <w:object w:dxaOrig="220" w:dyaOrig="260" w14:anchorId="512EC2E1">
          <v:shape id="_x0000_i1321" type="#_x0000_t75" style="width:10.85pt;height:12.9pt" o:ole="">
            <v:imagedata r:id="rId612" o:title=""/>
          </v:shape>
          <o:OLEObject Type="Embed" ProgID="Equation.DSMT4" ShapeID="_x0000_i1321" DrawAspect="Content" ObjectID="_1493625345" r:id="rId613"/>
        </w:object>
      </w:r>
      <w:r>
        <w:t xml:space="preserve"> represents the hydraulic permeability tensor of the solvent through the solid matrix. The permeability and diffusivity tensors are related to the diffusive drag tensors appearing in </w:t>
      </w:r>
      <w:r w:rsidR="00D13FD3">
        <w:fldChar w:fldCharType="begin"/>
      </w:r>
      <w:r w:rsidR="00D13FD3">
        <w:instrText xml:space="preserve"> GOTOBUTTON ZEqnNum429892  \* MERGEFORMAT </w:instrText>
      </w:r>
      <w:r w:rsidR="00827503">
        <w:fldChar w:fldCharType="begin"/>
      </w:r>
      <w:r w:rsidR="00827503">
        <w:instrText xml:space="preserve"> REF ZEqnNum429892 \* Charformat \! \* MERGEFORMAT </w:instrText>
      </w:r>
      <w:r w:rsidR="00827503">
        <w:fldChar w:fldCharType="separate"/>
      </w:r>
      <w:r w:rsidR="00D3178E">
        <w:instrText>(2.103)</w:instrText>
      </w:r>
      <w:r w:rsidR="00827503">
        <w:fldChar w:fldCharType="end"/>
      </w:r>
      <w:r w:rsidR="00D13FD3">
        <w:fldChar w:fldCharType="end"/>
      </w:r>
      <w:r>
        <w:t xml:space="preserve"> according to</w:t>
      </w:r>
    </w:p>
    <w:p w14:paraId="12448B9E" w14:textId="5A4ACF22" w:rsidR="00FB6012" w:rsidRDefault="00FB6012" w:rsidP="00FB6012">
      <w:pPr>
        <w:pStyle w:val="MTDisplayEquation"/>
      </w:pPr>
      <w:r>
        <w:tab/>
      </w:r>
      <w:r w:rsidR="00905817" w:rsidRPr="00905817">
        <w:rPr>
          <w:position w:val="-68"/>
        </w:rPr>
        <w:object w:dxaOrig="2520" w:dyaOrig="1520" w14:anchorId="58658834">
          <v:shape id="_x0000_i1322" type="#_x0000_t75" style="width:126.35pt;height:76.1pt" o:ole="">
            <v:imagedata r:id="rId614" o:title=""/>
          </v:shape>
          <o:OLEObject Type="Embed" ProgID="Equation.DSMT4" ShapeID="_x0000_i1322" DrawAspect="Content" ObjectID="_1493625346" r:id="rId61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70" w:name="ZEqnNum498209"/>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111</w:instrText>
      </w:r>
      <w:r w:rsidR="00827503">
        <w:rPr>
          <w:noProof/>
        </w:rPr>
        <w:fldChar w:fldCharType="end"/>
      </w:r>
      <w:r>
        <w:instrText>)</w:instrText>
      </w:r>
      <w:bookmarkEnd w:id="170"/>
      <w:r>
        <w:fldChar w:fldCharType="end"/>
      </w:r>
    </w:p>
    <w:p w14:paraId="6AACE411" w14:textId="26E098D5" w:rsidR="00FB6012" w:rsidRDefault="00FB6012" w:rsidP="00FB6012">
      <w:r>
        <w:t xml:space="preserve">though these explicit relationships are not needed here since </w:t>
      </w:r>
      <w:r w:rsidR="00905817" w:rsidRPr="00905817">
        <w:rPr>
          <w:position w:val="-4"/>
        </w:rPr>
        <w:object w:dxaOrig="220" w:dyaOrig="260" w14:anchorId="3C2D73CF">
          <v:shape id="_x0000_i1323" type="#_x0000_t75" style="width:10.85pt;height:12.9pt" o:ole="">
            <v:imagedata r:id="rId616" o:title=""/>
          </v:shape>
          <o:OLEObject Type="Embed" ProgID="Equation.DSMT4" ShapeID="_x0000_i1323" DrawAspect="Content" ObjectID="_1493625347" r:id="rId617"/>
        </w:object>
      </w:r>
      <w:r>
        <w:t xml:space="preserve">, </w:t>
      </w:r>
      <w:r w:rsidR="00905817" w:rsidRPr="00905817">
        <w:rPr>
          <w:position w:val="-6"/>
        </w:rPr>
        <w:object w:dxaOrig="200" w:dyaOrig="279" w14:anchorId="786D6E3A">
          <v:shape id="_x0000_i1324" type="#_x0000_t75" style="width:10.2pt;height:14.25pt" o:ole="">
            <v:imagedata r:id="rId618" o:title=""/>
          </v:shape>
          <o:OLEObject Type="Embed" ProgID="Equation.DSMT4" ShapeID="_x0000_i1324" DrawAspect="Content" ObjectID="_1493625348" r:id="rId619"/>
        </w:object>
      </w:r>
      <w:r>
        <w:t xml:space="preserve"> and </w:t>
      </w:r>
      <w:r w:rsidR="00905817" w:rsidRPr="00905817">
        <w:rPr>
          <w:position w:val="-12"/>
        </w:rPr>
        <w:object w:dxaOrig="279" w:dyaOrig="360" w14:anchorId="2A5A91F8">
          <v:shape id="_x0000_i1325" type="#_x0000_t75" style="width:14.25pt;height:19pt" o:ole="">
            <v:imagedata r:id="rId620" o:title=""/>
          </v:shape>
          <o:OLEObject Type="Embed" ProgID="Equation.DSMT4" ShapeID="_x0000_i1325" DrawAspect="Content" ObjectID="_1493625349" r:id="rId621"/>
        </w:object>
      </w:r>
      <w:r>
        <w:t xml:space="preserve"> may be directly specified in a particular analysis. Since the axiom of entropy inequality requires that the tensors </w:t>
      </w:r>
      <w:r w:rsidR="00905817" w:rsidRPr="00905817">
        <w:rPr>
          <w:position w:val="-4"/>
        </w:rPr>
        <w:object w:dxaOrig="360" w:dyaOrig="300" w14:anchorId="38E28475">
          <v:shape id="_x0000_i1326" type="#_x0000_t75" style="width:19pt;height:14.95pt" o:ole="">
            <v:imagedata r:id="rId622" o:title=""/>
          </v:shape>
          <o:OLEObject Type="Embed" ProgID="Equation.DSMT4" ShapeID="_x0000_i1326" DrawAspect="Content" ObjectID="_1493625350" r:id="rId623"/>
        </w:object>
      </w:r>
      <w:r>
        <w:t xml:space="preserve"> be positive semi-definite (see appendix of </w:t>
      </w:r>
      <w:r>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fldChar w:fldCharType="separate"/>
      </w:r>
      <w:r w:rsidR="00A56950">
        <w:rPr>
          <w:noProof/>
        </w:rPr>
        <w:t>[</w:t>
      </w:r>
      <w:hyperlink w:anchor="_ENREF_21" w:tooltip="Ateshian, 2010 #62" w:history="1">
        <w:r w:rsidR="00214E15">
          <w:rPr>
            <w:noProof/>
          </w:rPr>
          <w:t>21</w:t>
        </w:r>
      </w:hyperlink>
      <w:r w:rsidR="00A56950">
        <w:rPr>
          <w:noProof/>
        </w:rPr>
        <w:t>]</w:t>
      </w:r>
      <w:r>
        <w:fldChar w:fldCharType="end"/>
      </w:r>
      <w:r>
        <w:t xml:space="preserve">), it follows that </w:t>
      </w:r>
      <w:r w:rsidR="00905817" w:rsidRPr="00905817">
        <w:rPr>
          <w:position w:val="-12"/>
        </w:rPr>
        <w:object w:dxaOrig="279" w:dyaOrig="360" w14:anchorId="0208BF37">
          <v:shape id="_x0000_i1327" type="#_x0000_t75" style="width:14.25pt;height:19pt" o:ole="">
            <v:imagedata r:id="rId624" o:title=""/>
          </v:shape>
          <o:OLEObject Type="Embed" ProgID="Equation.DSMT4" ShapeID="_x0000_i1327" DrawAspect="Content" ObjectID="_1493625351" r:id="rId625"/>
        </w:object>
      </w:r>
      <w:r>
        <w:t xml:space="preserve"> must be greater than or equal to the largest eigenvalue of </w:t>
      </w:r>
      <w:r w:rsidR="00905817" w:rsidRPr="00905817">
        <w:rPr>
          <w:position w:val="-6"/>
        </w:rPr>
        <w:object w:dxaOrig="200" w:dyaOrig="279" w14:anchorId="68C9C452">
          <v:shape id="_x0000_i1328" type="#_x0000_t75" style="width:10.2pt;height:14.25pt" o:ole="">
            <v:imagedata r:id="rId626" o:title=""/>
          </v:shape>
          <o:OLEObject Type="Embed" ProgID="Equation.DSMT4" ShapeID="_x0000_i1328" DrawAspect="Content" ObjectID="_1493625352" r:id="rId627"/>
        </w:object>
      </w:r>
      <w:r>
        <w:t xml:space="preserve">. Constitutive relations are needed for these transport properties, which relate them to the solid matrix strain and solute concentration. Note that the relations in </w:t>
      </w:r>
      <w:r w:rsidR="005D060C">
        <w:fldChar w:fldCharType="begin"/>
      </w:r>
      <w:r w:rsidR="005D060C">
        <w:instrText xml:space="preserve"> GOTOBUTTON ZEqnNum498209  \* MERGEFORMAT </w:instrText>
      </w:r>
      <w:r w:rsidR="00827503">
        <w:fldChar w:fldCharType="begin"/>
      </w:r>
      <w:r w:rsidR="00827503">
        <w:instrText xml:space="preserve"> REF ZEqnNum498209 \* Charformat \! \* MERGEFORMAT </w:instrText>
      </w:r>
      <w:r w:rsidR="00827503">
        <w:fldChar w:fldCharType="separate"/>
      </w:r>
      <w:r w:rsidR="00D3178E">
        <w:instrText>(2.111)</w:instrText>
      </w:r>
      <w:r w:rsidR="00827503">
        <w:fldChar w:fldCharType="end"/>
      </w:r>
      <w:r w:rsidR="005D060C">
        <w:fldChar w:fldCharType="end"/>
      </w:r>
      <w:r>
        <w:t xml:space="preserve"> represent generalizations of Darcy’s law for fluid permeation through porous media, and Fick’s law for solute diffusion in porous media or free solution.</w:t>
      </w:r>
    </w:p>
    <w:p w14:paraId="05B65ECF" w14:textId="77777777" w:rsidR="00FB6012" w:rsidRDefault="00FB6012" w:rsidP="00FB6012"/>
    <w:p w14:paraId="405FDDA0" w14:textId="77777777" w:rsidR="00FB6012" w:rsidRDefault="00FB6012" w:rsidP="00FB6012">
      <w:pPr>
        <w:pStyle w:val="Heading3"/>
      </w:pPr>
      <w:bookmarkStart w:id="171" w:name="_Toc176704832"/>
      <w:bookmarkStart w:id="172" w:name="_Ref191692787"/>
      <w:bookmarkStart w:id="173" w:name="_Toc289032531"/>
      <w:r>
        <w:t>Continuous Variables</w:t>
      </w:r>
      <w:bookmarkEnd w:id="171"/>
      <w:bookmarkEnd w:id="172"/>
      <w:bookmarkEnd w:id="173"/>
    </w:p>
    <w:p w14:paraId="38C62655" w14:textId="0ADF97CC" w:rsidR="00FB6012" w:rsidRDefault="00FB6012" w:rsidP="00FB6012">
      <w:r>
        <w:t xml:space="preserve">In principle, the objective of the finite element analysis is to solve for the three unknowns, </w:t>
      </w:r>
      <w:r w:rsidR="00905817" w:rsidRPr="00905817">
        <w:rPr>
          <w:position w:val="-6"/>
        </w:rPr>
        <w:object w:dxaOrig="200" w:dyaOrig="220" w14:anchorId="06E47640">
          <v:shape id="_x0000_i1329" type="#_x0000_t75" style="width:10.2pt;height:10.85pt" o:ole="">
            <v:imagedata r:id="rId628" o:title=""/>
          </v:shape>
          <o:OLEObject Type="Embed" ProgID="Equation.DSMT4" ShapeID="_x0000_i1329" DrawAspect="Content" ObjectID="_1493625353" r:id="rId629"/>
        </w:object>
      </w:r>
      <w:r>
        <w:t xml:space="preserve">, </w:t>
      </w:r>
      <w:r w:rsidR="00905817" w:rsidRPr="00905817">
        <w:rPr>
          <w:position w:val="-10"/>
        </w:rPr>
        <w:object w:dxaOrig="240" w:dyaOrig="260" w14:anchorId="2280AB70">
          <v:shape id="_x0000_i1330" type="#_x0000_t75" style="width:12.25pt;height:12.9pt" o:ole="">
            <v:imagedata r:id="rId630" o:title=""/>
          </v:shape>
          <o:OLEObject Type="Embed" ProgID="Equation.DSMT4" ShapeID="_x0000_i1330" DrawAspect="Content" ObjectID="_1493625354" r:id="rId631"/>
        </w:object>
      </w:r>
      <w:r>
        <w:t xml:space="preserve"> and </w:t>
      </w:r>
      <w:r w:rsidR="00905817" w:rsidRPr="00905817">
        <w:rPr>
          <w:position w:val="-6"/>
        </w:rPr>
        <w:object w:dxaOrig="180" w:dyaOrig="220" w14:anchorId="79B70C3C">
          <v:shape id="_x0000_i1331" type="#_x0000_t75" style="width:8.85pt;height:10.85pt" o:ole="">
            <v:imagedata r:id="rId632" o:title=""/>
          </v:shape>
          <o:OLEObject Type="Embed" ProgID="Equation.DSMT4" ShapeID="_x0000_i1331" DrawAspect="Content" ObjectID="_1493625355" r:id="rId633"/>
        </w:object>
      </w:r>
      <w:r>
        <w:t xml:space="preserve">, using the partial differential equations that enforce mixture momentum balance in </w:t>
      </w:r>
      <w:r w:rsidR="00FD5AC9">
        <w:fldChar w:fldCharType="begin"/>
      </w:r>
      <w:r w:rsidR="00FD5AC9">
        <w:instrText xml:space="preserve"> GOTOBUTTON ZEqnNum146657  \* MERGEFORMAT </w:instrText>
      </w:r>
      <w:r w:rsidR="00827503">
        <w:fldChar w:fldCharType="begin"/>
      </w:r>
      <w:r w:rsidR="00827503">
        <w:instrText xml:space="preserve"> REF ZEqnNum146657 \* Charf</w:instrText>
      </w:r>
      <w:r w:rsidR="00827503">
        <w:instrText xml:space="preserve">ormat \! \* MERGEFORMAT </w:instrText>
      </w:r>
      <w:r w:rsidR="00827503">
        <w:fldChar w:fldCharType="separate"/>
      </w:r>
      <w:r w:rsidR="00D3178E">
        <w:instrText>(2.102)</w:instrText>
      </w:r>
      <w:r w:rsidR="00827503">
        <w:fldChar w:fldCharType="end"/>
      </w:r>
      <w:r w:rsidR="00FD5AC9">
        <w:fldChar w:fldCharType="end"/>
      </w:r>
      <w:r>
        <w:t xml:space="preserve">, mixture mass balance in </w:t>
      </w:r>
      <w:r w:rsidR="00FD5AC9">
        <w:fldChar w:fldCharType="begin"/>
      </w:r>
      <w:r w:rsidR="00FD5AC9">
        <w:instrText xml:space="preserve"> GOTOBUTTON ZEqnNum591299  \* MERGEFORMAT </w:instrText>
      </w:r>
      <w:r w:rsidR="00827503">
        <w:fldChar w:fldCharType="begin"/>
      </w:r>
      <w:r w:rsidR="00827503">
        <w:instrText xml:space="preserve"> REF ZEqnNum591299 \* Charformat \! \* MERGEFORMAT </w:instrText>
      </w:r>
      <w:r w:rsidR="00827503">
        <w:fldChar w:fldCharType="separate"/>
      </w:r>
      <w:r w:rsidR="00D3178E">
        <w:instrText>(2.106)</w:instrText>
      </w:r>
      <w:r w:rsidR="00827503">
        <w:fldChar w:fldCharType="end"/>
      </w:r>
      <w:r w:rsidR="00FD5AC9">
        <w:fldChar w:fldCharType="end"/>
      </w:r>
      <w:r>
        <w:t xml:space="preserve">, and solute mass balance in </w:t>
      </w:r>
      <w:r w:rsidR="00FD5AC9">
        <w:fldChar w:fldCharType="begin"/>
      </w:r>
      <w:r w:rsidR="00FD5AC9">
        <w:instrText xml:space="preserve"> GOTOBUTTON ZEqnNum536154  \* MERGEFORMAT </w:instrText>
      </w:r>
      <w:r w:rsidR="00827503">
        <w:fldChar w:fldCharType="begin"/>
      </w:r>
      <w:r w:rsidR="00827503">
        <w:instrText xml:space="preserve"> REF ZEqnNum536154</w:instrText>
      </w:r>
      <w:r w:rsidR="00827503">
        <w:instrText xml:space="preserve"> \* Charformat \! \* MERGEFORMAT </w:instrText>
      </w:r>
      <w:r w:rsidR="00827503">
        <w:fldChar w:fldCharType="separate"/>
      </w:r>
      <w:r w:rsidR="00D3178E">
        <w:instrText>(2.107)</w:instrText>
      </w:r>
      <w:r w:rsidR="00827503">
        <w:fldChar w:fldCharType="end"/>
      </w:r>
      <w:r w:rsidR="00FD5AC9">
        <w:fldChar w:fldCharType="end"/>
      </w:r>
      <w:r>
        <w:t xml:space="preserve">. The remaining solvent and solute momentum balances in </w:t>
      </w:r>
      <w:r w:rsidR="005265A8">
        <w:fldChar w:fldCharType="begin"/>
      </w:r>
      <w:r w:rsidR="005265A8">
        <w:instrText xml:space="preserve"> GOTOBUTTON ZEqnNum146533  \* MERGEFORMAT </w:instrText>
      </w:r>
      <w:r w:rsidR="00827503">
        <w:fldChar w:fldCharType="begin"/>
      </w:r>
      <w:r w:rsidR="00827503">
        <w:instrText xml:space="preserve"> REF ZEqnNum146533 \* Charformat \! \* MERGEFORMAT </w:instrText>
      </w:r>
      <w:r w:rsidR="00827503">
        <w:fldChar w:fldCharType="separate"/>
      </w:r>
      <w:r w:rsidR="00D3178E">
        <w:instrText>(2.109)</w:instrText>
      </w:r>
      <w:r w:rsidR="00827503">
        <w:fldChar w:fldCharType="end"/>
      </w:r>
      <w:r w:rsidR="005265A8">
        <w:fldChar w:fldCharType="end"/>
      </w:r>
      <w:r>
        <w:t xml:space="preserve">, and solid mass balance in </w:t>
      </w:r>
      <w:r w:rsidR="005265A8">
        <w:fldChar w:fldCharType="begin"/>
      </w:r>
      <w:r w:rsidR="005265A8">
        <w:instrText xml:space="preserve"> GOTOBUTTON ZEqnNum887820  \* MERGEFORMAT </w:instrText>
      </w:r>
      <w:r w:rsidR="00827503">
        <w:fldChar w:fldCharType="begin"/>
      </w:r>
      <w:r w:rsidR="00827503">
        <w:instrText xml:space="preserve"> REF ZEqnNum887820 \* Charformat \! \* MERGEFORMAT </w:instrText>
      </w:r>
      <w:r w:rsidR="00827503">
        <w:fldChar w:fldCharType="separate"/>
      </w:r>
      <w:r w:rsidR="00D3178E">
        <w:instrText>(2.108)</w:instrText>
      </w:r>
      <w:r w:rsidR="00827503">
        <w:fldChar w:fldCharType="end"/>
      </w:r>
      <w:r w:rsidR="005265A8">
        <w:fldChar w:fldCharType="end"/>
      </w:r>
      <w:r>
        <w:t xml:space="preserve">, have been reduced to relations that may be substituted into the three partial differential equations as needed. Solving these equations requires the application of suitable boundary conditions that are consistent with mass, momentum and energy balances across boundary surfaces or interfaces. When defining boundaries or interfaces on the solid matrix (the conventional approach in solid mechanics), whose outward unit normal is </w:t>
      </w:r>
      <w:r w:rsidR="00905817" w:rsidRPr="00905817">
        <w:rPr>
          <w:position w:val="-4"/>
        </w:rPr>
        <w:object w:dxaOrig="200" w:dyaOrig="200" w14:anchorId="4031ED7E">
          <v:shape id="_x0000_i1332" type="#_x0000_t75" style="width:10.2pt;height:10.2pt" o:ole="">
            <v:imagedata r:id="rId634" o:title=""/>
          </v:shape>
          <o:OLEObject Type="Embed" ProgID="Equation.DSMT4" ShapeID="_x0000_i1332" DrawAspect="Content" ObjectID="_1493625356" r:id="rId635"/>
        </w:object>
      </w:r>
      <w:r>
        <w:t xml:space="preserve">, mass and momentum balance relations demonstrate that the mixture traction </w:t>
      </w:r>
      <w:r w:rsidR="00905817" w:rsidRPr="00905817">
        <w:rPr>
          <w:position w:val="-6"/>
        </w:rPr>
        <w:object w:dxaOrig="800" w:dyaOrig="260" w14:anchorId="766F4FEC">
          <v:shape id="_x0000_i1333" type="#_x0000_t75" style="width:40.1pt;height:12.9pt" o:ole="">
            <v:imagedata r:id="rId636" o:title=""/>
          </v:shape>
          <o:OLEObject Type="Embed" ProgID="Equation.DSMT4" ShapeID="_x0000_i1333" DrawAspect="Content" ObjectID="_1493625357" r:id="rId637"/>
        </w:object>
      </w:r>
      <w:r>
        <w:t xml:space="preserve"> and normal flux components </w:t>
      </w:r>
      <w:r w:rsidR="00905817" w:rsidRPr="00905817">
        <w:rPr>
          <w:position w:val="-12"/>
        </w:rPr>
        <w:object w:dxaOrig="999" w:dyaOrig="360" w14:anchorId="617B7693">
          <v:shape id="_x0000_i1334" type="#_x0000_t75" style="width:50.25pt;height:19pt" o:ole="">
            <v:imagedata r:id="rId638" o:title=""/>
          </v:shape>
          <o:OLEObject Type="Embed" ProgID="Equation.DSMT4" ShapeID="_x0000_i1334" DrawAspect="Content" ObjectID="_1493625358" r:id="rId639"/>
        </w:object>
      </w:r>
      <w:r>
        <w:t xml:space="preserve"> and </w:t>
      </w:r>
      <w:r w:rsidR="00905817" w:rsidRPr="00905817">
        <w:rPr>
          <w:position w:val="-12"/>
        </w:rPr>
        <w:object w:dxaOrig="859" w:dyaOrig="360" w14:anchorId="254F707F">
          <v:shape id="_x0000_i1335" type="#_x0000_t75" style="width:42.8pt;height:19pt" o:ole="">
            <v:imagedata r:id="rId640" o:title=""/>
          </v:shape>
          <o:OLEObject Type="Embed" ProgID="Equation.DSMT4" ShapeID="_x0000_i1335" DrawAspect="Content" ObjectID="_1493625359" r:id="rId641"/>
        </w:object>
      </w:r>
      <w:r>
        <w:t xml:space="preserve"> must be continuous across the interface </w:t>
      </w:r>
      <w:r>
        <w:fldChar w:fldCharType="begin">
          <w:fldData xml:space="preserve">PEVuZE5vdGU+PENpdGU+PEF1dGhvcj5BdGVzaGlhbjwvQXV0aG9yPjxZZWFyPjIwMDc8L1llYXI+
PFJlY051bT42MTwvUmVjTnVtPjxEaXNwbGF5VGV4dD5bMjAsIDIyXTwvRGlzcGxheVRleHQ+PHJl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dGhvcj5FcmluZ2VuPC9BdXRob3I+PFllYXI+MTk2NTwvWWVhcj48UmVjTnVtPjYzPC9SZWNOdW0+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PFJlY051bT42MTwvUmVjTnVtPjxEaXNwbGF5VGV4dD5bMjAsIDIyXTwvRGlzcGxheVRleHQ+PHJl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dGhvcj5FcmluZ2VuPC9BdXRob3I+PFllYXI+MTk2NTwvWWVhcj48UmVjTnVtPjYzPC9SZWNOdW0+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</w:fldData>
        </w:fldChar>
      </w:r>
      <w:r w:rsidR="001763A3">
        <w:instrText xml:space="preserve"> ADDIN EN.CITE.DATA </w:instrText>
      </w:r>
      <w:r w:rsidR="001763A3">
        <w:fldChar w:fldCharType="end"/>
      </w:r>
      <w:r>
        <w:fldChar w:fldCharType="separate"/>
      </w:r>
      <w:r w:rsidR="00A56950">
        <w:rPr>
          <w:noProof/>
        </w:rPr>
        <w:t>[</w:t>
      </w:r>
      <w:hyperlink w:anchor="_ENREF_20" w:tooltip="Ateshian, 2007 #61" w:history="1">
        <w:r w:rsidR="00214E15">
          <w:rPr>
            <w:noProof/>
          </w:rPr>
          <w:t>20</w:t>
        </w:r>
      </w:hyperlink>
      <w:r w:rsidR="00A56950">
        <w:rPr>
          <w:noProof/>
        </w:rPr>
        <w:t xml:space="preserve">, </w:t>
      </w:r>
      <w:hyperlink w:anchor="_ENREF_22" w:tooltip="Eringen, 1965 #63" w:history="1">
        <w:r w:rsidR="00214E15">
          <w:rPr>
            <w:noProof/>
          </w:rPr>
          <w:t>22</w:t>
        </w:r>
      </w:hyperlink>
      <w:r w:rsidR="00A56950">
        <w:rPr>
          <w:noProof/>
        </w:rPr>
        <w:t>]</w:t>
      </w:r>
      <w:r>
        <w:fldChar w:fldCharType="end"/>
      </w:r>
      <w:r>
        <w:t xml:space="preserve">. Therefore, </w:t>
      </w:r>
      <w:r w:rsidR="00905817" w:rsidRPr="00905817">
        <w:rPr>
          <w:position w:val="-6"/>
        </w:rPr>
        <w:object w:dxaOrig="160" w:dyaOrig="260" w14:anchorId="5E534B07">
          <v:shape id="_x0000_i1336" type="#_x0000_t75" style="width:8.15pt;height:12.9pt" o:ole="">
            <v:imagedata r:id="rId642" o:title=""/>
          </v:shape>
          <o:OLEObject Type="Embed" ProgID="Equation.DSMT4" ShapeID="_x0000_i1336" DrawAspect="Content" ObjectID="_1493625360" r:id="rId643"/>
        </w:object>
      </w:r>
      <w:r>
        <w:t xml:space="preserve">, </w:t>
      </w:r>
      <w:r w:rsidR="00905817" w:rsidRPr="00905817">
        <w:rPr>
          <w:position w:val="-12"/>
        </w:rPr>
        <w:object w:dxaOrig="300" w:dyaOrig="360" w14:anchorId="53A62F08">
          <v:shape id="_x0000_i1337" type="#_x0000_t75" style="width:14.95pt;height:19pt" o:ole="">
            <v:imagedata r:id="rId644" o:title=""/>
          </v:shape>
          <o:OLEObject Type="Embed" ProgID="Equation.DSMT4" ShapeID="_x0000_i1337" DrawAspect="Content" ObjectID="_1493625361" r:id="rId645"/>
        </w:object>
      </w:r>
      <w:r>
        <w:t xml:space="preserve"> and </w:t>
      </w:r>
      <w:r w:rsidR="00905817" w:rsidRPr="00905817">
        <w:rPr>
          <w:position w:val="-12"/>
        </w:rPr>
        <w:object w:dxaOrig="260" w:dyaOrig="360" w14:anchorId="4F67F1AC">
          <v:shape id="_x0000_i1338" type="#_x0000_t75" style="width:12.9pt;height:19pt" o:ole="">
            <v:imagedata r:id="rId646" o:title=""/>
          </v:shape>
          <o:OLEObject Type="Embed" ProgID="Equation.DSMT4" ShapeID="_x0000_i1338" DrawAspect="Content" ObjectID="_1493625362" r:id="rId647"/>
        </w:object>
      </w:r>
      <w:r>
        <w:t xml:space="preserve"> may be prescribed as boundary conditions.</w:t>
      </w:r>
    </w:p>
    <w:p w14:paraId="24B9513D" w14:textId="77777777" w:rsidR="00FB6012" w:rsidRDefault="00FB6012" w:rsidP="00FB6012"/>
    <w:p w14:paraId="746E5A23" w14:textId="33B4B56C" w:rsidR="00FB6012" w:rsidRDefault="00FB6012" w:rsidP="00FB6012">
      <w:r>
        <w:t xml:space="preserve">Combining momentum and energy balances across an interface also demonstrates that </w:t>
      </w:r>
      <w:r w:rsidR="00905817" w:rsidRPr="00905817">
        <w:rPr>
          <w:position w:val="-10"/>
        </w:rPr>
        <w:object w:dxaOrig="340" w:dyaOrig="360" w14:anchorId="6D62CD02">
          <v:shape id="_x0000_i1339" type="#_x0000_t75" style="width:17pt;height:19pt" o:ole="">
            <v:imagedata r:id="rId648" o:title=""/>
          </v:shape>
          <o:OLEObject Type="Embed" ProgID="Equation.DSMT4" ShapeID="_x0000_i1339" DrawAspect="Content" ObjectID="_1493625363" r:id="rId649"/>
        </w:object>
      </w:r>
      <w:r>
        <w:t xml:space="preserve"> and </w:t>
      </w:r>
      <w:r w:rsidR="00905817" w:rsidRPr="00905817">
        <w:rPr>
          <w:position w:val="-10"/>
        </w:rPr>
        <w:object w:dxaOrig="320" w:dyaOrig="360" w14:anchorId="2B2FA01D">
          <v:shape id="_x0000_i1340" type="#_x0000_t75" style="width:15.6pt;height:19pt" o:ole="">
            <v:imagedata r:id="rId650" o:title=""/>
          </v:shape>
          <o:OLEObject Type="Embed" ProgID="Equation.DSMT4" ShapeID="_x0000_i1340" DrawAspect="Content" ObjectID="_1493625364" r:id="rId651"/>
        </w:object>
      </w:r>
      <w:r>
        <w:t xml:space="preserve"> must be continuous </w:t>
      </w:r>
      <w:r>
        <w:fldChar w:fldCharType="begin">
          <w:fldData xml:space="preserve">PEVuZE5vdGU+PENpdGU+PEF1dGhvcj5BdGVzaGlhbjwvQXV0aG9yPjxZZWFyPjIwMDc8L1llYXI+
PFJlY051bT42MTwvUmVjTnVtPjxEaXNwbGF5VGV4dD5bMjAsIDIzXTwvRGlzcGxheVRleHQ+PHJl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dGhvcj5LYXR6aXItS2F0Y2hhbHNreTwvQXV0aG9yPjxZZWFyPjE5NjU8L1llYXI+PFJlY051bT42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PFJlY051bT42MTwvUmVjTnVtPjxEaXNwbGF5VGV4dD5bMjAsIDIzXTwvRGlzcGxheVRleHQ+PHJl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dGhvcj5LYXR6aXItS2F0Y2hhbHNreTwvQXV0aG9yPjxZZWFyPjE5NjU8L1llYXI+PFJlY051bT42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</w:fldData>
        </w:fldChar>
      </w:r>
      <w:r w:rsidR="001763A3">
        <w:instrText xml:space="preserve"> ADDIN EN.CITE.DATA </w:instrText>
      </w:r>
      <w:r w:rsidR="001763A3">
        <w:fldChar w:fldCharType="end"/>
      </w:r>
      <w:r>
        <w:fldChar w:fldCharType="separate"/>
      </w:r>
      <w:r w:rsidR="00A56950">
        <w:rPr>
          <w:noProof/>
        </w:rPr>
        <w:t>[</w:t>
      </w:r>
      <w:hyperlink w:anchor="_ENREF_20" w:tooltip="Ateshian, 2007 #61" w:history="1">
        <w:r w:rsidR="00214E15">
          <w:rPr>
            <w:noProof/>
          </w:rPr>
          <w:t>20</w:t>
        </w:r>
      </w:hyperlink>
      <w:r w:rsidR="00A56950">
        <w:rPr>
          <w:noProof/>
        </w:rPr>
        <w:t xml:space="preserve">, </w:t>
      </w:r>
      <w:hyperlink w:anchor="_ENREF_23" w:tooltip="Katzir-Katchalsky, 1965 #64" w:history="1">
        <w:r w:rsidR="00214E15">
          <w:rPr>
            <w:noProof/>
          </w:rPr>
          <w:t>23</w:t>
        </w:r>
      </w:hyperlink>
      <w:r w:rsidR="00A56950">
        <w:rPr>
          <w:noProof/>
        </w:rPr>
        <w:t>]</w:t>
      </w:r>
      <w:r>
        <w:fldChar w:fldCharType="end"/>
      </w:r>
      <w:r>
        <w:t xml:space="preserve">, implying that these mechano-chemical potentials may be prescribed as boundary conditions. However, because of the arbitrariness of the reference states </w:t>
      </w:r>
      <w:r w:rsidR="00905817" w:rsidRPr="00905817">
        <w:rPr>
          <w:position w:val="-12"/>
        </w:rPr>
        <w:object w:dxaOrig="340" w:dyaOrig="380" w14:anchorId="141FF481">
          <v:shape id="_x0000_i1341" type="#_x0000_t75" style="width:17pt;height:19pt" o:ole="">
            <v:imagedata r:id="rId652" o:title=""/>
          </v:shape>
          <o:OLEObject Type="Embed" ProgID="Equation.DSMT4" ShapeID="_x0000_i1341" DrawAspect="Content" ObjectID="_1493625365" r:id="rId653"/>
        </w:object>
      </w:r>
      <w:r>
        <w:t xml:space="preserve">, </w:t>
      </w:r>
      <w:r w:rsidR="00905817" w:rsidRPr="00905817">
        <w:rPr>
          <w:position w:val="-12"/>
        </w:rPr>
        <w:object w:dxaOrig="320" w:dyaOrig="380" w14:anchorId="312F137A">
          <v:shape id="_x0000_i1342" type="#_x0000_t75" style="width:15.6pt;height:19pt" o:ole="">
            <v:imagedata r:id="rId654" o:title=""/>
          </v:shape>
          <o:OLEObject Type="Embed" ProgID="Equation.DSMT4" ShapeID="_x0000_i1342" DrawAspect="Content" ObjectID="_1493625366" r:id="rId655"/>
        </w:object>
      </w:r>
      <w:r>
        <w:t xml:space="preserve">, </w:t>
      </w:r>
      <w:r w:rsidR="00905817" w:rsidRPr="00905817">
        <w:rPr>
          <w:position w:val="-12"/>
        </w:rPr>
        <w:object w:dxaOrig="300" w:dyaOrig="360" w14:anchorId="55058A34">
          <v:shape id="_x0000_i1343" type="#_x0000_t75" style="width:14.95pt;height:19pt" o:ole="">
            <v:imagedata r:id="rId656" o:title=""/>
          </v:shape>
          <o:OLEObject Type="Embed" ProgID="Equation.DSMT4" ShapeID="_x0000_i1343" DrawAspect="Content" ObjectID="_1493625367" r:id="rId657"/>
        </w:object>
      </w:r>
      <w:r>
        <w:t xml:space="preserve"> and </w:t>
      </w:r>
      <w:r w:rsidR="00905817" w:rsidRPr="00905817">
        <w:rPr>
          <w:position w:val="-12"/>
        </w:rPr>
        <w:object w:dxaOrig="240" w:dyaOrig="360" w14:anchorId="732CDE38">
          <v:shape id="_x0000_i1344" type="#_x0000_t75" style="width:12.25pt;height:19pt" o:ole="">
            <v:imagedata r:id="rId658" o:title=""/>
          </v:shape>
          <o:OLEObject Type="Embed" ProgID="Equation.DSMT4" ShapeID="_x0000_i1344" DrawAspect="Content" ObjectID="_1493625368" r:id="rId659"/>
        </w:object>
      </w:r>
      <w:r>
        <w:t xml:space="preserve">, and the ill-conditioning of the logarithm function in the limit of small solute concentration, the mechano-chemical potentials do not represent practical choices for primary variables in a finite element implementation. An examination of </w:t>
      </w:r>
      <w:r w:rsidR="009E0067">
        <w:fldChar w:fldCharType="begin"/>
      </w:r>
      <w:r w:rsidR="009E0067">
        <w:instrText xml:space="preserve"> GOTOBUTTON ZEqnNum276818  \* MERGEFORMAT </w:instrText>
      </w:r>
      <w:r w:rsidR="00827503">
        <w:fldChar w:fldCharType="begin"/>
      </w:r>
      <w:r w:rsidR="00827503">
        <w:instrText xml:space="preserve"> REF ZEqnNum276818 \* Charformat \! \* MERGEFORMAT </w:instrText>
      </w:r>
      <w:r w:rsidR="00827503">
        <w:fldChar w:fldCharType="separate"/>
      </w:r>
      <w:r w:rsidR="00D3178E">
        <w:instrText>(2.104)</w:instrText>
      </w:r>
      <w:r w:rsidR="00827503">
        <w:fldChar w:fldCharType="end"/>
      </w:r>
      <w:r w:rsidR="009E0067">
        <w:fldChar w:fldCharType="end"/>
      </w:r>
      <w:r>
        <w:t xml:space="preserve"> also shows that continuity of these potentials across an interface does not imply continuity of the fluid pressure </w:t>
      </w:r>
      <w:r w:rsidR="00905817" w:rsidRPr="00905817">
        <w:rPr>
          <w:position w:val="-10"/>
        </w:rPr>
        <w:object w:dxaOrig="240" w:dyaOrig="260" w14:anchorId="1B1F70DE">
          <v:shape id="_x0000_i1345" type="#_x0000_t75" style="width:12.25pt;height:12.9pt" o:ole="">
            <v:imagedata r:id="rId660" o:title=""/>
          </v:shape>
          <o:OLEObject Type="Embed" ProgID="Equation.DSMT4" ShapeID="_x0000_i1345" DrawAspect="Content" ObjectID="_1493625369" r:id="rId661"/>
        </w:object>
      </w:r>
      <w:r>
        <w:t xml:space="preserve"> or solute concentration </w:t>
      </w:r>
      <w:r w:rsidR="00905817" w:rsidRPr="00905817">
        <w:rPr>
          <w:position w:val="-6"/>
        </w:rPr>
        <w:object w:dxaOrig="180" w:dyaOrig="220" w14:anchorId="04A9D81E">
          <v:shape id="_x0000_i1346" type="#_x0000_t75" style="width:8.85pt;height:10.85pt" o:ole="">
            <v:imagedata r:id="rId662" o:title=""/>
          </v:shape>
          <o:OLEObject Type="Embed" ProgID="Equation.DSMT4" ShapeID="_x0000_i1346" DrawAspect="Content" ObjectID="_1493625370" r:id="rId663"/>
        </w:object>
      </w:r>
      <w:r>
        <w:t xml:space="preserve">. Therefore, pressure and concentration are also unsuitable as nodal variables in a finite element analysis and they must be replaced by alternative choices. Based on the similar reasoning presented by Sun et al. </w:t>
      </w:r>
      <w:r>
        <w:fldChar w:fldCharType="begin">
          <w:fldData xml:space="preserve">PEVuZE5vdGU+PENpdGU+PEF1dGhvcj5TdW48L0F1dGhvcj48WWVhcj4xOTk5PC9ZZWFyPjxSZWNO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</w:fldData>
        </w:fldChar>
      </w:r>
      <w:r w:rsidR="001763A3">
        <w:instrText xml:space="preserve"> ADDIN EN.CITE </w:instrText>
      </w:r>
      <w:r w:rsidR="001763A3">
        <w:fldChar w:fldCharType="begin">
          <w:fldData xml:space="preserve">PEVuZE5vdGU+PENpdGU+PEF1dGhvcj5TdW48L0F1dGhvcj48WWVhcj4xOTk5PC9ZZWFyPjxSZWNO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</w:fldData>
        </w:fldChar>
      </w:r>
      <w:r w:rsidR="001763A3">
        <w:instrText xml:space="preserve"> ADDIN EN.CITE.DATA </w:instrText>
      </w:r>
      <w:r w:rsidR="001763A3">
        <w:fldChar w:fldCharType="end"/>
      </w:r>
      <w:r>
        <w:fldChar w:fldCharType="separate"/>
      </w:r>
      <w:r w:rsidR="00A56950">
        <w:rPr>
          <w:noProof/>
        </w:rPr>
        <w:t>[</w:t>
      </w:r>
      <w:hyperlink w:anchor="_ENREF_24" w:tooltip="Sun, 1999 #65" w:history="1">
        <w:r w:rsidR="00214E15">
          <w:rPr>
            <w:noProof/>
          </w:rPr>
          <w:t>24</w:t>
        </w:r>
      </w:hyperlink>
      <w:r w:rsidR="00A56950">
        <w:rPr>
          <w:noProof/>
        </w:rPr>
        <w:t>]</w:t>
      </w:r>
      <w:r>
        <w:fldChar w:fldCharType="end"/>
      </w:r>
      <w:r>
        <w:t xml:space="preserve">, an examination of the expressions in </w:t>
      </w:r>
      <w:r w:rsidR="009E0067">
        <w:fldChar w:fldCharType="begin"/>
      </w:r>
      <w:r w:rsidR="009E0067">
        <w:instrText xml:space="preserve"> GOTOBUTTON ZEqnNum276818  \* MERGEFORMAT </w:instrText>
      </w:r>
      <w:r w:rsidR="00827503">
        <w:fldChar w:fldCharType="begin"/>
      </w:r>
      <w:r w:rsidR="00827503">
        <w:instrText xml:space="preserve"> REF ZEqnNum276818 \* Charformat \! \* MERGEFORMAT </w:instrText>
      </w:r>
      <w:r w:rsidR="00827503">
        <w:fldChar w:fldCharType="separate"/>
      </w:r>
      <w:r w:rsidR="00D3178E">
        <w:instrText>(2.104)</w:instrText>
      </w:r>
      <w:r w:rsidR="00827503">
        <w:fldChar w:fldCharType="end"/>
      </w:r>
      <w:r w:rsidR="009E0067">
        <w:fldChar w:fldCharType="end"/>
      </w:r>
      <w:r>
        <w:t xml:space="preserve"> shows that continuity may be enforced by using</w:t>
      </w:r>
    </w:p>
    <w:p w14:paraId="4884EDC5" w14:textId="488E46B0" w:rsidR="00FB6012" w:rsidRDefault="00FB6012" w:rsidP="00FB6012">
      <w:pPr>
        <w:pStyle w:val="MTDisplayEquation"/>
      </w:pPr>
      <w:r>
        <w:lastRenderedPageBreak/>
        <w:tab/>
      </w:r>
      <w:r w:rsidR="00905817" w:rsidRPr="00905817">
        <w:rPr>
          <w:position w:val="-42"/>
        </w:rPr>
        <w:object w:dxaOrig="1540" w:dyaOrig="960" w14:anchorId="1AC1FBDD">
          <v:shape id="_x0000_i1347" type="#_x0000_t75" style="width:76.75pt;height:47.55pt" o:ole="">
            <v:imagedata r:id="rId664" o:title=""/>
          </v:shape>
          <o:OLEObject Type="Embed" ProgID="Equation.DSMT4" ShapeID="_x0000_i1347" DrawAspect="Content" ObjectID="_1493625371" r:id="rId66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74" w:name="ZEqnNum385284"/>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112</w:instrText>
      </w:r>
      <w:r w:rsidR="00827503">
        <w:rPr>
          <w:noProof/>
        </w:rPr>
        <w:fldChar w:fldCharType="end"/>
      </w:r>
      <w:r>
        <w:instrText>)</w:instrText>
      </w:r>
      <w:bookmarkEnd w:id="174"/>
      <w:r>
        <w:fldChar w:fldCharType="end"/>
      </w:r>
    </w:p>
    <w:p w14:paraId="2EA27E8D" w14:textId="19BAEDF9" w:rsidR="00FB6012" w:rsidRDefault="00FB6012" w:rsidP="00FB6012">
      <w:r>
        <w:t xml:space="preserve">where </w:t>
      </w:r>
      <w:r w:rsidR="00905817" w:rsidRPr="00905817">
        <w:rPr>
          <w:position w:val="-10"/>
        </w:rPr>
        <w:object w:dxaOrig="240" w:dyaOrig="320" w14:anchorId="0B1665F2">
          <v:shape id="_x0000_i1348" type="#_x0000_t75" style="width:12.25pt;height:15.6pt" o:ole="">
            <v:imagedata r:id="rId666" o:title=""/>
          </v:shape>
          <o:OLEObject Type="Embed" ProgID="Equation.DSMT4" ShapeID="_x0000_i1348" DrawAspect="Content" ObjectID="_1493625372" r:id="rId667"/>
        </w:object>
      </w:r>
      <w:r>
        <w:t xml:space="preserve"> is the effective fluid pressure and </w:t>
      </w:r>
      <w:r w:rsidR="00905817" w:rsidRPr="00905817">
        <w:rPr>
          <w:position w:val="-6"/>
        </w:rPr>
        <w:object w:dxaOrig="180" w:dyaOrig="279" w14:anchorId="16A62C32">
          <v:shape id="_x0000_i1349" type="#_x0000_t75" style="width:8.85pt;height:14.25pt" o:ole="">
            <v:imagedata r:id="rId668" o:title=""/>
          </v:shape>
          <o:OLEObject Type="Embed" ProgID="Equation.DSMT4" ShapeID="_x0000_i1349" DrawAspect="Content" ObjectID="_1493625373" r:id="rId669"/>
        </w:object>
      </w:r>
      <w:r>
        <w:t xml:space="preserve"> is the effective solute concentration in the mixture. Note that </w:t>
      </w:r>
      <w:r w:rsidR="00905817" w:rsidRPr="00905817">
        <w:rPr>
          <w:position w:val="-10"/>
        </w:rPr>
        <w:object w:dxaOrig="240" w:dyaOrig="320" w14:anchorId="00476EB4">
          <v:shape id="_x0000_i1350" type="#_x0000_t75" style="width:12.25pt;height:15.6pt" o:ole="">
            <v:imagedata r:id="rId670" o:title=""/>
          </v:shape>
          <o:OLEObject Type="Embed" ProgID="Equation.DSMT4" ShapeID="_x0000_i1350" DrawAspect="Content" ObjectID="_1493625374" r:id="rId671"/>
        </w:object>
      </w:r>
      <w:r>
        <w:t xml:space="preserve"> represents that part of the fluid pressure which does not result from osmotic effects (since the term </w:t>
      </w:r>
      <w:r w:rsidR="00905817" w:rsidRPr="00905817">
        <w:rPr>
          <w:position w:val="-10"/>
        </w:rPr>
        <w:object w:dxaOrig="720" w:dyaOrig="320" w14:anchorId="53A06167">
          <v:shape id="_x0000_i1351" type="#_x0000_t75" style="width:36.7pt;height:15.6pt" o:ole="">
            <v:imagedata r:id="rId672" o:title=""/>
          </v:shape>
          <o:OLEObject Type="Embed" ProgID="Equation.DSMT4" ShapeID="_x0000_i1351" DrawAspect="Content" ObjectID="_1493625375" r:id="rId673"/>
        </w:object>
      </w:r>
      <w:r>
        <w:t xml:space="preserve"> may be viewed as the osmotic pressure contribution to </w:t>
      </w:r>
      <w:r w:rsidR="00905817" w:rsidRPr="00905817">
        <w:rPr>
          <w:position w:val="-10"/>
        </w:rPr>
        <w:object w:dxaOrig="240" w:dyaOrig="260" w14:anchorId="442D2175">
          <v:shape id="_x0000_i1352" type="#_x0000_t75" style="width:12.25pt;height:12.9pt" o:ole="">
            <v:imagedata r:id="rId674" o:title=""/>
          </v:shape>
          <o:OLEObject Type="Embed" ProgID="Equation.DSMT4" ShapeID="_x0000_i1352" DrawAspect="Content" ObjectID="_1493625376" r:id="rId675"/>
        </w:object>
      </w:r>
      <w:r>
        <w:t>)</w:t>
      </w:r>
      <w:r w:rsidR="005D060C">
        <w:t>,</w:t>
      </w:r>
      <w:r>
        <w:t xml:space="preserve"> and </w:t>
      </w:r>
      <w:r w:rsidR="00905817" w:rsidRPr="00905817">
        <w:rPr>
          <w:position w:val="-6"/>
        </w:rPr>
        <w:object w:dxaOrig="180" w:dyaOrig="279" w14:anchorId="3A743CB5">
          <v:shape id="_x0000_i1353" type="#_x0000_t75" style="width:8.85pt;height:14.25pt" o:ole="">
            <v:imagedata r:id="rId676" o:title=""/>
          </v:shape>
          <o:OLEObject Type="Embed" ProgID="Equation.DSMT4" ShapeID="_x0000_i1353" DrawAspect="Content" ObjectID="_1493625377" r:id="rId677"/>
        </w:object>
      </w:r>
      <w:r>
        <w:t xml:space="preserve"> is a straightforward measure of the solute activity, since </w:t>
      </w:r>
      <w:r w:rsidR="00905817" w:rsidRPr="00905817">
        <w:rPr>
          <w:position w:val="-12"/>
        </w:rPr>
        <w:object w:dxaOrig="999" w:dyaOrig="380" w14:anchorId="6F29FEF3">
          <v:shape id="_x0000_i1354" type="#_x0000_t75" style="width:50.25pt;height:19pt" o:ole="">
            <v:imagedata r:id="rId678" o:title=""/>
          </v:shape>
          <o:OLEObject Type="Embed" ProgID="Equation.DSMT4" ShapeID="_x0000_i1354" DrawAspect="Content" ObjectID="_1493625378" r:id="rId679"/>
        </w:object>
      </w:r>
      <w:r>
        <w:t>. Therefore these alternative variables have clear physical meanings.</w:t>
      </w:r>
    </w:p>
    <w:p w14:paraId="2ADDB4DA" w14:textId="77777777" w:rsidR="00FB6012" w:rsidRDefault="00FB6012" w:rsidP="00FB6012"/>
    <w:p w14:paraId="166FC991" w14:textId="1962277A" w:rsidR="00FB6012" w:rsidRDefault="00FB6012" w:rsidP="00FB6012">
      <w:r>
        <w:t xml:space="preserve">Since the unknowns are now given by </w:t>
      </w:r>
      <w:r w:rsidR="00905817" w:rsidRPr="00905817">
        <w:rPr>
          <w:position w:val="-6"/>
        </w:rPr>
        <w:object w:dxaOrig="200" w:dyaOrig="220" w14:anchorId="231EF950">
          <v:shape id="_x0000_i1355" type="#_x0000_t75" style="width:10.2pt;height:10.85pt" o:ole="">
            <v:imagedata r:id="rId680" o:title=""/>
          </v:shape>
          <o:OLEObject Type="Embed" ProgID="Equation.DSMT4" ShapeID="_x0000_i1355" DrawAspect="Content" ObjectID="_1493625379" r:id="rId681"/>
        </w:object>
      </w:r>
      <w:r>
        <w:t xml:space="preserve">, </w:t>
      </w:r>
      <w:r w:rsidR="00905817" w:rsidRPr="00905817">
        <w:rPr>
          <w:position w:val="-10"/>
        </w:rPr>
        <w:object w:dxaOrig="240" w:dyaOrig="320" w14:anchorId="415FEDD2">
          <v:shape id="_x0000_i1356" type="#_x0000_t75" style="width:12.25pt;height:15.6pt" o:ole="">
            <v:imagedata r:id="rId682" o:title=""/>
          </v:shape>
          <o:OLEObject Type="Embed" ProgID="Equation.DSMT4" ShapeID="_x0000_i1356" DrawAspect="Content" ObjectID="_1493625380" r:id="rId683"/>
        </w:object>
      </w:r>
      <w:r>
        <w:t xml:space="preserve"> and </w:t>
      </w:r>
      <w:r w:rsidR="00905817" w:rsidRPr="00905817">
        <w:rPr>
          <w:position w:val="-6"/>
        </w:rPr>
        <w:object w:dxaOrig="180" w:dyaOrig="279" w14:anchorId="1DD16434">
          <v:shape id="_x0000_i1357" type="#_x0000_t75" style="width:8.85pt;height:14.25pt" o:ole="">
            <v:imagedata r:id="rId684" o:title=""/>
          </v:shape>
          <o:OLEObject Type="Embed" ProgID="Equation.DSMT4" ShapeID="_x0000_i1357" DrawAspect="Content" ObjectID="_1493625381" r:id="rId685"/>
        </w:object>
      </w:r>
      <w:r>
        <w:t>, the governing partial differential equations may be rewritten in the form</w:t>
      </w:r>
    </w:p>
    <w:p w14:paraId="59948642" w14:textId="470DFEC6" w:rsidR="00FB6012" w:rsidRDefault="00FB6012" w:rsidP="00FB6012">
      <w:pPr>
        <w:pStyle w:val="MTDisplayEquation"/>
      </w:pPr>
      <w:r>
        <w:tab/>
      </w:r>
      <w:r w:rsidR="00905817" w:rsidRPr="00905817">
        <w:rPr>
          <w:position w:val="-90"/>
        </w:rPr>
        <w:object w:dxaOrig="3180" w:dyaOrig="1600" w14:anchorId="5B90BA98">
          <v:shape id="_x0000_i1358" type="#_x0000_t75" style="width:158.95pt;height:80.15pt" o:ole="">
            <v:imagedata r:id="rId686" o:title=""/>
          </v:shape>
          <o:OLEObject Type="Embed" ProgID="Equation.DSMT4" ShapeID="_x0000_i1358" DrawAspect="Content" ObjectID="_1493625382" r:id="rId68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113</w:instrText>
      </w:r>
      <w:r w:rsidR="00827503">
        <w:rPr>
          <w:noProof/>
        </w:rPr>
        <w:fldChar w:fldCharType="end"/>
      </w:r>
      <w:r>
        <w:instrText>)</w:instrText>
      </w:r>
      <w:r>
        <w:fldChar w:fldCharType="end"/>
      </w:r>
    </w:p>
    <w:p w14:paraId="31EF6FDD" w14:textId="77777777" w:rsidR="00FB6012" w:rsidRDefault="00FB6012" w:rsidP="00FB6012">
      <w:r>
        <w:t>where</w:t>
      </w:r>
    </w:p>
    <w:p w14:paraId="49A33B9D" w14:textId="1C9BB7C3" w:rsidR="00FB6012" w:rsidRDefault="00FB6012" w:rsidP="00FB6012">
      <w:pPr>
        <w:pStyle w:val="MTDisplayEquation"/>
      </w:pPr>
      <w:r>
        <w:tab/>
      </w:r>
      <w:r w:rsidR="00905817" w:rsidRPr="00905817">
        <w:rPr>
          <w:position w:val="-118"/>
        </w:rPr>
        <w:object w:dxaOrig="3480" w:dyaOrig="2400" w14:anchorId="14E5D5EB">
          <v:shape id="_x0000_i1359" type="#_x0000_t75" style="width:173.9pt;height:119.55pt" o:ole="">
            <v:imagedata r:id="rId688" o:title=""/>
          </v:shape>
          <o:OLEObject Type="Embed" ProgID="Equation.DSMT4" ShapeID="_x0000_i1359" DrawAspect="Content" ObjectID="_1493625383" r:id="rId68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75" w:name="ZEqnNum915453"/>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114</w:instrText>
      </w:r>
      <w:r w:rsidR="00827503">
        <w:rPr>
          <w:noProof/>
        </w:rPr>
        <w:fldChar w:fldCharType="end"/>
      </w:r>
      <w:r>
        <w:instrText>)</w:instrText>
      </w:r>
      <w:bookmarkEnd w:id="175"/>
      <w:r>
        <w:fldChar w:fldCharType="end"/>
      </w:r>
    </w:p>
    <w:p w14:paraId="1632D712" w14:textId="6DEEFEE5" w:rsidR="00FB6012" w:rsidRDefault="00FB6012" w:rsidP="00FB6012">
      <w:r>
        <w:t xml:space="preserve">Constitutive equations are needed to relate </w:t>
      </w:r>
      <w:r w:rsidR="00905817" w:rsidRPr="00905817">
        <w:rPr>
          <w:position w:val="-6"/>
        </w:rPr>
        <w:object w:dxaOrig="300" w:dyaOrig="320" w14:anchorId="055E44D2">
          <v:shape id="_x0000_i1360" type="#_x0000_t75" style="width:14.95pt;height:15.6pt" o:ole="">
            <v:imagedata r:id="rId690" o:title=""/>
          </v:shape>
          <o:OLEObject Type="Embed" ProgID="Equation.DSMT4" ShapeID="_x0000_i1360" DrawAspect="Content" ObjectID="_1493625384" r:id="rId691"/>
        </w:object>
      </w:r>
      <w:r>
        <w:t xml:space="preserve">, </w:t>
      </w:r>
      <w:r w:rsidR="00905817" w:rsidRPr="00905817">
        <w:rPr>
          <w:position w:val="-4"/>
        </w:rPr>
        <w:object w:dxaOrig="220" w:dyaOrig="260" w14:anchorId="4C0B826E">
          <v:shape id="_x0000_i1361" type="#_x0000_t75" style="width:10.85pt;height:12.9pt" o:ole="">
            <v:imagedata r:id="rId692" o:title=""/>
          </v:shape>
          <o:OLEObject Type="Embed" ProgID="Equation.DSMT4" ShapeID="_x0000_i1361" DrawAspect="Content" ObjectID="_1493625385" r:id="rId693"/>
        </w:object>
      </w:r>
      <w:r>
        <w:t xml:space="preserve">, </w:t>
      </w:r>
      <w:r w:rsidR="00905817" w:rsidRPr="00905817">
        <w:rPr>
          <w:position w:val="-6"/>
        </w:rPr>
        <w:object w:dxaOrig="200" w:dyaOrig="279" w14:anchorId="5E097156">
          <v:shape id="_x0000_i1362" type="#_x0000_t75" style="width:10.2pt;height:14.25pt" o:ole="">
            <v:imagedata r:id="rId626" o:title=""/>
          </v:shape>
          <o:OLEObject Type="Embed" ProgID="Equation.DSMT4" ShapeID="_x0000_i1362" DrawAspect="Content" ObjectID="_1493625386" r:id="rId694"/>
        </w:object>
      </w:r>
      <w:r>
        <w:t xml:space="preserve">, </w:t>
      </w:r>
      <w:r w:rsidR="00905817" w:rsidRPr="00905817">
        <w:rPr>
          <w:position w:val="-12"/>
        </w:rPr>
        <w:object w:dxaOrig="279" w:dyaOrig="360" w14:anchorId="5CD43A8C">
          <v:shape id="_x0000_i1363" type="#_x0000_t75" style="width:14.25pt;height:19pt" o:ole="">
            <v:imagedata r:id="rId695" o:title=""/>
          </v:shape>
          <o:OLEObject Type="Embed" ProgID="Equation.DSMT4" ShapeID="_x0000_i1363" DrawAspect="Content" ObjectID="_1493625387" r:id="rId696"/>
        </w:object>
      </w:r>
      <w:r>
        <w:t xml:space="preserve">, </w:t>
      </w:r>
      <w:r w:rsidR="00905817" w:rsidRPr="00905817">
        <w:rPr>
          <w:position w:val="-4"/>
        </w:rPr>
        <w:object w:dxaOrig="220" w:dyaOrig="260" w14:anchorId="3B2D9A9B">
          <v:shape id="_x0000_i1364" type="#_x0000_t75" style="width:10.85pt;height:12.9pt" o:ole="">
            <v:imagedata r:id="rId697" o:title=""/>
          </v:shape>
          <o:OLEObject Type="Embed" ProgID="Equation.DSMT4" ShapeID="_x0000_i1364" DrawAspect="Content" ObjectID="_1493625388" r:id="rId698"/>
        </w:object>
      </w:r>
      <w:r>
        <w:t xml:space="preserve"> and </w:t>
      </w:r>
      <w:r w:rsidR="00905817" w:rsidRPr="00905817">
        <w:rPr>
          <w:position w:val="-4"/>
        </w:rPr>
        <w:object w:dxaOrig="260" w:dyaOrig="240" w14:anchorId="20ABF69A">
          <v:shape id="_x0000_i1365" type="#_x0000_t75" style="width:12.9pt;height:12.25pt" o:ole="">
            <v:imagedata r:id="rId699" o:title=""/>
          </v:shape>
          <o:OLEObject Type="Embed" ProgID="Equation.DSMT4" ShapeID="_x0000_i1365" DrawAspect="Content" ObjectID="_1493625389" r:id="rId700"/>
        </w:object>
      </w:r>
      <w:r>
        <w:t xml:space="preserve"> to the solid matrix strain and effective solute concentration.</w:t>
      </w:r>
    </w:p>
    <w:p w14:paraId="377189A2" w14:textId="77777777" w:rsidR="00FB6012" w:rsidRDefault="00FB6012" w:rsidP="00FB6012"/>
    <w:p w14:paraId="19B9D941" w14:textId="77777777" w:rsidR="00DE6AC2" w:rsidRDefault="00DE6AC2" w:rsidP="00FB6012">
      <w:pPr>
        <w:pStyle w:val="Heading2"/>
      </w:pPr>
      <w:bookmarkStart w:id="176" w:name="_Toc289032532"/>
      <w:bookmarkStart w:id="177" w:name="_Toc176704833"/>
      <w:r>
        <w:t>Triphasic and Multiphasic Materials</w:t>
      </w:r>
      <w:bookmarkEnd w:id="176"/>
    </w:p>
    <w:p w14:paraId="09D05E72" w14:textId="77777777" w:rsidR="00DE6AC2" w:rsidRDefault="00DE6AC2" w:rsidP="00CB13D9">
      <w:r>
        <w:t xml:space="preserve">Multiphasic materials represent an extension of the biphasic-solute material, </w:t>
      </w:r>
      <w:r w:rsidR="00130928">
        <w:t xml:space="preserve">where the mixture may contain a </w:t>
      </w:r>
      <w:r>
        <w:t>multitude of solutes.  These solutes may be either electrically charged (ionized) or neutral. Similarly, the solid matrix may either carry electrical charge (a fixed charge density) or be neutral.  A triphasic material is a special case of a multiphasic material, having two solutes that carry opposite charges. Triphasic and multiphasic materials may be used to model porous deformable biological tissues whose solid matrix may be charged and whose interstitial fluid may contain any number of charged or neutral solutes.  When mixture constituents are electrically charged, the response of the tissue to various loading conditions may encompass a range of mechano-electrochemical phenomena</w:t>
      </w:r>
      <w:r w:rsidR="00130928">
        <w:t>, including permeation, diffusion, osmosis, streaming potentials and streaming currents</w:t>
      </w:r>
      <w:r>
        <w:t>.</w:t>
      </w:r>
      <w:r w:rsidR="001A4C1F">
        <w:t xml:space="preserve">  To better understand multiphasic materials, the reader is encouraged to review the descriptions of biphasic (Section </w:t>
      </w:r>
      <w:r w:rsidR="001A4C1F">
        <w:fldChar w:fldCharType="begin"/>
      </w:r>
      <w:r w:rsidR="001A4C1F">
        <w:instrText xml:space="preserve"> REF _Ref189743783 \r \h </w:instrText>
      </w:r>
      <w:r w:rsidR="001A4C1F">
        <w:fldChar w:fldCharType="separate"/>
      </w:r>
      <w:r w:rsidR="00D3178E">
        <w:t>2.5</w:t>
      </w:r>
      <w:r w:rsidR="001A4C1F">
        <w:fldChar w:fldCharType="end"/>
      </w:r>
      <w:r w:rsidR="001A4C1F">
        <w:t>) and biphasic-solute materials (Section </w:t>
      </w:r>
      <w:r w:rsidR="001A4C1F">
        <w:fldChar w:fldCharType="begin"/>
      </w:r>
      <w:r w:rsidR="001A4C1F">
        <w:instrText xml:space="preserve"> REF _Ref176690994 \r \h </w:instrText>
      </w:r>
      <w:r w:rsidR="001A4C1F">
        <w:fldChar w:fldCharType="separate"/>
      </w:r>
      <w:r w:rsidR="00D3178E">
        <w:t>2.6</w:t>
      </w:r>
      <w:r w:rsidR="001A4C1F">
        <w:fldChar w:fldCharType="end"/>
      </w:r>
      <w:r w:rsidR="001A4C1F">
        <w:t>).</w:t>
      </w:r>
    </w:p>
    <w:p w14:paraId="19C3E800" w14:textId="77777777" w:rsidR="001A4C1F" w:rsidRDefault="001A4C1F" w:rsidP="00CB13D9">
      <w:pPr>
        <w:pStyle w:val="Heading3"/>
      </w:pPr>
      <w:bookmarkStart w:id="178" w:name="_Toc289032533"/>
      <w:r>
        <w:lastRenderedPageBreak/>
        <w:t>Governing Equations</w:t>
      </w:r>
      <w:bookmarkEnd w:id="178"/>
    </w:p>
    <w:p w14:paraId="0BA7FE67" w14:textId="630BE70A" w:rsidR="00236764" w:rsidRDefault="001A4C1F" w:rsidP="001A4C1F">
      <w:r>
        <w:t xml:space="preserve">In multiphasic materials the solvent is assumed to be neutral, whereas the solid and solutes may carry charge.  </w:t>
      </w:r>
      <w:r w:rsidR="00130928">
        <w:t xml:space="preserve">The mixture is isothermal and all constituents are considered to be intrinsically incompressible.  </w:t>
      </w:r>
      <w:r w:rsidR="00236764">
        <w:t xml:space="preserve">Since the viscosity of the fluid constituents (solvent and solutes) is considered negligible relative to the frictional interactions among constituents, the stress tensor </w:t>
      </w:r>
      <w:r w:rsidR="00905817" w:rsidRPr="00905817">
        <w:rPr>
          <w:position w:val="-6"/>
        </w:rPr>
        <w:object w:dxaOrig="220" w:dyaOrig="220" w14:anchorId="747BE9A2">
          <v:shape id="_x0000_i1366" type="#_x0000_t75" style="width:10.85pt;height:10.85pt" o:ole="">
            <v:imagedata r:id="rId701" o:title=""/>
          </v:shape>
          <o:OLEObject Type="Embed" ProgID="Equation.DSMT4" ShapeID="_x0000_i1366" DrawAspect="Content" ObjectID="_1493625390" r:id="rId702"/>
        </w:object>
      </w:r>
      <w:r w:rsidR="00236764">
        <w:t xml:space="preserve"> for the mixture includes only a contribution from the fluid pressure </w:t>
      </w:r>
      <w:r w:rsidR="00905817" w:rsidRPr="00905817">
        <w:rPr>
          <w:position w:val="-10"/>
        </w:rPr>
        <w:object w:dxaOrig="200" w:dyaOrig="260" w14:anchorId="728F35BE">
          <v:shape id="_x0000_i1367" type="#_x0000_t75" style="width:10.2pt;height:12.9pt" o:ole="">
            <v:imagedata r:id="rId703" o:title=""/>
          </v:shape>
          <o:OLEObject Type="Embed" ProgID="Equation.DSMT4" ShapeID="_x0000_i1367" DrawAspect="Content" ObjectID="_1493625391" r:id="rId704"/>
        </w:object>
      </w:r>
      <w:r w:rsidR="00236764">
        <w:t xml:space="preserve"> and the stress </w:t>
      </w:r>
      <w:r w:rsidR="00905817" w:rsidRPr="00905817">
        <w:rPr>
          <w:position w:val="-6"/>
        </w:rPr>
        <w:object w:dxaOrig="300" w:dyaOrig="340" w14:anchorId="4418BA5B">
          <v:shape id="_x0000_i1368" type="#_x0000_t75" style="width:14.95pt;height:17pt" o:ole="">
            <v:imagedata r:id="rId705" o:title=""/>
          </v:shape>
          <o:OLEObject Type="Embed" ProgID="Equation.DSMT4" ShapeID="_x0000_i1368" DrawAspect="Content" ObjectID="_1493625392" r:id="rId706"/>
        </w:object>
      </w:r>
      <w:r w:rsidR="00236764">
        <w:t xml:space="preserve"> in the solid,</w:t>
      </w:r>
    </w:p>
    <w:p w14:paraId="46D763F3" w14:textId="3000CD5D" w:rsidR="00236764" w:rsidRDefault="00236764" w:rsidP="00CB13D9">
      <w:pPr>
        <w:pStyle w:val="MTDisplayEquation"/>
      </w:pPr>
      <w:r>
        <w:tab/>
      </w:r>
      <w:r w:rsidR="00905817" w:rsidRPr="00905817">
        <w:rPr>
          <w:position w:val="-10"/>
        </w:rPr>
        <w:object w:dxaOrig="1440" w:dyaOrig="380" w14:anchorId="6072BBAD">
          <v:shape id="_x0000_i1369" type="#_x0000_t75" style="width:1in;height:19pt" o:ole="">
            <v:imagedata r:id="rId707" o:title=""/>
          </v:shape>
          <o:OLEObject Type="Embed" ProgID="Equation.DSMT4" ShapeID="_x0000_i1369" DrawAspect="Content" ObjectID="_1493625393" r:id="rId70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115</w:instrText>
      </w:r>
      <w:r w:rsidR="00827503">
        <w:rPr>
          <w:noProof/>
        </w:rPr>
        <w:fldChar w:fldCharType="end"/>
      </w:r>
      <w:r>
        <w:instrText>)</w:instrText>
      </w:r>
      <w:r>
        <w:fldChar w:fldCharType="end"/>
      </w:r>
    </w:p>
    <w:p w14:paraId="50223366" w14:textId="77777777" w:rsidR="001A4C1F" w:rsidRDefault="001A4C1F" w:rsidP="001A4C1F">
      <w:r>
        <w:t>The mechano-chemical potential of the solvent is given by</w:t>
      </w:r>
    </w:p>
    <w:p w14:paraId="4B1AACE4" w14:textId="224CB3EC" w:rsidR="001A4C1F" w:rsidRDefault="001A4C1F" w:rsidP="00CB13D9">
      <w:pPr>
        <w:pStyle w:val="MTDisplayEquation"/>
      </w:pPr>
      <w:r>
        <w:tab/>
      </w:r>
      <w:r w:rsidR="00905817" w:rsidRPr="00905817">
        <w:rPr>
          <w:position w:val="-34"/>
        </w:rPr>
        <w:object w:dxaOrig="3980" w:dyaOrig="760" w14:anchorId="3790B0E0">
          <v:shape id="_x0000_i1370" type="#_x0000_t75" style="width:199pt;height:37.35pt" o:ole="">
            <v:imagedata r:id="rId709" o:title=""/>
          </v:shape>
          <o:OLEObject Type="Embed" ProgID="Equation.DSMT4" ShapeID="_x0000_i1370" DrawAspect="Content" ObjectID="_1493625394" r:id="rId71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116</w:instrText>
      </w:r>
      <w:r w:rsidR="00827503">
        <w:rPr>
          <w:noProof/>
        </w:rPr>
        <w:fldChar w:fldCharType="end"/>
      </w:r>
      <w:r>
        <w:instrText>)</w:instrText>
      </w:r>
      <w:r>
        <w:fldChar w:fldCharType="end"/>
      </w:r>
    </w:p>
    <w:p w14:paraId="596782B0" w14:textId="0B9BB6B9" w:rsidR="001A4C1F" w:rsidRDefault="001A4C1F" w:rsidP="001A4C1F">
      <w:r>
        <w:t xml:space="preserve">where </w:t>
      </w:r>
      <w:r w:rsidR="00905817" w:rsidRPr="00905817">
        <w:rPr>
          <w:position w:val="-16"/>
        </w:rPr>
        <w:object w:dxaOrig="660" w:dyaOrig="440" w14:anchorId="4931ED4F">
          <v:shape id="_x0000_i1371" type="#_x0000_t75" style="width:32.6pt;height:21.75pt" o:ole="">
            <v:imagedata r:id="rId711" o:title=""/>
          </v:shape>
          <o:OLEObject Type="Embed" ProgID="Equation.DSMT4" ShapeID="_x0000_i1371" DrawAspect="Content" ObjectID="_1493625395" r:id="rId712"/>
        </w:object>
      </w:r>
      <w:r>
        <w:t xml:space="preserve"> is the solvent chemical potential in the</w:t>
      </w:r>
      <w:r w:rsidR="00D000EA">
        <w:t xml:space="preserve"> solvent</w:t>
      </w:r>
      <w:r>
        <w:t xml:space="preserve"> standard state, </w:t>
      </w:r>
      <w:r w:rsidR="00905817" w:rsidRPr="00905817">
        <w:rPr>
          <w:position w:val="-4"/>
        </w:rPr>
        <w:object w:dxaOrig="200" w:dyaOrig="260" w14:anchorId="088E3D0B">
          <v:shape id="_x0000_i1372" type="#_x0000_t75" style="width:10.2pt;height:12.9pt" o:ole="">
            <v:imagedata r:id="rId713" o:title=""/>
          </v:shape>
          <o:OLEObject Type="Embed" ProgID="Equation.DSMT4" ShapeID="_x0000_i1372" DrawAspect="Content" ObjectID="_1493625396" r:id="rId714"/>
        </w:object>
      </w:r>
      <w:r>
        <w:t xml:space="preserve"> is the absolute temperature, </w:t>
      </w:r>
      <w:r w:rsidR="00905817" w:rsidRPr="00905817">
        <w:rPr>
          <w:position w:val="-14"/>
        </w:rPr>
        <w:object w:dxaOrig="320" w:dyaOrig="420" w14:anchorId="16004B5E">
          <v:shape id="_x0000_i1373" type="#_x0000_t75" style="width:15.6pt;height:20.4pt" o:ole="">
            <v:imagedata r:id="rId715" o:title=""/>
          </v:shape>
          <o:OLEObject Type="Embed" ProgID="Equation.DSMT4" ShapeID="_x0000_i1373" DrawAspect="Content" ObjectID="_1493625397" r:id="rId716"/>
        </w:object>
      </w:r>
      <w:r>
        <w:t xml:space="preserve"> is the true density of the solvent (which is invariant since the solvent is assumed intrinsically incompressible), </w:t>
      </w:r>
      <w:r w:rsidR="00905817" w:rsidRPr="00905817">
        <w:rPr>
          <w:position w:val="-10"/>
        </w:rPr>
        <w:object w:dxaOrig="200" w:dyaOrig="260" w14:anchorId="13DE1415">
          <v:shape id="_x0000_i1374" type="#_x0000_t75" style="width:10.2pt;height:12.9pt" o:ole="">
            <v:imagedata r:id="rId717" o:title=""/>
          </v:shape>
          <o:OLEObject Type="Embed" ProgID="Equation.DSMT4" ShapeID="_x0000_i1374" DrawAspect="Content" ObjectID="_1493625398" r:id="rId718"/>
        </w:object>
      </w:r>
      <w:r>
        <w:t xml:space="preserve"> is the fluid pressure, </w:t>
      </w:r>
      <w:r w:rsidR="00905817" w:rsidRPr="00905817">
        <w:rPr>
          <w:position w:val="-14"/>
        </w:rPr>
        <w:object w:dxaOrig="279" w:dyaOrig="400" w14:anchorId="66191415">
          <v:shape id="_x0000_i1375" type="#_x0000_t75" style="width:14.25pt;height:19.7pt" o:ole="">
            <v:imagedata r:id="rId719" o:title=""/>
          </v:shape>
          <o:OLEObject Type="Embed" ProgID="Equation.DSMT4" ShapeID="_x0000_i1375" DrawAspect="Content" ObjectID="_1493625399" r:id="rId720"/>
        </w:object>
      </w:r>
      <w:r w:rsidR="00714B16">
        <w:t xml:space="preserve"> is the corresponding pressure in the standard state, </w:t>
      </w:r>
      <w:r w:rsidR="00905817" w:rsidRPr="00905817">
        <w:rPr>
          <w:position w:val="-6"/>
        </w:rPr>
        <w:object w:dxaOrig="240" w:dyaOrig="279" w14:anchorId="057401F9">
          <v:shape id="_x0000_i1376" type="#_x0000_t75" style="width:12.25pt;height:14.25pt" o:ole="">
            <v:imagedata r:id="rId721" o:title=""/>
          </v:shape>
          <o:OLEObject Type="Embed" ProgID="Equation.DSMT4" ShapeID="_x0000_i1376" DrawAspect="Content" ObjectID="_1493625400" r:id="rId722"/>
        </w:object>
      </w:r>
      <w:r w:rsidR="00714B16">
        <w:t xml:space="preserve"> is the universal gas constant, </w:t>
      </w:r>
      <w:r w:rsidR="00905817" w:rsidRPr="00905817">
        <w:rPr>
          <w:position w:val="-4"/>
        </w:rPr>
        <w:object w:dxaOrig="240" w:dyaOrig="260" w14:anchorId="3665613D">
          <v:shape id="_x0000_i1377" type="#_x0000_t75" style="width:12.25pt;height:12.9pt" o:ole="">
            <v:imagedata r:id="rId723" o:title=""/>
          </v:shape>
          <o:OLEObject Type="Embed" ProgID="Equation.DSMT4" ShapeID="_x0000_i1377" DrawAspect="Content" ObjectID="_1493625401" r:id="rId724"/>
        </w:object>
      </w:r>
      <w:r w:rsidR="00714B16">
        <w:t xml:space="preserve"> is the non-dimensional osmotic coefficient,</w:t>
      </w:r>
      <w:r w:rsidR="00D000EA">
        <w:t xml:space="preserve"> and</w:t>
      </w:r>
      <w:r w:rsidR="00714B16">
        <w:t xml:space="preserve"> </w:t>
      </w:r>
      <w:r w:rsidR="00905817" w:rsidRPr="00905817">
        <w:rPr>
          <w:position w:val="-4"/>
        </w:rPr>
        <w:object w:dxaOrig="279" w:dyaOrig="320" w14:anchorId="248A14A9">
          <v:shape id="_x0000_i1378" type="#_x0000_t75" style="width:14.25pt;height:15.6pt" o:ole="">
            <v:imagedata r:id="rId725" o:title=""/>
          </v:shape>
          <o:OLEObject Type="Embed" ProgID="Equation.DSMT4" ShapeID="_x0000_i1378" DrawAspect="Content" ObjectID="_1493625402" r:id="rId726"/>
        </w:object>
      </w:r>
      <w:r w:rsidR="00714B16">
        <w:t xml:space="preserve"> is the solution volume-based concentration of solute </w:t>
      </w:r>
      <w:r w:rsidR="00905817" w:rsidRPr="00905817">
        <w:rPr>
          <w:position w:val="-4"/>
        </w:rPr>
        <w:object w:dxaOrig="220" w:dyaOrig="200" w14:anchorId="16EC64A0">
          <v:shape id="_x0000_i1379" type="#_x0000_t75" style="width:10.85pt;height:10.2pt" o:ole="">
            <v:imagedata r:id="rId727" o:title=""/>
          </v:shape>
          <o:OLEObject Type="Embed" ProgID="Equation.DSMT4" ShapeID="_x0000_i1379" DrawAspect="Content" ObjectID="_1493625403" r:id="rId728"/>
        </w:object>
      </w:r>
      <w:r w:rsidR="00714B16">
        <w:t>. The summation is taken over all solutes in the mixture.  The mechano-electrochemical potential of each solute is similarly given by</w:t>
      </w:r>
    </w:p>
    <w:p w14:paraId="730D8E4C" w14:textId="0FA48EA2" w:rsidR="00834023" w:rsidRDefault="00834023" w:rsidP="00CB13D9">
      <w:pPr>
        <w:pStyle w:val="MTDisplayEquation"/>
      </w:pPr>
      <w:r>
        <w:tab/>
      </w:r>
      <w:r w:rsidR="00905817" w:rsidRPr="00905817">
        <w:rPr>
          <w:position w:val="-36"/>
        </w:rPr>
        <w:object w:dxaOrig="4540" w:dyaOrig="840" w14:anchorId="2707F9C5">
          <v:shape id="_x0000_i1380" type="#_x0000_t75" style="width:226.85pt;height:42.1pt" o:ole="">
            <v:imagedata r:id="rId729" o:title=""/>
          </v:shape>
          <o:OLEObject Type="Embed" ProgID="Equation.DSMT4" ShapeID="_x0000_i1380" DrawAspect="Content" ObjectID="_1493625404" r:id="rId73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117</w:instrText>
      </w:r>
      <w:r w:rsidR="00827503">
        <w:rPr>
          <w:noProof/>
        </w:rPr>
        <w:fldChar w:fldCharType="end"/>
      </w:r>
      <w:r>
        <w:instrText>)</w:instrText>
      </w:r>
      <w:r>
        <w:fldChar w:fldCharType="end"/>
      </w:r>
    </w:p>
    <w:p w14:paraId="6A18FD2E" w14:textId="6C86447D" w:rsidR="00834023" w:rsidRDefault="00834023" w:rsidP="00CB13D9">
      <w:r>
        <w:t xml:space="preserve">where </w:t>
      </w:r>
      <w:r w:rsidR="00905817" w:rsidRPr="00905817">
        <w:rPr>
          <w:position w:val="-4"/>
        </w:rPr>
        <w:object w:dxaOrig="420" w:dyaOrig="320" w14:anchorId="146F4FE3">
          <v:shape id="_x0000_i1381" type="#_x0000_t75" style="width:20.4pt;height:15.6pt" o:ole="">
            <v:imagedata r:id="rId731" o:title=""/>
          </v:shape>
          <o:OLEObject Type="Embed" ProgID="Equation.DSMT4" ShapeID="_x0000_i1381" DrawAspect="Content" ObjectID="_1493625405" r:id="rId732"/>
        </w:object>
      </w:r>
      <w:r>
        <w:t xml:space="preserve"> is the molar mass of the solute, </w:t>
      </w:r>
      <w:r w:rsidR="00905817" w:rsidRPr="00905817">
        <w:rPr>
          <w:position w:val="-10"/>
        </w:rPr>
        <w:object w:dxaOrig="320" w:dyaOrig="380" w14:anchorId="097FB869">
          <v:shape id="_x0000_i1382" type="#_x0000_t75" style="width:15.6pt;height:19pt" o:ole="">
            <v:imagedata r:id="rId733" o:title=""/>
          </v:shape>
          <o:OLEObject Type="Embed" ProgID="Equation.DSMT4" ShapeID="_x0000_i1382" DrawAspect="Content" ObjectID="_1493625406" r:id="rId734"/>
        </w:object>
      </w:r>
      <w:r>
        <w:t xml:space="preserve"> is its activity coefficient, </w:t>
      </w:r>
      <w:r w:rsidR="00905817" w:rsidRPr="00905817">
        <w:rPr>
          <w:position w:val="-4"/>
        </w:rPr>
        <w:object w:dxaOrig="300" w:dyaOrig="320" w14:anchorId="24E50B0E">
          <v:shape id="_x0000_i1383" type="#_x0000_t75" style="width:14.95pt;height:15.6pt" o:ole="">
            <v:imagedata r:id="rId735" o:title=""/>
          </v:shape>
          <o:OLEObject Type="Embed" ProgID="Equation.DSMT4" ShapeID="_x0000_i1383" DrawAspect="Content" ObjectID="_1493625407" r:id="rId736"/>
        </w:object>
      </w:r>
      <w:r>
        <w:t xml:space="preserve"> is its solubility, </w:t>
      </w:r>
      <w:r w:rsidR="00905817" w:rsidRPr="00905817">
        <w:rPr>
          <w:position w:val="-4"/>
        </w:rPr>
        <w:object w:dxaOrig="279" w:dyaOrig="320" w14:anchorId="1F3024B2">
          <v:shape id="_x0000_i1384" type="#_x0000_t75" style="width:14.25pt;height:15.6pt" o:ole="">
            <v:imagedata r:id="rId737" o:title=""/>
          </v:shape>
          <o:OLEObject Type="Embed" ProgID="Equation.DSMT4" ShapeID="_x0000_i1384" DrawAspect="Content" ObjectID="_1493625408" r:id="rId738"/>
        </w:object>
      </w:r>
      <w:r>
        <w:t xml:space="preserve"> is its charge number, </w:t>
      </w:r>
      <w:r w:rsidR="00D000EA">
        <w:t xml:space="preserve">and </w:t>
      </w:r>
      <w:r w:rsidR="00905817" w:rsidRPr="00905817">
        <w:rPr>
          <w:position w:val="-14"/>
        </w:rPr>
        <w:object w:dxaOrig="279" w:dyaOrig="420" w14:anchorId="0F5C4625">
          <v:shape id="_x0000_i1385" type="#_x0000_t75" style="width:14.25pt;height:20.4pt" o:ole="">
            <v:imagedata r:id="rId739" o:title=""/>
          </v:shape>
          <o:OLEObject Type="Embed" ProgID="Equation.DSMT4" ShapeID="_x0000_i1385" DrawAspect="Content" ObjectID="_1493625409" r:id="rId740"/>
        </w:object>
      </w:r>
      <w:r w:rsidR="00D000EA">
        <w:t xml:space="preserve"> is its concentration in the solute standard state; </w:t>
      </w:r>
      <w:r w:rsidR="00905817" w:rsidRPr="00905817">
        <w:rPr>
          <w:position w:val="-14"/>
        </w:rPr>
        <w:object w:dxaOrig="260" w:dyaOrig="400" w14:anchorId="2E9B2396">
          <v:shape id="_x0000_i1386" type="#_x0000_t75" style="width:12.9pt;height:19.7pt" o:ole="">
            <v:imagedata r:id="rId741" o:title=""/>
          </v:shape>
          <o:OLEObject Type="Embed" ProgID="Equation.DSMT4" ShapeID="_x0000_i1386" DrawAspect="Content" ObjectID="_1493625410" r:id="rId742"/>
        </w:object>
      </w:r>
      <w:r>
        <w:t xml:space="preserve"> is Faraday’s constant, </w:t>
      </w:r>
      <w:r w:rsidR="00905817" w:rsidRPr="00905817">
        <w:rPr>
          <w:position w:val="-10"/>
        </w:rPr>
        <w:object w:dxaOrig="240" w:dyaOrig="320" w14:anchorId="1481126B">
          <v:shape id="_x0000_i1387" type="#_x0000_t75" style="width:12.25pt;height:15.6pt" o:ole="">
            <v:imagedata r:id="rId743" o:title=""/>
          </v:shape>
          <o:OLEObject Type="Embed" ProgID="Equation.DSMT4" ShapeID="_x0000_i1387" DrawAspect="Content" ObjectID="_1493625411" r:id="rId744"/>
        </w:object>
      </w:r>
      <w:r>
        <w:t xml:space="preserve"> is the electrical potential of the mixture, and </w:t>
      </w:r>
      <w:r w:rsidR="00905817" w:rsidRPr="00905817">
        <w:rPr>
          <w:position w:val="-14"/>
        </w:rPr>
        <w:object w:dxaOrig="300" w:dyaOrig="400" w14:anchorId="4943A27B">
          <v:shape id="_x0000_i1388" type="#_x0000_t75" style="width:14.95pt;height:19.7pt" o:ole="">
            <v:imagedata r:id="rId745" o:title=""/>
          </v:shape>
          <o:OLEObject Type="Embed" ProgID="Equation.DSMT4" ShapeID="_x0000_i1388" DrawAspect="Content" ObjectID="_1493625412" r:id="rId746"/>
        </w:object>
      </w:r>
      <w:r>
        <w:t xml:space="preserve"> is the corresponding potential in the standard state.</w:t>
      </w:r>
    </w:p>
    <w:p w14:paraId="5BB5CC6A" w14:textId="7FE727F5" w:rsidR="00834023" w:rsidRDefault="00834023" w:rsidP="00CB13D9">
      <w:r>
        <w:tab/>
      </w:r>
      <w:r w:rsidR="00F55CEE">
        <w:t xml:space="preserve">In these relations, </w:t>
      </w:r>
      <w:r w:rsidR="00905817" w:rsidRPr="00905817">
        <w:rPr>
          <w:position w:val="-4"/>
        </w:rPr>
        <w:object w:dxaOrig="240" w:dyaOrig="260" w14:anchorId="05F58FBC">
          <v:shape id="_x0000_i1389" type="#_x0000_t75" style="width:12.25pt;height:12.9pt" o:ole="">
            <v:imagedata r:id="rId747" o:title=""/>
          </v:shape>
          <o:OLEObject Type="Embed" ProgID="Equation.DSMT4" ShapeID="_x0000_i1389" DrawAspect="Content" ObjectID="_1493625413" r:id="rId748"/>
        </w:object>
      </w:r>
      <w:r w:rsidR="00F55CEE">
        <w:t xml:space="preserve"> and </w:t>
      </w:r>
      <w:r w:rsidR="00905817" w:rsidRPr="00905817">
        <w:rPr>
          <w:position w:val="-10"/>
        </w:rPr>
        <w:object w:dxaOrig="320" w:dyaOrig="380" w14:anchorId="75E0A0DE">
          <v:shape id="_x0000_i1390" type="#_x0000_t75" style="width:15.6pt;height:19pt" o:ole="">
            <v:imagedata r:id="rId749" o:title=""/>
          </v:shape>
          <o:OLEObject Type="Embed" ProgID="Equation.DSMT4" ShapeID="_x0000_i1390" DrawAspect="Content" ObjectID="_1493625414" r:id="rId750"/>
        </w:object>
      </w:r>
      <w:r w:rsidR="00F55CEE">
        <w:t xml:space="preserve"> are functions of state that describe the deviation of the mixture from ideal physico-chemical behavior; </w:t>
      </w:r>
      <w:r w:rsidR="00905817" w:rsidRPr="00905817">
        <w:rPr>
          <w:position w:val="-4"/>
        </w:rPr>
        <w:object w:dxaOrig="300" w:dyaOrig="320" w14:anchorId="0AB09F54">
          <v:shape id="_x0000_i1391" type="#_x0000_t75" style="width:14.95pt;height:15.6pt" o:ole="">
            <v:imagedata r:id="rId751" o:title=""/>
          </v:shape>
          <o:OLEObject Type="Embed" ProgID="Equation.DSMT4" ShapeID="_x0000_i1391" DrawAspect="Content" ObjectID="_1493625415" r:id="rId752"/>
        </w:object>
      </w:r>
      <w:r w:rsidR="00F55CEE">
        <w:t xml:space="preserve"> represents the fraction of the pore volume which may be occupied by solute </w:t>
      </w:r>
      <w:r w:rsidR="00905817" w:rsidRPr="00905817">
        <w:rPr>
          <w:position w:val="-4"/>
        </w:rPr>
        <w:object w:dxaOrig="220" w:dyaOrig="200" w14:anchorId="39D6D4A8">
          <v:shape id="_x0000_i1392" type="#_x0000_t75" style="width:10.85pt;height:10.2pt" o:ole="">
            <v:imagedata r:id="rId753" o:title=""/>
          </v:shape>
          <o:OLEObject Type="Embed" ProgID="Equation.DSMT4" ShapeID="_x0000_i1392" DrawAspect="Content" ObjectID="_1493625416" r:id="rId754"/>
        </w:object>
      </w:r>
      <w:r w:rsidR="00F55CEE">
        <w:t xml:space="preserve">.  The standard state represents an arbitrary set of reference conditions for the physico-chemical state of </w:t>
      </w:r>
      <w:r w:rsidR="00D000EA">
        <w:t>each constituent</w:t>
      </w:r>
      <w:r w:rsidR="00F55CEE">
        <w:t xml:space="preserve">. Therefore, the values of </w:t>
      </w:r>
      <w:r w:rsidR="00905817" w:rsidRPr="00905817">
        <w:rPr>
          <w:position w:val="-16"/>
        </w:rPr>
        <w:object w:dxaOrig="660" w:dyaOrig="440" w14:anchorId="496DBD7F">
          <v:shape id="_x0000_i1393" type="#_x0000_t75" style="width:32.6pt;height:21.75pt" o:ole="">
            <v:imagedata r:id="rId755" o:title=""/>
          </v:shape>
          <o:OLEObject Type="Embed" ProgID="Equation.DSMT4" ShapeID="_x0000_i1393" DrawAspect="Content" ObjectID="_1493625417" r:id="rId756"/>
        </w:object>
      </w:r>
      <w:r w:rsidR="00F55CEE">
        <w:t xml:space="preserve">, </w:t>
      </w:r>
      <w:r w:rsidR="00905817" w:rsidRPr="00905817">
        <w:rPr>
          <w:position w:val="-14"/>
        </w:rPr>
        <w:object w:dxaOrig="279" w:dyaOrig="400" w14:anchorId="310E0430">
          <v:shape id="_x0000_i1394" type="#_x0000_t75" style="width:14.25pt;height:19.7pt" o:ole="">
            <v:imagedata r:id="rId757" o:title=""/>
          </v:shape>
          <o:OLEObject Type="Embed" ProgID="Equation.DSMT4" ShapeID="_x0000_i1394" DrawAspect="Content" ObjectID="_1493625418" r:id="rId758"/>
        </w:object>
      </w:r>
      <w:r w:rsidR="00F55CEE">
        <w:t xml:space="preserve">, </w:t>
      </w:r>
      <w:r w:rsidR="00905817" w:rsidRPr="00905817">
        <w:rPr>
          <w:position w:val="-14"/>
        </w:rPr>
        <w:object w:dxaOrig="300" w:dyaOrig="400" w14:anchorId="4096442C">
          <v:shape id="_x0000_i1395" type="#_x0000_t75" style="width:14.95pt;height:19.7pt" o:ole="">
            <v:imagedata r:id="rId759" o:title=""/>
          </v:shape>
          <o:OLEObject Type="Embed" ProgID="Equation.DSMT4" ShapeID="_x0000_i1395" DrawAspect="Content" ObjectID="_1493625419" r:id="rId760"/>
        </w:object>
      </w:r>
      <w:r w:rsidR="00F55CEE">
        <w:t xml:space="preserve">, </w:t>
      </w:r>
      <w:r w:rsidR="00905817" w:rsidRPr="00905817">
        <w:rPr>
          <w:position w:val="-16"/>
        </w:rPr>
        <w:object w:dxaOrig="660" w:dyaOrig="440" w14:anchorId="270F0C88">
          <v:shape id="_x0000_i1396" type="#_x0000_t75" style="width:32.6pt;height:21.75pt" o:ole="">
            <v:imagedata r:id="rId761" o:title=""/>
          </v:shape>
          <o:OLEObject Type="Embed" ProgID="Equation.DSMT4" ShapeID="_x0000_i1396" DrawAspect="Content" ObjectID="_1493625420" r:id="rId762"/>
        </w:object>
      </w:r>
      <w:r w:rsidR="00F55CEE">
        <w:t xml:space="preserve">, and </w:t>
      </w:r>
      <w:r w:rsidR="00905817" w:rsidRPr="00905817">
        <w:rPr>
          <w:position w:val="-14"/>
        </w:rPr>
        <w:object w:dxaOrig="279" w:dyaOrig="420" w14:anchorId="2CC908D4">
          <v:shape id="_x0000_i1397" type="#_x0000_t75" style="width:14.25pt;height:20.4pt" o:ole="">
            <v:imagedata r:id="rId763" o:title=""/>
          </v:shape>
          <o:OLEObject Type="Embed" ProgID="Equation.DSMT4" ShapeID="_x0000_i1397" DrawAspect="Content" ObjectID="_1493625421" r:id="rId764"/>
        </w:object>
      </w:r>
      <w:r w:rsidR="00F55CEE">
        <w:t>, remain invariant over the entire domain of definition of an analysis.</w:t>
      </w:r>
      <w:r w:rsidR="004F2D16">
        <w:t xml:space="preserve"> Since </w:t>
      </w:r>
      <w:r w:rsidR="00905817" w:rsidRPr="00905817">
        <w:rPr>
          <w:position w:val="-4"/>
        </w:rPr>
        <w:object w:dxaOrig="300" w:dyaOrig="320" w14:anchorId="068C3775">
          <v:shape id="_x0000_i1398" type="#_x0000_t75" style="width:14.95pt;height:15.6pt" o:ole="">
            <v:imagedata r:id="rId765" o:title=""/>
          </v:shape>
          <o:OLEObject Type="Embed" ProgID="Equation.DSMT4" ShapeID="_x0000_i1398" DrawAspect="Content" ObjectID="_1493625422" r:id="rId766"/>
        </w:object>
      </w:r>
      <w:r w:rsidR="004F2D16">
        <w:t xml:space="preserve"> and </w:t>
      </w:r>
      <w:r w:rsidR="00905817" w:rsidRPr="00905817">
        <w:rPr>
          <w:position w:val="-10"/>
        </w:rPr>
        <w:object w:dxaOrig="320" w:dyaOrig="380" w14:anchorId="71269933">
          <v:shape id="_x0000_i1399" type="#_x0000_t75" style="width:15.6pt;height:19pt" o:ole="">
            <v:imagedata r:id="rId767" o:title=""/>
          </v:shape>
          <o:OLEObject Type="Embed" ProgID="Equation.DSMT4" ShapeID="_x0000_i1399" DrawAspect="Content" ObjectID="_1493625423" r:id="rId768"/>
        </w:object>
      </w:r>
      <w:r w:rsidR="004F2D16">
        <w:t xml:space="preserve"> appear together as a ratio, they may be combined into a single material function, </w:t>
      </w:r>
      <w:r w:rsidR="00905817" w:rsidRPr="00905817">
        <w:rPr>
          <w:position w:val="-10"/>
        </w:rPr>
        <w:object w:dxaOrig="1380" w:dyaOrig="380" w14:anchorId="460D9B58">
          <v:shape id="_x0000_i1400" type="#_x0000_t75" style="width:69.3pt;height:19pt" o:ole="">
            <v:imagedata r:id="rId769" o:title=""/>
          </v:shape>
          <o:OLEObject Type="Embed" ProgID="Equation.DSMT4" ShapeID="_x0000_i1400" DrawAspect="Content" ObjectID="_1493625424" r:id="rId770"/>
        </w:object>
      </w:r>
      <w:r w:rsidR="004F2D16">
        <w:t>, called the effective solubility.</w:t>
      </w:r>
    </w:p>
    <w:p w14:paraId="686FDE44" w14:textId="43134A13" w:rsidR="00D000EA" w:rsidRDefault="00D000EA" w:rsidP="00834023">
      <w:r>
        <w:tab/>
        <w:t xml:space="preserve">In multiphasic mixtures, it is also assumed that electroneutrality is satisfied at every point in the continuum.  Therefore, the net electrical charge summed over all constituents must reduce to zero, and no net charge accumulation may occur at any time.  Denoting the fixed charge density of the solid by </w:t>
      </w:r>
      <w:r w:rsidR="00905817" w:rsidRPr="00905817">
        <w:rPr>
          <w:position w:val="-4"/>
        </w:rPr>
        <w:object w:dxaOrig="279" w:dyaOrig="320" w14:anchorId="0D6A9E51">
          <v:shape id="_x0000_i1401" type="#_x0000_t75" style="width:14.25pt;height:15.6pt" o:ole="">
            <v:imagedata r:id="rId771" o:title=""/>
          </v:shape>
          <o:OLEObject Type="Embed" ProgID="Equation.DSMT4" ShapeID="_x0000_i1401" DrawAspect="Content" ObjectID="_1493625425" r:id="rId772"/>
        </w:object>
      </w:r>
      <w:r>
        <w:t xml:space="preserve"> (moles of equivalent charge per solution volume), and recognizing that the solvent is always considered neutral, the electroneutrality condition may be written as</w:t>
      </w:r>
    </w:p>
    <w:p w14:paraId="26AEB5CA" w14:textId="4A9BDCB4" w:rsidR="00D000EA" w:rsidRDefault="00D000EA" w:rsidP="00CB13D9">
      <w:pPr>
        <w:pStyle w:val="MTDisplayEquation"/>
      </w:pPr>
      <w:r>
        <w:tab/>
      </w:r>
      <w:r w:rsidR="00905817" w:rsidRPr="00905817">
        <w:rPr>
          <w:position w:val="-28"/>
        </w:rPr>
        <w:object w:dxaOrig="1820" w:dyaOrig="560" w14:anchorId="582930B2">
          <v:shape id="_x0000_i1402" type="#_x0000_t75" style="width:91.7pt;height:27.85pt" o:ole="">
            <v:imagedata r:id="rId773" o:title=""/>
          </v:shape>
          <o:OLEObject Type="Embed" ProgID="Equation.DSMT4" ShapeID="_x0000_i1402" DrawAspect="Content" ObjectID="_1493625426" r:id="rId77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79" w:name="ZEqnNum814726"/>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118</w:instrText>
      </w:r>
      <w:r w:rsidR="00827503">
        <w:rPr>
          <w:noProof/>
        </w:rPr>
        <w:fldChar w:fldCharType="end"/>
      </w:r>
      <w:r>
        <w:instrText>)</w:instrText>
      </w:r>
      <w:bookmarkEnd w:id="179"/>
      <w:r>
        <w:fldChar w:fldCharType="end"/>
      </w:r>
    </w:p>
    <w:p w14:paraId="1780CD1E" w14:textId="221A89AE" w:rsidR="00D000EA" w:rsidRDefault="00D000EA" w:rsidP="00CB13D9">
      <w:r>
        <w:lastRenderedPageBreak/>
        <w:t>This condition represents a constraint on a mixture of charged constituents.  If none of the constituents are charged (</w:t>
      </w:r>
      <w:r w:rsidR="00905817" w:rsidRPr="00905817">
        <w:rPr>
          <w:position w:val="-4"/>
        </w:rPr>
        <w:object w:dxaOrig="740" w:dyaOrig="320" w14:anchorId="28ACE26A">
          <v:shape id="_x0000_i1403" type="#_x0000_t75" style="width:37.35pt;height:15.6pt" o:ole="">
            <v:imagedata r:id="rId775" o:title=""/>
          </v:shape>
          <o:OLEObject Type="Embed" ProgID="Equation.DSMT4" ShapeID="_x0000_i1403" DrawAspect="Content" ObjectID="_1493625427" r:id="rId776"/>
        </w:object>
      </w:r>
      <w:r>
        <w:t xml:space="preserve"> and </w:t>
      </w:r>
      <w:r w:rsidR="00905817" w:rsidRPr="00905817">
        <w:rPr>
          <w:position w:val="-4"/>
        </w:rPr>
        <w:object w:dxaOrig="740" w:dyaOrig="320" w14:anchorId="6DF14E19">
          <v:shape id="_x0000_i1404" type="#_x0000_t75" style="width:37.35pt;height:15.6pt" o:ole="">
            <v:imagedata r:id="rId777" o:title=""/>
          </v:shape>
          <o:OLEObject Type="Embed" ProgID="Equation.DSMT4" ShapeID="_x0000_i1404" DrawAspect="Content" ObjectID="_1493625428" r:id="rId778"/>
        </w:object>
      </w:r>
      <w:r>
        <w:t xml:space="preserve"> for all </w:t>
      </w:r>
      <w:r w:rsidR="00905817" w:rsidRPr="00905817">
        <w:rPr>
          <w:position w:val="-4"/>
        </w:rPr>
        <w:object w:dxaOrig="220" w:dyaOrig="200" w14:anchorId="54C75149">
          <v:shape id="_x0000_i1405" type="#_x0000_t75" style="width:10.85pt;height:10.2pt" o:ole="">
            <v:imagedata r:id="rId779" o:title=""/>
          </v:shape>
          <o:OLEObject Type="Embed" ProgID="Equation.DSMT4" ShapeID="_x0000_i1405" DrawAspect="Content" ObjectID="_1493625429" r:id="rId780"/>
        </w:object>
      </w:r>
      <w:r>
        <w:t>)</w:t>
      </w:r>
      <w:r w:rsidR="00F46AF2">
        <w:t>, the constraint disappears.</w:t>
      </w:r>
    </w:p>
    <w:p w14:paraId="4349BD5B" w14:textId="517A5D5D" w:rsidR="00F46AF2" w:rsidRDefault="004F2D16" w:rsidP="00D000EA">
      <w:r>
        <w:tab/>
        <w:t xml:space="preserve">Each constituent of the mixture must satisfy the axiom of mass balance.  In the absence of chemical reactions involving constituent </w:t>
      </w:r>
      <w:r w:rsidR="00905817" w:rsidRPr="00905817">
        <w:rPr>
          <w:position w:val="-4"/>
        </w:rPr>
        <w:object w:dxaOrig="220" w:dyaOrig="200" w14:anchorId="795272BF">
          <v:shape id="_x0000_i1406" type="#_x0000_t75" style="width:10.85pt;height:10.2pt" o:ole="">
            <v:imagedata r:id="rId781" o:title=""/>
          </v:shape>
          <o:OLEObject Type="Embed" ProgID="Equation.DSMT4" ShapeID="_x0000_i1406" DrawAspect="Content" ObjectID="_1493625430" r:id="rId782"/>
        </w:object>
      </w:r>
      <w:r>
        <w:t>, its mass balance equation is</w:t>
      </w:r>
    </w:p>
    <w:p w14:paraId="7EF23481" w14:textId="40BC7B5F" w:rsidR="004F2D16" w:rsidRDefault="004F2D16" w:rsidP="00CB13D9">
      <w:pPr>
        <w:pStyle w:val="MTDisplayEquation"/>
      </w:pPr>
      <w:r>
        <w:tab/>
      </w:r>
      <w:r w:rsidR="00905817" w:rsidRPr="00905817">
        <w:rPr>
          <w:position w:val="-24"/>
        </w:rPr>
        <w:object w:dxaOrig="2260" w:dyaOrig="680" w14:anchorId="61468B64">
          <v:shape id="_x0000_i1407" type="#_x0000_t75" style="width:113.45pt;height:34.65pt" o:ole="">
            <v:imagedata r:id="rId783" o:title=""/>
          </v:shape>
          <o:OLEObject Type="Embed" ProgID="Equation.DSMT4" ShapeID="_x0000_i1407" DrawAspect="Content" ObjectID="_1493625431" r:id="rId78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119</w:instrText>
      </w:r>
      <w:r w:rsidR="00827503">
        <w:rPr>
          <w:noProof/>
        </w:rPr>
        <w:fldChar w:fldCharType="end"/>
      </w:r>
      <w:r>
        <w:instrText>)</w:instrText>
      </w:r>
      <w:r>
        <w:fldChar w:fldCharType="end"/>
      </w:r>
    </w:p>
    <w:p w14:paraId="2CD54102" w14:textId="055869B5" w:rsidR="004F2D16" w:rsidRDefault="004F2D16" w:rsidP="004F2D16">
      <w:r>
        <w:t xml:space="preserve">where </w:t>
      </w:r>
      <w:r w:rsidR="00905817" w:rsidRPr="00905817">
        <w:rPr>
          <w:position w:val="-10"/>
        </w:rPr>
        <w:object w:dxaOrig="300" w:dyaOrig="380" w14:anchorId="2C3D8AC3">
          <v:shape id="_x0000_i1408" type="#_x0000_t75" style="width:14.95pt;height:19pt" o:ole="">
            <v:imagedata r:id="rId785" o:title=""/>
          </v:shape>
          <o:OLEObject Type="Embed" ProgID="Equation.DSMT4" ShapeID="_x0000_i1408" DrawAspect="Content" ObjectID="_1493625432" r:id="rId786"/>
        </w:object>
      </w:r>
      <w:r>
        <w:t xml:space="preserve"> is the apparent density and </w:t>
      </w:r>
      <w:r w:rsidR="00905817" w:rsidRPr="00905817">
        <w:rPr>
          <w:position w:val="-4"/>
        </w:rPr>
        <w:object w:dxaOrig="300" w:dyaOrig="320" w14:anchorId="4D74AE9C">
          <v:shape id="_x0000_i1409" type="#_x0000_t75" style="width:14.95pt;height:15.6pt" o:ole="">
            <v:imagedata r:id="rId787" o:title=""/>
          </v:shape>
          <o:OLEObject Type="Embed" ProgID="Equation.DSMT4" ShapeID="_x0000_i1409" DrawAspect="Content" ObjectID="_1493625433" r:id="rId788"/>
        </w:object>
      </w:r>
      <w:r>
        <w:t xml:space="preserve"> is the velocity of that constituent.  For solutes, the apparent density is related to the concentration according to </w:t>
      </w:r>
      <w:r w:rsidR="00905817" w:rsidRPr="00905817">
        <w:rPr>
          <w:position w:val="-18"/>
        </w:rPr>
        <w:object w:dxaOrig="2000" w:dyaOrig="480" w14:anchorId="5503840E">
          <v:shape id="_x0000_i1410" type="#_x0000_t75" style="width:99.85pt;height:24.45pt" o:ole="">
            <v:imagedata r:id="rId789" o:title=""/>
          </v:shape>
          <o:OLEObject Type="Embed" ProgID="Equation.DSMT4" ShapeID="_x0000_i1410" DrawAspect="Content" ObjectID="_1493625434" r:id="rId790"/>
        </w:object>
      </w:r>
      <w:r>
        <w:t xml:space="preserve">, where </w:t>
      </w:r>
      <w:r w:rsidR="00905817" w:rsidRPr="00905817">
        <w:rPr>
          <w:position w:val="-10"/>
        </w:rPr>
        <w:object w:dxaOrig="300" w:dyaOrig="380" w14:anchorId="63F12701">
          <v:shape id="_x0000_i1411" type="#_x0000_t75" style="width:14.95pt;height:19pt" o:ole="">
            <v:imagedata r:id="rId791" o:title=""/>
          </v:shape>
          <o:OLEObject Type="Embed" ProgID="Equation.DSMT4" ShapeID="_x0000_i1411" DrawAspect="Content" ObjectID="_1493625435" r:id="rId792"/>
        </w:object>
      </w:r>
      <w:r>
        <w:t xml:space="preserve"> is the volume fraction of the solid.</w:t>
      </w:r>
      <w:r w:rsidR="00E3488F">
        <w:t xml:space="preserve">  When the solute volume fractions are negligible, it follows that </w:t>
      </w:r>
      <w:r w:rsidR="00905817" w:rsidRPr="00905817">
        <w:rPr>
          <w:position w:val="-10"/>
        </w:rPr>
        <w:object w:dxaOrig="1260" w:dyaOrig="380" w14:anchorId="145CF126">
          <v:shape id="_x0000_i1412" type="#_x0000_t75" style="width:63.15pt;height:19pt" o:ole="">
            <v:imagedata r:id="rId793" o:title=""/>
          </v:shape>
          <o:OLEObject Type="Embed" ProgID="Equation.DSMT4" ShapeID="_x0000_i1412" DrawAspect="Content" ObjectID="_1493625436" r:id="rId794"/>
        </w:object>
      </w:r>
      <w:r w:rsidR="00E3488F">
        <w:t xml:space="preserve">, where </w:t>
      </w:r>
      <w:r w:rsidR="00905817" w:rsidRPr="00905817">
        <w:rPr>
          <w:position w:val="-10"/>
        </w:rPr>
        <w:object w:dxaOrig="340" w:dyaOrig="380" w14:anchorId="4D7E41E6">
          <v:shape id="_x0000_i1413" type="#_x0000_t75" style="width:17pt;height:19pt" o:ole="">
            <v:imagedata r:id="rId795" o:title=""/>
          </v:shape>
          <o:OLEObject Type="Embed" ProgID="Equation.DSMT4" ShapeID="_x0000_i1413" DrawAspect="Content" ObjectID="_1493625437" r:id="rId796"/>
        </w:object>
      </w:r>
      <w:r w:rsidR="00E3488F">
        <w:t xml:space="preserve"> is the solvent volume fraction. The molar flux of the solute relative to the solid is given by </w:t>
      </w:r>
      <w:r w:rsidR="00905817" w:rsidRPr="00905817">
        <w:rPr>
          <w:position w:val="-18"/>
        </w:rPr>
        <w:object w:dxaOrig="2040" w:dyaOrig="480" w14:anchorId="2B043CD8">
          <v:shape id="_x0000_i1414" type="#_x0000_t75" style="width:101.9pt;height:24.45pt" o:ole="">
            <v:imagedata r:id="rId797" o:title=""/>
          </v:shape>
          <o:OLEObject Type="Embed" ProgID="Equation.DSMT4" ShapeID="_x0000_i1414" DrawAspect="Content" ObjectID="_1493625438" r:id="rId798"/>
        </w:object>
      </w:r>
      <w:r w:rsidR="00E3488F">
        <w:t xml:space="preserve">, where </w:t>
      </w:r>
      <w:r w:rsidR="00905817" w:rsidRPr="00905817">
        <w:rPr>
          <w:position w:val="-4"/>
        </w:rPr>
        <w:object w:dxaOrig="300" w:dyaOrig="320" w14:anchorId="5CB5FFA8">
          <v:shape id="_x0000_i1415" type="#_x0000_t75" style="width:14.95pt;height:15.6pt" o:ole="">
            <v:imagedata r:id="rId799" o:title=""/>
          </v:shape>
          <o:OLEObject Type="Embed" ProgID="Equation.DSMT4" ShapeID="_x0000_i1415" DrawAspect="Content" ObjectID="_1493625439" r:id="rId800"/>
        </w:object>
      </w:r>
      <w:r w:rsidR="00E3488F">
        <w:t xml:space="preserve"> is the solute velocity. Using these relations, the mass balance relation for the solute may be rewritten as</w:t>
      </w:r>
    </w:p>
    <w:p w14:paraId="0C2BC538" w14:textId="2C826971" w:rsidR="00E3488F" w:rsidRDefault="00E3488F" w:rsidP="00CB13D9">
      <w:pPr>
        <w:pStyle w:val="MTDisplayEquation"/>
      </w:pPr>
      <w:r>
        <w:tab/>
      </w:r>
      <w:r w:rsidR="00905817" w:rsidRPr="00905817">
        <w:rPr>
          <w:position w:val="-24"/>
        </w:rPr>
        <w:object w:dxaOrig="2740" w:dyaOrig="680" w14:anchorId="72128E1B">
          <v:shape id="_x0000_i1416" type="#_x0000_t75" style="width:137.2pt;height:34.65pt" o:ole="">
            <v:imagedata r:id="rId801" o:title=""/>
          </v:shape>
          <o:OLEObject Type="Embed" ProgID="Equation.DSMT4" ShapeID="_x0000_i1416" DrawAspect="Content" ObjectID="_1493625440" r:id="rId802"/>
        </w:object>
      </w:r>
      <w:r w:rsidR="0064700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120</w:instrText>
      </w:r>
      <w:r w:rsidR="00827503">
        <w:rPr>
          <w:noProof/>
        </w:rPr>
        <w:fldChar w:fldCharType="end"/>
      </w:r>
      <w:r>
        <w:instrText>)</w:instrText>
      </w:r>
      <w:r>
        <w:fldChar w:fldCharType="end"/>
      </w:r>
    </w:p>
    <w:p w14:paraId="0639A082" w14:textId="7CDB7176" w:rsidR="0064700D" w:rsidRDefault="0064700D" w:rsidP="00CB13D9">
      <w:r>
        <w:t xml:space="preserve">where </w:t>
      </w:r>
      <w:r w:rsidR="00905817" w:rsidRPr="00905817">
        <w:rPr>
          <w:position w:val="-18"/>
        </w:rPr>
        <w:object w:dxaOrig="999" w:dyaOrig="460" w14:anchorId="5527BC8C">
          <v:shape id="_x0000_i1417" type="#_x0000_t75" style="width:50.25pt;height:22.4pt" o:ole="">
            <v:imagedata r:id="rId803" o:title=""/>
          </v:shape>
          <o:OLEObject Type="Embed" ProgID="Equation.DSMT4" ShapeID="_x0000_i1417" DrawAspect="Content" ObjectID="_1493625441" r:id="rId804"/>
        </w:object>
      </w:r>
      <w:r>
        <w:t xml:space="preserve"> represents the material time derivative in the spatial frame, following the solid; </w:t>
      </w:r>
      <w:r w:rsidR="00905817" w:rsidRPr="00905817">
        <w:rPr>
          <w:position w:val="-4"/>
        </w:rPr>
        <w:object w:dxaOrig="1040" w:dyaOrig="260" w14:anchorId="3126F697">
          <v:shape id="_x0000_i1418" type="#_x0000_t75" style="width:52.3pt;height:12.9pt" o:ole="">
            <v:imagedata r:id="rId805" o:title=""/>
          </v:shape>
          <o:OLEObject Type="Embed" ProgID="Equation.DSMT4" ShapeID="_x0000_i1418" DrawAspect="Content" ObjectID="_1493625442" r:id="rId806"/>
        </w:object>
      </w:r>
      <w:r>
        <w:t xml:space="preserve">, where </w:t>
      </w:r>
      <w:r w:rsidR="00905817" w:rsidRPr="00905817">
        <w:rPr>
          <w:position w:val="-4"/>
        </w:rPr>
        <w:object w:dxaOrig="220" w:dyaOrig="260" w14:anchorId="021AFE89">
          <v:shape id="_x0000_i1419" type="#_x0000_t75" style="width:10.85pt;height:12.9pt" o:ole="">
            <v:imagedata r:id="rId807" o:title=""/>
          </v:shape>
          <o:OLEObject Type="Embed" ProgID="Equation.DSMT4" ShapeID="_x0000_i1419" DrawAspect="Content" ObjectID="_1493625443" r:id="rId808"/>
        </w:object>
      </w:r>
      <w:r>
        <w:t xml:space="preserve"> is the deformation gradient of the solid.  This form of the mass balance for the solute is convenient for a finite element formulation where the mesh is defined on the solid matrix.</w:t>
      </w:r>
    </w:p>
    <w:p w14:paraId="6BCF4050" w14:textId="19FDCC5C" w:rsidR="0064700D" w:rsidRDefault="0064700D" w:rsidP="00CB13D9">
      <w:pPr>
        <w:pStyle w:val="MTDisplayEquation"/>
      </w:pPr>
      <w:r>
        <w:tab/>
        <w:t xml:space="preserve">The volume flux of solvent relative to the solid is given by </w:t>
      </w:r>
      <w:r w:rsidR="00905817" w:rsidRPr="00905817">
        <w:rPr>
          <w:position w:val="-18"/>
        </w:rPr>
        <w:object w:dxaOrig="1820" w:dyaOrig="480" w14:anchorId="50597F66">
          <v:shape id="_x0000_i1420" type="#_x0000_t75" style="width:91.7pt;height:24.45pt" o:ole="">
            <v:imagedata r:id="rId809" o:title=""/>
          </v:shape>
          <o:OLEObject Type="Embed" ProgID="Equation.DSMT4" ShapeID="_x0000_i1420" DrawAspect="Content" ObjectID="_1493625444" r:id="rId810"/>
        </w:object>
      </w:r>
      <w:r>
        <w:t xml:space="preserve">, where </w:t>
      </w:r>
      <w:r w:rsidR="00905817" w:rsidRPr="00905817">
        <w:rPr>
          <w:position w:val="-4"/>
        </w:rPr>
        <w:object w:dxaOrig="320" w:dyaOrig="320" w14:anchorId="1F89D3E7">
          <v:shape id="_x0000_i1421" type="#_x0000_t75" style="width:15.6pt;height:15.6pt" o:ole="">
            <v:imagedata r:id="rId811" o:title=""/>
          </v:shape>
          <o:OLEObject Type="Embed" ProgID="Equation.DSMT4" ShapeID="_x0000_i1421" DrawAspect="Content" ObjectID="_1493625445" r:id="rId812"/>
        </w:object>
      </w:r>
      <w:r>
        <w:t xml:space="preserve"> is the solvent velocity. When solute volume fractions are negligible, the mass balance equation for the mixture reduces to</w:t>
      </w:r>
      <w:r>
        <w:tab/>
      </w:r>
      <w:r w:rsidR="00905817" w:rsidRPr="00905817">
        <w:rPr>
          <w:position w:val="-18"/>
        </w:rPr>
        <w:object w:dxaOrig="1740" w:dyaOrig="480" w14:anchorId="0D0FA4A1">
          <v:shape id="_x0000_i1422" type="#_x0000_t75" style="width:86.95pt;height:24.45pt" o:ole="">
            <v:imagedata r:id="rId813" o:title=""/>
          </v:shape>
          <o:OLEObject Type="Embed" ProgID="Equation.DSMT4" ShapeID="_x0000_i1422" DrawAspect="Content" ObjectID="_1493625446" r:id="rId81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121</w:instrText>
      </w:r>
      <w:r w:rsidR="00827503">
        <w:rPr>
          <w:noProof/>
        </w:rPr>
        <w:fldChar w:fldCharType="end"/>
      </w:r>
      <w:r>
        <w:instrText>)</w:instrText>
      </w:r>
      <w:r>
        <w:fldChar w:fldCharType="end"/>
      </w:r>
    </w:p>
    <w:p w14:paraId="08E339E6" w14:textId="162B64AD" w:rsidR="0064700D" w:rsidRDefault="0064700D" w:rsidP="00CB13D9">
      <w:r>
        <w:t xml:space="preserve">Finally, the mass balance for the solid may be reduced to the form </w:t>
      </w:r>
      <w:r w:rsidR="00905817" w:rsidRPr="00905817">
        <w:rPr>
          <w:position w:val="-18"/>
        </w:rPr>
        <w:object w:dxaOrig="1780" w:dyaOrig="480" w14:anchorId="0F61029A">
          <v:shape id="_x0000_i1423" type="#_x0000_t75" style="width:89pt;height:24.45pt" o:ole="">
            <v:imagedata r:id="rId815" o:title=""/>
          </v:shape>
          <o:OLEObject Type="Embed" ProgID="Equation.DSMT4" ShapeID="_x0000_i1423" DrawAspect="Content" ObjectID="_1493625447" r:id="rId816"/>
        </w:object>
      </w:r>
      <w:r>
        <w:t xml:space="preserve">, which may be integrated to produce the algebraic relation </w:t>
      </w:r>
      <w:r w:rsidR="00905817" w:rsidRPr="00905817">
        <w:rPr>
          <w:position w:val="-18"/>
        </w:rPr>
        <w:object w:dxaOrig="1140" w:dyaOrig="460" w14:anchorId="400C763C">
          <v:shape id="_x0000_i1424" type="#_x0000_t75" style="width:57.05pt;height:22.4pt" o:ole="">
            <v:imagedata r:id="rId817" o:title=""/>
          </v:shape>
          <o:OLEObject Type="Embed" ProgID="Equation.DSMT4" ShapeID="_x0000_i1424" DrawAspect="Content" ObjectID="_1493625448" r:id="rId818"/>
        </w:object>
      </w:r>
      <w:r>
        <w:t xml:space="preserve">, where </w:t>
      </w:r>
      <w:r w:rsidR="00905817" w:rsidRPr="00905817">
        <w:rPr>
          <w:position w:val="-14"/>
        </w:rPr>
        <w:object w:dxaOrig="300" w:dyaOrig="420" w14:anchorId="7016C76C">
          <v:shape id="_x0000_i1425" type="#_x0000_t75" style="width:14.95pt;height:20.4pt" o:ole="">
            <v:imagedata r:id="rId819" o:title=""/>
          </v:shape>
          <o:OLEObject Type="Embed" ProgID="Equation.DSMT4" ShapeID="_x0000_i1425" DrawAspect="Content" ObjectID="_1493625449" r:id="rId820"/>
        </w:object>
      </w:r>
      <w:r>
        <w:t xml:space="preserve"> is the solid volume fraction in the stress-free reference state</w:t>
      </w:r>
      <w:r w:rsidR="00D30784">
        <w:t xml:space="preserve"> of the solid</w:t>
      </w:r>
      <w:r>
        <w:t>.</w:t>
      </w:r>
    </w:p>
    <w:p w14:paraId="1030D159" w14:textId="77777777" w:rsidR="00D30784" w:rsidRDefault="00D30784" w:rsidP="0064700D">
      <w:r>
        <w:tab/>
        <w:t xml:space="preserve">Differentiating the electroneutrality condition in </w:t>
      </w:r>
      <w:r>
        <w:fldChar w:fldCharType="begin"/>
      </w:r>
      <w:r>
        <w:instrText xml:space="preserve"> GOTOBUTTON ZEqnNum814726  \* MERGEFORMAT </w:instrText>
      </w:r>
      <w:r w:rsidR="00827503">
        <w:fldChar w:fldCharType="begin"/>
      </w:r>
      <w:r w:rsidR="00827503">
        <w:instrText xml:space="preserve"> REF ZEqnNum814726 \* Charformat \! \* MERGEFORMAT </w:instrText>
      </w:r>
      <w:r w:rsidR="00827503">
        <w:fldChar w:fldCharType="separate"/>
      </w:r>
      <w:r w:rsidR="00D3178E">
        <w:instrText>(2.118)</w:instrText>
      </w:r>
      <w:r w:rsidR="00827503">
        <w:fldChar w:fldCharType="end"/>
      </w:r>
      <w:r>
        <w:fldChar w:fldCharType="end"/>
      </w:r>
      <w:r>
        <w:t xml:space="preserve"> using the material time derivative following the solid, and substituting the mass balance relations into the resulting expressions, produces a constraint on the solute fluxes:</w:t>
      </w:r>
    </w:p>
    <w:p w14:paraId="3BDBFDED" w14:textId="08577EC5" w:rsidR="00D30784" w:rsidRDefault="00D30784" w:rsidP="00CB13D9">
      <w:pPr>
        <w:pStyle w:val="MTDisplayEquation"/>
      </w:pPr>
      <w:r>
        <w:tab/>
      </w:r>
      <w:r w:rsidR="00905817" w:rsidRPr="00905817">
        <w:rPr>
          <w:position w:val="-32"/>
        </w:rPr>
        <w:object w:dxaOrig="1740" w:dyaOrig="600" w14:anchorId="7E97ED50">
          <v:shape id="_x0000_i1426" type="#_x0000_t75" style="width:86.95pt;height:29.9pt" o:ole="">
            <v:imagedata r:id="rId821" o:title=""/>
          </v:shape>
          <o:OLEObject Type="Embed" ProgID="Equation.DSMT4" ShapeID="_x0000_i1426" DrawAspect="Content" ObjectID="_1493625450" r:id="rId82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80" w:name="ZEqnNum351181"/>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122</w:instrText>
      </w:r>
      <w:r w:rsidR="00827503">
        <w:rPr>
          <w:noProof/>
        </w:rPr>
        <w:fldChar w:fldCharType="end"/>
      </w:r>
      <w:r>
        <w:instrText>)</w:instrText>
      </w:r>
      <w:bookmarkEnd w:id="180"/>
      <w:r>
        <w:fldChar w:fldCharType="end"/>
      </w:r>
    </w:p>
    <w:p w14:paraId="01A94897" w14:textId="72EA27EB" w:rsidR="00D30784" w:rsidRDefault="00D30784" w:rsidP="00CB13D9">
      <w:pPr>
        <w:pStyle w:val="MTDisplayEquation"/>
      </w:pPr>
      <w:r>
        <w:t xml:space="preserve">Recognizing that </w:t>
      </w:r>
      <w:r w:rsidR="00905817" w:rsidRPr="00905817">
        <w:rPr>
          <w:position w:val="-18"/>
        </w:rPr>
        <w:object w:dxaOrig="1980" w:dyaOrig="460" w14:anchorId="1A9FB21C">
          <v:shape id="_x0000_i1427" type="#_x0000_t75" style="width:98.5pt;height:22.4pt" o:ole="">
            <v:imagedata r:id="rId823" o:title=""/>
          </v:shape>
          <o:OLEObject Type="Embed" ProgID="Equation.DSMT4" ShapeID="_x0000_i1427" DrawAspect="Content" ObjectID="_1493625451" r:id="rId824"/>
        </w:object>
      </w:r>
      <w:r w:rsidR="005C3A32">
        <w:t xml:space="preserve"> is the current density in the mixture, with </w:t>
      </w:r>
      <w:r w:rsidR="00905817" w:rsidRPr="00905817">
        <w:rPr>
          <w:position w:val="-14"/>
        </w:rPr>
        <w:object w:dxaOrig="260" w:dyaOrig="400" w14:anchorId="592C8FC1">
          <v:shape id="_x0000_i1428" type="#_x0000_t75" style="width:12.9pt;height:19.7pt" o:ole="">
            <v:imagedata r:id="rId825" o:title=""/>
          </v:shape>
          <o:OLEObject Type="Embed" ProgID="Equation.DSMT4" ShapeID="_x0000_i1428" DrawAspect="Content" ObjectID="_1493625452" r:id="rId826"/>
        </w:object>
      </w:r>
      <w:r w:rsidR="005C3A32">
        <w:t xml:space="preserve"> representing Faraday’s constant, the relation of </w:t>
      </w:r>
      <w:r w:rsidR="005C3A32">
        <w:fldChar w:fldCharType="begin"/>
      </w:r>
      <w:r w:rsidR="005C3A32">
        <w:instrText xml:space="preserve"> GOTOBUTTON ZEqnNum351181  \* MERGEFORMAT </w:instrText>
      </w:r>
      <w:r w:rsidR="00827503">
        <w:fldChar w:fldCharType="begin"/>
      </w:r>
      <w:r w:rsidR="00827503">
        <w:instrText xml:space="preserve"> REF ZEqnNum351181 \* Charformat \! \* MERGEFORMAT </w:instrText>
      </w:r>
      <w:r w:rsidR="00827503">
        <w:fldChar w:fldCharType="separate"/>
      </w:r>
      <w:r w:rsidR="00D3178E">
        <w:instrText>(2.122)</w:instrText>
      </w:r>
      <w:r w:rsidR="00827503">
        <w:fldChar w:fldCharType="end"/>
      </w:r>
      <w:r w:rsidR="005C3A32">
        <w:fldChar w:fldCharType="end"/>
      </w:r>
      <w:r w:rsidR="005C3A32">
        <w:t xml:space="preserve"> reduces to one of the Maxwell’s equation, </w:t>
      </w:r>
      <w:r w:rsidR="00905817" w:rsidRPr="00905817">
        <w:rPr>
          <w:position w:val="-14"/>
        </w:rPr>
        <w:object w:dxaOrig="1060" w:dyaOrig="400" w14:anchorId="7BEAF7F7">
          <v:shape id="_x0000_i1429" type="#_x0000_t75" style="width:52.3pt;height:19.7pt" o:ole="">
            <v:imagedata r:id="rId827" o:title=""/>
          </v:shape>
          <o:OLEObject Type="Embed" ProgID="Equation.DSMT4" ShapeID="_x0000_i1429" DrawAspect="Content" ObjectID="_1493625453" r:id="rId828"/>
        </w:object>
      </w:r>
      <w:r w:rsidR="005C3A32">
        <w:t>, in the special case when there can be no charge accumulation (electroneutrality).</w:t>
      </w:r>
    </w:p>
    <w:p w14:paraId="56527403" w14:textId="1568203B" w:rsidR="00D30784" w:rsidRDefault="00D30784" w:rsidP="0064700D">
      <w:r>
        <w:tab/>
        <w:t>As described in Section </w:t>
      </w:r>
      <w:r>
        <w:fldChar w:fldCharType="begin"/>
      </w:r>
      <w:r>
        <w:instrText xml:space="preserve"> REF _Ref191692787 \r \h </w:instrText>
      </w:r>
      <w:r>
        <w:fldChar w:fldCharType="separate"/>
      </w:r>
      <w:r w:rsidR="00D3178E">
        <w:t>2.6.2</w:t>
      </w:r>
      <w:r>
        <w:fldChar w:fldCharType="end"/>
      </w:r>
      <w:r>
        <w:t xml:space="preserve">, the fluid pressure </w:t>
      </w:r>
      <w:r w:rsidR="00905817" w:rsidRPr="00905817">
        <w:rPr>
          <w:position w:val="-10"/>
        </w:rPr>
        <w:object w:dxaOrig="200" w:dyaOrig="260" w14:anchorId="740CEDCE">
          <v:shape id="_x0000_i1430" type="#_x0000_t75" style="width:10.2pt;height:12.9pt" o:ole="">
            <v:imagedata r:id="rId829" o:title=""/>
          </v:shape>
          <o:OLEObject Type="Embed" ProgID="Equation.DSMT4" ShapeID="_x0000_i1430" DrawAspect="Content" ObjectID="_1493625454" r:id="rId830"/>
        </w:object>
      </w:r>
      <w:r>
        <w:t xml:space="preserve"> and solute concentrations </w:t>
      </w:r>
      <w:r w:rsidR="00905817" w:rsidRPr="00905817">
        <w:rPr>
          <w:position w:val="-4"/>
        </w:rPr>
        <w:object w:dxaOrig="279" w:dyaOrig="320" w14:anchorId="3B4C9898">
          <v:shape id="_x0000_i1431" type="#_x0000_t75" style="width:14.25pt;height:15.6pt" o:ole="">
            <v:imagedata r:id="rId831" o:title=""/>
          </v:shape>
          <o:OLEObject Type="Embed" ProgID="Equation.DSMT4" ShapeID="_x0000_i1431" DrawAspect="Content" ObjectID="_1493625455" r:id="rId832"/>
        </w:object>
      </w:r>
      <w:r>
        <w:t xml:space="preserve"> are not continuous</w:t>
      </w:r>
      <w:r w:rsidR="004E12EC">
        <w:t xml:space="preserve"> across boundaries of a mixture, whereas </w:t>
      </w:r>
      <w:r w:rsidR="00905817" w:rsidRPr="00905817">
        <w:rPr>
          <w:position w:val="-10"/>
        </w:rPr>
        <w:object w:dxaOrig="320" w:dyaOrig="380" w14:anchorId="36F73586">
          <v:shape id="_x0000_i1432" type="#_x0000_t75" style="width:15.6pt;height:19pt" o:ole="">
            <v:imagedata r:id="rId833" o:title=""/>
          </v:shape>
          <o:OLEObject Type="Embed" ProgID="Equation.DSMT4" ShapeID="_x0000_i1432" DrawAspect="Content" ObjectID="_1493625456" r:id="rId834"/>
        </w:object>
      </w:r>
      <w:r w:rsidR="004E12EC">
        <w:t xml:space="preserve"> and </w:t>
      </w:r>
      <w:r w:rsidR="00905817" w:rsidRPr="00905817">
        <w:rPr>
          <w:position w:val="-10"/>
        </w:rPr>
        <w:object w:dxaOrig="320" w:dyaOrig="380" w14:anchorId="7AF3F9BF">
          <v:shape id="_x0000_i1433" type="#_x0000_t75" style="width:15.6pt;height:19pt" o:ole="">
            <v:imagedata r:id="rId835" o:title=""/>
          </v:shape>
          <o:OLEObject Type="Embed" ProgID="Equation.DSMT4" ShapeID="_x0000_i1433" DrawAspect="Content" ObjectID="_1493625457" r:id="rId836"/>
        </w:object>
      </w:r>
      <w:r w:rsidR="004E12EC">
        <w:t>’s for the solutes do satisfy continuity. Therefore, in a finite element implementation, the following continuous variables are u</w:t>
      </w:r>
      <w:r w:rsidR="00CF0A94">
        <w:t>sed as nodal degrees of freedom:</w:t>
      </w:r>
    </w:p>
    <w:p w14:paraId="343988E8" w14:textId="1FD692D1" w:rsidR="00CF0A94" w:rsidRDefault="00CF0A94" w:rsidP="00CB13D9">
      <w:pPr>
        <w:pStyle w:val="MTDisplayEquation"/>
      </w:pPr>
      <w:r>
        <w:lastRenderedPageBreak/>
        <w:tab/>
      </w:r>
      <w:r w:rsidR="00905817" w:rsidRPr="00905817">
        <w:rPr>
          <w:position w:val="-32"/>
        </w:rPr>
        <w:object w:dxaOrig="2060" w:dyaOrig="600" w14:anchorId="28A2EAE0">
          <v:shape id="_x0000_i1434" type="#_x0000_t75" style="width:102.55pt;height:29.9pt" o:ole="">
            <v:imagedata r:id="rId837" o:title=""/>
          </v:shape>
          <o:OLEObject Type="Embed" ProgID="Equation.DSMT4" ShapeID="_x0000_i1434" DrawAspect="Content" ObjectID="_1493625458" r:id="rId83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123</w:instrText>
      </w:r>
      <w:r w:rsidR="00827503">
        <w:rPr>
          <w:noProof/>
        </w:rPr>
        <w:fldChar w:fldCharType="end"/>
      </w:r>
      <w:r>
        <w:instrText>)</w:instrText>
      </w:r>
      <w:r>
        <w:fldChar w:fldCharType="end"/>
      </w:r>
    </w:p>
    <w:p w14:paraId="1E460E37" w14:textId="77777777" w:rsidR="00CF0A94" w:rsidRDefault="00CF0A94" w:rsidP="00CF0A94">
      <w:r>
        <w:t>which represents the effective fluid pressure, and</w:t>
      </w:r>
    </w:p>
    <w:p w14:paraId="009C16F8" w14:textId="7FFE82A1" w:rsidR="00CF0A94" w:rsidRDefault="00CF0A94" w:rsidP="00CB13D9">
      <w:pPr>
        <w:pStyle w:val="MTDisplayEquation"/>
      </w:pPr>
      <w:r>
        <w:tab/>
      </w:r>
      <w:r w:rsidR="00905817" w:rsidRPr="00905817">
        <w:rPr>
          <w:position w:val="-18"/>
        </w:rPr>
        <w:object w:dxaOrig="1219" w:dyaOrig="460" w14:anchorId="6E33BA76">
          <v:shape id="_x0000_i1435" type="#_x0000_t75" style="width:61.15pt;height:22.4pt" o:ole="">
            <v:imagedata r:id="rId839" o:title=""/>
          </v:shape>
          <o:OLEObject Type="Embed" ProgID="Equation.DSMT4" ShapeID="_x0000_i1435" DrawAspect="Content" ObjectID="_1493625459" r:id="rId84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124</w:instrText>
      </w:r>
      <w:r w:rsidR="00827503">
        <w:rPr>
          <w:noProof/>
        </w:rPr>
        <w:fldChar w:fldCharType="end"/>
      </w:r>
      <w:r>
        <w:instrText>)</w:instrText>
      </w:r>
      <w:r>
        <w:fldChar w:fldCharType="end"/>
      </w:r>
    </w:p>
    <w:p w14:paraId="7F29EA67" w14:textId="5B207E43" w:rsidR="00CF0A94" w:rsidRDefault="00CF0A94" w:rsidP="00CF0A94">
      <w:r>
        <w:t xml:space="preserve">which represents the effective solute concentration.  In the last expression, </w:t>
      </w:r>
      <w:r w:rsidR="00905817" w:rsidRPr="00905817">
        <w:rPr>
          <w:position w:val="-4"/>
        </w:rPr>
        <w:object w:dxaOrig="300" w:dyaOrig="320" w14:anchorId="5A10EFC7">
          <v:shape id="_x0000_i1436" type="#_x0000_t75" style="width:14.95pt;height:15.6pt" o:ole="">
            <v:imagedata r:id="rId841" o:title=""/>
          </v:shape>
          <o:OLEObject Type="Embed" ProgID="Equation.DSMT4" ShapeID="_x0000_i1436" DrawAspect="Content" ObjectID="_1493625460" r:id="rId842"/>
        </w:object>
      </w:r>
      <w:r>
        <w:t xml:space="preserve"> is the partition coefficient of the solute, which is related to the effective solubility and electric potential according to</w:t>
      </w:r>
    </w:p>
    <w:p w14:paraId="0612681C" w14:textId="1A6D2438" w:rsidR="00CF0A94" w:rsidRDefault="00CF0A94" w:rsidP="00CB13D9">
      <w:pPr>
        <w:pStyle w:val="MTDisplayEquation"/>
      </w:pPr>
      <w:r>
        <w:tab/>
      </w:r>
      <w:r w:rsidR="00905817" w:rsidRPr="00905817">
        <w:rPr>
          <w:position w:val="-36"/>
        </w:rPr>
        <w:object w:dxaOrig="2320" w:dyaOrig="840" w14:anchorId="7BB19D26">
          <v:shape id="_x0000_i1437" type="#_x0000_t75" style="width:116.15pt;height:42.1pt" o:ole="">
            <v:imagedata r:id="rId843" o:title=""/>
          </v:shape>
          <o:OLEObject Type="Embed" ProgID="Equation.DSMT4" ShapeID="_x0000_i1437" DrawAspect="Content" ObjectID="_1493625461" r:id="rId84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125</w:instrText>
      </w:r>
      <w:r w:rsidR="00827503">
        <w:rPr>
          <w:noProof/>
        </w:rPr>
        <w:fldChar w:fldCharType="end"/>
      </w:r>
      <w:r>
        <w:instrText>)</w:instrText>
      </w:r>
      <w:r>
        <w:fldChar w:fldCharType="end"/>
      </w:r>
    </w:p>
    <w:p w14:paraId="0B30AE67" w14:textId="5861DC5A" w:rsidR="00CF0A94" w:rsidRDefault="001B779A" w:rsidP="001B779A">
      <w:r w:rsidRPr="001B779A">
        <w:t xml:space="preserve">Physically, since </w:t>
      </w:r>
      <w:r w:rsidR="00905817" w:rsidRPr="00905817">
        <w:rPr>
          <w:position w:val="-18"/>
        </w:rPr>
        <w:object w:dxaOrig="1520" w:dyaOrig="440" w14:anchorId="6FD4F606">
          <v:shape id="_x0000_i1438" type="#_x0000_t75" style="width:76.1pt;height:21.75pt" o:ole="">
            <v:imagedata r:id="rId845" o:title=""/>
          </v:shape>
          <o:OLEObject Type="Embed" ProgID="Equation.DSMT4" ShapeID="_x0000_i1438" DrawAspect="Content" ObjectID="_1493625462" r:id="rId846"/>
        </w:object>
      </w:r>
      <w:r w:rsidRPr="001B779A">
        <w:t xml:space="preserve"> is the osmotic (chemical) contribution to the fluid pressure, </w:t>
      </w:r>
      <w:r w:rsidR="00905817" w:rsidRPr="00905817">
        <w:rPr>
          <w:position w:val="-10"/>
        </w:rPr>
        <w:object w:dxaOrig="240" w:dyaOrig="320" w14:anchorId="055031E1">
          <v:shape id="_x0000_i1439" type="#_x0000_t75" style="width:12.25pt;height:15.6pt" o:ole="">
            <v:imagedata r:id="rId847" o:title=""/>
          </v:shape>
          <o:OLEObject Type="Embed" ProgID="Equation.DSMT4" ShapeID="_x0000_i1439" DrawAspect="Content" ObjectID="_1493625463" r:id="rId848"/>
        </w:object>
      </w:r>
      <w:r w:rsidRPr="001B779A">
        <w:t xml:space="preserve"> may be interpreted as that part of the total (mechano-chemical) fluid pressure which does not result from osmotic effects; thus, it is the mechanical contribution to </w:t>
      </w:r>
      <w:r w:rsidR="00905817" w:rsidRPr="00905817">
        <w:rPr>
          <w:position w:val="-10"/>
        </w:rPr>
        <w:object w:dxaOrig="240" w:dyaOrig="260" w14:anchorId="4E497BEE">
          <v:shape id="_x0000_i1440" type="#_x0000_t75" style="width:12.25pt;height:12.9pt" o:ole="">
            <v:imagedata r:id="rId849" o:title=""/>
          </v:shape>
          <o:OLEObject Type="Embed" ProgID="Equation.DSMT4" ShapeID="_x0000_i1440" DrawAspect="Content" ObjectID="_1493625464" r:id="rId850"/>
        </w:object>
      </w:r>
      <w:r w:rsidRPr="001B779A">
        <w:t xml:space="preserve">. Similarly, the effective solute concentration </w:t>
      </w:r>
      <w:r w:rsidR="00905817" w:rsidRPr="00905817">
        <w:rPr>
          <w:position w:val="-6"/>
        </w:rPr>
        <w:object w:dxaOrig="300" w:dyaOrig="320" w14:anchorId="4C39564A">
          <v:shape id="_x0000_i1441" type="#_x0000_t75" style="width:14.95pt;height:15.6pt" o:ole="">
            <v:imagedata r:id="rId851" o:title=""/>
          </v:shape>
          <o:OLEObject Type="Embed" ProgID="Equation.DSMT4" ShapeID="_x0000_i1441" DrawAspect="Content" ObjectID="_1493625465" r:id="rId852"/>
        </w:object>
      </w:r>
      <w:r w:rsidRPr="001B779A">
        <w:t xml:space="preserve"> represents the true contribution of the molar solute content to its electrochemical potential.</w:t>
      </w:r>
    </w:p>
    <w:p w14:paraId="659F49AE" w14:textId="77777777" w:rsidR="00FD0563" w:rsidRDefault="00FD0563" w:rsidP="001B779A">
      <w:r>
        <w:tab/>
        <w:t>When using these variables instead of mechano-electrochemical potentials, the momentum equations for the solvent and solutes may be inverted to produce the following flux relations:</w:t>
      </w:r>
    </w:p>
    <w:p w14:paraId="2ADA951E" w14:textId="0E7BB36A" w:rsidR="00FD0563" w:rsidRDefault="00FD0563" w:rsidP="00CB13D9">
      <w:pPr>
        <w:pStyle w:val="MTDisplayEquation"/>
      </w:pPr>
      <w:r>
        <w:tab/>
      </w:r>
      <w:r w:rsidR="00905817" w:rsidRPr="00905817">
        <w:rPr>
          <w:position w:val="-36"/>
        </w:rPr>
        <w:object w:dxaOrig="4220" w:dyaOrig="840" w14:anchorId="047FB1C3">
          <v:shape id="_x0000_i1442" type="#_x0000_t75" style="width:211.25pt;height:42.1pt" o:ole="">
            <v:imagedata r:id="rId853" o:title=""/>
          </v:shape>
          <o:OLEObject Type="Embed" ProgID="Equation.DSMT4" ShapeID="_x0000_i1442" DrawAspect="Content" ObjectID="_1493625466" r:id="rId85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126</w:instrText>
      </w:r>
      <w:r w:rsidR="00827503">
        <w:rPr>
          <w:noProof/>
        </w:rPr>
        <w:fldChar w:fldCharType="end"/>
      </w:r>
      <w:r>
        <w:instrText>)</w:instrText>
      </w:r>
      <w:r>
        <w:fldChar w:fldCharType="end"/>
      </w:r>
    </w:p>
    <w:p w14:paraId="1E9771DF" w14:textId="77777777" w:rsidR="00FD0563" w:rsidRDefault="00FD0563" w:rsidP="00FD0563">
      <w:r>
        <w:t>and</w:t>
      </w:r>
    </w:p>
    <w:p w14:paraId="32F846EA" w14:textId="35FDA9D4" w:rsidR="00FD0563" w:rsidRPr="00FD0563" w:rsidRDefault="00FD0563" w:rsidP="00CB13D9">
      <w:pPr>
        <w:pStyle w:val="MTDisplayEquation"/>
      </w:pPr>
      <w:r>
        <w:tab/>
      </w:r>
      <w:r w:rsidR="00905817" w:rsidRPr="00905817">
        <w:rPr>
          <w:position w:val="-36"/>
        </w:rPr>
        <w:object w:dxaOrig="3360" w:dyaOrig="840" w14:anchorId="21A07D90">
          <v:shape id="_x0000_i1443" type="#_x0000_t75" style="width:168.45pt;height:42.1pt" o:ole="">
            <v:imagedata r:id="rId855" o:title=""/>
          </v:shape>
          <o:OLEObject Type="Embed" ProgID="Equation.DSMT4" ShapeID="_x0000_i1443" DrawAspect="Content" ObjectID="_1493625467" r:id="rId85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127</w:instrText>
      </w:r>
      <w:r w:rsidR="00827503">
        <w:rPr>
          <w:noProof/>
        </w:rPr>
        <w:fldChar w:fldCharType="end"/>
      </w:r>
      <w:r>
        <w:instrText>)</w:instrText>
      </w:r>
      <w:r>
        <w:fldChar w:fldCharType="end"/>
      </w:r>
    </w:p>
    <w:p w14:paraId="79C53CBF" w14:textId="77777777" w:rsidR="0064700D" w:rsidRDefault="00FD0563" w:rsidP="0064700D">
      <w:r>
        <w:t>where</w:t>
      </w:r>
    </w:p>
    <w:p w14:paraId="1EB85F01" w14:textId="08A2D001" w:rsidR="00FD0563" w:rsidRDefault="00FD0563" w:rsidP="00CB13D9">
      <w:pPr>
        <w:pStyle w:val="MTDisplayEquation"/>
      </w:pPr>
      <w:r>
        <w:tab/>
      </w:r>
      <w:r w:rsidR="00905817" w:rsidRPr="00905817">
        <w:rPr>
          <w:position w:val="-38"/>
        </w:rPr>
        <w:object w:dxaOrig="3400" w:dyaOrig="940" w14:anchorId="2F668BCC">
          <v:shape id="_x0000_i1444" type="#_x0000_t75" style="width:169.8pt;height:47.55pt" o:ole="">
            <v:imagedata r:id="rId857" o:title=""/>
          </v:shape>
          <o:OLEObject Type="Embed" ProgID="Equation.DSMT4" ShapeID="_x0000_i1444" DrawAspect="Content" ObjectID="_1493625468" r:id="rId85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128</w:instrText>
      </w:r>
      <w:r w:rsidR="00827503">
        <w:rPr>
          <w:noProof/>
        </w:rPr>
        <w:fldChar w:fldCharType="end"/>
      </w:r>
      <w:r>
        <w:instrText>)</w:instrText>
      </w:r>
      <w:r>
        <w:fldChar w:fldCharType="end"/>
      </w:r>
    </w:p>
    <w:p w14:paraId="22216755" w14:textId="77777777" w:rsidR="00236764" w:rsidRDefault="00FD0563" w:rsidP="00FD0563">
      <w:r>
        <w:t>is the effective hydraulic permeability of the solution (solvent+solutes) in the mixture.</w:t>
      </w:r>
      <w:r w:rsidR="00236764">
        <w:t xml:space="preserve"> The momentum equation for the mixture is</w:t>
      </w:r>
    </w:p>
    <w:p w14:paraId="7685E3AB" w14:textId="4575E868" w:rsidR="00236764" w:rsidRPr="00FD0563" w:rsidRDefault="00236764" w:rsidP="00CB13D9">
      <w:pPr>
        <w:pStyle w:val="MTDisplayEquation"/>
      </w:pPr>
      <w:r>
        <w:tab/>
      </w:r>
      <w:r w:rsidR="00905817" w:rsidRPr="00905817">
        <w:rPr>
          <w:position w:val="-6"/>
        </w:rPr>
        <w:object w:dxaOrig="1020" w:dyaOrig="279" w14:anchorId="3557FCCC">
          <v:shape id="_x0000_i1445" type="#_x0000_t75" style="width:51.6pt;height:14.25pt" o:ole="">
            <v:imagedata r:id="rId859" o:title=""/>
          </v:shape>
          <o:OLEObject Type="Embed" ProgID="Equation.DSMT4" ShapeID="_x0000_i1445" DrawAspect="Content" ObjectID="_1493625469" r:id="rId86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129</w:instrText>
      </w:r>
      <w:r w:rsidR="00827503">
        <w:rPr>
          <w:noProof/>
        </w:rPr>
        <w:fldChar w:fldCharType="end"/>
      </w:r>
      <w:r>
        <w:instrText>)</w:instrText>
      </w:r>
      <w:r>
        <w:fldChar w:fldCharType="end"/>
      </w:r>
    </w:p>
    <w:p w14:paraId="097C1561" w14:textId="77777777" w:rsidR="00FB6012" w:rsidRDefault="00FB6012" w:rsidP="00FB6012">
      <w:pPr>
        <w:pStyle w:val="Heading2"/>
      </w:pPr>
      <w:bookmarkStart w:id="181" w:name="_Toc289032534"/>
      <w:r>
        <w:t>Mixture of Solids</w:t>
      </w:r>
      <w:bookmarkEnd w:id="177"/>
      <w:bookmarkEnd w:id="181"/>
    </w:p>
    <w:p w14:paraId="784CE042" w14:textId="7BCDDBD9" w:rsidR="00FB6012" w:rsidRDefault="00FB6012" w:rsidP="00FB6012">
      <w:r>
        <w:t xml:space="preserve">A solid material may consist of a heterogeneous mixture of various solid constituents that are constrained to move together. If each constituent is denoted by the superscript </w:t>
      </w:r>
      <w:r w:rsidR="00905817" w:rsidRPr="00905817">
        <w:rPr>
          <w:position w:val="-6"/>
        </w:rPr>
        <w:object w:dxaOrig="240" w:dyaOrig="220" w14:anchorId="4528B4CB">
          <v:shape id="_x0000_i1446" type="#_x0000_t75" style="width:12.25pt;height:10.85pt" o:ole="">
            <v:imagedata r:id="rId861" o:title=""/>
          </v:shape>
          <o:OLEObject Type="Embed" ProgID="Equation.DSMT4" ShapeID="_x0000_i1446" DrawAspect="Content" ObjectID="_1493625470" r:id="rId862"/>
        </w:object>
      </w:r>
      <w:r>
        <w:t xml:space="preserve">, a constrained mixture satisfies </w:t>
      </w:r>
      <w:r w:rsidR="00905817" w:rsidRPr="00905817">
        <w:rPr>
          <w:position w:val="-6"/>
        </w:rPr>
        <w:object w:dxaOrig="780" w:dyaOrig="320" w14:anchorId="6B2D4609">
          <v:shape id="_x0000_i1447" type="#_x0000_t75" style="width:39.4pt;height:15.6pt" o:ole="">
            <v:imagedata r:id="rId863" o:title=""/>
          </v:shape>
          <o:OLEObject Type="Embed" ProgID="Equation.DSMT4" ShapeID="_x0000_i1447" DrawAspect="Content" ObjectID="_1493625471" r:id="rId864"/>
        </w:object>
      </w:r>
      <w:r>
        <w:t xml:space="preserve"> for all </w:t>
      </w:r>
      <w:r w:rsidR="00905817" w:rsidRPr="00905817">
        <w:rPr>
          <w:position w:val="-6"/>
        </w:rPr>
        <w:object w:dxaOrig="240" w:dyaOrig="220" w14:anchorId="0AB82223">
          <v:shape id="_x0000_i1448" type="#_x0000_t75" style="width:12.25pt;height:10.85pt" o:ole="">
            <v:imagedata r:id="rId865" o:title=""/>
          </v:shape>
          <o:OLEObject Type="Embed" ProgID="Equation.DSMT4" ShapeID="_x0000_i1448" DrawAspect="Content" ObjectID="_1493625472" r:id="rId866"/>
        </w:object>
      </w:r>
      <w:r>
        <w:t xml:space="preserve">, where </w:t>
      </w:r>
      <w:r w:rsidR="00905817" w:rsidRPr="00905817">
        <w:rPr>
          <w:position w:val="-6"/>
        </w:rPr>
        <w:object w:dxaOrig="279" w:dyaOrig="320" w14:anchorId="2558D912">
          <v:shape id="_x0000_i1449" type="#_x0000_t75" style="width:14.25pt;height:15.6pt" o:ole="">
            <v:imagedata r:id="rId867" o:title=""/>
          </v:shape>
          <o:OLEObject Type="Embed" ProgID="Equation.DSMT4" ShapeID="_x0000_i1449" DrawAspect="Content" ObjectID="_1493625473" r:id="rId868"/>
        </w:object>
      </w:r>
      <w:r>
        <w:t xml:space="preserve"> is the velocity of the solid mixture.  For example, a fiber-reinforced material may consist of a mixture of fibers and a ground matrix.  In general, the constitutive relation for such a constrained mixture of solids may be a complex function of the mass </w:t>
      </w:r>
      <w:r w:rsidR="004D3EA3">
        <w:t xml:space="preserve">fraction </w:t>
      </w:r>
      <w:r>
        <w:t xml:space="preserve">of each constituent as well as the ultrastructure of the constituents and their mutual interactions.  The mass </w:t>
      </w:r>
      <w:r w:rsidR="004D3EA3">
        <w:t>fraction</w:t>
      </w:r>
      <w:r>
        <w:t xml:space="preserve"> of each constituent may be represented by the apparent density </w:t>
      </w:r>
      <w:r w:rsidR="00905817" w:rsidRPr="00905817">
        <w:rPr>
          <w:position w:val="-12"/>
        </w:rPr>
        <w:object w:dxaOrig="340" w:dyaOrig="380" w14:anchorId="551F2A69">
          <v:shape id="_x0000_i1450" type="#_x0000_t75" style="width:17pt;height:19pt" o:ole="">
            <v:imagedata r:id="rId869" o:title=""/>
          </v:shape>
          <o:OLEObject Type="Embed" ProgID="Equation.DSMT4" ShapeID="_x0000_i1450" DrawAspect="Content" ObjectID="_1493625474" r:id="rId870"/>
        </w:object>
      </w:r>
      <w:r>
        <w:t xml:space="preserve">, which is the ratio of the mass of </w:t>
      </w:r>
      <w:r w:rsidR="00905817" w:rsidRPr="00905817">
        <w:rPr>
          <w:position w:val="-6"/>
        </w:rPr>
        <w:object w:dxaOrig="240" w:dyaOrig="220" w14:anchorId="29EC0E5A">
          <v:shape id="_x0000_i1451" type="#_x0000_t75" style="width:12.25pt;height:10.85pt" o:ole="">
            <v:imagedata r:id="rId871" o:title=""/>
          </v:shape>
          <o:OLEObject Type="Embed" ProgID="Equation.DSMT4" ShapeID="_x0000_i1451" DrawAspect="Content" ObjectID="_1493625475" r:id="rId872"/>
        </w:object>
      </w:r>
      <w:r>
        <w:t xml:space="preserve"> to the volume of the mixture in the reference </w:t>
      </w:r>
      <w:r>
        <w:lastRenderedPageBreak/>
        <w:t>configuration, in an elemental region.  In the framework of hyperelasticity, the general representation for the strain energy density for such a solid mixture may have the form</w:t>
      </w:r>
    </w:p>
    <w:p w14:paraId="384442C2" w14:textId="3B81355D" w:rsidR="00FB6012" w:rsidRDefault="00FB6012" w:rsidP="00FB6012">
      <w:pPr>
        <w:pStyle w:val="MTDisplayEquation"/>
      </w:pPr>
      <w:r>
        <w:tab/>
      </w:r>
      <w:r w:rsidR="00905817" w:rsidRPr="00905817">
        <w:rPr>
          <w:position w:val="-18"/>
        </w:rPr>
        <w:object w:dxaOrig="3220" w:dyaOrig="480" w14:anchorId="1575A026">
          <v:shape id="_x0000_i1452" type="#_x0000_t75" style="width:161pt;height:24.45pt" o:ole="">
            <v:imagedata r:id="rId873" o:title=""/>
          </v:shape>
          <o:OLEObject Type="Embed" ProgID="Equation.DSMT4" ShapeID="_x0000_i1452" DrawAspect="Content" ObjectID="_1493625476" r:id="rId87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130</w:instrText>
      </w:r>
      <w:r w:rsidR="00827503">
        <w:rPr>
          <w:noProof/>
        </w:rPr>
        <w:fldChar w:fldCharType="end"/>
      </w:r>
      <w:r>
        <w:instrText>)</w:instrText>
      </w:r>
      <w:r>
        <w:fldChar w:fldCharType="end"/>
      </w:r>
    </w:p>
    <w:p w14:paraId="2DC1CCD7" w14:textId="5E9F40EA" w:rsidR="00FB6012" w:rsidRDefault="00FB6012" w:rsidP="00FB6012">
      <w:r>
        <w:t xml:space="preserve">where </w:t>
      </w:r>
      <w:r w:rsidR="00905817" w:rsidRPr="00905817">
        <w:rPr>
          <w:position w:val="-4"/>
        </w:rPr>
        <w:object w:dxaOrig="340" w:dyaOrig="300" w14:anchorId="74BDEABF">
          <v:shape id="_x0000_i1453" type="#_x0000_t75" style="width:17pt;height:14.95pt" o:ole="">
            <v:imagedata r:id="rId875" o:title=""/>
          </v:shape>
          <o:OLEObject Type="Embed" ProgID="Equation.DSMT4" ShapeID="_x0000_i1453" DrawAspect="Content" ObjectID="_1493625477" r:id="rId876"/>
        </w:object>
      </w:r>
      <w:r>
        <w:t xml:space="preserve"> is the deformation gradient of constituent </w:t>
      </w:r>
      <w:r w:rsidR="00905817" w:rsidRPr="00905817">
        <w:rPr>
          <w:position w:val="-6"/>
        </w:rPr>
        <w:object w:dxaOrig="240" w:dyaOrig="220" w14:anchorId="1BB16E21">
          <v:shape id="_x0000_i1454" type="#_x0000_t75" style="width:12.25pt;height:10.85pt" o:ole="">
            <v:imagedata r:id="rId877" o:title=""/>
          </v:shape>
          <o:OLEObject Type="Embed" ProgID="Equation.DSMT4" ShapeID="_x0000_i1454" DrawAspect="Content" ObjectID="_1493625478" r:id="rId878"/>
        </w:object>
      </w:r>
      <w:r>
        <w:t xml:space="preserve"> and </w:t>
      </w:r>
      <w:r w:rsidR="00905817" w:rsidRPr="00905817">
        <w:rPr>
          <w:position w:val="-6"/>
        </w:rPr>
        <w:object w:dxaOrig="200" w:dyaOrig="220" w14:anchorId="3E2009B5">
          <v:shape id="_x0000_i1455" type="#_x0000_t75" style="width:10.2pt;height:10.85pt" o:ole="">
            <v:imagedata r:id="rId879" o:title=""/>
          </v:shape>
          <o:OLEObject Type="Embed" ProgID="Equation.DSMT4" ShapeID="_x0000_i1455" DrawAspect="Content" ObjectID="_1493625479" r:id="rId880"/>
        </w:object>
      </w:r>
      <w:r>
        <w:t xml:space="preserve"> is the number of solid constituents in the mixture.  Though the solid constituents are constrained to move together, their deformation gradients are not necessarily the same, depending on how the various solid constituents of a constrained mixture were assembled </w:t>
      </w:r>
      <w:r w:rsidR="00A56950">
        <w:fldChar w:fldCharType="begin"/>
      </w:r>
      <w:r w:rsidR="00A56950">
        <w:instrText xml:space="preserve"> ADDIN EN.CITE &lt;EndNote&gt;&lt;Cite&gt;&lt;Author&gt;Ateshian&lt;/Author&gt;&lt;Year&gt;2010&lt;/Year&gt;&lt;RecNum&gt;70&lt;/RecNum&gt;&lt;DisplayText&gt;[25]&lt;/DisplayText&gt;&lt;record&gt;&lt;rec-number&gt;70&lt;/rec-number&gt;&lt;foreign-keys&gt;&lt;key app="EN" db-id="xxf0rdw27fzf0ie5dv9xdazn9pr5svpwws09"&gt;70&lt;/key&gt;&lt;/foreign-keys&gt;&lt;ref-type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tissues&lt;/title&gt;&lt;secondary-title&gt;Biomechanics and modeling in mechanobiology&lt;/secondary-title&gt;&lt;alt-title&gt;Biomech Model Mechanobiol&lt;/alt-title&gt;&lt;/titles&gt;&lt;alt-periodical&gt;&lt;full-title&gt;Biomech Model Mechanobiol&lt;/full-title&gt;&lt;/alt-periodical&gt;&lt;pages&gt;689-702&lt;/pages&gt;&lt;volume&gt;9&lt;/volume&gt;&lt;number&gt;6&lt;/number&gt;&lt;edition&gt;2010/03/20&lt;/edition&gt;&lt;keywords&gt;&lt;keyword&gt;*Cell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language&gt;eng&lt;/language&gt;&lt;/record&gt;&lt;/Cite&gt;&lt;/EndNote&gt;</w:instrText>
      </w:r>
      <w:r w:rsidR="00A56950">
        <w:fldChar w:fldCharType="separate"/>
      </w:r>
      <w:r w:rsidR="00A56950">
        <w:rPr>
          <w:noProof/>
        </w:rPr>
        <w:t>[</w:t>
      </w:r>
      <w:hyperlink w:anchor="_ENREF_25" w:tooltip="Ateshian, 2010 #70" w:history="1">
        <w:r w:rsidR="00214E15">
          <w:rPr>
            <w:noProof/>
          </w:rPr>
          <w:t>25</w:t>
        </w:r>
      </w:hyperlink>
      <w:r w:rsidR="00A56950">
        <w:rPr>
          <w:noProof/>
        </w:rPr>
        <w:t>]</w:t>
      </w:r>
      <w:r w:rsidR="00A56950">
        <w:fldChar w:fldCharType="end"/>
      </w:r>
      <w:r>
        <w:t>.</w:t>
      </w:r>
    </w:p>
    <w:p w14:paraId="7EDC2F11" w14:textId="77777777" w:rsidR="00FB6012" w:rsidRDefault="00FB6012" w:rsidP="00FB6012"/>
    <w:p w14:paraId="60068CA5" w14:textId="77777777" w:rsidR="00FB6012" w:rsidRDefault="00FB6012" w:rsidP="00FB6012">
      <w:r>
        <w:t xml:space="preserve">With no loss of generality, it may be assumed that the strain energy density of the mixture is the </w:t>
      </w:r>
      <w:r w:rsidR="0077444B">
        <w:t>summation</w:t>
      </w:r>
      <w:r>
        <w:t xml:space="preserve"> of the strain energy densities of all the constituents,</w:t>
      </w:r>
    </w:p>
    <w:p w14:paraId="764E7E50" w14:textId="76640543" w:rsidR="00FB6012" w:rsidRDefault="00FB6012" w:rsidP="00FB6012">
      <w:pPr>
        <w:pStyle w:val="MTDisplayEquation"/>
      </w:pPr>
      <w:r>
        <w:tab/>
      </w:r>
      <w:r w:rsidR="00905817" w:rsidRPr="00905817">
        <w:rPr>
          <w:position w:val="-28"/>
        </w:rPr>
        <w:object w:dxaOrig="6140" w:dyaOrig="680" w14:anchorId="3D8FBC81">
          <v:shape id="_x0000_i1456" type="#_x0000_t75" style="width:307pt;height:34.65pt" o:ole="">
            <v:imagedata r:id="rId881" o:title=""/>
          </v:shape>
          <o:OLEObject Type="Embed" ProgID="Equation.DSMT4" ShapeID="_x0000_i1456" DrawAspect="Content" ObjectID="_1493625480" r:id="rId88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131</w:instrText>
      </w:r>
      <w:r w:rsidR="00827503">
        <w:rPr>
          <w:noProof/>
        </w:rPr>
        <w:fldChar w:fldCharType="end"/>
      </w:r>
      <w:r>
        <w:instrText>)</w:instrText>
      </w:r>
      <w:r>
        <w:fldChar w:fldCharType="end"/>
      </w:r>
    </w:p>
    <w:p w14:paraId="3C50C43D" w14:textId="27ADBEAC" w:rsidR="00FB6012" w:rsidRDefault="00FB6012" w:rsidP="00FB6012">
      <w:r>
        <w:t xml:space="preserve">where </w:t>
      </w:r>
      <w:r w:rsidR="00905817" w:rsidRPr="00905817">
        <w:rPr>
          <w:position w:val="-4"/>
        </w:rPr>
        <w:object w:dxaOrig="380" w:dyaOrig="300" w14:anchorId="1A362281">
          <v:shape id="_x0000_i1457" type="#_x0000_t75" style="width:19pt;height:14.95pt" o:ole="">
            <v:imagedata r:id="rId883" o:title=""/>
          </v:shape>
          <o:OLEObject Type="Embed" ProgID="Equation.DSMT4" ShapeID="_x0000_i1457" DrawAspect="Content" ObjectID="_1493625481" r:id="rId884"/>
        </w:object>
      </w:r>
      <w:r>
        <w:t xml:space="preserve"> is the strain energy density of constituent </w:t>
      </w:r>
      <w:r w:rsidR="00905817" w:rsidRPr="00905817">
        <w:rPr>
          <w:position w:val="-6"/>
        </w:rPr>
        <w:object w:dxaOrig="240" w:dyaOrig="220" w14:anchorId="311DD5AA">
          <v:shape id="_x0000_i1458" type="#_x0000_t75" style="width:12.25pt;height:10.85pt" o:ole="">
            <v:imagedata r:id="rId885" o:title=""/>
          </v:shape>
          <o:OLEObject Type="Embed" ProgID="Equation.DSMT4" ShapeID="_x0000_i1458" DrawAspect="Content" ObjectID="_1493625482" r:id="rId886"/>
        </w:object>
      </w:r>
      <w:r>
        <w:t>.</w:t>
      </w:r>
    </w:p>
    <w:p w14:paraId="018537B3" w14:textId="77777777" w:rsidR="00FB6012" w:rsidRDefault="00FB6012" w:rsidP="00FB6012"/>
    <w:p w14:paraId="6EB671D7" w14:textId="77777777" w:rsidR="00FB6012" w:rsidRDefault="00FB6012" w:rsidP="00FB6012">
      <w:r>
        <w:t xml:space="preserve">Now, </w:t>
      </w:r>
      <w:r w:rsidRPr="00791193">
        <w:rPr>
          <w:i/>
        </w:rPr>
        <w:t>as a special case</w:t>
      </w:r>
      <w:r>
        <w:t>, we may assume that the simplest form of the constitutive relation for a mixture of constrained solids is</w:t>
      </w:r>
    </w:p>
    <w:p w14:paraId="683A3E90" w14:textId="2B090246" w:rsidR="00FB6012" w:rsidRDefault="00FB6012" w:rsidP="00FB6012">
      <w:pPr>
        <w:pStyle w:val="MTDisplayEquation"/>
      </w:pPr>
      <w:r>
        <w:tab/>
      </w:r>
      <w:r w:rsidR="00905817" w:rsidRPr="00905817">
        <w:rPr>
          <w:position w:val="-28"/>
        </w:rPr>
        <w:object w:dxaOrig="4500" w:dyaOrig="680" w14:anchorId="57B71A6A">
          <v:shape id="_x0000_i1459" type="#_x0000_t75" style="width:225.5pt;height:34.65pt" o:ole="">
            <v:imagedata r:id="rId887" o:title=""/>
          </v:shape>
          <o:OLEObject Type="Embed" ProgID="Equation.DSMT4" ShapeID="_x0000_i1459" DrawAspect="Content" ObjectID="_1493625483" r:id="rId88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132</w:instrText>
      </w:r>
      <w:r w:rsidR="00827503">
        <w:rPr>
          <w:noProof/>
        </w:rPr>
        <w:fldChar w:fldCharType="end"/>
      </w:r>
      <w:r>
        <w:instrText>)</w:instrText>
      </w:r>
      <w:r>
        <w:fldChar w:fldCharType="end"/>
      </w:r>
    </w:p>
    <w:p w14:paraId="1D7F10A0" w14:textId="34045184" w:rsidR="00FB6012" w:rsidRDefault="00FB6012" w:rsidP="00FB6012">
      <w:r>
        <w:t xml:space="preserve">This special form assumes that there are no explicit dependencies among the various solid constituents of the mixture.  Thus, </w:t>
      </w:r>
      <w:r w:rsidR="00905817" w:rsidRPr="00905817">
        <w:rPr>
          <w:position w:val="-4"/>
        </w:rPr>
        <w:object w:dxaOrig="380" w:dyaOrig="300" w14:anchorId="75D17704">
          <v:shape id="_x0000_i1460" type="#_x0000_t75" style="width:19pt;height:14.95pt" o:ole="">
            <v:imagedata r:id="rId889" o:title=""/>
          </v:shape>
          <o:OLEObject Type="Embed" ProgID="Equation.DSMT4" ShapeID="_x0000_i1460" DrawAspect="Content" ObjectID="_1493625484" r:id="rId890"/>
        </w:object>
      </w:r>
      <w:r>
        <w:t xml:space="preserve"> depends only on the deformation gradient and mass content of </w:t>
      </w:r>
      <w:r w:rsidR="00905817" w:rsidRPr="00905817">
        <w:rPr>
          <w:position w:val="-6"/>
        </w:rPr>
        <w:object w:dxaOrig="240" w:dyaOrig="220" w14:anchorId="75E8185A">
          <v:shape id="_x0000_i1461" type="#_x0000_t75" style="width:12.25pt;height:10.85pt" o:ole="">
            <v:imagedata r:id="rId891" o:title=""/>
          </v:shape>
          <o:OLEObject Type="Embed" ProgID="Equation.DSMT4" ShapeID="_x0000_i1461" DrawAspect="Content" ObjectID="_1493625485" r:id="rId892"/>
        </w:object>
      </w:r>
      <w:r>
        <w:t>.</w:t>
      </w:r>
    </w:p>
    <w:p w14:paraId="2EAD9CB3" w14:textId="77777777" w:rsidR="00FB6012" w:rsidRDefault="00FB6012" w:rsidP="00FB6012"/>
    <w:p w14:paraId="556138F2" w14:textId="323E6CBA" w:rsidR="00FB6012" w:rsidRDefault="00FB6012" w:rsidP="00FB6012">
      <w:r>
        <w:t xml:space="preserve">Furthermore, if we assume that </w:t>
      </w:r>
      <w:r w:rsidR="00905817" w:rsidRPr="00905817">
        <w:rPr>
          <w:position w:val="-4"/>
        </w:rPr>
        <w:object w:dxaOrig="740" w:dyaOrig="300" w14:anchorId="2C0A073D">
          <v:shape id="_x0000_i1462" type="#_x0000_t75" style="width:37.35pt;height:14.95pt" o:ole="">
            <v:imagedata r:id="rId893" o:title=""/>
          </v:shape>
          <o:OLEObject Type="Embed" ProgID="Equation.DSMT4" ShapeID="_x0000_i1462" DrawAspect="Content" ObjectID="_1493625486" r:id="rId894"/>
        </w:object>
      </w:r>
      <w:r>
        <w:t xml:space="preserve"> for all </w:t>
      </w:r>
      <w:r w:rsidR="00905817" w:rsidRPr="00905817">
        <w:rPr>
          <w:position w:val="-6"/>
        </w:rPr>
        <w:object w:dxaOrig="240" w:dyaOrig="220" w14:anchorId="1654985D">
          <v:shape id="_x0000_i1463" type="#_x0000_t75" style="width:12.25pt;height:10.85pt" o:ole="">
            <v:imagedata r:id="rId895" o:title=""/>
          </v:shape>
          <o:OLEObject Type="Embed" ProgID="Equation.DSMT4" ShapeID="_x0000_i1463" DrawAspect="Content" ObjectID="_1493625487" r:id="rId896"/>
        </w:object>
      </w:r>
      <w:r>
        <w:t xml:space="preserve"> (implying no residual stresses in the solid mixture), then the general form for </w:t>
      </w:r>
      <w:r w:rsidR="00905817" w:rsidRPr="00905817">
        <w:rPr>
          <w:position w:val="-4"/>
        </w:rPr>
        <w:object w:dxaOrig="279" w:dyaOrig="260" w14:anchorId="246F9EC7">
          <v:shape id="_x0000_i1464" type="#_x0000_t75" style="width:14.25pt;height:12.9pt" o:ole="">
            <v:imagedata r:id="rId897" o:title=""/>
          </v:shape>
          <o:OLEObject Type="Embed" ProgID="Equation.DSMT4" ShapeID="_x0000_i1464" DrawAspect="Content" ObjectID="_1493625488" r:id="rId898"/>
        </w:object>
      </w:r>
      <w:r>
        <w:t xml:space="preserve"> further reduces to</w:t>
      </w:r>
    </w:p>
    <w:p w14:paraId="0DD2856B" w14:textId="4B344F26" w:rsidR="00FB6012" w:rsidRDefault="00FB6012" w:rsidP="00FB6012">
      <w:pPr>
        <w:pStyle w:val="MTDisplayEquation"/>
      </w:pPr>
      <w:r>
        <w:tab/>
      </w:r>
      <w:r w:rsidR="00905817" w:rsidRPr="00905817">
        <w:rPr>
          <w:position w:val="-28"/>
        </w:rPr>
        <w:object w:dxaOrig="1880" w:dyaOrig="680" w14:anchorId="6312C994">
          <v:shape id="_x0000_i1465" type="#_x0000_t75" style="width:94.4pt;height:34.65pt" o:ole="">
            <v:imagedata r:id="rId899" o:title=""/>
          </v:shape>
          <o:OLEObject Type="Embed" ProgID="Equation.DSMT4" ShapeID="_x0000_i1465" DrawAspect="Content" ObjectID="_1493625489" r:id="rId90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82" w:name="ZEqnNum493756"/>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133</w:instrText>
      </w:r>
      <w:r w:rsidR="00827503">
        <w:rPr>
          <w:noProof/>
        </w:rPr>
        <w:fldChar w:fldCharType="end"/>
      </w:r>
      <w:r>
        <w:instrText>)</w:instrText>
      </w:r>
      <w:bookmarkEnd w:id="182"/>
      <w:r>
        <w:fldChar w:fldCharType="end"/>
      </w:r>
    </w:p>
    <w:p w14:paraId="605503C1" w14:textId="77777777" w:rsidR="00FB6012" w:rsidRDefault="00FB6012" w:rsidP="00FB6012">
      <w:r>
        <w:t>Consequently, the stress tensor for the mixture becomes</w:t>
      </w:r>
    </w:p>
    <w:p w14:paraId="387DF18F" w14:textId="569EF8EE" w:rsidR="00FB6012" w:rsidRPr="00791193" w:rsidRDefault="00FB6012" w:rsidP="00FB6012">
      <w:pPr>
        <w:pStyle w:val="MTDisplayEquation"/>
      </w:pPr>
      <w:r>
        <w:tab/>
      </w:r>
      <w:r w:rsidR="00905817" w:rsidRPr="00905817">
        <w:rPr>
          <w:position w:val="-28"/>
        </w:rPr>
        <w:object w:dxaOrig="4099" w:dyaOrig="700" w14:anchorId="6551847B">
          <v:shape id="_x0000_i1466" type="#_x0000_t75" style="width:204.45pt;height:34.65pt" o:ole="">
            <v:imagedata r:id="rId901" o:title=""/>
          </v:shape>
          <o:OLEObject Type="Embed" ProgID="Equation.DSMT4" ShapeID="_x0000_i1466" DrawAspect="Content" ObjectID="_1493625490" r:id="rId90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134</w:instrText>
      </w:r>
      <w:r w:rsidR="00827503">
        <w:rPr>
          <w:noProof/>
        </w:rPr>
        <w:fldChar w:fldCharType="end"/>
      </w:r>
      <w:r>
        <w:instrText>)</w:instrText>
      </w:r>
      <w:r>
        <w:fldChar w:fldCharType="end"/>
      </w:r>
    </w:p>
    <w:p w14:paraId="52A8CABF" w14:textId="6C2DC2D6" w:rsidR="00FB6012" w:rsidRDefault="00FB6012" w:rsidP="00FB6012">
      <w:r>
        <w:t xml:space="preserve">In other words, the stress in the solid mixture may be evaluated from the sum of the stresses in each mixture constituent using the same hyperelasticity relation as for a single, pure solid constituent.  The fact that </w:t>
      </w:r>
      <w:r w:rsidR="00905817" w:rsidRPr="00905817">
        <w:rPr>
          <w:position w:val="-4"/>
        </w:rPr>
        <w:object w:dxaOrig="380" w:dyaOrig="300" w14:anchorId="3A4782E9">
          <v:shape id="_x0000_i1467" type="#_x0000_t75" style="width:19pt;height:14.95pt" o:ole="">
            <v:imagedata r:id="rId903" o:title=""/>
          </v:shape>
          <o:OLEObject Type="Embed" ProgID="Equation.DSMT4" ShapeID="_x0000_i1467" DrawAspect="Content" ObjectID="_1493625491" r:id="rId904"/>
        </w:object>
      </w:r>
      <w:r>
        <w:t xml:space="preserve"> also depends on </w:t>
      </w:r>
      <w:r w:rsidR="00905817" w:rsidRPr="00905817">
        <w:rPr>
          <w:position w:val="-12"/>
        </w:rPr>
        <w:object w:dxaOrig="340" w:dyaOrig="380" w14:anchorId="01C02394">
          <v:shape id="_x0000_i1468" type="#_x0000_t75" style="width:17pt;height:19pt" o:ole="">
            <v:imagedata r:id="rId905" o:title=""/>
          </v:shape>
          <o:OLEObject Type="Embed" ProgID="Equation.DSMT4" ShapeID="_x0000_i1468" DrawAspect="Content" ObjectID="_1493625492" r:id="rId906"/>
        </w:object>
      </w:r>
      <w:r>
        <w:t xml:space="preserve"> implies that the material properties appearing in the constitutive relation for </w:t>
      </w:r>
      <w:r w:rsidR="00905817" w:rsidRPr="00905817">
        <w:rPr>
          <w:position w:val="-6"/>
        </w:rPr>
        <w:object w:dxaOrig="340" w:dyaOrig="320" w14:anchorId="4F25E6B4">
          <v:shape id="_x0000_i1469" type="#_x0000_t75" style="width:17pt;height:15.6pt" o:ole="">
            <v:imagedata r:id="rId907" o:title=""/>
          </v:shape>
          <o:OLEObject Type="Embed" ProgID="Equation.DSMT4" ShapeID="_x0000_i1469" DrawAspect="Content" ObjectID="_1493625493" r:id="rId908"/>
        </w:object>
      </w:r>
      <w:r>
        <w:t xml:space="preserve"> are dependent on the mass content of solid </w:t>
      </w:r>
      <w:r w:rsidR="00905817" w:rsidRPr="00905817">
        <w:rPr>
          <w:position w:val="-6"/>
        </w:rPr>
        <w:object w:dxaOrig="240" w:dyaOrig="220" w14:anchorId="2D0DDBE3">
          <v:shape id="_x0000_i1470" type="#_x0000_t75" style="width:12.25pt;height:10.85pt" o:ole="">
            <v:imagedata r:id="rId909" o:title=""/>
          </v:shape>
          <o:OLEObject Type="Embed" ProgID="Equation.DSMT4" ShapeID="_x0000_i1470" DrawAspect="Content" ObjectID="_1493625494" r:id="rId910"/>
        </w:object>
      </w:r>
      <w:r>
        <w:t xml:space="preserve"> in the mixture.</w:t>
      </w:r>
    </w:p>
    <w:p w14:paraId="3076EC63" w14:textId="77777777" w:rsidR="00FB6012" w:rsidRDefault="00FB6012" w:rsidP="00FB6012"/>
    <w:p w14:paraId="5D575420" w14:textId="77777777" w:rsidR="00FB6012" w:rsidRDefault="00FB6012" w:rsidP="00FB6012">
      <w:r>
        <w:t xml:space="preserve">For nearly-incompressible solids, using a reasoning similar to that which led to </w:t>
      </w:r>
      <w:r>
        <w:fldChar w:fldCharType="begin"/>
      </w:r>
      <w:r>
        <w:instrText xml:space="preserve"> GOTOBUTTON ZEqnNum493756  \* MERGEFORMAT </w:instrText>
      </w:r>
      <w:r w:rsidR="00827503">
        <w:fldChar w:fldCharType="begin"/>
      </w:r>
      <w:r w:rsidR="00827503">
        <w:instrText xml:space="preserve"> REF ZEqnNum493756 \* Charformat \! \* MERGEFORMAT </w:instrText>
      </w:r>
      <w:r w:rsidR="00827503">
        <w:fldChar w:fldCharType="separate"/>
      </w:r>
      <w:r w:rsidR="00D3178E">
        <w:instrText>(2.133)</w:instrText>
      </w:r>
      <w:r w:rsidR="00827503">
        <w:fldChar w:fldCharType="end"/>
      </w:r>
      <w:r>
        <w:fldChar w:fldCharType="end"/>
      </w:r>
      <w:r>
        <w:t>, the uncoupled strain energy density for the solid mixture may be of the form</w:t>
      </w:r>
    </w:p>
    <w:p w14:paraId="7A43385F" w14:textId="00A480A6" w:rsidR="00FB6012" w:rsidRDefault="00FB6012" w:rsidP="00FB6012">
      <w:pPr>
        <w:pStyle w:val="MTDisplayEquation"/>
      </w:pPr>
      <w:r>
        <w:tab/>
      </w:r>
      <w:r w:rsidR="00905817" w:rsidRPr="00905817">
        <w:rPr>
          <w:position w:val="-28"/>
        </w:rPr>
        <w:object w:dxaOrig="2640" w:dyaOrig="680" w14:anchorId="3CCD4128">
          <v:shape id="_x0000_i1471" type="#_x0000_t75" style="width:133.15pt;height:34.65pt" o:ole="">
            <v:imagedata r:id="rId911" o:title=""/>
          </v:shape>
          <o:OLEObject Type="Embed" ProgID="Equation.DSMT4" ShapeID="_x0000_i1471" DrawAspect="Content" ObjectID="_1493625495" r:id="rId91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135</w:instrText>
      </w:r>
      <w:r w:rsidR="00827503">
        <w:rPr>
          <w:noProof/>
        </w:rPr>
        <w:fldChar w:fldCharType="end"/>
      </w:r>
      <w:r>
        <w:instrText>)</w:instrText>
      </w:r>
      <w:r>
        <w:fldChar w:fldCharType="end"/>
      </w:r>
    </w:p>
    <w:p w14:paraId="7FD6922A" w14:textId="3EA5D5B8" w:rsidR="00FB6012" w:rsidRPr="00772A74" w:rsidRDefault="00FB6012" w:rsidP="00FB6012">
      <w:r>
        <w:t xml:space="preserve">where </w:t>
      </w:r>
      <w:r w:rsidR="00905817" w:rsidRPr="00905817">
        <w:rPr>
          <w:position w:val="-14"/>
        </w:rPr>
        <w:object w:dxaOrig="620" w:dyaOrig="400" w14:anchorId="27E2B551">
          <v:shape id="_x0000_i1472" type="#_x0000_t75" style="width:30.55pt;height:19.7pt" o:ole="">
            <v:imagedata r:id="rId913" o:title=""/>
          </v:shape>
          <o:OLEObject Type="Embed" ProgID="Equation.DSMT4" ShapeID="_x0000_i1472" DrawAspect="Content" ObjectID="_1493625496" r:id="rId914"/>
        </w:object>
      </w:r>
      <w:r>
        <w:t xml:space="preserve"> is the volumetric energy component, </w:t>
      </w:r>
      <w:r w:rsidR="00905817" w:rsidRPr="00905817">
        <w:rPr>
          <w:position w:val="-16"/>
        </w:rPr>
        <w:object w:dxaOrig="1260" w:dyaOrig="420" w14:anchorId="6F8FC015">
          <v:shape id="_x0000_i1473" type="#_x0000_t75" style="width:63.15pt;height:20.4pt" o:ole="">
            <v:imagedata r:id="rId915" o:title=""/>
          </v:shape>
          <o:OLEObject Type="Embed" ProgID="Equation.DSMT4" ShapeID="_x0000_i1473" DrawAspect="Content" ObjectID="_1493625497" r:id="rId916"/>
        </w:object>
      </w:r>
      <w:r>
        <w:t xml:space="preserve"> is the distortional energy component, and </w:t>
      </w:r>
      <w:r w:rsidR="00905817" w:rsidRPr="00905817">
        <w:rPr>
          <w:position w:val="-4"/>
        </w:rPr>
        <w:object w:dxaOrig="220" w:dyaOrig="300" w14:anchorId="6BAD8F70">
          <v:shape id="_x0000_i1474" type="#_x0000_t75" style="width:10.85pt;height:14.95pt" o:ole="">
            <v:imagedata r:id="rId917" o:title=""/>
          </v:shape>
          <o:OLEObject Type="Embed" ProgID="Equation.DSMT4" ShapeID="_x0000_i1474" DrawAspect="Content" ObjectID="_1493625498" r:id="rId918"/>
        </w:object>
      </w:r>
      <w:r>
        <w:t xml:space="preserve"> is the distortional part of the deformation gradient, as described in Section </w:t>
      </w:r>
      <w:r w:rsidR="005265A8">
        <w:fldChar w:fldCharType="begin"/>
      </w:r>
      <w:r w:rsidR="005265A8">
        <w:instrText xml:space="preserve"> REF _Ref176706100 \r \h </w:instrText>
      </w:r>
      <w:r w:rsidR="005265A8">
        <w:fldChar w:fldCharType="separate"/>
      </w:r>
      <w:r w:rsidR="00D3178E">
        <w:t>2.4.3</w:t>
      </w:r>
      <w:r w:rsidR="005265A8">
        <w:fldChar w:fldCharType="end"/>
      </w:r>
      <w:r>
        <w:t>.</w:t>
      </w:r>
    </w:p>
    <w:p w14:paraId="65B2469F" w14:textId="77777777" w:rsidR="00FB6012" w:rsidRDefault="00FB6012" w:rsidP="00FB6012"/>
    <w:p w14:paraId="034C3B39" w14:textId="77777777" w:rsidR="00FB6012" w:rsidRDefault="00FB6012" w:rsidP="00FB6012">
      <w:r>
        <w:br w:type="page"/>
      </w:r>
    </w:p>
    <w:p w14:paraId="1E88BE0B" w14:textId="77777777" w:rsidR="00FB6012" w:rsidRDefault="00FB6012" w:rsidP="00FB6012">
      <w:pPr>
        <w:pStyle w:val="Heading2"/>
      </w:pPr>
      <w:bookmarkStart w:id="183" w:name="_Toc176704834"/>
      <w:bookmarkStart w:id="184" w:name="_Toc289032535"/>
      <w:r>
        <w:lastRenderedPageBreak/>
        <w:t>Equilibrium Swelling</w:t>
      </w:r>
      <w:bookmarkEnd w:id="183"/>
      <w:bookmarkEnd w:id="184"/>
    </w:p>
    <w:p w14:paraId="7EEF78A6" w14:textId="77777777" w:rsidR="00FB6012" w:rsidRDefault="00FB6012" w:rsidP="00FB6012">
      <w:r>
        <w:t>When the interstitial fluid of a porous medium contains one or more solutes, an osmotic pressure may be produced in the fluid if the osmolarity of the interstitial fluid is non-uniform, or if it is different from that of the external bathing solution surrounding the porous medium.  In general, since the osmolarity of the interstitial fluid may vary over time in transient problems, the analysis of such swelling effects may be addressed using, for example, the biphasic-solute material model described in Section </w:t>
      </w:r>
      <w:r>
        <w:fldChar w:fldCharType="begin"/>
      </w:r>
      <w:r>
        <w:instrText xml:space="preserve"> REF _Ref176690994 \r \h </w:instrText>
      </w:r>
      <w:r>
        <w:fldChar w:fldCharType="separate"/>
      </w:r>
      <w:r w:rsidR="00D3178E">
        <w:t>2.6</w:t>
      </w:r>
      <w:r>
        <w:fldChar w:fldCharType="end"/>
      </w:r>
      <w:r>
        <w:t>.  However, if we are only interested in the steady-state response for such types of materials, when solvent and solute fluxes have subsided, the analysis may be simplified considerably.</w:t>
      </w:r>
    </w:p>
    <w:p w14:paraId="43F4622E" w14:textId="77777777" w:rsidR="00FB6012" w:rsidRDefault="00FB6012" w:rsidP="00FB6012"/>
    <w:p w14:paraId="11674B84" w14:textId="77777777" w:rsidR="00FB6012" w:rsidRDefault="00FB6012" w:rsidP="00FB6012">
      <w:r>
        <w:t>The Cauchy stress tensor for a mixture of a porous solid and interstitial fluid is given by</w:t>
      </w:r>
    </w:p>
    <w:p w14:paraId="42C8C166" w14:textId="6507AD96" w:rsidR="00FB6012" w:rsidRDefault="00FB6012" w:rsidP="00FB6012">
      <w:pPr>
        <w:pStyle w:val="MTDisplayEquation"/>
      </w:pPr>
      <w:r>
        <w:tab/>
      </w:r>
      <w:r w:rsidR="00905817" w:rsidRPr="00905817">
        <w:rPr>
          <w:position w:val="-10"/>
        </w:rPr>
        <w:object w:dxaOrig="1280" w:dyaOrig="360" w14:anchorId="7ACDA778">
          <v:shape id="_x0000_i1475" type="#_x0000_t75" style="width:63.85pt;height:19pt" o:ole="">
            <v:imagedata r:id="rId919" o:title=""/>
          </v:shape>
          <o:OLEObject Type="Embed" ProgID="Equation.DSMT4" ShapeID="_x0000_i1475" DrawAspect="Content" ObjectID="_1493625499" r:id="rId92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85" w:name="ZEqnNum905335"/>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136</w:instrText>
      </w:r>
      <w:r w:rsidR="00827503">
        <w:rPr>
          <w:noProof/>
        </w:rPr>
        <w:fldChar w:fldCharType="end"/>
      </w:r>
      <w:r>
        <w:instrText>)</w:instrText>
      </w:r>
      <w:bookmarkEnd w:id="185"/>
      <w:r>
        <w:fldChar w:fldCharType="end"/>
      </w:r>
    </w:p>
    <w:p w14:paraId="2AB0339B" w14:textId="1ED8B212" w:rsidR="00FB6012" w:rsidRDefault="00FB6012" w:rsidP="00FB6012">
      <w:r>
        <w:t xml:space="preserve">where </w:t>
      </w:r>
      <w:r w:rsidR="00905817" w:rsidRPr="00905817">
        <w:rPr>
          <w:position w:val="-10"/>
        </w:rPr>
        <w:object w:dxaOrig="240" w:dyaOrig="260" w14:anchorId="7743D047">
          <v:shape id="_x0000_i1476" type="#_x0000_t75" style="width:12.25pt;height:12.9pt" o:ole="">
            <v:imagedata r:id="rId921" o:title=""/>
          </v:shape>
          <o:OLEObject Type="Embed" ProgID="Equation.DSMT4" ShapeID="_x0000_i1476" DrawAspect="Content" ObjectID="_1493625500" r:id="rId922"/>
        </w:object>
      </w:r>
      <w:r>
        <w:t xml:space="preserve"> is he fluid pressure and </w:t>
      </w:r>
      <w:r w:rsidR="00905817" w:rsidRPr="00905817">
        <w:rPr>
          <w:position w:val="-6"/>
        </w:rPr>
        <w:object w:dxaOrig="300" w:dyaOrig="320" w14:anchorId="4B2E6CB6">
          <v:shape id="_x0000_i1477" type="#_x0000_t75" style="width:14.95pt;height:15.6pt" o:ole="">
            <v:imagedata r:id="rId923" o:title=""/>
          </v:shape>
          <o:OLEObject Type="Embed" ProgID="Equation.DSMT4" ShapeID="_x0000_i1477" DrawAspect="Content" ObjectID="_1493625501" r:id="rId924"/>
        </w:object>
      </w:r>
      <w:r>
        <w:t xml:space="preserve"> is the stress in the solid matrix resulting from solid strain.  When steady-state conditions are achieved, the fluid pressure </w:t>
      </w:r>
      <w:r w:rsidR="00905817" w:rsidRPr="00905817">
        <w:rPr>
          <w:position w:val="-10"/>
        </w:rPr>
        <w:object w:dxaOrig="240" w:dyaOrig="260" w14:anchorId="74644867">
          <v:shape id="_x0000_i1478" type="#_x0000_t75" style="width:12.25pt;height:12.9pt" o:ole="">
            <v:imagedata r:id="rId925" o:title=""/>
          </v:shape>
          <o:OLEObject Type="Embed" ProgID="Equation.DSMT4" ShapeID="_x0000_i1478" DrawAspect="Content" ObjectID="_1493625502" r:id="rId926"/>
        </w:object>
      </w:r>
      <w:r>
        <w:t xml:space="preserve"> results exclusively from osmotic effects and ambient conditions (i.e., it does not depend on the loading history).  Thus, in analogy to </w:t>
      </w:r>
      <w:r w:rsidR="00F71297">
        <w:fldChar w:fldCharType="begin"/>
      </w:r>
      <w:r w:rsidR="00F71297">
        <w:instrText xml:space="preserve"> GOTOBUTTON ZEqnNum385284  \* MERGEFORMAT </w:instrText>
      </w:r>
      <w:r w:rsidR="00827503">
        <w:fldChar w:fldCharType="begin"/>
      </w:r>
      <w:r w:rsidR="00827503">
        <w:instrText xml:space="preserve"> REF ZEqnNum385284 \* Charformat \! \* MERGEFORMAT </w:instrText>
      </w:r>
      <w:r w:rsidR="00827503">
        <w:fldChar w:fldCharType="separate"/>
      </w:r>
      <w:r w:rsidR="00D3178E">
        <w:instrText>(2.112)</w:instrText>
      </w:r>
      <w:r w:rsidR="00827503">
        <w:fldChar w:fldCharType="end"/>
      </w:r>
      <w:r w:rsidR="00F71297">
        <w:fldChar w:fldCharType="end"/>
      </w:r>
      <w:r>
        <w:t xml:space="preserve">, </w:t>
      </w:r>
      <w:r w:rsidR="00905817" w:rsidRPr="00905817">
        <w:rPr>
          <w:position w:val="-10"/>
        </w:rPr>
        <w:object w:dxaOrig="1400" w:dyaOrig="320" w14:anchorId="0BA8CA2A">
          <v:shape id="_x0000_i1479" type="#_x0000_t75" style="width:69.95pt;height:15.6pt" o:ole="">
            <v:imagedata r:id="rId927" o:title=""/>
          </v:shape>
          <o:OLEObject Type="Embed" ProgID="Equation.DSMT4" ShapeID="_x0000_i1479" DrawAspect="Content" ObjectID="_1493625503" r:id="rId928"/>
        </w:object>
      </w:r>
      <w:r>
        <w:t xml:space="preserve"> where </w:t>
      </w:r>
      <w:r w:rsidR="00905817" w:rsidRPr="00905817">
        <w:rPr>
          <w:position w:val="-10"/>
        </w:rPr>
        <w:object w:dxaOrig="240" w:dyaOrig="320" w14:anchorId="4A3A70B0">
          <v:shape id="_x0000_i1480" type="#_x0000_t75" style="width:12.25pt;height:15.6pt" o:ole="">
            <v:imagedata r:id="rId929" o:title=""/>
          </v:shape>
          <o:OLEObject Type="Embed" ProgID="Equation.DSMT4" ShapeID="_x0000_i1480" DrawAspect="Content" ObjectID="_1493625504" r:id="rId930"/>
        </w:object>
      </w:r>
      <w:r>
        <w:t xml:space="preserve"> is the mechanical pressure resulting from ambient conditions and </w:t>
      </w:r>
      <w:r w:rsidR="00905817" w:rsidRPr="00905817">
        <w:rPr>
          <w:position w:val="-6"/>
        </w:rPr>
        <w:object w:dxaOrig="639" w:dyaOrig="279" w14:anchorId="1847E9E1">
          <v:shape id="_x0000_i1481" type="#_x0000_t75" style="width:30.55pt;height:14.25pt" o:ole="">
            <v:imagedata r:id="rId931" o:title=""/>
          </v:shape>
          <o:OLEObject Type="Embed" ProgID="Equation.DSMT4" ShapeID="_x0000_i1481" DrawAspect="Content" ObjectID="_1493625505" r:id="rId932"/>
        </w:object>
      </w:r>
      <w:r>
        <w:t xml:space="preserve"> is the osmotic pressure resulting from the osmolarity </w:t>
      </w:r>
      <w:r w:rsidR="00905817" w:rsidRPr="00905817">
        <w:rPr>
          <w:position w:val="-6"/>
        </w:rPr>
        <w:object w:dxaOrig="180" w:dyaOrig="220" w14:anchorId="348D95C1">
          <v:shape id="_x0000_i1482" type="#_x0000_t75" style="width:8.85pt;height:10.85pt" o:ole="">
            <v:imagedata r:id="rId933" o:title=""/>
          </v:shape>
          <o:OLEObject Type="Embed" ProgID="Equation.DSMT4" ShapeID="_x0000_i1482" DrawAspect="Content" ObjectID="_1493625506" r:id="rId934"/>
        </w:object>
      </w:r>
      <w:r>
        <w:t xml:space="preserve"> of the solution.</w:t>
      </w:r>
    </w:p>
    <w:p w14:paraId="44B89B13" w14:textId="77777777" w:rsidR="00FB6012" w:rsidRDefault="00FB6012" w:rsidP="00FB6012"/>
    <w:p w14:paraId="7921F29A" w14:textId="63CB79F3" w:rsidR="00FB6012" w:rsidRDefault="00FB6012" w:rsidP="00FB6012">
      <w:r>
        <w:t xml:space="preserve">The osmotic pressure </w:t>
      </w:r>
      <w:r w:rsidR="00905817" w:rsidRPr="00905817">
        <w:rPr>
          <w:position w:val="-10"/>
        </w:rPr>
        <w:object w:dxaOrig="240" w:dyaOrig="260" w14:anchorId="35506E59">
          <v:shape id="_x0000_i1483" type="#_x0000_t75" style="width:12.25pt;height:12.9pt" o:ole="">
            <v:imagedata r:id="rId935" o:title=""/>
          </v:shape>
          <o:OLEObject Type="Embed" ProgID="Equation.DSMT4" ShapeID="_x0000_i1483" DrawAspect="Content" ObjectID="_1493625507" r:id="rId936"/>
        </w:object>
      </w:r>
      <w:r>
        <w:t xml:space="preserve"> may produce swelling of the solid matrix, which is opposed by the solid matrix stress.  This becomes more apparent when considering, for example, the case of a traction-free body.  The traction is given by </w:t>
      </w:r>
      <w:r w:rsidR="00905817" w:rsidRPr="00905817">
        <w:rPr>
          <w:position w:val="-6"/>
        </w:rPr>
        <w:object w:dxaOrig="800" w:dyaOrig="260" w14:anchorId="2249E2A6">
          <v:shape id="_x0000_i1484" type="#_x0000_t75" style="width:40.1pt;height:12.9pt" o:ole="">
            <v:imagedata r:id="rId937" o:title=""/>
          </v:shape>
          <o:OLEObject Type="Embed" ProgID="Equation.DSMT4" ShapeID="_x0000_i1484" DrawAspect="Content" ObjectID="_1493625508" r:id="rId938"/>
        </w:object>
      </w:r>
      <w:r>
        <w:t xml:space="preserve">, where </w:t>
      </w:r>
      <w:r w:rsidR="00905817" w:rsidRPr="00905817">
        <w:rPr>
          <w:position w:val="-4"/>
        </w:rPr>
        <w:object w:dxaOrig="200" w:dyaOrig="200" w14:anchorId="3D7BC902">
          <v:shape id="_x0000_i1485" type="#_x0000_t75" style="width:10.2pt;height:10.2pt" o:ole="">
            <v:imagedata r:id="rId939" o:title=""/>
          </v:shape>
          <o:OLEObject Type="Embed" ProgID="Equation.DSMT4" ShapeID="_x0000_i1485" DrawAspect="Content" ObjectID="_1493625509" r:id="rId940"/>
        </w:object>
      </w:r>
      <w:r>
        <w:t xml:space="preserve"> is the unit outward normal to the boundary.  When </w:t>
      </w:r>
      <w:r w:rsidR="00905817" w:rsidRPr="00905817">
        <w:rPr>
          <w:position w:val="-6"/>
        </w:rPr>
        <w:object w:dxaOrig="520" w:dyaOrig="279" w14:anchorId="76544407">
          <v:shape id="_x0000_i1486" type="#_x0000_t75" style="width:25.8pt;height:14.25pt" o:ole="">
            <v:imagedata r:id="rId941" o:title=""/>
          </v:shape>
          <o:OLEObject Type="Embed" ProgID="Equation.DSMT4" ShapeID="_x0000_i1486" DrawAspect="Content" ObjectID="_1493625510" r:id="rId942"/>
        </w:object>
      </w:r>
      <w:r w:rsidR="0077444B">
        <w:t>,</w:t>
      </w:r>
      <w:r>
        <w:t xml:space="preserve"> the relation of </w:t>
      </w:r>
      <w:r>
        <w:fldChar w:fldCharType="begin"/>
      </w:r>
      <w:r>
        <w:instrText xml:space="preserve"> GOTOBUTTON ZEqnNum905335  \* MERGEFORMAT </w:instrText>
      </w:r>
      <w:r w:rsidR="00827503">
        <w:fldChar w:fldCharType="begin"/>
      </w:r>
      <w:r w:rsidR="00827503">
        <w:instrText xml:space="preserve"> REF ZEqnNum905335 \* Charformat \! \* MERGEFORMAT </w:instrText>
      </w:r>
      <w:r w:rsidR="00827503">
        <w:fldChar w:fldCharType="separate"/>
      </w:r>
      <w:r w:rsidR="00D3178E">
        <w:instrText>(2.136)</w:instrText>
      </w:r>
      <w:r w:rsidR="00827503">
        <w:fldChar w:fldCharType="end"/>
      </w:r>
      <w:r>
        <w:fldChar w:fldCharType="end"/>
      </w:r>
      <w:r>
        <w:t xml:space="preserve"> produces </w:t>
      </w:r>
      <w:r w:rsidR="00905817" w:rsidRPr="00905817">
        <w:rPr>
          <w:position w:val="-10"/>
        </w:rPr>
        <w:object w:dxaOrig="1219" w:dyaOrig="360" w14:anchorId="24EB6B19">
          <v:shape id="_x0000_i1487" type="#_x0000_t75" style="width:61.15pt;height:19pt" o:ole="">
            <v:imagedata r:id="rId943" o:title=""/>
          </v:shape>
          <o:OLEObject Type="Embed" ProgID="Equation.DSMT4" ShapeID="_x0000_i1487" DrawAspect="Content" ObjectID="_1493625511" r:id="rId944"/>
        </w:object>
      </w:r>
      <w:r>
        <w:t xml:space="preserve">, clearly showing that the osmotic pressure </w:t>
      </w:r>
      <w:r w:rsidR="00905817" w:rsidRPr="00905817">
        <w:rPr>
          <w:position w:val="-10"/>
        </w:rPr>
        <w:object w:dxaOrig="240" w:dyaOrig="260" w14:anchorId="693DFD54">
          <v:shape id="_x0000_i1488" type="#_x0000_t75" style="width:12.25pt;height:12.9pt" o:ole="">
            <v:imagedata r:id="rId945" o:title=""/>
          </v:shape>
          <o:OLEObject Type="Embed" ProgID="Equation.DSMT4" ShapeID="_x0000_i1488" DrawAspect="Content" ObjectID="_1493625512" r:id="rId946"/>
        </w:object>
      </w:r>
      <w:r>
        <w:t xml:space="preserve"> is balanced by the swelling solid matrix.</w:t>
      </w:r>
    </w:p>
    <w:p w14:paraId="266501D2" w14:textId="77777777" w:rsidR="00FB6012" w:rsidRDefault="00FB6012" w:rsidP="00FB6012"/>
    <w:p w14:paraId="0C03A325" w14:textId="77777777" w:rsidR="00FB6012" w:rsidRDefault="00FB6012" w:rsidP="00FB6012">
      <w:r>
        <w:t xml:space="preserve">The interstitial osmolarity (number of moles of solute per volume of interstitial fluid) may be related to the solute and solid content according to </w:t>
      </w:r>
    </w:p>
    <w:p w14:paraId="02966B5B" w14:textId="05CE4FE4" w:rsidR="00FB6012" w:rsidRDefault="00FB6012" w:rsidP="00FB6012">
      <w:pPr>
        <w:pStyle w:val="MTDisplayEquation"/>
      </w:pPr>
      <w:r>
        <w:tab/>
      </w:r>
      <w:r w:rsidR="00905817" w:rsidRPr="00905817">
        <w:rPr>
          <w:position w:val="-30"/>
        </w:rPr>
        <w:object w:dxaOrig="1060" w:dyaOrig="680" w14:anchorId="21CCD665">
          <v:shape id="_x0000_i1489" type="#_x0000_t75" style="width:52.3pt;height:34.65pt" o:ole="">
            <v:imagedata r:id="rId947" o:title=""/>
          </v:shape>
          <o:OLEObject Type="Embed" ProgID="Equation.DSMT4" ShapeID="_x0000_i1489" DrawAspect="Content" ObjectID="_1493625513" r:id="rId948"/>
        </w:object>
      </w:r>
      <w:r w:rsidR="0077444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86" w:name="ZEqnNum130917"/>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137</w:instrText>
      </w:r>
      <w:r w:rsidR="00827503">
        <w:rPr>
          <w:noProof/>
        </w:rPr>
        <w:fldChar w:fldCharType="end"/>
      </w:r>
      <w:r>
        <w:instrText>)</w:instrText>
      </w:r>
      <w:bookmarkEnd w:id="186"/>
      <w:r>
        <w:fldChar w:fldCharType="end"/>
      </w:r>
    </w:p>
    <w:p w14:paraId="5FA13C47" w14:textId="198626A4" w:rsidR="00FB6012" w:rsidRDefault="00FB6012" w:rsidP="00FB6012">
      <w:r>
        <w:t xml:space="preserve">where </w:t>
      </w:r>
      <w:r w:rsidR="00905817" w:rsidRPr="00905817">
        <w:rPr>
          <w:position w:val="-12"/>
        </w:rPr>
        <w:object w:dxaOrig="240" w:dyaOrig="360" w14:anchorId="1EE5CF9D">
          <v:shape id="_x0000_i1490" type="#_x0000_t75" style="width:12.25pt;height:19pt" o:ole="">
            <v:imagedata r:id="rId949" o:title=""/>
          </v:shape>
          <o:OLEObject Type="Embed" ProgID="Equation.DSMT4" ShapeID="_x0000_i1490" DrawAspect="Content" ObjectID="_1493625514" r:id="rId950"/>
        </w:object>
      </w:r>
      <w:r>
        <w:t xml:space="preserve"> is the number of moles of solute per volume of the mixture in the reference configuration, </w:t>
      </w:r>
      <w:r w:rsidR="00905817" w:rsidRPr="00905817">
        <w:rPr>
          <w:position w:val="-12"/>
        </w:rPr>
        <w:object w:dxaOrig="300" w:dyaOrig="380" w14:anchorId="36AC7C1A">
          <v:shape id="_x0000_i1491" type="#_x0000_t75" style="width:14.95pt;height:19pt" o:ole="">
            <v:imagedata r:id="rId951" o:title=""/>
          </v:shape>
          <o:OLEObject Type="Embed" ProgID="Equation.DSMT4" ShapeID="_x0000_i1491" DrawAspect="Content" ObjectID="_1493625515" r:id="rId952"/>
        </w:object>
      </w:r>
      <w:r>
        <w:t xml:space="preserve"> is the volume fraction of the solid in the reference configuration, and </w:t>
      </w:r>
      <w:r w:rsidR="00905817" w:rsidRPr="00905817">
        <w:rPr>
          <w:position w:val="-6"/>
        </w:rPr>
        <w:object w:dxaOrig="940" w:dyaOrig="279" w14:anchorId="1549988F">
          <v:shape id="_x0000_i1492" type="#_x0000_t75" style="width:47.55pt;height:14.25pt" o:ole="">
            <v:imagedata r:id="rId953" o:title=""/>
          </v:shape>
          <o:OLEObject Type="Embed" ProgID="Equation.DSMT4" ShapeID="_x0000_i1492" DrawAspect="Content" ObjectID="_1493625516" r:id="rId954"/>
        </w:object>
      </w:r>
      <w:r>
        <w:t xml:space="preserve"> is the relative volume of the porous solid matrix.  Neither </w:t>
      </w:r>
      <w:r w:rsidR="00905817" w:rsidRPr="00905817">
        <w:rPr>
          <w:position w:val="-12"/>
        </w:rPr>
        <w:object w:dxaOrig="240" w:dyaOrig="360" w14:anchorId="5C19E977">
          <v:shape id="_x0000_i1493" type="#_x0000_t75" style="width:12.25pt;height:19pt" o:ole="">
            <v:imagedata r:id="rId955" o:title=""/>
          </v:shape>
          <o:OLEObject Type="Embed" ProgID="Equation.DSMT4" ShapeID="_x0000_i1493" DrawAspect="Content" ObjectID="_1493625517" r:id="rId956"/>
        </w:object>
      </w:r>
      <w:r>
        <w:t xml:space="preserve"> nor </w:t>
      </w:r>
      <w:r w:rsidR="00905817" w:rsidRPr="00905817">
        <w:rPr>
          <w:position w:val="-12"/>
        </w:rPr>
        <w:object w:dxaOrig="300" w:dyaOrig="380" w14:anchorId="026393FB">
          <v:shape id="_x0000_i1494" type="#_x0000_t75" style="width:14.95pt;height:19pt" o:ole="">
            <v:imagedata r:id="rId957" o:title=""/>
          </v:shape>
          <o:OLEObject Type="Embed" ProgID="Equation.DSMT4" ShapeID="_x0000_i1494" DrawAspect="Content" ObjectID="_1493625518" r:id="rId958"/>
        </w:object>
      </w:r>
      <w:r>
        <w:t xml:space="preserve"> depend on the solid matrix deformation, thus </w:t>
      </w:r>
      <w:r>
        <w:fldChar w:fldCharType="begin"/>
      </w:r>
      <w:r>
        <w:instrText xml:space="preserve"> GOTOBUTTON ZEqnNum130917  \* MERGEFORMAT </w:instrText>
      </w:r>
      <w:r w:rsidR="00827503">
        <w:fldChar w:fldCharType="begin"/>
      </w:r>
      <w:r w:rsidR="00827503">
        <w:instrText xml:space="preserve"> REF ZEqnNum130917 \* Charformat \! \* MERGEFORMAT </w:instrText>
      </w:r>
      <w:r w:rsidR="00827503">
        <w:fldChar w:fldCharType="separate"/>
      </w:r>
      <w:r w:rsidR="00D3178E">
        <w:instrText>(2.137)</w:instrText>
      </w:r>
      <w:r w:rsidR="00827503">
        <w:fldChar w:fldCharType="end"/>
      </w:r>
      <w:r>
        <w:fldChar w:fldCharType="end"/>
      </w:r>
      <w:r>
        <w:t xml:space="preserve"> provides the explicit dependence of </w:t>
      </w:r>
      <w:r w:rsidR="00905817" w:rsidRPr="00905817">
        <w:rPr>
          <w:position w:val="-6"/>
        </w:rPr>
        <w:object w:dxaOrig="180" w:dyaOrig="220" w14:anchorId="72D1191F">
          <v:shape id="_x0000_i1495" type="#_x0000_t75" style="width:8.85pt;height:10.85pt" o:ole="">
            <v:imagedata r:id="rId959" o:title=""/>
          </v:shape>
          <o:OLEObject Type="Embed" ProgID="Equation.DSMT4" ShapeID="_x0000_i1495" DrawAspect="Content" ObjectID="_1493625519" r:id="rId960"/>
        </w:object>
      </w:r>
      <w:r>
        <w:t xml:space="preserve"> on </w:t>
      </w:r>
      <w:r w:rsidR="00905817" w:rsidRPr="00905817">
        <w:rPr>
          <w:position w:val="-6"/>
        </w:rPr>
        <w:object w:dxaOrig="220" w:dyaOrig="279" w14:anchorId="4EC3B5A5">
          <v:shape id="_x0000_i1496" type="#_x0000_t75" style="width:10.85pt;height:14.25pt" o:ole="">
            <v:imagedata r:id="rId961" o:title=""/>
          </v:shape>
          <o:OLEObject Type="Embed" ProgID="Equation.DSMT4" ShapeID="_x0000_i1496" DrawAspect="Content" ObjectID="_1493625520" r:id="rId962"/>
        </w:object>
      </w:r>
      <w:r>
        <w:t xml:space="preserve">.  This relation shows that the osmolarity of the interstitial fluid is dependent on the relative change in volume of the solid matrix with deformation.  Effectively, under equilibrium swelling conditions, the term </w:t>
      </w:r>
      <w:r w:rsidR="00905817" w:rsidRPr="00905817">
        <w:rPr>
          <w:position w:val="-10"/>
        </w:rPr>
        <w:object w:dxaOrig="460" w:dyaOrig="320" w14:anchorId="31C55825">
          <v:shape id="_x0000_i1497" type="#_x0000_t75" style="width:22.4pt;height:15.6pt" o:ole="">
            <v:imagedata r:id="rId963" o:title=""/>
          </v:shape>
          <o:OLEObject Type="Embed" ProgID="Equation.DSMT4" ShapeID="_x0000_i1497" DrawAspect="Content" ObjectID="_1493625521" r:id="rId964"/>
        </w:object>
      </w:r>
      <w:r>
        <w:t xml:space="preserve"> in </w:t>
      </w:r>
      <w:r>
        <w:fldChar w:fldCharType="begin"/>
      </w:r>
      <w:r>
        <w:instrText xml:space="preserve"> GOTOBUTTON ZEqnNum905335  \* MERGEFORMAT </w:instrText>
      </w:r>
      <w:r w:rsidR="00827503">
        <w:fldChar w:fldCharType="begin"/>
      </w:r>
      <w:r w:rsidR="00827503">
        <w:instrText xml:space="preserve"> REF ZEqnNum905335 \* Charformat \! \* MERGEFORMAT </w:instrText>
      </w:r>
      <w:r w:rsidR="00827503">
        <w:fldChar w:fldCharType="separate"/>
      </w:r>
      <w:r w:rsidR="00D3178E">
        <w:instrText>(2.136)</w:instrText>
      </w:r>
      <w:r w:rsidR="00827503">
        <w:fldChar w:fldCharType="end"/>
      </w:r>
      <w:r>
        <w:fldChar w:fldCharType="end"/>
      </w:r>
      <w:r>
        <w:t xml:space="preserve"> represents an elastic stress and may be treated in this manner when analyzing equilibrium swelling conditions.</w:t>
      </w:r>
    </w:p>
    <w:p w14:paraId="47924ECE" w14:textId="77777777" w:rsidR="00FB6012" w:rsidRDefault="00FB6012" w:rsidP="00FB6012"/>
    <w:p w14:paraId="52E60B9A" w14:textId="2CD9EA69" w:rsidR="00FB6012" w:rsidRDefault="00FB6012" w:rsidP="00FB6012">
      <w:r>
        <w:t xml:space="preserve">Since </w:t>
      </w:r>
      <w:r w:rsidR="00905817" w:rsidRPr="00905817">
        <w:rPr>
          <w:position w:val="-10"/>
        </w:rPr>
        <w:object w:dxaOrig="240" w:dyaOrig="260" w14:anchorId="76C46A86">
          <v:shape id="_x0000_i1498" type="#_x0000_t75" style="width:12.25pt;height:12.9pt" o:ole="">
            <v:imagedata r:id="rId965" o:title=""/>
          </v:shape>
          <o:OLEObject Type="Embed" ProgID="Equation.DSMT4" ShapeID="_x0000_i1498" DrawAspect="Content" ObjectID="_1493625522" r:id="rId966"/>
        </w:object>
      </w:r>
      <w:r>
        <w:t xml:space="preserve"> also depends on the osmotic coefficient, if we assume that </w:t>
      </w:r>
      <w:r w:rsidR="00905817" w:rsidRPr="00905817">
        <w:rPr>
          <w:position w:val="-4"/>
        </w:rPr>
        <w:object w:dxaOrig="260" w:dyaOrig="240" w14:anchorId="0E7E96BF">
          <v:shape id="_x0000_i1499" type="#_x0000_t75" style="width:12.9pt;height:12.25pt" o:ole="">
            <v:imagedata r:id="rId967" o:title=""/>
          </v:shape>
          <o:OLEObject Type="Embed" ProgID="Equation.DSMT4" ShapeID="_x0000_i1499" DrawAspect="Content" ObjectID="_1493625523" r:id="rId968"/>
        </w:object>
      </w:r>
      <w:r>
        <w:t xml:space="preserve"> depends on the solid strain at most via a dependence on </w:t>
      </w:r>
      <w:r w:rsidR="00905817" w:rsidRPr="00905817">
        <w:rPr>
          <w:position w:val="-6"/>
        </w:rPr>
        <w:object w:dxaOrig="220" w:dyaOrig="279" w14:anchorId="18C55CE9">
          <v:shape id="_x0000_i1500" type="#_x0000_t75" style="width:10.85pt;height:14.25pt" o:ole="">
            <v:imagedata r:id="rId969" o:title=""/>
          </v:shape>
          <o:OLEObject Type="Embed" ProgID="Equation.DSMT4" ShapeID="_x0000_i1500" DrawAspect="Content" ObjectID="_1493625524" r:id="rId970"/>
        </w:object>
      </w:r>
      <w:r>
        <w:t xml:space="preserve">, we may thus state generically that </w:t>
      </w:r>
      <w:r w:rsidR="00905817" w:rsidRPr="00905817">
        <w:rPr>
          <w:position w:val="-14"/>
        </w:rPr>
        <w:object w:dxaOrig="999" w:dyaOrig="400" w14:anchorId="18473361">
          <v:shape id="_x0000_i1501" type="#_x0000_t75" style="width:50.25pt;height:19.7pt" o:ole="">
            <v:imagedata r:id="rId971" o:title=""/>
          </v:shape>
          <o:OLEObject Type="Embed" ProgID="Equation.DSMT4" ShapeID="_x0000_i1501" DrawAspect="Content" ObjectID="_1493625525" r:id="rId972"/>
        </w:object>
      </w:r>
      <w:r>
        <w:t xml:space="preserve"> under equilibrium swelling.  It follows that the elasticity tensor for </w:t>
      </w:r>
      <w:r w:rsidR="00905817" w:rsidRPr="00905817">
        <w:rPr>
          <w:position w:val="-6"/>
        </w:rPr>
        <w:object w:dxaOrig="220" w:dyaOrig="220" w14:anchorId="3074E11C">
          <v:shape id="_x0000_i1502" type="#_x0000_t75" style="width:10.85pt;height:10.85pt" o:ole="">
            <v:imagedata r:id="rId973" o:title=""/>
          </v:shape>
          <o:OLEObject Type="Embed" ProgID="Equation.DSMT4" ShapeID="_x0000_i1502" DrawAspect="Content" ObjectID="_1493625526" r:id="rId974"/>
        </w:object>
      </w:r>
      <w:r>
        <w:t xml:space="preserve"> is</w:t>
      </w:r>
    </w:p>
    <w:p w14:paraId="5E57F9D2" w14:textId="4B2FE424" w:rsidR="00FB6012" w:rsidRDefault="00FB6012" w:rsidP="00FB6012">
      <w:pPr>
        <w:pStyle w:val="MTDisplayEquation"/>
      </w:pPr>
      <w:r>
        <w:lastRenderedPageBreak/>
        <w:tab/>
      </w:r>
      <w:r w:rsidR="00905817" w:rsidRPr="00905817">
        <w:rPr>
          <w:position w:val="-28"/>
        </w:rPr>
        <w:object w:dxaOrig="3500" w:dyaOrig="680" w14:anchorId="12BEDDDD">
          <v:shape id="_x0000_i1503" type="#_x0000_t75" style="width:174.55pt;height:34.65pt" o:ole="">
            <v:imagedata r:id="rId975" o:title=""/>
          </v:shape>
          <o:OLEObject Type="Embed" ProgID="Equation.DSMT4" ShapeID="_x0000_i1503" DrawAspect="Content" ObjectID="_1493625527" r:id="rId97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87" w:name="ZEqnNum689586"/>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w:instrText>
      </w:r>
      <w:r w:rsidR="00827503">
        <w:instrText xml:space="preserve">qn \c \* Arabic \* MERGEFORMAT </w:instrText>
      </w:r>
      <w:r w:rsidR="00827503">
        <w:fldChar w:fldCharType="separate"/>
      </w:r>
      <w:r w:rsidR="00D3178E">
        <w:rPr>
          <w:noProof/>
        </w:rPr>
        <w:instrText>138</w:instrText>
      </w:r>
      <w:r w:rsidR="00827503">
        <w:rPr>
          <w:noProof/>
        </w:rPr>
        <w:fldChar w:fldCharType="end"/>
      </w:r>
      <w:r>
        <w:instrText>)</w:instrText>
      </w:r>
      <w:bookmarkEnd w:id="187"/>
      <w:r>
        <w:fldChar w:fldCharType="end"/>
      </w:r>
    </w:p>
    <w:p w14:paraId="7017D630" w14:textId="4DA21A47" w:rsidR="00FB6012" w:rsidRDefault="00FB6012" w:rsidP="00FB6012">
      <w:r>
        <w:t xml:space="preserve">where </w:t>
      </w:r>
      <w:r w:rsidR="00905817" w:rsidRPr="00905817">
        <w:rPr>
          <w:position w:val="-4"/>
        </w:rPr>
        <w:object w:dxaOrig="260" w:dyaOrig="300" w14:anchorId="7B2ABFA5">
          <v:shape id="_x0000_i1504" type="#_x0000_t75" style="width:12.9pt;height:14.95pt" o:ole="">
            <v:imagedata r:id="rId977" o:title=""/>
          </v:shape>
          <o:OLEObject Type="Embed" ProgID="Equation.DSMT4" ShapeID="_x0000_i1504" DrawAspect="Content" ObjectID="_1493625528" r:id="rId978"/>
        </w:object>
      </w:r>
      <w:r>
        <w:t xml:space="preserve"> is the elasticity tensor of </w:t>
      </w:r>
      <w:r w:rsidR="00905817" w:rsidRPr="00905817">
        <w:rPr>
          <w:position w:val="-6"/>
        </w:rPr>
        <w:object w:dxaOrig="300" w:dyaOrig="320" w14:anchorId="5B07140F">
          <v:shape id="_x0000_i1505" type="#_x0000_t75" style="width:14.95pt;height:15.6pt" o:ole="">
            <v:imagedata r:id="rId979" o:title=""/>
          </v:shape>
          <o:OLEObject Type="Embed" ProgID="Equation.DSMT4" ShapeID="_x0000_i1505" DrawAspect="Content" ObjectID="_1493625529" r:id="rId980"/>
        </w:object>
      </w:r>
      <w:r>
        <w:t>.</w:t>
      </w:r>
    </w:p>
    <w:p w14:paraId="5D80D4AA" w14:textId="77777777" w:rsidR="00FB6012" w:rsidRDefault="00FB6012" w:rsidP="00FB6012"/>
    <w:p w14:paraId="326B66E2" w14:textId="77777777" w:rsidR="00FB6012" w:rsidRDefault="00FB6012" w:rsidP="00FB6012">
      <w:pPr>
        <w:pStyle w:val="Heading3"/>
      </w:pPr>
      <w:bookmarkStart w:id="188" w:name="_Toc176704835"/>
      <w:bookmarkStart w:id="189" w:name="_Toc289032536"/>
      <w:r>
        <w:t>Perfect Osmometer</w:t>
      </w:r>
      <w:bookmarkEnd w:id="188"/>
      <w:bookmarkEnd w:id="189"/>
    </w:p>
    <w:p w14:paraId="5D56BFDF" w14:textId="086DF3DE" w:rsidR="00FB6012" w:rsidRDefault="00FB6012" w:rsidP="00FB6012">
      <w:r>
        <w:t xml:space="preserve">Consider a porous medium with an interstitial fluid that consists of a solvent and one or more solutes, whose boundary is permeable to the solvent but not to the solutes (e.g., a biological cell).  Since solutes are trapped within such a medium, </w:t>
      </w:r>
      <w:r w:rsidR="00905817" w:rsidRPr="00905817">
        <w:rPr>
          <w:position w:val="-12"/>
        </w:rPr>
        <w:object w:dxaOrig="240" w:dyaOrig="360" w14:anchorId="60F5B21C">
          <v:shape id="_x0000_i1506" type="#_x0000_t75" style="width:12.25pt;height:19pt" o:ole="">
            <v:imagedata r:id="rId981" o:title=""/>
          </v:shape>
          <o:OLEObject Type="Embed" ProgID="Equation.DSMT4" ShapeID="_x0000_i1506" DrawAspect="Content" ObjectID="_1493625530" r:id="rId982"/>
        </w:object>
      </w:r>
      <w:r>
        <w:t xml:space="preserve"> is a constant in this type of problem.  Since the boundary is permeable to the solvent, </w:t>
      </w:r>
      <w:r w:rsidR="00905817" w:rsidRPr="00905817">
        <w:rPr>
          <w:position w:val="-10"/>
        </w:rPr>
        <w:object w:dxaOrig="240" w:dyaOrig="320" w14:anchorId="66D26BE8">
          <v:shape id="_x0000_i1507" type="#_x0000_t75" style="width:12.25pt;height:15.6pt" o:ole="">
            <v:imagedata r:id="rId983" o:title=""/>
          </v:shape>
          <o:OLEObject Type="Embed" ProgID="Equation.DSMT4" ShapeID="_x0000_i1507" DrawAspect="Content" ObjectID="_1493625531" r:id="rId984"/>
        </w:object>
      </w:r>
      <w:r>
        <w:t xml:space="preserve"> must be continuous across the boundary.  Assuming ideal physicochemical conditions, </w:t>
      </w:r>
      <w:r w:rsidR="00905817" w:rsidRPr="00905817">
        <w:rPr>
          <w:position w:val="-4"/>
        </w:rPr>
        <w:object w:dxaOrig="580" w:dyaOrig="260" w14:anchorId="0EA1DD0F">
          <v:shape id="_x0000_i1508" type="#_x0000_t75" style="width:29.2pt;height:12.9pt" o:ole="">
            <v:imagedata r:id="rId985" o:title=""/>
          </v:shape>
          <o:OLEObject Type="Embed" ProgID="Equation.DSMT4" ShapeID="_x0000_i1508" DrawAspect="Content" ObjectID="_1493625532" r:id="rId986"/>
        </w:object>
      </w:r>
      <w:r>
        <w:t xml:space="preserve">, and zero ambient pressure, this continuity requirement implies that </w:t>
      </w:r>
      <w:r w:rsidR="00905817" w:rsidRPr="00905817">
        <w:rPr>
          <w:position w:val="-16"/>
        </w:rPr>
        <w:object w:dxaOrig="1500" w:dyaOrig="440" w14:anchorId="708BE38B">
          <v:shape id="_x0000_i1509" type="#_x0000_t75" style="width:76.1pt;height:21.75pt" o:ole="">
            <v:imagedata r:id="rId987" o:title=""/>
          </v:shape>
          <o:OLEObject Type="Embed" ProgID="Equation.DSMT4" ShapeID="_x0000_i1509" DrawAspect="Content" ObjectID="_1493625533" r:id="rId988"/>
        </w:object>
      </w:r>
      <w:r>
        <w:t xml:space="preserve">, where </w:t>
      </w:r>
      <w:r w:rsidR="00905817" w:rsidRPr="00905817">
        <w:rPr>
          <w:position w:val="-6"/>
        </w:rPr>
        <w:object w:dxaOrig="240" w:dyaOrig="320" w14:anchorId="1007E757">
          <v:shape id="_x0000_i1510" type="#_x0000_t75" style="width:12.25pt;height:15.6pt" o:ole="">
            <v:imagedata r:id="rId989" o:title=""/>
          </v:shape>
          <o:OLEObject Type="Embed" ProgID="Equation.DSMT4" ShapeID="_x0000_i1510" DrawAspect="Content" ObjectID="_1493625534" r:id="rId990"/>
        </w:object>
      </w:r>
      <w:r>
        <w:t xml:space="preserve">is the osmolarity of the external environment.  Using </w:t>
      </w:r>
      <w:r>
        <w:fldChar w:fldCharType="begin"/>
      </w:r>
      <w:r>
        <w:instrText xml:space="preserve"> GOTOBUTTON ZEqnNum130917  \* MERGEFORMAT </w:instrText>
      </w:r>
      <w:r w:rsidR="00827503">
        <w:fldChar w:fldCharType="begin"/>
      </w:r>
      <w:r w:rsidR="00827503">
        <w:instrText xml:space="preserve"> REF ZEqnNum130917 \* Charfo</w:instrText>
      </w:r>
      <w:r w:rsidR="00827503">
        <w:instrText xml:space="preserve">rmat \! \* MERGEFORMAT </w:instrText>
      </w:r>
      <w:r w:rsidR="00827503">
        <w:fldChar w:fldCharType="separate"/>
      </w:r>
      <w:r w:rsidR="00D3178E">
        <w:instrText>(2.137)</w:instrText>
      </w:r>
      <w:r w:rsidR="00827503">
        <w:fldChar w:fldCharType="end"/>
      </w:r>
      <w:r>
        <w:fldChar w:fldCharType="end"/>
      </w:r>
      <w:r>
        <w:t>, it follows that</w:t>
      </w:r>
    </w:p>
    <w:p w14:paraId="640BAAB2" w14:textId="48446DF8" w:rsidR="00FB6012" w:rsidRDefault="00FB6012" w:rsidP="00FB6012">
      <w:pPr>
        <w:pStyle w:val="MTDisplayEquation"/>
      </w:pPr>
      <w:r>
        <w:tab/>
      </w:r>
      <w:r w:rsidR="00905817" w:rsidRPr="00905817">
        <w:rPr>
          <w:position w:val="-32"/>
        </w:rPr>
        <w:object w:dxaOrig="2079" w:dyaOrig="760" w14:anchorId="20E18A4A">
          <v:shape id="_x0000_i1511" type="#_x0000_t75" style="width:103.9pt;height:37.35pt" o:ole="">
            <v:imagedata r:id="rId991" o:title=""/>
          </v:shape>
          <o:OLEObject Type="Embed" ProgID="Equation.DSMT4" ShapeID="_x0000_i1511" DrawAspect="Content" ObjectID="_1493625535" r:id="rId992"/>
        </w:object>
      </w:r>
      <w:r w:rsidR="0077444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90" w:name="ZEqnNum819789"/>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139</w:instrText>
      </w:r>
      <w:r w:rsidR="00827503">
        <w:rPr>
          <w:noProof/>
        </w:rPr>
        <w:fldChar w:fldCharType="end"/>
      </w:r>
      <w:r>
        <w:instrText>)</w:instrText>
      </w:r>
      <w:bookmarkEnd w:id="190"/>
      <w:r>
        <w:fldChar w:fldCharType="end"/>
      </w:r>
    </w:p>
    <w:p w14:paraId="2EA062F4" w14:textId="793088CF" w:rsidR="00FB6012" w:rsidRDefault="00FB6012" w:rsidP="00FB6012">
      <w:r>
        <w:t xml:space="preserve">The reference configuration (the stress-free configuration of the solid) is achieved when </w:t>
      </w:r>
      <w:r w:rsidR="00905817" w:rsidRPr="00905817">
        <w:rPr>
          <w:position w:val="-6"/>
        </w:rPr>
        <w:object w:dxaOrig="540" w:dyaOrig="279" w14:anchorId="1D96A62F">
          <v:shape id="_x0000_i1512" type="#_x0000_t75" style="width:27.15pt;height:14.25pt" o:ole="">
            <v:imagedata r:id="rId993" o:title=""/>
          </v:shape>
          <o:OLEObject Type="Embed" ProgID="Equation.DSMT4" ShapeID="_x0000_i1512" DrawAspect="Content" ObjectID="_1493625536" r:id="rId994"/>
        </w:object>
      </w:r>
      <w:r>
        <w:t xml:space="preserve"> and </w:t>
      </w:r>
      <w:r w:rsidR="00905817" w:rsidRPr="00905817">
        <w:rPr>
          <w:position w:val="-10"/>
        </w:rPr>
        <w:object w:dxaOrig="580" w:dyaOrig="320" w14:anchorId="21E5E08B">
          <v:shape id="_x0000_i1513" type="#_x0000_t75" style="width:29.2pt;height:15.6pt" o:ole="">
            <v:imagedata r:id="rId995" o:title=""/>
          </v:shape>
          <o:OLEObject Type="Embed" ProgID="Equation.DSMT4" ShapeID="_x0000_i1513" DrawAspect="Content" ObjectID="_1493625537" r:id="rId996"/>
        </w:object>
      </w:r>
      <w:r>
        <w:t xml:space="preserve">, from which it follows that </w:t>
      </w:r>
      <w:r w:rsidR="00905817" w:rsidRPr="00905817">
        <w:rPr>
          <w:position w:val="-16"/>
        </w:rPr>
        <w:object w:dxaOrig="1420" w:dyaOrig="440" w14:anchorId="23C1265A">
          <v:shape id="_x0000_i1514" type="#_x0000_t75" style="width:71.3pt;height:21.75pt" o:ole="">
            <v:imagedata r:id="rId997" o:title=""/>
          </v:shape>
          <o:OLEObject Type="Embed" ProgID="Equation.DSMT4" ShapeID="_x0000_i1514" DrawAspect="Content" ObjectID="_1493625538" r:id="rId998"/>
        </w:object>
      </w:r>
      <w:r w:rsidR="0077444B">
        <w:t>,</w:t>
      </w:r>
      <w:r>
        <w:t xml:space="preserve"> where </w:t>
      </w:r>
      <w:r w:rsidR="00905817" w:rsidRPr="00905817">
        <w:rPr>
          <w:position w:val="-12"/>
        </w:rPr>
        <w:object w:dxaOrig="240" w:dyaOrig="380" w14:anchorId="7679F34B">
          <v:shape id="_x0000_i1515" type="#_x0000_t75" style="width:12.25pt;height:19pt" o:ole="">
            <v:imagedata r:id="rId999" o:title=""/>
          </v:shape>
          <o:OLEObject Type="Embed" ProgID="Equation.DSMT4" ShapeID="_x0000_i1515" DrawAspect="Content" ObjectID="_1493625539" r:id="rId1000"/>
        </w:object>
      </w:r>
      <w:r>
        <w:t xml:space="preserve"> is the value of </w:t>
      </w:r>
      <w:r w:rsidR="00905817" w:rsidRPr="00905817">
        <w:rPr>
          <w:position w:val="-6"/>
        </w:rPr>
        <w:object w:dxaOrig="240" w:dyaOrig="320" w14:anchorId="169B68F8">
          <v:shape id="_x0000_i1516" type="#_x0000_t75" style="width:12.25pt;height:15.6pt" o:ole="">
            <v:imagedata r:id="rId1001" o:title=""/>
          </v:shape>
          <o:OLEObject Type="Embed" ProgID="Equation.DSMT4" ShapeID="_x0000_i1516" DrawAspect="Content" ObjectID="_1493625540" r:id="rId1002"/>
        </w:object>
      </w:r>
      <w:r>
        <w:t xml:space="preserve"> in the reference state.  Therefore </w:t>
      </w:r>
      <w:r>
        <w:fldChar w:fldCharType="begin"/>
      </w:r>
      <w:r>
        <w:instrText xml:space="preserve"> GOTOBUTTON ZEqnNum819789  \* MERGEFORMAT </w:instrText>
      </w:r>
      <w:r w:rsidR="00827503">
        <w:fldChar w:fldCharType="begin"/>
      </w:r>
      <w:r w:rsidR="00827503">
        <w:instrText xml:space="preserve"> REF ZEqnNum819789 \* Charformat \! \* MERGEFORMAT </w:instrText>
      </w:r>
      <w:r w:rsidR="00827503">
        <w:fldChar w:fldCharType="separate"/>
      </w:r>
      <w:r w:rsidR="00D3178E">
        <w:instrText>(2.139)</w:instrText>
      </w:r>
      <w:r w:rsidR="00827503">
        <w:fldChar w:fldCharType="end"/>
      </w:r>
      <w:r>
        <w:fldChar w:fldCharType="end"/>
      </w:r>
      <w:r>
        <w:t xml:space="preserve"> may also be written as</w:t>
      </w:r>
    </w:p>
    <w:p w14:paraId="5A0100E2" w14:textId="1671FA62" w:rsidR="00FB6012" w:rsidRDefault="00FB6012" w:rsidP="00FB6012">
      <w:pPr>
        <w:pStyle w:val="MTDisplayEquation"/>
      </w:pPr>
      <w:r>
        <w:tab/>
      </w:r>
      <w:r w:rsidR="00905817" w:rsidRPr="00905817">
        <w:rPr>
          <w:position w:val="-32"/>
        </w:rPr>
        <w:object w:dxaOrig="2400" w:dyaOrig="760" w14:anchorId="6F4B5D3B">
          <v:shape id="_x0000_i1517" type="#_x0000_t75" style="width:119.55pt;height:37.35pt" o:ole="">
            <v:imagedata r:id="rId1003" o:title=""/>
          </v:shape>
          <o:OLEObject Type="Embed" ProgID="Equation.DSMT4" ShapeID="_x0000_i1517" DrawAspect="Content" ObjectID="_1493625541" r:id="rId100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91" w:name="ZEqnNum217617"/>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140</w:instrText>
      </w:r>
      <w:r w:rsidR="00827503">
        <w:rPr>
          <w:noProof/>
        </w:rPr>
        <w:fldChar w:fldCharType="end"/>
      </w:r>
      <w:r>
        <w:instrText>)</w:instrText>
      </w:r>
      <w:bookmarkEnd w:id="191"/>
      <w:r>
        <w:fldChar w:fldCharType="end"/>
      </w:r>
    </w:p>
    <w:p w14:paraId="738BBA8F" w14:textId="77777777" w:rsidR="00FB6012" w:rsidRDefault="00FB6012" w:rsidP="00FB6012">
      <w:r>
        <w:t xml:space="preserve">and this expression may be substituted into </w:t>
      </w:r>
      <w:r>
        <w:fldChar w:fldCharType="begin"/>
      </w:r>
      <w:r>
        <w:instrText xml:space="preserve"> GOTOBUTTON ZEqnNum689586  \* MERGEFORMAT </w:instrText>
      </w:r>
      <w:r w:rsidR="00827503">
        <w:fldChar w:fldCharType="begin"/>
      </w:r>
      <w:r w:rsidR="00827503">
        <w:instrText xml:space="preserve"> REF ZEqnNum689586 \* Charformat \! \* MERGEFORMAT </w:instrText>
      </w:r>
      <w:r w:rsidR="00827503">
        <w:fldChar w:fldCharType="separate"/>
      </w:r>
      <w:r w:rsidR="00D3178E">
        <w:instrText>(2.138)</w:instrText>
      </w:r>
      <w:r w:rsidR="00827503">
        <w:fldChar w:fldCharType="end"/>
      </w:r>
      <w:r>
        <w:fldChar w:fldCharType="end"/>
      </w:r>
      <w:r>
        <w:t xml:space="preserve"> to evaluate the corresponding elasticity tensor.</w:t>
      </w:r>
    </w:p>
    <w:p w14:paraId="528105B2" w14:textId="77777777" w:rsidR="00FB6012" w:rsidRPr="0021206E" w:rsidRDefault="00FB6012" w:rsidP="00FB6012"/>
    <w:p w14:paraId="3AC46058" w14:textId="5828220F" w:rsidR="00FB6012" w:rsidRDefault="00FB6012" w:rsidP="00FB6012">
      <w:r>
        <w:t>A perfect osmometer is a porous material whose interstitial fluid behaves ideally and whose solid matrix exhibits negligible resistance to swelling (</w:t>
      </w:r>
      <w:r w:rsidR="00905817" w:rsidRPr="00905817">
        <w:rPr>
          <w:position w:val="-6"/>
        </w:rPr>
        <w:object w:dxaOrig="680" w:dyaOrig="320" w14:anchorId="4D777BFE">
          <v:shape id="_x0000_i1518" type="#_x0000_t75" style="width:34.65pt;height:15.6pt" o:ole="">
            <v:imagedata r:id="rId1005" o:title=""/>
          </v:shape>
          <o:OLEObject Type="Embed" ProgID="Equation.DSMT4" ShapeID="_x0000_i1518" DrawAspect="Content" ObjectID="_1493625542" r:id="rId1006"/>
        </w:object>
      </w:r>
      <w:r>
        <w:t xml:space="preserve">).  In that case </w:t>
      </w:r>
      <w:r w:rsidR="00905817" w:rsidRPr="00905817">
        <w:rPr>
          <w:position w:val="-10"/>
        </w:rPr>
        <w:object w:dxaOrig="580" w:dyaOrig="320" w14:anchorId="275C91E2">
          <v:shape id="_x0000_i1519" type="#_x0000_t75" style="width:29.2pt;height:15.6pt" o:ole="">
            <v:imagedata r:id="rId1007" o:title=""/>
          </v:shape>
          <o:OLEObject Type="Embed" ProgID="Equation.DSMT4" ShapeID="_x0000_i1519" DrawAspect="Content" ObjectID="_1493625543" r:id="rId1008"/>
        </w:object>
      </w:r>
      <w:r>
        <w:t xml:space="preserve"> and </w:t>
      </w:r>
      <w:r>
        <w:fldChar w:fldCharType="begin"/>
      </w:r>
      <w:r>
        <w:instrText xml:space="preserve"> GOTOBUTTON ZEqnNum217617  \* MERGEFORMAT </w:instrText>
      </w:r>
      <w:r w:rsidR="00827503">
        <w:fldChar w:fldCharType="begin"/>
      </w:r>
      <w:r w:rsidR="00827503">
        <w:instrText xml:space="preserve"> REF ZEqnNum217617 \* Charformat \! \* MERGEFORMAT </w:instrText>
      </w:r>
      <w:r w:rsidR="00827503">
        <w:fldChar w:fldCharType="separate"/>
      </w:r>
      <w:r w:rsidR="00D3178E">
        <w:instrText>(2.140)</w:instrText>
      </w:r>
      <w:r w:rsidR="00827503">
        <w:fldChar w:fldCharType="end"/>
      </w:r>
      <w:r>
        <w:fldChar w:fldCharType="end"/>
      </w:r>
      <w:r>
        <w:t xml:space="preserve"> may be rearranged to yield</w:t>
      </w:r>
    </w:p>
    <w:p w14:paraId="1AB0F247" w14:textId="383678F5" w:rsidR="00FB6012" w:rsidRDefault="00FB6012" w:rsidP="00FB6012">
      <w:pPr>
        <w:pStyle w:val="MTDisplayEquation"/>
      </w:pPr>
      <w:r>
        <w:tab/>
      </w:r>
      <w:r w:rsidR="00905817" w:rsidRPr="00905817">
        <w:rPr>
          <w:position w:val="-24"/>
        </w:rPr>
        <w:object w:dxaOrig="1860" w:dyaOrig="660" w14:anchorId="792AF42B">
          <v:shape id="_x0000_i1520" type="#_x0000_t75" style="width:92.4pt;height:32.6pt" o:ole="">
            <v:imagedata r:id="rId1009" o:title=""/>
          </v:shape>
          <o:OLEObject Type="Embed" ProgID="Equation.DSMT4" ShapeID="_x0000_i1520" DrawAspect="Content" ObjectID="_1493625544" r:id="rId101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141</w:instrText>
      </w:r>
      <w:r w:rsidR="00827503">
        <w:rPr>
          <w:noProof/>
        </w:rPr>
        <w:fldChar w:fldCharType="end"/>
      </w:r>
      <w:r>
        <w:instrText>)</w:instrText>
      </w:r>
      <w:r>
        <w:fldChar w:fldCharType="end"/>
      </w:r>
    </w:p>
    <w:p w14:paraId="114B4D43" w14:textId="75665295" w:rsidR="00FB6012" w:rsidRDefault="00FB6012" w:rsidP="00FB6012">
      <w:r>
        <w:t xml:space="preserve">This equation is known as the Boyle-van’t Hoff relation for a perfect osmometer.  It predicts that variations in the relative volume of such as medium with changes in external osmolarity </w:t>
      </w:r>
      <w:r w:rsidR="00905817" w:rsidRPr="00905817">
        <w:rPr>
          <w:position w:val="-6"/>
        </w:rPr>
        <w:object w:dxaOrig="240" w:dyaOrig="320" w14:anchorId="502BD135">
          <v:shape id="_x0000_i1521" type="#_x0000_t75" style="width:12.25pt;height:15.6pt" o:ole="">
            <v:imagedata r:id="rId1011" o:title=""/>
          </v:shape>
          <o:OLEObject Type="Embed" ProgID="Equation.DSMT4" ShapeID="_x0000_i1521" DrawAspect="Content" ObjectID="_1493625545" r:id="rId1012"/>
        </w:object>
      </w:r>
      <w:r>
        <w:t xml:space="preserve"> is an affine function of </w:t>
      </w:r>
      <w:r w:rsidR="00905817" w:rsidRPr="00905817">
        <w:rPr>
          <w:position w:val="-12"/>
        </w:rPr>
        <w:object w:dxaOrig="580" w:dyaOrig="380" w14:anchorId="55C2F8D6">
          <v:shape id="_x0000_i1522" type="#_x0000_t75" style="width:29.2pt;height:19pt" o:ole="">
            <v:imagedata r:id="rId1013" o:title=""/>
          </v:shape>
          <o:OLEObject Type="Embed" ProgID="Equation.DSMT4" ShapeID="_x0000_i1522" DrawAspect="Content" ObjectID="_1493625546" r:id="rId1014"/>
        </w:object>
      </w:r>
      <w:r>
        <w:t>, with the intercept at the origin representing the solid volume fraction and the slope representing the fluid volume fraction, in the reference configuration.</w:t>
      </w:r>
    </w:p>
    <w:p w14:paraId="10DFB10D" w14:textId="77777777" w:rsidR="00FB6012" w:rsidRDefault="00FB6012" w:rsidP="00FB6012"/>
    <w:p w14:paraId="7097EB8E" w14:textId="7117533E" w:rsidR="00FB6012" w:rsidRDefault="00FB6012" w:rsidP="00FB6012">
      <w:r>
        <w:t xml:space="preserve">FEBio implements the relation of </w:t>
      </w:r>
      <w:r>
        <w:fldChar w:fldCharType="begin"/>
      </w:r>
      <w:r>
        <w:instrText xml:space="preserve"> GOTOBUTTON ZEqnNum217617  \* MERGEFORMAT </w:instrText>
      </w:r>
      <w:r w:rsidR="00827503">
        <w:fldChar w:fldCharType="begin"/>
      </w:r>
      <w:r w:rsidR="00827503">
        <w:instrText xml:space="preserve"> REF ZEqnNum217617 \* Charformat \! \* MERGEFORMAT </w:instrText>
      </w:r>
      <w:r w:rsidR="00827503">
        <w:fldChar w:fldCharType="separate"/>
      </w:r>
      <w:r w:rsidR="00D3178E">
        <w:instrText>(2.140)</w:instrText>
      </w:r>
      <w:r w:rsidR="00827503">
        <w:fldChar w:fldCharType="end"/>
      </w:r>
      <w:r>
        <w:fldChar w:fldCharType="end"/>
      </w:r>
      <w:r>
        <w:t xml:space="preserve"> for the purpose of modeling equilibrium swelling even when solid matrix stresses are not negligible.  The name “perfect osmometer” is adopted for this model because it reproduces the Boyle-van’t Hoff response in the special case when </w:t>
      </w:r>
      <w:r w:rsidR="00905817" w:rsidRPr="00905817">
        <w:rPr>
          <w:position w:val="-6"/>
        </w:rPr>
        <w:object w:dxaOrig="680" w:dyaOrig="320" w14:anchorId="5322FD0A">
          <v:shape id="_x0000_i1523" type="#_x0000_t75" style="width:34.65pt;height:15.6pt" o:ole="">
            <v:imagedata r:id="rId1015" o:title=""/>
          </v:shape>
          <o:OLEObject Type="Embed" ProgID="Equation.DSMT4" ShapeID="_x0000_i1523" DrawAspect="Content" ObjectID="_1493625547" r:id="rId1016"/>
        </w:object>
      </w:r>
      <w:r>
        <w:t>.</w:t>
      </w:r>
    </w:p>
    <w:p w14:paraId="0F348A65" w14:textId="77777777" w:rsidR="00FB6012" w:rsidRDefault="00FB6012" w:rsidP="00FB6012">
      <w:pPr>
        <w:pStyle w:val="Heading3"/>
      </w:pPr>
      <w:bookmarkStart w:id="192" w:name="_Toc176704836"/>
      <w:bookmarkStart w:id="193" w:name="_Toc289032537"/>
      <w:r>
        <w:t>Cell Growth</w:t>
      </w:r>
      <w:bookmarkEnd w:id="192"/>
      <w:bookmarkEnd w:id="193"/>
    </w:p>
    <w:p w14:paraId="6DADF611" w14:textId="77777777" w:rsidR="00FB6012" w:rsidRDefault="00FB6012" w:rsidP="00FB6012">
      <w:r w:rsidRPr="009805C8">
        <w:t xml:space="preserve">The growth of cells requires the active uptake of soluble mass </w:t>
      </w:r>
      <w:r w:rsidR="0077444B">
        <w:t xml:space="preserve">to </w:t>
      </w:r>
      <w:r w:rsidRPr="009805C8">
        <w:t>provide</w:t>
      </w:r>
      <w:r w:rsidR="0077444B">
        <w:t xml:space="preserve"> the</w:t>
      </w:r>
      <w:r w:rsidRPr="009805C8">
        <w:t xml:space="preserve"> building blocks for various intracellular structures, such as the cytoskeleton or chromosomes, and </w:t>
      </w:r>
      <w:r w:rsidR="0077444B">
        <w:t xml:space="preserve">growth </w:t>
      </w:r>
      <w:r w:rsidRPr="009805C8">
        <w:t xml:space="preserve">contributes </w:t>
      </w:r>
      <w:r w:rsidRPr="009805C8">
        <w:lastRenderedPageBreak/>
        <w:t>to the osmolarity of the intracellular space. The resulting mechano-chemical gradient drives solvent into the cell as well, contributing to its volumetric growth.</w:t>
      </w:r>
    </w:p>
    <w:p w14:paraId="45C5DEEA" w14:textId="77777777" w:rsidR="00FB6012" w:rsidRDefault="00FB6012" w:rsidP="00FB6012"/>
    <w:p w14:paraId="530590D9" w14:textId="145A42F5" w:rsidR="00FB6012" w:rsidRPr="0070411D" w:rsidRDefault="00FB6012" w:rsidP="00FB6012">
      <w:r>
        <w:t xml:space="preserve">Cell growth may be modeled using the “perfect osmometer” framework by simply increasing the mass of the intracellular solid matrix and membrane-impermeant solute.  This is achieved by using </w:t>
      </w:r>
      <w:r>
        <w:fldChar w:fldCharType="begin"/>
      </w:r>
      <w:r>
        <w:instrText xml:space="preserve"> GOTOBUTTON ZEqnNum819789  \* MERGEFORMAT </w:instrText>
      </w:r>
      <w:r w:rsidR="00827503">
        <w:fldChar w:fldCharType="begin"/>
      </w:r>
      <w:r w:rsidR="00827503">
        <w:instrText xml:space="preserve"> REF ZEqnNum819789 \* Charformat \! \* MERGEFORMAT </w:instrText>
      </w:r>
      <w:r w:rsidR="00827503">
        <w:fldChar w:fldCharType="separate"/>
      </w:r>
      <w:r w:rsidR="00D3178E">
        <w:instrText>(2.139)</w:instrText>
      </w:r>
      <w:r w:rsidR="00827503">
        <w:fldChar w:fldCharType="end"/>
      </w:r>
      <w:r>
        <w:fldChar w:fldCharType="end"/>
      </w:r>
      <w:r>
        <w:t xml:space="preserve"> to model the osmotic pressure and allowing the parameters </w:t>
      </w:r>
      <w:r w:rsidR="00905817" w:rsidRPr="00905817">
        <w:rPr>
          <w:position w:val="-12"/>
        </w:rPr>
        <w:object w:dxaOrig="300" w:dyaOrig="380" w14:anchorId="112CA327">
          <v:shape id="_x0000_i1524" type="#_x0000_t75" style="width:14.95pt;height:19pt" o:ole="">
            <v:imagedata r:id="rId1017" o:title=""/>
          </v:shape>
          <o:OLEObject Type="Embed" ProgID="Equation.DSMT4" ShapeID="_x0000_i1524" DrawAspect="Content" ObjectID="_1493625548" r:id="rId1018"/>
        </w:object>
      </w:r>
      <w:r>
        <w:t xml:space="preserve"> and </w:t>
      </w:r>
      <w:r w:rsidR="00905817" w:rsidRPr="00905817">
        <w:rPr>
          <w:position w:val="-12"/>
        </w:rPr>
        <w:object w:dxaOrig="240" w:dyaOrig="360" w14:anchorId="58BE7122">
          <v:shape id="_x0000_i1525" type="#_x0000_t75" style="width:12.25pt;height:19pt" o:ole="">
            <v:imagedata r:id="rId1019" o:title=""/>
          </v:shape>
          <o:OLEObject Type="Embed" ProgID="Equation.DSMT4" ShapeID="_x0000_i1525" DrawAspect="Content" ObjectID="_1493625549" r:id="rId1020"/>
        </w:object>
      </w:r>
      <w:r>
        <w:t xml:space="preserve"> (normally constant) to increase over time as a result of growth.  Since cell growth is often accompanied by cell division, and since daughter cells typically achieve the same solid and solute content as their parent, it may be convenient to assume that </w:t>
      </w:r>
      <w:r w:rsidR="00905817" w:rsidRPr="00905817">
        <w:rPr>
          <w:position w:val="-12"/>
        </w:rPr>
        <w:object w:dxaOrig="300" w:dyaOrig="380" w14:anchorId="0B4A2A89">
          <v:shape id="_x0000_i1526" type="#_x0000_t75" style="width:14.95pt;height:19pt" o:ole="">
            <v:imagedata r:id="rId1021" o:title=""/>
          </v:shape>
          <o:OLEObject Type="Embed" ProgID="Equation.DSMT4" ShapeID="_x0000_i1526" DrawAspect="Content" ObjectID="_1493625550" r:id="rId1022"/>
        </w:object>
      </w:r>
      <w:r>
        <w:t xml:space="preserve"> and </w:t>
      </w:r>
      <w:r w:rsidR="00905817" w:rsidRPr="00905817">
        <w:rPr>
          <w:position w:val="-12"/>
        </w:rPr>
        <w:object w:dxaOrig="240" w:dyaOrig="360" w14:anchorId="2B7055E3">
          <v:shape id="_x0000_i1527" type="#_x0000_t75" style="width:12.25pt;height:19pt" o:ole="">
            <v:imagedata r:id="rId1023" o:title=""/>
          </v:shape>
          <o:OLEObject Type="Embed" ProgID="Equation.DSMT4" ShapeID="_x0000_i1527" DrawAspect="Content" ObjectID="_1493625551" r:id="rId1024"/>
        </w:object>
      </w:r>
      <w:r>
        <w:t xml:space="preserve"> increase proportionally, though this is not an obligatory relationship.  To ensure that the initial configuration is a stress-free reference configuration, let </w:t>
      </w:r>
      <w:r w:rsidR="00905817" w:rsidRPr="00905817">
        <w:rPr>
          <w:position w:val="-16"/>
        </w:rPr>
        <w:object w:dxaOrig="1420" w:dyaOrig="440" w14:anchorId="46B072C5">
          <v:shape id="_x0000_i1528" type="#_x0000_t75" style="width:71.3pt;height:21.75pt" o:ole="">
            <v:imagedata r:id="rId1025" o:title=""/>
          </v:shape>
          <o:OLEObject Type="Embed" ProgID="Equation.DSMT4" ShapeID="_x0000_i1528" DrawAspect="Content" ObjectID="_1493625552" r:id="rId1026"/>
        </w:object>
      </w:r>
      <w:r>
        <w:t xml:space="preserve"> in the initial state prior to growth.</w:t>
      </w:r>
    </w:p>
    <w:p w14:paraId="1792A682" w14:textId="77777777" w:rsidR="00FB6012" w:rsidRPr="00CF0BE2" w:rsidRDefault="00FB6012" w:rsidP="00FB6012"/>
    <w:p w14:paraId="700A7C40" w14:textId="77777777" w:rsidR="00FB6012" w:rsidRDefault="00FB6012" w:rsidP="00FB6012">
      <w:pPr>
        <w:pStyle w:val="Heading3"/>
      </w:pPr>
      <w:bookmarkStart w:id="194" w:name="_Toc176704837"/>
      <w:bookmarkStart w:id="195" w:name="_Toc289032538"/>
      <w:r>
        <w:t>Donnan Equilibrium Swelling</w:t>
      </w:r>
      <w:bookmarkEnd w:id="194"/>
      <w:bookmarkEnd w:id="195"/>
    </w:p>
    <w:p w14:paraId="5D4D97D6" w14:textId="1E6C9F0A" w:rsidR="00FB6012" w:rsidRDefault="00FB6012" w:rsidP="00FB6012">
      <w:r>
        <w:t>Consider a porous medium whose solid matrix holds a fixed electrical charge and whose interstitial fluid consists of a solvent and two monovalent counter-ions (such as Na</w:t>
      </w:r>
      <w:r w:rsidRPr="00B6400E">
        <w:rPr>
          <w:vertAlign w:val="superscript"/>
        </w:rPr>
        <w:t>+</w:t>
      </w:r>
      <w:r>
        <w:t xml:space="preserve"> and Cl</w:t>
      </w:r>
      <w:r w:rsidRPr="00B6400E">
        <w:rPr>
          <w:vertAlign w:val="superscript"/>
        </w:rPr>
        <w:t>-</w:t>
      </w:r>
      <w:r>
        <w:t xml:space="preserve">).  The boundaries of the medium are permeable to the solvent and ions.  The fixed charge density is denoted by </w:t>
      </w:r>
      <w:r w:rsidR="00905817" w:rsidRPr="00905817">
        <w:rPr>
          <w:position w:val="-6"/>
        </w:rPr>
        <w:object w:dxaOrig="300" w:dyaOrig="320" w14:anchorId="4100195A">
          <v:shape id="_x0000_i1529" type="#_x0000_t75" style="width:14.95pt;height:15.6pt" o:ole="">
            <v:imagedata r:id="rId1027" o:title=""/>
          </v:shape>
          <o:OLEObject Type="Embed" ProgID="Equation.DSMT4" ShapeID="_x0000_i1529" DrawAspect="Content" ObjectID="_1493625553" r:id="rId1028"/>
        </w:object>
      </w:r>
      <w:r>
        <w:t>; it is a measure of the number of fixed charges per volume of the interstitial fluid in the current configuration.  This charge density may be either negative or positive, thereby producing an imbalance in the concentration of anions and cations in the interstitial fluid.  To determine the osmolarity of the interstitial fluid</w:t>
      </w:r>
      <w:r w:rsidR="0018091D">
        <w:t>,</w:t>
      </w:r>
      <w:r>
        <w:t xml:space="preserve"> it is necessary to equate the mechano-chemical potential of the solvent and the mechano-electrochemical potential of the ions between the porous medium and its surrounding bath.  When assuming ideal physicochemical behavior, the interstitial osmolarity (resulting from the interstitial ions) is given by</w:t>
      </w:r>
    </w:p>
    <w:p w14:paraId="04C6DEDD" w14:textId="2F00EC85" w:rsidR="00FB6012" w:rsidRDefault="00FB6012" w:rsidP="00FB6012">
      <w:pPr>
        <w:pStyle w:val="MTDisplayEquation"/>
      </w:pPr>
      <w:r>
        <w:tab/>
      </w:r>
      <w:r w:rsidR="00905817" w:rsidRPr="00905817">
        <w:rPr>
          <w:position w:val="-18"/>
        </w:rPr>
        <w:object w:dxaOrig="1960" w:dyaOrig="560" w14:anchorId="42F63F9A">
          <v:shape id="_x0000_i1530" type="#_x0000_t75" style="width:97.8pt;height:27.85pt" o:ole="">
            <v:imagedata r:id="rId1029" o:title=""/>
          </v:shape>
          <o:OLEObject Type="Embed" ProgID="Equation.DSMT4" ShapeID="_x0000_i1530" DrawAspect="Content" ObjectID="_1493625554" r:id="rId1030"/>
        </w:object>
      </w:r>
      <w:r w:rsidR="0018091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142</w:instrText>
      </w:r>
      <w:r w:rsidR="00827503">
        <w:rPr>
          <w:noProof/>
        </w:rPr>
        <w:fldChar w:fldCharType="end"/>
      </w:r>
      <w:r>
        <w:instrText>)</w:instrText>
      </w:r>
      <w:r>
        <w:fldChar w:fldCharType="end"/>
      </w:r>
    </w:p>
    <w:p w14:paraId="5C6069E6" w14:textId="71844D33" w:rsidR="00FB6012" w:rsidRDefault="00FB6012" w:rsidP="00FB6012">
      <w:r>
        <w:t xml:space="preserve">where </w:t>
      </w:r>
      <w:r w:rsidR="00905817" w:rsidRPr="00905817">
        <w:rPr>
          <w:position w:val="-6"/>
        </w:rPr>
        <w:object w:dxaOrig="240" w:dyaOrig="320" w14:anchorId="2DE6CBFE">
          <v:shape id="_x0000_i1531" type="#_x0000_t75" style="width:12.25pt;height:15.6pt" o:ole="">
            <v:imagedata r:id="rId1031" o:title=""/>
          </v:shape>
          <o:OLEObject Type="Embed" ProgID="Equation.DSMT4" ShapeID="_x0000_i1531" DrawAspect="Content" ObjectID="_1493625555" r:id="rId1032"/>
        </w:object>
      </w:r>
      <w:r>
        <w:t xml:space="preserve"> is the salt concentration in the bath.  Alternatively, we note that the osmolarity of the bath is </w:t>
      </w:r>
      <w:r w:rsidR="00905817" w:rsidRPr="00905817">
        <w:rPr>
          <w:position w:val="-6"/>
        </w:rPr>
        <w:object w:dxaOrig="840" w:dyaOrig="320" w14:anchorId="227E4DF6">
          <v:shape id="_x0000_i1532" type="#_x0000_t75" style="width:42.1pt;height:15.6pt" o:ole="">
            <v:imagedata r:id="rId1033" o:title=""/>
          </v:shape>
          <o:OLEObject Type="Embed" ProgID="Equation.DSMT4" ShapeID="_x0000_i1532" DrawAspect="Content" ObjectID="_1493625556" r:id="rId1034"/>
        </w:object>
      </w:r>
      <w:r>
        <w:t xml:space="preserve">.  Though this expression may be equated with </w:t>
      </w:r>
      <w:r>
        <w:fldChar w:fldCharType="begin"/>
      </w:r>
      <w:r>
        <w:instrText xml:space="preserve"> GOTOBUTTON ZEqnNum130917  \* MERGEFORMAT </w:instrText>
      </w:r>
      <w:r w:rsidR="00827503">
        <w:fldChar w:fldCharType="begin"/>
      </w:r>
      <w:r w:rsidR="00827503">
        <w:instrText xml:space="preserve"> REF ZEqnNum130917 \* Charformat \! \* MERGEFORMAT </w:instrText>
      </w:r>
      <w:r w:rsidR="00827503">
        <w:fldChar w:fldCharType="separate"/>
      </w:r>
      <w:r w:rsidR="00D3178E">
        <w:instrText>(2.137)</w:instrText>
      </w:r>
      <w:r w:rsidR="00827503">
        <w:fldChar w:fldCharType="end"/>
      </w:r>
      <w:r>
        <w:fldChar w:fldCharType="end"/>
      </w:r>
      <w:r>
        <w:t xml:space="preserve">, the resulting value of </w:t>
      </w:r>
      <w:r w:rsidR="00905817" w:rsidRPr="00905817">
        <w:rPr>
          <w:position w:val="-12"/>
        </w:rPr>
        <w:object w:dxaOrig="240" w:dyaOrig="360" w14:anchorId="09752010">
          <v:shape id="_x0000_i1533" type="#_x0000_t75" style="width:12.25pt;height:19pt" o:ole="">
            <v:imagedata r:id="rId1035" o:title=""/>
          </v:shape>
          <o:OLEObject Type="Embed" ProgID="Equation.DSMT4" ShapeID="_x0000_i1533" DrawAspect="Content" ObjectID="_1493625557" r:id="rId1036"/>
        </w:object>
      </w:r>
      <w:r>
        <w:t xml:space="preserve"> is not constant in this case, since ions may transport into or out of the pore space; therefore that relation is not useful here.</w:t>
      </w:r>
    </w:p>
    <w:p w14:paraId="79CB7D6F" w14:textId="77777777" w:rsidR="00FB6012" w:rsidRDefault="00FB6012" w:rsidP="00FB6012"/>
    <w:p w14:paraId="0E980636" w14:textId="04D6764A" w:rsidR="00FB6012" w:rsidRDefault="00FB6012" w:rsidP="00FB6012">
      <w:r>
        <w:t xml:space="preserve">However, since the number of charges fixed to the solid matrix is invariant, we may manipulate </w:t>
      </w:r>
      <w:r>
        <w:fldChar w:fldCharType="begin"/>
      </w:r>
      <w:r>
        <w:instrText xml:space="preserve"> GOTOBUTTON ZEqnNum130917  \* MERGEFORMAT </w:instrText>
      </w:r>
      <w:r w:rsidR="00827503">
        <w:fldChar w:fldCharType="begin"/>
      </w:r>
      <w:r w:rsidR="00827503">
        <w:instrText xml:space="preserve"> REF ZEqnNum130917 \* Charformat \! \* MERGEFORMAT </w:instrText>
      </w:r>
      <w:r w:rsidR="00827503">
        <w:fldChar w:fldCharType="separate"/>
      </w:r>
      <w:r w:rsidR="00D3178E">
        <w:instrText>(2.137)</w:instrText>
      </w:r>
      <w:r w:rsidR="00827503">
        <w:fldChar w:fldCharType="end"/>
      </w:r>
      <w:r>
        <w:fldChar w:fldCharType="end"/>
      </w:r>
      <w:r>
        <w:t xml:space="preserve"> to produce a relation between the fixed charge density in the current configuration, </w:t>
      </w:r>
      <w:r w:rsidR="00905817" w:rsidRPr="00905817">
        <w:rPr>
          <w:position w:val="-6"/>
        </w:rPr>
        <w:object w:dxaOrig="300" w:dyaOrig="320" w14:anchorId="28636340">
          <v:shape id="_x0000_i1534" type="#_x0000_t75" style="width:14.95pt;height:15.6pt" o:ole="">
            <v:imagedata r:id="rId1037" o:title=""/>
          </v:shape>
          <o:OLEObject Type="Embed" ProgID="Equation.DSMT4" ShapeID="_x0000_i1534" DrawAspect="Content" ObjectID="_1493625558" r:id="rId1038"/>
        </w:object>
      </w:r>
      <w:r>
        <w:t>, and the corresponding value in the reference configuration,</w:t>
      </w:r>
      <w:r w:rsidR="00905817" w:rsidRPr="00905817">
        <w:rPr>
          <w:position w:val="-12"/>
        </w:rPr>
        <w:object w:dxaOrig="300" w:dyaOrig="380" w14:anchorId="1D4C98E9">
          <v:shape id="_x0000_i1535" type="#_x0000_t75" style="width:14.95pt;height:19pt" o:ole="">
            <v:imagedata r:id="rId1039" o:title=""/>
          </v:shape>
          <o:OLEObject Type="Embed" ProgID="Equation.DSMT4" ShapeID="_x0000_i1535" DrawAspect="Content" ObjectID="_1493625559" r:id="rId1040"/>
        </w:object>
      </w:r>
      <w:r>
        <w:t>,</w:t>
      </w:r>
    </w:p>
    <w:p w14:paraId="7932F4E5" w14:textId="688CA610" w:rsidR="00FB6012" w:rsidRDefault="00FB6012" w:rsidP="00FB6012">
      <w:pPr>
        <w:pStyle w:val="MTDisplayEquation"/>
      </w:pPr>
      <w:r>
        <w:tab/>
      </w:r>
      <w:r w:rsidR="00905817" w:rsidRPr="00905817">
        <w:rPr>
          <w:position w:val="-30"/>
        </w:rPr>
        <w:object w:dxaOrig="1440" w:dyaOrig="720" w14:anchorId="130BE2E9">
          <v:shape id="_x0000_i1536" type="#_x0000_t75" style="width:1in;height:36.7pt" o:ole="">
            <v:imagedata r:id="rId1041" o:title=""/>
          </v:shape>
          <o:OLEObject Type="Embed" ProgID="Equation.DSMT4" ShapeID="_x0000_i1536" DrawAspect="Content" ObjectID="_1493625560" r:id="rId104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w:instrText>
      </w:r>
      <w:r w:rsidR="00827503">
        <w:instrText xml:space="preserv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143</w:instrText>
      </w:r>
      <w:r w:rsidR="00827503">
        <w:rPr>
          <w:noProof/>
        </w:rPr>
        <w:fldChar w:fldCharType="end"/>
      </w:r>
      <w:r>
        <w:instrText>)</w:instrText>
      </w:r>
      <w:r>
        <w:fldChar w:fldCharType="end"/>
      </w:r>
    </w:p>
    <w:p w14:paraId="32E9E6A2" w14:textId="77777777" w:rsidR="00FB6012" w:rsidRDefault="00FB6012" w:rsidP="00FB6012">
      <w:r>
        <w:t>Now the osmotic pressure resulting from the difference in osmolarity between the porous medium and its surrounding bath is given by</w:t>
      </w:r>
    </w:p>
    <w:p w14:paraId="5241AEFD" w14:textId="44F8A82F" w:rsidR="00FB6012" w:rsidRDefault="00FB6012" w:rsidP="00FB6012">
      <w:pPr>
        <w:pStyle w:val="MTDisplayEquation"/>
      </w:pPr>
      <w:r>
        <w:tab/>
      </w:r>
      <w:r w:rsidR="00905817" w:rsidRPr="00905817">
        <w:rPr>
          <w:position w:val="-44"/>
        </w:rPr>
        <w:object w:dxaOrig="3620" w:dyaOrig="999" w14:anchorId="31600CA9">
          <v:shape id="_x0000_i1537" type="#_x0000_t75" style="width:180.7pt;height:50.25pt" o:ole="">
            <v:imagedata r:id="rId1043" o:title=""/>
          </v:shape>
          <o:OLEObject Type="Embed" ProgID="Equation.DSMT4" ShapeID="_x0000_i1537" DrawAspect="Content" ObjectID="_1493625561" r:id="rId104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144</w:instrText>
      </w:r>
      <w:r w:rsidR="00827503">
        <w:rPr>
          <w:noProof/>
        </w:rPr>
        <w:fldChar w:fldCharType="end"/>
      </w:r>
      <w:r>
        <w:instrText>)</w:instrText>
      </w:r>
      <w:r>
        <w:fldChar w:fldCharType="end"/>
      </w:r>
    </w:p>
    <w:p w14:paraId="3CE30D75" w14:textId="77777777" w:rsidR="00FB6012" w:rsidRDefault="00FB6012" w:rsidP="00FB6012">
      <w:r>
        <w:t xml:space="preserve">This expression may be substituted into </w:t>
      </w:r>
      <w:r>
        <w:fldChar w:fldCharType="begin"/>
      </w:r>
      <w:r>
        <w:instrText xml:space="preserve"> GOTOBUTTON ZEqnNum689586  \* MERGEFORMAT </w:instrText>
      </w:r>
      <w:r w:rsidR="00827503">
        <w:fldChar w:fldCharType="begin"/>
      </w:r>
      <w:r w:rsidR="00827503">
        <w:instrText xml:space="preserve"> REF ZEqnNum689586 \* Charformat \! \* MERGEFORMAT </w:instrText>
      </w:r>
      <w:r w:rsidR="00827503">
        <w:fldChar w:fldCharType="separate"/>
      </w:r>
      <w:r w:rsidR="00D3178E">
        <w:instrText>(2.138)</w:instrText>
      </w:r>
      <w:r w:rsidR="00827503">
        <w:fldChar w:fldCharType="end"/>
      </w:r>
      <w:r>
        <w:fldChar w:fldCharType="end"/>
      </w:r>
      <w:r>
        <w:t xml:space="preserve"> to evaluate the corresponding elasticity tensor.</w:t>
      </w:r>
    </w:p>
    <w:p w14:paraId="6D880A68" w14:textId="77777777" w:rsidR="00FB6012" w:rsidRDefault="00FB6012" w:rsidP="00FB6012"/>
    <w:p w14:paraId="17042DDF" w14:textId="77777777" w:rsidR="00FB6012" w:rsidRDefault="00FB6012" w:rsidP="00FB6012">
      <w:r>
        <w:t>When the osmotic pressure results from an imbalance in osmolarity produced by a fixed charge density, it is called a Donnan osmotic pressure.  The analysis associated with this relation is called Donnan equilibrium.</w:t>
      </w:r>
    </w:p>
    <w:p w14:paraId="166081AE" w14:textId="77777777" w:rsidR="00036EB2" w:rsidRDefault="00036EB2">
      <w:pPr>
        <w:jc w:val="left"/>
      </w:pPr>
      <w:r>
        <w:br w:type="page"/>
      </w:r>
    </w:p>
    <w:p w14:paraId="0F5BB67F" w14:textId="77777777" w:rsidR="00036EB2" w:rsidRDefault="00036EB2" w:rsidP="00FB6012"/>
    <w:p w14:paraId="4C74E826" w14:textId="77777777" w:rsidR="00036EB2" w:rsidRDefault="00036EB2" w:rsidP="00036EB2">
      <w:pPr>
        <w:pStyle w:val="Heading2"/>
      </w:pPr>
      <w:bookmarkStart w:id="196" w:name="_Toc289032539"/>
      <w:r>
        <w:t>Chemical Reactions</w:t>
      </w:r>
      <w:bookmarkEnd w:id="196"/>
    </w:p>
    <w:p w14:paraId="3BFAD49E" w14:textId="77777777" w:rsidR="00036EB2" w:rsidRDefault="00036EB2" w:rsidP="00036EB2">
      <w:r>
        <w:t>Chemical reactions may be incorportated into a multiphasic mixture by adding a mass supply term to the equation of mass balance,</w:t>
      </w:r>
    </w:p>
    <w:p w14:paraId="20BB90EF" w14:textId="51803525" w:rsidR="00036EB2" w:rsidRDefault="00036EB2" w:rsidP="00036EB2">
      <w:pPr>
        <w:pStyle w:val="MTDisplayEquation"/>
      </w:pPr>
      <w:r>
        <w:tab/>
      </w:r>
      <w:r w:rsidR="00905817" w:rsidRPr="00905817">
        <w:rPr>
          <w:position w:val="-24"/>
        </w:rPr>
        <w:object w:dxaOrig="2280" w:dyaOrig="660" w14:anchorId="1EE04509">
          <v:shape id="_x0000_i1538" type="#_x0000_t75" style="width:114.1pt;height:32.6pt" o:ole="">
            <v:imagedata r:id="rId1045" o:title=""/>
          </v:shape>
          <o:OLEObject Type="Embed" ProgID="Equation.DSMT4" ShapeID="_x0000_i1538" DrawAspect="Content" ObjectID="_1493625562" r:id="rId1046"/>
        </w:object>
      </w:r>
      <w:r>
        <w:t xml:space="preserve">, </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197" w:name="ZEqnNum719595"/>
      <w:r w:rsidR="00F75A04">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rsidR="00F75A04">
        <w:instrText>.</w:instrText>
      </w:r>
      <w:r w:rsidR="00827503">
        <w:fldChar w:fldCharType="begin"/>
      </w:r>
      <w:r w:rsidR="00827503">
        <w:instrText xml:space="preserve"> SEQ MTEqn \c \* Arabic \* MERGEFORMAT </w:instrText>
      </w:r>
      <w:r w:rsidR="00827503">
        <w:fldChar w:fldCharType="separate"/>
      </w:r>
      <w:r w:rsidR="00D3178E">
        <w:rPr>
          <w:noProof/>
        </w:rPr>
        <w:instrText>145</w:instrText>
      </w:r>
      <w:r w:rsidR="00827503">
        <w:rPr>
          <w:noProof/>
        </w:rPr>
        <w:fldChar w:fldCharType="end"/>
      </w:r>
      <w:r w:rsidR="00F75A04">
        <w:instrText>)</w:instrText>
      </w:r>
      <w:bookmarkEnd w:id="197"/>
      <w:r w:rsidR="00F75A04">
        <w:fldChar w:fldCharType="end"/>
      </w:r>
    </w:p>
    <w:p w14:paraId="56B3EB01" w14:textId="462D54B1" w:rsidR="00036EB2" w:rsidRDefault="00036EB2" w:rsidP="00036EB2">
      <w:r>
        <w:t xml:space="preserve">Where </w:t>
      </w:r>
      <w:r w:rsidR="00905817" w:rsidRPr="00905817">
        <w:rPr>
          <w:position w:val="-10"/>
        </w:rPr>
        <w:object w:dxaOrig="340" w:dyaOrig="360" w14:anchorId="05A6FE22">
          <v:shape id="_x0000_i1539" type="#_x0000_t75" style="width:17pt;height:19pt" o:ole="">
            <v:imagedata r:id="rId1047" o:title=""/>
          </v:shape>
          <o:OLEObject Type="Embed" ProgID="Equation.DSMT4" ShapeID="_x0000_i1539" DrawAspect="Content" ObjectID="_1493625563" r:id="rId1048"/>
        </w:object>
      </w:r>
      <w:r>
        <w:t xml:space="preserve">  is the volume density of mass supply to </w:t>
      </w:r>
      <w:r w:rsidR="00905817" w:rsidRPr="00905817">
        <w:rPr>
          <w:position w:val="-6"/>
        </w:rPr>
        <w:object w:dxaOrig="240" w:dyaOrig="220" w14:anchorId="343A8316">
          <v:shape id="_x0000_i1540" type="#_x0000_t75" style="width:12.25pt;height:10.85pt" o:ole="">
            <v:imagedata r:id="rId1049" o:title=""/>
          </v:shape>
          <o:OLEObject Type="Embed" ProgID="Equation.DSMT4" ShapeID="_x0000_i1540" DrawAspect="Content" ObjectID="_1493625564" r:id="rId1050"/>
        </w:object>
      </w:r>
      <w:r>
        <w:t xml:space="preserve"> resulting from chemical reactions with all other mixture constitutents.</w:t>
      </w:r>
      <w:r w:rsidR="00275186">
        <w:t xml:space="preserve"> </w:t>
      </w:r>
      <w:r>
        <w:t>Since mass must be conserved over all constituents, mass supply terms are constrained by</w:t>
      </w:r>
    </w:p>
    <w:p w14:paraId="4F4B5875" w14:textId="0EEA48EA" w:rsidR="00036EB2" w:rsidRDefault="00036EB2" w:rsidP="00036EB2">
      <w:pPr>
        <w:pStyle w:val="MTDisplayEquation"/>
      </w:pPr>
      <w:r>
        <w:tab/>
      </w:r>
      <w:r w:rsidR="00905817" w:rsidRPr="00905817">
        <w:rPr>
          <w:position w:val="-28"/>
        </w:rPr>
        <w:object w:dxaOrig="999" w:dyaOrig="540" w14:anchorId="7A08A61D">
          <v:shape id="_x0000_i1541" type="#_x0000_t75" style="width:50.25pt;height:27.15pt" o:ole="">
            <v:imagedata r:id="rId1051" o:title=""/>
          </v:shape>
          <o:OLEObject Type="Embed" ProgID="Equation.DSMT4" ShapeID="_x0000_i1541" DrawAspect="Content" ObjectID="_1493625565" r:id="rId1052"/>
        </w:object>
      </w:r>
      <w:r>
        <w:t xml:space="preserve">. </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198" w:name="ZEqnNum534803"/>
      <w:r w:rsidR="00F75A04">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rsidR="00F75A04">
        <w:instrText>.</w:instrText>
      </w:r>
      <w:r w:rsidR="00827503">
        <w:fldChar w:fldCharType="begin"/>
      </w:r>
      <w:r w:rsidR="00827503">
        <w:instrText xml:space="preserve"> SEQ MTEqn \c \* Arabic \* MERGEFORMAT </w:instrText>
      </w:r>
      <w:r w:rsidR="00827503">
        <w:fldChar w:fldCharType="separate"/>
      </w:r>
      <w:r w:rsidR="00D3178E">
        <w:rPr>
          <w:noProof/>
        </w:rPr>
        <w:instrText>146</w:instrText>
      </w:r>
      <w:r w:rsidR="00827503">
        <w:rPr>
          <w:noProof/>
        </w:rPr>
        <w:fldChar w:fldCharType="end"/>
      </w:r>
      <w:r w:rsidR="00F75A04">
        <w:instrText>)</w:instrText>
      </w:r>
      <w:bookmarkEnd w:id="198"/>
      <w:r w:rsidR="00F75A04">
        <w:fldChar w:fldCharType="end"/>
      </w:r>
    </w:p>
    <w:p w14:paraId="188D6B34" w14:textId="0FA0F7D1" w:rsidR="00036EB2" w:rsidRDefault="00036EB2" w:rsidP="00036EB2">
      <w:r>
        <w:t xml:space="preserve">In a mixture containing a solid constituent (denoted by </w:t>
      </w:r>
      <w:r w:rsidR="00905817" w:rsidRPr="00905817">
        <w:rPr>
          <w:position w:val="-6"/>
        </w:rPr>
        <w:object w:dxaOrig="580" w:dyaOrig="220" w14:anchorId="46BD0249">
          <v:shape id="_x0000_i1542" type="#_x0000_t75" style="width:29.2pt;height:10.85pt" o:ole="">
            <v:imagedata r:id="rId1053" o:title=""/>
          </v:shape>
          <o:OLEObject Type="Embed" ProgID="Equation.DSMT4" ShapeID="_x0000_i1542" DrawAspect="Content" ObjectID="_1493625566" r:id="rId1054"/>
        </w:object>
      </w:r>
      <w:r>
        <w:t xml:space="preserve"> ), it is conveniemt to define the mixture domain (and thus the finite element mesh) on the solid and evaluate mass fluxes of constituents relative to the solid,</w:t>
      </w:r>
    </w:p>
    <w:p w14:paraId="0456768C" w14:textId="2DCBABF8" w:rsidR="00036EB2" w:rsidRDefault="00036EB2" w:rsidP="00036EB2">
      <w:pPr>
        <w:pStyle w:val="MTDisplayEquation"/>
      </w:pPr>
      <w:r>
        <w:tab/>
      </w:r>
      <w:r w:rsidR="00905817" w:rsidRPr="00905817">
        <w:rPr>
          <w:position w:val="-16"/>
        </w:rPr>
        <w:object w:dxaOrig="1840" w:dyaOrig="440" w14:anchorId="22928193">
          <v:shape id="_x0000_i1543" type="#_x0000_t75" style="width:91.7pt;height:21.75pt" o:ole="">
            <v:imagedata r:id="rId1055" o:title=""/>
          </v:shape>
          <o:OLEObject Type="Embed" ProgID="Equation.DSMT4" ShapeID="_x0000_i1543" DrawAspect="Content" ObjectID="_1493625567" r:id="rId1056"/>
        </w:object>
      </w:r>
      <w:r>
        <w:t xml:space="preserve">. </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199" w:name="ZEqnNum888503"/>
      <w:r w:rsidR="00F75A04">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rsidR="00F75A04">
        <w:instrText>.</w:instrText>
      </w:r>
      <w:r w:rsidR="00827503">
        <w:fldChar w:fldCharType="begin"/>
      </w:r>
      <w:r w:rsidR="00827503">
        <w:instrText xml:space="preserve"> SEQ MTEqn \c \* Arabic \* MERGEFORMAT </w:instrText>
      </w:r>
      <w:r w:rsidR="00827503">
        <w:fldChar w:fldCharType="separate"/>
      </w:r>
      <w:r w:rsidR="00D3178E">
        <w:rPr>
          <w:noProof/>
        </w:rPr>
        <w:instrText>147</w:instrText>
      </w:r>
      <w:r w:rsidR="00827503">
        <w:rPr>
          <w:noProof/>
        </w:rPr>
        <w:fldChar w:fldCharType="end"/>
      </w:r>
      <w:r w:rsidR="00F75A04">
        <w:instrText>)</w:instrText>
      </w:r>
      <w:bookmarkEnd w:id="199"/>
      <w:r w:rsidR="00F75A04">
        <w:fldChar w:fldCharType="end"/>
      </w:r>
    </w:p>
    <w:p w14:paraId="040E855F" w14:textId="77777777" w:rsidR="00036EB2" w:rsidRDefault="00036EB2" w:rsidP="00036EB2">
      <w:r>
        <w:t>Substituting</w:t>
      </w:r>
      <w:r w:rsidR="008D24F9">
        <w:t xml:space="preserve"> </w:t>
      </w:r>
      <w:r w:rsidR="008D24F9">
        <w:fldChar w:fldCharType="begin"/>
      </w:r>
      <w:r w:rsidR="008D24F9">
        <w:instrText xml:space="preserve"> GOTOBUTTON ZEqnNum888503  \* MERGEFORMAT </w:instrText>
      </w:r>
      <w:r w:rsidR="00827503">
        <w:fldChar w:fldCharType="begin"/>
      </w:r>
      <w:r w:rsidR="00827503">
        <w:instrText xml:space="preserve"> REF ZEqnNum888503 \* Charformat \! \* MERGEFORMAT </w:instrText>
      </w:r>
      <w:r w:rsidR="00827503">
        <w:fldChar w:fldCharType="separate"/>
      </w:r>
      <w:r w:rsidR="00D3178E">
        <w:instrText>(2.147)</w:instrText>
      </w:r>
      <w:r w:rsidR="00827503">
        <w:fldChar w:fldCharType="end"/>
      </w:r>
      <w:r w:rsidR="008D24F9">
        <w:fldChar w:fldCharType="end"/>
      </w:r>
      <w:r w:rsidR="008D24F9">
        <w:t xml:space="preserve"> </w:t>
      </w:r>
      <w:r>
        <w:t>into</w:t>
      </w:r>
      <w:r w:rsidR="008D24F9">
        <w:t xml:space="preserve"> </w:t>
      </w:r>
      <w:r w:rsidR="008D24F9">
        <w:fldChar w:fldCharType="begin"/>
      </w:r>
      <w:r w:rsidR="008D24F9">
        <w:instrText xml:space="preserve"> GOTOBUTTON ZEqnNum719595  \* MERGEFORMAT </w:instrText>
      </w:r>
      <w:r w:rsidR="00827503">
        <w:fldChar w:fldCharType="begin"/>
      </w:r>
      <w:r w:rsidR="00827503">
        <w:instrText xml:space="preserve"> REF ZEqnNum719595 \* Charformat \! \</w:instrText>
      </w:r>
      <w:r w:rsidR="00827503">
        <w:instrText xml:space="preserve">* MERGEFORMAT </w:instrText>
      </w:r>
      <w:r w:rsidR="00827503">
        <w:fldChar w:fldCharType="separate"/>
      </w:r>
      <w:r w:rsidR="00D3178E">
        <w:instrText>(2.145)</w:instrText>
      </w:r>
      <w:r w:rsidR="00827503">
        <w:fldChar w:fldCharType="end"/>
      </w:r>
      <w:r w:rsidR="008D24F9">
        <w:fldChar w:fldCharType="end"/>
      </w:r>
      <w:r>
        <w:t>, the differential form of the mass balance may be rewritten as</w:t>
      </w:r>
    </w:p>
    <w:p w14:paraId="3C1F3CF1" w14:textId="3CB4D466" w:rsidR="00036EB2" w:rsidRDefault="00036EB2" w:rsidP="00036EB2">
      <w:pPr>
        <w:pStyle w:val="MTDisplayEquation"/>
      </w:pPr>
      <w:r>
        <w:tab/>
      </w:r>
      <w:r w:rsidR="00905817" w:rsidRPr="00905817">
        <w:rPr>
          <w:position w:val="-24"/>
        </w:rPr>
        <w:object w:dxaOrig="2220" w:dyaOrig="660" w14:anchorId="6B463A18">
          <v:shape id="_x0000_i1544" type="#_x0000_t75" style="width:111.4pt;height:32.6pt" o:ole="">
            <v:imagedata r:id="rId1057" o:title=""/>
          </v:shape>
          <o:OLEObject Type="Embed" ProgID="Equation.DSMT4" ShapeID="_x0000_i1544" DrawAspect="Content" ObjectID="_1493625568" r:id="rId1058"/>
        </w:object>
      </w:r>
      <w:r>
        <w:t xml:space="preserve">, </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00" w:name="ZEqnNum431995"/>
      <w:r w:rsidR="00F75A04">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rsidR="00F75A04">
        <w:instrText>.</w:instrText>
      </w:r>
      <w:r w:rsidR="00827503">
        <w:fldChar w:fldCharType="begin"/>
      </w:r>
      <w:r w:rsidR="00827503">
        <w:instrText xml:space="preserve"> SEQ MTEqn \c \* Arabic \* MERGEFORMAT </w:instrText>
      </w:r>
      <w:r w:rsidR="00827503">
        <w:fldChar w:fldCharType="separate"/>
      </w:r>
      <w:r w:rsidR="00D3178E">
        <w:rPr>
          <w:noProof/>
        </w:rPr>
        <w:instrText>148</w:instrText>
      </w:r>
      <w:r w:rsidR="00827503">
        <w:rPr>
          <w:noProof/>
        </w:rPr>
        <w:fldChar w:fldCharType="end"/>
      </w:r>
      <w:r w:rsidR="00F75A04">
        <w:instrText>)</w:instrText>
      </w:r>
      <w:bookmarkEnd w:id="200"/>
      <w:r w:rsidR="00F75A04">
        <w:fldChar w:fldCharType="end"/>
      </w:r>
    </w:p>
    <w:p w14:paraId="1571C292" w14:textId="2B2403C7" w:rsidR="00036EB2" w:rsidRDefault="00036EB2" w:rsidP="00036EB2">
      <w:r>
        <w:t xml:space="preserve">Where </w:t>
      </w:r>
      <w:r w:rsidR="00905817" w:rsidRPr="00905817">
        <w:rPr>
          <w:position w:val="-14"/>
        </w:rPr>
        <w:object w:dxaOrig="1040" w:dyaOrig="400" w14:anchorId="6EB38C8F">
          <v:shape id="_x0000_i1545" type="#_x0000_t75" style="width:52.3pt;height:19.7pt" o:ole="">
            <v:imagedata r:id="rId1059" o:title=""/>
          </v:shape>
          <o:OLEObject Type="Embed" ProgID="Equation.DSMT4" ShapeID="_x0000_i1545" DrawAspect="Content" ObjectID="_1493625569" r:id="rId1060"/>
        </w:object>
      </w:r>
      <w:r>
        <w:t xml:space="preserve"> represents the material time derivative in the spatial frame, following the solid, </w:t>
      </w:r>
      <w:r w:rsidR="00905817" w:rsidRPr="00905817">
        <w:rPr>
          <w:position w:val="-6"/>
        </w:rPr>
        <w:object w:dxaOrig="940" w:dyaOrig="279" w14:anchorId="06E1A747">
          <v:shape id="_x0000_i1546" type="#_x0000_t75" style="width:47.55pt;height:14.25pt" o:ole="">
            <v:imagedata r:id="rId1061" o:title=""/>
          </v:shape>
          <o:OLEObject Type="Embed" ProgID="Equation.DSMT4" ShapeID="_x0000_i1546" DrawAspect="Content" ObjectID="_1493625570" r:id="rId1062"/>
        </w:object>
      </w:r>
      <w:r>
        <w:t xml:space="preserve">, where </w:t>
      </w:r>
      <w:r w:rsidR="00905817" w:rsidRPr="00905817">
        <w:rPr>
          <w:position w:val="-4"/>
        </w:rPr>
        <w:object w:dxaOrig="220" w:dyaOrig="260" w14:anchorId="1878C93C">
          <v:shape id="_x0000_i1547" type="#_x0000_t75" style="width:10.85pt;height:12.9pt" o:ole="">
            <v:imagedata r:id="rId1063" o:title=""/>
          </v:shape>
          <o:OLEObject Type="Embed" ProgID="Equation.DSMT4" ShapeID="_x0000_i1547" DrawAspect="Content" ObjectID="_1493625571" r:id="rId1064"/>
        </w:object>
      </w:r>
      <w:r>
        <w:t xml:space="preserve"> is the deformation gradient of the solid matrix; </w:t>
      </w:r>
      <w:r w:rsidR="00905817" w:rsidRPr="00905817">
        <w:rPr>
          <w:position w:val="-12"/>
        </w:rPr>
        <w:object w:dxaOrig="340" w:dyaOrig="380" w14:anchorId="52D89DDB">
          <v:shape id="_x0000_i1548" type="#_x0000_t75" style="width:17pt;height:19pt" o:ole="">
            <v:imagedata r:id="rId1065" o:title=""/>
          </v:shape>
          <o:OLEObject Type="Embed" ProgID="Equation.DSMT4" ShapeID="_x0000_i1548" DrawAspect="Content" ObjectID="_1493625572" r:id="rId1066"/>
        </w:object>
      </w:r>
      <w:r>
        <w:t xml:space="preserve"> is the apparent density and </w:t>
      </w:r>
      <w:r w:rsidR="00905817" w:rsidRPr="00905817">
        <w:rPr>
          <w:position w:val="-12"/>
        </w:rPr>
        <w:object w:dxaOrig="340" w:dyaOrig="380" w14:anchorId="419B024A">
          <v:shape id="_x0000_i1549" type="#_x0000_t75" style="width:17pt;height:19pt" o:ole="">
            <v:imagedata r:id="rId1067" o:title=""/>
          </v:shape>
          <o:OLEObject Type="Embed" ProgID="Equation.DSMT4" ShapeID="_x0000_i1549" DrawAspect="Content" ObjectID="_1493625573" r:id="rId1068"/>
        </w:object>
      </w:r>
      <w:r>
        <w:t xml:space="preserve"> is the volume density of mass supply to </w:t>
      </w:r>
      <w:r w:rsidR="00905817" w:rsidRPr="00905817">
        <w:rPr>
          <w:position w:val="-6"/>
        </w:rPr>
        <w:object w:dxaOrig="240" w:dyaOrig="220" w14:anchorId="3F5ACEAC">
          <v:shape id="_x0000_i1550" type="#_x0000_t75" style="width:12.25pt;height:10.85pt" o:ole="">
            <v:imagedata r:id="rId1069" o:title=""/>
          </v:shape>
          <o:OLEObject Type="Embed" ProgID="Equation.DSMT4" ShapeID="_x0000_i1550" DrawAspect="Content" ObjectID="_1493625574" r:id="rId1070"/>
        </w:object>
      </w:r>
      <w:r>
        <w:t xml:space="preserve"> normalized to the mixture volume in the reference configuration,</w:t>
      </w:r>
    </w:p>
    <w:p w14:paraId="4842066C" w14:textId="5314CF01" w:rsidR="00036EB2" w:rsidRDefault="00036EB2" w:rsidP="00036EB2">
      <w:pPr>
        <w:pStyle w:val="MTDisplayEquation"/>
      </w:pPr>
      <w:r>
        <w:tab/>
      </w:r>
      <w:r w:rsidR="00905817" w:rsidRPr="00905817">
        <w:rPr>
          <w:position w:val="-12"/>
        </w:rPr>
        <w:object w:dxaOrig="2260" w:dyaOrig="380" w14:anchorId="5DF5A242">
          <v:shape id="_x0000_i1551" type="#_x0000_t75" style="width:113.45pt;height:19pt" o:ole="">
            <v:imagedata r:id="rId1071" o:title=""/>
          </v:shape>
          <o:OLEObject Type="Embed" ProgID="Equation.DSMT4" ShapeID="_x0000_i1551" DrawAspect="Content" ObjectID="_1493625575" r:id="rId1072"/>
        </w:object>
      </w:r>
      <w:r>
        <w:t xml:space="preserve">. </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01" w:name="ZEqnNum466274"/>
      <w:r w:rsidR="00F75A04">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rsidR="00F75A04">
        <w:instrText>.</w:instrText>
      </w:r>
      <w:r w:rsidR="00827503">
        <w:fldChar w:fldCharType="begin"/>
      </w:r>
      <w:r w:rsidR="00827503">
        <w:instrText xml:space="preserve"> SEQ MTEqn \c \* Arabic \* MERGEFORMAT </w:instrText>
      </w:r>
      <w:r w:rsidR="00827503">
        <w:fldChar w:fldCharType="separate"/>
      </w:r>
      <w:r w:rsidR="00D3178E">
        <w:rPr>
          <w:noProof/>
        </w:rPr>
        <w:instrText>149</w:instrText>
      </w:r>
      <w:r w:rsidR="00827503">
        <w:rPr>
          <w:noProof/>
        </w:rPr>
        <w:fldChar w:fldCharType="end"/>
      </w:r>
      <w:r w:rsidR="00F75A04">
        <w:instrText>)</w:instrText>
      </w:r>
      <w:bookmarkEnd w:id="201"/>
      <w:r w:rsidR="00F75A04">
        <w:fldChar w:fldCharType="end"/>
      </w:r>
    </w:p>
    <w:p w14:paraId="27FD3D98" w14:textId="670EF7B9" w:rsidR="00036EB2" w:rsidRDefault="00036EB2" w:rsidP="00036EB2">
      <w:r>
        <w:t xml:space="preserve">Since </w:t>
      </w:r>
      <w:r w:rsidR="00905817" w:rsidRPr="00905817">
        <w:rPr>
          <w:position w:val="-12"/>
        </w:rPr>
        <w:object w:dxaOrig="340" w:dyaOrig="380" w14:anchorId="664640CF">
          <v:shape id="_x0000_i1552" type="#_x0000_t75" style="width:17pt;height:19pt" o:ole="">
            <v:imagedata r:id="rId1073" o:title=""/>
          </v:shape>
          <o:OLEObject Type="Embed" ProgID="Equation.DSMT4" ShapeID="_x0000_i1552" DrawAspect="Content" ObjectID="_1493625576" r:id="rId1074"/>
        </w:object>
      </w:r>
      <w:r>
        <w:t xml:space="preserve"> is the mass of </w:t>
      </w:r>
      <w:r w:rsidR="00905817" w:rsidRPr="00905817">
        <w:rPr>
          <w:position w:val="-6"/>
        </w:rPr>
        <w:object w:dxaOrig="240" w:dyaOrig="220" w14:anchorId="018608B1">
          <v:shape id="_x0000_i1553" type="#_x0000_t75" style="width:12.25pt;height:10.85pt" o:ole="">
            <v:imagedata r:id="rId1075" o:title=""/>
          </v:shape>
          <o:OLEObject Type="Embed" ProgID="Equation.DSMT4" ShapeID="_x0000_i1553" DrawAspect="Content" ObjectID="_1493625577" r:id="rId1076"/>
        </w:object>
      </w:r>
      <w:r>
        <w:t xml:space="preserve"> in the current configuration per volume of the mixture in the reference configuration (an invariant quantity), this parameter represents a direct measure of the mass content of </w:t>
      </w:r>
      <w:r w:rsidR="00905817" w:rsidRPr="00905817">
        <w:rPr>
          <w:position w:val="-6"/>
        </w:rPr>
        <w:object w:dxaOrig="240" w:dyaOrig="220" w14:anchorId="44249FDA">
          <v:shape id="_x0000_i1554" type="#_x0000_t75" style="width:12.25pt;height:10.85pt" o:ole="">
            <v:imagedata r:id="rId1077" o:title=""/>
          </v:shape>
          <o:OLEObject Type="Embed" ProgID="Equation.DSMT4" ShapeID="_x0000_i1554" DrawAspect="Content" ObjectID="_1493625578" r:id="rId1078"/>
        </w:object>
      </w:r>
      <w:r>
        <w:t xml:space="preserve"> in the mixture, which may thus be used as a state variable in a framework that accounts for chemical reactions.  A distinction is now made between solid and solute species in the mixture, since they are often treated differential in an analysis.</w:t>
      </w:r>
    </w:p>
    <w:p w14:paraId="3930BA53" w14:textId="77777777" w:rsidR="002573A9" w:rsidRDefault="002573A9" w:rsidP="00F75A04">
      <w:pPr>
        <w:pStyle w:val="Heading3"/>
      </w:pPr>
      <w:bookmarkStart w:id="202" w:name="_Toc289032540"/>
      <w:r>
        <w:t>Solid Matrix and Solid-Bound Molecular Constituents</w:t>
      </w:r>
      <w:bookmarkEnd w:id="202"/>
    </w:p>
    <w:p w14:paraId="1D68CE48" w14:textId="361F656D" w:rsidR="002573A9" w:rsidRDefault="004B3FBC">
      <w:r>
        <w:t xml:space="preserve">For constituents constrained to move with the solid (denoted generically by </w:t>
      </w:r>
      <w:r w:rsidR="00905817" w:rsidRPr="00905817">
        <w:rPr>
          <w:position w:val="-6"/>
        </w:rPr>
        <w:object w:dxaOrig="639" w:dyaOrig="220" w14:anchorId="6CB8DDB0">
          <v:shape id="_x0000_i1555" type="#_x0000_t75" style="width:30.55pt;height:10.85pt" o:ole="">
            <v:imagedata r:id="rId1079" o:title=""/>
          </v:shape>
          <o:OLEObject Type="Embed" ProgID="Equation.DSMT4" ShapeID="_x0000_i1555" DrawAspect="Content" ObjectID="_1493625579" r:id="rId1080"/>
        </w:object>
      </w:r>
      <w:r>
        <w:t xml:space="preserve"> and satisfying </w:t>
      </w:r>
      <w:r w:rsidR="00905817" w:rsidRPr="00905817">
        <w:rPr>
          <w:position w:val="-6"/>
        </w:rPr>
        <w:object w:dxaOrig="780" w:dyaOrig="320" w14:anchorId="1ADFB5DC">
          <v:shape id="_x0000_i1556" type="#_x0000_t75" style="width:39.4pt;height:15.6pt" o:ole="">
            <v:imagedata r:id="rId1081" o:title=""/>
          </v:shape>
          <o:OLEObject Type="Embed" ProgID="Equation.DSMT4" ShapeID="_x0000_i1556" DrawAspect="Content" ObjectID="_1493625580" r:id="rId1082"/>
        </w:object>
      </w:r>
      <w:r>
        <w:t xml:space="preserve"> , </w:t>
      </w:r>
      <w:r w:rsidR="00905817" w:rsidRPr="00905817">
        <w:rPr>
          <w:position w:val="-6"/>
        </w:rPr>
        <w:object w:dxaOrig="420" w:dyaOrig="279" w14:anchorId="2F7EACE9">
          <v:shape id="_x0000_i1557" type="#_x0000_t75" style="width:20.4pt;height:14.25pt" o:ole="">
            <v:imagedata r:id="rId1083" o:title=""/>
          </v:shape>
          <o:OLEObject Type="Embed" ProgID="Equation.DSMT4" ShapeID="_x0000_i1557" DrawAspect="Content" ObjectID="_1493625581" r:id="rId1084"/>
        </w:object>
      </w:r>
      <w:r>
        <w:t xml:space="preserve">), the statement of mass balance in </w:t>
      </w:r>
      <w:r w:rsidR="005F3B18">
        <w:fldChar w:fldCharType="begin"/>
      </w:r>
      <w:r w:rsidR="005F3B18">
        <w:instrText xml:space="preserve"> GOTOBUTTON ZEqnNum431995  \* MERGEFORMAT </w:instrText>
      </w:r>
      <w:r w:rsidR="00827503">
        <w:fldChar w:fldCharType="begin"/>
      </w:r>
      <w:r w:rsidR="00827503">
        <w:instrText xml:space="preserve"> REF ZEqnNum431995 \* Charformat \! \* MERGEFORMAT </w:instrText>
      </w:r>
      <w:r w:rsidR="00827503">
        <w:fldChar w:fldCharType="separate"/>
      </w:r>
      <w:r w:rsidR="00D3178E">
        <w:instrText>(2.148)</w:instrText>
      </w:r>
      <w:r w:rsidR="00827503">
        <w:fldChar w:fldCharType="end"/>
      </w:r>
      <w:r w:rsidR="005F3B18">
        <w:fldChar w:fldCharType="end"/>
      </w:r>
      <w:r>
        <w:t xml:space="preserve"> reduces to the special form</w:t>
      </w:r>
    </w:p>
    <w:p w14:paraId="58BE689C" w14:textId="49DF1B68" w:rsidR="004B3FBC" w:rsidRPr="002573A9" w:rsidRDefault="004B3FBC" w:rsidP="00F75A04">
      <w:pPr>
        <w:pStyle w:val="MTDisplayEquation"/>
      </w:pPr>
      <w:r>
        <w:tab/>
      </w:r>
      <w:r w:rsidR="00905817" w:rsidRPr="00905817">
        <w:rPr>
          <w:position w:val="-12"/>
        </w:rPr>
        <w:object w:dxaOrig="1520" w:dyaOrig="380" w14:anchorId="036B87FD">
          <v:shape id="_x0000_i1558" type="#_x0000_t75" style="width:76.1pt;height:19pt" o:ole="">
            <v:imagedata r:id="rId1085" o:title=""/>
          </v:shape>
          <o:OLEObject Type="Embed" ProgID="Equation.DSMT4" ShapeID="_x0000_i1558" DrawAspect="Content" ObjectID="_1493625582" r:id="rId1086"/>
        </w:object>
      </w:r>
      <w:r>
        <w:t xml:space="preserve">. </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rsidR="00F75A04">
        <w:instrText>.</w:instrText>
      </w:r>
      <w:r w:rsidR="00827503">
        <w:fldChar w:fldCharType="begin"/>
      </w:r>
      <w:r w:rsidR="00827503">
        <w:instrText xml:space="preserve"> SEQ MTEqn \c \* Ar</w:instrText>
      </w:r>
      <w:r w:rsidR="00827503">
        <w:instrText xml:space="preserve">abic \* MERGEFORMAT </w:instrText>
      </w:r>
      <w:r w:rsidR="00827503">
        <w:fldChar w:fldCharType="separate"/>
      </w:r>
      <w:r w:rsidR="00D3178E">
        <w:rPr>
          <w:noProof/>
        </w:rPr>
        <w:instrText>150</w:instrText>
      </w:r>
      <w:r w:rsidR="00827503">
        <w:rPr>
          <w:noProof/>
        </w:rPr>
        <w:fldChar w:fldCharType="end"/>
      </w:r>
      <w:r w:rsidR="00F75A04">
        <w:instrText>)</w:instrText>
      </w:r>
      <w:r w:rsidR="00F75A04">
        <w:fldChar w:fldCharType="end"/>
      </w:r>
    </w:p>
    <w:p w14:paraId="1BC01B51" w14:textId="0F58C77F" w:rsidR="00036EB2" w:rsidRDefault="004B3FBC" w:rsidP="00560235">
      <w:r>
        <w:t xml:space="preserve">This representation makes it easy to see that alterations in </w:t>
      </w:r>
      <w:r w:rsidR="00905817" w:rsidRPr="00905817">
        <w:rPr>
          <w:position w:val="-12"/>
        </w:rPr>
        <w:object w:dxaOrig="340" w:dyaOrig="380" w14:anchorId="4C6830EE">
          <v:shape id="_x0000_i1559" type="#_x0000_t75" style="width:17pt;height:19pt" o:ole="">
            <v:imagedata r:id="rId1087" o:title=""/>
          </v:shape>
          <o:OLEObject Type="Embed" ProgID="Equation.DSMT4" ShapeID="_x0000_i1559" DrawAspect="Content" ObjectID="_1493625583" r:id="rId1088"/>
        </w:object>
      </w:r>
      <w:r>
        <w:t xml:space="preserve"> can occur only as a result of chemical reactions (such as synthesis, degradation, or binding).  In contrast, as seen in</w:t>
      </w:r>
      <w:r w:rsidR="005F3B18">
        <w:t xml:space="preserve"> </w:t>
      </w:r>
      <w:r w:rsidR="005F3B18">
        <w:fldChar w:fldCharType="begin"/>
      </w:r>
      <w:r w:rsidR="005F3B18">
        <w:instrText xml:space="preserve"> GOTOBUTTON ZEqnNum431995  \* MERGEFORMAT </w:instrText>
      </w:r>
      <w:r w:rsidR="00827503">
        <w:fldChar w:fldCharType="begin"/>
      </w:r>
      <w:r w:rsidR="00827503">
        <w:instrText xml:space="preserve"> REF ZEqnNum431995 \* Charformat \! \* MERGEFORMAT </w:instrText>
      </w:r>
      <w:r w:rsidR="00827503">
        <w:fldChar w:fldCharType="separate"/>
      </w:r>
      <w:r w:rsidR="00D3178E">
        <w:instrText>(2.148)</w:instrText>
      </w:r>
      <w:r w:rsidR="00827503">
        <w:fldChar w:fldCharType="end"/>
      </w:r>
      <w:r w:rsidR="005F3B18">
        <w:fldChar w:fldCharType="end"/>
      </w:r>
      <w:r>
        <w:t xml:space="preserve">, alterations in </w:t>
      </w:r>
      <w:r w:rsidR="00905817" w:rsidRPr="00905817">
        <w:rPr>
          <w:position w:val="-12"/>
        </w:rPr>
        <w:object w:dxaOrig="340" w:dyaOrig="380" w14:anchorId="19F300A5">
          <v:shape id="_x0000_i1560" type="#_x0000_t75" style="width:17pt;height:19pt" o:ole="">
            <v:imagedata r:id="rId1089" o:title=""/>
          </v:shape>
          <o:OLEObject Type="Embed" ProgID="Equation.DSMT4" ShapeID="_x0000_i1560" DrawAspect="Content" ObjectID="_1493625584" r:id="rId1090"/>
        </w:object>
      </w:r>
      <w:r>
        <w:t xml:space="preserve"> for solutes or solvent (</w:t>
      </w:r>
      <w:r w:rsidR="00905817" w:rsidRPr="00905817">
        <w:rPr>
          <w:position w:val="-6"/>
        </w:rPr>
        <w:object w:dxaOrig="639" w:dyaOrig="240" w14:anchorId="10384E6E">
          <v:shape id="_x0000_i1561" type="#_x0000_t75" style="width:30.55pt;height:12.25pt" o:ole="">
            <v:imagedata r:id="rId1091" o:title=""/>
          </v:shape>
          <o:OLEObject Type="Embed" ProgID="Equation.DSMT4" ShapeID="_x0000_i1561" DrawAspect="Content" ObjectID="_1493625585" r:id="rId1092"/>
        </w:object>
      </w:r>
      <w:r>
        <w:t>)</w:t>
      </w:r>
      <w:r w:rsidR="004D4ABA">
        <w:t xml:space="preserve"> may also occur as a result of mass transport into or out of the pore space of the solid matrix.</w:t>
      </w:r>
      <w:r w:rsidR="00560235">
        <w:t xml:space="preserve">  Therefore, </w:t>
      </w:r>
      <w:r w:rsidR="00905817" w:rsidRPr="00905817">
        <w:rPr>
          <w:position w:val="-12"/>
        </w:rPr>
        <w:object w:dxaOrig="340" w:dyaOrig="380" w14:anchorId="263F755C">
          <v:shape id="_x0000_i1562" type="#_x0000_t75" style="width:17pt;height:19pt" o:ole="">
            <v:imagedata r:id="rId1093" o:title=""/>
          </v:shape>
          <o:OLEObject Type="Embed" ProgID="Equation.DSMT4" ShapeID="_x0000_i1562" DrawAspect="Content" ObjectID="_1493625586" r:id="rId1094"/>
        </w:object>
      </w:r>
      <w:r w:rsidR="00560235">
        <w:t xml:space="preserve"> is the natural choice of state variable for describing the content of solid constituents in a reactive mixture.</w:t>
      </w:r>
    </w:p>
    <w:p w14:paraId="33E4A275" w14:textId="77777777" w:rsidR="00BC28B4" w:rsidRDefault="00BC28B4" w:rsidP="00F75A04"/>
    <w:p w14:paraId="65392689" w14:textId="51F2202E" w:rsidR="00AB7E22" w:rsidRPr="00AB7E22" w:rsidRDefault="00AB7E22" w:rsidP="00F75A04">
      <w:r w:rsidRPr="00AB7E22">
        <w:lastRenderedPageBreak/>
        <w:t>When multiple solid species are present, the net solid mass content</w:t>
      </w:r>
      <w:r w:rsidR="00BC28B4">
        <w:t xml:space="preserve"> </w:t>
      </w:r>
      <w:r w:rsidRPr="00AB7E22">
        <w:t xml:space="preserve">may be given by </w:t>
      </w:r>
      <w:r w:rsidR="00905817" w:rsidRPr="00905817">
        <w:rPr>
          <w:position w:val="-28"/>
        </w:rPr>
        <w:object w:dxaOrig="1140" w:dyaOrig="540" w14:anchorId="39E86734">
          <v:shape id="_x0000_i1563" type="#_x0000_t75" style="width:57.05pt;height:27.15pt" o:ole="">
            <v:imagedata r:id="rId1095" o:title=""/>
          </v:shape>
          <o:OLEObject Type="Embed" ProgID="Equation.DSMT4" ShapeID="_x0000_i1563" DrawAspect="Content" ObjectID="_1493625587" r:id="rId1096"/>
        </w:object>
      </w:r>
      <w:r w:rsidRPr="00AB7E22">
        <w:t xml:space="preserve"> whereas</w:t>
      </w:r>
      <w:r w:rsidR="00BC28B4">
        <w:t xml:space="preserve"> </w:t>
      </w:r>
      <w:r w:rsidRPr="00AB7E22">
        <w:t xml:space="preserve">the net mass supply of solid is </w:t>
      </w:r>
      <w:r w:rsidR="00905817" w:rsidRPr="00905817">
        <w:rPr>
          <w:position w:val="-28"/>
        </w:rPr>
        <w:object w:dxaOrig="1140" w:dyaOrig="540" w14:anchorId="76A8F19A">
          <v:shape id="_x0000_i1564" type="#_x0000_t75" style="width:57.05pt;height:27.15pt" o:ole="">
            <v:imagedata r:id="rId1097" o:title=""/>
          </v:shape>
          <o:OLEObject Type="Embed" ProgID="Equation.DSMT4" ShapeID="_x0000_i1564" DrawAspect="Content" ObjectID="_1493625588" r:id="rId1098"/>
        </w:object>
      </w:r>
      <w:r w:rsidR="00BC28B4">
        <w:t xml:space="preserve"> </w:t>
      </w:r>
      <w:r w:rsidRPr="00AB7E22">
        <w:t xml:space="preserve">such that </w:t>
      </w:r>
      <w:r w:rsidR="00905817" w:rsidRPr="00905817">
        <w:rPr>
          <w:position w:val="-12"/>
        </w:rPr>
        <w:object w:dxaOrig="1480" w:dyaOrig="380" w14:anchorId="72AE11F5">
          <v:shape id="_x0000_i1565" type="#_x0000_t75" style="width:74.05pt;height:19pt" o:ole="">
            <v:imagedata r:id="rId1099" o:title=""/>
          </v:shape>
          <o:OLEObject Type="Embed" ProgID="Equation.DSMT4" ShapeID="_x0000_i1565" DrawAspect="Content" ObjectID="_1493625589" r:id="rId1100"/>
        </w:object>
      </w:r>
      <w:r w:rsidRPr="00AB7E22">
        <w:t>. The referential</w:t>
      </w:r>
      <w:r w:rsidR="00BC28B4">
        <w:t xml:space="preserve"> </w:t>
      </w:r>
      <w:r w:rsidRPr="00AB7E22">
        <w:t xml:space="preserve">solid volume fraction, </w:t>
      </w:r>
      <w:r w:rsidR="00905817" w:rsidRPr="00905817">
        <w:rPr>
          <w:position w:val="-12"/>
        </w:rPr>
        <w:object w:dxaOrig="300" w:dyaOrig="380" w14:anchorId="3D877FAD">
          <v:shape id="_x0000_i1566" type="#_x0000_t75" style="width:14.95pt;height:19pt" o:ole="">
            <v:imagedata r:id="rId1101" o:title=""/>
          </v:shape>
          <o:OLEObject Type="Embed" ProgID="Equation.DSMT4" ShapeID="_x0000_i1566" DrawAspect="Content" ObjectID="_1493625590" r:id="rId1102"/>
        </w:object>
      </w:r>
      <w:r w:rsidRPr="00AB7E22">
        <w:t xml:space="preserve">, may be evaluated from </w:t>
      </w:r>
    </w:p>
    <w:p w14:paraId="5C885346" w14:textId="4855B87A" w:rsidR="00BC28B4" w:rsidRDefault="00BC28B4" w:rsidP="00BC28B4">
      <w:pPr>
        <w:pStyle w:val="MTDisplayEquation"/>
      </w:pPr>
      <w:r>
        <w:tab/>
      </w:r>
      <w:ins w:id="203" w:author="rawlins" w:date="2015-05-19T11:58:00Z">
        <w:r w:rsidR="001B2B37" w:rsidRPr="00905817">
          <w:rPr>
            <w:position w:val="-28"/>
          </w:rPr>
          <w:object w:dxaOrig="1560" w:dyaOrig="540" w14:anchorId="21AB6BDD">
            <v:shape id="_x0000_i1567" type="#_x0000_t75" style="width:78.1pt;height:27.15pt" o:ole="">
              <v:imagedata r:id="rId1103" o:title=""/>
            </v:shape>
            <o:OLEObject Type="Embed" ProgID="Equation.DSMT4" ShapeID="_x0000_i1567" DrawAspect="Content" ObjectID="_1493625591" r:id="rId1104"/>
          </w:object>
        </w:r>
      </w:ins>
      <w:del w:id="204" w:author="rawlins" w:date="2015-05-19T11:58:00Z">
        <w:r w:rsidR="00905817" w:rsidRPr="00905817" w:rsidDel="001B2B37">
          <w:rPr>
            <w:position w:val="-28"/>
          </w:rPr>
          <w:object w:dxaOrig="1600" w:dyaOrig="540" w14:anchorId="425F9EC1">
            <v:shape id="_x0000_i1568" type="#_x0000_t75" style="width:80.15pt;height:27.15pt" o:ole="">
              <v:imagedata r:id="rId1105" o:title=""/>
            </v:shape>
            <o:OLEObject Type="Embed" ProgID="Equation.DSMT4" ShapeID="_x0000_i1568" DrawAspect="Content" ObjectID="_1493625592" r:id="rId1106"/>
          </w:object>
        </w:r>
      </w:del>
      <w:r w:rsidR="00C32FBE">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05" w:name="ZEqnNum766291"/>
      <w:r w:rsidR="00F75A04">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rsidR="00F75A04">
        <w:instrText>.</w:instrText>
      </w:r>
      <w:r w:rsidR="00827503">
        <w:fldChar w:fldCharType="begin"/>
      </w:r>
      <w:r w:rsidR="00827503">
        <w:instrText xml:space="preserve"> SEQ MTEqn \c \* Arabic \* MERGEFORMAT </w:instrText>
      </w:r>
      <w:r w:rsidR="00827503">
        <w:fldChar w:fldCharType="separate"/>
      </w:r>
      <w:r w:rsidR="00D3178E">
        <w:rPr>
          <w:noProof/>
        </w:rPr>
        <w:instrText>151</w:instrText>
      </w:r>
      <w:r w:rsidR="00827503">
        <w:rPr>
          <w:noProof/>
        </w:rPr>
        <w:fldChar w:fldCharType="end"/>
      </w:r>
      <w:r w:rsidR="00F75A04">
        <w:instrText>)</w:instrText>
      </w:r>
      <w:bookmarkEnd w:id="205"/>
      <w:r w:rsidR="00F75A04">
        <w:fldChar w:fldCharType="end"/>
      </w:r>
    </w:p>
    <w:p w14:paraId="74EF87C8" w14:textId="442A3B6D" w:rsidR="00AB7E22" w:rsidRPr="00AB7E22" w:rsidRDefault="00AB7E22" w:rsidP="00F75A04">
      <w:r w:rsidRPr="00AB7E22">
        <w:t xml:space="preserve">where </w:t>
      </w:r>
      <w:r w:rsidR="00905817" w:rsidRPr="00905817">
        <w:rPr>
          <w:position w:val="-12"/>
        </w:rPr>
        <w:object w:dxaOrig="340" w:dyaOrig="380" w14:anchorId="52054467">
          <v:shape id="_x0000_i1569" type="#_x0000_t75" style="width:17pt;height:19pt" o:ole="">
            <v:imagedata r:id="rId1107" o:title=""/>
          </v:shape>
          <o:OLEObject Type="Embed" ProgID="Equation.DSMT4" ShapeID="_x0000_i1569" DrawAspect="Content" ObjectID="_1493625593" r:id="rId1108"/>
        </w:object>
      </w:r>
      <w:r w:rsidRPr="00AB7E22">
        <w:t xml:space="preserve"> is the true density of solid constituent</w:t>
      </w:r>
      <w:r w:rsidR="00BC28B4">
        <w:t xml:space="preserve"> </w:t>
      </w:r>
      <w:r w:rsidR="00905817" w:rsidRPr="00905817">
        <w:rPr>
          <w:position w:val="-6"/>
        </w:rPr>
        <w:object w:dxaOrig="240" w:dyaOrig="220" w14:anchorId="0288027E">
          <v:shape id="_x0000_i1570" type="#_x0000_t75" style="width:12.25pt;height:10.85pt" o:ole="">
            <v:imagedata r:id="rId1109" o:title=""/>
          </v:shape>
          <o:OLEObject Type="Embed" ProgID="Equation.DSMT4" ShapeID="_x0000_i1570" DrawAspect="Content" ObjectID="_1493625594" r:id="rId1110"/>
        </w:object>
      </w:r>
      <w:r w:rsidRPr="00AB7E22">
        <w:t xml:space="preserve"> (mass of </w:t>
      </w:r>
      <w:r w:rsidR="00905817" w:rsidRPr="00905817">
        <w:rPr>
          <w:position w:val="-6"/>
        </w:rPr>
        <w:object w:dxaOrig="240" w:dyaOrig="220" w14:anchorId="41460B8E">
          <v:shape id="_x0000_i1571" type="#_x0000_t75" style="width:12.25pt;height:10.85pt" o:ole="">
            <v:imagedata r:id="rId1111" o:title=""/>
          </v:shape>
          <o:OLEObject Type="Embed" ProgID="Equation.DSMT4" ShapeID="_x0000_i1571" DrawAspect="Content" ObjectID="_1493625595" r:id="rId1112"/>
        </w:object>
      </w:r>
      <w:r w:rsidRPr="00AB7E22">
        <w:t xml:space="preserve"> per volume of </w:t>
      </w:r>
      <w:r w:rsidR="00905817" w:rsidRPr="00905817">
        <w:rPr>
          <w:position w:val="-6"/>
        </w:rPr>
        <w:object w:dxaOrig="240" w:dyaOrig="220" w14:anchorId="572A1C79">
          <v:shape id="_x0000_i1572" type="#_x0000_t75" style="width:12.25pt;height:10.85pt" o:ole="">
            <v:imagedata r:id="rId1113" o:title=""/>
          </v:shape>
          <o:OLEObject Type="Embed" ProgID="Equation.DSMT4" ShapeID="_x0000_i1572" DrawAspect="Content" ObjectID="_1493625596" r:id="rId1114"/>
        </w:object>
      </w:r>
      <w:r w:rsidRPr="00AB7E22">
        <w:t>). According to</w:t>
      </w:r>
      <w:r w:rsidR="006F568B">
        <w:t xml:space="preserve"> </w:t>
      </w:r>
      <w:r w:rsidR="006F568B">
        <w:fldChar w:fldCharType="begin"/>
      </w:r>
      <w:r w:rsidR="006F568B">
        <w:instrText xml:space="preserve"> GOTOBUTTON ZEqnNum466274  \* MERGEFORMAT </w:instrText>
      </w:r>
      <w:r w:rsidR="00827503">
        <w:fldChar w:fldCharType="begin"/>
      </w:r>
      <w:r w:rsidR="00827503">
        <w:instrText xml:space="preserve"> REF ZEqnNum466274 \* Charformat \! \* MERGEFORMAT </w:instrText>
      </w:r>
      <w:r w:rsidR="00827503">
        <w:fldChar w:fldCharType="separate"/>
      </w:r>
      <w:r w:rsidR="00D3178E">
        <w:instrText>(2.149)</w:instrText>
      </w:r>
      <w:r w:rsidR="00827503">
        <w:fldChar w:fldCharType="end"/>
      </w:r>
      <w:r w:rsidR="006F568B">
        <w:fldChar w:fldCharType="end"/>
      </w:r>
      <w:r w:rsidRPr="00AB7E22">
        <w:t>, it follows that the solid volume</w:t>
      </w:r>
      <w:r w:rsidR="00BC28B4">
        <w:t xml:space="preserve"> </w:t>
      </w:r>
      <w:r w:rsidRPr="00AB7E22">
        <w:t xml:space="preserve">fraction in the current configuration is given by </w:t>
      </w:r>
      <w:r w:rsidR="00905817" w:rsidRPr="00905817">
        <w:rPr>
          <w:position w:val="-12"/>
        </w:rPr>
        <w:object w:dxaOrig="1100" w:dyaOrig="380" w14:anchorId="586520AB">
          <v:shape id="_x0000_i1573" type="#_x0000_t75" style="width:55pt;height:19pt" o:ole="">
            <v:imagedata r:id="rId1115" o:title=""/>
          </v:shape>
          <o:OLEObject Type="Embed" ProgID="Equation.DSMT4" ShapeID="_x0000_i1573" DrawAspect="Content" ObjectID="_1493625597" r:id="rId1116"/>
        </w:object>
      </w:r>
      <w:r w:rsidRPr="00AB7E22">
        <w:t>.</w:t>
      </w:r>
      <w:r w:rsidR="00BC28B4">
        <w:t xml:space="preserve"> </w:t>
      </w:r>
      <w:r w:rsidRPr="00AB7E22">
        <w:t xml:space="preserve">Note that </w:t>
      </w:r>
      <w:r w:rsidR="00905817" w:rsidRPr="00905817">
        <w:rPr>
          <w:position w:val="-10"/>
        </w:rPr>
        <w:object w:dxaOrig="980" w:dyaOrig="360" w14:anchorId="3C77478F">
          <v:shape id="_x0000_i1574" type="#_x0000_t75" style="width:49.6pt;height:19pt" o:ole="">
            <v:imagedata r:id="rId1117" o:title=""/>
          </v:shape>
          <o:OLEObject Type="Embed" ProgID="Equation.DSMT4" ShapeID="_x0000_i1574" DrawAspect="Content" ObjectID="_1493625598" r:id="rId1118"/>
        </w:object>
      </w:r>
      <w:r w:rsidRPr="00AB7E22">
        <w:t xml:space="preserve"> under all circumstances, while </w:t>
      </w:r>
      <w:r w:rsidR="00905817" w:rsidRPr="00905817">
        <w:rPr>
          <w:position w:val="-12"/>
        </w:rPr>
        <w:object w:dxaOrig="1060" w:dyaOrig="380" w14:anchorId="49F53FBB">
          <v:shape id="_x0000_i1575" type="#_x0000_t75" style="width:52.3pt;height:19pt" o:ole="">
            <v:imagedata r:id="rId1119" o:title=""/>
          </v:shape>
          <o:OLEObject Type="Embed" ProgID="Equation.DSMT4" ShapeID="_x0000_i1575" DrawAspect="Content" ObjectID="_1493625599" r:id="rId1120"/>
        </w:object>
      </w:r>
      <w:r w:rsidRPr="00AB7E22">
        <w:t>,</w:t>
      </w:r>
      <w:r w:rsidR="00BC28B4">
        <w:t xml:space="preserve"> </w:t>
      </w:r>
      <w:r w:rsidRPr="00AB7E22">
        <w:t xml:space="preserve">implying that </w:t>
      </w:r>
      <w:r w:rsidR="00905817" w:rsidRPr="00905817">
        <w:rPr>
          <w:position w:val="-12"/>
        </w:rPr>
        <w:object w:dxaOrig="300" w:dyaOrig="380" w14:anchorId="37491BF1">
          <v:shape id="_x0000_i1576" type="#_x0000_t75" style="width:14.95pt;height:19pt" o:ole="">
            <v:imagedata r:id="rId1121" o:title=""/>
          </v:shape>
          <o:OLEObject Type="Embed" ProgID="Equation.DSMT4" ShapeID="_x0000_i1576" DrawAspect="Content" ObjectID="_1493625600" r:id="rId1122"/>
        </w:object>
      </w:r>
      <w:r w:rsidRPr="00AB7E22">
        <w:t xml:space="preserve"> may exceed unity when solid growth</w:t>
      </w:r>
      <w:r w:rsidR="00BC28B4">
        <w:t xml:space="preserve"> </w:t>
      </w:r>
      <w:r w:rsidRPr="00AB7E22">
        <w:t>occurs. In this study, it is assumed that all</w:t>
      </w:r>
      <w:r w:rsidR="00BC28B4">
        <w:t xml:space="preserve"> </w:t>
      </w:r>
      <w:r w:rsidRPr="00AB7E22">
        <w:t>mixture constituents are intrinsically incompressible, implying that</w:t>
      </w:r>
    </w:p>
    <w:p w14:paraId="2438FE51" w14:textId="77777777" w:rsidR="004B3FBC" w:rsidRDefault="00AB7E22" w:rsidP="00AB7E22">
      <w:r w:rsidRPr="00AB7E22">
        <w:t>their true density is invariant.</w:t>
      </w:r>
    </w:p>
    <w:p w14:paraId="39812A3D" w14:textId="77777777" w:rsidR="00743B89" w:rsidRDefault="00743B89" w:rsidP="001F6D85"/>
    <w:p w14:paraId="2B3E4492" w14:textId="44134AB3" w:rsidR="00743B89" w:rsidRPr="00743B89" w:rsidRDefault="00743B89" w:rsidP="00F75A04">
      <w:r w:rsidRPr="00743B89">
        <w:t>The various constituents of the solid matrix may be electrically charged.</w:t>
      </w:r>
      <w:r>
        <w:t xml:space="preserve">  </w:t>
      </w:r>
      <w:r w:rsidRPr="00743B89">
        <w:t xml:space="preserve">Let </w:t>
      </w:r>
      <w:r w:rsidR="00905817" w:rsidRPr="00905817">
        <w:rPr>
          <w:position w:val="-4"/>
        </w:rPr>
        <w:object w:dxaOrig="300" w:dyaOrig="300" w14:anchorId="5410C323">
          <v:shape id="_x0000_i1577" type="#_x0000_t75" style="width:14.95pt;height:14.95pt" o:ole="">
            <v:imagedata r:id="rId1123" o:title=""/>
          </v:shape>
          <o:OLEObject Type="Embed" ProgID="Equation.DSMT4" ShapeID="_x0000_i1577" DrawAspect="Content" ObjectID="_1493625601" r:id="rId1124"/>
        </w:object>
      </w:r>
      <w:r w:rsidRPr="00743B89">
        <w:t xml:space="preserve"> be the charge number (equivalent charge per mole)</w:t>
      </w:r>
      <w:r>
        <w:t xml:space="preserve"> </w:t>
      </w:r>
      <w:r w:rsidRPr="00743B89">
        <w:t xml:space="preserve">of solid constituent </w:t>
      </w:r>
      <w:r w:rsidR="00905817" w:rsidRPr="00905817">
        <w:rPr>
          <w:position w:val="-6"/>
        </w:rPr>
        <w:object w:dxaOrig="240" w:dyaOrig="220" w14:anchorId="641413AB">
          <v:shape id="_x0000_i1578" type="#_x0000_t75" style="width:12.25pt;height:10.85pt" o:ole="">
            <v:imagedata r:id="rId1125" o:title=""/>
          </v:shape>
          <o:OLEObject Type="Embed" ProgID="Equation.DSMT4" ShapeID="_x0000_i1578" DrawAspect="Content" ObjectID="_1493625602" r:id="rId1126"/>
        </w:object>
      </w:r>
      <w:r w:rsidRPr="00743B89">
        <w:t>, then the net referential fixed charge</w:t>
      </w:r>
      <w:r>
        <w:t xml:space="preserve"> </w:t>
      </w:r>
      <w:r w:rsidRPr="00743B89">
        <w:t>density of the solid matrix (equivalent charge per fluid volume in</w:t>
      </w:r>
      <w:r>
        <w:t xml:space="preserve"> </w:t>
      </w:r>
      <w:r w:rsidRPr="00743B89">
        <w:t>the referential configuration) is given by</w:t>
      </w:r>
    </w:p>
    <w:p w14:paraId="0ED969C9" w14:textId="2D5030CC" w:rsidR="00743B89" w:rsidRDefault="00743B89" w:rsidP="00743B89">
      <w:pPr>
        <w:pStyle w:val="MTDisplayEquation"/>
      </w:pPr>
      <w:r>
        <w:tab/>
      </w:r>
      <w:ins w:id="206" w:author="rawlins" w:date="2015-05-19T11:58:00Z">
        <w:r w:rsidR="001B2B37" w:rsidRPr="00905817">
          <w:rPr>
            <w:position w:val="-30"/>
          </w:rPr>
          <w:object w:dxaOrig="2000" w:dyaOrig="720" w14:anchorId="629C9D6C">
            <v:shape id="_x0000_i1579" type="#_x0000_t75" style="width:100.55pt;height:36.7pt" o:ole="">
              <v:imagedata r:id="rId1127" o:title=""/>
            </v:shape>
            <o:OLEObject Type="Embed" ProgID="Equation.DSMT4" ShapeID="_x0000_i1579" DrawAspect="Content" ObjectID="_1493625603" r:id="rId1128"/>
          </w:object>
        </w:r>
      </w:ins>
      <w:del w:id="207" w:author="rawlins" w:date="2015-05-19T11:58:00Z">
        <w:r w:rsidR="00905817" w:rsidRPr="00905817" w:rsidDel="001B2B37">
          <w:rPr>
            <w:position w:val="-30"/>
          </w:rPr>
          <w:object w:dxaOrig="2020" w:dyaOrig="720" w14:anchorId="27639053">
            <v:shape id="_x0000_i1580" type="#_x0000_t75" style="width:101.2pt;height:36.7pt" o:ole="">
              <v:imagedata r:id="rId1129" o:title=""/>
            </v:shape>
            <o:OLEObject Type="Embed" ProgID="Equation.DSMT4" ShapeID="_x0000_i1580" DrawAspect="Content" ObjectID="_1493625604" r:id="rId1130"/>
          </w:object>
        </w:r>
      </w:del>
      <w:r w:rsidR="00747431">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rsidR="00F75A04">
        <w:instrText>.</w:instrText>
      </w:r>
      <w:r w:rsidR="00827503">
        <w:fldChar w:fldCharType="begin"/>
      </w:r>
      <w:r w:rsidR="00827503">
        <w:instrText xml:space="preserve"> SEQ MTEqn \c \* Arabic \* MERGEFORMAT </w:instrText>
      </w:r>
      <w:r w:rsidR="00827503">
        <w:fldChar w:fldCharType="separate"/>
      </w:r>
      <w:r w:rsidR="00D3178E">
        <w:rPr>
          <w:noProof/>
        </w:rPr>
        <w:instrText>152</w:instrText>
      </w:r>
      <w:r w:rsidR="00827503">
        <w:rPr>
          <w:noProof/>
        </w:rPr>
        <w:fldChar w:fldCharType="end"/>
      </w:r>
      <w:r w:rsidR="00F75A04">
        <w:instrText>)</w:instrText>
      </w:r>
      <w:r w:rsidR="00F75A04">
        <w:fldChar w:fldCharType="end"/>
      </w:r>
    </w:p>
    <w:p w14:paraId="45BC0834" w14:textId="753ADFF4" w:rsidR="00743B89" w:rsidRPr="00743B89" w:rsidRDefault="00743B89" w:rsidP="00F75A04">
      <w:r w:rsidRPr="00743B89">
        <w:t xml:space="preserve">where </w:t>
      </w:r>
      <w:r w:rsidR="00905817" w:rsidRPr="00905817">
        <w:rPr>
          <w:position w:val="-4"/>
        </w:rPr>
        <w:object w:dxaOrig="420" w:dyaOrig="300" w14:anchorId="04021AC5">
          <v:shape id="_x0000_i1581" type="#_x0000_t75" style="width:20.4pt;height:14.95pt" o:ole="">
            <v:imagedata r:id="rId1131" o:title=""/>
          </v:shape>
          <o:OLEObject Type="Embed" ProgID="Equation.DSMT4" ShapeID="_x0000_i1581" DrawAspect="Content" ObjectID="_1493625605" r:id="rId1132"/>
        </w:object>
      </w:r>
      <w:r w:rsidRPr="00743B89">
        <w:t xml:space="preserve"> is the molar mass of </w:t>
      </w:r>
      <w:r w:rsidR="00905817" w:rsidRPr="00905817">
        <w:rPr>
          <w:position w:val="-6"/>
        </w:rPr>
        <w:object w:dxaOrig="240" w:dyaOrig="220" w14:anchorId="707BEE1A">
          <v:shape id="_x0000_i1582" type="#_x0000_t75" style="width:12.25pt;height:10.85pt" o:ole="">
            <v:imagedata r:id="rId1133" o:title=""/>
          </v:shape>
          <o:OLEObject Type="Embed" ProgID="Equation.DSMT4" ShapeID="_x0000_i1582" DrawAspect="Content" ObjectID="_1493625606" r:id="rId1134"/>
        </w:object>
      </w:r>
      <w:r w:rsidRPr="00743B89">
        <w:t xml:space="preserve"> (an invariant quantity)</w:t>
      </w:r>
      <w:r>
        <w:t xml:space="preserve"> </w:t>
      </w:r>
      <w:r w:rsidRPr="00743B89">
        <w:t xml:space="preserve">and </w:t>
      </w:r>
      <w:r w:rsidR="00905817" w:rsidRPr="00905817">
        <w:rPr>
          <w:position w:val="-12"/>
        </w:rPr>
        <w:object w:dxaOrig="580" w:dyaOrig="380" w14:anchorId="4996F9E3">
          <v:shape id="_x0000_i1583" type="#_x0000_t75" style="width:29.2pt;height:19pt" o:ole="">
            <v:imagedata r:id="rId1135" o:title=""/>
          </v:shape>
          <o:OLEObject Type="Embed" ProgID="Equation.DSMT4" ShapeID="_x0000_i1583" DrawAspect="Content" ObjectID="_1493625607" r:id="rId1136"/>
        </w:object>
      </w:r>
      <w:r w:rsidRPr="00743B89">
        <w:t xml:space="preserve"> represents the referential volume fraction</w:t>
      </w:r>
      <w:r>
        <w:t xml:space="preserve"> </w:t>
      </w:r>
      <w:r w:rsidRPr="00743B89">
        <w:t>of all fluid constituents (solvent + solutes) in a saturated mixture.</w:t>
      </w:r>
      <w:r>
        <w:t xml:space="preserve"> </w:t>
      </w:r>
      <w:r w:rsidRPr="00743B89">
        <w:t>Based on the kinematics of the continuum, the fixed charge density</w:t>
      </w:r>
      <w:r>
        <w:t xml:space="preserve"> </w:t>
      </w:r>
      <w:r w:rsidRPr="00743B89">
        <w:t>in the current configuration is</w:t>
      </w:r>
    </w:p>
    <w:p w14:paraId="599397F8" w14:textId="1410AA36" w:rsidR="00743B89" w:rsidRDefault="00743B89" w:rsidP="00743B89">
      <w:pPr>
        <w:pStyle w:val="MTDisplayEquation"/>
      </w:pPr>
      <w:r>
        <w:tab/>
      </w:r>
      <w:ins w:id="208" w:author="rawlins" w:date="2015-05-19T11:59:00Z">
        <w:r w:rsidR="001B2B37" w:rsidRPr="00905817">
          <w:rPr>
            <w:position w:val="-30"/>
          </w:rPr>
          <w:object w:dxaOrig="1460" w:dyaOrig="720" w14:anchorId="666D8EEB">
            <v:shape id="_x0000_i1584" type="#_x0000_t75" style="width:74.05pt;height:36.7pt" o:ole="">
              <v:imagedata r:id="rId1137" o:title=""/>
            </v:shape>
            <o:OLEObject Type="Embed" ProgID="Equation.DSMT4" ShapeID="_x0000_i1584" DrawAspect="Content" ObjectID="_1493625608" r:id="rId1138"/>
          </w:object>
        </w:r>
      </w:ins>
      <w:del w:id="209" w:author="rawlins" w:date="2015-05-19T11:59:00Z">
        <w:r w:rsidR="00905817" w:rsidRPr="00905817" w:rsidDel="001B2B37">
          <w:rPr>
            <w:position w:val="-30"/>
          </w:rPr>
          <w:object w:dxaOrig="1500" w:dyaOrig="720" w14:anchorId="24C24549">
            <v:shape id="_x0000_i1585" type="#_x0000_t75" style="width:76.1pt;height:36.7pt" o:ole="">
              <v:imagedata r:id="rId1139" o:title=""/>
            </v:shape>
            <o:OLEObject Type="Embed" ProgID="Equation.DSMT4" ShapeID="_x0000_i1585" DrawAspect="Content" ObjectID="_1493625609" r:id="rId1140"/>
          </w:object>
        </w:r>
      </w:del>
      <w:r w:rsidR="00535BE8">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rsidR="00F75A04">
        <w:instrText>.</w:instrText>
      </w:r>
      <w:r w:rsidR="00827503">
        <w:fldChar w:fldCharType="begin"/>
      </w:r>
      <w:r w:rsidR="00827503">
        <w:instrText xml:space="preserve"> SEQ MTEqn \c \* Arabic \* MERGEFORMAT </w:instrText>
      </w:r>
      <w:r w:rsidR="00827503">
        <w:fldChar w:fldCharType="separate"/>
      </w:r>
      <w:r w:rsidR="00D3178E">
        <w:rPr>
          <w:noProof/>
        </w:rPr>
        <w:instrText>153</w:instrText>
      </w:r>
      <w:r w:rsidR="00827503">
        <w:rPr>
          <w:noProof/>
        </w:rPr>
        <w:fldChar w:fldCharType="end"/>
      </w:r>
      <w:r w:rsidR="00F75A04">
        <w:instrText>)</w:instrText>
      </w:r>
      <w:r w:rsidR="00F75A04">
        <w:fldChar w:fldCharType="end"/>
      </w:r>
    </w:p>
    <w:p w14:paraId="0E39E036" w14:textId="77777777" w:rsidR="004D70A8" w:rsidRDefault="004D70A8" w:rsidP="00F75A04"/>
    <w:p w14:paraId="5D5B264C" w14:textId="77777777" w:rsidR="004D70A8" w:rsidRDefault="004D70A8" w:rsidP="00F75A04">
      <w:pPr>
        <w:pStyle w:val="Heading3"/>
      </w:pPr>
      <w:bookmarkStart w:id="210" w:name="_Toc289032541"/>
      <w:r>
        <w:t>Solutes</w:t>
      </w:r>
      <w:bookmarkEnd w:id="210"/>
    </w:p>
    <w:p w14:paraId="0CD911AC" w14:textId="38FA4DA5" w:rsidR="004D70A8" w:rsidRDefault="004D70A8" w:rsidP="00F75A04">
      <w:r>
        <w:t xml:space="preserve">Solutes are denoted generically by </w:t>
      </w:r>
      <w:r w:rsidR="00905817" w:rsidRPr="00905817">
        <w:rPr>
          <w:position w:val="-6"/>
        </w:rPr>
        <w:object w:dxaOrig="540" w:dyaOrig="220" w14:anchorId="2269F2BA">
          <v:shape id="_x0000_i1586" type="#_x0000_t75" style="width:27.15pt;height:10.85pt" o:ole="">
            <v:imagedata r:id="rId1141" o:title=""/>
          </v:shape>
          <o:OLEObject Type="Embed" ProgID="Equation.DSMT4" ShapeID="_x0000_i1586" DrawAspect="Content" ObjectID="_1493625610" r:id="rId1142"/>
        </w:object>
      </w:r>
      <w:r>
        <w:t xml:space="preserve">. In chemistry solute content is often represented in units of molar concentration (moles per fluid volume). It follows that solute molar concentration </w:t>
      </w:r>
      <w:r w:rsidR="00905817" w:rsidRPr="00905817">
        <w:rPr>
          <w:position w:val="-6"/>
        </w:rPr>
        <w:object w:dxaOrig="240" w:dyaOrig="320" w14:anchorId="0C01CAE5">
          <v:shape id="_x0000_i1587" type="#_x0000_t75" style="width:12.25pt;height:15.6pt" o:ole="">
            <v:imagedata r:id="rId1143" o:title=""/>
          </v:shape>
          <o:OLEObject Type="Embed" ProgID="Equation.DSMT4" ShapeID="_x0000_i1587" DrawAspect="Content" ObjectID="_1493625611" r:id="rId1144"/>
        </w:object>
      </w:r>
      <w:r>
        <w:t xml:space="preserve"> and molar supply </w:t>
      </w:r>
      <w:r w:rsidR="00905817" w:rsidRPr="00905817">
        <w:rPr>
          <w:position w:val="-6"/>
        </w:rPr>
        <w:object w:dxaOrig="240" w:dyaOrig="320" w14:anchorId="164752AB">
          <v:shape id="_x0000_i1588" type="#_x0000_t75" style="width:12.25pt;height:15.6pt" o:ole="">
            <v:imagedata r:id="rId1145" o:title=""/>
          </v:shape>
          <o:OLEObject Type="Embed" ProgID="Equation.DSMT4" ShapeID="_x0000_i1588" DrawAspect="Content" ObjectID="_1493625612" r:id="rId1146"/>
        </w:object>
      </w:r>
      <w:r>
        <w:t xml:space="preserve"> are related to </w:t>
      </w:r>
      <w:r w:rsidR="00905817" w:rsidRPr="00905817">
        <w:rPr>
          <w:position w:val="-10"/>
        </w:rPr>
        <w:object w:dxaOrig="279" w:dyaOrig="360" w14:anchorId="29E7783A">
          <v:shape id="_x0000_i1589" type="#_x0000_t75" style="width:14.25pt;height:19pt" o:ole="">
            <v:imagedata r:id="rId1147" o:title=""/>
          </v:shape>
          <o:OLEObject Type="Embed" ProgID="Equation.DSMT4" ShapeID="_x0000_i1589" DrawAspect="Content" ObjectID="_1493625613" r:id="rId1148"/>
        </w:object>
      </w:r>
      <w:r>
        <w:t xml:space="preserve"> and </w:t>
      </w:r>
      <w:r w:rsidR="00905817" w:rsidRPr="00905817">
        <w:rPr>
          <w:position w:val="-10"/>
        </w:rPr>
        <w:object w:dxaOrig="279" w:dyaOrig="360" w14:anchorId="64A48734">
          <v:shape id="_x0000_i1590" type="#_x0000_t75" style="width:14.25pt;height:19pt" o:ole="">
            <v:imagedata r:id="rId1149" o:title=""/>
          </v:shape>
          <o:OLEObject Type="Embed" ProgID="Equation.DSMT4" ShapeID="_x0000_i1590" DrawAspect="Content" ObjectID="_1493625614" r:id="rId1150"/>
        </w:object>
      </w:r>
      <w:r>
        <w:t xml:space="preserve"> via</w:t>
      </w:r>
    </w:p>
    <w:p w14:paraId="7E87A1B6" w14:textId="227E1F99" w:rsidR="004D70A8" w:rsidRDefault="004D70A8" w:rsidP="004D70A8">
      <w:pPr>
        <w:pStyle w:val="MTDisplayEquation"/>
      </w:pPr>
      <w:r>
        <w:tab/>
      </w:r>
      <w:ins w:id="211" w:author="rawlins" w:date="2015-05-19T11:59:00Z">
        <w:r w:rsidR="001B2B37" w:rsidRPr="00905817">
          <w:rPr>
            <w:position w:val="-38"/>
          </w:rPr>
          <w:object w:dxaOrig="3400" w:dyaOrig="800" w14:anchorId="0941203B">
            <v:shape id="_x0000_i1591" type="#_x0000_t75" style="width:170.5pt;height:40.1pt" o:ole="">
              <v:imagedata r:id="rId1151" o:title=""/>
            </v:shape>
            <o:OLEObject Type="Embed" ProgID="Equation.DSMT4" ShapeID="_x0000_i1591" DrawAspect="Content" ObjectID="_1493625615" r:id="rId1152"/>
          </w:object>
        </w:r>
      </w:ins>
      <w:del w:id="212" w:author="rawlins" w:date="2015-05-19T11:59:00Z">
        <w:r w:rsidR="00905817" w:rsidRPr="00905817" w:rsidDel="001B2B37">
          <w:rPr>
            <w:position w:val="-38"/>
          </w:rPr>
          <w:object w:dxaOrig="3400" w:dyaOrig="800" w14:anchorId="2FED1175">
            <v:shape id="_x0000_i1592" type="#_x0000_t75" style="width:169.8pt;height:40.1pt" o:ole="">
              <v:imagedata r:id="rId1153" o:title=""/>
            </v:shape>
            <o:OLEObject Type="Embed" ProgID="Equation.DSMT4" ShapeID="_x0000_i1592" DrawAspect="Content" ObjectID="_1493625616" r:id="rId1154"/>
          </w:object>
        </w:r>
      </w:del>
      <w:r w:rsidR="00E976CC">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13" w:name="ZEqnNum560749"/>
      <w:r w:rsidR="00F75A04">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rsidR="00F75A04">
        <w:instrText>.</w:instrText>
      </w:r>
      <w:r w:rsidR="00827503">
        <w:fldChar w:fldCharType="begin"/>
      </w:r>
      <w:r w:rsidR="00827503">
        <w:instrText xml:space="preserve"> SEQ MTEqn \c \* Arabic \* MERGEFORMAT </w:instrText>
      </w:r>
      <w:r w:rsidR="00827503">
        <w:fldChar w:fldCharType="separate"/>
      </w:r>
      <w:r w:rsidR="00D3178E">
        <w:rPr>
          <w:noProof/>
        </w:rPr>
        <w:instrText>154</w:instrText>
      </w:r>
      <w:r w:rsidR="00827503">
        <w:rPr>
          <w:noProof/>
        </w:rPr>
        <w:fldChar w:fldCharType="end"/>
      </w:r>
      <w:r w:rsidR="00F75A04">
        <w:instrText>)</w:instrText>
      </w:r>
      <w:bookmarkEnd w:id="213"/>
      <w:r w:rsidR="00F75A04">
        <w:fldChar w:fldCharType="end"/>
      </w:r>
    </w:p>
    <w:p w14:paraId="3453C618" w14:textId="3C03A6E3" w:rsidR="004D70A8" w:rsidRDefault="004D70A8" w:rsidP="00F75A04">
      <w:r>
        <w:t xml:space="preserve">The molar flux of constituent </w:t>
      </w:r>
      <w:r w:rsidR="00905817" w:rsidRPr="00905817">
        <w:rPr>
          <w:position w:val="-6"/>
        </w:rPr>
        <w:object w:dxaOrig="139" w:dyaOrig="220" w14:anchorId="32B64A50">
          <v:shape id="_x0000_i1593" type="#_x0000_t75" style="width:6.8pt;height:10.85pt" o:ole="">
            <v:imagedata r:id="rId1155" o:title=""/>
          </v:shape>
          <o:OLEObject Type="Embed" ProgID="Equation.DSMT4" ShapeID="_x0000_i1593" DrawAspect="Content" ObjectID="_1493625617" r:id="rId1156"/>
        </w:object>
      </w:r>
      <w:r>
        <w:t xml:space="preserve"> relative to the solid is given by </w:t>
      </w:r>
    </w:p>
    <w:p w14:paraId="0CE34DAE" w14:textId="674105A5" w:rsidR="004D70A8" w:rsidRDefault="004D70A8" w:rsidP="004D70A8">
      <w:pPr>
        <w:pStyle w:val="MTDisplayEquation"/>
      </w:pPr>
      <w:r>
        <w:tab/>
      </w:r>
      <w:ins w:id="214" w:author="rawlins" w:date="2015-05-19T11:59:00Z">
        <w:r w:rsidR="001B2B37" w:rsidRPr="00905817">
          <w:rPr>
            <w:position w:val="-16"/>
          </w:rPr>
          <w:object w:dxaOrig="2240" w:dyaOrig="440" w14:anchorId="56507262">
            <v:shape id="_x0000_i1594" type="#_x0000_t75" style="width:112.75pt;height:21.75pt" o:ole="">
              <v:imagedata r:id="rId1157" o:title=""/>
            </v:shape>
            <o:OLEObject Type="Embed" ProgID="Equation.DSMT4" ShapeID="_x0000_i1594" DrawAspect="Content" ObjectID="_1493625618" r:id="rId1158"/>
          </w:object>
        </w:r>
      </w:ins>
      <w:del w:id="215" w:author="rawlins" w:date="2015-05-19T11:59:00Z">
        <w:r w:rsidR="00905817" w:rsidRPr="00905817" w:rsidDel="001B2B37">
          <w:rPr>
            <w:position w:val="-16"/>
          </w:rPr>
          <w:object w:dxaOrig="2260" w:dyaOrig="440" w14:anchorId="4709620A">
            <v:shape id="_x0000_i1595" type="#_x0000_t75" style="width:113.45pt;height:21.75pt" o:ole="">
              <v:imagedata r:id="rId1159" o:title=""/>
            </v:shape>
            <o:OLEObject Type="Embed" ProgID="Equation.DSMT4" ShapeID="_x0000_i1595" DrawAspect="Content" ObjectID="_1493625619" r:id="rId1160"/>
          </w:object>
        </w:r>
      </w:del>
      <w:r w:rsidR="00D80579">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rsidR="00F75A04">
        <w:instrText>.</w:instrText>
      </w:r>
      <w:r w:rsidR="00827503">
        <w:fldChar w:fldCharType="begin"/>
      </w:r>
      <w:r w:rsidR="00827503">
        <w:instrText xml:space="preserve"> SEQ MTEqn \c \* Arabic \* MERGEFORMAT </w:instrText>
      </w:r>
      <w:r w:rsidR="00827503">
        <w:fldChar w:fldCharType="separate"/>
      </w:r>
      <w:r w:rsidR="00D3178E">
        <w:rPr>
          <w:noProof/>
        </w:rPr>
        <w:instrText>155</w:instrText>
      </w:r>
      <w:r w:rsidR="00827503">
        <w:rPr>
          <w:noProof/>
        </w:rPr>
        <w:fldChar w:fldCharType="end"/>
      </w:r>
      <w:r w:rsidR="00F75A04">
        <w:instrText>)</w:instrText>
      </w:r>
      <w:r w:rsidR="00F75A04">
        <w:fldChar w:fldCharType="end"/>
      </w:r>
    </w:p>
    <w:p w14:paraId="0727C037" w14:textId="070C8479" w:rsidR="004D70A8" w:rsidRDefault="004D70A8" w:rsidP="00F75A04">
      <w:r>
        <w:t xml:space="preserve">where it may be noted that </w:t>
      </w:r>
      <w:r w:rsidR="00905817" w:rsidRPr="00905817">
        <w:rPr>
          <w:position w:val="-10"/>
        </w:rPr>
        <w:object w:dxaOrig="1020" w:dyaOrig="360" w14:anchorId="53DD0513">
          <v:shape id="_x0000_i1596" type="#_x0000_t75" style="width:51.6pt;height:19pt" o:ole="">
            <v:imagedata r:id="rId1161" o:title=""/>
          </v:shape>
          <o:OLEObject Type="Embed" ProgID="Equation.DSMT4" ShapeID="_x0000_i1596" DrawAspect="Content" ObjectID="_1493625620" r:id="rId1162"/>
        </w:object>
      </w:r>
      <w:r>
        <w:t xml:space="preserve">. Combining these relations with </w:t>
      </w:r>
      <w:r w:rsidR="006F568B">
        <w:fldChar w:fldCharType="begin"/>
      </w:r>
      <w:r w:rsidR="006F568B">
        <w:instrText xml:space="preserve"> GOTOBUTTON ZEqnNum431995  \* MERGEFORMAT </w:instrText>
      </w:r>
      <w:r w:rsidR="00827503">
        <w:fldChar w:fldCharType="begin"/>
      </w:r>
      <w:r w:rsidR="00827503">
        <w:instrText xml:space="preserve"> REF ZEqnNum431995 \* Charformat \! \* MERGEFORMAT </w:instrText>
      </w:r>
      <w:r w:rsidR="00827503">
        <w:fldChar w:fldCharType="separate"/>
      </w:r>
      <w:r w:rsidR="00D3178E">
        <w:instrText>(2.148)</w:instrText>
      </w:r>
      <w:r w:rsidR="00827503">
        <w:fldChar w:fldCharType="end"/>
      </w:r>
      <w:r w:rsidR="006F568B">
        <w:fldChar w:fldCharType="end"/>
      </w:r>
      <w:r>
        <w:t>-</w:t>
      </w:r>
      <w:r w:rsidR="006F568B">
        <w:fldChar w:fldCharType="begin"/>
      </w:r>
      <w:r w:rsidR="006F568B">
        <w:instrText xml:space="preserve"> GOTOBUTTON ZEqnNum466274  \* MERGEFORMAT </w:instrText>
      </w:r>
      <w:r w:rsidR="00827503">
        <w:fldChar w:fldCharType="begin"/>
      </w:r>
      <w:r w:rsidR="00827503">
        <w:instrText xml:space="preserve"> REF ZEqnNum466274 \* Charformat \! \* MERGEFORMAT </w:instrText>
      </w:r>
      <w:r w:rsidR="00827503">
        <w:fldChar w:fldCharType="separate"/>
      </w:r>
      <w:r w:rsidR="00D3178E">
        <w:instrText>(2.149)</w:instrText>
      </w:r>
      <w:r w:rsidR="00827503">
        <w:fldChar w:fldCharType="end"/>
      </w:r>
      <w:r w:rsidR="006F568B">
        <w:fldChar w:fldCharType="end"/>
      </w:r>
      <w:r>
        <w:t xml:space="preserve"> produces the desired form of the mass balance for the solutes,</w:t>
      </w:r>
    </w:p>
    <w:p w14:paraId="1B05B3B5" w14:textId="1CC73916" w:rsidR="004D70A8" w:rsidRDefault="004D70A8" w:rsidP="004D70A8">
      <w:pPr>
        <w:pStyle w:val="MTDisplayEquation"/>
      </w:pPr>
      <w:r>
        <w:tab/>
      </w:r>
      <w:r w:rsidR="00905817" w:rsidRPr="00905817">
        <w:rPr>
          <w:position w:val="-24"/>
        </w:rPr>
        <w:object w:dxaOrig="3760" w:dyaOrig="780" w14:anchorId="5BF10476">
          <v:shape id="_x0000_i1597" type="#_x0000_t75" style="width:188.15pt;height:39.4pt" o:ole="">
            <v:imagedata r:id="rId1163" o:title=""/>
          </v:shape>
          <o:OLEObject Type="Embed" ProgID="Equation.DSMT4" ShapeID="_x0000_i1597" DrawAspect="Content" ObjectID="_1493625621" r:id="rId1164"/>
        </w:object>
      </w:r>
      <w:r w:rsidR="00CB173E">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16" w:name="ZEqnNum715998"/>
      <w:r w:rsidR="00F75A04">
        <w:instrText>(</w:instrText>
      </w:r>
      <w:r w:rsidR="00827503">
        <w:fldChar w:fldCharType="begin"/>
      </w:r>
      <w:r w:rsidR="00827503">
        <w:instrText xml:space="preserve"> SEQ MTSec \c \* Arabic \* ME</w:instrText>
      </w:r>
      <w:r w:rsidR="00827503">
        <w:instrText xml:space="preserve">RGEFORMAT </w:instrText>
      </w:r>
      <w:r w:rsidR="00827503">
        <w:fldChar w:fldCharType="separate"/>
      </w:r>
      <w:r w:rsidR="00D3178E">
        <w:rPr>
          <w:noProof/>
        </w:rPr>
        <w:instrText>2</w:instrText>
      </w:r>
      <w:r w:rsidR="00827503">
        <w:rPr>
          <w:noProof/>
        </w:rPr>
        <w:fldChar w:fldCharType="end"/>
      </w:r>
      <w:r w:rsidR="00F75A04">
        <w:instrText>.</w:instrText>
      </w:r>
      <w:r w:rsidR="00827503">
        <w:fldChar w:fldCharType="begin"/>
      </w:r>
      <w:r w:rsidR="00827503">
        <w:instrText xml:space="preserve"> SEQ MTEqn \c \* Arabic \* MERGEFORMAT </w:instrText>
      </w:r>
      <w:r w:rsidR="00827503">
        <w:fldChar w:fldCharType="separate"/>
      </w:r>
      <w:r w:rsidR="00D3178E">
        <w:rPr>
          <w:noProof/>
        </w:rPr>
        <w:instrText>156</w:instrText>
      </w:r>
      <w:r w:rsidR="00827503">
        <w:rPr>
          <w:noProof/>
        </w:rPr>
        <w:fldChar w:fldCharType="end"/>
      </w:r>
      <w:r w:rsidR="00F75A04">
        <w:instrText>)</w:instrText>
      </w:r>
      <w:bookmarkEnd w:id="216"/>
      <w:r w:rsidR="00F75A04">
        <w:fldChar w:fldCharType="end"/>
      </w:r>
    </w:p>
    <w:p w14:paraId="44CBE34C" w14:textId="77777777" w:rsidR="004D70A8" w:rsidRDefault="004D70A8" w:rsidP="00F75A04">
      <w:r>
        <w:lastRenderedPageBreak/>
        <w:t>This form is suitable for implementation in a finite element analysis where the mesh is defined on the solid matrix.</w:t>
      </w:r>
    </w:p>
    <w:p w14:paraId="5CDBAB75" w14:textId="77777777" w:rsidR="004D70A8" w:rsidRDefault="004D70A8" w:rsidP="00F75A04"/>
    <w:p w14:paraId="724D80F7" w14:textId="77777777" w:rsidR="009F07AE" w:rsidRDefault="009F07AE" w:rsidP="00F75A04">
      <w:pPr>
        <w:pStyle w:val="Heading3"/>
      </w:pPr>
      <w:bookmarkStart w:id="217" w:name="_Toc289032542"/>
      <w:r w:rsidRPr="009F07AE">
        <w:t>Mixture with Negligible Solute Volume Fraction</w:t>
      </w:r>
      <w:bookmarkEnd w:id="217"/>
    </w:p>
    <w:p w14:paraId="22597F4A" w14:textId="40205962" w:rsidR="009F07AE" w:rsidRDefault="009F07AE" w:rsidP="00F75A04">
      <w:r>
        <w:t xml:space="preserve">The volume fraction of each constituent is given by </w:t>
      </w:r>
      <w:r w:rsidR="00905817" w:rsidRPr="00905817">
        <w:rPr>
          <w:position w:val="-12"/>
        </w:rPr>
        <w:object w:dxaOrig="1300" w:dyaOrig="380" w14:anchorId="4CF5425E">
          <v:shape id="_x0000_i1598" type="#_x0000_t75" style="width:65.2pt;height:19pt" o:ole="">
            <v:imagedata r:id="rId1165" o:title=""/>
          </v:shape>
          <o:OLEObject Type="Embed" ProgID="Equation.DSMT4" ShapeID="_x0000_i1598" DrawAspect="Content" ObjectID="_1493625622" r:id="rId1166"/>
        </w:object>
      </w:r>
      <w:r>
        <w:t xml:space="preserve">.  In a saturated mixture these volume fractions satisfy </w:t>
      </w:r>
      <w:r w:rsidR="00905817" w:rsidRPr="00905817">
        <w:rPr>
          <w:position w:val="-28"/>
        </w:rPr>
        <w:object w:dxaOrig="940" w:dyaOrig="540" w14:anchorId="64291E04">
          <v:shape id="_x0000_i1599" type="#_x0000_t75" style="width:47.55pt;height:27.15pt" o:ole="">
            <v:imagedata r:id="rId1167" o:title=""/>
          </v:shape>
          <o:OLEObject Type="Embed" ProgID="Equation.DSMT4" ShapeID="_x0000_i1599" DrawAspect="Content" ObjectID="_1493625623" r:id="rId1168"/>
        </w:object>
      </w:r>
      <w:r>
        <w:t xml:space="preserve">.  Substituting </w:t>
      </w:r>
      <w:r w:rsidR="00905817" w:rsidRPr="00905817">
        <w:rPr>
          <w:position w:val="-12"/>
        </w:rPr>
        <w:object w:dxaOrig="1120" w:dyaOrig="380" w14:anchorId="24BDCD18">
          <v:shape id="_x0000_i1600" type="#_x0000_t75" style="width:56.4pt;height:19pt" o:ole="">
            <v:imagedata r:id="rId1169" o:title=""/>
          </v:shape>
          <o:OLEObject Type="Embed" ProgID="Equation.DSMT4" ShapeID="_x0000_i1600" DrawAspect="Content" ObjectID="_1493625624" r:id="rId1170"/>
        </w:object>
      </w:r>
      <w:r>
        <w:t xml:space="preserve"> into</w:t>
      </w:r>
      <w:r w:rsidR="006F568B">
        <w:t xml:space="preserve"> </w:t>
      </w:r>
      <w:r w:rsidR="006F568B">
        <w:fldChar w:fldCharType="begin"/>
      </w:r>
      <w:r w:rsidR="006F568B">
        <w:instrText xml:space="preserve"> GOTOBUTTON ZEqnNum719595  \* MERGEFORMAT </w:instrText>
      </w:r>
      <w:r w:rsidR="00827503">
        <w:fldChar w:fldCharType="begin"/>
      </w:r>
      <w:r w:rsidR="00827503">
        <w:instrText xml:space="preserve"> REF ZEqnNum719595 \* Charformat \! \* MERGEFORMAT </w:instrText>
      </w:r>
      <w:r w:rsidR="00827503">
        <w:fldChar w:fldCharType="separate"/>
      </w:r>
      <w:r w:rsidR="00D3178E">
        <w:instrText>(2.145)</w:instrText>
      </w:r>
      <w:r w:rsidR="00827503">
        <w:fldChar w:fldCharType="end"/>
      </w:r>
      <w:r w:rsidR="006F568B">
        <w:fldChar w:fldCharType="end"/>
      </w:r>
      <w:r>
        <w:t xml:space="preserve">, dividing across by </w:t>
      </w:r>
      <w:r w:rsidR="00905817" w:rsidRPr="00905817">
        <w:rPr>
          <w:position w:val="-12"/>
        </w:rPr>
        <w:object w:dxaOrig="340" w:dyaOrig="380" w14:anchorId="1255C163">
          <v:shape id="_x0000_i1601" type="#_x0000_t75" style="width:17pt;height:19pt" o:ole="">
            <v:imagedata r:id="rId1171" o:title=""/>
          </v:shape>
          <o:OLEObject Type="Embed" ProgID="Equation.DSMT4" ShapeID="_x0000_i1601" DrawAspect="Content" ObjectID="_1493625625" r:id="rId1172"/>
        </w:object>
      </w:r>
      <w:r>
        <w:t xml:space="preserve"> (invariant for intrinsically incompressible constituents), and taking the sum of the resulting expression over all constituents produces</w:t>
      </w:r>
    </w:p>
    <w:p w14:paraId="5E750196" w14:textId="7F239090" w:rsidR="009F07AE" w:rsidRDefault="009F07AE" w:rsidP="009F07AE">
      <w:pPr>
        <w:pStyle w:val="MTDisplayEquation"/>
      </w:pPr>
      <w:r>
        <w:tab/>
      </w:r>
      <w:r w:rsidR="00905817" w:rsidRPr="00905817">
        <w:rPr>
          <w:position w:val="-30"/>
        </w:rPr>
        <w:object w:dxaOrig="2680" w:dyaOrig="720" w14:anchorId="5A9D8CA6">
          <v:shape id="_x0000_i1602" type="#_x0000_t75" style="width:133.8pt;height:36.7pt" o:ole="">
            <v:imagedata r:id="rId1173" o:title=""/>
          </v:shape>
          <o:OLEObject Type="Embed" ProgID="Equation.DSMT4" ShapeID="_x0000_i1602" DrawAspect="Content" ObjectID="_1493625626" r:id="rId1174"/>
        </w:object>
      </w:r>
      <w:r w:rsidR="006D7B8B">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18" w:name="ZEqnNum661851"/>
      <w:r w:rsidR="00F75A04">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rsidR="00F75A04">
        <w:instrText>.</w:instrText>
      </w:r>
      <w:r w:rsidR="00827503">
        <w:fldChar w:fldCharType="begin"/>
      </w:r>
      <w:r w:rsidR="00827503">
        <w:instrText xml:space="preserve"> SEQ MTEqn \c \* Arabic \* MERGEFORMAT </w:instrText>
      </w:r>
      <w:r w:rsidR="00827503">
        <w:fldChar w:fldCharType="separate"/>
      </w:r>
      <w:r w:rsidR="00D3178E">
        <w:rPr>
          <w:noProof/>
        </w:rPr>
        <w:instrText>157</w:instrText>
      </w:r>
      <w:r w:rsidR="00827503">
        <w:rPr>
          <w:noProof/>
        </w:rPr>
        <w:fldChar w:fldCharType="end"/>
      </w:r>
      <w:r w:rsidR="00F75A04">
        <w:instrText>)</w:instrText>
      </w:r>
      <w:bookmarkEnd w:id="218"/>
      <w:r w:rsidR="00F75A04">
        <w:fldChar w:fldCharType="end"/>
      </w:r>
    </w:p>
    <w:p w14:paraId="49CAD12D" w14:textId="5DC40FCF" w:rsidR="009F07AE" w:rsidRDefault="009F07AE" w:rsidP="00F75A04">
      <w:r>
        <w:t>This mass balance relation for the mixture expresses the fact that the mixture volume will change as a result of chemical reactions where the true density of products is different from that of reactants</w:t>
      </w:r>
      <w:r w:rsidR="00B12EEA">
        <w:t xml:space="preserve">.  </w:t>
      </w:r>
      <w:r>
        <w:t xml:space="preserve">Indeed, assuming that </w:t>
      </w:r>
      <w:r w:rsidR="00905817" w:rsidRPr="00905817">
        <w:rPr>
          <w:position w:val="-12"/>
        </w:rPr>
        <w:object w:dxaOrig="340" w:dyaOrig="380" w14:anchorId="313768CE">
          <v:shape id="_x0000_i1603" type="#_x0000_t75" style="width:17pt;height:19pt" o:ole="">
            <v:imagedata r:id="rId1175" o:title=""/>
          </v:shape>
          <o:OLEObject Type="Embed" ProgID="Equation.DSMT4" ShapeID="_x0000_i1603" DrawAspect="Content" ObjectID="_1493625627" r:id="rId1176"/>
        </w:object>
      </w:r>
      <w:r>
        <w:t xml:space="preserve"> is the same for all </w:t>
      </w:r>
      <w:r w:rsidR="00905817" w:rsidRPr="00905817">
        <w:rPr>
          <w:position w:val="-6"/>
        </w:rPr>
        <w:object w:dxaOrig="240" w:dyaOrig="220" w14:anchorId="37A95C17">
          <v:shape id="_x0000_i1604" type="#_x0000_t75" style="width:12.25pt;height:10.85pt" o:ole="">
            <v:imagedata r:id="rId1177" o:title=""/>
          </v:shape>
          <o:OLEObject Type="Embed" ProgID="Equation.DSMT4" ShapeID="_x0000_i1604" DrawAspect="Content" ObjectID="_1493625628" r:id="rId1178"/>
        </w:object>
      </w:r>
      <w:r>
        <w:t xml:space="preserve"> would nullify the right-hand-side of </w:t>
      </w:r>
      <w:r w:rsidR="006F568B">
        <w:fldChar w:fldCharType="begin"/>
      </w:r>
      <w:r w:rsidR="006F568B">
        <w:instrText xml:space="preserve"> GOTOBUTTON ZEqnNum661851  \* MERGEFORMAT </w:instrText>
      </w:r>
      <w:r w:rsidR="00827503">
        <w:fldChar w:fldCharType="begin"/>
      </w:r>
      <w:r w:rsidR="00827503">
        <w:instrText xml:space="preserve"> REF ZEqnNum661851 \* Charformat \! \* MERGEFORMAT </w:instrText>
      </w:r>
      <w:r w:rsidR="00827503">
        <w:fldChar w:fldCharType="separate"/>
      </w:r>
      <w:r w:rsidR="00D3178E">
        <w:instrText>(2.157)</w:instrText>
      </w:r>
      <w:r w:rsidR="00827503">
        <w:fldChar w:fldCharType="end"/>
      </w:r>
      <w:r w:rsidR="006F568B">
        <w:fldChar w:fldCharType="end"/>
      </w:r>
      <w:r>
        <w:t xml:space="preserve"> based on</w:t>
      </w:r>
      <w:r w:rsidR="006F568B">
        <w:t xml:space="preserve"> </w:t>
      </w:r>
      <w:r w:rsidR="006F568B">
        <w:fldChar w:fldCharType="begin"/>
      </w:r>
      <w:r w:rsidR="006F568B">
        <w:instrText xml:space="preserve"> GOTOBUTTON ZEqnNum534803  \* MERGEFORMAT </w:instrText>
      </w:r>
      <w:r w:rsidR="00827503">
        <w:fldChar w:fldCharType="begin"/>
      </w:r>
      <w:r w:rsidR="00827503">
        <w:instrText xml:space="preserve"> REF ZEqnNum534803 \* Charformat \! \* MERGEFORMAT </w:instrText>
      </w:r>
      <w:r w:rsidR="00827503">
        <w:fldChar w:fldCharType="separate"/>
      </w:r>
      <w:r w:rsidR="00D3178E">
        <w:instrText>(2.146)</w:instrText>
      </w:r>
      <w:r w:rsidR="00827503">
        <w:fldChar w:fldCharType="end"/>
      </w:r>
      <w:r w:rsidR="006F568B">
        <w:fldChar w:fldCharType="end"/>
      </w:r>
      <w:r w:rsidR="00B12EEA">
        <w:t>.</w:t>
      </w:r>
      <w:r>
        <w:t xml:space="preserve">  We now adopt the assumption that solutes occupy a negligible volume fraction of the mixture (</w:t>
      </w:r>
      <w:r w:rsidR="00905817" w:rsidRPr="00905817">
        <w:rPr>
          <w:position w:val="-10"/>
        </w:rPr>
        <w:object w:dxaOrig="680" w:dyaOrig="360" w14:anchorId="18D91CD1">
          <v:shape id="_x0000_i1605" type="#_x0000_t75" style="width:34.65pt;height:19pt" o:ole="">
            <v:imagedata r:id="rId1179" o:title=""/>
          </v:shape>
          <o:OLEObject Type="Embed" ProgID="Equation.DSMT4" ShapeID="_x0000_i1605" DrawAspect="Content" ObjectID="_1493625629" r:id="rId1180"/>
        </w:object>
      </w:r>
      <w:r>
        <w:t xml:space="preserve">), from which it follows that </w:t>
      </w:r>
      <w:r w:rsidR="00905817" w:rsidRPr="00905817">
        <w:rPr>
          <w:position w:val="-10"/>
        </w:rPr>
        <w:object w:dxaOrig="1120" w:dyaOrig="360" w14:anchorId="31E80CAC">
          <v:shape id="_x0000_i1606" type="#_x0000_t75" style="width:56.4pt;height:19pt" o:ole="">
            <v:imagedata r:id="rId1181" o:title=""/>
          </v:shape>
          <o:OLEObject Type="Embed" ProgID="Equation.DSMT4" ShapeID="_x0000_i1606" DrawAspect="Content" ObjectID="_1493625630" r:id="rId1182"/>
        </w:object>
      </w:r>
      <w:r>
        <w:t xml:space="preserve"> and </w:t>
      </w:r>
      <w:r w:rsidR="00905817" w:rsidRPr="00905817">
        <w:rPr>
          <w:position w:val="-28"/>
        </w:rPr>
        <w:object w:dxaOrig="1740" w:dyaOrig="540" w14:anchorId="4D208934">
          <v:shape id="_x0000_i1607" type="#_x0000_t75" style="width:86.95pt;height:27.15pt" o:ole="">
            <v:imagedata r:id="rId1183" o:title=""/>
          </v:shape>
          <o:OLEObject Type="Embed" ProgID="Equation.DSMT4" ShapeID="_x0000_i1607" DrawAspect="Content" ObjectID="_1493625631" r:id="rId1184"/>
        </w:object>
      </w:r>
      <w:r>
        <w:t xml:space="preserve">, where </w:t>
      </w:r>
      <w:r w:rsidR="00905817" w:rsidRPr="00905817">
        <w:rPr>
          <w:position w:val="-16"/>
        </w:rPr>
        <w:object w:dxaOrig="1680" w:dyaOrig="440" w14:anchorId="11AE8BE3">
          <v:shape id="_x0000_i1608" type="#_x0000_t75" style="width:83.55pt;height:21.75pt" o:ole="">
            <v:imagedata r:id="rId1185" o:title=""/>
          </v:shape>
          <o:OLEObject Type="Embed" ProgID="Equation.DSMT4" ShapeID="_x0000_i1608" DrawAspect="Content" ObjectID="_1493625632" r:id="rId1186"/>
        </w:object>
      </w:r>
      <w:r>
        <w:t xml:space="preserve"> is the volumetrix flux of solvent relative to the solid. Thus, the mixture mass balance may be reduced to</w:t>
      </w:r>
    </w:p>
    <w:p w14:paraId="04C78497" w14:textId="1C505896" w:rsidR="009F07AE" w:rsidRDefault="009F07AE" w:rsidP="009F07AE">
      <w:pPr>
        <w:pStyle w:val="MTDisplayEquation"/>
      </w:pPr>
      <w:r>
        <w:tab/>
      </w:r>
      <w:r w:rsidR="00905817" w:rsidRPr="00905817">
        <w:rPr>
          <w:position w:val="-28"/>
        </w:rPr>
        <w:object w:dxaOrig="2460" w:dyaOrig="560" w14:anchorId="18769B3D">
          <v:shape id="_x0000_i1609" type="#_x0000_t75" style="width:123.6pt;height:27.85pt" o:ole="">
            <v:imagedata r:id="rId1187" o:title=""/>
          </v:shape>
          <o:OLEObject Type="Embed" ProgID="Equation.DSMT4" ShapeID="_x0000_i1609" DrawAspect="Content" ObjectID="_1493625633" r:id="rId1188"/>
        </w:object>
      </w:r>
      <w:r w:rsidR="00F31C72">
        <w:t>.</w:t>
      </w:r>
      <w:r w:rsidR="008E2F3A">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19" w:name="ZEqnNum939122"/>
      <w:r w:rsidR="00F75A04">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rsidR="00F75A04">
        <w:instrText>.</w:instrText>
      </w:r>
      <w:r w:rsidR="00827503">
        <w:fldChar w:fldCharType="begin"/>
      </w:r>
      <w:r w:rsidR="00827503">
        <w:instrText xml:space="preserve"> SEQ MTEqn \c \* Arabic \* MERGEFORMAT </w:instrText>
      </w:r>
      <w:r w:rsidR="00827503">
        <w:fldChar w:fldCharType="separate"/>
      </w:r>
      <w:r w:rsidR="00D3178E">
        <w:rPr>
          <w:noProof/>
        </w:rPr>
        <w:instrText>158</w:instrText>
      </w:r>
      <w:r w:rsidR="00827503">
        <w:rPr>
          <w:noProof/>
        </w:rPr>
        <w:fldChar w:fldCharType="end"/>
      </w:r>
      <w:r w:rsidR="00F75A04">
        <w:instrText>)</w:instrText>
      </w:r>
      <w:bookmarkEnd w:id="219"/>
      <w:r w:rsidR="00F75A04">
        <w:fldChar w:fldCharType="end"/>
      </w:r>
    </w:p>
    <w:p w14:paraId="75365524" w14:textId="77777777" w:rsidR="009F07AE" w:rsidRDefault="009F07AE" w:rsidP="00F75A04"/>
    <w:p w14:paraId="406D4070" w14:textId="77777777" w:rsidR="007E0937" w:rsidRDefault="007E0937" w:rsidP="00F75A04">
      <w:pPr>
        <w:pStyle w:val="Heading3"/>
      </w:pPr>
      <w:bookmarkStart w:id="220" w:name="_Toc289032543"/>
      <w:r w:rsidRPr="007E0937">
        <w:t>Chemical Kinetics</w:t>
      </w:r>
      <w:bookmarkEnd w:id="220"/>
    </w:p>
    <w:p w14:paraId="3A4DD3FE" w14:textId="51B98808" w:rsidR="00BB69E3" w:rsidRPr="00BB69E3" w:rsidRDefault="006F2C9F" w:rsidP="00F75A04">
      <w:r>
        <w:t>Productions</w:t>
      </w:r>
      <w:r w:rsidR="00BB69E3" w:rsidRPr="00BB69E3">
        <w:t xml:space="preserve"> rates are described by constitutive relations which are functions</w:t>
      </w:r>
      <w:r w:rsidR="00BB69E3">
        <w:t xml:space="preserve"> </w:t>
      </w:r>
      <w:r w:rsidR="00BB69E3" w:rsidRPr="00BB69E3">
        <w:t>of the state variables. In a biological mixture under isothermal conditions,</w:t>
      </w:r>
      <w:r w:rsidR="00BB69E3">
        <w:t xml:space="preserve"> </w:t>
      </w:r>
      <w:r w:rsidR="00BB69E3" w:rsidRPr="00BB69E3">
        <w:t>the minimum set of state variables needed to describe reactive mixtures</w:t>
      </w:r>
      <w:r w:rsidR="00BB69E3">
        <w:t xml:space="preserve"> </w:t>
      </w:r>
      <w:r w:rsidR="00BB69E3" w:rsidRPr="00BB69E3">
        <w:t xml:space="preserve">that include a solid matrix are: the (uniform) temperature </w:t>
      </w:r>
      <w:r w:rsidR="00905817" w:rsidRPr="00905817">
        <w:rPr>
          <w:position w:val="-6"/>
        </w:rPr>
        <w:object w:dxaOrig="200" w:dyaOrig="279" w14:anchorId="2AC4D937">
          <v:shape id="_x0000_i1610" type="#_x0000_t75" style="width:10.2pt;height:14.25pt" o:ole="">
            <v:imagedata r:id="rId1189" o:title=""/>
          </v:shape>
          <o:OLEObject Type="Embed" ProgID="Equation.DSMT4" ShapeID="_x0000_i1610" DrawAspect="Content" ObjectID="_1493625634" r:id="rId1190"/>
        </w:object>
      </w:r>
      <w:r w:rsidR="00BB69E3" w:rsidRPr="00BB69E3">
        <w:t>,</w:t>
      </w:r>
      <w:r w:rsidR="00BB69E3">
        <w:t xml:space="preserve"> </w:t>
      </w:r>
      <w:r w:rsidR="00BB69E3" w:rsidRPr="00BB69E3">
        <w:t xml:space="preserve">the solid matrix deformation gradient </w:t>
      </w:r>
      <w:r w:rsidR="00905817" w:rsidRPr="00905817">
        <w:rPr>
          <w:position w:val="-4"/>
        </w:rPr>
        <w:object w:dxaOrig="220" w:dyaOrig="260" w14:anchorId="3E174A02">
          <v:shape id="_x0000_i1611" type="#_x0000_t75" style="width:10.85pt;height:12.9pt" o:ole="">
            <v:imagedata r:id="rId1191" o:title=""/>
          </v:shape>
          <o:OLEObject Type="Embed" ProgID="Equation.DSMT4" ShapeID="_x0000_i1611" DrawAspect="Content" ObjectID="_1493625635" r:id="rId1192"/>
        </w:object>
      </w:r>
      <w:r w:rsidR="00BB69E3" w:rsidRPr="00BB69E3">
        <w:t xml:space="preserve"> (or related strain</w:t>
      </w:r>
      <w:r w:rsidR="00BB69E3">
        <w:t xml:space="preserve"> </w:t>
      </w:r>
      <w:r w:rsidR="00BB69E3" w:rsidRPr="00BB69E3">
        <w:t xml:space="preserve">measures), and the molar content </w:t>
      </w:r>
      <w:r w:rsidR="00905817" w:rsidRPr="00905817">
        <w:rPr>
          <w:position w:val="-6"/>
        </w:rPr>
        <w:object w:dxaOrig="279" w:dyaOrig="320" w14:anchorId="170A6B20">
          <v:shape id="_x0000_i1612" type="#_x0000_t75" style="width:14.25pt;height:15.6pt" o:ole="">
            <v:imagedata r:id="rId1193" o:title=""/>
          </v:shape>
          <o:OLEObject Type="Embed" ProgID="Equation.DSMT4" ShapeID="_x0000_i1612" DrawAspect="Content" ObjectID="_1493625636" r:id="rId1194"/>
        </w:object>
      </w:r>
      <w:r w:rsidR="00BB69E3" w:rsidRPr="00BB69E3">
        <w:t xml:space="preserve"> of the various constituents. This set differs from the classical treatment</w:t>
      </w:r>
      <w:r w:rsidR="00BB69E3">
        <w:t xml:space="preserve"> </w:t>
      </w:r>
      <w:r w:rsidR="00BB69E3" w:rsidRPr="00BB69E3">
        <w:t xml:space="preserve">of chemical kinetics in fluid mixtures by the inclusion of </w:t>
      </w:r>
      <w:r w:rsidR="00905817" w:rsidRPr="00905817">
        <w:rPr>
          <w:position w:val="-4"/>
        </w:rPr>
        <w:object w:dxaOrig="220" w:dyaOrig="260" w14:anchorId="2B9983BA">
          <v:shape id="_x0000_i1613" type="#_x0000_t75" style="width:10.85pt;height:12.9pt" o:ole="">
            <v:imagedata r:id="rId1195" o:title=""/>
          </v:shape>
          <o:OLEObject Type="Embed" ProgID="Equation.DSMT4" ShapeID="_x0000_i1613" DrawAspect="Content" ObjectID="_1493625637" r:id="rId1196"/>
        </w:object>
      </w:r>
      <w:r w:rsidR="00BB69E3">
        <w:t xml:space="preserve"> </w:t>
      </w:r>
      <w:r w:rsidR="00BB69E3" w:rsidRPr="00BB69E3">
        <w:t>and the subset of constituents bound to the solid matrix. To maintain</w:t>
      </w:r>
      <w:r w:rsidR="00BB69E3">
        <w:t xml:space="preserve"> </w:t>
      </w:r>
      <w:r w:rsidR="00BB69E3" w:rsidRPr="00BB69E3">
        <w:t>a consistent notation in this section, solid-bound molecular species</w:t>
      </w:r>
      <w:r w:rsidR="00BB69E3">
        <w:t xml:space="preserve"> </w:t>
      </w:r>
      <w:r w:rsidR="00BB69E3" w:rsidRPr="00BB69E3">
        <w:t>are described by their molar concentrations and molar supplies which</w:t>
      </w:r>
      <w:r w:rsidR="00BB69E3">
        <w:t xml:space="preserve"> </w:t>
      </w:r>
      <w:r w:rsidR="00BB69E3" w:rsidRPr="00BB69E3">
        <w:t>may be related to their referential mass density and referential mass</w:t>
      </w:r>
      <w:r w:rsidR="00BB69E3">
        <w:t xml:space="preserve"> </w:t>
      </w:r>
      <w:r w:rsidR="00BB69E3" w:rsidRPr="00BB69E3">
        <w:t>supply according to</w:t>
      </w:r>
    </w:p>
    <w:p w14:paraId="56CA7FCE" w14:textId="33E7D78C" w:rsidR="00BB69E3" w:rsidRDefault="00BB69E3" w:rsidP="00BB69E3">
      <w:pPr>
        <w:pStyle w:val="MTDisplayEquation"/>
      </w:pPr>
      <w:r>
        <w:tab/>
      </w:r>
      <w:ins w:id="221" w:author="rawlins" w:date="2015-05-19T12:00:00Z">
        <w:r w:rsidR="001B2B37" w:rsidRPr="00905817">
          <w:rPr>
            <w:position w:val="-38"/>
          </w:rPr>
          <w:object w:dxaOrig="3780" w:dyaOrig="800" w14:anchorId="49754BC0">
            <v:shape id="_x0000_i1614" type="#_x0000_t75" style="width:189.5pt;height:40.1pt" o:ole="">
              <v:imagedata r:id="rId1197" o:title=""/>
            </v:shape>
            <o:OLEObject Type="Embed" ProgID="Equation.DSMT4" ShapeID="_x0000_i1614" DrawAspect="Content" ObjectID="_1493625638" r:id="rId1198"/>
          </w:object>
        </w:r>
      </w:ins>
      <w:del w:id="222" w:author="rawlins" w:date="2015-05-19T12:00:00Z">
        <w:r w:rsidR="00905817" w:rsidRPr="00905817" w:rsidDel="001B2B37">
          <w:rPr>
            <w:position w:val="-38"/>
          </w:rPr>
          <w:object w:dxaOrig="3780" w:dyaOrig="800" w14:anchorId="183CC4DC">
            <v:shape id="_x0000_i1615" type="#_x0000_t75" style="width:188.85pt;height:40.1pt" o:ole="">
              <v:imagedata r:id="rId1199" o:title=""/>
            </v:shape>
            <o:OLEObject Type="Embed" ProgID="Equation.DSMT4" ShapeID="_x0000_i1615" DrawAspect="Content" ObjectID="_1493625639" r:id="rId1200"/>
          </w:object>
        </w:r>
      </w:del>
      <w:r w:rsidR="00F11C2A">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23" w:name="ZEqnNum169221"/>
      <w:r w:rsidR="00F75A04">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rsidR="00F75A04">
        <w:instrText>.</w:instrText>
      </w:r>
      <w:r w:rsidR="00827503">
        <w:fldChar w:fldCharType="begin"/>
      </w:r>
      <w:r w:rsidR="00827503">
        <w:instrText xml:space="preserve"> SEQ MTEqn \c \* Arabic \* MERGEFORMAT </w:instrText>
      </w:r>
      <w:r w:rsidR="00827503">
        <w:fldChar w:fldCharType="separate"/>
      </w:r>
      <w:r w:rsidR="00D3178E">
        <w:rPr>
          <w:noProof/>
        </w:rPr>
        <w:instrText>159</w:instrText>
      </w:r>
      <w:r w:rsidR="00827503">
        <w:rPr>
          <w:noProof/>
        </w:rPr>
        <w:fldChar w:fldCharType="end"/>
      </w:r>
      <w:r w:rsidR="00F75A04">
        <w:instrText>)</w:instrText>
      </w:r>
      <w:bookmarkEnd w:id="223"/>
      <w:r w:rsidR="00F75A04">
        <w:fldChar w:fldCharType="end"/>
      </w:r>
    </w:p>
    <w:p w14:paraId="3195D515" w14:textId="77777777" w:rsidR="00BB69E3" w:rsidRDefault="00BB69E3" w:rsidP="00F75A04"/>
    <w:p w14:paraId="5C1C58E6" w14:textId="77777777" w:rsidR="00FF6AD3" w:rsidRDefault="00FF6AD3" w:rsidP="00F75A04">
      <w:r>
        <w:t>Consider a general chemical reaction</w:t>
      </w:r>
      <w:r w:rsidR="006F2C9F">
        <w:t>,</w:t>
      </w:r>
    </w:p>
    <w:p w14:paraId="468B5A54" w14:textId="1FDD5746" w:rsidR="00FF6AD3" w:rsidRDefault="00FF6AD3" w:rsidP="00FF6AD3">
      <w:pPr>
        <w:pStyle w:val="MTDisplayEquation"/>
      </w:pPr>
      <w:r>
        <w:tab/>
      </w:r>
      <w:r w:rsidR="00905817" w:rsidRPr="00905817">
        <w:rPr>
          <w:position w:val="-28"/>
        </w:rPr>
        <w:object w:dxaOrig="1980" w:dyaOrig="540" w14:anchorId="13454345">
          <v:shape id="_x0000_i1616" type="#_x0000_t75" style="width:98.5pt;height:27.15pt" o:ole="">
            <v:imagedata r:id="rId1201" o:title=""/>
          </v:shape>
          <o:OLEObject Type="Embed" ProgID="Equation.DSMT4" ShapeID="_x0000_i1616" DrawAspect="Content" ObjectID="_1493625640" r:id="rId1202"/>
        </w:object>
      </w:r>
      <w:r w:rsidR="00064AE0">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rsidR="00F75A04">
        <w:instrText>.</w:instrText>
      </w:r>
      <w:r w:rsidR="00827503">
        <w:fldChar w:fldCharType="begin"/>
      </w:r>
      <w:r w:rsidR="00827503">
        <w:instrText xml:space="preserve"> SEQ MTEqn \c \* Arabic \* MERGEFORMAT </w:instrText>
      </w:r>
      <w:r w:rsidR="00827503">
        <w:fldChar w:fldCharType="separate"/>
      </w:r>
      <w:r w:rsidR="00D3178E">
        <w:rPr>
          <w:noProof/>
        </w:rPr>
        <w:instrText>160</w:instrText>
      </w:r>
      <w:r w:rsidR="00827503">
        <w:rPr>
          <w:noProof/>
        </w:rPr>
        <w:fldChar w:fldCharType="end"/>
      </w:r>
      <w:r w:rsidR="00F75A04">
        <w:instrText>)</w:instrText>
      </w:r>
      <w:r w:rsidR="00F75A04">
        <w:fldChar w:fldCharType="end"/>
      </w:r>
    </w:p>
    <w:p w14:paraId="6B151C22" w14:textId="26300776" w:rsidR="00FF6AD3" w:rsidRDefault="00FF6AD3" w:rsidP="00F75A04">
      <w:r>
        <w:t xml:space="preserve">where </w:t>
      </w:r>
      <w:r w:rsidR="00905817" w:rsidRPr="00905817">
        <w:rPr>
          <w:position w:val="-4"/>
        </w:rPr>
        <w:object w:dxaOrig="320" w:dyaOrig="300" w14:anchorId="38BBB74F">
          <v:shape id="_x0000_i1617" type="#_x0000_t75" style="width:15.6pt;height:14.95pt" o:ole="">
            <v:imagedata r:id="rId1203" o:title=""/>
          </v:shape>
          <o:OLEObject Type="Embed" ProgID="Equation.DSMT4" ShapeID="_x0000_i1617" DrawAspect="Content" ObjectID="_1493625641" r:id="rId1204"/>
        </w:object>
      </w:r>
      <w:r>
        <w:t xml:space="preserve"> is the chemical species representing constituent </w:t>
      </w:r>
      <w:r w:rsidR="00905817" w:rsidRPr="00905817">
        <w:rPr>
          <w:position w:val="-6"/>
        </w:rPr>
        <w:object w:dxaOrig="240" w:dyaOrig="220" w14:anchorId="36052CD0">
          <v:shape id="_x0000_i1618" type="#_x0000_t75" style="width:12.25pt;height:10.85pt" o:ole="">
            <v:imagedata r:id="rId1205" o:title=""/>
          </v:shape>
          <o:OLEObject Type="Embed" ProgID="Equation.DSMT4" ShapeID="_x0000_i1618" DrawAspect="Content" ObjectID="_1493625642" r:id="rId1206"/>
        </w:object>
      </w:r>
      <w:r>
        <w:t xml:space="preserve">; </w:t>
      </w:r>
      <w:r w:rsidR="00905817" w:rsidRPr="00905817">
        <w:rPr>
          <w:position w:val="-12"/>
        </w:rPr>
        <w:object w:dxaOrig="300" w:dyaOrig="380" w14:anchorId="77C88F39">
          <v:shape id="_x0000_i1619" type="#_x0000_t75" style="width:14.95pt;height:19pt" o:ole="">
            <v:imagedata r:id="rId1207" o:title=""/>
          </v:shape>
          <o:OLEObject Type="Embed" ProgID="Equation.DSMT4" ShapeID="_x0000_i1619" DrawAspect="Content" ObjectID="_1493625643" r:id="rId1208"/>
        </w:object>
      </w:r>
      <w:r>
        <w:t xml:space="preserve"> and </w:t>
      </w:r>
      <w:r w:rsidR="00905817" w:rsidRPr="00905817">
        <w:rPr>
          <w:position w:val="-12"/>
        </w:rPr>
        <w:object w:dxaOrig="300" w:dyaOrig="380" w14:anchorId="779319A6">
          <v:shape id="_x0000_i1620" type="#_x0000_t75" style="width:14.95pt;height:19pt" o:ole="">
            <v:imagedata r:id="rId1209" o:title=""/>
          </v:shape>
          <o:OLEObject Type="Embed" ProgID="Equation.DSMT4" ShapeID="_x0000_i1620" DrawAspect="Content" ObjectID="_1493625644" r:id="rId1210"/>
        </w:object>
      </w:r>
      <w:r>
        <w:t xml:space="preserve"> represent stoichiometric coefficients of the reactants and products, respectively. Since the molar supply of </w:t>
      </w:r>
      <w:r>
        <w:lastRenderedPageBreak/>
        <w:t xml:space="preserve">reactants and products is constrained by stoichiometry, it follows that all molar supplies </w:t>
      </w:r>
      <w:r w:rsidR="00905817" w:rsidRPr="00905817">
        <w:rPr>
          <w:position w:val="-6"/>
        </w:rPr>
        <w:object w:dxaOrig="279" w:dyaOrig="320" w14:anchorId="70206706">
          <v:shape id="_x0000_i1621" type="#_x0000_t75" style="width:14.25pt;height:15.6pt" o:ole="">
            <v:imagedata r:id="rId1211" o:title=""/>
          </v:shape>
          <o:OLEObject Type="Embed" ProgID="Equation.DSMT4" ShapeID="_x0000_i1621" DrawAspect="Content" ObjectID="_1493625645" r:id="rId1212"/>
        </w:object>
      </w:r>
      <w:r>
        <w:t xml:space="preserve"> in a specific chemical reaction may be related to a </w:t>
      </w:r>
      <w:r w:rsidR="006F2C9F">
        <w:t>production</w:t>
      </w:r>
      <w:r>
        <w:t xml:space="preserve"> rate </w:t>
      </w:r>
      <w:r w:rsidR="00905817" w:rsidRPr="00905817">
        <w:rPr>
          <w:position w:val="-10"/>
        </w:rPr>
        <w:object w:dxaOrig="240" w:dyaOrig="380" w14:anchorId="2C5EE894">
          <v:shape id="_x0000_i1622" type="#_x0000_t75" style="width:12.25pt;height:19pt" o:ole="">
            <v:imagedata r:id="rId1213" o:title=""/>
          </v:shape>
          <o:OLEObject Type="Embed" ProgID="Equation.DSMT4" ShapeID="_x0000_i1622" DrawAspect="Content" ObjectID="_1493625646" r:id="rId1214"/>
        </w:object>
      </w:r>
      <w:r>
        <w:t xml:space="preserve"> according to </w:t>
      </w:r>
    </w:p>
    <w:p w14:paraId="23E53977" w14:textId="751A489A" w:rsidR="00FF6AD3" w:rsidRDefault="00FF6AD3" w:rsidP="00FF6AD3">
      <w:pPr>
        <w:pStyle w:val="MTDisplayEquation"/>
      </w:pPr>
      <w:r>
        <w:tab/>
      </w:r>
      <w:r w:rsidR="00905817" w:rsidRPr="00905817">
        <w:rPr>
          <w:position w:val="-10"/>
        </w:rPr>
        <w:object w:dxaOrig="940" w:dyaOrig="380" w14:anchorId="5F681A57">
          <v:shape id="_x0000_i1623" type="#_x0000_t75" style="width:47.55pt;height:19pt" o:ole="">
            <v:imagedata r:id="rId1215" o:title=""/>
          </v:shape>
          <o:OLEObject Type="Embed" ProgID="Equation.DSMT4" ShapeID="_x0000_i1623" DrawAspect="Content" ObjectID="_1493625647" r:id="rId1216"/>
        </w:object>
      </w:r>
      <w:r w:rsidR="00195FA3">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24" w:name="ZEqnNum937961"/>
      <w:r w:rsidR="00F75A04">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rsidR="00F75A04">
        <w:instrText>.</w:instrText>
      </w:r>
      <w:r w:rsidR="00827503">
        <w:fldChar w:fldCharType="begin"/>
      </w:r>
      <w:r w:rsidR="00827503">
        <w:instrText xml:space="preserve"> SEQ MTEqn \c \* Arabic \* MERGEFORMAT </w:instrText>
      </w:r>
      <w:r w:rsidR="00827503">
        <w:fldChar w:fldCharType="separate"/>
      </w:r>
      <w:r w:rsidR="00D3178E">
        <w:rPr>
          <w:noProof/>
        </w:rPr>
        <w:instrText>161</w:instrText>
      </w:r>
      <w:r w:rsidR="00827503">
        <w:rPr>
          <w:noProof/>
        </w:rPr>
        <w:fldChar w:fldCharType="end"/>
      </w:r>
      <w:r w:rsidR="00F75A04">
        <w:instrText>)</w:instrText>
      </w:r>
      <w:bookmarkEnd w:id="224"/>
      <w:r w:rsidR="00F75A04">
        <w:fldChar w:fldCharType="end"/>
      </w:r>
    </w:p>
    <w:p w14:paraId="2BDA6079" w14:textId="46CFA153" w:rsidR="00FF6AD3" w:rsidRDefault="00FF6AD3" w:rsidP="00F75A04">
      <w:r>
        <w:t xml:space="preserve">where </w:t>
      </w:r>
      <w:r w:rsidR="00905817" w:rsidRPr="00905817">
        <w:rPr>
          <w:position w:val="-6"/>
        </w:rPr>
        <w:object w:dxaOrig="300" w:dyaOrig="320" w14:anchorId="017443F0">
          <v:shape id="_x0000_i1624" type="#_x0000_t75" style="width:14.95pt;height:15.6pt" o:ole="">
            <v:imagedata r:id="rId1217" o:title=""/>
          </v:shape>
          <o:OLEObject Type="Embed" ProgID="Equation.DSMT4" ShapeID="_x0000_i1624" DrawAspect="Content" ObjectID="_1493625648" r:id="rId1218"/>
        </w:object>
      </w:r>
      <w:r>
        <w:t xml:space="preserve"> represents the net stoichiometric coefficient for </w:t>
      </w:r>
      <w:r w:rsidR="00905817" w:rsidRPr="00905817">
        <w:rPr>
          <w:position w:val="-4"/>
        </w:rPr>
        <w:object w:dxaOrig="320" w:dyaOrig="300" w14:anchorId="71985CB7">
          <v:shape id="_x0000_i1625" type="#_x0000_t75" style="width:15.6pt;height:14.95pt" o:ole="">
            <v:imagedata r:id="rId1219" o:title=""/>
          </v:shape>
          <o:OLEObject Type="Embed" ProgID="Equation.DSMT4" ShapeID="_x0000_i1625" DrawAspect="Content" ObjectID="_1493625649" r:id="rId1220"/>
        </w:object>
      </w:r>
      <w:r>
        <w:t xml:space="preserve">, </w:t>
      </w:r>
    </w:p>
    <w:p w14:paraId="73B3DE6A" w14:textId="443F111B" w:rsidR="00FF6AD3" w:rsidRDefault="00FF6AD3" w:rsidP="00FF6AD3">
      <w:pPr>
        <w:pStyle w:val="MTDisplayEquation"/>
      </w:pPr>
      <w:r>
        <w:tab/>
      </w:r>
      <w:r w:rsidR="00905817" w:rsidRPr="00905817">
        <w:rPr>
          <w:position w:val="-12"/>
        </w:rPr>
        <w:object w:dxaOrig="1260" w:dyaOrig="380" w14:anchorId="763CF192">
          <v:shape id="_x0000_i1626" type="#_x0000_t75" style="width:63.15pt;height:19pt" o:ole="">
            <v:imagedata r:id="rId1221" o:title=""/>
          </v:shape>
          <o:OLEObject Type="Embed" ProgID="Equation.DSMT4" ShapeID="_x0000_i1626" DrawAspect="Content" ObjectID="_1493625650" r:id="rId1222"/>
        </w:object>
      </w:r>
      <w:r w:rsidR="00495AFF">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25" w:name="ZEqnNum145872"/>
      <w:r w:rsidR="00F75A04">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rsidR="00F75A04">
        <w:instrText>.</w:instrText>
      </w:r>
      <w:r w:rsidR="00827503">
        <w:fldChar w:fldCharType="begin"/>
      </w:r>
      <w:r w:rsidR="00827503">
        <w:instrText xml:space="preserve"> SEQ MTEqn \c \* Arabic \* MERGEFORMAT </w:instrText>
      </w:r>
      <w:r w:rsidR="00827503">
        <w:fldChar w:fldCharType="separate"/>
      </w:r>
      <w:r w:rsidR="00D3178E">
        <w:rPr>
          <w:noProof/>
        </w:rPr>
        <w:instrText>162</w:instrText>
      </w:r>
      <w:r w:rsidR="00827503">
        <w:rPr>
          <w:noProof/>
        </w:rPr>
        <w:fldChar w:fldCharType="end"/>
      </w:r>
      <w:r w:rsidR="00F75A04">
        <w:instrText>)</w:instrText>
      </w:r>
      <w:bookmarkEnd w:id="225"/>
      <w:r w:rsidR="00F75A04">
        <w:fldChar w:fldCharType="end"/>
      </w:r>
    </w:p>
    <w:p w14:paraId="56688E41" w14:textId="21198C39" w:rsidR="00FF6AD3" w:rsidRDefault="00FF6AD3" w:rsidP="00F75A04">
      <w:r>
        <w:t xml:space="preserve">Thus, formulating constitutive relations for </w:t>
      </w:r>
      <w:r w:rsidR="00905817" w:rsidRPr="00905817">
        <w:rPr>
          <w:position w:val="-6"/>
        </w:rPr>
        <w:object w:dxaOrig="279" w:dyaOrig="320" w14:anchorId="10F14F10">
          <v:shape id="_x0000_i1627" type="#_x0000_t75" style="width:14.25pt;height:15.6pt" o:ole="">
            <v:imagedata r:id="rId1223" o:title=""/>
          </v:shape>
          <o:OLEObject Type="Embed" ProgID="Equation.DSMT4" ShapeID="_x0000_i1627" DrawAspect="Content" ObjectID="_1493625651" r:id="rId1224"/>
        </w:object>
      </w:r>
      <w:r>
        <w:t xml:space="preserve"> is equivalent to providing a single relation for </w:t>
      </w:r>
      <w:r w:rsidR="00905817" w:rsidRPr="00905817">
        <w:rPr>
          <w:position w:val="-16"/>
        </w:rPr>
        <w:object w:dxaOrig="1140" w:dyaOrig="440" w14:anchorId="2E9AF2EA">
          <v:shape id="_x0000_i1628" type="#_x0000_t75" style="width:57.05pt;height:21.75pt" o:ole="">
            <v:imagedata r:id="rId1225" o:title=""/>
          </v:shape>
          <o:OLEObject Type="Embed" ProgID="Equation.DSMT4" ShapeID="_x0000_i1628" DrawAspect="Content" ObjectID="_1493625652" r:id="rId1226"/>
        </w:object>
      </w:r>
      <w:r>
        <w:t>. When the chemical reaction is reversible,</w:t>
      </w:r>
    </w:p>
    <w:p w14:paraId="0426364C" w14:textId="41C1E068" w:rsidR="00FF6AD3" w:rsidRDefault="00FF6AD3" w:rsidP="00FF6AD3">
      <w:pPr>
        <w:pStyle w:val="MTDisplayEquation"/>
      </w:pPr>
      <w:r>
        <w:tab/>
      </w:r>
      <w:r w:rsidR="00905817" w:rsidRPr="00905817">
        <w:rPr>
          <w:position w:val="-28"/>
        </w:rPr>
        <w:object w:dxaOrig="2040" w:dyaOrig="540" w14:anchorId="6CFE1FB6">
          <v:shape id="_x0000_i1629" type="#_x0000_t75" style="width:101.9pt;height:27.15pt" o:ole="">
            <v:imagedata r:id="rId1227" o:title=""/>
          </v:shape>
          <o:OLEObject Type="Embed" ProgID="Equation.DSMT4" ShapeID="_x0000_i1629" DrawAspect="Content" ObjectID="_1493625653" r:id="rId1228"/>
        </w:object>
      </w:r>
      <w:r w:rsidR="000F1BF1">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r w:rsidR="00827503">
        <w:fldChar w:fldCharType="begin"/>
      </w:r>
      <w:r w:rsidR="00827503">
        <w:instrText xml:space="preserve"> SEQ MTSec \c \* Arabic \* MERGEFO</w:instrText>
      </w:r>
      <w:r w:rsidR="00827503">
        <w:instrText xml:space="preserve">RMAT </w:instrText>
      </w:r>
      <w:r w:rsidR="00827503">
        <w:fldChar w:fldCharType="separate"/>
      </w:r>
      <w:r w:rsidR="00D3178E">
        <w:rPr>
          <w:noProof/>
        </w:rPr>
        <w:instrText>2</w:instrText>
      </w:r>
      <w:r w:rsidR="00827503">
        <w:rPr>
          <w:noProof/>
        </w:rPr>
        <w:fldChar w:fldCharType="end"/>
      </w:r>
      <w:r w:rsidR="00F75A04">
        <w:instrText>.</w:instrText>
      </w:r>
      <w:r w:rsidR="00827503">
        <w:fldChar w:fldCharType="begin"/>
      </w:r>
      <w:r w:rsidR="00827503">
        <w:instrText xml:space="preserve"> SEQ MTEqn \c \* Arabic \* MERGEFORMAT </w:instrText>
      </w:r>
      <w:r w:rsidR="00827503">
        <w:fldChar w:fldCharType="separate"/>
      </w:r>
      <w:r w:rsidR="00D3178E">
        <w:rPr>
          <w:noProof/>
        </w:rPr>
        <w:instrText>163</w:instrText>
      </w:r>
      <w:r w:rsidR="00827503">
        <w:rPr>
          <w:noProof/>
        </w:rPr>
        <w:fldChar w:fldCharType="end"/>
      </w:r>
      <w:r w:rsidR="00F75A04">
        <w:instrText>)</w:instrText>
      </w:r>
      <w:r w:rsidR="00F75A04">
        <w:fldChar w:fldCharType="end"/>
      </w:r>
    </w:p>
    <w:p w14:paraId="48FDBD8D" w14:textId="142EDF07" w:rsidR="00FF6AD3" w:rsidRDefault="00FF6AD3" w:rsidP="00F75A04">
      <w:r>
        <w:t xml:space="preserve">the relations of </w:t>
      </w:r>
      <w:r w:rsidR="006F568B">
        <w:fldChar w:fldCharType="begin"/>
      </w:r>
      <w:r w:rsidR="006F568B">
        <w:instrText xml:space="preserve"> GOTOBUTTON ZEqnNum937961  \* MERGEFORMAT </w:instrText>
      </w:r>
      <w:r w:rsidR="00827503">
        <w:fldChar w:fldCharType="begin"/>
      </w:r>
      <w:r w:rsidR="00827503">
        <w:instrText xml:space="preserve"> REF ZEqnNum937961 \* Charformat \! \* MERGEFORMAT </w:instrText>
      </w:r>
      <w:r w:rsidR="00827503">
        <w:fldChar w:fldCharType="separate"/>
      </w:r>
      <w:r w:rsidR="00D3178E">
        <w:instrText>(2.161)</w:instrText>
      </w:r>
      <w:r w:rsidR="00827503">
        <w:fldChar w:fldCharType="end"/>
      </w:r>
      <w:r w:rsidR="006F568B">
        <w:fldChar w:fldCharType="end"/>
      </w:r>
      <w:r>
        <w:t>-</w:t>
      </w:r>
      <w:r w:rsidR="006F568B">
        <w:fldChar w:fldCharType="begin"/>
      </w:r>
      <w:r w:rsidR="006F568B">
        <w:instrText xml:space="preserve"> GOTOBUTTON ZEqnNum145872  \* MERGEFORMAT </w:instrText>
      </w:r>
      <w:r w:rsidR="00827503">
        <w:fldChar w:fldCharType="begin"/>
      </w:r>
      <w:r w:rsidR="00827503">
        <w:instrText xml:space="preserve"> REF ZEqnNum145872 \* Charformat</w:instrText>
      </w:r>
      <w:r w:rsidR="00827503">
        <w:instrText xml:space="preserve"> \! \* MERGEFORMAT </w:instrText>
      </w:r>
      <w:r w:rsidR="00827503">
        <w:fldChar w:fldCharType="separate"/>
      </w:r>
      <w:r w:rsidR="00D3178E">
        <w:instrText>(2.162)</w:instrText>
      </w:r>
      <w:r w:rsidR="00827503">
        <w:fldChar w:fldCharType="end"/>
      </w:r>
      <w:r w:rsidR="006F568B">
        <w:fldChar w:fldCharType="end"/>
      </w:r>
      <w:r>
        <w:t xml:space="preserve"> still apply but the form of </w:t>
      </w:r>
      <w:r w:rsidR="00905817" w:rsidRPr="00905817">
        <w:rPr>
          <w:position w:val="-10"/>
        </w:rPr>
        <w:object w:dxaOrig="240" w:dyaOrig="380" w14:anchorId="630E52A5">
          <v:shape id="_x0000_i1630" type="#_x0000_t75" style="width:12.25pt;height:19pt" o:ole="">
            <v:imagedata r:id="rId1229" o:title=""/>
          </v:shape>
          <o:OLEObject Type="Embed" ProgID="Equation.DSMT4" ShapeID="_x0000_i1630" DrawAspect="Content" ObjectID="_1493625654" r:id="rId1230"/>
        </w:object>
      </w:r>
      <w:r>
        <w:t xml:space="preserve"> would be different.</w:t>
      </w:r>
    </w:p>
    <w:p w14:paraId="495DB00D" w14:textId="77777777" w:rsidR="00FF6AD3" w:rsidRPr="00BB69E3" w:rsidRDefault="00FF6AD3" w:rsidP="00F75A04"/>
    <w:p w14:paraId="2A37B6CB" w14:textId="68D2DB36" w:rsidR="00032843" w:rsidRDefault="00032843" w:rsidP="00F75A04">
      <w:r>
        <w:t>Using the relations of</w:t>
      </w:r>
      <w:r w:rsidR="006F568B">
        <w:t xml:space="preserve"> </w:t>
      </w:r>
      <w:r w:rsidR="006F568B">
        <w:fldChar w:fldCharType="begin"/>
      </w:r>
      <w:r w:rsidR="006F568B">
        <w:instrText xml:space="preserve"> GOTOBUTTON ZEqnNum560749  \* MERGEFORMAT </w:instrText>
      </w:r>
      <w:r w:rsidR="00827503">
        <w:fldChar w:fldCharType="begin"/>
      </w:r>
      <w:r w:rsidR="00827503">
        <w:instrText xml:space="preserve"> REF ZEqnNum560749 \* Charformat \! \* MERGEFORMAT </w:instrText>
      </w:r>
      <w:r w:rsidR="00827503">
        <w:fldChar w:fldCharType="separate"/>
      </w:r>
      <w:r w:rsidR="00D3178E">
        <w:instrText>(2.154)</w:instrText>
      </w:r>
      <w:r w:rsidR="00827503">
        <w:fldChar w:fldCharType="end"/>
      </w:r>
      <w:r w:rsidR="006F568B">
        <w:fldChar w:fldCharType="end"/>
      </w:r>
      <w:r>
        <w:t xml:space="preserve">, </w:t>
      </w:r>
      <w:r w:rsidR="006F568B">
        <w:fldChar w:fldCharType="begin"/>
      </w:r>
      <w:r w:rsidR="006F568B">
        <w:instrText xml:space="preserve"> GOTOBUTTON ZEqnNum169221  \* MERGEFORMAT </w:instrText>
      </w:r>
      <w:r w:rsidR="00827503">
        <w:fldChar w:fldCharType="begin"/>
      </w:r>
      <w:r w:rsidR="00827503">
        <w:instrText xml:space="preserve"> REF ZEqnNum169221 \* Charformat \! \* MERGEFORMAT </w:instrText>
      </w:r>
      <w:r w:rsidR="00827503">
        <w:fldChar w:fldCharType="separate"/>
      </w:r>
      <w:r w:rsidR="00D3178E">
        <w:instrText>(2.159)</w:instrText>
      </w:r>
      <w:r w:rsidR="00827503">
        <w:fldChar w:fldCharType="end"/>
      </w:r>
      <w:r w:rsidR="006F568B">
        <w:fldChar w:fldCharType="end"/>
      </w:r>
      <w:r>
        <w:t xml:space="preserve"> and</w:t>
      </w:r>
      <w:r w:rsidR="006F568B">
        <w:t xml:space="preserve"> </w:t>
      </w:r>
      <w:r w:rsidR="006F568B">
        <w:fldChar w:fldCharType="begin"/>
      </w:r>
      <w:r w:rsidR="006F568B">
        <w:instrText xml:space="preserve"> GOTOBUTTON ZEqnNum937961  \* MERGEFORMAT </w:instrText>
      </w:r>
      <w:r w:rsidR="00827503">
        <w:fldChar w:fldCharType="begin"/>
      </w:r>
      <w:r w:rsidR="00827503">
        <w:instrText xml:space="preserve"> REF ZEqnNum937961 \* Charformat \! \* MERGEFORMAT </w:instrText>
      </w:r>
      <w:r w:rsidR="00827503">
        <w:fldChar w:fldCharType="separate"/>
      </w:r>
      <w:r w:rsidR="00D3178E">
        <w:instrText>(2.161)</w:instrText>
      </w:r>
      <w:r w:rsidR="00827503">
        <w:fldChar w:fldCharType="end"/>
      </w:r>
      <w:r w:rsidR="006F568B">
        <w:fldChar w:fldCharType="end"/>
      </w:r>
      <w:r>
        <w:t xml:space="preserve">, it follows in general that </w:t>
      </w:r>
      <w:r w:rsidR="00905817" w:rsidRPr="00905817">
        <w:rPr>
          <w:position w:val="-16"/>
        </w:rPr>
        <w:object w:dxaOrig="2100" w:dyaOrig="440" w14:anchorId="06F9E29C">
          <v:shape id="_x0000_i1631" type="#_x0000_t75" style="width:104.6pt;height:21.75pt" o:ole="">
            <v:imagedata r:id="rId1231" o:title=""/>
          </v:shape>
          <o:OLEObject Type="Embed" ProgID="Equation.DSMT4" ShapeID="_x0000_i1631" DrawAspect="Content" ObjectID="_1493625655" r:id="rId1232"/>
        </w:object>
      </w:r>
      <w:r>
        <w:t xml:space="preserve">, so that the constraint of </w:t>
      </w:r>
      <w:r w:rsidR="006F568B">
        <w:fldChar w:fldCharType="begin"/>
      </w:r>
      <w:r w:rsidR="006F568B">
        <w:instrText xml:space="preserve"> GOTOBUTTON ZEqnNum534803  \* MERGEFORMAT </w:instrText>
      </w:r>
      <w:r w:rsidR="00827503">
        <w:fldChar w:fldCharType="begin"/>
      </w:r>
      <w:r w:rsidR="00827503">
        <w:instrText xml:space="preserve"> REF ZEqnNum534803 \* Charformat \! \* MERGEFORMAT </w:instrText>
      </w:r>
      <w:r w:rsidR="00827503">
        <w:fldChar w:fldCharType="separate"/>
      </w:r>
      <w:r w:rsidR="00D3178E">
        <w:instrText>(2.146)</w:instrText>
      </w:r>
      <w:r w:rsidR="00827503">
        <w:fldChar w:fldCharType="end"/>
      </w:r>
      <w:r w:rsidR="006F568B">
        <w:fldChar w:fldCharType="end"/>
      </w:r>
      <w:r>
        <w:t xml:space="preserve"> is equivalent to enforcing stoichiometry, namely,</w:t>
      </w:r>
    </w:p>
    <w:p w14:paraId="366C5BF1" w14:textId="0124DF99" w:rsidR="00032843" w:rsidRDefault="00032843" w:rsidP="00032843">
      <w:pPr>
        <w:pStyle w:val="MTDisplayEquation"/>
      </w:pPr>
      <w:r>
        <w:tab/>
      </w:r>
      <w:ins w:id="226" w:author="rawlins" w:date="2015-05-19T12:00:00Z">
        <w:r w:rsidR="001B2B37" w:rsidRPr="00905817">
          <w:rPr>
            <w:position w:val="-28"/>
          </w:rPr>
          <w:object w:dxaOrig="1320" w:dyaOrig="540" w14:anchorId="5C7149B0">
            <v:shape id="_x0000_i1632" type="#_x0000_t75" style="width:66.55pt;height:27.15pt" o:ole="">
              <v:imagedata r:id="rId1233" o:title=""/>
            </v:shape>
            <o:OLEObject Type="Embed" ProgID="Equation.DSMT4" ShapeID="_x0000_i1632" DrawAspect="Content" ObjectID="_1493625656" r:id="rId1234"/>
          </w:object>
        </w:r>
      </w:ins>
      <w:del w:id="227" w:author="rawlins" w:date="2015-05-19T12:00:00Z">
        <w:r w:rsidR="00905817" w:rsidRPr="00905817" w:rsidDel="001B2B37">
          <w:rPr>
            <w:position w:val="-28"/>
          </w:rPr>
          <w:object w:dxaOrig="1340" w:dyaOrig="540" w14:anchorId="2D3E2306">
            <v:shape id="_x0000_i1633" type="#_x0000_t75" style="width:67.25pt;height:27.15pt" o:ole="">
              <v:imagedata r:id="rId1235" o:title=""/>
            </v:shape>
            <o:OLEObject Type="Embed" ProgID="Equation.DSMT4" ShapeID="_x0000_i1633" DrawAspect="Content" ObjectID="_1493625657" r:id="rId1236"/>
          </w:object>
        </w:r>
      </w:del>
      <w:r w:rsidR="00351D6C">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rsidR="00F75A04">
        <w:instrText>.</w:instrText>
      </w:r>
      <w:r w:rsidR="00827503">
        <w:fldChar w:fldCharType="begin"/>
      </w:r>
      <w:r w:rsidR="00827503">
        <w:instrText xml:space="preserve"> SEQ MTEqn \c \* Arabic \* MERGEFORMAT </w:instrText>
      </w:r>
      <w:r w:rsidR="00827503">
        <w:fldChar w:fldCharType="separate"/>
      </w:r>
      <w:r w:rsidR="00D3178E">
        <w:rPr>
          <w:noProof/>
        </w:rPr>
        <w:instrText>164</w:instrText>
      </w:r>
      <w:r w:rsidR="00827503">
        <w:rPr>
          <w:noProof/>
        </w:rPr>
        <w:fldChar w:fldCharType="end"/>
      </w:r>
      <w:r w:rsidR="00F75A04">
        <w:instrText>)</w:instrText>
      </w:r>
      <w:r w:rsidR="00F75A04">
        <w:fldChar w:fldCharType="end"/>
      </w:r>
    </w:p>
    <w:p w14:paraId="7610105A" w14:textId="77777777" w:rsidR="00032843" w:rsidRDefault="00032843" w:rsidP="00F75A04">
      <w:r>
        <w:t>Thus, properly balancing a chemical reaction satisfies this constraint.</w:t>
      </w:r>
    </w:p>
    <w:p w14:paraId="61504ACC" w14:textId="77777777" w:rsidR="00032843" w:rsidRDefault="00032843" w:rsidP="00F75A04"/>
    <w:p w14:paraId="605268EC" w14:textId="77777777" w:rsidR="008B0E40" w:rsidRDefault="008B0E40" w:rsidP="00F75A04">
      <w:r>
        <w:t xml:space="preserve">The mixture mass balance in </w:t>
      </w:r>
      <w:r w:rsidR="006F568B">
        <w:fldChar w:fldCharType="begin"/>
      </w:r>
      <w:r w:rsidR="006F568B">
        <w:instrText xml:space="preserve"> GOTOBUTTON ZEqnNum939122  \* MERGEFORMAT </w:instrText>
      </w:r>
      <w:r w:rsidR="00827503">
        <w:fldChar w:fldCharType="begin"/>
      </w:r>
      <w:r w:rsidR="00827503">
        <w:instrText xml:space="preserve"> REF ZEqnNum939122 \* Charformat \! \* MERGEFORMAT </w:instrText>
      </w:r>
      <w:r w:rsidR="00827503">
        <w:fldChar w:fldCharType="separate"/>
      </w:r>
      <w:r w:rsidR="00D3178E">
        <w:instrText>(2.158)</w:instrText>
      </w:r>
      <w:r w:rsidR="00827503">
        <w:fldChar w:fldCharType="end"/>
      </w:r>
      <w:r w:rsidR="006F568B">
        <w:fldChar w:fldCharType="end"/>
      </w:r>
      <w:r>
        <w:t xml:space="preserve"> may now be rewritten as</w:t>
      </w:r>
    </w:p>
    <w:p w14:paraId="54900664" w14:textId="106B6581" w:rsidR="008B0E40" w:rsidRDefault="008B0E40" w:rsidP="008B0E40">
      <w:pPr>
        <w:pStyle w:val="MTDisplayEquation"/>
      </w:pPr>
      <w:r>
        <w:tab/>
      </w:r>
      <w:ins w:id="228" w:author="rawlins" w:date="2015-05-19T12:01:00Z">
        <w:r w:rsidR="001B2B37" w:rsidRPr="00905817">
          <w:rPr>
            <w:position w:val="-16"/>
          </w:rPr>
          <w:object w:dxaOrig="2659" w:dyaOrig="440" w14:anchorId="1F796D86">
            <v:shape id="_x0000_i1634" type="#_x0000_t75" style="width:133.15pt;height:21.75pt" o:ole="">
              <v:imagedata r:id="rId1237" o:title=""/>
            </v:shape>
            <o:OLEObject Type="Embed" ProgID="Equation.DSMT4" ShapeID="_x0000_i1634" DrawAspect="Content" ObjectID="_1493625658" r:id="rId1238"/>
          </w:object>
        </w:r>
      </w:ins>
      <w:del w:id="229" w:author="rawlins" w:date="2015-05-19T12:01:00Z">
        <w:r w:rsidR="00905817" w:rsidRPr="00905817" w:rsidDel="001B2B37">
          <w:rPr>
            <w:position w:val="-16"/>
          </w:rPr>
          <w:object w:dxaOrig="2680" w:dyaOrig="440" w14:anchorId="1CC0872E">
            <v:shape id="_x0000_i1635" type="#_x0000_t75" style="width:133.8pt;height:21.75pt" o:ole="">
              <v:imagedata r:id="rId1239" o:title=""/>
            </v:shape>
            <o:OLEObject Type="Embed" ProgID="Equation.DSMT4" ShapeID="_x0000_i1635" DrawAspect="Content" ObjectID="_1493625659" r:id="rId1240"/>
          </w:object>
        </w:r>
      </w:del>
      <w:r w:rsidR="001F3F5A">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r w:rsidR="00827503">
        <w:fldChar w:fldCharType="begin"/>
      </w:r>
      <w:r w:rsidR="00827503">
        <w:instrText xml:space="preserve"> SEQ MTSec \c \* Arabic \* MERGEFORMAT </w:instrText>
      </w:r>
      <w:r w:rsidR="00827503">
        <w:fldChar w:fldCharType="separate"/>
      </w:r>
      <w:r w:rsidR="00D3178E">
        <w:rPr>
          <w:noProof/>
        </w:rPr>
        <w:instrText>2</w:instrText>
      </w:r>
      <w:r w:rsidR="00827503">
        <w:rPr>
          <w:noProof/>
        </w:rPr>
        <w:fldChar w:fldCharType="end"/>
      </w:r>
      <w:r w:rsidR="00F75A04">
        <w:instrText>.</w:instrText>
      </w:r>
      <w:r w:rsidR="00827503">
        <w:fldChar w:fldCharType="begin"/>
      </w:r>
      <w:r w:rsidR="00827503">
        <w:instrText xml:space="preserve"> SEQ MTEqn \c \* Arabic \* MERGEFORMAT </w:instrText>
      </w:r>
      <w:r w:rsidR="00827503">
        <w:fldChar w:fldCharType="separate"/>
      </w:r>
      <w:r w:rsidR="00D3178E">
        <w:rPr>
          <w:noProof/>
        </w:rPr>
        <w:instrText>165</w:instrText>
      </w:r>
      <w:r w:rsidR="00827503">
        <w:rPr>
          <w:noProof/>
        </w:rPr>
        <w:fldChar w:fldCharType="end"/>
      </w:r>
      <w:r w:rsidR="00F75A04">
        <w:instrText>)</w:instrText>
      </w:r>
      <w:r w:rsidR="00F75A04">
        <w:fldChar w:fldCharType="end"/>
      </w:r>
    </w:p>
    <w:p w14:paraId="3452104E" w14:textId="600746E6" w:rsidR="008B0E40" w:rsidRDefault="008B0E40" w:rsidP="00F75A04">
      <w:r>
        <w:t xml:space="preserve">where </w:t>
      </w:r>
      <w:r w:rsidR="00905817" w:rsidRPr="00905817">
        <w:rPr>
          <w:position w:val="-28"/>
        </w:rPr>
        <w:object w:dxaOrig="1280" w:dyaOrig="560" w14:anchorId="7116A315">
          <v:shape id="_x0000_i1636" type="#_x0000_t75" style="width:63.85pt;height:27.85pt" o:ole="">
            <v:imagedata r:id="rId1241" o:title=""/>
          </v:shape>
          <o:OLEObject Type="Embed" ProgID="Equation.DSMT4" ShapeID="_x0000_i1636" DrawAspect="Content" ObjectID="_1493625660" r:id="rId1242"/>
        </w:object>
      </w:r>
      <w:r>
        <w:t xml:space="preserve"> and </w:t>
      </w:r>
      <w:r w:rsidR="00905817" w:rsidRPr="00905817">
        <w:rPr>
          <w:position w:val="-12"/>
        </w:rPr>
        <w:object w:dxaOrig="1400" w:dyaOrig="380" w14:anchorId="38181C30">
          <v:shape id="_x0000_i1637" type="#_x0000_t75" style="width:69.95pt;height:19pt" o:ole="">
            <v:imagedata r:id="rId1243" o:title=""/>
          </v:shape>
          <o:OLEObject Type="Embed" ProgID="Equation.DSMT4" ShapeID="_x0000_i1637" DrawAspect="Content" ObjectID="_1493625661" r:id="rId1244"/>
        </w:object>
      </w:r>
      <w:r>
        <w:t xml:space="preserve"> is the molar volume of </w:t>
      </w:r>
      <w:r w:rsidR="00905817" w:rsidRPr="00905817">
        <w:rPr>
          <w:position w:val="-6"/>
        </w:rPr>
        <w:object w:dxaOrig="240" w:dyaOrig="220" w14:anchorId="7BD9A716">
          <v:shape id="_x0000_i1638" type="#_x0000_t75" style="width:12.25pt;height:10.85pt" o:ole="">
            <v:imagedata r:id="rId1245" o:title=""/>
          </v:shape>
          <o:OLEObject Type="Embed" ProgID="Equation.DSMT4" ShapeID="_x0000_i1638" DrawAspect="Content" ObjectID="_1493625662" r:id="rId1246"/>
        </w:object>
      </w:r>
      <w:r>
        <w:t xml:space="preserve">. Similarly, the solute mass balance in </w:t>
      </w:r>
      <w:r w:rsidR="006F568B">
        <w:fldChar w:fldCharType="begin"/>
      </w:r>
      <w:r w:rsidR="006F568B">
        <w:instrText xml:space="preserve"> GOTOBUTTON ZEqnNum715998  \* MERGEFORMAT </w:instrText>
      </w:r>
      <w:r w:rsidR="00827503">
        <w:fldChar w:fldCharType="begin"/>
      </w:r>
      <w:r w:rsidR="00827503">
        <w:instrText xml:space="preserve"> REF ZEqnNum715998 \* Charformat \! \* MERGEFORMAT </w:instrText>
      </w:r>
      <w:r w:rsidR="00827503">
        <w:fldChar w:fldCharType="separate"/>
      </w:r>
      <w:r w:rsidR="00D3178E">
        <w:instrText>(2.156)</w:instrText>
      </w:r>
      <w:r w:rsidR="00827503">
        <w:fldChar w:fldCharType="end"/>
      </w:r>
      <w:r w:rsidR="006F568B">
        <w:fldChar w:fldCharType="end"/>
      </w:r>
      <w:r>
        <w:t xml:space="preserve"> becomes</w:t>
      </w:r>
    </w:p>
    <w:p w14:paraId="4B486257" w14:textId="19233E69" w:rsidR="008B0E40" w:rsidRDefault="008B0E40" w:rsidP="008B0E40">
      <w:pPr>
        <w:pStyle w:val="MTDisplayEquation"/>
      </w:pPr>
      <w:r>
        <w:tab/>
      </w:r>
      <w:ins w:id="230" w:author="rawlins" w:date="2015-05-19T12:01:00Z">
        <w:r w:rsidR="001B2B37" w:rsidRPr="00905817">
          <w:rPr>
            <w:position w:val="-24"/>
          </w:rPr>
          <w:object w:dxaOrig="3980" w:dyaOrig="780" w14:anchorId="2CBE3C7C">
            <v:shape id="_x0000_i1639" type="#_x0000_t75" style="width:199.7pt;height:39.4pt" o:ole="">
              <v:imagedata r:id="rId1247" o:title=""/>
            </v:shape>
            <o:OLEObject Type="Embed" ProgID="Equation.DSMT4" ShapeID="_x0000_i1639" DrawAspect="Content" ObjectID="_1493625663" r:id="rId1248"/>
          </w:object>
        </w:r>
      </w:ins>
      <w:del w:id="231" w:author="rawlins" w:date="2015-05-19T12:01:00Z">
        <w:r w:rsidR="00905817" w:rsidRPr="00905817" w:rsidDel="001B2B37">
          <w:rPr>
            <w:position w:val="-24"/>
          </w:rPr>
          <w:object w:dxaOrig="4000" w:dyaOrig="780" w14:anchorId="05803AA7">
            <v:shape id="_x0000_i1640" type="#_x0000_t75" style="width:200.4pt;height:39.4pt" o:ole="">
              <v:imagedata r:id="rId1249" o:title=""/>
            </v:shape>
            <o:OLEObject Type="Embed" ProgID="Equation.DSMT4" ShapeID="_x0000_i1640" DrawAspect="Content" ObjectID="_1493625664" r:id="rId1250"/>
          </w:object>
        </w:r>
      </w:del>
      <w:r w:rsidR="004F265A">
        <w:t>.</w:t>
      </w:r>
    </w:p>
    <w:p w14:paraId="32F193ED" w14:textId="4AD75AC1" w:rsidR="00BB69E3" w:rsidRPr="007E0937" w:rsidRDefault="008B0E40" w:rsidP="00F75A04">
      <w:r>
        <w:t xml:space="preserve">These mass balance equations reduce to those of non-reactive mixtures when </w:t>
      </w:r>
      <w:r w:rsidR="00905817" w:rsidRPr="00905817">
        <w:rPr>
          <w:position w:val="-10"/>
        </w:rPr>
        <w:object w:dxaOrig="580" w:dyaOrig="380" w14:anchorId="72865AA4">
          <v:shape id="_x0000_i1641" type="#_x0000_t75" style="width:29.2pt;height:19pt" o:ole="">
            <v:imagedata r:id="rId1251" o:title=""/>
          </v:shape>
          <o:OLEObject Type="Embed" ProgID="Equation.DSMT4" ShapeID="_x0000_i1641" DrawAspect="Content" ObjectID="_1493625665" r:id="rId1252"/>
        </w:object>
      </w:r>
      <w:r>
        <w:t>.</w:t>
      </w:r>
    </w:p>
    <w:p w14:paraId="78C4A949" w14:textId="77777777" w:rsidR="00743B89" w:rsidRPr="00115142" w:rsidRDefault="00743B89"/>
    <w:p w14:paraId="2B9F4C95" w14:textId="77777777" w:rsidR="008C7882" w:rsidRDefault="005265A8" w:rsidP="008C7882">
      <w:r>
        <w:br w:type="page"/>
      </w:r>
    </w:p>
    <w:p w14:paraId="1949BBBC" w14:textId="77777777" w:rsidR="008C7882" w:rsidRDefault="008C7882" w:rsidP="008C7882">
      <w:pPr>
        <w:pStyle w:val="Heading1"/>
      </w:pPr>
      <w:bookmarkStart w:id="232" w:name="_Ref174786840"/>
      <w:bookmarkStart w:id="233" w:name="_Toc289032544"/>
      <w:r>
        <w:lastRenderedPageBreak/>
        <w:t>The Nonlinear FE Method</w:t>
      </w:r>
      <w:bookmarkEnd w:id="232"/>
      <w:bookmarkEnd w:id="233"/>
    </w:p>
    <w:p w14:paraId="3CB3D957" w14:textId="77777777" w:rsidR="008C7882" w:rsidRDefault="008C7882" w:rsidP="008C7882">
      <w:r>
        <w:fldChar w:fldCharType="begin"/>
      </w:r>
      <w:r>
        <w:instrText xml:space="preserve"> MACROBUTTON MTEditEquationSection2 </w:instrText>
      </w:r>
      <w:r w:rsidRPr="00C92545">
        <w:rPr>
          <w:rStyle w:val="MTEquationSection"/>
        </w:rPr>
        <w:instrText>Equation Section (Next)</w:instrText>
      </w:r>
      <w:r w:rsidR="008735F1">
        <w:fldChar w:fldCharType="begin"/>
      </w:r>
      <w:r w:rsidR="008735F1">
        <w:instrText xml:space="preserve"> SEQ MTEqn \r \h \* MERGEFORMAT </w:instrText>
      </w:r>
      <w:r w:rsidR="008735F1">
        <w:fldChar w:fldCharType="end"/>
      </w:r>
      <w:r w:rsidR="008735F1">
        <w:fldChar w:fldCharType="begin"/>
      </w:r>
      <w:r w:rsidR="008735F1">
        <w:instrText xml:space="preserve"> SEQ MTSec \h \* MERGEFORMAT </w:instrText>
      </w:r>
      <w:r w:rsidR="008735F1">
        <w:fldChar w:fldCharType="end"/>
      </w:r>
      <w:r>
        <w:fldChar w:fldCharType="end"/>
      </w:r>
      <w:r>
        <w:t>This chapter discusses the basic principles of the nonlinear finite element method. The chapter begins with a short introduction to the weak formulation and the principle of virtual work. Next, the important concept of linearization is discussed and applied to the principle of virtual work. Finally the Newton-Raphson procedure and its application to the nonlinear finite element method are described.</w:t>
      </w:r>
    </w:p>
    <w:p w14:paraId="5AA5A15E" w14:textId="77777777" w:rsidR="008C7882" w:rsidRDefault="008C7882" w:rsidP="008C7882">
      <w:pPr>
        <w:pStyle w:val="Heading2"/>
      </w:pPr>
      <w:bookmarkStart w:id="234" w:name="_Toc289032545"/>
      <w:r>
        <w:t>Weak formulation</w:t>
      </w:r>
      <w:r w:rsidR="00FB6012">
        <w:t xml:space="preserve"> for </w:t>
      </w:r>
      <w:r w:rsidR="0081541F">
        <w:t>S</w:t>
      </w:r>
      <w:r w:rsidR="00FB6012">
        <w:t xml:space="preserve">olid </w:t>
      </w:r>
      <w:r w:rsidR="0081541F">
        <w:t>M</w:t>
      </w:r>
      <w:r w:rsidR="00FB6012">
        <w:t>aterials</w:t>
      </w:r>
      <w:bookmarkEnd w:id="234"/>
    </w:p>
    <w:p w14:paraId="1F2C66EC" w14:textId="77777777" w:rsidR="008C7882" w:rsidRDefault="008C7882" w:rsidP="008C7882">
      <w:r>
        <w:t>Generally, the finite element formulation is established in terms of a weak form of the differential equations under consideration. In the context of solid mechanics this implies the use of the virtual work equation:</w:t>
      </w:r>
    </w:p>
    <w:p w14:paraId="05752210" w14:textId="42CC18E1" w:rsidR="008C7882" w:rsidRDefault="008C7882" w:rsidP="008C7882">
      <w:pPr>
        <w:pStyle w:val="MTDisplayEquation"/>
      </w:pPr>
      <w:r>
        <w:tab/>
      </w:r>
      <w:r w:rsidR="00905817" w:rsidRPr="00905817">
        <w:rPr>
          <w:position w:val="-32"/>
        </w:rPr>
        <w:object w:dxaOrig="4099" w:dyaOrig="600" w14:anchorId="5039511E">
          <v:shape id="_x0000_i1642" type="#_x0000_t75" style="width:204.45pt;height:29.9pt" o:ole="">
            <v:imagedata r:id="rId1253" o:title=""/>
          </v:shape>
          <o:OLEObject Type="Embed" ProgID="Equation.DSMT4" ShapeID="_x0000_i1642" DrawAspect="Content" ObjectID="_1493625666" r:id="rId125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35" w:name="ZEqnNum461456"/>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w:instrText>
      </w:r>
      <w:r w:rsidR="00827503">
        <w:instrText xml:space="preserve"> \c \* Arabic \* MERGEFORMAT </w:instrText>
      </w:r>
      <w:r w:rsidR="00827503">
        <w:fldChar w:fldCharType="separate"/>
      </w:r>
      <w:r w:rsidR="00D3178E">
        <w:rPr>
          <w:noProof/>
        </w:rPr>
        <w:instrText>1</w:instrText>
      </w:r>
      <w:r w:rsidR="00827503">
        <w:rPr>
          <w:noProof/>
        </w:rPr>
        <w:fldChar w:fldCharType="end"/>
      </w:r>
      <w:r>
        <w:instrText>)</w:instrText>
      </w:r>
      <w:bookmarkEnd w:id="235"/>
      <w:r>
        <w:fldChar w:fldCharType="end"/>
      </w:r>
    </w:p>
    <w:p w14:paraId="79A8675F" w14:textId="52476B87" w:rsidR="008C7882" w:rsidRDefault="008C7882" w:rsidP="008C7882">
      <w:r>
        <w:t xml:space="preserve">Here, </w:t>
      </w:r>
      <w:r w:rsidR="00905817" w:rsidRPr="00905817">
        <w:rPr>
          <w:position w:val="-6"/>
        </w:rPr>
        <w:object w:dxaOrig="340" w:dyaOrig="279" w14:anchorId="187DE7A2">
          <v:shape id="_x0000_i1643" type="#_x0000_t75" style="width:17pt;height:14.25pt" o:ole="">
            <v:imagedata r:id="rId1255" o:title=""/>
          </v:shape>
          <o:OLEObject Type="Embed" ProgID="Equation.DSMT4" ShapeID="_x0000_i1643" DrawAspect="Content" ObjectID="_1493625667" r:id="rId1256"/>
        </w:object>
      </w:r>
      <w:r>
        <w:t xml:space="preserve">is a virtual velocity and </w:t>
      </w:r>
      <w:r w:rsidR="00905817" w:rsidRPr="00905817">
        <w:rPr>
          <w:position w:val="-6"/>
        </w:rPr>
        <w:object w:dxaOrig="340" w:dyaOrig="279" w14:anchorId="3B2C97B0">
          <v:shape id="_x0000_i1644" type="#_x0000_t75" style="width:17pt;height:14.25pt" o:ole="">
            <v:imagedata r:id="rId1257" o:title=""/>
          </v:shape>
          <o:OLEObject Type="Embed" ProgID="Equation.DSMT4" ShapeID="_x0000_i1644" DrawAspect="Content" ObjectID="_1493625668" r:id="rId1258"/>
        </w:object>
      </w:r>
      <w:r>
        <w:t xml:space="preserve">is the virtual rate of deformation tensor. This equation is known as the </w:t>
      </w:r>
      <w:r>
        <w:rPr>
          <w:i/>
        </w:rPr>
        <w:t xml:space="preserve">spatial virtual work equation </w:t>
      </w:r>
      <w:r>
        <w:t xml:space="preserve">since it is formulated using spatial quantities only. We can also define the </w:t>
      </w:r>
      <w:r>
        <w:rPr>
          <w:i/>
        </w:rPr>
        <w:t xml:space="preserve">material virtual work equation </w:t>
      </w:r>
      <w:r>
        <w:t>by expressing the principle of virtual work using only material quantities.</w:t>
      </w:r>
    </w:p>
    <w:p w14:paraId="4C92A41E" w14:textId="66980712" w:rsidR="008C7882" w:rsidRDefault="008C7882" w:rsidP="008C7882">
      <w:pPr>
        <w:pStyle w:val="MTDisplayEquation"/>
      </w:pPr>
      <w:r>
        <w:tab/>
      </w:r>
      <w:r w:rsidR="00905817" w:rsidRPr="00905817">
        <w:rPr>
          <w:position w:val="-32"/>
        </w:rPr>
        <w:object w:dxaOrig="4500" w:dyaOrig="600" w14:anchorId="591D9ED7">
          <v:shape id="_x0000_i1645" type="#_x0000_t75" style="width:225.5pt;height:29.9pt" o:ole="">
            <v:imagedata r:id="rId1259" o:title=""/>
          </v:shape>
          <o:OLEObject Type="Embed" ProgID="Equation.DSMT4" ShapeID="_x0000_i1645" DrawAspect="Content" ObjectID="_1493625669" r:id="rId1260"/>
        </w:object>
      </w:r>
      <w:r w:rsidR="004D379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2</w:instrText>
      </w:r>
      <w:r w:rsidR="00827503">
        <w:rPr>
          <w:noProof/>
        </w:rPr>
        <w:fldChar w:fldCharType="end"/>
      </w:r>
      <w:r>
        <w:instrText>)</w:instrText>
      </w:r>
      <w:r>
        <w:fldChar w:fldCharType="end"/>
      </w:r>
    </w:p>
    <w:p w14:paraId="30AEEF70" w14:textId="21CA1C07" w:rsidR="008C7882" w:rsidRDefault="008C7882" w:rsidP="008C7882">
      <w:r>
        <w:t xml:space="preserve">Here, </w:t>
      </w:r>
      <w:r w:rsidR="00905817" w:rsidRPr="00905817">
        <w:rPr>
          <w:position w:val="-12"/>
        </w:rPr>
        <w:object w:dxaOrig="720" w:dyaOrig="360" w14:anchorId="0097EAE7">
          <v:shape id="_x0000_i1646" type="#_x0000_t75" style="width:36.7pt;height:19pt" o:ole="">
            <v:imagedata r:id="rId1261" o:title=""/>
          </v:shape>
          <o:OLEObject Type="Embed" ProgID="Equation.DSMT4" ShapeID="_x0000_i1646" DrawAspect="Content" ObjectID="_1493625670" r:id="rId1262"/>
        </w:object>
      </w:r>
      <w:r>
        <w:t xml:space="preserve">is the body force per unit undeformed volume and </w:t>
      </w:r>
      <w:r w:rsidR="00905817" w:rsidRPr="00905817">
        <w:rPr>
          <w:position w:val="-14"/>
        </w:rPr>
        <w:object w:dxaOrig="1460" w:dyaOrig="400" w14:anchorId="4454C930">
          <v:shape id="_x0000_i1647" type="#_x0000_t75" style="width:72.7pt;height:19.7pt" o:ole="">
            <v:imagedata r:id="rId1263" o:title=""/>
          </v:shape>
          <o:OLEObject Type="Embed" ProgID="Equation.DSMT4" ShapeID="_x0000_i1647" DrawAspect="Content" ObjectID="_1493625671" r:id="rId1264"/>
        </w:object>
      </w:r>
      <w:r>
        <w:t xml:space="preserve">is the traction vector per unit initial area.  </w:t>
      </w:r>
    </w:p>
    <w:p w14:paraId="42245BAD" w14:textId="77777777" w:rsidR="008C7882" w:rsidRDefault="008C7882" w:rsidP="008C7882"/>
    <w:p w14:paraId="07DDDA56" w14:textId="77777777" w:rsidR="008C7882" w:rsidRDefault="008C7882" w:rsidP="008C7882">
      <w:pPr>
        <w:pStyle w:val="Heading3"/>
      </w:pPr>
      <w:bookmarkStart w:id="236" w:name="_Toc289032546"/>
      <w:r>
        <w:t>Linearization</w:t>
      </w:r>
      <w:bookmarkEnd w:id="236"/>
    </w:p>
    <w:p w14:paraId="650DCA97" w14:textId="77777777" w:rsidR="008C7882" w:rsidRDefault="008C7882" w:rsidP="008C7882">
      <w:pPr>
        <w:pStyle w:val="MTDisplayEquation"/>
      </w:pPr>
      <w:r>
        <w:t xml:space="preserve">Equation </w:t>
      </w:r>
      <w:r>
        <w:fldChar w:fldCharType="begin"/>
      </w:r>
      <w:r>
        <w:instrText xml:space="preserve"> GOTOBUTTON ZEqnNum461456  \* MERGEFORMAT </w:instrText>
      </w:r>
      <w:r w:rsidR="00827503">
        <w:fldChar w:fldCharType="begin"/>
      </w:r>
      <w:r w:rsidR="00827503">
        <w:instrText xml:space="preserve"> REF ZEqnNum461456 \! \* MERGEFORMAT </w:instrText>
      </w:r>
      <w:r w:rsidR="00827503">
        <w:fldChar w:fldCharType="separate"/>
      </w:r>
      <w:r w:rsidR="00D3178E">
        <w:instrText>(3.1)</w:instrText>
      </w:r>
      <w:r w:rsidR="00827503">
        <w:fldChar w:fldCharType="end"/>
      </w:r>
      <w:r>
        <w:fldChar w:fldCharType="end"/>
      </w:r>
      <w:r>
        <w:t xml:space="preserve"> is the starting point for the nonlinear finite element method. It is highly nonlinear and any method attempting to solve this equation, such as the Newton-Raphson method, necessarily has to be iterative.</w:t>
      </w:r>
    </w:p>
    <w:p w14:paraId="5D21E948" w14:textId="77777777" w:rsidR="008C7882" w:rsidRPr="006D2196" w:rsidRDefault="008C7882" w:rsidP="008C7882"/>
    <w:p w14:paraId="78FF549B" w14:textId="64EB71EB" w:rsidR="008C7882" w:rsidRDefault="008C7882" w:rsidP="008C7882">
      <w:pPr>
        <w:pStyle w:val="MTDisplayEquation"/>
      </w:pPr>
      <w:r>
        <w:t xml:space="preserve">To linearize the finite element equations, the directional derivative of the virtual work in equation </w:t>
      </w:r>
      <w:r>
        <w:fldChar w:fldCharType="begin"/>
      </w:r>
      <w:r>
        <w:instrText xml:space="preserve"> GOTOBUTTON ZEqnNum461456  \* MERGEFORMAT </w:instrText>
      </w:r>
      <w:r w:rsidR="00827503">
        <w:fldChar w:fldCharType="begin"/>
      </w:r>
      <w:r w:rsidR="00827503">
        <w:instrText xml:space="preserve"> REF ZEqnNum461456 \! \* MERGEFORMAT </w:instrText>
      </w:r>
      <w:r w:rsidR="00827503">
        <w:fldChar w:fldCharType="separate"/>
      </w:r>
      <w:r w:rsidR="00D3178E">
        <w:instrText>(3.1)</w:instrText>
      </w:r>
      <w:r w:rsidR="00827503">
        <w:fldChar w:fldCharType="end"/>
      </w:r>
      <w:r>
        <w:fldChar w:fldCharType="end"/>
      </w:r>
      <w:r>
        <w:t xml:space="preserve"> must be calculated. In an iterative procedure, the quantity </w:t>
      </w:r>
      <w:r w:rsidR="00905817" w:rsidRPr="00905817">
        <w:rPr>
          <w:position w:val="-10"/>
        </w:rPr>
        <w:object w:dxaOrig="200" w:dyaOrig="320" w14:anchorId="614B6EE9">
          <v:shape id="_x0000_i1648" type="#_x0000_t75" style="width:10.2pt;height:15.6pt" o:ole="">
            <v:imagedata r:id="rId1265" o:title=""/>
          </v:shape>
          <o:OLEObject Type="Embed" ProgID="Equation.DSMT4" ShapeID="_x0000_i1648" DrawAspect="Content" ObjectID="_1493625672" r:id="rId1266"/>
        </w:object>
      </w:r>
      <w:r>
        <w:t xml:space="preserve"> will be approximated by a trial solution </w:t>
      </w:r>
      <w:r w:rsidR="00905817" w:rsidRPr="00905817">
        <w:rPr>
          <w:position w:val="-12"/>
        </w:rPr>
        <w:object w:dxaOrig="260" w:dyaOrig="360" w14:anchorId="421C8A1B">
          <v:shape id="_x0000_i1649" type="#_x0000_t75" style="width:12.9pt;height:19pt" o:ole="">
            <v:imagedata r:id="rId1267" o:title=""/>
          </v:shape>
          <o:OLEObject Type="Embed" ProgID="Equation.DSMT4" ShapeID="_x0000_i1649" DrawAspect="Content" ObjectID="_1493625673" r:id="rId1268"/>
        </w:object>
      </w:r>
      <w:r>
        <w:t>.  Linearization of the virtual work equation around this trial solution gives</w:t>
      </w:r>
    </w:p>
    <w:p w14:paraId="765DBC43" w14:textId="015D65C5" w:rsidR="008C7882" w:rsidRDefault="008C7882" w:rsidP="008C7882">
      <w:pPr>
        <w:pStyle w:val="MTDisplayEquation"/>
      </w:pPr>
      <w:r>
        <w:tab/>
      </w:r>
      <w:r w:rsidR="00905817" w:rsidRPr="00905817">
        <w:rPr>
          <w:position w:val="-14"/>
        </w:rPr>
        <w:object w:dxaOrig="3400" w:dyaOrig="400" w14:anchorId="2A813232">
          <v:shape id="_x0000_i1650" type="#_x0000_t75" style="width:169.8pt;height:19.7pt" o:ole="">
            <v:imagedata r:id="rId1269" o:title=""/>
          </v:shape>
          <o:OLEObject Type="Embed" ProgID="Equation.DSMT4" ShapeID="_x0000_i1650" DrawAspect="Content" ObjectID="_1493625674" r:id="rId127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37" w:name="ZEqnNum927486"/>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3</w:instrText>
      </w:r>
      <w:r w:rsidR="00827503">
        <w:rPr>
          <w:noProof/>
        </w:rPr>
        <w:fldChar w:fldCharType="end"/>
      </w:r>
      <w:r>
        <w:instrText>)</w:instrText>
      </w:r>
      <w:bookmarkEnd w:id="237"/>
      <w:r>
        <w:fldChar w:fldCharType="end"/>
      </w:r>
    </w:p>
    <w:p w14:paraId="050C3D38" w14:textId="77777777" w:rsidR="008C7882" w:rsidRDefault="008C7882" w:rsidP="008C7882">
      <w:r>
        <w:t>The directional derivative of the virtual work will eventually lead to the definition of the stiffness matrix. In order to proceed, it is convenient to split the virtual work into an internal and external virtual work component:</w:t>
      </w:r>
    </w:p>
    <w:p w14:paraId="41954FF5" w14:textId="2AFE6FE1" w:rsidR="008C7882" w:rsidRDefault="008C7882" w:rsidP="008C7882">
      <w:pPr>
        <w:pStyle w:val="MTDisplayEquation"/>
      </w:pPr>
      <w:r>
        <w:tab/>
      </w:r>
      <w:r w:rsidR="00905817" w:rsidRPr="00905817">
        <w:rPr>
          <w:position w:val="-14"/>
        </w:rPr>
        <w:object w:dxaOrig="5460" w:dyaOrig="400" w14:anchorId="6F3B0699">
          <v:shape id="_x0000_i1651" type="#_x0000_t75" style="width:273.05pt;height:19.7pt" o:ole="">
            <v:imagedata r:id="rId1271" o:title=""/>
          </v:shape>
          <o:OLEObject Type="Embed" ProgID="Equation.DSMT4" ShapeID="_x0000_i1651" DrawAspect="Content" ObjectID="_1493625675" r:id="rId127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w:instrText>
      </w:r>
      <w:r w:rsidR="00827503">
        <w:instrText xml:space="preserve">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4</w:instrText>
      </w:r>
      <w:r w:rsidR="00827503">
        <w:rPr>
          <w:noProof/>
        </w:rPr>
        <w:fldChar w:fldCharType="end"/>
      </w:r>
      <w:r>
        <w:instrText>)</w:instrText>
      </w:r>
      <w:r>
        <w:fldChar w:fldCharType="end"/>
      </w:r>
    </w:p>
    <w:p w14:paraId="18292FD7" w14:textId="77777777" w:rsidR="008C7882" w:rsidRDefault="008C7882" w:rsidP="008C7882">
      <w:r>
        <w:t>where</w:t>
      </w:r>
    </w:p>
    <w:p w14:paraId="7F1D09AB" w14:textId="08687CC0" w:rsidR="008C7882" w:rsidRDefault="008C7882" w:rsidP="008C7882">
      <w:pPr>
        <w:pStyle w:val="MTDisplayEquation"/>
      </w:pPr>
      <w:r>
        <w:tab/>
      </w:r>
      <w:r w:rsidR="00905817" w:rsidRPr="00905817">
        <w:rPr>
          <w:position w:val="-32"/>
        </w:rPr>
        <w:object w:dxaOrig="2400" w:dyaOrig="600" w14:anchorId="3F163963">
          <v:shape id="_x0000_i1652" type="#_x0000_t75" style="width:119.55pt;height:29.9pt" o:ole="">
            <v:imagedata r:id="rId1273" o:title=""/>
          </v:shape>
          <o:OLEObject Type="Embed" ProgID="Equation.DSMT4" ShapeID="_x0000_i1652" DrawAspect="Content" ObjectID="_1493625676" r:id="rId127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w:instrText>
      </w:r>
      <w:r w:rsidR="00827503">
        <w:instrText xml:space="preserve">RMAT </w:instrText>
      </w:r>
      <w:r w:rsidR="00827503">
        <w:fldChar w:fldCharType="separate"/>
      </w:r>
      <w:r w:rsidR="00D3178E">
        <w:rPr>
          <w:noProof/>
        </w:rPr>
        <w:instrText>5</w:instrText>
      </w:r>
      <w:r w:rsidR="00827503">
        <w:rPr>
          <w:noProof/>
        </w:rPr>
        <w:fldChar w:fldCharType="end"/>
      </w:r>
      <w:r>
        <w:instrText>)</w:instrText>
      </w:r>
      <w:r>
        <w:fldChar w:fldCharType="end"/>
      </w:r>
    </w:p>
    <w:p w14:paraId="1808D8AA" w14:textId="77777777" w:rsidR="008C7882" w:rsidRPr="00551A6F" w:rsidRDefault="008C7882" w:rsidP="008C7882">
      <w:r>
        <w:t>and</w:t>
      </w:r>
    </w:p>
    <w:p w14:paraId="266CA8D5" w14:textId="6012300B" w:rsidR="008C7882" w:rsidRDefault="008C7882" w:rsidP="008C7882">
      <w:pPr>
        <w:pStyle w:val="MTDisplayEquation"/>
      </w:pPr>
      <w:r>
        <w:tab/>
      </w:r>
      <w:r w:rsidR="00905817" w:rsidRPr="00905817">
        <w:rPr>
          <w:position w:val="-32"/>
        </w:rPr>
        <w:object w:dxaOrig="3500" w:dyaOrig="600" w14:anchorId="30A40B02">
          <v:shape id="_x0000_i1653" type="#_x0000_t75" style="width:174.55pt;height:29.9pt" o:ole="">
            <v:imagedata r:id="rId1275" o:title=""/>
          </v:shape>
          <o:OLEObject Type="Embed" ProgID="Equation.DSMT4" ShapeID="_x0000_i1653" DrawAspect="Content" ObjectID="_1493625677" r:id="rId127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6</w:instrText>
      </w:r>
      <w:r w:rsidR="00827503">
        <w:rPr>
          <w:noProof/>
        </w:rPr>
        <w:fldChar w:fldCharType="end"/>
      </w:r>
      <w:r>
        <w:instrText>)</w:instrText>
      </w:r>
      <w:r>
        <w:fldChar w:fldCharType="end"/>
      </w:r>
    </w:p>
    <w:p w14:paraId="3195BA43" w14:textId="0EE6ED98" w:rsidR="008C7882" w:rsidRDefault="008C7882" w:rsidP="008C7882">
      <w:r>
        <w:lastRenderedPageBreak/>
        <w:t xml:space="preserve">The result is listed here without details of the derivation – see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 xml:space="preserve"> for details.  The linearization of the internal virtual work is given by</w:t>
      </w:r>
    </w:p>
    <w:p w14:paraId="58176FBC" w14:textId="7EDC4C86" w:rsidR="008C7882" w:rsidRDefault="008C7882" w:rsidP="008C7882">
      <w:pPr>
        <w:pStyle w:val="MTDisplayEquation"/>
      </w:pPr>
      <w:r>
        <w:tab/>
      </w:r>
      <w:r w:rsidR="00905817" w:rsidRPr="00905817">
        <w:rPr>
          <w:position w:val="-32"/>
        </w:rPr>
        <w:object w:dxaOrig="5340" w:dyaOrig="639" w14:anchorId="7B3162AB">
          <v:shape id="_x0000_i1654" type="#_x0000_t75" style="width:266.95pt;height:30.55pt" o:ole="">
            <v:imagedata r:id="rId1277" o:title=""/>
          </v:shape>
          <o:OLEObject Type="Embed" ProgID="Equation.DSMT4" ShapeID="_x0000_i1654" DrawAspect="Content" ObjectID="_1493625678" r:id="rId127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7</w:instrText>
      </w:r>
      <w:r w:rsidR="00827503">
        <w:rPr>
          <w:noProof/>
        </w:rPr>
        <w:fldChar w:fldCharType="end"/>
      </w:r>
      <w:r>
        <w:instrText>)</w:instrText>
      </w:r>
      <w:r>
        <w:fldChar w:fldCharType="end"/>
      </w:r>
    </w:p>
    <w:p w14:paraId="16265F82" w14:textId="05E0D29E" w:rsidR="008C7882" w:rsidRDefault="008C7882" w:rsidP="008C7882">
      <w:r>
        <w:t xml:space="preserve">Notice that this equation is symmetric in </w:t>
      </w:r>
      <w:r w:rsidR="00905817" w:rsidRPr="00905817">
        <w:rPr>
          <w:position w:val="-6"/>
        </w:rPr>
        <w:object w:dxaOrig="340" w:dyaOrig="279" w14:anchorId="0C23DA65">
          <v:shape id="_x0000_i1655" type="#_x0000_t75" style="width:17pt;height:14.25pt" o:ole="">
            <v:imagedata r:id="rId1279" o:title=""/>
          </v:shape>
          <o:OLEObject Type="Embed" ProgID="Equation.DSMT4" ShapeID="_x0000_i1655" DrawAspect="Content" ObjectID="_1493625679" r:id="rId1280"/>
        </w:object>
      </w:r>
      <w:r>
        <w:t xml:space="preserve">and </w:t>
      </w:r>
      <w:r w:rsidR="00905817" w:rsidRPr="00905817">
        <w:rPr>
          <w:position w:val="-6"/>
        </w:rPr>
        <w:object w:dxaOrig="200" w:dyaOrig="220" w14:anchorId="1AC85E31">
          <v:shape id="_x0000_i1656" type="#_x0000_t75" style="width:10.2pt;height:10.85pt" o:ole="">
            <v:imagedata r:id="rId1281" o:title=""/>
          </v:shape>
          <o:OLEObject Type="Embed" ProgID="Equation.DSMT4" ShapeID="_x0000_i1656" DrawAspect="Content" ObjectID="_1493625680" r:id="rId1282"/>
        </w:object>
      </w:r>
      <w:r>
        <w:t xml:space="preserve">. This symmetry will, upon discretization, yield a symmetric tangent matrix. </w:t>
      </w:r>
    </w:p>
    <w:p w14:paraId="592ABA65" w14:textId="77777777" w:rsidR="008C7882" w:rsidRDefault="008C7882" w:rsidP="008C7882"/>
    <w:p w14:paraId="573D890F" w14:textId="77777777" w:rsidR="008C7882" w:rsidRDefault="008C7882" w:rsidP="008C7882">
      <w:r>
        <w:t>The external virtual work has contributions from both body forces and surface tractions. The precise form of the linearized external virtual work depends on the form of these forces. For surface tractions, normal pressure forces may be represented in FEBio. The linearized external work for this type of traction is given by</w:t>
      </w:r>
    </w:p>
    <w:p w14:paraId="6EBFF284" w14:textId="12739B89" w:rsidR="008C7882" w:rsidRDefault="008C7882" w:rsidP="008C7882">
      <w:pPr>
        <w:pStyle w:val="MTDisplayEquation"/>
      </w:pPr>
      <w:r>
        <w:tab/>
      </w:r>
      <w:r w:rsidR="00905817" w:rsidRPr="00905817">
        <w:rPr>
          <w:position w:val="-76"/>
        </w:rPr>
        <w:object w:dxaOrig="6160" w:dyaOrig="1640" w14:anchorId="036B0F25">
          <v:shape id="_x0000_i1657" type="#_x0000_t75" style="width:307.7pt;height:82.2pt" o:ole="">
            <v:imagedata r:id="rId1283" o:title=""/>
          </v:shape>
          <o:OLEObject Type="Embed" ProgID="Equation.DSMT4" ShapeID="_x0000_i1657" DrawAspect="Content" ObjectID="_1493625681" r:id="rId128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8</w:instrText>
      </w:r>
      <w:r w:rsidR="00827503">
        <w:rPr>
          <w:noProof/>
        </w:rPr>
        <w:fldChar w:fldCharType="end"/>
      </w:r>
      <w:r>
        <w:instrText>)</w:instrText>
      </w:r>
      <w:r>
        <w:fldChar w:fldCharType="end"/>
      </w:r>
    </w:p>
    <w:p w14:paraId="54C7ABA3" w14:textId="77777777" w:rsidR="008C7882" w:rsidRDefault="008C7882" w:rsidP="008C7882">
      <w:r>
        <w:t>Discretization of this equation will also lead to a symmetric component of the tangent matrix.</w:t>
      </w:r>
    </w:p>
    <w:p w14:paraId="0B106575" w14:textId="77777777" w:rsidR="008C7882" w:rsidRDefault="008C7882" w:rsidP="008C7882"/>
    <w:p w14:paraId="0F10F9CC" w14:textId="02606187" w:rsidR="008C7882" w:rsidRDefault="008C7882" w:rsidP="008C7882">
      <w:r>
        <w:t xml:space="preserve">FEBio currently supports gravity as a body force, </w:t>
      </w:r>
      <w:r w:rsidR="00905817" w:rsidRPr="00905817">
        <w:rPr>
          <w:position w:val="-10"/>
        </w:rPr>
        <w:object w:dxaOrig="700" w:dyaOrig="320" w14:anchorId="765090A1">
          <v:shape id="_x0000_i1658" type="#_x0000_t75" style="width:34.65pt;height:15.6pt" o:ole="">
            <v:imagedata r:id="rId1285" o:title=""/>
          </v:shape>
          <o:OLEObject Type="Embed" ProgID="Equation.DSMT4" ShapeID="_x0000_i1658" DrawAspect="Content" ObjectID="_1493625682" r:id="rId1286"/>
        </w:object>
      </w:r>
      <w:r>
        <w:t xml:space="preserve">. Since this force is independent of the geometry, the contribution to the linearized external work is zero.  Another type of body force implemented in FEBio is the centrifugal force. For a body rotating with a constant angular speed </w:t>
      </w:r>
      <w:r w:rsidR="00905817" w:rsidRPr="00905817">
        <w:rPr>
          <w:position w:val="-6"/>
        </w:rPr>
        <w:object w:dxaOrig="240" w:dyaOrig="220" w14:anchorId="1C57B659">
          <v:shape id="_x0000_i1659" type="#_x0000_t75" style="width:12.25pt;height:10.85pt" o:ole="">
            <v:imagedata r:id="rId1287" o:title=""/>
          </v:shape>
          <o:OLEObject Type="Embed" ProgID="Equation.DSMT4" ShapeID="_x0000_i1659" DrawAspect="Content" ObjectID="_1493625683" r:id="rId1288"/>
        </w:object>
      </w:r>
      <w:r>
        <w:t xml:space="preserve">, about an axis passing through the point </w:t>
      </w:r>
      <w:r w:rsidR="00905817" w:rsidRPr="00905817">
        <w:rPr>
          <w:position w:val="-6"/>
        </w:rPr>
        <w:object w:dxaOrig="180" w:dyaOrig="220" w14:anchorId="37E22AB4">
          <v:shape id="_x0000_i1660" type="#_x0000_t75" style="width:8.85pt;height:10.85pt" o:ole="">
            <v:imagedata r:id="rId1289" o:title=""/>
          </v:shape>
          <o:OLEObject Type="Embed" ProgID="Equation.DSMT4" ShapeID="_x0000_i1660" DrawAspect="Content" ObjectID="_1493625684" r:id="rId1290"/>
        </w:object>
      </w:r>
      <w:r>
        <w:t xml:space="preserve"> and directed along the unit vector </w:t>
      </w:r>
      <w:r w:rsidR="00905817" w:rsidRPr="00905817">
        <w:rPr>
          <w:position w:val="-4"/>
        </w:rPr>
        <w:object w:dxaOrig="200" w:dyaOrig="200" w14:anchorId="0FFB5260">
          <v:shape id="_x0000_i1661" type="#_x0000_t75" style="width:10.2pt;height:10.2pt" o:ole="">
            <v:imagedata r:id="rId1291" o:title=""/>
          </v:shape>
          <o:OLEObject Type="Embed" ProgID="Equation.DSMT4" ShapeID="_x0000_i1661" DrawAspect="Content" ObjectID="_1493625685" r:id="rId1292"/>
        </w:object>
      </w:r>
      <w:r>
        <w:t xml:space="preserve">, the body force is given by </w:t>
      </w:r>
      <w:r w:rsidR="00905817" w:rsidRPr="00905817">
        <w:rPr>
          <w:position w:val="-10"/>
        </w:rPr>
        <w:object w:dxaOrig="940" w:dyaOrig="360" w14:anchorId="181A75D1">
          <v:shape id="_x0000_i1662" type="#_x0000_t75" style="width:47.55pt;height:19pt" o:ole="">
            <v:imagedata r:id="rId1293" o:title=""/>
          </v:shape>
          <o:OLEObject Type="Embed" ProgID="Equation.DSMT4" ShapeID="_x0000_i1662" DrawAspect="Content" ObjectID="_1493625686" r:id="rId1294"/>
        </w:object>
      </w:r>
      <w:r>
        <w:t xml:space="preserve">, where </w:t>
      </w:r>
      <w:r w:rsidR="00905817" w:rsidRPr="00905817">
        <w:rPr>
          <w:position w:val="-4"/>
        </w:rPr>
        <w:object w:dxaOrig="180" w:dyaOrig="200" w14:anchorId="21DA85D2">
          <v:shape id="_x0000_i1663" type="#_x0000_t75" style="width:8.85pt;height:10.2pt" o:ole="">
            <v:imagedata r:id="rId1295" o:title=""/>
          </v:shape>
          <o:OLEObject Type="Embed" ProgID="Equation.DSMT4" ShapeID="_x0000_i1663" DrawAspect="Content" ObjectID="_1493625687" r:id="rId1296"/>
        </w:object>
      </w:r>
      <w:r>
        <w:t xml:space="preserve"> is the vector distance from a point </w:t>
      </w:r>
      <w:r w:rsidR="00905817" w:rsidRPr="00905817">
        <w:rPr>
          <w:position w:val="-4"/>
        </w:rPr>
        <w:object w:dxaOrig="200" w:dyaOrig="200" w14:anchorId="5809F9DA">
          <v:shape id="_x0000_i1664" type="#_x0000_t75" style="width:10.2pt;height:10.2pt" o:ole="">
            <v:imagedata r:id="rId1297" o:title=""/>
          </v:shape>
          <o:OLEObject Type="Embed" ProgID="Equation.DSMT4" ShapeID="_x0000_i1664" DrawAspect="Content" ObjectID="_1493625688" r:id="rId1298"/>
        </w:object>
      </w:r>
      <w:r>
        <w:t xml:space="preserve"> to the axis of rotation,</w:t>
      </w:r>
    </w:p>
    <w:p w14:paraId="194BB4BE" w14:textId="2CB157FB" w:rsidR="008C7882" w:rsidRPr="0075365E" w:rsidRDefault="008C7882" w:rsidP="008C7882">
      <w:pPr>
        <w:pStyle w:val="MTDisplayEquation"/>
      </w:pPr>
      <w:r w:rsidRPr="0075365E">
        <w:tab/>
      </w:r>
      <w:r w:rsidR="00905817" w:rsidRPr="00905817">
        <w:rPr>
          <w:position w:val="-14"/>
        </w:rPr>
        <w:object w:dxaOrig="2160" w:dyaOrig="400" w14:anchorId="628F9217">
          <v:shape id="_x0000_i1665" type="#_x0000_t75" style="width:108.7pt;height:19.7pt" o:ole="">
            <v:imagedata r:id="rId1299" o:title=""/>
          </v:shape>
          <o:OLEObject Type="Embed" ProgID="Equation.DSMT4" ShapeID="_x0000_i1665" DrawAspect="Content" ObjectID="_1493625689" r:id="rId1300"/>
        </w:object>
      </w:r>
      <w:r w:rsidRPr="0075365E">
        <w:tab/>
      </w:r>
      <w:r w:rsidRPr="0075365E">
        <w:fldChar w:fldCharType="begin"/>
      </w:r>
      <w:r w:rsidRPr="0075365E">
        <w:instrText xml:space="preserve"> MACROBUTTON MTPlaceRef \* MERGEFORMAT </w:instrText>
      </w:r>
      <w:r w:rsidR="008735F1">
        <w:fldChar w:fldCharType="begin"/>
      </w:r>
      <w:r w:rsidR="008735F1">
        <w:instrText xml:space="preserve"> SEQ MTEqn \h \* MERGEFORMAT </w:instrText>
      </w:r>
      <w:r w:rsidR="008735F1">
        <w:fldChar w:fldCharType="end"/>
      </w:r>
      <w:r w:rsidRPr="0075365E">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rsidRPr="0075365E">
        <w:instrText>.</w:instrText>
      </w:r>
      <w:r w:rsidR="00827503">
        <w:fldChar w:fldCharType="begin"/>
      </w:r>
      <w:r w:rsidR="00827503">
        <w:instrText xml:space="preserve"> SEQ MTEqn \c \* Arabic \* MERGEFORMAT </w:instrText>
      </w:r>
      <w:r w:rsidR="00827503">
        <w:fldChar w:fldCharType="separate"/>
      </w:r>
      <w:r w:rsidR="00D3178E">
        <w:rPr>
          <w:noProof/>
        </w:rPr>
        <w:instrText>9</w:instrText>
      </w:r>
      <w:r w:rsidR="00827503">
        <w:rPr>
          <w:noProof/>
        </w:rPr>
        <w:fldChar w:fldCharType="end"/>
      </w:r>
      <w:r w:rsidRPr="0075365E">
        <w:instrText>)</w:instrText>
      </w:r>
      <w:r w:rsidRPr="0075365E">
        <w:fldChar w:fldCharType="end"/>
      </w:r>
    </w:p>
    <w:p w14:paraId="0861A841" w14:textId="77777777" w:rsidR="008C7882" w:rsidRPr="000C2253" w:rsidRDefault="003747B4" w:rsidP="008C7882">
      <w:pPr>
        <w:jc w:val="center"/>
      </w:pPr>
      <w:ins w:id="238" w:author="Kingsley" w:date="2014-05-27T10:58:00Z">
        <w:r>
          <w:rPr>
            <w:noProof/>
          </w:rPr>
          <w:drawing>
            <wp:inline distT="0" distB="0" distL="0" distR="0" wp14:anchorId="701B0F23" wp14:editId="5920B67D">
              <wp:extent cx="1819275" cy="1762125"/>
              <wp:effectExtent l="0" t="0" r="9525" b="9525"/>
              <wp:docPr id="3"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1301">
                        <a:extLst>
                          <a:ext uri="{28A0092B-C50C-407E-A947-70E740481C1C}">
                            <a14:useLocalDpi xmlns:a14="http://schemas.microsoft.com/office/drawing/2010/main" val="0"/>
                          </a:ext>
                        </a:extLst>
                      </a:blip>
                      <a:srcRect/>
                      <a:stretch>
                        <a:fillRect/>
                      </a:stretch>
                    </pic:blipFill>
                    <pic:spPr bwMode="auto">
                      <a:xfrm>
                        <a:off x="0" y="0"/>
                        <a:ext cx="1819275" cy="1762125"/>
                      </a:xfrm>
                      <a:prstGeom prst="rect">
                        <a:avLst/>
                      </a:prstGeom>
                      <a:noFill/>
                    </pic:spPr>
                  </pic:pic>
                </a:graphicData>
              </a:graphic>
            </wp:inline>
          </w:drawing>
        </w:r>
      </w:ins>
      <w:del w:id="239" w:author="Kingsley" w:date="2014-05-27T10:58:00Z">
        <w:r w:rsidR="0087434A" w:rsidDel="003747B4">
          <w:rPr>
            <w:noProof/>
          </w:rPr>
          <w:drawing>
            <wp:inline distT="0" distB="0" distL="0" distR="0" wp14:anchorId="5705AE27" wp14:editId="0FF6F8B8">
              <wp:extent cx="1811020" cy="175260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1302" cstate="print">
                        <a:extLst>
                          <a:ext uri="{28A0092B-C50C-407E-A947-70E740481C1C}">
                            <a14:useLocalDpi xmlns:a14="http://schemas.microsoft.com/office/drawing/2010/main" val="0"/>
                          </a:ext>
                        </a:extLst>
                      </a:blip>
                      <a:srcRect/>
                      <a:stretch>
                        <a:fillRect/>
                      </a:stretch>
                    </pic:blipFill>
                    <pic:spPr bwMode="auto">
                      <a:xfrm>
                        <a:off x="0" y="0"/>
                        <a:ext cx="1811020" cy="1752600"/>
                      </a:xfrm>
                      <a:prstGeom prst="rect">
                        <a:avLst/>
                      </a:prstGeom>
                      <a:noFill/>
                      <a:ln>
                        <a:noFill/>
                      </a:ln>
                    </pic:spPr>
                  </pic:pic>
                </a:graphicData>
              </a:graphic>
            </wp:inline>
          </w:drawing>
        </w:r>
      </w:del>
    </w:p>
    <w:p w14:paraId="2580872D" w14:textId="77777777" w:rsidR="008C7882" w:rsidRPr="000C2253" w:rsidRDefault="008C7882" w:rsidP="00FD7660">
      <w:r w:rsidRPr="000C2253">
        <w:t>The resulting linearized external work is given by</w:t>
      </w:r>
    </w:p>
    <w:p w14:paraId="4ECEA0B7" w14:textId="1E94DACA" w:rsidR="008C7882" w:rsidRPr="000C2253" w:rsidRDefault="008C7882" w:rsidP="008C7882">
      <w:pPr>
        <w:pStyle w:val="MTDisplayEquation"/>
      </w:pPr>
      <w:r w:rsidRPr="000C2253">
        <w:tab/>
      </w:r>
      <w:r w:rsidR="00905817" w:rsidRPr="00905817">
        <w:rPr>
          <w:position w:val="-32"/>
        </w:rPr>
        <w:object w:dxaOrig="4440" w:dyaOrig="600" w14:anchorId="4227C3B2">
          <v:shape id="_x0000_i1666" type="#_x0000_t75" style="width:222.1pt;height:29.9pt" o:ole="">
            <v:imagedata r:id="rId1303" o:title=""/>
          </v:shape>
          <o:OLEObject Type="Embed" ProgID="Equation.DSMT4" ShapeID="_x0000_i1666" DrawAspect="Content" ObjectID="_1493625690" r:id="rId1304"/>
        </w:object>
      </w:r>
      <w:r w:rsidRPr="000C2253">
        <w:t>,</w:t>
      </w:r>
      <w:r w:rsidRPr="000C2253">
        <w:tab/>
      </w:r>
      <w:r w:rsidRPr="000C2253">
        <w:fldChar w:fldCharType="begin"/>
      </w:r>
      <w:r w:rsidRPr="000C2253">
        <w:instrText xml:space="preserve"> MACROBUTTON MTPlaceRef \* MERGEFORMAT </w:instrText>
      </w:r>
      <w:r w:rsidR="008735F1">
        <w:fldChar w:fldCharType="begin"/>
      </w:r>
      <w:r w:rsidR="008735F1">
        <w:instrText xml:space="preserve"> SEQ MTEqn \h \* MERGEFORMAT </w:instrText>
      </w:r>
      <w:r w:rsidR="008735F1">
        <w:fldChar w:fldCharType="end"/>
      </w:r>
      <w:r w:rsidRPr="000C2253">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rsidRPr="000C2253">
        <w:instrText>.</w:instrText>
      </w:r>
      <w:r w:rsidR="00827503">
        <w:fldChar w:fldCharType="begin"/>
      </w:r>
      <w:r w:rsidR="00827503">
        <w:instrText xml:space="preserve"> SEQ MTEqn \c \* Arabic \* MERGEFORMAT </w:instrText>
      </w:r>
      <w:r w:rsidR="00827503">
        <w:fldChar w:fldCharType="separate"/>
      </w:r>
      <w:r w:rsidR="00D3178E">
        <w:rPr>
          <w:noProof/>
        </w:rPr>
        <w:instrText>10</w:instrText>
      </w:r>
      <w:r w:rsidR="00827503">
        <w:rPr>
          <w:noProof/>
        </w:rPr>
        <w:fldChar w:fldCharType="end"/>
      </w:r>
      <w:r w:rsidRPr="000C2253">
        <w:instrText>)</w:instrText>
      </w:r>
      <w:r w:rsidRPr="000C2253">
        <w:fldChar w:fldCharType="end"/>
      </w:r>
    </w:p>
    <w:p w14:paraId="67F85E60" w14:textId="77777777" w:rsidR="008C7882" w:rsidRPr="000C2253" w:rsidRDefault="008C7882" w:rsidP="008C7882">
      <w:r w:rsidRPr="000C2253">
        <w:t>which produces a symmetric expression that will yield a symmetric matrix.</w:t>
      </w:r>
    </w:p>
    <w:p w14:paraId="3E49772B" w14:textId="77777777" w:rsidR="008C7882" w:rsidRDefault="008C7882" w:rsidP="008C7882">
      <w:pPr>
        <w:pStyle w:val="Heading3"/>
      </w:pPr>
      <w:bookmarkStart w:id="240" w:name="_Toc289032547"/>
      <w:r>
        <w:t>Discretization</w:t>
      </w:r>
      <w:bookmarkEnd w:id="240"/>
    </w:p>
    <w:p w14:paraId="236D94D9" w14:textId="41FBEBB5" w:rsidR="008C7882" w:rsidRDefault="008C7882" w:rsidP="008C7882">
      <w:r>
        <w:t xml:space="preserve">The basis of the finite element method is that the domain of the problem (that is, the volume of the object under consideration) is divided into smaller subunits, called </w:t>
      </w:r>
      <w:r>
        <w:rPr>
          <w:i/>
        </w:rPr>
        <w:t>finite elements</w:t>
      </w:r>
      <w:r>
        <w:t xml:space="preserve">. In the case of </w:t>
      </w:r>
      <w:r>
        <w:rPr>
          <w:i/>
        </w:rPr>
        <w:t xml:space="preserve">isoparametric elements </w:t>
      </w:r>
      <w:r>
        <w:t xml:space="preserve">it is further assumed that each element has a local coordinate system, </w:t>
      </w:r>
      <w:r>
        <w:lastRenderedPageBreak/>
        <w:t xml:space="preserve">named the </w:t>
      </w:r>
      <w:r>
        <w:rPr>
          <w:i/>
        </w:rPr>
        <w:t>natural coordinates</w:t>
      </w:r>
      <w:r>
        <w:t xml:space="preserve">, and the coordinates and shape of the element are discretized using the same functions. The discretization process is established by interpolating the geometry in terms of the coordinates </w:t>
      </w:r>
      <w:r w:rsidR="00905817" w:rsidRPr="00905817">
        <w:rPr>
          <w:position w:val="-12"/>
        </w:rPr>
        <w:object w:dxaOrig="340" w:dyaOrig="360" w14:anchorId="013804B9">
          <v:shape id="_x0000_i1667" type="#_x0000_t75" style="width:17pt;height:19pt" o:ole="">
            <v:imagedata r:id="rId1305" o:title=""/>
          </v:shape>
          <o:OLEObject Type="Embed" ProgID="Equation.DSMT4" ShapeID="_x0000_i1667" DrawAspect="Content" ObjectID="_1493625691" r:id="rId1306"/>
        </w:object>
      </w:r>
      <w:r>
        <w:t xml:space="preserve"> of the </w:t>
      </w:r>
      <w:r w:rsidRPr="002B3E69">
        <w:rPr>
          <w:i/>
        </w:rPr>
        <w:t>nodes</w:t>
      </w:r>
      <w:r>
        <w:t xml:space="preserve"> that define the geometry of a finite element, and the </w:t>
      </w:r>
      <w:r>
        <w:rPr>
          <w:i/>
        </w:rPr>
        <w:t>shape functions</w:t>
      </w:r>
      <w:r>
        <w:t>:</w:t>
      </w:r>
    </w:p>
    <w:p w14:paraId="3DF415B5" w14:textId="72B121FC" w:rsidR="008C7882" w:rsidRDefault="008C7882" w:rsidP="008C7882">
      <w:pPr>
        <w:pStyle w:val="MTDisplayEquation"/>
      </w:pPr>
      <w:r>
        <w:tab/>
      </w:r>
      <w:r w:rsidR="00905817" w:rsidRPr="00905817">
        <w:rPr>
          <w:position w:val="-28"/>
        </w:rPr>
        <w:object w:dxaOrig="2360" w:dyaOrig="680" w14:anchorId="60719204">
          <v:shape id="_x0000_i1668" type="#_x0000_t75" style="width:118.2pt;height:34.65pt" o:ole="">
            <v:imagedata r:id="rId1307" o:title=""/>
          </v:shape>
          <o:OLEObject Type="Embed" ProgID="Equation.DSMT4" ShapeID="_x0000_i1668" DrawAspect="Content" ObjectID="_1493625692" r:id="rId130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11</w:instrText>
      </w:r>
      <w:r w:rsidR="00827503">
        <w:rPr>
          <w:noProof/>
        </w:rPr>
        <w:fldChar w:fldCharType="end"/>
      </w:r>
      <w:r>
        <w:instrText>)</w:instrText>
      </w:r>
      <w:r>
        <w:fldChar w:fldCharType="end"/>
      </w:r>
    </w:p>
    <w:p w14:paraId="57F1A887" w14:textId="68BF9B7E" w:rsidR="008C7882" w:rsidRDefault="008C7882" w:rsidP="008C7882">
      <w:r>
        <w:t xml:space="preserve">where </w:t>
      </w:r>
      <w:r>
        <w:rPr>
          <w:i/>
        </w:rPr>
        <w:t xml:space="preserve">n </w:t>
      </w:r>
      <w:r>
        <w:t xml:space="preserve">is the number of nodes and </w:t>
      </w:r>
      <w:r w:rsidR="00905817" w:rsidRPr="00905817">
        <w:rPr>
          <w:position w:val="-12"/>
        </w:rPr>
        <w:object w:dxaOrig="240" w:dyaOrig="360" w14:anchorId="0AB20F8F">
          <v:shape id="_x0000_i1669" type="#_x0000_t75" style="width:12.25pt;height:19pt" o:ole="">
            <v:imagedata r:id="rId1309" o:title=""/>
          </v:shape>
          <o:OLEObject Type="Embed" ProgID="Equation.DSMT4" ShapeID="_x0000_i1669" DrawAspect="Content" ObjectID="_1493625693" r:id="rId1310"/>
        </w:object>
      </w:r>
      <w:r>
        <w:t xml:space="preserve">are the natural coordinates. Similarly, the motion is described in terms of the current position </w:t>
      </w:r>
      <w:r w:rsidR="00905817" w:rsidRPr="00905817">
        <w:rPr>
          <w:position w:val="-14"/>
        </w:rPr>
        <w:object w:dxaOrig="600" w:dyaOrig="400" w14:anchorId="2A1E937B">
          <v:shape id="_x0000_i1670" type="#_x0000_t75" style="width:29.9pt;height:19.7pt" o:ole="">
            <v:imagedata r:id="rId1311" o:title=""/>
          </v:shape>
          <o:OLEObject Type="Embed" ProgID="Equation.DSMT4" ShapeID="_x0000_i1670" DrawAspect="Content" ObjectID="_1493625694" r:id="rId1312"/>
        </w:object>
      </w:r>
      <w:r>
        <w:t xml:space="preserve"> of the </w:t>
      </w:r>
      <w:r w:rsidRPr="00BE09E9">
        <w:rPr>
          <w:i/>
        </w:rPr>
        <w:t>same</w:t>
      </w:r>
      <w:r>
        <w:t xml:space="preserve"> particles:</w:t>
      </w:r>
    </w:p>
    <w:p w14:paraId="6CDB32D5" w14:textId="2B838FD1" w:rsidR="008C7882" w:rsidRDefault="008C7882" w:rsidP="008C7882">
      <w:pPr>
        <w:pStyle w:val="MTDisplayEquation"/>
      </w:pPr>
      <w:r>
        <w:tab/>
      </w:r>
      <w:r w:rsidR="00905817" w:rsidRPr="00905817">
        <w:rPr>
          <w:position w:val="-28"/>
        </w:rPr>
        <w:object w:dxaOrig="1800" w:dyaOrig="680" w14:anchorId="49F67A7B">
          <v:shape id="_x0000_i1671" type="#_x0000_t75" style="width:91pt;height:34.65pt" o:ole="">
            <v:imagedata r:id="rId1313" o:title=""/>
          </v:shape>
          <o:OLEObject Type="Embed" ProgID="Equation.DSMT4" ShapeID="_x0000_i1671" DrawAspect="Content" ObjectID="_1493625695" r:id="rId131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12</w:instrText>
      </w:r>
      <w:r w:rsidR="00827503">
        <w:rPr>
          <w:noProof/>
        </w:rPr>
        <w:fldChar w:fldCharType="end"/>
      </w:r>
      <w:r>
        <w:instrText>)</w:instrText>
      </w:r>
      <w:r>
        <w:fldChar w:fldCharType="end"/>
      </w:r>
    </w:p>
    <w:p w14:paraId="303A15E2" w14:textId="77777777" w:rsidR="008C7882" w:rsidRDefault="008C7882" w:rsidP="008C7882">
      <w:r>
        <w:t>Quantities such as displacement, velocity and virtual velocity can be discretized in a similar way.</w:t>
      </w:r>
    </w:p>
    <w:p w14:paraId="3F66465C" w14:textId="77777777" w:rsidR="008C7882" w:rsidRDefault="008C7882" w:rsidP="008C7882"/>
    <w:p w14:paraId="51A6074B" w14:textId="77777777" w:rsidR="008C7882" w:rsidRDefault="008C7882" w:rsidP="008C7882">
      <w:r>
        <w:t xml:space="preserve">In deriving the discretized equilibrium equations, the integrations performed over the entire volume can be written as a sum of integrations constrained to the volume of an element. For this reason, the discretized equations are defined in terms of integrations over a particular element </w:t>
      </w:r>
      <w:r>
        <w:rPr>
          <w:i/>
        </w:rPr>
        <w:t>e</w:t>
      </w:r>
      <w:r>
        <w:t>. The discretized equilibrium equations for this particular element per node is given by</w:t>
      </w:r>
    </w:p>
    <w:p w14:paraId="6972BA36" w14:textId="594083E6" w:rsidR="008C7882" w:rsidRDefault="008C7882" w:rsidP="008C7882">
      <w:pPr>
        <w:pStyle w:val="MTDisplayEquation"/>
      </w:pPr>
      <w:r>
        <w:tab/>
      </w:r>
      <w:r w:rsidR="00905817" w:rsidRPr="00905817">
        <w:rPr>
          <w:position w:val="-20"/>
        </w:rPr>
        <w:object w:dxaOrig="3420" w:dyaOrig="520" w14:anchorId="124062F7">
          <v:shape id="_x0000_i1672" type="#_x0000_t75" style="width:171.15pt;height:25.8pt" o:ole="">
            <v:imagedata r:id="rId1315" o:title=""/>
          </v:shape>
          <o:OLEObject Type="Embed" ProgID="Equation.DSMT4" ShapeID="_x0000_i1672" DrawAspect="Content" ObjectID="_1493625696" r:id="rId131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w:instrText>
      </w:r>
      <w:r w:rsidR="00827503">
        <w:instrText xml:space="preserve">\*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13</w:instrText>
      </w:r>
      <w:r w:rsidR="00827503">
        <w:rPr>
          <w:noProof/>
        </w:rPr>
        <w:fldChar w:fldCharType="end"/>
      </w:r>
      <w:r>
        <w:instrText>)</w:instrText>
      </w:r>
      <w:r>
        <w:fldChar w:fldCharType="end"/>
      </w:r>
    </w:p>
    <w:p w14:paraId="715E8E05" w14:textId="77777777" w:rsidR="008C7882" w:rsidRDefault="008C7882" w:rsidP="008C7882">
      <w:r>
        <w:t>where</w:t>
      </w:r>
    </w:p>
    <w:p w14:paraId="537B3EF1" w14:textId="4A9EE298" w:rsidR="008C7882" w:rsidRDefault="008C7882" w:rsidP="008C7882">
      <w:pPr>
        <w:pStyle w:val="MTDisplayEquation"/>
      </w:pPr>
      <w:r>
        <w:tab/>
      </w:r>
      <w:r w:rsidR="00905817" w:rsidRPr="00905817">
        <w:rPr>
          <w:position w:val="-58"/>
        </w:rPr>
        <w:object w:dxaOrig="2700" w:dyaOrig="1280" w14:anchorId="23E5A7E5">
          <v:shape id="_x0000_i1673" type="#_x0000_t75" style="width:135.15pt;height:63.85pt" o:ole="">
            <v:imagedata r:id="rId1317" o:title=""/>
          </v:shape>
          <o:OLEObject Type="Embed" ProgID="Equation.DSMT4" ShapeID="_x0000_i1673" DrawAspect="Content" ObjectID="_1493625697" r:id="rId131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14</w:instrText>
      </w:r>
      <w:r w:rsidR="00827503">
        <w:rPr>
          <w:noProof/>
        </w:rPr>
        <w:fldChar w:fldCharType="end"/>
      </w:r>
      <w:r>
        <w:instrText>)</w:instrText>
      </w:r>
      <w:r>
        <w:fldChar w:fldCharType="end"/>
      </w:r>
    </w:p>
    <w:p w14:paraId="3A2A7765" w14:textId="6BE0F2B8" w:rsidR="008C7882" w:rsidRDefault="008C7882" w:rsidP="008C7882">
      <w:r>
        <w:t xml:space="preserve">The linearization of the internal virtual work can be split into a </w:t>
      </w:r>
      <w:r w:rsidRPr="001A29CD">
        <w:rPr>
          <w:i/>
        </w:rPr>
        <w:t>material</w:t>
      </w:r>
      <w:r>
        <w:t xml:space="preserve"> and an </w:t>
      </w:r>
      <w:r w:rsidRPr="001A29CD">
        <w:rPr>
          <w:i/>
        </w:rPr>
        <w:t>initial stress</w:t>
      </w:r>
      <w:r>
        <w:t xml:space="preserve"> component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w:t>
      </w:r>
    </w:p>
    <w:p w14:paraId="0A33415A" w14:textId="61367863" w:rsidR="008C7882" w:rsidRDefault="008C7882" w:rsidP="008C7882">
      <w:pPr>
        <w:pStyle w:val="MTDisplayEquation"/>
      </w:pPr>
      <w:r>
        <w:tab/>
      </w:r>
      <w:r w:rsidR="00905817" w:rsidRPr="00905817">
        <w:rPr>
          <w:position w:val="-50"/>
        </w:rPr>
        <w:object w:dxaOrig="5840" w:dyaOrig="1120" w14:anchorId="57DC74D3">
          <v:shape id="_x0000_i1674" type="#_x0000_t75" style="width:290.7pt;height:56.4pt" o:ole="">
            <v:imagedata r:id="rId1319" o:title=""/>
          </v:shape>
          <o:OLEObject Type="Embed" ProgID="Equation.DSMT4" ShapeID="_x0000_i1674" DrawAspect="Content" ObjectID="_1493625698" r:id="rId132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15</w:instrText>
      </w:r>
      <w:r w:rsidR="00827503">
        <w:rPr>
          <w:noProof/>
        </w:rPr>
        <w:fldChar w:fldCharType="end"/>
      </w:r>
      <w:r>
        <w:instrText>)</w:instrText>
      </w:r>
      <w:r>
        <w:fldChar w:fldCharType="end"/>
      </w:r>
    </w:p>
    <w:p w14:paraId="6B5EBD22" w14:textId="77777777" w:rsidR="008C7882" w:rsidRDefault="008C7882" w:rsidP="008C7882">
      <w:r>
        <w:t>The constitutive component can be discretized as follows:</w:t>
      </w:r>
    </w:p>
    <w:p w14:paraId="2C8ABE55" w14:textId="4070DC32" w:rsidR="008C7882" w:rsidRDefault="008C7882" w:rsidP="008C7882">
      <w:pPr>
        <w:pStyle w:val="MTDisplayEquation"/>
      </w:pPr>
      <w:r>
        <w:tab/>
      </w:r>
      <w:r w:rsidR="00905817" w:rsidRPr="00905817">
        <w:rPr>
          <w:position w:val="-36"/>
        </w:rPr>
        <w:object w:dxaOrig="4200" w:dyaOrig="840" w14:anchorId="188DFAD6">
          <v:shape id="_x0000_i1675" type="#_x0000_t75" style="width:209.9pt;height:42.1pt" o:ole="">
            <v:imagedata r:id="rId1321" o:title=""/>
          </v:shape>
          <o:OLEObject Type="Embed" ProgID="Equation.DSMT4" ShapeID="_x0000_i1675" DrawAspect="Content" ObjectID="_1493625699" r:id="rId132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16</w:instrText>
      </w:r>
      <w:r w:rsidR="00827503">
        <w:rPr>
          <w:noProof/>
        </w:rPr>
        <w:fldChar w:fldCharType="end"/>
      </w:r>
      <w:r>
        <w:instrText>)</w:instrText>
      </w:r>
      <w:r>
        <w:fldChar w:fldCharType="end"/>
      </w:r>
    </w:p>
    <w:p w14:paraId="61B49BD1" w14:textId="77777777" w:rsidR="008C7882" w:rsidRDefault="008C7882" w:rsidP="008C7882">
      <w:r>
        <w:t xml:space="preserve">The term in parentheses defines the constitutive component of the tangent matrix relating node </w:t>
      </w:r>
      <w:r>
        <w:rPr>
          <w:i/>
        </w:rPr>
        <w:t xml:space="preserve">a </w:t>
      </w:r>
      <w:r>
        <w:t xml:space="preserve">to node </w:t>
      </w:r>
      <w:r>
        <w:rPr>
          <w:i/>
        </w:rPr>
        <w:t xml:space="preserve">b </w:t>
      </w:r>
      <w:r>
        <w:t xml:space="preserve">in element </w:t>
      </w:r>
      <w:r>
        <w:rPr>
          <w:i/>
        </w:rPr>
        <w:t>e</w:t>
      </w:r>
      <w:r>
        <w:t xml:space="preserve">: </w:t>
      </w:r>
    </w:p>
    <w:p w14:paraId="68CA9211" w14:textId="1D469949" w:rsidR="008C7882" w:rsidRDefault="008C7882" w:rsidP="008C7882">
      <w:pPr>
        <w:pStyle w:val="MTDisplayEquation"/>
      </w:pPr>
      <w:r>
        <w:tab/>
      </w:r>
      <w:r w:rsidR="00905817" w:rsidRPr="00905817">
        <w:rPr>
          <w:position w:val="-34"/>
        </w:rPr>
        <w:object w:dxaOrig="1960" w:dyaOrig="620" w14:anchorId="11D87C6D">
          <v:shape id="_x0000_i1676" type="#_x0000_t75" style="width:97.8pt;height:30.55pt" o:ole="">
            <v:imagedata r:id="rId1323" o:title=""/>
          </v:shape>
          <o:OLEObject Type="Embed" ProgID="Equation.DSMT4" ShapeID="_x0000_i1676" DrawAspect="Content" ObjectID="_1493625700" r:id="rId132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w:instrText>
      </w:r>
      <w:r w:rsidR="00827503">
        <w:instrText xml:space="preserve">\c \* Arabic \* MERGEFORMAT </w:instrText>
      </w:r>
      <w:r w:rsidR="00827503">
        <w:fldChar w:fldCharType="separate"/>
      </w:r>
      <w:r w:rsidR="00D3178E">
        <w:rPr>
          <w:noProof/>
        </w:rPr>
        <w:instrText>17</w:instrText>
      </w:r>
      <w:r w:rsidR="00827503">
        <w:rPr>
          <w:noProof/>
        </w:rPr>
        <w:fldChar w:fldCharType="end"/>
      </w:r>
      <w:r>
        <w:instrText>)</w:instrText>
      </w:r>
      <w:r>
        <w:fldChar w:fldCharType="end"/>
      </w:r>
    </w:p>
    <w:p w14:paraId="3E527AA8" w14:textId="77777777" w:rsidR="008C7882" w:rsidRDefault="008C7882" w:rsidP="008C7882">
      <w:r>
        <w:t xml:space="preserve">Here, the linear strain-displacement matrix </w:t>
      </w:r>
      <w:r>
        <w:rPr>
          <w:b/>
        </w:rPr>
        <w:t>B</w:t>
      </w:r>
      <w:r>
        <w:t xml:space="preserve"> relates the displacements to the small-strain tensor in Voigt Notation:</w:t>
      </w:r>
    </w:p>
    <w:p w14:paraId="7D3848C2" w14:textId="38C9BAF8" w:rsidR="008C7882" w:rsidRDefault="008C7882" w:rsidP="008C7882">
      <w:pPr>
        <w:pStyle w:val="MTDisplayEquation"/>
      </w:pPr>
      <w:r>
        <w:tab/>
      </w:r>
      <w:r w:rsidR="00905817" w:rsidRPr="00905817">
        <w:rPr>
          <w:position w:val="-28"/>
        </w:rPr>
        <w:object w:dxaOrig="1219" w:dyaOrig="680" w14:anchorId="0AED2BFB">
          <v:shape id="_x0000_i1677" type="#_x0000_t75" style="width:61.15pt;height:34.65pt" o:ole="">
            <v:imagedata r:id="rId1325" o:title=""/>
          </v:shape>
          <o:OLEObject Type="Embed" ProgID="Equation.DSMT4" ShapeID="_x0000_i1677" DrawAspect="Content" ObjectID="_1493625701" r:id="rId132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18</w:instrText>
      </w:r>
      <w:r w:rsidR="00827503">
        <w:rPr>
          <w:noProof/>
        </w:rPr>
        <w:fldChar w:fldCharType="end"/>
      </w:r>
      <w:r>
        <w:instrText>)</w:instrText>
      </w:r>
      <w:r>
        <w:fldChar w:fldCharType="end"/>
      </w:r>
    </w:p>
    <w:p w14:paraId="734C307C" w14:textId="77777777" w:rsidR="008C7882" w:rsidRDefault="008C7882" w:rsidP="008C7882">
      <w:r>
        <w:t>Or, written out completely,</w:t>
      </w:r>
    </w:p>
    <w:p w14:paraId="4CED088C" w14:textId="77777777" w:rsidR="008C7882" w:rsidRDefault="008C7882" w:rsidP="008C7882"/>
    <w:p w14:paraId="3C6DB44F" w14:textId="3BD8FCD1" w:rsidR="008C7882" w:rsidRDefault="008C7882" w:rsidP="008C7882">
      <w:pPr>
        <w:pStyle w:val="MTDisplayEquation"/>
      </w:pPr>
      <w:r>
        <w:lastRenderedPageBreak/>
        <w:tab/>
      </w:r>
      <w:r w:rsidR="00905817" w:rsidRPr="00905817">
        <w:rPr>
          <w:position w:val="-104"/>
        </w:rPr>
        <w:object w:dxaOrig="3560" w:dyaOrig="2200" w14:anchorId="7FB7B8BA">
          <v:shape id="_x0000_i1678" type="#_x0000_t75" style="width:176.6pt;height:109.35pt" o:ole="">
            <v:imagedata r:id="rId1327" o:title=""/>
          </v:shape>
          <o:OLEObject Type="Embed" ProgID="Equation.DSMT4" ShapeID="_x0000_i1678" DrawAspect="Content" ObjectID="_1493625702" r:id="rId132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w:instrText>
      </w:r>
      <w:r w:rsidR="00827503">
        <w:instrText xml:space="preserve">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19</w:instrText>
      </w:r>
      <w:r w:rsidR="00827503">
        <w:rPr>
          <w:noProof/>
        </w:rPr>
        <w:fldChar w:fldCharType="end"/>
      </w:r>
      <w:r>
        <w:instrText>)</w:instrText>
      </w:r>
      <w:r>
        <w:fldChar w:fldCharType="end"/>
      </w:r>
    </w:p>
    <w:p w14:paraId="57AAFF2F" w14:textId="77777777" w:rsidR="008C7882" w:rsidRDefault="008C7882" w:rsidP="008C7882"/>
    <w:p w14:paraId="560C88A9" w14:textId="07557779" w:rsidR="008C7882" w:rsidRDefault="008C7882" w:rsidP="008C7882">
      <w:r>
        <w:t xml:space="preserve">The spatial constitutive matrix </w:t>
      </w:r>
      <w:r>
        <w:rPr>
          <w:b/>
        </w:rPr>
        <w:t xml:space="preserve">D </w:t>
      </w:r>
      <w:r>
        <w:t xml:space="preserve">is constructed from the components of the fourth-order tensor </w:t>
      </w:r>
      <w:r w:rsidR="00905817" w:rsidRPr="00905817">
        <w:rPr>
          <w:position w:val="-4"/>
        </w:rPr>
        <w:object w:dxaOrig="200" w:dyaOrig="200" w14:anchorId="77148BA9">
          <v:shape id="_x0000_i1679" type="#_x0000_t75" style="width:10.2pt;height:10.2pt" o:ole="">
            <v:imagedata r:id="rId1329" o:title=""/>
          </v:shape>
          <o:OLEObject Type="Embed" ProgID="Equation.DSMT4" ShapeID="_x0000_i1679" DrawAspect="Content" ObjectID="_1493625703" r:id="rId1330"/>
        </w:object>
      </w:r>
      <w:r>
        <w:t xml:space="preserve">using the following table; </w:t>
      </w:r>
      <w:r w:rsidR="00905817" w:rsidRPr="00905817">
        <w:rPr>
          <w:position w:val="-14"/>
        </w:rPr>
        <w:object w:dxaOrig="940" w:dyaOrig="380" w14:anchorId="40B0DEBA">
          <v:shape id="_x0000_i1680" type="#_x0000_t75" style="width:47.55pt;height:19pt" o:ole="">
            <v:imagedata r:id="rId1331" o:title=""/>
          </v:shape>
          <o:OLEObject Type="Embed" ProgID="Equation.DSMT4" ShapeID="_x0000_i1680" DrawAspect="Content" ObjectID="_1493625704" r:id="rId1332"/>
        </w:object>
      </w:r>
      <w:r>
        <w:t>where</w:t>
      </w:r>
    </w:p>
    <w:p w14:paraId="39E3AC63" w14:textId="77777777" w:rsidR="008C7882" w:rsidRDefault="008C7882" w:rsidP="008C7882"/>
    <w:tbl>
      <w:tblPr>
        <w:tblW w:w="2268" w:type="dxa"/>
        <w:tblInd w:w="31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900"/>
        <w:gridCol w:w="720"/>
      </w:tblGrid>
      <w:tr w:rsidR="008C7882" w14:paraId="59D5FD84" w14:textId="77777777" w:rsidTr="00FE38CD">
        <w:tc>
          <w:tcPr>
            <w:tcW w:w="648" w:type="dxa"/>
            <w:tcBorders>
              <w:bottom w:val="nil"/>
            </w:tcBorders>
            <w:shd w:val="clear" w:color="auto" w:fill="auto"/>
          </w:tcPr>
          <w:p w14:paraId="6E592881" w14:textId="77777777" w:rsidR="008C7882" w:rsidRPr="00FE38CD" w:rsidRDefault="008C7882" w:rsidP="008C7882">
            <w:pPr>
              <w:rPr>
                <w:b/>
              </w:rPr>
            </w:pPr>
            <w:r w:rsidRPr="00FE38CD">
              <w:rPr>
                <w:b/>
              </w:rPr>
              <w:t>I/J</w:t>
            </w:r>
          </w:p>
        </w:tc>
        <w:tc>
          <w:tcPr>
            <w:tcW w:w="900" w:type="dxa"/>
            <w:tcBorders>
              <w:bottom w:val="nil"/>
            </w:tcBorders>
            <w:shd w:val="clear" w:color="auto" w:fill="auto"/>
          </w:tcPr>
          <w:p w14:paraId="6D73D532" w14:textId="77777777" w:rsidR="008C7882" w:rsidRPr="00FE38CD" w:rsidRDefault="008C7882" w:rsidP="008C7882">
            <w:pPr>
              <w:rPr>
                <w:b/>
              </w:rPr>
            </w:pPr>
            <w:r w:rsidRPr="00FE38CD">
              <w:rPr>
                <w:b/>
              </w:rPr>
              <w:t>i/k</w:t>
            </w:r>
          </w:p>
        </w:tc>
        <w:tc>
          <w:tcPr>
            <w:tcW w:w="720" w:type="dxa"/>
            <w:tcBorders>
              <w:bottom w:val="nil"/>
            </w:tcBorders>
            <w:shd w:val="clear" w:color="auto" w:fill="auto"/>
          </w:tcPr>
          <w:p w14:paraId="0FC6D494" w14:textId="77777777" w:rsidR="008C7882" w:rsidRPr="00FE38CD" w:rsidRDefault="008C7882" w:rsidP="008C7882">
            <w:pPr>
              <w:rPr>
                <w:b/>
              </w:rPr>
            </w:pPr>
            <w:r w:rsidRPr="00FE38CD">
              <w:rPr>
                <w:b/>
              </w:rPr>
              <w:t>j/l</w:t>
            </w:r>
          </w:p>
        </w:tc>
      </w:tr>
      <w:tr w:rsidR="008C7882" w14:paraId="01810760" w14:textId="77777777" w:rsidTr="00FE38CD">
        <w:tc>
          <w:tcPr>
            <w:tcW w:w="648" w:type="dxa"/>
            <w:tcBorders>
              <w:top w:val="nil"/>
            </w:tcBorders>
            <w:shd w:val="clear" w:color="auto" w:fill="auto"/>
          </w:tcPr>
          <w:p w14:paraId="016BA34C" w14:textId="77777777" w:rsidR="008C7882" w:rsidRDefault="008C7882" w:rsidP="008C7882">
            <w:r>
              <w:t>1</w:t>
            </w:r>
          </w:p>
        </w:tc>
        <w:tc>
          <w:tcPr>
            <w:tcW w:w="900" w:type="dxa"/>
            <w:tcBorders>
              <w:top w:val="nil"/>
            </w:tcBorders>
            <w:shd w:val="clear" w:color="auto" w:fill="auto"/>
          </w:tcPr>
          <w:p w14:paraId="19645522" w14:textId="77777777" w:rsidR="008C7882" w:rsidRDefault="008C7882" w:rsidP="008C7882">
            <w:r>
              <w:t>1</w:t>
            </w:r>
          </w:p>
        </w:tc>
        <w:tc>
          <w:tcPr>
            <w:tcW w:w="720" w:type="dxa"/>
            <w:tcBorders>
              <w:top w:val="nil"/>
            </w:tcBorders>
            <w:shd w:val="clear" w:color="auto" w:fill="auto"/>
          </w:tcPr>
          <w:p w14:paraId="3922A782" w14:textId="77777777" w:rsidR="008C7882" w:rsidRDefault="008C7882" w:rsidP="008C7882">
            <w:r>
              <w:t>1</w:t>
            </w:r>
          </w:p>
        </w:tc>
      </w:tr>
      <w:tr w:rsidR="008C7882" w14:paraId="2DEC2E5F" w14:textId="77777777" w:rsidTr="00FE38CD">
        <w:tc>
          <w:tcPr>
            <w:tcW w:w="648" w:type="dxa"/>
            <w:shd w:val="clear" w:color="auto" w:fill="auto"/>
          </w:tcPr>
          <w:p w14:paraId="4E04A146" w14:textId="77777777" w:rsidR="008C7882" w:rsidRDefault="008C7882" w:rsidP="008C7882">
            <w:r>
              <w:t>2</w:t>
            </w:r>
          </w:p>
        </w:tc>
        <w:tc>
          <w:tcPr>
            <w:tcW w:w="900" w:type="dxa"/>
            <w:shd w:val="clear" w:color="auto" w:fill="auto"/>
          </w:tcPr>
          <w:p w14:paraId="22ABEB80" w14:textId="77777777" w:rsidR="008C7882" w:rsidRDefault="008C7882" w:rsidP="008C7882">
            <w:r>
              <w:t>2</w:t>
            </w:r>
          </w:p>
        </w:tc>
        <w:tc>
          <w:tcPr>
            <w:tcW w:w="720" w:type="dxa"/>
            <w:shd w:val="clear" w:color="auto" w:fill="auto"/>
          </w:tcPr>
          <w:p w14:paraId="3876501D" w14:textId="77777777" w:rsidR="008C7882" w:rsidRDefault="008C7882" w:rsidP="008C7882">
            <w:r>
              <w:t>2</w:t>
            </w:r>
          </w:p>
        </w:tc>
      </w:tr>
      <w:tr w:rsidR="008C7882" w14:paraId="3F2A7F8D" w14:textId="77777777" w:rsidTr="00FE38CD">
        <w:tc>
          <w:tcPr>
            <w:tcW w:w="648" w:type="dxa"/>
            <w:shd w:val="clear" w:color="auto" w:fill="auto"/>
          </w:tcPr>
          <w:p w14:paraId="58BBB113" w14:textId="77777777" w:rsidR="008C7882" w:rsidRDefault="008C7882" w:rsidP="008C7882">
            <w:r>
              <w:t>3</w:t>
            </w:r>
          </w:p>
        </w:tc>
        <w:tc>
          <w:tcPr>
            <w:tcW w:w="900" w:type="dxa"/>
            <w:shd w:val="clear" w:color="auto" w:fill="auto"/>
          </w:tcPr>
          <w:p w14:paraId="33851971" w14:textId="77777777" w:rsidR="008C7882" w:rsidRDefault="008C7882" w:rsidP="008C7882">
            <w:r>
              <w:t>3</w:t>
            </w:r>
          </w:p>
        </w:tc>
        <w:tc>
          <w:tcPr>
            <w:tcW w:w="720" w:type="dxa"/>
            <w:shd w:val="clear" w:color="auto" w:fill="auto"/>
          </w:tcPr>
          <w:p w14:paraId="142DE157" w14:textId="77777777" w:rsidR="008C7882" w:rsidRDefault="008C7882" w:rsidP="008C7882">
            <w:r>
              <w:t>3</w:t>
            </w:r>
          </w:p>
        </w:tc>
      </w:tr>
      <w:tr w:rsidR="008C7882" w14:paraId="721DD6C7" w14:textId="77777777" w:rsidTr="00FE38CD">
        <w:tc>
          <w:tcPr>
            <w:tcW w:w="648" w:type="dxa"/>
            <w:shd w:val="clear" w:color="auto" w:fill="auto"/>
          </w:tcPr>
          <w:p w14:paraId="5C6C1FDC" w14:textId="77777777" w:rsidR="008C7882" w:rsidRDefault="008C7882" w:rsidP="008C7882">
            <w:r>
              <w:t>4</w:t>
            </w:r>
          </w:p>
        </w:tc>
        <w:tc>
          <w:tcPr>
            <w:tcW w:w="900" w:type="dxa"/>
            <w:shd w:val="clear" w:color="auto" w:fill="auto"/>
          </w:tcPr>
          <w:p w14:paraId="3B0F1A62" w14:textId="77777777" w:rsidR="008C7882" w:rsidRDefault="008C7882" w:rsidP="008C7882">
            <w:r>
              <w:t>1</w:t>
            </w:r>
          </w:p>
        </w:tc>
        <w:tc>
          <w:tcPr>
            <w:tcW w:w="720" w:type="dxa"/>
            <w:shd w:val="clear" w:color="auto" w:fill="auto"/>
          </w:tcPr>
          <w:p w14:paraId="4D73E4D0" w14:textId="77777777" w:rsidR="008C7882" w:rsidRDefault="008C7882" w:rsidP="008C7882">
            <w:r>
              <w:t>2</w:t>
            </w:r>
          </w:p>
        </w:tc>
      </w:tr>
      <w:tr w:rsidR="008C7882" w14:paraId="5BD714A2" w14:textId="77777777" w:rsidTr="00FE38CD">
        <w:tc>
          <w:tcPr>
            <w:tcW w:w="648" w:type="dxa"/>
            <w:shd w:val="clear" w:color="auto" w:fill="auto"/>
          </w:tcPr>
          <w:p w14:paraId="7DC57A9D" w14:textId="77777777" w:rsidR="008C7882" w:rsidRDefault="008C7882" w:rsidP="008C7882">
            <w:r>
              <w:t>5</w:t>
            </w:r>
          </w:p>
        </w:tc>
        <w:tc>
          <w:tcPr>
            <w:tcW w:w="900" w:type="dxa"/>
            <w:shd w:val="clear" w:color="auto" w:fill="auto"/>
          </w:tcPr>
          <w:p w14:paraId="1BFDCFA6" w14:textId="77777777" w:rsidR="008C7882" w:rsidRDefault="008C7882" w:rsidP="008C7882">
            <w:r>
              <w:t>2</w:t>
            </w:r>
          </w:p>
        </w:tc>
        <w:tc>
          <w:tcPr>
            <w:tcW w:w="720" w:type="dxa"/>
            <w:shd w:val="clear" w:color="auto" w:fill="auto"/>
          </w:tcPr>
          <w:p w14:paraId="7313DB75" w14:textId="77777777" w:rsidR="008C7882" w:rsidRDefault="008C7882" w:rsidP="008C7882">
            <w:r>
              <w:t>3</w:t>
            </w:r>
          </w:p>
        </w:tc>
      </w:tr>
      <w:tr w:rsidR="008C7882" w14:paraId="656E9EBE" w14:textId="77777777" w:rsidTr="00FE38CD">
        <w:trPr>
          <w:trHeight w:val="260"/>
        </w:trPr>
        <w:tc>
          <w:tcPr>
            <w:tcW w:w="648" w:type="dxa"/>
            <w:shd w:val="clear" w:color="auto" w:fill="auto"/>
          </w:tcPr>
          <w:p w14:paraId="653F71E0" w14:textId="77777777" w:rsidR="008C7882" w:rsidRDefault="008C7882" w:rsidP="008C7882">
            <w:r>
              <w:t>6</w:t>
            </w:r>
          </w:p>
        </w:tc>
        <w:tc>
          <w:tcPr>
            <w:tcW w:w="900" w:type="dxa"/>
            <w:shd w:val="clear" w:color="auto" w:fill="auto"/>
          </w:tcPr>
          <w:p w14:paraId="4E009536" w14:textId="77777777" w:rsidR="008C7882" w:rsidRDefault="008C7882" w:rsidP="008C7882">
            <w:r>
              <w:t>1</w:t>
            </w:r>
          </w:p>
        </w:tc>
        <w:tc>
          <w:tcPr>
            <w:tcW w:w="720" w:type="dxa"/>
            <w:shd w:val="clear" w:color="auto" w:fill="auto"/>
          </w:tcPr>
          <w:p w14:paraId="0769159B" w14:textId="77777777" w:rsidR="008C7882" w:rsidRDefault="008C7882" w:rsidP="008C7882">
            <w:r>
              <w:t>3</w:t>
            </w:r>
          </w:p>
        </w:tc>
      </w:tr>
    </w:tbl>
    <w:p w14:paraId="5FCCCB25" w14:textId="77777777" w:rsidR="008C7882" w:rsidRDefault="008C7882" w:rsidP="008C7882"/>
    <w:p w14:paraId="4E9A2867" w14:textId="77777777" w:rsidR="008C7882" w:rsidRDefault="008C7882" w:rsidP="008C7882">
      <w:r>
        <w:t>The initial stress component can be written as follows:</w:t>
      </w:r>
    </w:p>
    <w:p w14:paraId="0B0CC8B8" w14:textId="61D35BA4" w:rsidR="008C7882" w:rsidRDefault="008C7882" w:rsidP="008C7882">
      <w:pPr>
        <w:pStyle w:val="MTDisplayEquation"/>
      </w:pPr>
      <w:r>
        <w:tab/>
      </w:r>
      <w:r w:rsidR="00905817" w:rsidRPr="00905817">
        <w:rPr>
          <w:position w:val="-34"/>
        </w:rPr>
        <w:object w:dxaOrig="4580" w:dyaOrig="620" w14:anchorId="7148809E">
          <v:shape id="_x0000_i1681" type="#_x0000_t75" style="width:228.9pt;height:30.55pt" o:ole="">
            <v:imagedata r:id="rId1333" o:title=""/>
          </v:shape>
          <o:OLEObject Type="Embed" ProgID="Equation.DSMT4" ShapeID="_x0000_i1681" DrawAspect="Content" ObjectID="_1493625705" r:id="rId133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20</w:instrText>
      </w:r>
      <w:r w:rsidR="00827503">
        <w:rPr>
          <w:noProof/>
        </w:rPr>
        <w:fldChar w:fldCharType="end"/>
      </w:r>
      <w:r>
        <w:instrText>)</w:instrText>
      </w:r>
      <w:r>
        <w:fldChar w:fldCharType="end"/>
      </w:r>
    </w:p>
    <w:p w14:paraId="047CF165" w14:textId="77777777" w:rsidR="008C7882" w:rsidRDefault="008C7882" w:rsidP="008C7882">
      <w:r>
        <w:t>For the pressure component of the external virtual work, we find</w:t>
      </w:r>
    </w:p>
    <w:p w14:paraId="48456C29" w14:textId="4E9D812D" w:rsidR="008C7882" w:rsidRDefault="008C7882" w:rsidP="008C7882">
      <w:pPr>
        <w:pStyle w:val="MTDisplayEquation"/>
      </w:pPr>
      <w:r>
        <w:tab/>
      </w:r>
      <w:r w:rsidR="00905817" w:rsidRPr="00905817">
        <w:rPr>
          <w:position w:val="-14"/>
        </w:rPr>
        <w:object w:dxaOrig="4000" w:dyaOrig="420" w14:anchorId="1858A5C0">
          <v:shape id="_x0000_i1682" type="#_x0000_t75" style="width:200.4pt;height:20.4pt" o:ole="">
            <v:imagedata r:id="rId1335" o:title=""/>
          </v:shape>
          <o:OLEObject Type="Embed" ProgID="Equation.DSMT4" ShapeID="_x0000_i1682" DrawAspect="Content" ObjectID="_1493625706" r:id="rId133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21</w:instrText>
      </w:r>
      <w:r w:rsidR="00827503">
        <w:rPr>
          <w:noProof/>
        </w:rPr>
        <w:fldChar w:fldCharType="end"/>
      </w:r>
      <w:r>
        <w:instrText>)</w:instrText>
      </w:r>
      <w:r>
        <w:fldChar w:fldCharType="end"/>
      </w:r>
    </w:p>
    <w:p w14:paraId="2A532AC7" w14:textId="77777777" w:rsidR="008C7882" w:rsidRDefault="008C7882" w:rsidP="008C7882">
      <w:r>
        <w:t>where,</w:t>
      </w:r>
    </w:p>
    <w:p w14:paraId="539CCB84" w14:textId="0AE01CBE" w:rsidR="008C7882" w:rsidRDefault="008C7882" w:rsidP="008C7882">
      <w:pPr>
        <w:pStyle w:val="MTDisplayEquation"/>
      </w:pPr>
      <w:r>
        <w:tab/>
      </w:r>
      <w:r w:rsidR="00905817" w:rsidRPr="00905817">
        <w:rPr>
          <w:position w:val="-106"/>
        </w:rPr>
        <w:object w:dxaOrig="6020" w:dyaOrig="1480" w14:anchorId="0A70C6CA">
          <v:shape id="_x0000_i1683" type="#_x0000_t75" style="width:300.9pt;height:74.05pt" o:ole="">
            <v:imagedata r:id="rId1337" o:title=""/>
          </v:shape>
          <o:OLEObject Type="Embed" ProgID="Equation.DSMT4" ShapeID="_x0000_i1683" DrawAspect="Content" ObjectID="_1493625707" r:id="rId133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22</w:instrText>
      </w:r>
      <w:r w:rsidR="00827503">
        <w:rPr>
          <w:noProof/>
        </w:rPr>
        <w:fldChar w:fldCharType="end"/>
      </w:r>
      <w:r>
        <w:instrText>)</w:instrText>
      </w:r>
      <w:r>
        <w:fldChar w:fldCharType="end"/>
      </w:r>
    </w:p>
    <w:p w14:paraId="41385BC6" w14:textId="77777777" w:rsidR="00FB6012" w:rsidRPr="00FB6012" w:rsidRDefault="00FB6012" w:rsidP="008F4203">
      <w:r>
        <w:br w:type="page"/>
      </w:r>
    </w:p>
    <w:p w14:paraId="2A258616" w14:textId="77777777" w:rsidR="00FB6012" w:rsidRDefault="00FB6012" w:rsidP="00FB6012">
      <w:pPr>
        <w:pStyle w:val="Heading2"/>
      </w:pPr>
      <w:bookmarkStart w:id="241" w:name="_Toc176704842"/>
      <w:bookmarkStart w:id="242" w:name="_Toc289032548"/>
      <w:r>
        <w:lastRenderedPageBreak/>
        <w:t>Weak formulation for biphasic materials</w:t>
      </w:r>
      <w:bookmarkEnd w:id="241"/>
      <w:bookmarkEnd w:id="242"/>
    </w:p>
    <w:p w14:paraId="7C95B495" w14:textId="77777777" w:rsidR="00FB6012" w:rsidRPr="000037DA" w:rsidRDefault="00FB6012" w:rsidP="00FB6012">
      <w:r w:rsidRPr="000037DA">
        <w:t xml:space="preserve">A weak </w:t>
      </w:r>
      <w:r>
        <w:t xml:space="preserve">form of the </w:t>
      </w:r>
      <w:r w:rsidRPr="000037DA">
        <w:t xml:space="preserve">statement </w:t>
      </w:r>
      <w:r>
        <w:t xml:space="preserve">conservation of linear momemtum for </w:t>
      </w:r>
      <w:r w:rsidRPr="000037DA">
        <w:t xml:space="preserve">the quasi-static </w:t>
      </w:r>
      <w:r>
        <w:t xml:space="preserve">case </w:t>
      </w:r>
      <w:r w:rsidRPr="000037DA">
        <w:t>is obtained by using Eqs.</w:t>
      </w:r>
      <w:r w:rsidR="00F71297">
        <w:fldChar w:fldCharType="begin"/>
      </w:r>
      <w:r w:rsidR="00F71297">
        <w:instrText xml:space="preserve"> GOTOBUTTON ZEqnNum902981  \* MERGEFORMAT </w:instrText>
      </w:r>
      <w:r w:rsidR="00827503">
        <w:fldChar w:fldCharType="begin"/>
      </w:r>
      <w:r w:rsidR="00827503">
        <w:instrText xml:space="preserve"> REF ZEqnNum902981 \* Charformat \! \* MERGEFORMAT </w:instrText>
      </w:r>
      <w:r w:rsidR="00827503">
        <w:fldChar w:fldCharType="separate"/>
      </w:r>
      <w:r w:rsidR="00D3178E">
        <w:instrText>(2.97)</w:instrText>
      </w:r>
      <w:r w:rsidR="00827503">
        <w:fldChar w:fldCharType="end"/>
      </w:r>
      <w:r w:rsidR="00F71297">
        <w:fldChar w:fldCharType="end"/>
      </w:r>
      <w:r w:rsidRPr="000037DA">
        <w:t xml:space="preserve"> and </w:t>
      </w:r>
      <w:r w:rsidR="00F71297">
        <w:fldChar w:fldCharType="begin"/>
      </w:r>
      <w:r w:rsidR="00F71297">
        <w:instrText xml:space="preserve"> GOTOBUTTON ZEqnNum916857  \* MERGEFORMAT </w:instrText>
      </w:r>
      <w:r w:rsidR="00827503">
        <w:fldChar w:fldCharType="begin"/>
      </w:r>
      <w:r w:rsidR="00827503">
        <w:instrText xml:space="preserve"> REF ZEqnNum916857 \* Charformat \! \* MERGEFORMAT </w:instrText>
      </w:r>
      <w:r w:rsidR="00827503">
        <w:fldChar w:fldCharType="separate"/>
      </w:r>
      <w:r w:rsidR="00D3178E">
        <w:instrText>(2.99)</w:instrText>
      </w:r>
      <w:r w:rsidR="00827503">
        <w:fldChar w:fldCharType="end"/>
      </w:r>
      <w:r w:rsidR="00F71297">
        <w:fldChar w:fldCharType="end"/>
      </w:r>
      <w:r>
        <w:t>:</w:t>
      </w:r>
    </w:p>
    <w:p w14:paraId="163DB9FC" w14:textId="6504F774" w:rsidR="00FB6012" w:rsidRPr="000037DA" w:rsidRDefault="00FB6012" w:rsidP="00FB6012">
      <w:pPr>
        <w:pStyle w:val="MTDisplayEquation"/>
      </w:pPr>
      <w:r w:rsidRPr="000037DA">
        <w:tab/>
      </w:r>
      <w:r w:rsidR="00905817" w:rsidRPr="00905817">
        <w:rPr>
          <w:position w:val="-18"/>
        </w:rPr>
        <w:object w:dxaOrig="5040" w:dyaOrig="480" w14:anchorId="7D54D9A0">
          <v:shape id="_x0000_i1684" type="#_x0000_t75" style="width:252pt;height:24.45pt" o:ole="">
            <v:imagedata r:id="rId1339" o:title=""/>
          </v:shape>
          <o:OLEObject Type="Embed" ProgID="Equation.DSMT4" ShapeID="_x0000_i1684" DrawAspect="Content" ObjectID="_1493625708" r:id="rId1340"/>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w:instrText>
      </w:r>
      <w:r w:rsidR="00827503">
        <w:instrText xml:space="preserve"> MTEqn \c \* Arabic \* MERGEFORMAT </w:instrText>
      </w:r>
      <w:r w:rsidR="00827503">
        <w:fldChar w:fldCharType="separate"/>
      </w:r>
      <w:r w:rsidR="00D3178E">
        <w:rPr>
          <w:noProof/>
        </w:rPr>
        <w:instrText>23</w:instrText>
      </w:r>
      <w:r w:rsidR="00827503">
        <w:rPr>
          <w:noProof/>
        </w:rPr>
        <w:fldChar w:fldCharType="end"/>
      </w:r>
      <w:r>
        <w:instrText>)</w:instrText>
      </w:r>
      <w:r>
        <w:fldChar w:fldCharType="end"/>
      </w:r>
    </w:p>
    <w:p w14:paraId="5914A3C8" w14:textId="6C554CF0" w:rsidR="00FB6012" w:rsidRDefault="00FB6012" w:rsidP="00FB6012">
      <w:pPr>
        <w:rPr>
          <w:ins w:id="243" w:author="Gerard" w:date="2014-11-07T12:48:00Z"/>
        </w:rPr>
      </w:pPr>
      <w:r w:rsidRPr="000037DA">
        <w:t xml:space="preserve">where </w:t>
      </w:r>
      <w:r w:rsidR="00905817" w:rsidRPr="00905817">
        <w:rPr>
          <w:position w:val="-6"/>
        </w:rPr>
        <w:object w:dxaOrig="200" w:dyaOrig="279" w14:anchorId="07CA5FD5">
          <v:shape id="_x0000_i1685" type="#_x0000_t75" style="width:10.2pt;height:14.25pt" o:ole="">
            <v:imagedata r:id="rId1341" o:title=""/>
          </v:shape>
          <o:OLEObject Type="Embed" ProgID="Equation.DSMT4" ShapeID="_x0000_i1685" DrawAspect="Content" ObjectID="_1493625709" r:id="rId1342"/>
        </w:object>
      </w:r>
      <w:r w:rsidRPr="000037DA">
        <w:t xml:space="preserve"> is the domain of interest defined on the solid matrix, </w:t>
      </w:r>
      <w:r w:rsidR="00905817" w:rsidRPr="00905817">
        <w:rPr>
          <w:position w:val="-6"/>
        </w:rPr>
        <w:object w:dxaOrig="420" w:dyaOrig="320" w14:anchorId="5C3636DF">
          <v:shape id="_x0000_i1686" type="#_x0000_t75" style="width:20.4pt;height:15.6pt" o:ole="">
            <v:imagedata r:id="rId1343" o:title=""/>
          </v:shape>
          <o:OLEObject Type="Embed" ProgID="Equation.DSMT4" ShapeID="_x0000_i1686" DrawAspect="Content" ObjectID="_1493625710" r:id="rId1344"/>
        </w:object>
      </w:r>
      <w:r w:rsidRPr="000037DA">
        <w:t xml:space="preserve"> is a virtual velocity of the solid and </w:t>
      </w:r>
      <w:r w:rsidR="00905817" w:rsidRPr="00905817">
        <w:rPr>
          <w:position w:val="-10"/>
        </w:rPr>
        <w:object w:dxaOrig="380" w:dyaOrig="320" w14:anchorId="16D346E7">
          <v:shape id="_x0000_i1687" type="#_x0000_t75" style="width:19pt;height:15.6pt" o:ole="">
            <v:imagedata r:id="rId1345" o:title=""/>
          </v:shape>
          <o:OLEObject Type="Embed" ProgID="Equation.DSMT4" ShapeID="_x0000_i1687" DrawAspect="Content" ObjectID="_1493625711" r:id="rId1346"/>
        </w:object>
      </w:r>
      <w:r w:rsidRPr="000037DA">
        <w:t xml:space="preserve"> is a virtual pressure of the fluid </w:t>
      </w:r>
      <w:r>
        <w:fldChar w:fldCharType="begin"/>
      </w:r>
      <w:r w:rsidR="00F119D4">
        <w:instrText xml:space="preserve"> ADDIN EN.CITE &lt;EndNote&gt;&lt;Cite&gt;&lt;Author&gt;Un&lt;/Author&gt;&lt;Year&gt;2006&lt;/Year&gt;&lt;RecNum&gt;50&lt;/RecNum&gt;&lt;DisplayText&gt;[26]&lt;/DisplayText&gt;&lt;record&gt;&lt;rec-number&gt;50&lt;/rec-number&gt;&lt;foreign-keys&gt;&lt;key app="EN" db-id="fwxrfwzd5wwavcepe9epdeevxdsd2fftswrx" timestamp="0"&gt;50&lt;/key&gt;&lt;/foreign-keys&gt;&lt;ref-type name="Journal Article"&gt;17&lt;/ref-type&gt;&lt;contributors&gt;&lt;authors&gt;&lt;author&gt;Un, K.&lt;/author&gt;&lt;author&gt;Spilker, R. L.&lt;/author&gt;&lt;/authors&gt;&lt;/contributors&gt;&lt;auth-address&gt;Department of Biomedical Engineering and Scientific Computation Research Center, Rensselaer Polytechnic Institute, Troy, NY 12180-3590, USA.&lt;/auth-address&gt;&lt;titles&gt;&lt;title&gt;A penetration-based finite element method for hyperelastic 3D biphasic tissues in contact. Part II: finite element simulations&lt;/title&gt;&lt;secondary-title&gt;J Biomech Eng&lt;/secondary-title&gt;&lt;alt-title&gt;Journal of biomechanical engineering&lt;/alt-title&gt;&lt;/titles&gt;&lt;periodical&gt;&lt;full-title&gt;J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engineering&lt;/abbr-1&gt;&lt;/alt-periodical&gt;&lt;pages&gt;934-42&lt;/pages&gt;&lt;volume&gt;128&lt;/volume&gt;&lt;number&gt;6&lt;/number&gt;&lt;keywords&gt;&lt;keyword&gt;Anisotropy&lt;/keyword&gt;&lt;keyword&gt;Bone and Bones/*physiology&lt;/keyword&gt;&lt;keyword&gt;Computer Simulation&lt;/keyword&gt;&lt;keyword&gt;Connective Tissue/*physiology&lt;/keyword&gt;&lt;keyword&gt;Elasticity&lt;/keyword&gt;&lt;keyword&gt;Finite Element Analysis&lt;/keyword&gt;&lt;keyword&gt;Humans&lt;/keyword&gt;&lt;keyword&gt;*Models, Biological&lt;/keyword&gt;&lt;keyword&gt;Shear Strength&lt;/keyword&gt;&lt;keyword&gt;Shoulder Joint/*physiology&lt;/keyword&gt;&lt;keyword&gt;Stress, Mechanical&lt;/keyword&gt;&lt;keyword&gt;Surface Properties&lt;/keyword&gt;&lt;/keywords&gt;&lt;dates&gt;&lt;year&gt;2006&lt;/year&gt;&lt;pub-dates&gt;&lt;date&gt;Dec&lt;/date&gt;&lt;/pub-dates&gt;&lt;/dates&gt;&lt;isbn&gt;0148-0731 (Print)&lt;/isbn&gt;&lt;accession-num&gt;17154696&lt;/accession-num&gt;&lt;urls&gt;&lt;related-urls&gt;&lt;url&gt;http://www.ncbi.nlm.nih.gov/entrez/query.fcgi?cmd=Retrieve&amp;amp;db=PubMed&amp;amp;dopt=Citation&amp;amp;list_uids=17154696 &lt;/url&gt;&lt;/related-urls&gt;&lt;/urls&gt;&lt;research-notes&gt; Journal Article&amp;#xD;United States&lt;/research-notes&gt;&lt;language&gt;eng&lt;/language&gt;&lt;/record&gt;&lt;/Cite&gt;&lt;/EndNote&gt;</w:instrText>
      </w:r>
      <w:r>
        <w:fldChar w:fldCharType="separate"/>
      </w:r>
      <w:r w:rsidR="00A56950">
        <w:rPr>
          <w:noProof/>
        </w:rPr>
        <w:t>[</w:t>
      </w:r>
      <w:hyperlink w:anchor="_ENREF_26" w:tooltip="Un, 2006 #50" w:history="1">
        <w:r w:rsidR="00214E15">
          <w:rPr>
            <w:noProof/>
          </w:rPr>
          <w:t>26</w:t>
        </w:r>
      </w:hyperlink>
      <w:r w:rsidR="00A56950">
        <w:rPr>
          <w:noProof/>
        </w:rPr>
        <w:t>]</w:t>
      </w:r>
      <w:r>
        <w:fldChar w:fldCharType="end"/>
      </w:r>
      <w:r w:rsidR="0018091D">
        <w:t>.</w:t>
      </w:r>
      <w:r>
        <w:t xml:space="preserve"> </w:t>
      </w:r>
      <w:r w:rsidR="00905817" w:rsidRPr="00905817">
        <w:rPr>
          <w:position w:val="-6"/>
        </w:rPr>
        <w:object w:dxaOrig="300" w:dyaOrig="279" w14:anchorId="2330AFDC">
          <v:shape id="_x0000_i1688" type="#_x0000_t75" style="width:14.95pt;height:14.25pt" o:ole="">
            <v:imagedata r:id="rId1347" o:title=""/>
          </v:shape>
          <o:OLEObject Type="Embed" ProgID="Equation.DSMT4" ShapeID="_x0000_i1688" DrawAspect="Content" ObjectID="_1493625712" r:id="rId1348"/>
        </w:object>
      </w:r>
      <w:r>
        <w:t xml:space="preserve"> is an elemental volume of </w:t>
      </w:r>
      <w:r w:rsidR="00905817" w:rsidRPr="00905817">
        <w:rPr>
          <w:position w:val="-6"/>
        </w:rPr>
        <w:object w:dxaOrig="200" w:dyaOrig="279" w14:anchorId="4C8EB6E7">
          <v:shape id="_x0000_i1689" type="#_x0000_t75" style="width:10.2pt;height:14.25pt" o:ole="">
            <v:imagedata r:id="rId1349" o:title=""/>
          </v:shape>
          <o:OLEObject Type="Embed" ProgID="Equation.DSMT4" ShapeID="_x0000_i1689" DrawAspect="Content" ObjectID="_1493625713" r:id="rId1350"/>
        </w:object>
      </w:r>
      <w:r w:rsidRPr="000037DA">
        <w:t>.  Using the divergence theorem, this expression may be rearranged as</w:t>
      </w:r>
    </w:p>
    <w:p w14:paraId="4DFAA7C5" w14:textId="48572D74" w:rsidR="001C1E70" w:rsidRPr="000037DA" w:rsidDel="00DD709E" w:rsidRDefault="001C1E70">
      <w:pPr>
        <w:pStyle w:val="MTDisplayEquation"/>
        <w:rPr>
          <w:del w:id="244" w:author="Gerard" w:date="2014-11-07T13:02:00Z"/>
        </w:rPr>
        <w:pPrChange w:id="245" w:author="Gerard" w:date="2014-11-07T12:48:00Z">
          <w:pPr/>
        </w:pPrChange>
      </w:pPr>
    </w:p>
    <w:p w14:paraId="07DC0215" w14:textId="21989C73" w:rsidR="00FB6012" w:rsidRPr="000037DA" w:rsidRDefault="00FB6012" w:rsidP="00FB6012">
      <w:pPr>
        <w:pStyle w:val="MTDisplayEquation"/>
      </w:pPr>
      <w:r w:rsidRPr="000037DA">
        <w:tab/>
      </w:r>
      <w:r w:rsidR="00905817" w:rsidRPr="00905817">
        <w:rPr>
          <w:position w:val="-42"/>
        </w:rPr>
        <w:object w:dxaOrig="5200" w:dyaOrig="960" w14:anchorId="71BCE412">
          <v:shape id="_x0000_i1690" type="#_x0000_t75" style="width:260.15pt;height:47.55pt" o:ole="">
            <v:imagedata r:id="rId1351" o:title=""/>
          </v:shape>
          <o:OLEObject Type="Embed" ProgID="Equation.DSMT4" ShapeID="_x0000_i1690" DrawAspect="Content" ObjectID="_1493625714" r:id="rId1352"/>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46" w:name="ZEqnNum414242"/>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24</w:instrText>
      </w:r>
      <w:r w:rsidR="00827503">
        <w:rPr>
          <w:noProof/>
        </w:rPr>
        <w:fldChar w:fldCharType="end"/>
      </w:r>
      <w:r>
        <w:instrText>)</w:instrText>
      </w:r>
      <w:bookmarkEnd w:id="246"/>
      <w:r>
        <w:fldChar w:fldCharType="end"/>
      </w:r>
    </w:p>
    <w:p w14:paraId="1E488B9D" w14:textId="06DE3C3C" w:rsidR="00FB6012" w:rsidRDefault="00FB6012" w:rsidP="00FB6012">
      <w:r w:rsidRPr="000037DA">
        <w:t xml:space="preserve">where </w:t>
      </w:r>
      <w:r w:rsidR="00905817" w:rsidRPr="00905817">
        <w:rPr>
          <w:position w:val="-16"/>
        </w:rPr>
        <w:object w:dxaOrig="3100" w:dyaOrig="440" w14:anchorId="011C245B">
          <v:shape id="_x0000_i1691" type="#_x0000_t75" style="width:154.85pt;height:21.75pt" o:ole="">
            <v:imagedata r:id="rId1353" o:title=""/>
          </v:shape>
          <o:OLEObject Type="Embed" ProgID="Equation.DSMT4" ShapeID="_x0000_i1691" DrawAspect="Content" ObjectID="_1493625715" r:id="rId1354"/>
        </w:object>
      </w:r>
      <w:r w:rsidRPr="000037DA">
        <w:t xml:space="preserve"> is the virtual rate of deformation tensor, </w:t>
      </w:r>
      <w:r w:rsidR="00905817" w:rsidRPr="00905817">
        <w:rPr>
          <w:position w:val="-6"/>
        </w:rPr>
        <w:object w:dxaOrig="800" w:dyaOrig="260" w14:anchorId="69B9D247">
          <v:shape id="_x0000_i1692" type="#_x0000_t75" style="width:40.1pt;height:12.9pt" o:ole="">
            <v:imagedata r:id="rId1355" o:title=""/>
          </v:shape>
          <o:OLEObject Type="Embed" ProgID="Equation.DSMT4" ShapeID="_x0000_i1692" DrawAspect="Content" ObjectID="_1493625716" r:id="rId1356"/>
        </w:object>
      </w:r>
      <w:r w:rsidRPr="000037DA">
        <w:t xml:space="preserve"> is the total traction on the surface </w:t>
      </w:r>
      <w:r w:rsidR="00905817" w:rsidRPr="00905817">
        <w:rPr>
          <w:position w:val="-6"/>
        </w:rPr>
        <w:object w:dxaOrig="320" w:dyaOrig="279" w14:anchorId="69F2BB59">
          <v:shape id="_x0000_i1693" type="#_x0000_t75" style="width:15.6pt;height:14.25pt" o:ole="">
            <v:imagedata r:id="rId1357" o:title=""/>
          </v:shape>
          <o:OLEObject Type="Embed" ProgID="Equation.DSMT4" ShapeID="_x0000_i1693" DrawAspect="Content" ObjectID="_1493625717" r:id="rId1358"/>
        </w:object>
      </w:r>
      <w:r w:rsidRPr="000037DA">
        <w:t xml:space="preserve">, and </w:t>
      </w:r>
      <w:r w:rsidR="00905817" w:rsidRPr="00905817">
        <w:rPr>
          <w:position w:val="-12"/>
        </w:rPr>
        <w:object w:dxaOrig="999" w:dyaOrig="360" w14:anchorId="06078747">
          <v:shape id="_x0000_i1694" type="#_x0000_t75" style="width:50.25pt;height:19pt" o:ole="">
            <v:imagedata r:id="rId1359" o:title=""/>
          </v:shape>
          <o:OLEObject Type="Embed" ProgID="Equation.DSMT4" ShapeID="_x0000_i1694" DrawAspect="Content" ObjectID="_1493625718" r:id="rId1360"/>
        </w:object>
      </w:r>
      <w:r w:rsidRPr="000037DA">
        <w:t xml:space="preserve"> is the component of the fluid flux normal to </w:t>
      </w:r>
      <w:r w:rsidR="00905817" w:rsidRPr="00905817">
        <w:rPr>
          <w:position w:val="-6"/>
        </w:rPr>
        <w:object w:dxaOrig="320" w:dyaOrig="279" w14:anchorId="61B6C5A9">
          <v:shape id="_x0000_i1695" type="#_x0000_t75" style="width:15.6pt;height:14.25pt" o:ole="">
            <v:imagedata r:id="rId1361" o:title=""/>
          </v:shape>
          <o:OLEObject Type="Embed" ProgID="Equation.DSMT4" ShapeID="_x0000_i1695" DrawAspect="Content" ObjectID="_1493625719" r:id="rId1362"/>
        </w:object>
      </w:r>
      <w:r w:rsidRPr="000037DA">
        <w:t xml:space="preserve">, with </w:t>
      </w:r>
      <w:r w:rsidR="00905817" w:rsidRPr="00905817">
        <w:rPr>
          <w:position w:val="-4"/>
        </w:rPr>
        <w:object w:dxaOrig="200" w:dyaOrig="200" w14:anchorId="4963D2E2">
          <v:shape id="_x0000_i1696" type="#_x0000_t75" style="width:10.2pt;height:10.2pt" o:ole="">
            <v:imagedata r:id="rId1363" o:title=""/>
          </v:shape>
          <o:OLEObject Type="Embed" ProgID="Equation.DSMT4" ShapeID="_x0000_i1696" DrawAspect="Content" ObjectID="_1493625720" r:id="rId1364"/>
        </w:object>
      </w:r>
      <w:r w:rsidRPr="000037DA">
        <w:t xml:space="preserve"> representing the unit outward normal to </w:t>
      </w:r>
      <w:r w:rsidR="00905817" w:rsidRPr="00905817">
        <w:rPr>
          <w:position w:val="-6"/>
        </w:rPr>
        <w:object w:dxaOrig="320" w:dyaOrig="279" w14:anchorId="1B218C13">
          <v:shape id="_x0000_i1697" type="#_x0000_t75" style="width:15.6pt;height:14.25pt" o:ole="">
            <v:imagedata r:id="rId1365" o:title=""/>
          </v:shape>
          <o:OLEObject Type="Embed" ProgID="Equation.DSMT4" ShapeID="_x0000_i1697" DrawAspect="Content" ObjectID="_1493625721" r:id="rId1366"/>
        </w:object>
      </w:r>
      <w:r w:rsidR="0018091D">
        <w:t>.</w:t>
      </w:r>
      <w:r w:rsidRPr="000037DA">
        <w:t xml:space="preserve"> </w:t>
      </w:r>
      <w:r w:rsidR="00905817" w:rsidRPr="00905817">
        <w:rPr>
          <w:position w:val="-6"/>
        </w:rPr>
        <w:object w:dxaOrig="320" w:dyaOrig="279" w14:anchorId="0DAB0E22">
          <v:shape id="_x0000_i1698" type="#_x0000_t75" style="width:15.6pt;height:14.25pt" o:ole="">
            <v:imagedata r:id="rId1367" o:title=""/>
          </v:shape>
          <o:OLEObject Type="Embed" ProgID="Equation.DSMT4" ShapeID="_x0000_i1698" DrawAspect="Content" ObjectID="_1493625722" r:id="rId1368"/>
        </w:object>
      </w:r>
      <w:r w:rsidRPr="000037DA">
        <w:t xml:space="preserve"> represents an elemental area of </w:t>
      </w:r>
      <w:r w:rsidR="00905817" w:rsidRPr="00905817">
        <w:rPr>
          <w:position w:val="-6"/>
        </w:rPr>
        <w:object w:dxaOrig="320" w:dyaOrig="279" w14:anchorId="27C26F71">
          <v:shape id="_x0000_i1699" type="#_x0000_t75" style="width:15.6pt;height:14.25pt" o:ole="">
            <v:imagedata r:id="rId1369" o:title=""/>
          </v:shape>
          <o:OLEObject Type="Embed" ProgID="Equation.DSMT4" ShapeID="_x0000_i1699" DrawAspect="Content" ObjectID="_1493625723" r:id="rId1370"/>
        </w:object>
      </w:r>
      <w:r w:rsidRPr="000037DA">
        <w:t xml:space="preserve">.  In this type of problem, essential boundary conditions are prescribed </w:t>
      </w:r>
      <w:r w:rsidR="0018091D">
        <w:t>for</w:t>
      </w:r>
      <w:r w:rsidRPr="000037DA">
        <w:t xml:space="preserve"> </w:t>
      </w:r>
      <w:r w:rsidR="00905817" w:rsidRPr="00905817">
        <w:rPr>
          <w:position w:val="-6"/>
        </w:rPr>
        <w:object w:dxaOrig="200" w:dyaOrig="220" w14:anchorId="1FD64244">
          <v:shape id="_x0000_i1700" type="#_x0000_t75" style="width:10.2pt;height:10.85pt" o:ole="">
            <v:imagedata r:id="rId1371" o:title=""/>
          </v:shape>
          <o:OLEObject Type="Embed" ProgID="Equation.DSMT4" ShapeID="_x0000_i1700" DrawAspect="Content" ObjectID="_1493625724" r:id="rId1372"/>
        </w:object>
      </w:r>
      <w:r w:rsidRPr="000037DA">
        <w:t xml:space="preserve"> and </w:t>
      </w:r>
      <w:r w:rsidR="00905817" w:rsidRPr="00905817">
        <w:rPr>
          <w:position w:val="-10"/>
        </w:rPr>
        <w:object w:dxaOrig="240" w:dyaOrig="260" w14:anchorId="534FF661">
          <v:shape id="_x0000_i1701" type="#_x0000_t75" style="width:12.25pt;height:12.9pt" o:ole="">
            <v:imagedata r:id="rId1373" o:title=""/>
          </v:shape>
          <o:OLEObject Type="Embed" ProgID="Equation.DSMT4" ShapeID="_x0000_i1701" DrawAspect="Content" ObjectID="_1493625725" r:id="rId1374"/>
        </w:object>
      </w:r>
      <w:r w:rsidRPr="000037DA">
        <w:t xml:space="preserve">, and natural boundary conditions </w:t>
      </w:r>
      <w:r w:rsidR="0018091D">
        <w:t>are prescribed for</w:t>
      </w:r>
      <w:r w:rsidRPr="000037DA">
        <w:t xml:space="preserve"> </w:t>
      </w:r>
      <w:r w:rsidR="00905817" w:rsidRPr="00905817">
        <w:rPr>
          <w:position w:val="-6"/>
        </w:rPr>
        <w:object w:dxaOrig="160" w:dyaOrig="260" w14:anchorId="26C5321B">
          <v:shape id="_x0000_i1702" type="#_x0000_t75" style="width:8.15pt;height:12.9pt" o:ole="">
            <v:imagedata r:id="rId1375" o:title=""/>
          </v:shape>
          <o:OLEObject Type="Embed" ProgID="Equation.DSMT4" ShapeID="_x0000_i1702" DrawAspect="Content" ObjectID="_1493625726" r:id="rId1376"/>
        </w:object>
      </w:r>
      <w:r w:rsidRPr="000037DA">
        <w:t xml:space="preserve"> and </w:t>
      </w:r>
      <w:r w:rsidR="00905817" w:rsidRPr="00905817">
        <w:rPr>
          <w:position w:val="-12"/>
        </w:rPr>
        <w:object w:dxaOrig="300" w:dyaOrig="360" w14:anchorId="031C5117">
          <v:shape id="_x0000_i1703" type="#_x0000_t75" style="width:14.95pt;height:19pt" o:ole="">
            <v:imagedata r:id="rId1377" o:title=""/>
          </v:shape>
          <o:OLEObject Type="Embed" ProgID="Equation.DSMT4" ShapeID="_x0000_i1703" DrawAspect="Content" ObjectID="_1493625727" r:id="rId1378"/>
        </w:object>
      </w:r>
      <w:r w:rsidRPr="000037DA">
        <w:t>. In the expression of Eq.</w:t>
      </w:r>
      <w:r w:rsidR="00F71297">
        <w:fldChar w:fldCharType="begin"/>
      </w:r>
      <w:r w:rsidR="00F71297">
        <w:instrText xml:space="preserve"> GOTOBUTTON ZEqnNum414242  \* MERGEFORMAT </w:instrText>
      </w:r>
      <w:r w:rsidR="00827503">
        <w:fldChar w:fldCharType="begin"/>
      </w:r>
      <w:r w:rsidR="00827503">
        <w:instrText xml:space="preserve"> REF ZEqnNum414242 \* Charformat \! \* MERGEFORMAT </w:instrText>
      </w:r>
      <w:r w:rsidR="00827503">
        <w:fldChar w:fldCharType="separate"/>
      </w:r>
      <w:r w:rsidR="00D3178E">
        <w:instrText>(3.24)</w:instrText>
      </w:r>
      <w:r w:rsidR="00827503">
        <w:fldChar w:fldCharType="end"/>
      </w:r>
      <w:r w:rsidR="00F71297">
        <w:fldChar w:fldCharType="end"/>
      </w:r>
      <w:r w:rsidRPr="000037DA">
        <w:t xml:space="preserve">, </w:t>
      </w:r>
      <w:r w:rsidR="00905817" w:rsidRPr="00905817">
        <w:rPr>
          <w:position w:val="-16"/>
        </w:rPr>
        <w:object w:dxaOrig="1960" w:dyaOrig="440" w14:anchorId="6E6B5819">
          <v:shape id="_x0000_i1704" type="#_x0000_t75" style="width:97.8pt;height:21.75pt" o:ole="">
            <v:imagedata r:id="rId1379" o:title=""/>
          </v:shape>
          <o:OLEObject Type="Embed" ProgID="Equation.DSMT4" ShapeID="_x0000_i1704" DrawAspect="Content" ObjectID="_1493625728" r:id="rId1380"/>
        </w:object>
      </w:r>
      <w:r w:rsidRPr="000037DA">
        <w:t xml:space="preserve"> represents the virtual work.</w:t>
      </w:r>
    </w:p>
    <w:p w14:paraId="6020D169" w14:textId="77777777" w:rsidR="00FB6012" w:rsidRPr="000037DA" w:rsidRDefault="00FB6012" w:rsidP="00FB6012">
      <w:pPr>
        <w:pStyle w:val="Heading3"/>
      </w:pPr>
      <w:bookmarkStart w:id="247" w:name="_Toc176704843"/>
      <w:bookmarkStart w:id="248" w:name="_Toc289032549"/>
      <w:r>
        <w:t>Linearization</w:t>
      </w:r>
      <w:bookmarkEnd w:id="247"/>
      <w:bookmarkEnd w:id="248"/>
    </w:p>
    <w:p w14:paraId="660E9F01" w14:textId="1758C1C0" w:rsidR="00FB6012" w:rsidRPr="000037DA" w:rsidRDefault="00FB6012" w:rsidP="00FB6012">
      <w:r w:rsidRPr="000037DA">
        <w:tab/>
      </w:r>
      <w:r>
        <w:t>Since t</w:t>
      </w:r>
      <w:r w:rsidRPr="000037DA">
        <w:t xml:space="preserve">he system of equations </w:t>
      </w:r>
      <w:r>
        <w:t xml:space="preserve">in </w:t>
      </w:r>
      <w:r w:rsidRPr="000037DA">
        <w:t>Eq.</w:t>
      </w:r>
      <w:r w:rsidR="00DE5C49">
        <w:fldChar w:fldCharType="begin"/>
      </w:r>
      <w:r w:rsidR="00DE5C49">
        <w:instrText xml:space="preserve"> GOTOBUTTON ZEqnNum414242  \* MERGEFORMAT </w:instrText>
      </w:r>
      <w:r w:rsidR="00827503">
        <w:fldChar w:fldCharType="begin"/>
      </w:r>
      <w:r w:rsidR="00827503">
        <w:instrText xml:space="preserve"> REF ZEqnNum414242 \* Charformat \! \* MERGEFORMAT </w:instrText>
      </w:r>
      <w:r w:rsidR="00827503">
        <w:fldChar w:fldCharType="separate"/>
      </w:r>
      <w:r w:rsidR="00D3178E">
        <w:instrText>(3.24)</w:instrText>
      </w:r>
      <w:r w:rsidR="00827503">
        <w:fldChar w:fldCharType="end"/>
      </w:r>
      <w:r w:rsidR="00DE5C49">
        <w:fldChar w:fldCharType="end"/>
      </w:r>
      <w:r>
        <w:t xml:space="preserve"> is highly nonlinear, its solution requires an iterative scheme such as Newton’s method</w:t>
      </w:r>
      <w:r w:rsidRPr="000037DA">
        <w:t xml:space="preserve">.  </w:t>
      </w:r>
      <w:r>
        <w:t xml:space="preserve">This requires the </w:t>
      </w:r>
      <w:r w:rsidRPr="000037DA">
        <w:t>lineari</w:t>
      </w:r>
      <w:r>
        <w:t>zation of</w:t>
      </w:r>
      <w:r w:rsidRPr="000037DA">
        <w:t xml:space="preserve"> </w:t>
      </w:r>
      <w:r w:rsidR="00905817" w:rsidRPr="00905817">
        <w:rPr>
          <w:position w:val="-6"/>
        </w:rPr>
        <w:object w:dxaOrig="420" w:dyaOrig="279" w14:anchorId="1CD76939">
          <v:shape id="_x0000_i1705" type="#_x0000_t75" style="width:20.4pt;height:14.25pt" o:ole="">
            <v:imagedata r:id="rId1381" o:title=""/>
          </v:shape>
          <o:OLEObject Type="Embed" ProgID="Equation.DSMT4" ShapeID="_x0000_i1705" DrawAspect="Content" ObjectID="_1493625729" r:id="rId1382"/>
        </w:object>
      </w:r>
      <w:r w:rsidRPr="000037DA">
        <w:t xml:space="preserve"> at some trial solution </w:t>
      </w:r>
      <w:r w:rsidR="00905817" w:rsidRPr="00905817">
        <w:rPr>
          <w:position w:val="-16"/>
        </w:rPr>
        <w:object w:dxaOrig="840" w:dyaOrig="440" w14:anchorId="3CF04EB9">
          <v:shape id="_x0000_i1706" type="#_x0000_t75" style="width:42.1pt;height:21.75pt" o:ole="">
            <v:imagedata r:id="rId1383" o:title=""/>
          </v:shape>
          <o:OLEObject Type="Embed" ProgID="Equation.DSMT4" ShapeID="_x0000_i1706" DrawAspect="Content" ObjectID="_1493625730" r:id="rId1384"/>
        </w:object>
      </w:r>
      <w:r w:rsidRPr="000037DA">
        <w:t xml:space="preserve">, along an increment </w:t>
      </w:r>
      <w:r w:rsidR="00905817" w:rsidRPr="00905817">
        <w:rPr>
          <w:position w:val="-6"/>
        </w:rPr>
        <w:object w:dxaOrig="360" w:dyaOrig="279" w14:anchorId="6CE6B6C3">
          <v:shape id="_x0000_i1707" type="#_x0000_t75" style="width:19pt;height:14.25pt" o:ole="">
            <v:imagedata r:id="rId1385" o:title=""/>
          </v:shape>
          <o:OLEObject Type="Embed" ProgID="Equation.DSMT4" ShapeID="_x0000_i1707" DrawAspect="Content" ObjectID="_1493625731" r:id="rId1386"/>
        </w:object>
      </w:r>
      <w:r w:rsidRPr="000037DA">
        <w:t xml:space="preserve"> in </w:t>
      </w:r>
      <w:r w:rsidR="00905817" w:rsidRPr="00905817">
        <w:rPr>
          <w:position w:val="-10"/>
        </w:rPr>
        <w:object w:dxaOrig="300" w:dyaOrig="360" w14:anchorId="56CEF113">
          <v:shape id="_x0000_i1708" type="#_x0000_t75" style="width:14.95pt;height:19pt" o:ole="">
            <v:imagedata r:id="rId1387" o:title=""/>
          </v:shape>
          <o:OLEObject Type="Embed" ProgID="Equation.DSMT4" ShapeID="_x0000_i1708" DrawAspect="Content" ObjectID="_1493625732" r:id="rId1388"/>
        </w:object>
      </w:r>
      <w:r w:rsidRPr="000037DA">
        <w:t xml:space="preserve"> and an increment </w:t>
      </w:r>
      <w:r w:rsidR="00905817" w:rsidRPr="00905817">
        <w:rPr>
          <w:position w:val="-10"/>
        </w:rPr>
        <w:object w:dxaOrig="340" w:dyaOrig="320" w14:anchorId="1905E398">
          <v:shape id="_x0000_i1709" type="#_x0000_t75" style="width:17pt;height:15.6pt" o:ole="">
            <v:imagedata r:id="rId1389" o:title=""/>
          </v:shape>
          <o:OLEObject Type="Embed" ProgID="Equation.DSMT4" ShapeID="_x0000_i1709" DrawAspect="Content" ObjectID="_1493625733" r:id="rId1390"/>
        </w:object>
      </w:r>
      <w:r w:rsidRPr="000037DA">
        <w:t xml:space="preserve"> in </w:t>
      </w:r>
      <w:r w:rsidR="00905817" w:rsidRPr="00905817">
        <w:rPr>
          <w:position w:val="-10"/>
        </w:rPr>
        <w:object w:dxaOrig="240" w:dyaOrig="260" w14:anchorId="43515783">
          <v:shape id="_x0000_i1710" type="#_x0000_t75" style="width:12.25pt;height:12.9pt" o:ole="">
            <v:imagedata r:id="rId1391" o:title=""/>
          </v:shape>
          <o:OLEObject Type="Embed" ProgID="Equation.DSMT4" ShapeID="_x0000_i1710" DrawAspect="Content" ObjectID="_1493625734" r:id="rId1392"/>
        </w:object>
      </w:r>
      <w:r w:rsidRPr="000037DA">
        <w:t>,</w:t>
      </w:r>
    </w:p>
    <w:p w14:paraId="59F6DED9" w14:textId="2DA01421" w:rsidR="00FB6012" w:rsidRPr="000037DA" w:rsidRDefault="00FB6012" w:rsidP="00FB6012">
      <w:pPr>
        <w:pStyle w:val="MTDisplayEquation"/>
      </w:pPr>
      <w:r w:rsidRPr="000037DA">
        <w:tab/>
      </w:r>
      <w:r w:rsidR="00905817" w:rsidRPr="00905817">
        <w:rPr>
          <w:position w:val="-14"/>
        </w:rPr>
        <w:object w:dxaOrig="3200" w:dyaOrig="400" w14:anchorId="2A530C52">
          <v:shape id="_x0000_i1711" type="#_x0000_t75" style="width:159.6pt;height:19.7pt" o:ole="">
            <v:imagedata r:id="rId1393" o:title=""/>
          </v:shape>
          <o:OLEObject Type="Embed" ProgID="Equation.DSMT4" ShapeID="_x0000_i1711" DrawAspect="Content" ObjectID="_1493625735" r:id="rId1394"/>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25</w:instrText>
      </w:r>
      <w:r w:rsidR="00827503">
        <w:rPr>
          <w:noProof/>
        </w:rPr>
        <w:fldChar w:fldCharType="end"/>
      </w:r>
      <w:r>
        <w:instrText>)</w:instrText>
      </w:r>
      <w:r>
        <w:fldChar w:fldCharType="end"/>
      </w:r>
    </w:p>
    <w:p w14:paraId="6ED023D7" w14:textId="3FE87A37" w:rsidR="00FB6012" w:rsidRPr="000037DA" w:rsidRDefault="00FB6012" w:rsidP="00FB6012">
      <w:r w:rsidRPr="000037DA">
        <w:t xml:space="preserve">where </w:t>
      </w:r>
      <w:r w:rsidR="00905817" w:rsidRPr="00905817">
        <w:rPr>
          <w:position w:val="-14"/>
        </w:rPr>
        <w:object w:dxaOrig="840" w:dyaOrig="400" w14:anchorId="69926D15">
          <v:shape id="_x0000_i1712" type="#_x0000_t75" style="width:42.1pt;height:19.7pt" o:ole="">
            <v:imagedata r:id="rId1395" o:title=""/>
          </v:shape>
          <o:OLEObject Type="Embed" ProgID="Equation.DSMT4" ShapeID="_x0000_i1712" DrawAspect="Content" ObjectID="_1493625736" r:id="rId1396"/>
        </w:object>
      </w:r>
      <w:r w:rsidRPr="000037DA">
        <w:t xml:space="preserve"> represents the directional derivative of </w:t>
      </w:r>
      <w:r w:rsidR="00905817" w:rsidRPr="00905817">
        <w:rPr>
          <w:position w:val="-10"/>
        </w:rPr>
        <w:object w:dxaOrig="240" w:dyaOrig="320" w14:anchorId="45E0FF9E">
          <v:shape id="_x0000_i1713" type="#_x0000_t75" style="width:12.25pt;height:15.6pt" o:ole="">
            <v:imagedata r:id="rId1397" o:title=""/>
          </v:shape>
          <o:OLEObject Type="Embed" ProgID="Equation.DSMT4" ShapeID="_x0000_i1713" DrawAspect="Content" ObjectID="_1493625737" r:id="rId1398"/>
        </w:object>
      </w:r>
      <w:r w:rsidRPr="000037DA">
        <w:t xml:space="preserve"> along </w:t>
      </w:r>
      <w:r w:rsidR="00905817" w:rsidRPr="00905817">
        <w:rPr>
          <w:position w:val="-10"/>
        </w:rPr>
        <w:object w:dxaOrig="340" w:dyaOrig="320" w14:anchorId="121708BD">
          <v:shape id="_x0000_i1714" type="#_x0000_t75" style="width:17pt;height:15.6pt" o:ole="">
            <v:imagedata r:id="rId1399" o:title=""/>
          </v:shape>
          <o:OLEObject Type="Embed" ProgID="Equation.DSMT4" ShapeID="_x0000_i1714" DrawAspect="Content" ObjectID="_1493625738" r:id="rId1400"/>
        </w:object>
      </w:r>
      <w:r w:rsidRPr="000037DA">
        <w:t>.  For convenience, the virtual work may be separated into its internal and external parts,</w:t>
      </w:r>
    </w:p>
    <w:p w14:paraId="41FBD65B" w14:textId="4C638DE5" w:rsidR="00FB6012" w:rsidRPr="000037DA" w:rsidRDefault="00FB6012" w:rsidP="00FB6012">
      <w:pPr>
        <w:pStyle w:val="MTDisplayEquation"/>
      </w:pPr>
      <w:r w:rsidRPr="000037DA">
        <w:tab/>
      </w:r>
      <w:r w:rsidR="00905817" w:rsidRPr="00905817">
        <w:rPr>
          <w:position w:val="-12"/>
        </w:rPr>
        <w:object w:dxaOrig="1840" w:dyaOrig="360" w14:anchorId="0BF3EF08">
          <v:shape id="_x0000_i1715" type="#_x0000_t75" style="width:91.7pt;height:19pt" o:ole="">
            <v:imagedata r:id="rId1401" o:title=""/>
          </v:shape>
          <o:OLEObject Type="Embed" ProgID="Equation.DSMT4" ShapeID="_x0000_i1715" DrawAspect="Content" ObjectID="_1493625739" r:id="rId1402"/>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26</w:instrText>
      </w:r>
      <w:r w:rsidR="00827503">
        <w:rPr>
          <w:noProof/>
        </w:rPr>
        <w:fldChar w:fldCharType="end"/>
      </w:r>
      <w:r>
        <w:instrText>)</w:instrText>
      </w:r>
      <w:r>
        <w:fldChar w:fldCharType="end"/>
      </w:r>
    </w:p>
    <w:p w14:paraId="755B4695" w14:textId="77777777" w:rsidR="00FB6012" w:rsidRPr="000037DA" w:rsidRDefault="00FB6012" w:rsidP="00FB6012">
      <w:r w:rsidRPr="000037DA">
        <w:t>where</w:t>
      </w:r>
    </w:p>
    <w:p w14:paraId="49AFC70D" w14:textId="0E6C182F" w:rsidR="00FB6012" w:rsidRPr="000037DA" w:rsidRDefault="00FB6012" w:rsidP="00FB6012">
      <w:pPr>
        <w:pStyle w:val="MTDisplayEquation"/>
      </w:pPr>
      <w:r w:rsidRPr="000037DA">
        <w:tab/>
      </w:r>
      <w:r w:rsidR="00905817" w:rsidRPr="00905817">
        <w:rPr>
          <w:position w:val="-18"/>
        </w:rPr>
        <w:object w:dxaOrig="4860" w:dyaOrig="460" w14:anchorId="20060634">
          <v:shape id="_x0000_i1716" type="#_x0000_t75" style="width:242.5pt;height:22.4pt" o:ole="">
            <v:imagedata r:id="rId1403" o:title=""/>
          </v:shape>
          <o:OLEObject Type="Embed" ProgID="Equation.DSMT4" ShapeID="_x0000_i1716" DrawAspect="Content" ObjectID="_1493625740" r:id="rId1404"/>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49" w:name="ZEqnNum162760"/>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27</w:instrText>
      </w:r>
      <w:r w:rsidR="00827503">
        <w:rPr>
          <w:noProof/>
        </w:rPr>
        <w:fldChar w:fldCharType="end"/>
      </w:r>
      <w:r>
        <w:instrText>)</w:instrText>
      </w:r>
      <w:bookmarkEnd w:id="249"/>
      <w:r>
        <w:fldChar w:fldCharType="end"/>
      </w:r>
    </w:p>
    <w:p w14:paraId="7774208D" w14:textId="77777777" w:rsidR="00FB6012" w:rsidRPr="000037DA" w:rsidRDefault="00FB6012" w:rsidP="00FB6012">
      <w:r w:rsidRPr="000037DA">
        <w:t>and</w:t>
      </w:r>
    </w:p>
    <w:p w14:paraId="3D11B177" w14:textId="5344BED9" w:rsidR="00FB6012" w:rsidRPr="000037DA" w:rsidRDefault="00FB6012" w:rsidP="00FB6012">
      <w:pPr>
        <w:pStyle w:val="MTDisplayEquation"/>
      </w:pPr>
      <w:r w:rsidRPr="000037DA">
        <w:tab/>
      </w:r>
      <w:r w:rsidR="00905817" w:rsidRPr="00905817">
        <w:rPr>
          <w:position w:val="-18"/>
        </w:rPr>
        <w:object w:dxaOrig="4580" w:dyaOrig="460" w14:anchorId="74F0933D">
          <v:shape id="_x0000_i1717" type="#_x0000_t75" style="width:228.9pt;height:22.4pt" o:ole="">
            <v:imagedata r:id="rId1405" o:title=""/>
          </v:shape>
          <o:OLEObject Type="Embed" ProgID="Equation.DSMT4" ShapeID="_x0000_i1717" DrawAspect="Content" ObjectID="_1493625741" r:id="rId1406"/>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28</w:instrText>
      </w:r>
      <w:r w:rsidR="00827503">
        <w:rPr>
          <w:noProof/>
        </w:rPr>
        <w:fldChar w:fldCharType="end"/>
      </w:r>
      <w:r>
        <w:instrText>)</w:instrText>
      </w:r>
      <w:r>
        <w:fldChar w:fldCharType="end"/>
      </w:r>
    </w:p>
    <w:p w14:paraId="6AD1FFF7" w14:textId="251D6B2D" w:rsidR="00FB6012" w:rsidRPr="000037DA" w:rsidRDefault="00FB6012" w:rsidP="00FB6012">
      <w:r w:rsidRPr="000037DA">
        <w:tab/>
        <w:t xml:space="preserve">The evaluation of the directional derivatives can be performed following a standard approach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rsidRPr="000037DA">
        <w:t xml:space="preserve">.  For the internal part of the virtual work, the directional derivative along </w:t>
      </w:r>
      <w:r w:rsidR="00905817" w:rsidRPr="00905817">
        <w:rPr>
          <w:position w:val="-6"/>
        </w:rPr>
        <w:object w:dxaOrig="360" w:dyaOrig="279" w14:anchorId="704EE88C">
          <v:shape id="_x0000_i1718" type="#_x0000_t75" style="width:19pt;height:14.25pt" o:ole="">
            <v:imagedata r:id="rId1407" o:title=""/>
          </v:shape>
          <o:OLEObject Type="Embed" ProgID="Equation.DSMT4" ShapeID="_x0000_i1718" DrawAspect="Content" ObjectID="_1493625742" r:id="rId1408"/>
        </w:object>
      </w:r>
      <w:r w:rsidRPr="000037DA">
        <w:t xml:space="preserve"> yields</w:t>
      </w:r>
    </w:p>
    <w:p w14:paraId="1555897D" w14:textId="2857AF45" w:rsidR="00FB6012" w:rsidRPr="000037DA" w:rsidRDefault="00FB6012" w:rsidP="00FB6012">
      <w:pPr>
        <w:pStyle w:val="MTDisplayEquation"/>
      </w:pPr>
      <w:r w:rsidRPr="000037DA">
        <w:lastRenderedPageBreak/>
        <w:tab/>
      </w:r>
      <w:r w:rsidR="00905817" w:rsidRPr="00905817">
        <w:rPr>
          <w:position w:val="-106"/>
        </w:rPr>
        <w:object w:dxaOrig="6360" w:dyaOrig="2240" w14:anchorId="04B8FD7D">
          <v:shape id="_x0000_i1719" type="#_x0000_t75" style="width:317.9pt;height:112.1pt" o:ole="">
            <v:imagedata r:id="rId1409" o:title=""/>
          </v:shape>
          <o:OLEObject Type="Embed" ProgID="Equation.DSMT4" ShapeID="_x0000_i1719" DrawAspect="Content" ObjectID="_1493625743" r:id="rId1410"/>
        </w:objec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50" w:name="ZEqnNum239613"/>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29</w:instrText>
      </w:r>
      <w:r w:rsidR="00827503">
        <w:rPr>
          <w:noProof/>
        </w:rPr>
        <w:fldChar w:fldCharType="end"/>
      </w:r>
      <w:r>
        <w:instrText>)</w:instrText>
      </w:r>
      <w:bookmarkEnd w:id="250"/>
      <w:r>
        <w:fldChar w:fldCharType="end"/>
      </w:r>
    </w:p>
    <w:p w14:paraId="0D884379" w14:textId="6BE2BBEB" w:rsidR="00FB6012" w:rsidRPr="000037DA" w:rsidRDefault="00FB6012" w:rsidP="00FB6012">
      <w:r w:rsidRPr="000037DA">
        <w:t xml:space="preserve">where </w:t>
      </w:r>
      <w:r w:rsidR="00905817" w:rsidRPr="00905817">
        <w:rPr>
          <w:position w:val="-4"/>
        </w:rPr>
        <w:object w:dxaOrig="200" w:dyaOrig="200" w14:anchorId="1A69EFD3">
          <v:shape id="_x0000_i1720" type="#_x0000_t75" style="width:10.2pt;height:10.2pt" o:ole="">
            <v:imagedata r:id="rId1411" o:title=""/>
          </v:shape>
          <o:OLEObject Type="Embed" ProgID="Equation.DSMT4" ShapeID="_x0000_i1720" DrawAspect="Content" ObjectID="_1493625744" r:id="rId1412"/>
        </w:object>
      </w:r>
      <w:r w:rsidRPr="000037DA">
        <w:t xml:space="preserve"> is the fourth-order spatial elasticity tensor for the mixture and </w:t>
      </w:r>
      <w:r w:rsidR="00905817" w:rsidRPr="00905817">
        <w:rPr>
          <w:position w:val="-16"/>
        </w:rPr>
        <w:object w:dxaOrig="2820" w:dyaOrig="440" w14:anchorId="0F8408B1">
          <v:shape id="_x0000_i1721" type="#_x0000_t75" style="width:141.3pt;height:21.75pt" o:ole="">
            <v:imagedata r:id="rId1413" o:title=""/>
          </v:shape>
          <o:OLEObject Type="Embed" ProgID="Equation.DSMT4" ShapeID="_x0000_i1721" DrawAspect="Content" ObjectID="_1493625745" r:id="rId1414"/>
        </w:object>
      </w:r>
      <w:r w:rsidRPr="000037DA">
        <w:t>.  Based on the relation of Eq.</w:t>
      </w:r>
      <w:r w:rsidR="00DE5C49">
        <w:fldChar w:fldCharType="begin"/>
      </w:r>
      <w:r w:rsidR="00DE5C49">
        <w:instrText xml:space="preserve"> GOTOBUTTON ZEqnNum359393  \* MERGEFORMAT </w:instrText>
      </w:r>
      <w:r w:rsidR="00827503">
        <w:fldChar w:fldCharType="begin"/>
      </w:r>
      <w:r w:rsidR="00827503">
        <w:instrText xml:space="preserve"> REF ZEqnNum359393 \* Charformat \! \* MERGEFORMAT </w:instrText>
      </w:r>
      <w:r w:rsidR="00827503">
        <w:fldChar w:fldCharType="separate"/>
      </w:r>
      <w:r w:rsidR="00D3178E">
        <w:instrText>(2.98)</w:instrText>
      </w:r>
      <w:r w:rsidR="00827503">
        <w:fldChar w:fldCharType="end"/>
      </w:r>
      <w:r w:rsidR="00DE5C49">
        <w:fldChar w:fldCharType="end"/>
      </w:r>
      <w:r w:rsidRPr="000037DA">
        <w:t>, the spatial elasticity tensor may also be expanded as</w:t>
      </w:r>
    </w:p>
    <w:p w14:paraId="3F91423D" w14:textId="336637C3" w:rsidR="00FB6012" w:rsidRPr="000037DA" w:rsidRDefault="00FB6012" w:rsidP="00FB6012">
      <w:pPr>
        <w:pStyle w:val="MTDisplayEquation"/>
      </w:pPr>
      <w:r w:rsidRPr="000037DA">
        <w:tab/>
      </w:r>
      <w:r w:rsidR="00905817" w:rsidRPr="00905817">
        <w:rPr>
          <w:position w:val="-16"/>
        </w:rPr>
        <w:object w:dxaOrig="2600" w:dyaOrig="440" w14:anchorId="64C6B9DE">
          <v:shape id="_x0000_i1722" type="#_x0000_t75" style="width:129.75pt;height:21.75pt" o:ole="">
            <v:imagedata r:id="rId1415" o:title=""/>
          </v:shape>
          <o:OLEObject Type="Embed" ProgID="Equation.DSMT4" ShapeID="_x0000_i1722" DrawAspect="Content" ObjectID="_1493625746" r:id="rId1416"/>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30</w:instrText>
      </w:r>
      <w:r w:rsidR="00827503">
        <w:rPr>
          <w:noProof/>
        </w:rPr>
        <w:fldChar w:fldCharType="end"/>
      </w:r>
      <w:r>
        <w:instrText>)</w:instrText>
      </w:r>
      <w:r>
        <w:fldChar w:fldCharType="end"/>
      </w:r>
    </w:p>
    <w:p w14:paraId="42A6EA5D" w14:textId="0460E585" w:rsidR="00FB6012" w:rsidRPr="000037DA" w:rsidRDefault="00FB6012" w:rsidP="00FB6012">
      <w:r w:rsidRPr="000037DA">
        <w:t xml:space="preserve">where </w:t>
      </w:r>
      <w:r w:rsidR="00905817" w:rsidRPr="00905817">
        <w:rPr>
          <w:position w:val="-4"/>
        </w:rPr>
        <w:object w:dxaOrig="260" w:dyaOrig="300" w14:anchorId="4478D258">
          <v:shape id="_x0000_i1723" type="#_x0000_t75" style="width:12.9pt;height:14.95pt" o:ole="">
            <v:imagedata r:id="rId1417" o:title=""/>
          </v:shape>
          <o:OLEObject Type="Embed" ProgID="Equation.DSMT4" ShapeID="_x0000_i1723" DrawAspect="Content" ObjectID="_1493625747" r:id="rId1418"/>
        </w:object>
      </w:r>
      <w:r w:rsidRPr="000037DA">
        <w:t xml:space="preserve"> is the spatial elasticity tensor for the solid matrix</w:t>
      </w:r>
      <w:r>
        <w:t xml:space="preserve"> </w:t>
      </w:r>
      <w:r>
        <w:fldChar w:fldCharType="begin"/>
      </w:r>
      <w:r w:rsidR="00214E15">
        <w:instrText xml:space="preserve"> ADDIN EN.CITE &lt;EndNote&gt;&lt;Cite&gt;&lt;Author&gt;Curnier&lt;/Author&gt;&lt;Year&gt;1995&lt;/Year&gt;&lt;RecNum&gt;52&lt;/RecNum&gt;&lt;DisplayText&gt;[27]&lt;/DisplayText&gt;&lt;record&gt;&lt;rec-number&gt;52&lt;/rec-number&gt;&lt;foreign-keys&gt;&lt;key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sidR="00A56950">
        <w:rPr>
          <w:noProof/>
        </w:rPr>
        <w:t>[</w:t>
      </w:r>
      <w:hyperlink w:anchor="_ENREF_27" w:tooltip="Curnier, 1995 #52" w:history="1">
        <w:r w:rsidR="00214E15">
          <w:rPr>
            <w:noProof/>
          </w:rPr>
          <w:t>27</w:t>
        </w:r>
      </w:hyperlink>
      <w:r w:rsidR="00A56950">
        <w:rPr>
          <w:noProof/>
        </w:rPr>
        <w:t>]</w:t>
      </w:r>
      <w:r>
        <w:fldChar w:fldCharType="end"/>
      </w:r>
      <w:r w:rsidRPr="000037DA">
        <w:t xml:space="preserve">.  It is related to the material elasticity tensor </w:t>
      </w:r>
      <w:r w:rsidR="00A60338" w:rsidRPr="00905817">
        <w:rPr>
          <w:position w:val="-6"/>
        </w:rPr>
        <w:object w:dxaOrig="300" w:dyaOrig="320" w14:anchorId="7C5DE806">
          <v:shape id="_x0000_i1724" type="#_x0000_t75" style="width:14.95pt;height:15.6pt" o:ole="">
            <v:imagedata r:id="rId1419" o:title=""/>
          </v:shape>
          <o:OLEObject Type="Embed" ProgID="Equation.DSMT4" ShapeID="_x0000_i1724" DrawAspect="Content" ObjectID="_1493625748" r:id="rId1420"/>
        </w:object>
      </w:r>
      <w:r w:rsidRPr="000037DA">
        <w:t xml:space="preserve"> via</w:t>
      </w:r>
    </w:p>
    <w:p w14:paraId="1879C136" w14:textId="6FB8155E" w:rsidR="00FB6012" w:rsidRPr="000037DA" w:rsidRDefault="00FB6012" w:rsidP="00FB6012">
      <w:pPr>
        <w:pStyle w:val="MTDisplayEquation"/>
      </w:pPr>
      <w:r w:rsidRPr="000037DA">
        <w:tab/>
      </w:r>
      <w:r w:rsidR="00A60338" w:rsidRPr="00905817">
        <w:rPr>
          <w:position w:val="-16"/>
        </w:rPr>
        <w:object w:dxaOrig="3080" w:dyaOrig="440" w14:anchorId="3EAA40DD">
          <v:shape id="_x0000_i1725" type="#_x0000_t75" style="width:154.2pt;height:21.75pt" o:ole="">
            <v:imagedata r:id="rId1421" o:title=""/>
          </v:shape>
          <o:OLEObject Type="Embed" ProgID="Equation.DSMT4" ShapeID="_x0000_i1725" DrawAspect="Content" ObjectID="_1493625749" r:id="rId1422"/>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31</w:instrText>
      </w:r>
      <w:r w:rsidR="00827503">
        <w:rPr>
          <w:noProof/>
        </w:rPr>
        <w:fldChar w:fldCharType="end"/>
      </w:r>
      <w:r>
        <w:instrText>)</w:instrText>
      </w:r>
      <w:r>
        <w:fldChar w:fldCharType="end"/>
      </w:r>
    </w:p>
    <w:p w14:paraId="11F5FCC7" w14:textId="2362E8FB" w:rsidR="00FB6012" w:rsidRPr="000037DA" w:rsidRDefault="00FB6012" w:rsidP="00FB6012">
      <w:r w:rsidRPr="000037DA">
        <w:t xml:space="preserve">where </w:t>
      </w:r>
      <w:r w:rsidR="00905817" w:rsidRPr="00905817">
        <w:rPr>
          <w:position w:val="-4"/>
        </w:rPr>
        <w:object w:dxaOrig="220" w:dyaOrig="260" w14:anchorId="16BA131B">
          <v:shape id="_x0000_i1726" type="#_x0000_t75" style="width:10.85pt;height:12.9pt" o:ole="">
            <v:imagedata r:id="rId1423" o:title=""/>
          </v:shape>
          <o:OLEObject Type="Embed" ProgID="Equation.DSMT4" ShapeID="_x0000_i1726" DrawAspect="Content" ObjectID="_1493625750" r:id="rId1424"/>
        </w:object>
      </w:r>
      <w:r w:rsidRPr="000037DA">
        <w:t xml:space="preserve"> is the deformation gradient of the solid matrix, </w:t>
      </w:r>
      <w:r w:rsidR="00A60338" w:rsidRPr="00905817">
        <w:rPr>
          <w:position w:val="-10"/>
        </w:rPr>
        <w:object w:dxaOrig="1280" w:dyaOrig="360" w14:anchorId="5001AC09">
          <v:shape id="_x0000_i1727" type="#_x0000_t75" style="width:63.85pt;height:19pt" o:ole="">
            <v:imagedata r:id="rId1425" o:title=""/>
          </v:shape>
          <o:OLEObject Type="Embed" ProgID="Equation.DSMT4" ShapeID="_x0000_i1727" DrawAspect="Content" ObjectID="_1493625751" r:id="rId1426"/>
        </w:object>
      </w:r>
      <w:r w:rsidRPr="000037DA">
        <w:t xml:space="preserve"> where </w:t>
      </w:r>
      <w:r w:rsidR="00905817" w:rsidRPr="00905817">
        <w:rPr>
          <w:position w:val="-4"/>
        </w:rPr>
        <w:object w:dxaOrig="240" w:dyaOrig="260" w14:anchorId="1A7E61C7">
          <v:shape id="_x0000_i1728" type="#_x0000_t75" style="width:12.25pt;height:12.9pt" o:ole="">
            <v:imagedata r:id="rId1427" o:title=""/>
          </v:shape>
          <o:OLEObject Type="Embed" ProgID="Equation.DSMT4" ShapeID="_x0000_i1728" DrawAspect="Content" ObjectID="_1493625752" r:id="rId1428"/>
        </w:object>
      </w:r>
      <w:r w:rsidRPr="000037DA">
        <w:t xml:space="preserve"> is the Lagrangian strain tensor and </w:t>
      </w:r>
      <w:r w:rsidR="00905817" w:rsidRPr="00905817">
        <w:rPr>
          <w:position w:val="-6"/>
        </w:rPr>
        <w:object w:dxaOrig="279" w:dyaOrig="320" w14:anchorId="7DF0E237">
          <v:shape id="_x0000_i1729" type="#_x0000_t75" style="width:14.25pt;height:15.6pt" o:ole="">
            <v:imagedata r:id="rId1429" o:title=""/>
          </v:shape>
          <o:OLEObject Type="Embed" ProgID="Equation.DSMT4" ShapeID="_x0000_i1729" DrawAspect="Content" ObjectID="_1493625753" r:id="rId1430"/>
        </w:object>
      </w:r>
      <w:r w:rsidRPr="000037DA">
        <w:t xml:space="preserve"> is the second Piola-Kirchhoff stress tensor, related to the Cauchy stress tensor via </w:t>
      </w:r>
      <w:r w:rsidR="00905817" w:rsidRPr="00905817">
        <w:rPr>
          <w:position w:val="-6"/>
        </w:rPr>
        <w:object w:dxaOrig="1719" w:dyaOrig="320" w14:anchorId="79AAA6AE">
          <v:shape id="_x0000_i1730" type="#_x0000_t75" style="width:86.25pt;height:15.6pt" o:ole="">
            <v:imagedata r:id="rId1431" o:title=""/>
          </v:shape>
          <o:OLEObject Type="Embed" ProgID="Equation.DSMT4" ShapeID="_x0000_i1730" DrawAspect="Content" ObjectID="_1493625754" r:id="rId1432"/>
        </w:object>
      </w:r>
      <w:r w:rsidRPr="000037DA">
        <w:t>.</w:t>
      </w:r>
    </w:p>
    <w:p w14:paraId="24EF0EB3" w14:textId="4A56D477" w:rsidR="00FB6012" w:rsidRPr="000037DA" w:rsidRDefault="00FB6012" w:rsidP="00FB6012">
      <w:r w:rsidRPr="000037DA">
        <w:tab/>
        <w:t xml:space="preserve">Similarly, </w:t>
      </w:r>
      <w:r w:rsidR="00905817" w:rsidRPr="00905817">
        <w:rPr>
          <w:position w:val="-6"/>
        </w:rPr>
        <w:object w:dxaOrig="240" w:dyaOrig="320" w14:anchorId="20310E9A">
          <v:shape id="_x0000_i1731" type="#_x0000_t75" style="width:12.25pt;height:15.6pt" o:ole="">
            <v:imagedata r:id="rId1433" o:title=""/>
          </v:shape>
          <o:OLEObject Type="Embed" ProgID="Equation.DSMT4" ShapeID="_x0000_i1731" DrawAspect="Content" ObjectID="_1493625755" r:id="rId1434"/>
        </w:object>
      </w:r>
      <w:r w:rsidRPr="000037DA">
        <w:t xml:space="preserve"> is a fourth-order tensor that represents the spatial measure of the rate of change of permeability with strain.  It is related to its material frame equivalent </w:t>
      </w:r>
      <w:r w:rsidR="00A60338" w:rsidRPr="00905817">
        <w:rPr>
          <w:position w:val="-6"/>
        </w:rPr>
        <w:object w:dxaOrig="279" w:dyaOrig="279" w14:anchorId="40E88F31">
          <v:shape id="_x0000_i1732" type="#_x0000_t75" style="width:14.25pt;height:14.25pt" o:ole="">
            <v:imagedata r:id="rId1435" o:title=""/>
          </v:shape>
          <o:OLEObject Type="Embed" ProgID="Equation.DSMT4" ShapeID="_x0000_i1732" DrawAspect="Content" ObjectID="_1493625756" r:id="rId1436"/>
        </w:object>
      </w:r>
      <w:r w:rsidRPr="000037DA">
        <w:t xml:space="preserve"> via</w:t>
      </w:r>
    </w:p>
    <w:p w14:paraId="0213A98B" w14:textId="7A976A5E" w:rsidR="00FB6012" w:rsidRPr="000037DA" w:rsidRDefault="00FB6012" w:rsidP="00FB6012">
      <w:pPr>
        <w:pStyle w:val="MTDisplayEquation"/>
      </w:pPr>
      <w:r w:rsidRPr="000037DA">
        <w:tab/>
      </w:r>
      <w:r w:rsidR="00A60338" w:rsidRPr="00905817">
        <w:rPr>
          <w:position w:val="-16"/>
        </w:rPr>
        <w:object w:dxaOrig="2980" w:dyaOrig="440" w14:anchorId="7A14F986">
          <v:shape id="_x0000_i1733" type="#_x0000_t75" style="width:148.75pt;height:21.75pt" o:ole="">
            <v:imagedata r:id="rId1437" o:title=""/>
          </v:shape>
          <o:OLEObject Type="Embed" ProgID="Equation.DSMT4" ShapeID="_x0000_i1733" DrawAspect="Content" ObjectID="_1493625757" r:id="rId1438"/>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32</w:instrText>
      </w:r>
      <w:r w:rsidR="00827503">
        <w:rPr>
          <w:noProof/>
        </w:rPr>
        <w:fldChar w:fldCharType="end"/>
      </w:r>
      <w:r>
        <w:instrText>)</w:instrText>
      </w:r>
      <w:r>
        <w:fldChar w:fldCharType="end"/>
      </w:r>
    </w:p>
    <w:p w14:paraId="475BFC08" w14:textId="785A92DA" w:rsidR="00FB6012" w:rsidRPr="000037DA" w:rsidRDefault="00FB6012" w:rsidP="00FB6012">
      <w:r w:rsidRPr="000037DA">
        <w:t xml:space="preserve">where </w:t>
      </w:r>
      <w:r w:rsidR="00A60338" w:rsidRPr="00905817">
        <w:rPr>
          <w:position w:val="-10"/>
        </w:rPr>
        <w:object w:dxaOrig="1200" w:dyaOrig="340" w14:anchorId="6EEFE1C3">
          <v:shape id="_x0000_i1734" type="#_x0000_t75" style="width:59.75pt;height:17pt" o:ole="">
            <v:imagedata r:id="rId1439" o:title=""/>
          </v:shape>
          <o:OLEObject Type="Embed" ProgID="Equation.DSMT4" ShapeID="_x0000_i1734" DrawAspect="Content" ObjectID="_1493625758" r:id="rId1440"/>
        </w:object>
      </w:r>
      <w:r w:rsidRPr="000037DA">
        <w:t xml:space="preserve"> and </w:t>
      </w:r>
      <w:r w:rsidR="00905817" w:rsidRPr="00905817">
        <w:rPr>
          <w:position w:val="-4"/>
        </w:rPr>
        <w:object w:dxaOrig="279" w:dyaOrig="260" w14:anchorId="1D71FF18">
          <v:shape id="_x0000_i1735" type="#_x0000_t75" style="width:14.25pt;height:12.9pt" o:ole="">
            <v:imagedata r:id="rId1441" o:title=""/>
          </v:shape>
          <o:OLEObject Type="Embed" ProgID="Equation.DSMT4" ShapeID="_x0000_i1735" DrawAspect="Content" ObjectID="_1493625759" r:id="rId1442"/>
        </w:object>
      </w:r>
      <w:r w:rsidRPr="000037DA">
        <w:t xml:space="preserve"> is the permeability tensor in the material frame, such that </w:t>
      </w:r>
      <w:r w:rsidR="00905817" w:rsidRPr="00905817">
        <w:rPr>
          <w:position w:val="-6"/>
        </w:rPr>
        <w:object w:dxaOrig="1579" w:dyaOrig="320" w14:anchorId="0B07A495">
          <v:shape id="_x0000_i1736" type="#_x0000_t75" style="width:78.8pt;height:15.6pt" o:ole="">
            <v:imagedata r:id="rId1443" o:title=""/>
          </v:shape>
          <o:OLEObject Type="Embed" ProgID="Equation.DSMT4" ShapeID="_x0000_i1736" DrawAspect="Content" ObjectID="_1493625760" r:id="rId1444"/>
        </w:object>
      </w:r>
      <w:r w:rsidRPr="000037DA">
        <w:t xml:space="preserve">.  Since </w:t>
      </w:r>
      <w:r w:rsidR="00905817" w:rsidRPr="00905817">
        <w:rPr>
          <w:position w:val="-4"/>
        </w:rPr>
        <w:object w:dxaOrig="279" w:dyaOrig="260" w14:anchorId="25E4F64C">
          <v:shape id="_x0000_i1737" type="#_x0000_t75" style="width:14.25pt;height:12.9pt" o:ole="">
            <v:imagedata r:id="rId1445" o:title=""/>
          </v:shape>
          <o:OLEObject Type="Embed" ProgID="Equation.DSMT4" ShapeID="_x0000_i1737" DrawAspect="Content" ObjectID="_1493625761" r:id="rId1446"/>
        </w:object>
      </w:r>
      <w:r w:rsidRPr="000037DA">
        <w:t xml:space="preserve"> and </w:t>
      </w:r>
      <w:r w:rsidR="00905817" w:rsidRPr="00905817">
        <w:rPr>
          <w:position w:val="-4"/>
        </w:rPr>
        <w:object w:dxaOrig="240" w:dyaOrig="260" w14:anchorId="19339381">
          <v:shape id="_x0000_i1738" type="#_x0000_t75" style="width:12.25pt;height:12.9pt" o:ole="">
            <v:imagedata r:id="rId1447" o:title=""/>
          </v:shape>
          <o:OLEObject Type="Embed" ProgID="Equation.DSMT4" ShapeID="_x0000_i1738" DrawAspect="Content" ObjectID="_1493625762" r:id="rId1448"/>
        </w:object>
      </w:r>
      <w:r w:rsidRPr="000037DA">
        <w:t xml:space="preserve"> are symmetric tensors, it follows that </w:t>
      </w:r>
      <w:r w:rsidR="00905817" w:rsidRPr="00905817">
        <w:rPr>
          <w:position w:val="-6"/>
        </w:rPr>
        <w:object w:dxaOrig="240" w:dyaOrig="320" w14:anchorId="588E5718">
          <v:shape id="_x0000_i1739" type="#_x0000_t75" style="width:12.25pt;height:15.6pt" o:ole="">
            <v:imagedata r:id="rId1449" o:title=""/>
          </v:shape>
          <o:OLEObject Type="Embed" ProgID="Equation.DSMT4" ShapeID="_x0000_i1739" DrawAspect="Content" ObjectID="_1493625763" r:id="rId1450"/>
        </w:object>
      </w:r>
      <w:r w:rsidRPr="000037DA">
        <w:t xml:space="preserve"> and </w:t>
      </w:r>
      <w:r w:rsidR="00A60338" w:rsidRPr="00905817">
        <w:rPr>
          <w:position w:val="-6"/>
        </w:rPr>
        <w:object w:dxaOrig="279" w:dyaOrig="279" w14:anchorId="59EDC4FA">
          <v:shape id="_x0000_i1740" type="#_x0000_t75" style="width:14.25pt;height:14.25pt" o:ole="">
            <v:imagedata r:id="rId1451" o:title=""/>
          </v:shape>
          <o:OLEObject Type="Embed" ProgID="Equation.DSMT4" ShapeID="_x0000_i1740" DrawAspect="Content" ObjectID="_1493625764" r:id="rId1452"/>
        </w:object>
      </w:r>
      <w:r w:rsidRPr="000037DA">
        <w:t xml:space="preserve"> exhibit two minor symmetries (e.g., </w:t>
      </w:r>
      <w:r w:rsidR="00905817" w:rsidRPr="00905817">
        <w:rPr>
          <w:position w:val="-14"/>
        </w:rPr>
        <w:object w:dxaOrig="980" w:dyaOrig="400" w14:anchorId="4544B719">
          <v:shape id="_x0000_i1741" type="#_x0000_t75" style="width:49.6pt;height:19.7pt" o:ole="">
            <v:imagedata r:id="rId1453" o:title=""/>
          </v:shape>
          <o:OLEObject Type="Embed" ProgID="Equation.DSMT4" ShapeID="_x0000_i1741" DrawAspect="Content" ObjectID="_1493625765" r:id="rId1454"/>
        </w:object>
      </w:r>
      <w:r w:rsidRPr="000037DA">
        <w:t xml:space="preserve"> and </w:t>
      </w:r>
      <w:r w:rsidR="00905817" w:rsidRPr="00905817">
        <w:rPr>
          <w:position w:val="-14"/>
        </w:rPr>
        <w:object w:dxaOrig="1080" w:dyaOrig="380" w14:anchorId="4555D772">
          <v:shape id="_x0000_i1742" type="#_x0000_t75" style="width:54.35pt;height:19pt" o:ole="">
            <v:imagedata r:id="rId1455" o:title=""/>
          </v:shape>
          <o:OLEObject Type="Embed" ProgID="Equation.DSMT4" ShapeID="_x0000_i1742" DrawAspect="Content" ObjectID="_1493625766" r:id="rId1456"/>
        </w:object>
      </w:r>
      <w:r w:rsidRPr="000037DA">
        <w:t>)</w:t>
      </w:r>
      <w:r w:rsidR="0018091D">
        <w:t>.</w:t>
      </w:r>
      <w:r w:rsidRPr="000037DA">
        <w:t xml:space="preserve"> </w:t>
      </w:r>
      <w:r w:rsidR="0018091D">
        <w:t>H</w:t>
      </w:r>
      <w:r w:rsidRPr="000037DA">
        <w:t xml:space="preserve">owever, unlike the elasticity tensor, it is not necessary that these tensors exhibit major symmetry (e.g., </w:t>
      </w:r>
      <w:r w:rsidR="00905817" w:rsidRPr="00905817">
        <w:rPr>
          <w:position w:val="-14"/>
        </w:rPr>
        <w:object w:dxaOrig="1080" w:dyaOrig="380" w14:anchorId="65BE1737">
          <v:shape id="_x0000_i1743" type="#_x0000_t75" style="width:54.35pt;height:19pt" o:ole="">
            <v:imagedata r:id="rId1457" o:title=""/>
          </v:shape>
          <o:OLEObject Type="Embed" ProgID="Equation.DSMT4" ShapeID="_x0000_i1743" DrawAspect="Content" ObjectID="_1493625767" r:id="rId1458"/>
        </w:object>
      </w:r>
      <w:r w:rsidRPr="000037DA">
        <w:t xml:space="preserve"> in general).</w:t>
      </w:r>
    </w:p>
    <w:p w14:paraId="2EE0A423" w14:textId="6C6BA028" w:rsidR="00FB6012" w:rsidRPr="000037DA" w:rsidRDefault="00FB6012" w:rsidP="00FB6012">
      <w:r w:rsidRPr="000037DA">
        <w:tab/>
        <w:t xml:space="preserve">The directional derivative of </w:t>
      </w:r>
      <w:r w:rsidR="00905817" w:rsidRPr="00905817">
        <w:rPr>
          <w:position w:val="-12"/>
        </w:rPr>
        <w:object w:dxaOrig="540" w:dyaOrig="360" w14:anchorId="268F9B5B">
          <v:shape id="_x0000_i1744" type="#_x0000_t75" style="width:27.15pt;height:19pt" o:ole="">
            <v:imagedata r:id="rId1459" o:title=""/>
          </v:shape>
          <o:OLEObject Type="Embed" ProgID="Equation.DSMT4" ShapeID="_x0000_i1744" DrawAspect="Content" ObjectID="_1493625768" r:id="rId1460"/>
        </w:object>
      </w:r>
      <w:r w:rsidRPr="000037DA">
        <w:t xml:space="preserve"> along </w:t>
      </w:r>
      <w:r w:rsidR="00905817" w:rsidRPr="00905817">
        <w:rPr>
          <w:position w:val="-10"/>
        </w:rPr>
        <w:object w:dxaOrig="340" w:dyaOrig="320" w14:anchorId="19FD7FD5">
          <v:shape id="_x0000_i1745" type="#_x0000_t75" style="width:17pt;height:15.6pt" o:ole="">
            <v:imagedata r:id="rId1461" o:title=""/>
          </v:shape>
          <o:OLEObject Type="Embed" ProgID="Equation.DSMT4" ShapeID="_x0000_i1745" DrawAspect="Content" ObjectID="_1493625769" r:id="rId1462"/>
        </w:object>
      </w:r>
      <w:r w:rsidRPr="000037DA">
        <w:t xml:space="preserve"> is given by</w:t>
      </w:r>
    </w:p>
    <w:p w14:paraId="7B05AC67" w14:textId="07A71F58" w:rsidR="00FB6012" w:rsidRPr="000037DA" w:rsidRDefault="00FB6012" w:rsidP="00FB6012">
      <w:pPr>
        <w:pStyle w:val="MTDisplayEquation"/>
      </w:pPr>
      <w:r w:rsidRPr="000037DA">
        <w:tab/>
      </w:r>
      <w:r w:rsidR="00905817" w:rsidRPr="00905817">
        <w:rPr>
          <w:position w:val="-18"/>
        </w:rPr>
        <w:object w:dxaOrig="5480" w:dyaOrig="460" w14:anchorId="0FCC6988">
          <v:shape id="_x0000_i1746" type="#_x0000_t75" style="width:273.75pt;height:22.4pt" o:ole="">
            <v:imagedata r:id="rId1463" o:title=""/>
          </v:shape>
          <o:OLEObject Type="Embed" ProgID="Equation.DSMT4" ShapeID="_x0000_i1746" DrawAspect="Content" ObjectID="_1493625770" r:id="rId1464"/>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51" w:name="ZEqnNum782864"/>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33</w:instrText>
      </w:r>
      <w:r w:rsidR="00827503">
        <w:rPr>
          <w:noProof/>
        </w:rPr>
        <w:fldChar w:fldCharType="end"/>
      </w:r>
      <w:r>
        <w:instrText>)</w:instrText>
      </w:r>
      <w:bookmarkEnd w:id="251"/>
      <w:r>
        <w:fldChar w:fldCharType="end"/>
      </w:r>
    </w:p>
    <w:p w14:paraId="23B3D585" w14:textId="083358E3" w:rsidR="00FB6012" w:rsidRPr="000037DA" w:rsidRDefault="00FB6012" w:rsidP="00FB6012">
      <w:r w:rsidRPr="000037DA">
        <w:t xml:space="preserve">Note that letting </w:t>
      </w:r>
      <w:r w:rsidR="00905817" w:rsidRPr="00905817">
        <w:rPr>
          <w:position w:val="-10"/>
        </w:rPr>
        <w:object w:dxaOrig="580" w:dyaOrig="320" w14:anchorId="57C474E3">
          <v:shape id="_x0000_i1747" type="#_x0000_t75" style="width:29.2pt;height:15.6pt" o:ole="">
            <v:imagedata r:id="rId1465" o:title=""/>
          </v:shape>
          <o:OLEObject Type="Embed" ProgID="Equation.DSMT4" ShapeID="_x0000_i1747" DrawAspect="Content" ObjectID="_1493625771" r:id="rId1466"/>
        </w:object>
      </w:r>
      <w:r w:rsidRPr="000037DA">
        <w:t xml:space="preserve"> and </w:t>
      </w:r>
      <w:r w:rsidR="00905817" w:rsidRPr="00905817">
        <w:rPr>
          <w:position w:val="-10"/>
        </w:rPr>
        <w:object w:dxaOrig="720" w:dyaOrig="320" w14:anchorId="377FCE3D">
          <v:shape id="_x0000_i1748" type="#_x0000_t75" style="width:36.7pt;height:15.6pt" o:ole="">
            <v:imagedata r:id="rId1467" o:title=""/>
          </v:shape>
          <o:OLEObject Type="Embed" ProgID="Equation.DSMT4" ShapeID="_x0000_i1748" DrawAspect="Content" ObjectID="_1493625772" r:id="rId1468"/>
        </w:object>
      </w:r>
      <w:r w:rsidRPr="000037DA">
        <w:t xml:space="preserve"> in the above equations recovers the virtual work relations for nonlinear elasticity of compressible solids.  The resulting simplified equation emerging from Eq.</w:t>
      </w:r>
      <w:r w:rsidR="00021014">
        <w:fldChar w:fldCharType="begin"/>
      </w:r>
      <w:r w:rsidR="00021014">
        <w:instrText xml:space="preserve"> GOTOBUTTON ZEqnNum239613  \* MERGEFORMAT </w:instrText>
      </w:r>
      <w:r w:rsidR="00827503">
        <w:fldChar w:fldCharType="begin"/>
      </w:r>
      <w:r w:rsidR="00827503">
        <w:instrText xml:space="preserve"> REF ZEqnNum23961</w:instrText>
      </w:r>
      <w:r w:rsidR="00827503">
        <w:instrText xml:space="preserve">3 \* Charformat \! \* MERGEFORMAT </w:instrText>
      </w:r>
      <w:r w:rsidR="00827503">
        <w:fldChar w:fldCharType="separate"/>
      </w:r>
      <w:r w:rsidR="00D3178E">
        <w:instrText>(3.29)</w:instrText>
      </w:r>
      <w:r w:rsidR="00827503">
        <w:fldChar w:fldCharType="end"/>
      </w:r>
      <w:r w:rsidR="00021014">
        <w:fldChar w:fldCharType="end"/>
      </w:r>
      <w:r w:rsidRPr="000037DA">
        <w:t xml:space="preserve"> is symmetric to interchanges of </w:t>
      </w:r>
      <w:r w:rsidR="00905817" w:rsidRPr="00905817">
        <w:rPr>
          <w:position w:val="-6"/>
        </w:rPr>
        <w:object w:dxaOrig="360" w:dyaOrig="279" w14:anchorId="2B198807">
          <v:shape id="_x0000_i1749" type="#_x0000_t75" style="width:19pt;height:14.25pt" o:ole="">
            <v:imagedata r:id="rId1469" o:title=""/>
          </v:shape>
          <o:OLEObject Type="Embed" ProgID="Equation.DSMT4" ShapeID="_x0000_i1749" DrawAspect="Content" ObjectID="_1493625773" r:id="rId1470"/>
        </w:object>
      </w:r>
      <w:r w:rsidRPr="000037DA">
        <w:t xml:space="preserve"> and </w:t>
      </w:r>
      <w:r w:rsidR="00905817" w:rsidRPr="00905817">
        <w:rPr>
          <w:position w:val="-6"/>
        </w:rPr>
        <w:object w:dxaOrig="420" w:dyaOrig="320" w14:anchorId="37A41ABE">
          <v:shape id="_x0000_i1750" type="#_x0000_t75" style="width:20.4pt;height:15.6pt" o:ole="">
            <v:imagedata r:id="rId1471" o:title=""/>
          </v:shape>
          <o:OLEObject Type="Embed" ProgID="Equation.DSMT4" ShapeID="_x0000_i1750" DrawAspect="Content" ObjectID="_1493625774" r:id="rId1472"/>
        </w:object>
      </w:r>
      <w:r w:rsidRPr="000037DA">
        <w:t>, producing a symmetric stiffness matrix in the finite element formulation</w:t>
      </w:r>
      <w:r>
        <w:t xml:space="preserv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rsidRPr="000037DA">
        <w:t>.  However, the general relations of Eqs.</w:t>
      </w:r>
      <w:r w:rsidR="00021014">
        <w:fldChar w:fldCharType="begin"/>
      </w:r>
      <w:r w:rsidR="00021014">
        <w:instrText xml:space="preserve"> GOTOBUTTON ZEqnNum239613  \* MERGEFORMAT </w:instrText>
      </w:r>
      <w:r w:rsidR="00827503">
        <w:fldChar w:fldCharType="begin"/>
      </w:r>
      <w:r w:rsidR="00827503">
        <w:instrText xml:space="preserve"> REF ZEqnNum239613 \* Charformat \! \* MERGEFORMAT </w:instrText>
      </w:r>
      <w:r w:rsidR="00827503">
        <w:fldChar w:fldCharType="separate"/>
      </w:r>
      <w:r w:rsidR="00D3178E">
        <w:instrText>(3.29)</w:instrText>
      </w:r>
      <w:r w:rsidR="00827503">
        <w:fldChar w:fldCharType="end"/>
      </w:r>
      <w:r w:rsidR="00021014">
        <w:fldChar w:fldCharType="end"/>
      </w:r>
      <w:r w:rsidRPr="000037DA">
        <w:t xml:space="preserve"> and </w:t>
      </w:r>
      <w:r w:rsidR="00021014">
        <w:fldChar w:fldCharType="begin"/>
      </w:r>
      <w:r w:rsidR="00021014">
        <w:instrText xml:space="preserve"> GOTOBUTTON ZEqnNum782864  \* MERGEFORMAT </w:instrText>
      </w:r>
      <w:r w:rsidR="00827503">
        <w:fldChar w:fldCharType="begin"/>
      </w:r>
      <w:r w:rsidR="00827503">
        <w:instrText xml:space="preserve"> REF ZEqnNum782864 \* Charformat \! \* MERGEFORMAT </w:instrText>
      </w:r>
      <w:r w:rsidR="00827503">
        <w:fldChar w:fldCharType="separate"/>
      </w:r>
      <w:r w:rsidR="00D3178E">
        <w:instrText>(3.33)</w:instrText>
      </w:r>
      <w:r w:rsidR="00827503">
        <w:fldChar w:fldCharType="end"/>
      </w:r>
      <w:r w:rsidR="00021014">
        <w:fldChar w:fldCharType="end"/>
      </w:r>
      <w:r w:rsidRPr="000037DA">
        <w:t xml:space="preserve"> do not exhibit symmetry to interchanges of </w:t>
      </w:r>
      <w:r w:rsidR="00905817" w:rsidRPr="00905817">
        <w:rPr>
          <w:position w:val="-14"/>
        </w:rPr>
        <w:object w:dxaOrig="900" w:dyaOrig="400" w14:anchorId="20362466">
          <v:shape id="_x0000_i1751" type="#_x0000_t75" style="width:44.85pt;height:19.7pt" o:ole="">
            <v:imagedata r:id="rId1473" o:title=""/>
          </v:shape>
          <o:OLEObject Type="Embed" ProgID="Equation.DSMT4" ShapeID="_x0000_i1751" DrawAspect="Content" ObjectID="_1493625775" r:id="rId1474"/>
        </w:object>
      </w:r>
      <w:r w:rsidRPr="000037DA">
        <w:t xml:space="preserve"> and </w:t>
      </w:r>
      <w:r w:rsidR="00905817" w:rsidRPr="00905817">
        <w:rPr>
          <w:position w:val="-16"/>
        </w:rPr>
        <w:object w:dxaOrig="999" w:dyaOrig="440" w14:anchorId="2B968604">
          <v:shape id="_x0000_i1752" type="#_x0000_t75" style="width:50.25pt;height:21.75pt" o:ole="">
            <v:imagedata r:id="rId1475" o:title=""/>
          </v:shape>
          <o:OLEObject Type="Embed" ProgID="Equation.DSMT4" ShapeID="_x0000_i1752" DrawAspect="Content" ObjectID="_1493625776" r:id="rId1476"/>
        </w:object>
      </w:r>
      <w:r w:rsidRPr="000037DA">
        <w:t>, implying that the finite element stiffness matrix for a solid-fluid mixture is not symmetric under general conditions.</w:t>
      </w:r>
    </w:p>
    <w:p w14:paraId="45130A96" w14:textId="71049CC7" w:rsidR="00FB6012" w:rsidRDefault="00FB6012" w:rsidP="00FB6012">
      <w:r w:rsidRPr="000037DA">
        <w:tab/>
        <w:t xml:space="preserve">The directional derivatives of the external virtual work </w:t>
      </w:r>
      <w:r w:rsidR="00905817" w:rsidRPr="00905817">
        <w:rPr>
          <w:position w:val="-12"/>
        </w:rPr>
        <w:object w:dxaOrig="560" w:dyaOrig="360" w14:anchorId="0FDC679F">
          <v:shape id="_x0000_i1753" type="#_x0000_t75" style="width:27.85pt;height:19pt" o:ole="">
            <v:imagedata r:id="rId1477" o:title=""/>
          </v:shape>
          <o:OLEObject Type="Embed" ProgID="Equation.DSMT4" ShapeID="_x0000_i1753" DrawAspect="Content" ObjectID="_1493625777" r:id="rId1478"/>
        </w:object>
      </w:r>
      <w:r w:rsidRPr="000037DA">
        <w:t xml:space="preserve"> depend on the type of boundar</w:t>
      </w:r>
      <w:r>
        <w:t xml:space="preserve">y conditions being considered.  For a prescribed total normal traction </w:t>
      </w:r>
      <w:r w:rsidR="00905817" w:rsidRPr="00905817">
        <w:rPr>
          <w:position w:val="-12"/>
        </w:rPr>
        <w:object w:dxaOrig="220" w:dyaOrig="360" w14:anchorId="2055D654">
          <v:shape id="_x0000_i1754" type="#_x0000_t75" style="width:10.85pt;height:19pt" o:ole="">
            <v:imagedata r:id="rId1479" o:title=""/>
          </v:shape>
          <o:OLEObject Type="Embed" ProgID="Equation.DSMT4" ShapeID="_x0000_i1754" DrawAspect="Content" ObjectID="_1493625778" r:id="rId1480"/>
        </w:object>
      </w:r>
      <w:r>
        <w:t xml:space="preserve">, where </w:t>
      </w:r>
      <w:r w:rsidR="00905817" w:rsidRPr="00905817">
        <w:rPr>
          <w:position w:val="-12"/>
        </w:rPr>
        <w:object w:dxaOrig="680" w:dyaOrig="360" w14:anchorId="1FC60A59">
          <v:shape id="_x0000_i1755" type="#_x0000_t75" style="width:34.65pt;height:19pt" o:ole="">
            <v:imagedata r:id="rId1481" o:title=""/>
          </v:shape>
          <o:OLEObject Type="Embed" ProgID="Equation.DSMT4" ShapeID="_x0000_i1755" DrawAspect="Content" ObjectID="_1493625779" r:id="rId1482"/>
        </w:object>
      </w:r>
      <w:r>
        <w:t>,</w:t>
      </w:r>
    </w:p>
    <w:p w14:paraId="0689E9F9" w14:textId="17E23DE0" w:rsidR="00FB6012" w:rsidRPr="000037DA" w:rsidRDefault="00FB6012" w:rsidP="00FB6012">
      <w:pPr>
        <w:pStyle w:val="MTDisplayEquation"/>
      </w:pPr>
      <w:r>
        <w:tab/>
      </w:r>
      <w:r w:rsidR="00905817" w:rsidRPr="00905817">
        <w:rPr>
          <w:position w:val="-18"/>
        </w:rPr>
        <w:object w:dxaOrig="2120" w:dyaOrig="460" w14:anchorId="38417B58">
          <v:shape id="_x0000_i1756" type="#_x0000_t75" style="width:106.65pt;height:22.4pt" o:ole="">
            <v:imagedata r:id="rId1483" o:title=""/>
          </v:shape>
          <o:OLEObject Type="Embed" ProgID="Equation.DSMT4" ShapeID="_x0000_i1756" DrawAspect="Content" ObjectID="_1493625780" r:id="rId1484"/>
        </w:object>
      </w:r>
      <w:r w:rsidR="0018091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52" w:name="ZEqnNum269251"/>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34</w:instrText>
      </w:r>
      <w:r w:rsidR="00827503">
        <w:rPr>
          <w:noProof/>
        </w:rPr>
        <w:fldChar w:fldCharType="end"/>
      </w:r>
      <w:r>
        <w:instrText>)</w:instrText>
      </w:r>
      <w:bookmarkEnd w:id="252"/>
      <w:r>
        <w:fldChar w:fldCharType="end"/>
      </w:r>
    </w:p>
    <w:p w14:paraId="73E1A1E3" w14:textId="77777777" w:rsidR="00FB6012" w:rsidRDefault="00FB6012" w:rsidP="00FB6012">
      <w:r>
        <w:t>and</w:t>
      </w:r>
    </w:p>
    <w:p w14:paraId="320C76A7" w14:textId="76037FCC" w:rsidR="00FB6012" w:rsidRDefault="00FB6012" w:rsidP="00FB6012">
      <w:pPr>
        <w:pStyle w:val="MTDisplayEquation"/>
      </w:pPr>
      <w:r>
        <w:lastRenderedPageBreak/>
        <w:tab/>
      </w:r>
      <w:r w:rsidR="00905817" w:rsidRPr="00905817">
        <w:rPr>
          <w:position w:val="-52"/>
        </w:rPr>
        <w:object w:dxaOrig="5340" w:dyaOrig="1160" w14:anchorId="5DD23BBC">
          <v:shape id="_x0000_i1757" type="#_x0000_t75" style="width:266.95pt;height:57.75pt" o:ole="">
            <v:imagedata r:id="rId1485" o:title=""/>
          </v:shape>
          <o:OLEObject Type="Embed" ProgID="Equation.DSMT4" ShapeID="_x0000_i1757" DrawAspect="Content" ObjectID="_1493625781" r:id="rId148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53" w:name="ZEqnNum737993"/>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w:instrText>
      </w:r>
      <w:r w:rsidR="00827503">
        <w:instrText xml:space="preserve">Arabic \* MERGEFORMAT </w:instrText>
      </w:r>
      <w:r w:rsidR="00827503">
        <w:fldChar w:fldCharType="separate"/>
      </w:r>
      <w:r w:rsidR="00D3178E">
        <w:rPr>
          <w:noProof/>
        </w:rPr>
        <w:instrText>35</w:instrText>
      </w:r>
      <w:r w:rsidR="00827503">
        <w:rPr>
          <w:noProof/>
        </w:rPr>
        <w:fldChar w:fldCharType="end"/>
      </w:r>
      <w:r>
        <w:instrText>)</w:instrText>
      </w:r>
      <w:bookmarkEnd w:id="253"/>
      <w:r>
        <w:fldChar w:fldCharType="end"/>
      </w:r>
    </w:p>
    <w:p w14:paraId="2330C1CE" w14:textId="77777777" w:rsidR="00FB6012" w:rsidRDefault="00FB6012" w:rsidP="00FB6012">
      <w:r>
        <w:t>where</w:t>
      </w:r>
    </w:p>
    <w:p w14:paraId="2087CD36" w14:textId="5ECE394E" w:rsidR="00FB6012" w:rsidRDefault="00FB6012" w:rsidP="00FB6012">
      <w:pPr>
        <w:pStyle w:val="MTDisplayEquation"/>
      </w:pPr>
      <w:r>
        <w:tab/>
      </w:r>
      <w:r w:rsidR="00905817" w:rsidRPr="00905817">
        <w:rPr>
          <w:position w:val="-28"/>
        </w:rPr>
        <w:object w:dxaOrig="2000" w:dyaOrig="660" w14:anchorId="13A38F08">
          <v:shape id="_x0000_i1758" type="#_x0000_t75" style="width:99.85pt;height:32.6pt" o:ole="">
            <v:imagedata r:id="rId1487" o:title=""/>
          </v:shape>
          <o:OLEObject Type="Embed" ProgID="Equation.DSMT4" ShapeID="_x0000_i1758" DrawAspect="Content" ObjectID="_1493625782" r:id="rId148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36</w:instrText>
      </w:r>
      <w:r w:rsidR="00827503">
        <w:rPr>
          <w:noProof/>
        </w:rPr>
        <w:fldChar w:fldCharType="end"/>
      </w:r>
      <w:r>
        <w:instrText>)</w:instrText>
      </w:r>
      <w:r>
        <w:fldChar w:fldCharType="end"/>
      </w:r>
    </w:p>
    <w:p w14:paraId="14D84E23" w14:textId="6CB7E9A5" w:rsidR="00FB6012" w:rsidRDefault="00FB6012" w:rsidP="00FB6012">
      <w:r>
        <w:t xml:space="preserve">are covariant basis (tangent) vectors on </w:t>
      </w:r>
      <w:r w:rsidR="00905817" w:rsidRPr="00905817">
        <w:rPr>
          <w:position w:val="-6"/>
        </w:rPr>
        <w:object w:dxaOrig="320" w:dyaOrig="279" w14:anchorId="33D2AD50">
          <v:shape id="_x0000_i1759" type="#_x0000_t75" style="width:15.6pt;height:14.25pt" o:ole="">
            <v:imagedata r:id="rId1489" o:title=""/>
          </v:shape>
          <o:OLEObject Type="Embed" ProgID="Equation.DSMT4" ShapeID="_x0000_i1759" DrawAspect="Content" ObjectID="_1493625783" r:id="rId1490"/>
        </w:object>
      </w:r>
      <w:r>
        <w:t>, such that</w:t>
      </w:r>
    </w:p>
    <w:p w14:paraId="493A4D10" w14:textId="7A4C0E37" w:rsidR="00FB6012" w:rsidRDefault="00FB6012" w:rsidP="00FB6012">
      <w:pPr>
        <w:pStyle w:val="MTDisplayEquation"/>
      </w:pPr>
      <w:r>
        <w:tab/>
      </w:r>
      <w:r w:rsidR="00905817" w:rsidRPr="00905817">
        <w:rPr>
          <w:position w:val="-32"/>
        </w:rPr>
        <w:object w:dxaOrig="1180" w:dyaOrig="700" w14:anchorId="3D28C092">
          <v:shape id="_x0000_i1760" type="#_x0000_t75" style="width:59.1pt;height:34.65pt" o:ole="">
            <v:imagedata r:id="rId1491" o:title=""/>
          </v:shape>
          <o:OLEObject Type="Embed" ProgID="Equation.DSMT4" ShapeID="_x0000_i1760" DrawAspect="Content" ObjectID="_1493625784" r:id="rId1492"/>
        </w:object>
      </w:r>
      <w:r w:rsidR="0018091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37</w:instrText>
      </w:r>
      <w:r w:rsidR="00827503">
        <w:rPr>
          <w:noProof/>
        </w:rPr>
        <w:fldChar w:fldCharType="end"/>
      </w:r>
      <w:r>
        <w:instrText>)</w:instrText>
      </w:r>
      <w:r>
        <w:fldChar w:fldCharType="end"/>
      </w:r>
    </w:p>
    <w:p w14:paraId="5CAB2911" w14:textId="12E46796" w:rsidR="00FB6012" w:rsidRDefault="00FB6012" w:rsidP="00FB6012">
      <w:r>
        <w:t xml:space="preserve">For a prescribed normal effective traction </w:t>
      </w:r>
      <w:r w:rsidR="00905817" w:rsidRPr="00905817">
        <w:rPr>
          <w:position w:val="-12"/>
        </w:rPr>
        <w:object w:dxaOrig="220" w:dyaOrig="380" w14:anchorId="0E284813">
          <v:shape id="_x0000_i1761" type="#_x0000_t75" style="width:10.85pt;height:19pt" o:ole="">
            <v:imagedata r:id="rId1493" o:title=""/>
          </v:shape>
          <o:OLEObject Type="Embed" ProgID="Equation.DSMT4" ShapeID="_x0000_i1761" DrawAspect="Content" ObjectID="_1493625785" r:id="rId1494"/>
        </w:object>
      </w:r>
      <w:r>
        <w:t xml:space="preserve">, where </w:t>
      </w:r>
      <w:r w:rsidR="00905817" w:rsidRPr="00905817">
        <w:rPr>
          <w:position w:val="-16"/>
        </w:rPr>
        <w:object w:dxaOrig="1420" w:dyaOrig="440" w14:anchorId="4B4CF952">
          <v:shape id="_x0000_i1762" type="#_x0000_t75" style="width:71.3pt;height:21.75pt" o:ole="">
            <v:imagedata r:id="rId1495" o:title=""/>
          </v:shape>
          <o:OLEObject Type="Embed" ProgID="Equation.DSMT4" ShapeID="_x0000_i1762" DrawAspect="Content" ObjectID="_1493625786" r:id="rId1496"/>
        </w:object>
      </w:r>
      <w:r>
        <w:t xml:space="preserve"> and </w:t>
      </w:r>
      <w:r w:rsidR="00905817" w:rsidRPr="00905817">
        <w:rPr>
          <w:position w:val="-10"/>
        </w:rPr>
        <w:object w:dxaOrig="240" w:dyaOrig="260" w14:anchorId="63A9D63F">
          <v:shape id="_x0000_i1763" type="#_x0000_t75" style="width:12.25pt;height:12.9pt" o:ole="">
            <v:imagedata r:id="rId1497" o:title=""/>
          </v:shape>
          <o:OLEObject Type="Embed" ProgID="Equation.DSMT4" ShapeID="_x0000_i1763" DrawAspect="Content" ObjectID="_1493625787" r:id="rId1498"/>
        </w:object>
      </w:r>
      <w:r>
        <w:t xml:space="preserve"> is not prescribed, then</w:t>
      </w:r>
    </w:p>
    <w:p w14:paraId="2D534B3E" w14:textId="3163865D" w:rsidR="00FB6012" w:rsidRDefault="00FB6012" w:rsidP="00FB6012">
      <w:pPr>
        <w:pStyle w:val="MTDisplayEquation"/>
      </w:pPr>
      <w:r>
        <w:tab/>
      </w:r>
      <w:r w:rsidR="00905817" w:rsidRPr="00905817">
        <w:rPr>
          <w:position w:val="-18"/>
        </w:rPr>
        <w:object w:dxaOrig="2860" w:dyaOrig="460" w14:anchorId="08A93E69">
          <v:shape id="_x0000_i1764" type="#_x0000_t75" style="width:143.3pt;height:22.4pt" o:ole="">
            <v:imagedata r:id="rId1499" o:title=""/>
          </v:shape>
          <o:OLEObject Type="Embed" ProgID="Equation.DSMT4" ShapeID="_x0000_i1764" DrawAspect="Content" ObjectID="_1493625788" r:id="rId1500"/>
        </w:object>
      </w:r>
      <w:r w:rsidR="0018091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54" w:name="ZEqnNum641883"/>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38</w:instrText>
      </w:r>
      <w:r w:rsidR="00827503">
        <w:rPr>
          <w:noProof/>
        </w:rPr>
        <w:fldChar w:fldCharType="end"/>
      </w:r>
      <w:r>
        <w:instrText>)</w:instrText>
      </w:r>
      <w:bookmarkEnd w:id="254"/>
      <w:r>
        <w:fldChar w:fldCharType="end"/>
      </w:r>
    </w:p>
    <w:p w14:paraId="6F7A49BC" w14:textId="77777777" w:rsidR="00FB6012" w:rsidRDefault="00FB6012" w:rsidP="00FB6012">
      <w:r>
        <w:t>and</w:t>
      </w:r>
    </w:p>
    <w:p w14:paraId="416BA4B0" w14:textId="485F0392" w:rsidR="00FB6012" w:rsidRDefault="00FB6012" w:rsidP="00FB6012">
      <w:pPr>
        <w:pStyle w:val="MTDisplayEquation"/>
      </w:pPr>
      <w:r>
        <w:tab/>
      </w:r>
      <w:r w:rsidR="00905817" w:rsidRPr="00905817">
        <w:rPr>
          <w:position w:val="-56"/>
        </w:rPr>
        <w:object w:dxaOrig="6039" w:dyaOrig="1240" w14:anchorId="295588D9">
          <v:shape id="_x0000_i1765" type="#_x0000_t75" style="width:302.25pt;height:61.8pt" o:ole="">
            <v:imagedata r:id="rId1501" o:title=""/>
          </v:shape>
          <o:OLEObject Type="Embed" ProgID="Equation.DSMT4" ShapeID="_x0000_i1765" DrawAspect="Content" ObjectID="_1493625789" r:id="rId150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55" w:name="ZEqnNum675799"/>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39</w:instrText>
      </w:r>
      <w:r w:rsidR="00827503">
        <w:rPr>
          <w:noProof/>
        </w:rPr>
        <w:fldChar w:fldCharType="end"/>
      </w:r>
      <w:r>
        <w:instrText>)</w:instrText>
      </w:r>
      <w:bookmarkEnd w:id="255"/>
      <w:r>
        <w:fldChar w:fldCharType="end"/>
      </w:r>
    </w:p>
    <w:p w14:paraId="5999C349" w14:textId="68EAC14E" w:rsidR="00FB6012" w:rsidRDefault="00FB6012" w:rsidP="00FB6012">
      <w:del w:id="256" w:author="Gerard" w:date="2014-11-07T13:04:00Z">
        <w:r w:rsidDel="001529A7">
          <w:delText>Finally, f</w:delText>
        </w:r>
      </w:del>
      <w:ins w:id="257" w:author="Gerard" w:date="2014-11-07T13:04:00Z">
        <w:r w:rsidR="001529A7">
          <w:t>F</w:t>
        </w:r>
      </w:ins>
      <w:r>
        <w:t xml:space="preserve">or a prescribed normal fluid flux </w:t>
      </w:r>
      <w:r w:rsidR="00905817" w:rsidRPr="00905817">
        <w:rPr>
          <w:position w:val="-12"/>
        </w:rPr>
        <w:object w:dxaOrig="999" w:dyaOrig="360" w14:anchorId="7C7F981F">
          <v:shape id="_x0000_i1766" type="#_x0000_t75" style="width:50.25pt;height:19pt" o:ole="">
            <v:imagedata r:id="rId1503" o:title=""/>
          </v:shape>
          <o:OLEObject Type="Embed" ProgID="Equation.DSMT4" ShapeID="_x0000_i1766" DrawAspect="Content" ObjectID="_1493625790" r:id="rId1504"/>
        </w:object>
      </w:r>
      <w:r>
        <w:t>,</w:t>
      </w:r>
    </w:p>
    <w:p w14:paraId="7AE5AF11" w14:textId="776C975A" w:rsidR="00FB6012" w:rsidRDefault="00FB6012" w:rsidP="00FB6012">
      <w:pPr>
        <w:pStyle w:val="MTDisplayEquation"/>
      </w:pPr>
      <w:r>
        <w:tab/>
      </w:r>
      <w:r w:rsidR="00905817" w:rsidRPr="00905817">
        <w:rPr>
          <w:position w:val="-18"/>
        </w:rPr>
        <w:object w:dxaOrig="1939" w:dyaOrig="460" w14:anchorId="62929BAB">
          <v:shape id="_x0000_i1767" type="#_x0000_t75" style="width:96.45pt;height:22.4pt" o:ole="">
            <v:imagedata r:id="rId1505" o:title=""/>
          </v:shape>
          <o:OLEObject Type="Embed" ProgID="Equation.DSMT4" ShapeID="_x0000_i1767" DrawAspect="Content" ObjectID="_1493625791" r:id="rId1506"/>
        </w:object>
      </w:r>
      <w:r w:rsidR="0018091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58" w:name="ZEqnNum525838"/>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40</w:instrText>
      </w:r>
      <w:r w:rsidR="00827503">
        <w:rPr>
          <w:noProof/>
        </w:rPr>
        <w:fldChar w:fldCharType="end"/>
      </w:r>
      <w:r>
        <w:instrText>)</w:instrText>
      </w:r>
      <w:bookmarkEnd w:id="258"/>
      <w:r>
        <w:fldChar w:fldCharType="end"/>
      </w:r>
    </w:p>
    <w:p w14:paraId="587A206D" w14:textId="77777777" w:rsidR="00FB6012" w:rsidRDefault="00FB6012" w:rsidP="00FB6012">
      <w:r>
        <w:t>and</w:t>
      </w:r>
    </w:p>
    <w:p w14:paraId="603ADC2C" w14:textId="7ACB5B68" w:rsidR="00FB6012" w:rsidRDefault="00FB6012" w:rsidP="00FB6012">
      <w:pPr>
        <w:pStyle w:val="MTDisplayEquation"/>
        <w:rPr>
          <w:ins w:id="259" w:author="Gerard" w:date="2014-11-07T13:05:00Z"/>
        </w:rPr>
      </w:pPr>
      <w:r>
        <w:tab/>
      </w:r>
      <w:r w:rsidR="00905817" w:rsidRPr="00905817">
        <w:rPr>
          <w:position w:val="-52"/>
        </w:rPr>
        <w:object w:dxaOrig="5520" w:dyaOrig="1160" w14:anchorId="245AD3FB">
          <v:shape id="_x0000_i1768" type="#_x0000_t75" style="width:277.15pt;height:57.75pt" o:ole="">
            <v:imagedata r:id="rId1507" o:title=""/>
          </v:shape>
          <o:OLEObject Type="Embed" ProgID="Equation.DSMT4" ShapeID="_x0000_i1768" DrawAspect="Content" ObjectID="_1493625792" r:id="rId150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60" w:name="ZEqnNum669406"/>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41</w:instrText>
      </w:r>
      <w:r w:rsidR="00827503">
        <w:rPr>
          <w:noProof/>
        </w:rPr>
        <w:fldChar w:fldCharType="end"/>
      </w:r>
      <w:r>
        <w:instrText>)</w:instrText>
      </w:r>
      <w:bookmarkEnd w:id="260"/>
      <w:r>
        <w:fldChar w:fldCharType="end"/>
      </w:r>
    </w:p>
    <w:p w14:paraId="0BA8D431" w14:textId="0898E95C" w:rsidR="001529A7" w:rsidRDefault="008E3CAC" w:rsidP="001529A7">
      <w:pPr>
        <w:rPr>
          <w:ins w:id="261" w:author="Gerard" w:date="2014-11-07T13:05:00Z"/>
        </w:rPr>
      </w:pPr>
      <w:ins w:id="262" w:author="Gerard" w:date="2014-11-07T16:07:00Z">
        <w:r>
          <w:t>Finally, f</w:t>
        </w:r>
      </w:ins>
      <w:ins w:id="263" w:author="Gerard" w:date="2014-11-07T13:05:00Z">
        <w:r w:rsidR="001529A7">
          <w:t>or a prescribed external body force,</w:t>
        </w:r>
      </w:ins>
      <w:ins w:id="264" w:author="Gerard" w:date="2014-11-07T13:15:00Z">
        <w:r w:rsidR="001734DC">
          <w:t xml:space="preserve"> recognizing that </w:t>
        </w:r>
      </w:ins>
      <w:r w:rsidR="00905817" w:rsidRPr="00905817">
        <w:rPr>
          <w:position w:val="-10"/>
        </w:rPr>
        <w:object w:dxaOrig="1780" w:dyaOrig="360" w14:anchorId="71383249">
          <v:shape id="_x0000_i1769" type="#_x0000_t75" style="width:89pt;height:19pt" o:ole="">
            <v:imagedata r:id="rId1509" o:title=""/>
          </v:shape>
          <o:OLEObject Type="Embed" ProgID="Equation.DSMT4" ShapeID="_x0000_i1769" DrawAspect="Content" ObjectID="_1493625793" r:id="rId1510"/>
        </w:object>
      </w:r>
      <w:ins w:id="265" w:author="Gerard" w:date="2014-11-07T13:15:00Z">
        <w:r w:rsidR="001734DC">
          <w:t xml:space="preserve"> and assuming that the body forces </w:t>
        </w:r>
      </w:ins>
      <w:r w:rsidR="00905817" w:rsidRPr="00905817">
        <w:rPr>
          <w:position w:val="-6"/>
        </w:rPr>
        <w:object w:dxaOrig="279" w:dyaOrig="320" w14:anchorId="3EC9F3F9">
          <v:shape id="_x0000_i1770" type="#_x0000_t75" style="width:14.25pt;height:15.6pt" o:ole="">
            <v:imagedata r:id="rId1511" o:title=""/>
          </v:shape>
          <o:OLEObject Type="Embed" ProgID="Equation.DSMT4" ShapeID="_x0000_i1770" DrawAspect="Content" ObjectID="_1493625794" r:id="rId1512"/>
        </w:object>
      </w:r>
      <w:ins w:id="266" w:author="Gerard" w:date="2014-11-07T13:16:00Z">
        <w:r w:rsidR="001734DC">
          <w:t xml:space="preserve"> and </w:t>
        </w:r>
      </w:ins>
      <w:r w:rsidR="00905817" w:rsidRPr="00905817">
        <w:rPr>
          <w:position w:val="-6"/>
        </w:rPr>
        <w:object w:dxaOrig="300" w:dyaOrig="320" w14:anchorId="1EC3519C">
          <v:shape id="_x0000_i1771" type="#_x0000_t75" style="width:14.95pt;height:15.6pt" o:ole="">
            <v:imagedata r:id="rId1513" o:title=""/>
          </v:shape>
          <o:OLEObject Type="Embed" ProgID="Equation.DSMT4" ShapeID="_x0000_i1771" DrawAspect="Content" ObjectID="_1493625795" r:id="rId1514"/>
        </w:object>
      </w:r>
      <w:ins w:id="267" w:author="Gerard" w:date="2014-11-07T13:16:00Z">
        <w:r w:rsidR="001734DC">
          <w:t xml:space="preserve"> do not depend on </w:t>
        </w:r>
      </w:ins>
      <w:r w:rsidR="00905817" w:rsidRPr="00905817">
        <w:rPr>
          <w:position w:val="-10"/>
        </w:rPr>
        <w:object w:dxaOrig="240" w:dyaOrig="260" w14:anchorId="55F23A1B">
          <v:shape id="_x0000_i1772" type="#_x0000_t75" style="width:12.25pt;height:12.9pt" o:ole="">
            <v:imagedata r:id="rId1515" o:title=""/>
          </v:shape>
          <o:OLEObject Type="Embed" ProgID="Equation.DSMT4" ShapeID="_x0000_i1772" DrawAspect="Content" ObjectID="_1493625796" r:id="rId1516"/>
        </w:object>
      </w:r>
      <w:ins w:id="268" w:author="Gerard" w:date="2014-11-07T13:16:00Z">
        <w:r w:rsidR="001734DC">
          <w:t>,</w:t>
        </w:r>
      </w:ins>
    </w:p>
    <w:p w14:paraId="3ADEB444" w14:textId="68651E57" w:rsidR="001529A7" w:rsidRPr="001529A7" w:rsidRDefault="001529A7" w:rsidP="001529A7">
      <w:pPr>
        <w:pStyle w:val="MTDisplayEquation"/>
      </w:pPr>
      <w:ins w:id="269" w:author="Gerard" w:date="2014-11-07T13:05:00Z">
        <w:r>
          <w:tab/>
        </w:r>
      </w:ins>
      <w:r w:rsidR="00905817" w:rsidRPr="00905817">
        <w:rPr>
          <w:position w:val="-42"/>
        </w:rPr>
        <w:object w:dxaOrig="7220" w:dyaOrig="960" w14:anchorId="713C9964">
          <v:shape id="_x0000_i1773" type="#_x0000_t75" style="width:360.7pt;height:47.55pt" o:ole="">
            <v:imagedata r:id="rId1517" o:title=""/>
          </v:shape>
          <o:OLEObject Type="Embed" ProgID="Equation.DSMT4" ShapeID="_x0000_i1773" DrawAspect="Content" ObjectID="_1493625797" r:id="rId1518"/>
        </w:object>
      </w:r>
      <w:ins w:id="270" w:author="Gerard" w:date="2014-11-07T13:05:00Z">
        <w:r>
          <w:t xml:space="preserve"> </w:t>
        </w:r>
        <w:r>
          <w:tab/>
        </w:r>
        <w:r>
          <w:fldChar w:fldCharType="begin"/>
        </w:r>
        <w:r>
          <w:instrText xml:space="preserve"> MACROBUTTON MTPlaceRef \* MERGEFORMAT </w:instrText>
        </w:r>
        <w:r>
          <w:fldChar w:fldCharType="begin"/>
        </w:r>
        <w:r>
          <w:instrText xml:space="preserve"> SEQ MTEqn \h \* MERGEFORMAT </w:instrText>
        </w:r>
      </w:ins>
      <w:del w:id="271" w:author="Gerard" w:date="2015-05-06T12:49:00Z">
        <w:r>
          <w:fldChar w:fldCharType="end"/>
        </w:r>
      </w:del>
      <w:ins w:id="272" w:author="Gerard" w:date="2014-11-07T13:05:00Z">
        <w:r>
          <w:instrText>(</w:instrText>
        </w:r>
        <w:r>
          <w:fldChar w:fldCharType="begin"/>
        </w:r>
        <w:r>
          <w:instrText xml:space="preserve"> SEQ MTSec \c \* Arabic \* MERGEFORMAT </w:instrText>
        </w:r>
      </w:ins>
      <w:r>
        <w:fldChar w:fldCharType="separate"/>
      </w:r>
      <w:ins w:id="273" w:author="rawlins" w:date="2015-05-19T17:23:00Z">
        <w:r w:rsidR="00D3178E">
          <w:rPr>
            <w:noProof/>
          </w:rPr>
          <w:instrText>3</w:instrText>
        </w:r>
      </w:ins>
      <w:ins w:id="274" w:author="Gerard" w:date="2014-11-07T13:05:00Z">
        <w:r>
          <w:fldChar w:fldCharType="end"/>
        </w:r>
        <w:r>
          <w:instrText>.</w:instrText>
        </w:r>
        <w:r>
          <w:fldChar w:fldCharType="begin"/>
        </w:r>
        <w:r>
          <w:instrText xml:space="preserve"> SEQ MTEqn \c \* Arabic \* MERGEFORMAT </w:instrText>
        </w:r>
      </w:ins>
      <w:r>
        <w:fldChar w:fldCharType="separate"/>
      </w:r>
      <w:ins w:id="275" w:author="rawlins" w:date="2015-05-19T17:23:00Z">
        <w:r w:rsidR="00D3178E">
          <w:rPr>
            <w:noProof/>
          </w:rPr>
          <w:instrText>42</w:instrText>
        </w:r>
      </w:ins>
      <w:ins w:id="276" w:author="Gerard" w:date="2014-11-07T13:05:00Z">
        <w:r>
          <w:fldChar w:fldCharType="end"/>
        </w:r>
        <w:r>
          <w:instrText>)</w:instrText>
        </w:r>
        <w:r>
          <w:fldChar w:fldCharType="end"/>
        </w:r>
      </w:ins>
    </w:p>
    <w:p w14:paraId="4D1D7760" w14:textId="77777777" w:rsidR="00FB6012" w:rsidRDefault="00FB6012" w:rsidP="00FB6012">
      <w:pPr>
        <w:pStyle w:val="Heading3"/>
      </w:pPr>
      <w:bookmarkStart w:id="277" w:name="_Toc176704844"/>
      <w:bookmarkStart w:id="278" w:name="_Toc289032550"/>
      <w:r>
        <w:t>Discretization</w:t>
      </w:r>
      <w:bookmarkEnd w:id="277"/>
      <w:bookmarkEnd w:id="278"/>
    </w:p>
    <w:p w14:paraId="7E796D38" w14:textId="77777777" w:rsidR="00FB6012" w:rsidRPr="00DE14F9" w:rsidRDefault="00FB6012" w:rsidP="00FB6012">
      <w:r w:rsidRPr="00DE14F9">
        <w:t>Let</w:t>
      </w:r>
    </w:p>
    <w:p w14:paraId="13600B43" w14:textId="6098A15B" w:rsidR="00FB6012" w:rsidRPr="00DE14F9" w:rsidRDefault="00FB6012" w:rsidP="00FB6012">
      <w:pPr>
        <w:pStyle w:val="MTDisplayEquation"/>
      </w:pPr>
      <w:r w:rsidRPr="00DE14F9">
        <w:tab/>
      </w:r>
      <w:r w:rsidR="00905817" w:rsidRPr="00905817">
        <w:rPr>
          <w:position w:val="-62"/>
        </w:rPr>
        <w:object w:dxaOrig="3440" w:dyaOrig="1359" w14:anchorId="310C8946">
          <v:shape id="_x0000_i1774" type="#_x0000_t75" style="width:171.85pt;height:67.9pt" o:ole="">
            <v:imagedata r:id="rId1519" o:title=""/>
          </v:shape>
          <o:OLEObject Type="Embed" ProgID="Equation.DSMT4" ShapeID="_x0000_i1774" DrawAspect="Content" ObjectID="_1493625798" r:id="rId1520"/>
        </w:object>
      </w:r>
      <w:r w:rsidRPr="00DE14F9">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79" w:author="rawlins" w:date="2015-05-19T17:23:00Z">
        <w:r w:rsidR="00D3178E">
          <w:rPr>
            <w:noProof/>
          </w:rPr>
          <w:instrText>43</w:instrText>
        </w:r>
      </w:ins>
      <w:ins w:id="280" w:author="Gerard" w:date="2015-05-06T12:49:00Z">
        <w:del w:id="281" w:author="rawlins" w:date="2015-05-19T16:10:00Z">
          <w:r w:rsidR="00E3755C" w:rsidDel="00752FD5">
            <w:rPr>
              <w:noProof/>
            </w:rPr>
            <w:delInstrText>43</w:delInstrText>
          </w:r>
        </w:del>
      </w:ins>
      <w:del w:id="282" w:author="rawlins" w:date="2015-05-19T16:10:00Z">
        <w:r w:rsidR="008D52AD" w:rsidDel="00752FD5">
          <w:rPr>
            <w:noProof/>
          </w:rPr>
          <w:delInstrText>42</w:delInstrText>
        </w:r>
      </w:del>
      <w:r w:rsidR="00827503">
        <w:rPr>
          <w:noProof/>
        </w:rPr>
        <w:fldChar w:fldCharType="end"/>
      </w:r>
      <w:r>
        <w:instrText>)</w:instrText>
      </w:r>
      <w:r>
        <w:fldChar w:fldCharType="end"/>
      </w:r>
    </w:p>
    <w:p w14:paraId="669CBE03" w14:textId="57671A29" w:rsidR="00FB6012" w:rsidRPr="00DE14F9" w:rsidRDefault="00FB6012" w:rsidP="00FB6012">
      <w:r w:rsidRPr="00DE14F9">
        <w:t xml:space="preserve">where </w:t>
      </w:r>
      <w:r w:rsidR="00905817" w:rsidRPr="00905817">
        <w:rPr>
          <w:position w:val="-12"/>
        </w:rPr>
        <w:object w:dxaOrig="340" w:dyaOrig="360" w14:anchorId="0EFAC372">
          <v:shape id="_x0000_i1775" type="#_x0000_t75" style="width:17pt;height:19pt" o:ole="">
            <v:imagedata r:id="rId1521" o:title=""/>
          </v:shape>
          <o:OLEObject Type="Embed" ProgID="Equation.DSMT4" ShapeID="_x0000_i1775" DrawAspect="Content" ObjectID="_1493625799" r:id="rId1522"/>
        </w:object>
      </w:r>
      <w:r w:rsidRPr="00DE14F9">
        <w:t xml:space="preserve"> represents the interpolation functions over an element, </w:t>
      </w:r>
      <w:r w:rsidR="00905817" w:rsidRPr="00905817">
        <w:rPr>
          <w:position w:val="-12"/>
        </w:rPr>
        <w:object w:dxaOrig="2220" w:dyaOrig="360" w14:anchorId="018242F6">
          <v:shape id="_x0000_i1776" type="#_x0000_t75" style="width:111.4pt;height:19pt" o:ole="">
            <v:imagedata r:id="rId1523" o:title=""/>
          </v:shape>
          <o:OLEObject Type="Embed" ProgID="Equation.DSMT4" ShapeID="_x0000_i1776" DrawAspect="Content" ObjectID="_1493625800" r:id="rId1524"/>
        </w:object>
      </w:r>
      <w:r w:rsidRPr="00DE14F9">
        <w:t xml:space="preserve"> respectively represent nodal values of </w:t>
      </w:r>
      <w:r w:rsidR="00905817" w:rsidRPr="00905817">
        <w:rPr>
          <w:position w:val="-10"/>
        </w:rPr>
        <w:object w:dxaOrig="1939" w:dyaOrig="360" w14:anchorId="0ED9025B">
          <v:shape id="_x0000_i1777" type="#_x0000_t75" style="width:96.45pt;height:19pt" o:ole="">
            <v:imagedata r:id="rId1525" o:title=""/>
          </v:shape>
          <o:OLEObject Type="Embed" ProgID="Equation.DSMT4" ShapeID="_x0000_i1777" DrawAspect="Content" ObjectID="_1493625801" r:id="rId1526"/>
        </w:object>
      </w:r>
      <w:r w:rsidRPr="00DE14F9">
        <w:t xml:space="preserve">, and </w:t>
      </w:r>
      <w:r w:rsidR="00905817" w:rsidRPr="00905817">
        <w:rPr>
          <w:position w:val="-6"/>
        </w:rPr>
        <w:object w:dxaOrig="260" w:dyaOrig="220" w14:anchorId="0F58121C">
          <v:shape id="_x0000_i1778" type="#_x0000_t75" style="width:12.9pt;height:10.85pt" o:ole="">
            <v:imagedata r:id="rId1527" o:title=""/>
          </v:shape>
          <o:OLEObject Type="Embed" ProgID="Equation.DSMT4" ShapeID="_x0000_i1778" DrawAspect="Content" ObjectID="_1493625802" r:id="rId1528"/>
        </w:object>
      </w:r>
      <w:r w:rsidRPr="00DE14F9">
        <w:t xml:space="preserve"> is the number of nodes in an element.  Then the discretized form of </w:t>
      </w:r>
      <w:r w:rsidR="00905817" w:rsidRPr="00905817">
        <w:rPr>
          <w:position w:val="-12"/>
        </w:rPr>
        <w:object w:dxaOrig="540" w:dyaOrig="360" w14:anchorId="29C2AB82">
          <v:shape id="_x0000_i1779" type="#_x0000_t75" style="width:27.15pt;height:19pt" o:ole="">
            <v:imagedata r:id="rId1529" o:title=""/>
          </v:shape>
          <o:OLEObject Type="Embed" ProgID="Equation.DSMT4" ShapeID="_x0000_i1779" DrawAspect="Content" ObjectID="_1493625803" r:id="rId1530"/>
        </w:object>
      </w:r>
      <w:r w:rsidRPr="00DE14F9">
        <w:t xml:space="preserve"> in Eq.</w:t>
      </w:r>
      <w:r w:rsidR="001677E3">
        <w:fldChar w:fldCharType="begin"/>
      </w:r>
      <w:r w:rsidR="001677E3">
        <w:instrText xml:space="preserve"> GOTOBUTTON ZEqnNum162760  \* MERGEFORMAT </w:instrText>
      </w:r>
      <w:r w:rsidR="00827503">
        <w:fldChar w:fldCharType="begin"/>
      </w:r>
      <w:r w:rsidR="00827503">
        <w:instrText xml:space="preserve"> REF ZEqnNum162760 \* Charformat \! \* MERGEFORMAT </w:instrText>
      </w:r>
      <w:r w:rsidR="00827503">
        <w:fldChar w:fldCharType="separate"/>
      </w:r>
      <w:r w:rsidR="00D3178E">
        <w:instrText>(3.27)</w:instrText>
      </w:r>
      <w:r w:rsidR="00827503">
        <w:fldChar w:fldCharType="end"/>
      </w:r>
      <w:r w:rsidR="001677E3">
        <w:fldChar w:fldCharType="end"/>
      </w:r>
      <w:r w:rsidRPr="00DE14F9">
        <w:t xml:space="preserve"> may be written as</w:t>
      </w:r>
    </w:p>
    <w:p w14:paraId="26326D88" w14:textId="020A961B" w:rsidR="00FB6012" w:rsidRPr="00DE14F9" w:rsidRDefault="00FB6012" w:rsidP="00FB6012">
      <w:pPr>
        <w:pStyle w:val="MTDisplayEquation"/>
      </w:pPr>
      <w:r w:rsidRPr="00DE14F9">
        <w:lastRenderedPageBreak/>
        <w:tab/>
      </w:r>
      <w:r w:rsidR="00905817" w:rsidRPr="00905817">
        <w:rPr>
          <w:position w:val="-32"/>
        </w:rPr>
        <w:object w:dxaOrig="3860" w:dyaOrig="800" w14:anchorId="56FD0D0F">
          <v:shape id="_x0000_i1780" type="#_x0000_t75" style="width:191.55pt;height:40.1pt" o:ole="">
            <v:imagedata r:id="rId1531" o:title=""/>
          </v:shape>
          <o:OLEObject Type="Embed" ProgID="Equation.DSMT4" ShapeID="_x0000_i1780" DrawAspect="Content" ObjectID="_1493625804" r:id="rId1532"/>
        </w:object>
      </w:r>
      <w:r w:rsidR="0018091D">
        <w:t>,</w:t>
      </w:r>
      <w:r w:rsidRPr="00DE14F9">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83" w:author="rawlins" w:date="2015-05-19T17:23:00Z">
        <w:r w:rsidR="00D3178E">
          <w:rPr>
            <w:noProof/>
          </w:rPr>
          <w:instrText>44</w:instrText>
        </w:r>
      </w:ins>
      <w:ins w:id="284" w:author="Gerard" w:date="2015-05-06T12:49:00Z">
        <w:del w:id="285" w:author="rawlins" w:date="2015-05-19T16:10:00Z">
          <w:r w:rsidR="00E3755C" w:rsidDel="00752FD5">
            <w:rPr>
              <w:noProof/>
            </w:rPr>
            <w:delInstrText>44</w:delInstrText>
          </w:r>
        </w:del>
      </w:ins>
      <w:del w:id="286" w:author="rawlins" w:date="2015-05-19T16:10:00Z">
        <w:r w:rsidR="008D52AD" w:rsidDel="00752FD5">
          <w:rPr>
            <w:noProof/>
          </w:rPr>
          <w:delInstrText>43</w:delInstrText>
        </w:r>
      </w:del>
      <w:r w:rsidR="00827503">
        <w:rPr>
          <w:noProof/>
        </w:rPr>
        <w:fldChar w:fldCharType="end"/>
      </w:r>
      <w:r>
        <w:instrText>)</w:instrText>
      </w:r>
      <w:r>
        <w:fldChar w:fldCharType="end"/>
      </w:r>
    </w:p>
    <w:p w14:paraId="77A0B838" w14:textId="02F865EB" w:rsidR="00FB6012" w:rsidRPr="00074384" w:rsidRDefault="00FB6012" w:rsidP="00FB6012">
      <w:r w:rsidRPr="00074384">
        <w:t xml:space="preserve">where </w:t>
      </w:r>
      <w:r w:rsidR="00905817" w:rsidRPr="00905817">
        <w:rPr>
          <w:position w:val="-12"/>
        </w:rPr>
        <w:object w:dxaOrig="260" w:dyaOrig="360" w14:anchorId="60194259">
          <v:shape id="_x0000_i1781" type="#_x0000_t75" style="width:12.9pt;height:19pt" o:ole="">
            <v:imagedata r:id="rId1533" o:title=""/>
          </v:shape>
          <o:OLEObject Type="Embed" ProgID="Equation.DSMT4" ShapeID="_x0000_i1781" DrawAspect="Content" ObjectID="_1493625805" r:id="rId1534"/>
        </w:object>
      </w:r>
      <w:r w:rsidRPr="00074384">
        <w:t xml:space="preserve"> is the number of elements in </w:t>
      </w:r>
      <w:r w:rsidR="00905817" w:rsidRPr="00905817">
        <w:rPr>
          <w:position w:val="-6"/>
        </w:rPr>
        <w:object w:dxaOrig="200" w:dyaOrig="279" w14:anchorId="4535B78F">
          <v:shape id="_x0000_i1782" type="#_x0000_t75" style="width:10.2pt;height:14.25pt" o:ole="">
            <v:imagedata r:id="rId1535" o:title=""/>
          </v:shape>
          <o:OLEObject Type="Embed" ProgID="Equation.DSMT4" ShapeID="_x0000_i1782" DrawAspect="Content" ObjectID="_1493625806" r:id="rId1536"/>
        </w:object>
      </w:r>
      <w:r w:rsidRPr="00074384">
        <w:t xml:space="preserve">, </w:t>
      </w:r>
      <w:r w:rsidR="00905817" w:rsidRPr="00905817">
        <w:rPr>
          <w:position w:val="-12"/>
        </w:rPr>
        <w:object w:dxaOrig="380" w:dyaOrig="400" w14:anchorId="2CA75A8B">
          <v:shape id="_x0000_i1783" type="#_x0000_t75" style="width:19pt;height:19.7pt" o:ole="">
            <v:imagedata r:id="rId1537" o:title=""/>
          </v:shape>
          <o:OLEObject Type="Embed" ProgID="Equation.DSMT4" ShapeID="_x0000_i1783" DrawAspect="Content" ObjectID="_1493625807" r:id="rId1538"/>
        </w:object>
      </w:r>
      <w:r w:rsidRPr="00074384">
        <w:t xml:space="preserve"> is the number of integration points in the </w:t>
      </w:r>
      <w:r w:rsidR="00905817" w:rsidRPr="00905817">
        <w:rPr>
          <w:position w:val="-6"/>
        </w:rPr>
        <w:object w:dxaOrig="360" w:dyaOrig="220" w14:anchorId="1153A4D2">
          <v:shape id="_x0000_i1784" type="#_x0000_t75" style="width:19pt;height:10.85pt" o:ole="">
            <v:imagedata r:id="rId1539" o:title=""/>
          </v:shape>
          <o:OLEObject Type="Embed" ProgID="Equation.DSMT4" ShapeID="_x0000_i1784" DrawAspect="Content" ObjectID="_1493625808" r:id="rId1540"/>
        </w:object>
      </w:r>
      <w:r w:rsidRPr="00074384">
        <w:t xml:space="preserve">th element, </w:t>
      </w:r>
      <w:r w:rsidR="00905817" w:rsidRPr="00905817">
        <w:rPr>
          <w:position w:val="-12"/>
        </w:rPr>
        <w:object w:dxaOrig="320" w:dyaOrig="360" w14:anchorId="22019D29">
          <v:shape id="_x0000_i1785" type="#_x0000_t75" style="width:15.6pt;height:19pt" o:ole="">
            <v:imagedata r:id="rId1541" o:title=""/>
          </v:shape>
          <o:OLEObject Type="Embed" ProgID="Equation.DSMT4" ShapeID="_x0000_i1785" DrawAspect="Content" ObjectID="_1493625809" r:id="rId1542"/>
        </w:object>
      </w:r>
      <w:r w:rsidRPr="00074384">
        <w:t xml:space="preserve"> is the quadrature weight associated with the </w:t>
      </w:r>
      <w:r w:rsidR="00905817" w:rsidRPr="00905817">
        <w:rPr>
          <w:position w:val="-6"/>
        </w:rPr>
        <w:object w:dxaOrig="380" w:dyaOrig="279" w14:anchorId="7CE85A71">
          <v:shape id="_x0000_i1786" type="#_x0000_t75" style="width:19pt;height:14.25pt" o:ole="">
            <v:imagedata r:id="rId1543" o:title=""/>
          </v:shape>
          <o:OLEObject Type="Embed" ProgID="Equation.DSMT4" ShapeID="_x0000_i1786" DrawAspect="Content" ObjectID="_1493625810" r:id="rId1544"/>
        </w:object>
      </w:r>
      <w:r w:rsidRPr="00074384">
        <w:t xml:space="preserve">th integration point, and </w:t>
      </w:r>
      <w:r w:rsidR="00905817" w:rsidRPr="00905817">
        <w:rPr>
          <w:position w:val="-14"/>
        </w:rPr>
        <w:object w:dxaOrig="300" w:dyaOrig="380" w14:anchorId="6650F922">
          <v:shape id="_x0000_i1787" type="#_x0000_t75" style="width:14.95pt;height:19pt" o:ole="">
            <v:imagedata r:id="rId1545" o:title=""/>
          </v:shape>
          <o:OLEObject Type="Embed" ProgID="Equation.DSMT4" ShapeID="_x0000_i1787" DrawAspect="Content" ObjectID="_1493625811" r:id="rId1546"/>
        </w:object>
      </w:r>
      <w:r w:rsidRPr="00074384">
        <w:t xml:space="preserve"> is the Jacobian of the transformation from the spatial frame to the parametric space of the element.  In the above expression, </w:t>
      </w:r>
    </w:p>
    <w:p w14:paraId="6BC836ED" w14:textId="6E36D346" w:rsidR="00FB6012" w:rsidRPr="00074384" w:rsidRDefault="00FB6012" w:rsidP="00FB6012">
      <w:pPr>
        <w:pStyle w:val="MTDisplayEquation"/>
      </w:pPr>
      <w:r w:rsidRPr="00074384">
        <w:tab/>
      </w:r>
      <w:r w:rsidR="00905817" w:rsidRPr="00905817">
        <w:rPr>
          <w:position w:val="-40"/>
        </w:rPr>
        <w:object w:dxaOrig="3860" w:dyaOrig="440" w14:anchorId="36B4658A">
          <v:shape id="_x0000_i1788" type="#_x0000_t75" style="width:191.55pt;height:21.75pt" o:ole="">
            <v:imagedata r:id="rId1547" o:title=""/>
          </v:shape>
          <o:OLEObject Type="Embed" ProgID="Equation.DSMT4" ShapeID="_x0000_i1788" DrawAspect="Content" ObjectID="_1493625812" r:id="rId1548"/>
        </w:object>
      </w:r>
      <w:r w:rsidRPr="00074384">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87" w:author="rawlins" w:date="2015-05-19T17:23:00Z">
        <w:r w:rsidR="00D3178E">
          <w:rPr>
            <w:noProof/>
          </w:rPr>
          <w:instrText>45</w:instrText>
        </w:r>
      </w:ins>
      <w:ins w:id="288" w:author="Gerard" w:date="2015-05-06T12:49:00Z">
        <w:del w:id="289" w:author="rawlins" w:date="2015-05-19T16:10:00Z">
          <w:r w:rsidR="00E3755C" w:rsidDel="00752FD5">
            <w:rPr>
              <w:noProof/>
            </w:rPr>
            <w:delInstrText>45</w:delInstrText>
          </w:r>
        </w:del>
      </w:ins>
      <w:del w:id="290" w:author="rawlins" w:date="2015-05-19T16:10:00Z">
        <w:r w:rsidR="008D52AD" w:rsidDel="00752FD5">
          <w:rPr>
            <w:noProof/>
          </w:rPr>
          <w:delInstrText>44</w:delInstrText>
        </w:r>
      </w:del>
      <w:r w:rsidR="00827503">
        <w:rPr>
          <w:noProof/>
        </w:rPr>
        <w:fldChar w:fldCharType="end"/>
      </w:r>
      <w:r>
        <w:instrText>)</w:instrText>
      </w:r>
      <w:r>
        <w:fldChar w:fldCharType="end"/>
      </w:r>
    </w:p>
    <w:p w14:paraId="7AF0023A" w14:textId="71227855" w:rsidR="00FB6012" w:rsidRPr="00DE14F9" w:rsidRDefault="00FB6012" w:rsidP="00FB6012">
      <w:r w:rsidRPr="00074384">
        <w:t xml:space="preserve">and it is understood that </w:t>
      </w:r>
      <w:r w:rsidR="00905817" w:rsidRPr="00905817">
        <w:rPr>
          <w:position w:val="-14"/>
        </w:rPr>
        <w:object w:dxaOrig="300" w:dyaOrig="380" w14:anchorId="454C0B14">
          <v:shape id="_x0000_i1789" type="#_x0000_t75" style="width:14.95pt;height:19pt" o:ole="">
            <v:imagedata r:id="rId1549" o:title=""/>
          </v:shape>
          <o:OLEObject Type="Embed" ProgID="Equation.DSMT4" ShapeID="_x0000_i1789" DrawAspect="Content" ObjectID="_1493625813" r:id="rId1550"/>
        </w:object>
      </w:r>
      <w:r w:rsidRPr="00074384">
        <w:t xml:space="preserve">, </w:t>
      </w:r>
      <w:r w:rsidR="00905817" w:rsidRPr="00905817">
        <w:rPr>
          <w:position w:val="-12"/>
        </w:rPr>
        <w:object w:dxaOrig="260" w:dyaOrig="380" w14:anchorId="613A5389">
          <v:shape id="_x0000_i1790" type="#_x0000_t75" style="width:12.9pt;height:19pt" o:ole="">
            <v:imagedata r:id="rId1551" o:title=""/>
          </v:shape>
          <o:OLEObject Type="Embed" ProgID="Equation.DSMT4" ShapeID="_x0000_i1790" DrawAspect="Content" ObjectID="_1493625814" r:id="rId1552"/>
        </w:object>
      </w:r>
      <w:r w:rsidRPr="00074384">
        <w:t xml:space="preserve"> and </w:t>
      </w:r>
      <w:r w:rsidR="00905817" w:rsidRPr="00905817">
        <w:rPr>
          <w:position w:val="-12"/>
        </w:rPr>
        <w:object w:dxaOrig="279" w:dyaOrig="380" w14:anchorId="16315F6D">
          <v:shape id="_x0000_i1791" type="#_x0000_t75" style="width:14.25pt;height:19pt" o:ole="">
            <v:imagedata r:id="rId1553" o:title=""/>
          </v:shape>
          <o:OLEObject Type="Embed" ProgID="Equation.DSMT4" ShapeID="_x0000_i1791" DrawAspect="Content" ObjectID="_1493625815" r:id="rId1554"/>
        </w:object>
      </w:r>
      <w:r w:rsidRPr="00074384">
        <w:t xml:space="preserve"> are evaluated at the parametric coordinates of the </w:t>
      </w:r>
      <w:r w:rsidR="00905817" w:rsidRPr="00905817">
        <w:rPr>
          <w:position w:val="-6"/>
        </w:rPr>
        <w:object w:dxaOrig="380" w:dyaOrig="279" w14:anchorId="1053581B">
          <v:shape id="_x0000_i1792" type="#_x0000_t75" style="width:19pt;height:14.25pt" o:ole="">
            <v:imagedata r:id="rId1555" o:title=""/>
          </v:shape>
          <o:OLEObject Type="Embed" ProgID="Equation.DSMT4" ShapeID="_x0000_i1792" DrawAspect="Content" ObjectID="_1493625816" r:id="rId1556"/>
        </w:object>
      </w:r>
      <w:r w:rsidRPr="00074384">
        <w:t>th integration point.</w:t>
      </w:r>
    </w:p>
    <w:p w14:paraId="64926D12" w14:textId="3EFFA126" w:rsidR="00FB6012" w:rsidRPr="00DE14F9" w:rsidRDefault="00FB6012" w:rsidP="00FB6012">
      <w:r w:rsidRPr="00DE14F9">
        <w:tab/>
        <w:t xml:space="preserve">Similarly, the discretized form of </w:t>
      </w:r>
      <w:r w:rsidR="00905817" w:rsidRPr="00905817">
        <w:rPr>
          <w:position w:val="-12"/>
        </w:rPr>
        <w:object w:dxaOrig="720" w:dyaOrig="360" w14:anchorId="52296184">
          <v:shape id="_x0000_i1793" type="#_x0000_t75" style="width:36.7pt;height:19pt" o:ole="">
            <v:imagedata r:id="rId1557" o:title=""/>
          </v:shape>
          <o:OLEObject Type="Embed" ProgID="Equation.DSMT4" ShapeID="_x0000_i1793" DrawAspect="Content" ObjectID="_1493625817" r:id="rId1558"/>
        </w:object>
      </w:r>
      <w:r w:rsidRPr="00DE14F9">
        <w:t xml:space="preserve"> in Eq</w:t>
      </w:r>
      <w:r w:rsidR="001677E3">
        <w:t>s</w:t>
      </w:r>
      <w:r w:rsidRPr="00DE14F9">
        <w:t>.</w:t>
      </w:r>
      <w:r w:rsidR="001677E3">
        <w:fldChar w:fldCharType="begin"/>
      </w:r>
      <w:r w:rsidR="001677E3">
        <w:instrText xml:space="preserve"> GOTOBUTTON ZEqnNum239613  \* MERGEFORMAT </w:instrText>
      </w:r>
      <w:r w:rsidR="00827503">
        <w:fldChar w:fldCharType="begin"/>
      </w:r>
      <w:r w:rsidR="00827503">
        <w:instrText xml:space="preserve"> REF ZEqnNum239613 \* Charformat \! \* MERGEFORMAT </w:instrText>
      </w:r>
      <w:r w:rsidR="00827503">
        <w:fldChar w:fldCharType="separate"/>
      </w:r>
      <w:r w:rsidR="00D3178E">
        <w:instrText>(3.29)</w:instrText>
      </w:r>
      <w:r w:rsidR="00827503">
        <w:fldChar w:fldCharType="end"/>
      </w:r>
      <w:r w:rsidR="001677E3">
        <w:fldChar w:fldCharType="end"/>
      </w:r>
      <w:r w:rsidR="001677E3">
        <w:t xml:space="preserve"> and </w:t>
      </w:r>
      <w:r w:rsidR="001677E3">
        <w:fldChar w:fldCharType="begin"/>
      </w:r>
      <w:r w:rsidR="001677E3">
        <w:instrText xml:space="preserve"> GOTOBUTTON ZEqnNum782864  \* MERGEFORMAT </w:instrText>
      </w:r>
      <w:r w:rsidR="00827503">
        <w:fldChar w:fldCharType="begin"/>
      </w:r>
      <w:r w:rsidR="00827503">
        <w:instrText xml:space="preserve"> REF ZEqnNum782864 \* Charformat \! \* MERGEFORMAT </w:instrText>
      </w:r>
      <w:r w:rsidR="00827503">
        <w:fldChar w:fldCharType="separate"/>
      </w:r>
      <w:r w:rsidR="00D3178E">
        <w:instrText>(3.33)</w:instrText>
      </w:r>
      <w:r w:rsidR="00827503">
        <w:fldChar w:fldCharType="end"/>
      </w:r>
      <w:r w:rsidR="001677E3">
        <w:fldChar w:fldCharType="end"/>
      </w:r>
      <w:r w:rsidRPr="00DE14F9">
        <w:t xml:space="preserve"> may be written as</w:t>
      </w:r>
    </w:p>
    <w:p w14:paraId="606F2B12" w14:textId="29192FE3" w:rsidR="00FB6012" w:rsidRPr="00DE14F9" w:rsidRDefault="00FB6012" w:rsidP="00FB6012">
      <w:pPr>
        <w:pStyle w:val="MTDisplayEquation"/>
      </w:pPr>
      <w:r w:rsidRPr="00DE14F9">
        <w:tab/>
      </w:r>
      <w:r w:rsidR="00905817" w:rsidRPr="00905817">
        <w:rPr>
          <w:position w:val="-32"/>
        </w:rPr>
        <w:object w:dxaOrig="5880" w:dyaOrig="800" w14:anchorId="04860053">
          <v:shape id="_x0000_i1794" type="#_x0000_t75" style="width:294.1pt;height:40.1pt" o:ole="">
            <v:imagedata r:id="rId1559" o:title=""/>
          </v:shape>
          <o:OLEObject Type="Embed" ProgID="Equation.DSMT4" ShapeID="_x0000_i1794" DrawAspect="Content" ObjectID="_1493625818" r:id="rId1560"/>
        </w:object>
      </w:r>
      <w:r w:rsidR="00981087">
        <w:t>,</w:t>
      </w:r>
      <w:r w:rsidRPr="00DE14F9">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91" w:author="rawlins" w:date="2015-05-19T17:23:00Z">
        <w:r w:rsidR="00D3178E">
          <w:rPr>
            <w:noProof/>
          </w:rPr>
          <w:instrText>46</w:instrText>
        </w:r>
      </w:ins>
      <w:ins w:id="292" w:author="Gerard" w:date="2015-05-06T12:49:00Z">
        <w:del w:id="293" w:author="rawlins" w:date="2015-05-19T16:10:00Z">
          <w:r w:rsidR="00E3755C" w:rsidDel="00752FD5">
            <w:rPr>
              <w:noProof/>
            </w:rPr>
            <w:delInstrText>46</w:delInstrText>
          </w:r>
        </w:del>
      </w:ins>
      <w:del w:id="294" w:author="rawlins" w:date="2015-05-19T16:10:00Z">
        <w:r w:rsidR="008D52AD" w:rsidDel="00752FD5">
          <w:rPr>
            <w:noProof/>
          </w:rPr>
          <w:delInstrText>45</w:delInstrText>
        </w:r>
      </w:del>
      <w:r w:rsidR="00827503">
        <w:rPr>
          <w:noProof/>
        </w:rPr>
        <w:fldChar w:fldCharType="end"/>
      </w:r>
      <w:r>
        <w:instrText>)</w:instrText>
      </w:r>
      <w:r>
        <w:fldChar w:fldCharType="end"/>
      </w:r>
    </w:p>
    <w:p w14:paraId="23D44215" w14:textId="77777777" w:rsidR="00FB6012" w:rsidRPr="00DE14F9" w:rsidRDefault="00FB6012" w:rsidP="00FB6012">
      <w:r w:rsidRPr="00DE14F9">
        <w:t>where</w:t>
      </w:r>
    </w:p>
    <w:p w14:paraId="20F7F2BA" w14:textId="01C9C123" w:rsidR="00FB6012" w:rsidRPr="00DE14F9" w:rsidRDefault="00FB6012" w:rsidP="00FB6012">
      <w:pPr>
        <w:pStyle w:val="MTDisplayEquation"/>
      </w:pPr>
      <w:r w:rsidRPr="00DE14F9">
        <w:tab/>
      </w:r>
      <w:r w:rsidR="00905817" w:rsidRPr="00905817">
        <w:rPr>
          <w:position w:val="-22"/>
        </w:rPr>
        <w:object w:dxaOrig="7339" w:dyaOrig="2820" w14:anchorId="21B7E104">
          <v:shape id="_x0000_i1795" type="#_x0000_t75" style="width:367.45pt;height:141.3pt" o:ole="">
            <v:imagedata r:id="rId1561" o:title=""/>
          </v:shape>
          <o:OLEObject Type="Embed" ProgID="Equation.DSMT4" ShapeID="_x0000_i1795" DrawAspect="Content" ObjectID="_1493625819" r:id="rId1562"/>
        </w:object>
      </w:r>
      <w:r w:rsidRPr="00DE14F9">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95" w:author="rawlins" w:date="2015-05-19T17:23:00Z">
        <w:r w:rsidR="00D3178E">
          <w:rPr>
            <w:noProof/>
          </w:rPr>
          <w:instrText>47</w:instrText>
        </w:r>
      </w:ins>
      <w:ins w:id="296" w:author="Gerard" w:date="2015-05-06T12:49:00Z">
        <w:del w:id="297" w:author="rawlins" w:date="2015-05-19T16:10:00Z">
          <w:r w:rsidR="00E3755C" w:rsidDel="00752FD5">
            <w:rPr>
              <w:noProof/>
            </w:rPr>
            <w:delInstrText>47</w:delInstrText>
          </w:r>
        </w:del>
      </w:ins>
      <w:del w:id="298" w:author="rawlins" w:date="2015-05-19T16:10:00Z">
        <w:r w:rsidR="008D52AD" w:rsidDel="00752FD5">
          <w:rPr>
            <w:noProof/>
          </w:rPr>
          <w:delInstrText>46</w:delInstrText>
        </w:r>
      </w:del>
      <w:r w:rsidR="00827503">
        <w:rPr>
          <w:noProof/>
        </w:rPr>
        <w:fldChar w:fldCharType="end"/>
      </w:r>
      <w:r>
        <w:instrText>)</w:instrText>
      </w:r>
      <w:r>
        <w:fldChar w:fldCharType="end"/>
      </w:r>
    </w:p>
    <w:p w14:paraId="63278DE7" w14:textId="7E8C43E8" w:rsidR="00FB6012" w:rsidRPr="00DE14F9" w:rsidRDefault="00FB6012" w:rsidP="00FB6012">
      <w:r w:rsidRPr="00DE14F9">
        <w:t xml:space="preserve">and </w:t>
      </w:r>
      <w:r w:rsidR="00905817" w:rsidRPr="00905817">
        <w:rPr>
          <w:position w:val="-6"/>
        </w:rPr>
        <w:object w:dxaOrig="300" w:dyaOrig="279" w14:anchorId="7FDADF05">
          <v:shape id="_x0000_i1796" type="#_x0000_t75" style="width:14.95pt;height:14.25pt" o:ole="">
            <v:imagedata r:id="rId1563" o:title=""/>
          </v:shape>
          <o:OLEObject Type="Embed" ProgID="Equation.DSMT4" ShapeID="_x0000_i1796" DrawAspect="Content" ObjectID="_1493625820" r:id="rId1564"/>
        </w:object>
      </w:r>
      <w:r w:rsidRPr="00DE14F9">
        <w:t xml:space="preserve"> is a discrete increment in time.  In a numerical implementation, it has been found that evaluating </w:t>
      </w:r>
      <w:r w:rsidR="00905817" w:rsidRPr="00905817">
        <w:rPr>
          <w:position w:val="-16"/>
        </w:rPr>
        <w:object w:dxaOrig="820" w:dyaOrig="440" w14:anchorId="1098AFEC">
          <v:shape id="_x0000_i1797" type="#_x0000_t75" style="width:41.45pt;height:21.75pt" o:ole="">
            <v:imagedata r:id="rId1565" o:title=""/>
          </v:shape>
          <o:OLEObject Type="Embed" ProgID="Equation.DSMT4" ShapeID="_x0000_i1797" DrawAspect="Content" ObjectID="_1493625821" r:id="rId1566"/>
        </w:object>
      </w:r>
      <w:r w:rsidRPr="00DE14F9">
        <w:t xml:space="preserve"> from </w:t>
      </w:r>
      <w:r w:rsidR="00905817" w:rsidRPr="00905817">
        <w:rPr>
          <w:position w:val="-10"/>
        </w:rPr>
        <w:object w:dxaOrig="460" w:dyaOrig="360" w14:anchorId="6A8512C9">
          <v:shape id="_x0000_i1798" type="#_x0000_t75" style="width:22.4pt;height:19pt" o:ole="">
            <v:imagedata r:id="rId1567" o:title=""/>
          </v:shape>
          <o:OLEObject Type="Embed" ProgID="Equation.DSMT4" ShapeID="_x0000_i1798" DrawAspect="Content" ObjectID="_1493625822" r:id="rId1568"/>
        </w:object>
      </w:r>
      <w:r w:rsidRPr="00DE14F9">
        <w:t xml:space="preserve">, where </w:t>
      </w:r>
      <w:r w:rsidR="00905817" w:rsidRPr="00905817">
        <w:rPr>
          <w:position w:val="-6"/>
        </w:rPr>
        <w:object w:dxaOrig="940" w:dyaOrig="279" w14:anchorId="5EE4F9A6">
          <v:shape id="_x0000_i1799" type="#_x0000_t75" style="width:47.55pt;height:14.25pt" o:ole="">
            <v:imagedata r:id="rId1569" o:title=""/>
          </v:shape>
          <o:OLEObject Type="Embed" ProgID="Equation.DSMT4" ShapeID="_x0000_i1799" DrawAspect="Content" ObjectID="_1493625823" r:id="rId1570"/>
        </w:object>
      </w:r>
      <w:r w:rsidRPr="00DE14F9">
        <w:t xml:space="preserve">, yields more accurate solutions than evaluating it from the trace of </w:t>
      </w:r>
      <w:r w:rsidR="00905817" w:rsidRPr="00905817">
        <w:rPr>
          <w:position w:val="-10"/>
        </w:rPr>
        <w:object w:dxaOrig="740" w:dyaOrig="360" w14:anchorId="28D31D8F">
          <v:shape id="_x0000_i1800" type="#_x0000_t75" style="width:37.35pt;height:19pt" o:ole="">
            <v:imagedata r:id="rId1571" o:title=""/>
          </v:shape>
          <o:OLEObject Type="Embed" ProgID="Equation.DSMT4" ShapeID="_x0000_i1800" DrawAspect="Content" ObjectID="_1493625824" r:id="rId1572"/>
        </w:object>
      </w:r>
      <w:r w:rsidRPr="00DE14F9">
        <w:t xml:space="preserve"> </w:t>
      </w:r>
      <w:r>
        <w:fldChar w:fldCharType="begin"/>
      </w:r>
      <w:r w:rsidR="00F119D4">
        <w:instrText xml:space="preserve"> ADDIN EN.CITE &lt;EndNote&gt;&lt;Cite&gt;&lt;Author&gt;Ateshian&lt;/Author&gt;&lt;Year&gt;2007&lt;/Year&gt;&lt;RecNum&gt;73&lt;/RecNum&gt;&lt;DisplayText&gt;[28]&lt;/DisplayText&gt;&lt;record&gt;&lt;rec-number&gt;73&lt;/rec-number&gt;&lt;foreign-keys&gt;&lt;key app="EN" db-id="fwxrfwzd5wwavcepe9epdeevxdsd2fftswrx" timestamp="1427036240"&gt;73&lt;/key&gt;&lt;/foreign-keys&gt;&lt;ref-type name="Journal Article"&gt;17&lt;/ref-type&gt;&lt;contributors&gt;&lt;authors&gt;&lt;author&gt;Ateshian, G. A.&lt;/author&gt;&lt;author&gt;Ellis, B. J.&lt;/author&gt;&lt;author&gt;Weiss, J. A.&lt;/author&gt;&lt;/authors&gt;&lt;/contributors&gt;&lt;auth-address&gt;Department of Mechanical Engineering, Columbia University, New York, NY 10027, USA.&lt;/auth-address&gt;&lt;titles&gt;&lt;title&gt;Equivalence between short-time biphasic and incompressible elastic material responses&lt;/title&gt;&lt;secondary-title&gt;J Biomech Eng&lt;/secondary-title&gt;&lt;alt-title&gt;Journal of biomechanical engineering&lt;/alt-title&gt;&lt;/titles&gt;&lt;periodical&gt;&lt;full-title&gt;J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engineering&lt;/abbr-1&gt;&lt;/alt-periodical&gt;&lt;pages&gt;405-12&lt;/pages&gt;&lt;volume&gt;129&lt;/volume&gt;&lt;number&gt;3&lt;/number&gt;&lt;keywords&gt;&lt;keyword&gt;Animals&lt;/keyword&gt;&lt;keyword&gt;Biomechanical Phenomena&lt;/keyword&gt;&lt;keyword&gt;Cartilage, Articular/physiology&lt;/keyword&gt;&lt;keyword&gt;Compressive Strength&lt;/keyword&gt;&lt;keyword&gt;Elasticity&lt;/keyword&gt;&lt;keyword&gt;Finite Element Analysis&lt;/keyword&gt;&lt;keyword&gt;Humans&lt;/keyword&gt;&lt;keyword&gt;Mathematics&lt;/keyword&gt;&lt;keyword&gt;*Models, Biological&lt;/keyword&gt;&lt;keyword&gt;*Models, Theoretical&lt;/keyword&gt;&lt;keyword&gt;Stress, Mechanical&lt;/keyword&gt;&lt;keyword&gt;Tensile Strength&lt;/keyword&gt;&lt;keyword&gt;Time Factors&lt;/keyword&gt;&lt;/keywords&gt;&lt;dates&gt;&lt;year&gt;2007&lt;/year&gt;&lt;pub-dates&gt;&lt;date&gt;Jun&lt;/date&gt;&lt;/pub-dates&gt;&lt;/dates&gt;&lt;isbn&gt;0148-0731 (Print)&amp;#xD;0148-0731 (Linking)&lt;/isbn&gt;&lt;accession-num&gt;17536908&lt;/accession-num&gt;&lt;urls&gt;&lt;related-urls&gt;&lt;url&gt;http://www.ncbi.nlm.nih.gov/pubmed/17536908&lt;/url&gt;&lt;/related-urls&gt;&lt;/urls&gt;&lt;custom2&gt;3312381&lt;/custom2&gt;&lt;electronic-resource-num&gt;10.1115/1.2720918&lt;/electronic-resource-num&gt;&lt;/record&gt;&lt;/Cite&gt;&lt;/EndNote&gt;</w:instrText>
      </w:r>
      <w:r>
        <w:fldChar w:fldCharType="separate"/>
      </w:r>
      <w:r w:rsidR="00A56950">
        <w:rPr>
          <w:noProof/>
        </w:rPr>
        <w:t>[</w:t>
      </w:r>
      <w:hyperlink w:anchor="_ENREF_28" w:tooltip="Ateshian, 2007 #73" w:history="1">
        <w:r w:rsidR="00214E15">
          <w:rPr>
            <w:noProof/>
          </w:rPr>
          <w:t>28</w:t>
        </w:r>
      </w:hyperlink>
      <w:r w:rsidR="00A56950">
        <w:rPr>
          <w:noProof/>
        </w:rPr>
        <w:t>]</w:t>
      </w:r>
      <w:r>
        <w:fldChar w:fldCharType="end"/>
      </w:r>
      <w:r w:rsidRPr="00DE14F9">
        <w:t>.</w:t>
      </w:r>
    </w:p>
    <w:p w14:paraId="7F7BC9EE" w14:textId="77777777" w:rsidR="00FB6012" w:rsidRDefault="00FB6012" w:rsidP="00FB6012">
      <w:r>
        <w:tab/>
        <w:t>For the various types of contributions to the external virtual work, a similar discretization produces</w:t>
      </w:r>
    </w:p>
    <w:p w14:paraId="4AFEA8B2" w14:textId="605BEB6B" w:rsidR="00FB6012" w:rsidRDefault="00FB6012" w:rsidP="00FB6012">
      <w:pPr>
        <w:pStyle w:val="MTDisplayEquation"/>
      </w:pPr>
      <w:r>
        <w:tab/>
      </w:r>
      <w:r w:rsidR="00905817" w:rsidRPr="00905817">
        <w:rPr>
          <w:position w:val="-32"/>
        </w:rPr>
        <w:object w:dxaOrig="3900" w:dyaOrig="800" w14:anchorId="7B07F843">
          <v:shape id="_x0000_i1801" type="#_x0000_t75" style="width:195.6pt;height:40.1pt" o:ole="">
            <v:imagedata r:id="rId1573" o:title=""/>
          </v:shape>
          <o:OLEObject Type="Embed" ProgID="Equation.DSMT4" ShapeID="_x0000_i1801" DrawAspect="Content" ObjectID="_1493625825" r:id="rId1574"/>
        </w:object>
      </w:r>
      <w:r w:rsidR="0098108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99" w:author="rawlins" w:date="2015-05-19T17:23:00Z">
        <w:r w:rsidR="00D3178E">
          <w:rPr>
            <w:noProof/>
          </w:rPr>
          <w:instrText>48</w:instrText>
        </w:r>
      </w:ins>
      <w:ins w:id="300" w:author="Gerard" w:date="2015-05-06T12:49:00Z">
        <w:del w:id="301" w:author="rawlins" w:date="2015-05-19T16:10:00Z">
          <w:r w:rsidR="00E3755C" w:rsidDel="00752FD5">
            <w:rPr>
              <w:noProof/>
            </w:rPr>
            <w:delInstrText>48</w:delInstrText>
          </w:r>
        </w:del>
      </w:ins>
      <w:del w:id="302" w:author="rawlins" w:date="2015-05-19T16:10:00Z">
        <w:r w:rsidR="008D52AD" w:rsidDel="00752FD5">
          <w:rPr>
            <w:noProof/>
          </w:rPr>
          <w:delInstrText>47</w:delInstrText>
        </w:r>
      </w:del>
      <w:r w:rsidR="00827503">
        <w:rPr>
          <w:noProof/>
        </w:rPr>
        <w:fldChar w:fldCharType="end"/>
      </w:r>
      <w:r>
        <w:instrText>)</w:instrText>
      </w:r>
      <w:r>
        <w:fldChar w:fldCharType="end"/>
      </w:r>
    </w:p>
    <w:p w14:paraId="269A8A9C" w14:textId="77777777" w:rsidR="00FB6012" w:rsidRDefault="00FB6012" w:rsidP="00FB6012">
      <w:r>
        <w:t>and</w:t>
      </w:r>
    </w:p>
    <w:p w14:paraId="11C44343" w14:textId="36CF56BD" w:rsidR="00FB6012" w:rsidRPr="007700AB" w:rsidRDefault="00FB6012" w:rsidP="00FB6012">
      <w:pPr>
        <w:pStyle w:val="MTDisplayEquation"/>
      </w:pPr>
      <w:r>
        <w:tab/>
      </w:r>
      <w:r w:rsidR="00905817" w:rsidRPr="00905817">
        <w:rPr>
          <w:position w:val="-32"/>
        </w:rPr>
        <w:object w:dxaOrig="5899" w:dyaOrig="800" w14:anchorId="41BDD4AF">
          <v:shape id="_x0000_i1802" type="#_x0000_t75" style="width:294.8pt;height:40.1pt" o:ole="">
            <v:imagedata r:id="rId1575" o:title=""/>
          </v:shape>
          <o:OLEObject Type="Embed" ProgID="Equation.DSMT4" ShapeID="_x0000_i1802" DrawAspect="Content" ObjectID="_1493625826" r:id="rId1576"/>
        </w:object>
      </w:r>
      <w:r w:rsidR="0098108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303" w:author="rawlins" w:date="2015-05-19T17:23:00Z">
        <w:r w:rsidR="00D3178E">
          <w:rPr>
            <w:noProof/>
          </w:rPr>
          <w:instrText>49</w:instrText>
        </w:r>
      </w:ins>
      <w:ins w:id="304" w:author="Gerard" w:date="2015-05-06T12:49:00Z">
        <w:del w:id="305" w:author="rawlins" w:date="2015-05-19T16:10:00Z">
          <w:r w:rsidR="00E3755C" w:rsidDel="00752FD5">
            <w:rPr>
              <w:noProof/>
            </w:rPr>
            <w:delInstrText>49</w:delInstrText>
          </w:r>
        </w:del>
      </w:ins>
      <w:del w:id="306" w:author="rawlins" w:date="2015-05-19T16:10:00Z">
        <w:r w:rsidR="008D52AD" w:rsidDel="00752FD5">
          <w:rPr>
            <w:noProof/>
          </w:rPr>
          <w:delInstrText>48</w:delInstrText>
        </w:r>
      </w:del>
      <w:r w:rsidR="00827503">
        <w:rPr>
          <w:noProof/>
        </w:rPr>
        <w:fldChar w:fldCharType="end"/>
      </w:r>
      <w:r>
        <w:instrText>)</w:instrText>
      </w:r>
      <w:r>
        <w:fldChar w:fldCharType="end"/>
      </w:r>
    </w:p>
    <w:p w14:paraId="31552AD9" w14:textId="77777777" w:rsidR="00FB6012" w:rsidRDefault="00FB6012" w:rsidP="00FB6012">
      <w:r>
        <w:t>where</w:t>
      </w:r>
    </w:p>
    <w:p w14:paraId="2B598194" w14:textId="1CE6818C" w:rsidR="00FB6012" w:rsidRDefault="00FB6012" w:rsidP="00FB6012">
      <w:pPr>
        <w:pStyle w:val="MTDisplayEquation"/>
      </w:pPr>
      <w:r>
        <w:tab/>
      </w:r>
      <w:r w:rsidR="00905817" w:rsidRPr="00905817">
        <w:rPr>
          <w:position w:val="-14"/>
        </w:rPr>
        <w:object w:dxaOrig="1240" w:dyaOrig="400" w14:anchorId="509FCA0D">
          <v:shape id="_x0000_i1803" type="#_x0000_t75" style="width:61.8pt;height:19.7pt" o:ole="">
            <v:imagedata r:id="rId1577" o:title=""/>
          </v:shape>
          <o:OLEObject Type="Embed" ProgID="Equation.DSMT4" ShapeID="_x0000_i1803" DrawAspect="Content" ObjectID="_1493625827" r:id="rId1578"/>
        </w:object>
      </w:r>
      <w:r w:rsidR="0098108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307" w:author="rawlins" w:date="2015-05-19T17:23:00Z">
        <w:r w:rsidR="00D3178E">
          <w:rPr>
            <w:noProof/>
          </w:rPr>
          <w:instrText>50</w:instrText>
        </w:r>
      </w:ins>
      <w:ins w:id="308" w:author="Gerard" w:date="2015-05-06T12:49:00Z">
        <w:del w:id="309" w:author="rawlins" w:date="2015-05-19T16:10:00Z">
          <w:r w:rsidR="00E3755C" w:rsidDel="00752FD5">
            <w:rPr>
              <w:noProof/>
            </w:rPr>
            <w:delInstrText>50</w:delInstrText>
          </w:r>
        </w:del>
      </w:ins>
      <w:del w:id="310" w:author="rawlins" w:date="2015-05-19T16:10:00Z">
        <w:r w:rsidR="008D52AD" w:rsidDel="00752FD5">
          <w:rPr>
            <w:noProof/>
          </w:rPr>
          <w:delInstrText>49</w:delInstrText>
        </w:r>
      </w:del>
      <w:r w:rsidR="00827503">
        <w:rPr>
          <w:noProof/>
        </w:rPr>
        <w:fldChar w:fldCharType="end"/>
      </w:r>
      <w:r>
        <w:instrText>)</w:instrText>
      </w:r>
      <w:r>
        <w:fldChar w:fldCharType="end"/>
      </w:r>
    </w:p>
    <w:p w14:paraId="23CCCDD4" w14:textId="61CDB7D3" w:rsidR="00FB6012" w:rsidRDefault="00FB6012" w:rsidP="00FB6012">
      <w:r>
        <w:t xml:space="preserve">In this case, </w:t>
      </w:r>
      <w:r w:rsidR="00905817" w:rsidRPr="00905817">
        <w:rPr>
          <w:position w:val="-6"/>
        </w:rPr>
        <w:object w:dxaOrig="260" w:dyaOrig="220" w14:anchorId="3692FCDC">
          <v:shape id="_x0000_i1804" type="#_x0000_t75" style="width:12.9pt;height:10.85pt" o:ole="">
            <v:imagedata r:id="rId1579" o:title=""/>
          </v:shape>
          <o:OLEObject Type="Embed" ProgID="Equation.DSMT4" ShapeID="_x0000_i1804" DrawAspect="Content" ObjectID="_1493625828" r:id="rId1580"/>
        </w:object>
      </w:r>
      <w:r>
        <w:t xml:space="preserve"> represents the number of nodes on an element face.  For a prescribed normal traction </w:t>
      </w:r>
      <w:r w:rsidR="00905817" w:rsidRPr="00905817">
        <w:rPr>
          <w:position w:val="-12"/>
        </w:rPr>
        <w:object w:dxaOrig="220" w:dyaOrig="360" w14:anchorId="4B6DDA46">
          <v:shape id="_x0000_i1805" type="#_x0000_t75" style="width:10.85pt;height:19pt" o:ole="">
            <v:imagedata r:id="rId1581" o:title=""/>
          </v:shape>
          <o:OLEObject Type="Embed" ProgID="Equation.DSMT4" ShapeID="_x0000_i1805" DrawAspect="Content" ObjectID="_1493625829" r:id="rId1582"/>
        </w:object>
      </w:r>
      <w:r>
        <w:t xml:space="preserve"> as given in </w:t>
      </w:r>
      <w:r w:rsidR="001677E3">
        <w:fldChar w:fldCharType="begin"/>
      </w:r>
      <w:r w:rsidR="001677E3">
        <w:instrText xml:space="preserve"> GOTOBUTTON ZEqnNum269251  \* MERGEFORMAT </w:instrText>
      </w:r>
      <w:r w:rsidR="00827503">
        <w:fldChar w:fldCharType="begin"/>
      </w:r>
      <w:r w:rsidR="00827503">
        <w:instrText xml:space="preserve"> REF ZEqnNum269251 \* Charformat \! \* MERGEFOR</w:instrText>
      </w:r>
      <w:r w:rsidR="00827503">
        <w:instrText xml:space="preserve">MAT </w:instrText>
      </w:r>
      <w:r w:rsidR="00827503">
        <w:fldChar w:fldCharType="separate"/>
      </w:r>
      <w:r w:rsidR="00D3178E">
        <w:instrText>(3.34)</w:instrText>
      </w:r>
      <w:r w:rsidR="00827503">
        <w:fldChar w:fldCharType="end"/>
      </w:r>
      <w:r w:rsidR="001677E3">
        <w:fldChar w:fldCharType="end"/>
      </w:r>
      <w:r>
        <w:t>-</w:t>
      </w:r>
      <w:r w:rsidR="001677E3">
        <w:fldChar w:fldCharType="begin"/>
      </w:r>
      <w:r w:rsidR="001677E3">
        <w:instrText xml:space="preserve"> GOTOBUTTON ZEqnNum737993  \* MERGEFORMAT </w:instrText>
      </w:r>
      <w:r w:rsidR="00827503">
        <w:fldChar w:fldCharType="begin"/>
      </w:r>
      <w:r w:rsidR="00827503">
        <w:instrText xml:space="preserve"> REF ZEqnNum737993 \* Charformat \! \* MERGEFORMAT </w:instrText>
      </w:r>
      <w:r w:rsidR="00827503">
        <w:fldChar w:fldCharType="separate"/>
      </w:r>
      <w:r w:rsidR="00D3178E">
        <w:instrText>(3.35)</w:instrText>
      </w:r>
      <w:r w:rsidR="00827503">
        <w:fldChar w:fldCharType="end"/>
      </w:r>
      <w:r w:rsidR="001677E3">
        <w:fldChar w:fldCharType="end"/>
      </w:r>
      <w:r>
        <w:t>,</w:t>
      </w:r>
    </w:p>
    <w:p w14:paraId="0301074D" w14:textId="1D16848C" w:rsidR="00FB6012" w:rsidRDefault="00FB6012" w:rsidP="00FB6012">
      <w:pPr>
        <w:pStyle w:val="MTDisplayEquation"/>
      </w:pPr>
      <w:r>
        <w:lastRenderedPageBreak/>
        <w:tab/>
      </w:r>
      <w:r w:rsidR="00905817" w:rsidRPr="00905817">
        <w:rPr>
          <w:position w:val="-72"/>
        </w:rPr>
        <w:object w:dxaOrig="4540" w:dyaOrig="1540" w14:anchorId="2C40E17B">
          <v:shape id="_x0000_i1806" type="#_x0000_t75" style="width:226.85pt;height:76.75pt" o:ole="">
            <v:imagedata r:id="rId1583" o:title=""/>
          </v:shape>
          <o:OLEObject Type="Embed" ProgID="Equation.DSMT4" ShapeID="_x0000_i1806" DrawAspect="Content" ObjectID="_1493625830" r:id="rId158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311" w:author="rawlins" w:date="2015-05-19T17:23:00Z">
        <w:r w:rsidR="00D3178E">
          <w:rPr>
            <w:noProof/>
          </w:rPr>
          <w:instrText>51</w:instrText>
        </w:r>
      </w:ins>
      <w:ins w:id="312" w:author="Gerard" w:date="2015-05-06T12:49:00Z">
        <w:del w:id="313" w:author="rawlins" w:date="2015-05-19T16:10:00Z">
          <w:r w:rsidR="00E3755C" w:rsidDel="00752FD5">
            <w:rPr>
              <w:noProof/>
            </w:rPr>
            <w:delInstrText>51</w:delInstrText>
          </w:r>
        </w:del>
      </w:ins>
      <w:del w:id="314" w:author="rawlins" w:date="2015-05-19T16:10:00Z">
        <w:r w:rsidR="008D52AD" w:rsidDel="00752FD5">
          <w:rPr>
            <w:noProof/>
          </w:rPr>
          <w:delInstrText>50</w:delInstrText>
        </w:r>
      </w:del>
      <w:r w:rsidR="00827503">
        <w:rPr>
          <w:noProof/>
        </w:rPr>
        <w:fldChar w:fldCharType="end"/>
      </w:r>
      <w:r>
        <w:instrText>)</w:instrText>
      </w:r>
      <w:r>
        <w:fldChar w:fldCharType="end"/>
      </w:r>
    </w:p>
    <w:p w14:paraId="5981BACF" w14:textId="5F0084A4" w:rsidR="00FB6012" w:rsidRDefault="00FB6012" w:rsidP="00FB6012">
      <w:r>
        <w:t xml:space="preserve">where </w:t>
      </w:r>
      <w:r w:rsidR="00905817" w:rsidRPr="00905817">
        <w:rPr>
          <w:position w:val="-14"/>
        </w:rPr>
        <w:object w:dxaOrig="1460" w:dyaOrig="400" w14:anchorId="4505FAEB">
          <v:shape id="_x0000_i1807" type="#_x0000_t75" style="width:72.7pt;height:19.7pt" o:ole="">
            <v:imagedata r:id="rId1585" o:title=""/>
          </v:shape>
          <o:OLEObject Type="Embed" ProgID="Equation.DSMT4" ShapeID="_x0000_i1807" DrawAspect="Content" ObjectID="_1493625831" r:id="rId1586"/>
        </w:object>
      </w:r>
      <w:r>
        <w:t xml:space="preserve"> is the skew-symmetric tensor whose dual vector is </w:t>
      </w:r>
      <w:r w:rsidR="00905817" w:rsidRPr="00905817">
        <w:rPr>
          <w:position w:val="-6"/>
        </w:rPr>
        <w:object w:dxaOrig="200" w:dyaOrig="220" w14:anchorId="6DA18B90">
          <v:shape id="_x0000_i1808" type="#_x0000_t75" style="width:10.2pt;height:10.85pt" o:ole="">
            <v:imagedata r:id="rId1587" o:title=""/>
          </v:shape>
          <o:OLEObject Type="Embed" ProgID="Equation.DSMT4" ShapeID="_x0000_i1808" DrawAspect="Content" ObjectID="_1493625832" r:id="rId1588"/>
        </w:object>
      </w:r>
      <w:r>
        <w:t xml:space="preserve"> and </w:t>
      </w:r>
      <w:r w:rsidR="00905817" w:rsidRPr="00905817">
        <w:rPr>
          <w:position w:val="-4"/>
        </w:rPr>
        <w:object w:dxaOrig="220" w:dyaOrig="260" w14:anchorId="48088CB0">
          <v:shape id="_x0000_i1809" type="#_x0000_t75" style="width:10.85pt;height:12.9pt" o:ole="">
            <v:imagedata r:id="rId1589" o:title=""/>
          </v:shape>
          <o:OLEObject Type="Embed" ProgID="Equation.DSMT4" ShapeID="_x0000_i1809" DrawAspect="Content" ObjectID="_1493625833" r:id="rId1590"/>
        </w:object>
      </w:r>
      <w:r>
        <w:t xml:space="preserve"> is the third-order permutation pseudo-tensor.  For a prescribed traction </w:t>
      </w:r>
      <w:r w:rsidR="00905817" w:rsidRPr="00905817">
        <w:rPr>
          <w:position w:val="-12"/>
        </w:rPr>
        <w:object w:dxaOrig="220" w:dyaOrig="380" w14:anchorId="47D0DC93">
          <v:shape id="_x0000_i1810" type="#_x0000_t75" style="width:10.85pt;height:19pt" o:ole="">
            <v:imagedata r:id="rId1591" o:title=""/>
          </v:shape>
          <o:OLEObject Type="Embed" ProgID="Equation.DSMT4" ShapeID="_x0000_i1810" DrawAspect="Content" ObjectID="_1493625834" r:id="rId1592"/>
        </w:object>
      </w:r>
      <w:r>
        <w:t xml:space="preserve"> as given in </w:t>
      </w:r>
      <w:r w:rsidR="001677E3">
        <w:fldChar w:fldCharType="begin"/>
      </w:r>
      <w:r w:rsidR="001677E3">
        <w:instrText xml:space="preserve"> GOTOBUTTON ZEqnNum641883  \* MERGEFORMAT </w:instrText>
      </w:r>
      <w:r w:rsidR="00827503">
        <w:fldChar w:fldCharType="begin"/>
      </w:r>
      <w:r w:rsidR="00827503">
        <w:instrText xml:space="preserve"> REF ZEqnNum641883 \* Charformat \! \* MERGEFORMAT </w:instrText>
      </w:r>
      <w:r w:rsidR="00827503">
        <w:fldChar w:fldCharType="separate"/>
      </w:r>
      <w:r w:rsidR="00D3178E">
        <w:instrText>(3.38)</w:instrText>
      </w:r>
      <w:r w:rsidR="00827503">
        <w:fldChar w:fldCharType="end"/>
      </w:r>
      <w:r w:rsidR="001677E3">
        <w:fldChar w:fldCharType="end"/>
      </w:r>
      <w:r>
        <w:t>-</w:t>
      </w:r>
      <w:r w:rsidR="001677E3">
        <w:fldChar w:fldCharType="begin"/>
      </w:r>
      <w:r w:rsidR="001677E3">
        <w:instrText xml:space="preserve"> GOTOBUTTON ZEqnNum675799  \* MERGEFORMAT </w:instrText>
      </w:r>
      <w:r w:rsidR="00827503">
        <w:fldChar w:fldCharType="begin"/>
      </w:r>
      <w:r w:rsidR="00827503">
        <w:instrText xml:space="preserve"> REF ZEqnNum675799 \* Charformat \! \* MERGEFORMAT </w:instrText>
      </w:r>
      <w:r w:rsidR="00827503">
        <w:fldChar w:fldCharType="separate"/>
      </w:r>
      <w:r w:rsidR="00D3178E">
        <w:instrText>(3.39)</w:instrText>
      </w:r>
      <w:r w:rsidR="00827503">
        <w:fldChar w:fldCharType="end"/>
      </w:r>
      <w:r w:rsidR="001677E3">
        <w:fldChar w:fldCharType="end"/>
      </w:r>
      <w:r>
        <w:t>,</w:t>
      </w:r>
    </w:p>
    <w:p w14:paraId="60E88CFD" w14:textId="1E0C92A6" w:rsidR="00FB6012" w:rsidRDefault="00FB6012" w:rsidP="00FB6012">
      <w:pPr>
        <w:pStyle w:val="MTDisplayEquation"/>
      </w:pPr>
      <w:r>
        <w:tab/>
      </w:r>
      <w:r w:rsidR="00905817" w:rsidRPr="00905817">
        <w:rPr>
          <w:position w:val="-72"/>
        </w:rPr>
        <w:object w:dxaOrig="5840" w:dyaOrig="1620" w14:anchorId="2F85B520">
          <v:shape id="_x0000_i1811" type="#_x0000_t75" style="width:290.7pt;height:80.85pt" o:ole="">
            <v:imagedata r:id="rId1593" o:title=""/>
          </v:shape>
          <o:OLEObject Type="Embed" ProgID="Equation.DSMT4" ShapeID="_x0000_i1811" DrawAspect="Content" ObjectID="_1493625835" r:id="rId159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315" w:author="rawlins" w:date="2015-05-19T17:23:00Z">
        <w:r w:rsidR="00D3178E">
          <w:rPr>
            <w:noProof/>
          </w:rPr>
          <w:instrText>52</w:instrText>
        </w:r>
      </w:ins>
      <w:ins w:id="316" w:author="Gerard" w:date="2015-05-06T12:49:00Z">
        <w:del w:id="317" w:author="rawlins" w:date="2015-05-19T16:10:00Z">
          <w:r w:rsidR="00E3755C" w:rsidDel="00752FD5">
            <w:rPr>
              <w:noProof/>
            </w:rPr>
            <w:delInstrText>52</w:delInstrText>
          </w:r>
        </w:del>
      </w:ins>
      <w:del w:id="318" w:author="rawlins" w:date="2015-05-19T16:10:00Z">
        <w:r w:rsidR="008D52AD" w:rsidDel="00752FD5">
          <w:rPr>
            <w:noProof/>
          </w:rPr>
          <w:delInstrText>51</w:delInstrText>
        </w:r>
      </w:del>
      <w:r w:rsidR="00827503">
        <w:rPr>
          <w:noProof/>
        </w:rPr>
        <w:fldChar w:fldCharType="end"/>
      </w:r>
      <w:r>
        <w:instrText>)</w:instrText>
      </w:r>
      <w:r>
        <w:fldChar w:fldCharType="end"/>
      </w:r>
    </w:p>
    <w:p w14:paraId="5475A511" w14:textId="3D6E3B2D" w:rsidR="00FB6012" w:rsidRDefault="00FB6012" w:rsidP="00FB6012">
      <w:r>
        <w:t xml:space="preserve">For a prescribed normal fluid flux </w:t>
      </w:r>
      <w:r w:rsidR="00905817" w:rsidRPr="00905817">
        <w:rPr>
          <w:position w:val="-12"/>
        </w:rPr>
        <w:object w:dxaOrig="300" w:dyaOrig="360" w14:anchorId="0506EEA9">
          <v:shape id="_x0000_i1812" type="#_x0000_t75" style="width:14.95pt;height:19pt" o:ole="">
            <v:imagedata r:id="rId1595" o:title=""/>
          </v:shape>
          <o:OLEObject Type="Embed" ProgID="Equation.DSMT4" ShapeID="_x0000_i1812" DrawAspect="Content" ObjectID="_1493625836" r:id="rId1596"/>
        </w:object>
      </w:r>
      <w:r>
        <w:t xml:space="preserve"> as given in </w:t>
      </w:r>
      <w:r w:rsidR="00DB161C">
        <w:fldChar w:fldCharType="begin"/>
      </w:r>
      <w:r w:rsidR="00DB161C">
        <w:instrText xml:space="preserve"> GOTOBUTTON ZEqnNum525838  \* MERGEFORMAT </w:instrText>
      </w:r>
      <w:r w:rsidR="00827503">
        <w:fldChar w:fldCharType="begin"/>
      </w:r>
      <w:r w:rsidR="00827503">
        <w:instrText xml:space="preserve"> REF ZEqnNum525838 \* Charformat \! \* MERGEFORMAT </w:instrText>
      </w:r>
      <w:r w:rsidR="00827503">
        <w:fldChar w:fldCharType="separate"/>
      </w:r>
      <w:r w:rsidR="00D3178E">
        <w:instrText>(3.40)</w:instrText>
      </w:r>
      <w:r w:rsidR="00827503">
        <w:fldChar w:fldCharType="end"/>
      </w:r>
      <w:r w:rsidR="00DB161C">
        <w:fldChar w:fldCharType="end"/>
      </w:r>
      <w:r>
        <w:t>-</w:t>
      </w:r>
      <w:r w:rsidR="00DB161C">
        <w:fldChar w:fldCharType="begin"/>
      </w:r>
      <w:r w:rsidR="00DB161C">
        <w:instrText xml:space="preserve"> GOTOBUTTON ZEqnNum669406  \* MERGEFORMAT </w:instrText>
      </w:r>
      <w:r w:rsidR="00827503">
        <w:fldChar w:fldCharType="begin"/>
      </w:r>
      <w:r w:rsidR="00827503">
        <w:instrText xml:space="preserve"> REF ZEqnNum669406 \* Charformat \! \* MERGEFORMAT </w:instrText>
      </w:r>
      <w:r w:rsidR="00827503">
        <w:fldChar w:fldCharType="separate"/>
      </w:r>
      <w:r w:rsidR="00D3178E">
        <w:instrText>(3.41)</w:instrText>
      </w:r>
      <w:r w:rsidR="00827503">
        <w:fldChar w:fldCharType="end"/>
      </w:r>
      <w:r w:rsidR="00DB161C">
        <w:fldChar w:fldCharType="end"/>
      </w:r>
      <w:r>
        <w:t>,</w:t>
      </w:r>
    </w:p>
    <w:p w14:paraId="404A713D" w14:textId="5FC04311" w:rsidR="00FB6012" w:rsidRDefault="00FB6012" w:rsidP="00FB6012">
      <w:pPr>
        <w:pStyle w:val="MTDisplayEquation"/>
      </w:pPr>
      <w:r>
        <w:tab/>
      </w:r>
      <w:r w:rsidR="00905817" w:rsidRPr="00905817">
        <w:rPr>
          <w:position w:val="-88"/>
        </w:rPr>
        <w:object w:dxaOrig="4640" w:dyaOrig="1540" w14:anchorId="5290B30E">
          <v:shape id="_x0000_i1813" type="#_x0000_t75" style="width:231.6pt;height:76.75pt" o:ole="">
            <v:imagedata r:id="rId1597" o:title=""/>
          </v:shape>
          <o:OLEObject Type="Embed" ProgID="Equation.DSMT4" ShapeID="_x0000_i1813" DrawAspect="Content" ObjectID="_1493625837" r:id="rId159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319" w:author="rawlins" w:date="2015-05-19T17:23:00Z">
        <w:r w:rsidR="00D3178E">
          <w:rPr>
            <w:noProof/>
          </w:rPr>
          <w:instrText>53</w:instrText>
        </w:r>
      </w:ins>
      <w:ins w:id="320" w:author="Gerard" w:date="2015-05-06T12:49:00Z">
        <w:del w:id="321" w:author="rawlins" w:date="2015-05-19T16:10:00Z">
          <w:r w:rsidR="00E3755C" w:rsidDel="00752FD5">
            <w:rPr>
              <w:noProof/>
            </w:rPr>
            <w:delInstrText>53</w:delInstrText>
          </w:r>
        </w:del>
      </w:ins>
      <w:del w:id="322" w:author="rawlins" w:date="2015-05-19T16:10:00Z">
        <w:r w:rsidR="008D52AD" w:rsidDel="00752FD5">
          <w:rPr>
            <w:noProof/>
          </w:rPr>
          <w:delInstrText>52</w:delInstrText>
        </w:r>
      </w:del>
      <w:r w:rsidR="00827503">
        <w:rPr>
          <w:noProof/>
        </w:rPr>
        <w:fldChar w:fldCharType="end"/>
      </w:r>
      <w:r>
        <w:instrText>)</w:instrText>
      </w:r>
      <w:r>
        <w:fldChar w:fldCharType="end"/>
      </w:r>
    </w:p>
    <w:p w14:paraId="02E718DD" w14:textId="77777777" w:rsidR="00FB6012" w:rsidRPr="001C3170" w:rsidRDefault="00FB6012" w:rsidP="00FB6012"/>
    <w:p w14:paraId="76B198BE" w14:textId="77777777" w:rsidR="00FB6012" w:rsidRDefault="00FB6012" w:rsidP="00FB6012">
      <w:pPr>
        <w:pStyle w:val="Heading2"/>
      </w:pPr>
      <w:bookmarkStart w:id="323" w:name="_Toc176704845"/>
      <w:bookmarkStart w:id="324" w:name="_Toc289032551"/>
      <w:r>
        <w:t xml:space="preserve">Weak </w:t>
      </w:r>
      <w:r w:rsidR="0081541F">
        <w:t>F</w:t>
      </w:r>
      <w:r>
        <w:t xml:space="preserve">ormulation for </w:t>
      </w:r>
      <w:r w:rsidR="0081541F">
        <w:t>B</w:t>
      </w:r>
      <w:r>
        <w:t>iphasic-</w:t>
      </w:r>
      <w:r w:rsidR="0081541F">
        <w:t>S</w:t>
      </w:r>
      <w:r>
        <w:t xml:space="preserve">olute </w:t>
      </w:r>
      <w:r w:rsidR="0081541F">
        <w:t>M</w:t>
      </w:r>
      <w:r>
        <w:t>aterials</w:t>
      </w:r>
      <w:bookmarkEnd w:id="323"/>
      <w:bookmarkEnd w:id="324"/>
    </w:p>
    <w:p w14:paraId="163DB5A7" w14:textId="77777777" w:rsidR="00FB6012" w:rsidRDefault="00FB6012" w:rsidP="00FB6012">
      <w:r>
        <w:t>The virtual work integral for this problem is given by</w:t>
      </w:r>
    </w:p>
    <w:p w14:paraId="586E7F30" w14:textId="6A171668" w:rsidR="00FB6012" w:rsidRDefault="00FB6012" w:rsidP="00FB6012">
      <w:pPr>
        <w:pStyle w:val="MTDisplayEquation"/>
      </w:pPr>
      <w:r>
        <w:tab/>
      </w:r>
      <w:r w:rsidR="00905817" w:rsidRPr="00905817">
        <w:rPr>
          <w:position w:val="-38"/>
        </w:rPr>
        <w:object w:dxaOrig="8100" w:dyaOrig="880" w14:anchorId="7253A3F2">
          <v:shape id="_x0000_i1814" type="#_x0000_t75" style="width:404.85pt;height:44.15pt" o:ole="">
            <v:imagedata r:id="rId1599" o:title=""/>
          </v:shape>
          <o:OLEObject Type="Embed" ProgID="Equation.DSMT4" ShapeID="_x0000_i1814" DrawAspect="Content" ObjectID="_1493625838" r:id="rId160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325" w:author="rawlins" w:date="2015-05-19T17:23:00Z">
        <w:r w:rsidR="00D3178E">
          <w:rPr>
            <w:noProof/>
          </w:rPr>
          <w:instrText>54</w:instrText>
        </w:r>
      </w:ins>
      <w:ins w:id="326" w:author="Gerard" w:date="2015-05-06T12:49:00Z">
        <w:del w:id="327" w:author="rawlins" w:date="2015-05-19T16:10:00Z">
          <w:r w:rsidR="00E3755C" w:rsidDel="00752FD5">
            <w:rPr>
              <w:noProof/>
            </w:rPr>
            <w:delInstrText>54</w:delInstrText>
          </w:r>
        </w:del>
      </w:ins>
      <w:del w:id="328" w:author="rawlins" w:date="2015-05-19T16:10:00Z">
        <w:r w:rsidR="008D52AD" w:rsidDel="00752FD5">
          <w:rPr>
            <w:noProof/>
          </w:rPr>
          <w:delInstrText>53</w:delInstrText>
        </w:r>
      </w:del>
      <w:r w:rsidR="00827503">
        <w:rPr>
          <w:noProof/>
        </w:rPr>
        <w:fldChar w:fldCharType="end"/>
      </w:r>
      <w:r>
        <w:instrText>)</w:instrText>
      </w:r>
      <w:r>
        <w:fldChar w:fldCharType="end"/>
      </w:r>
    </w:p>
    <w:p w14:paraId="22124522" w14:textId="31C4E675" w:rsidR="00FB6012" w:rsidRDefault="00FB6012" w:rsidP="00FB6012">
      <w:r>
        <w:t xml:space="preserve">where </w:t>
      </w:r>
      <w:r w:rsidR="00905817" w:rsidRPr="00905817">
        <w:rPr>
          <w:position w:val="-6"/>
        </w:rPr>
        <w:object w:dxaOrig="340" w:dyaOrig="279" w14:anchorId="106FBE54">
          <v:shape id="_x0000_i1815" type="#_x0000_t75" style="width:17pt;height:14.25pt" o:ole="">
            <v:imagedata r:id="rId1601" o:title=""/>
          </v:shape>
          <o:OLEObject Type="Embed" ProgID="Equation.DSMT4" ShapeID="_x0000_i1815" DrawAspect="Content" ObjectID="_1493625839" r:id="rId1602"/>
        </w:object>
      </w:r>
      <w:r>
        <w:t xml:space="preserve"> is the virtual velocity of the solid, </w:t>
      </w:r>
      <w:r w:rsidR="00905817" w:rsidRPr="00905817">
        <w:rPr>
          <w:position w:val="-10"/>
        </w:rPr>
        <w:object w:dxaOrig="380" w:dyaOrig="320" w14:anchorId="04037FCB">
          <v:shape id="_x0000_i1816" type="#_x0000_t75" style="width:19pt;height:15.6pt" o:ole="">
            <v:imagedata r:id="rId1603" o:title=""/>
          </v:shape>
          <o:OLEObject Type="Embed" ProgID="Equation.DSMT4" ShapeID="_x0000_i1816" DrawAspect="Content" ObjectID="_1493625840" r:id="rId1604"/>
        </w:object>
      </w:r>
      <w:r>
        <w:t xml:space="preserve"> is the virtual effective fluid pressure, and </w:t>
      </w:r>
      <w:r w:rsidR="00905817" w:rsidRPr="00905817">
        <w:rPr>
          <w:position w:val="-6"/>
        </w:rPr>
        <w:object w:dxaOrig="320" w:dyaOrig="279" w14:anchorId="240DB4FD">
          <v:shape id="_x0000_i1817" type="#_x0000_t75" style="width:15.6pt;height:14.25pt" o:ole="">
            <v:imagedata r:id="rId1605" o:title=""/>
          </v:shape>
          <o:OLEObject Type="Embed" ProgID="Equation.DSMT4" ShapeID="_x0000_i1817" DrawAspect="Content" ObjectID="_1493625841" r:id="rId1606"/>
        </w:object>
      </w:r>
      <w:r>
        <w:t xml:space="preserve"> is the virtual molar energy of the solute</w:t>
      </w:r>
      <w:r w:rsidR="00981087">
        <w:t>.</w:t>
      </w:r>
      <w:r>
        <w:t xml:space="preserve"> </w:t>
      </w:r>
      <w:r w:rsidR="00905817" w:rsidRPr="00905817">
        <w:rPr>
          <w:position w:val="-6"/>
        </w:rPr>
        <w:object w:dxaOrig="200" w:dyaOrig="279" w14:anchorId="0F23447C">
          <v:shape id="_x0000_i1818" type="#_x0000_t75" style="width:10.2pt;height:14.25pt" o:ole="">
            <v:imagedata r:id="rId1607" o:title=""/>
          </v:shape>
          <o:OLEObject Type="Embed" ProgID="Equation.DSMT4" ShapeID="_x0000_i1818" DrawAspect="Content" ObjectID="_1493625842" r:id="rId1608"/>
        </w:object>
      </w:r>
      <w:r>
        <w:t xml:space="preserve"> represents the mixture domain in the spatial frame and </w:t>
      </w:r>
      <w:r w:rsidR="00905817" w:rsidRPr="00905817">
        <w:rPr>
          <w:position w:val="-6"/>
        </w:rPr>
        <w:object w:dxaOrig="300" w:dyaOrig="279" w14:anchorId="291A54F1">
          <v:shape id="_x0000_i1819" type="#_x0000_t75" style="width:14.95pt;height:14.25pt" o:ole="">
            <v:imagedata r:id="rId1609" o:title=""/>
          </v:shape>
          <o:OLEObject Type="Embed" ProgID="Equation.DSMT4" ShapeID="_x0000_i1819" DrawAspect="Content" ObjectID="_1493625843" r:id="rId1610"/>
        </w:object>
      </w:r>
      <w:r>
        <w:t xml:space="preserve"> is an elemental mixture volume in </w:t>
      </w:r>
      <w:r w:rsidR="00905817" w:rsidRPr="00905817">
        <w:rPr>
          <w:position w:val="-6"/>
        </w:rPr>
        <w:object w:dxaOrig="200" w:dyaOrig="279" w14:anchorId="4CF1B120">
          <v:shape id="_x0000_i1820" type="#_x0000_t75" style="width:10.2pt;height:14.25pt" o:ole="">
            <v:imagedata r:id="rId1611" o:title=""/>
          </v:shape>
          <o:OLEObject Type="Embed" ProgID="Equation.DSMT4" ShapeID="_x0000_i1820" DrawAspect="Content" ObjectID="_1493625844" r:id="rId1612"/>
        </w:object>
      </w:r>
      <w:r>
        <w:t xml:space="preserve">. In the last integral of </w:t>
      </w:r>
      <w:r w:rsidR="00905817" w:rsidRPr="00905817">
        <w:rPr>
          <w:position w:val="-6"/>
        </w:rPr>
        <w:object w:dxaOrig="420" w:dyaOrig="279" w14:anchorId="3D26C69B">
          <v:shape id="_x0000_i1821" type="#_x0000_t75" style="width:20.4pt;height:14.25pt" o:ole="">
            <v:imagedata r:id="rId1613" o:title=""/>
          </v:shape>
          <o:OLEObject Type="Embed" ProgID="Equation.DSMT4" ShapeID="_x0000_i1821" DrawAspect="Content" ObjectID="_1493625845" r:id="rId1614"/>
        </w:object>
      </w:r>
      <w:r>
        <w:t>, note that</w:t>
      </w:r>
    </w:p>
    <w:p w14:paraId="31F2E406" w14:textId="2989D577" w:rsidR="00FB6012" w:rsidRDefault="00FB6012" w:rsidP="00FB6012">
      <w:pPr>
        <w:pStyle w:val="MTDisplayEquation"/>
      </w:pPr>
      <w:r>
        <w:tab/>
      </w:r>
      <w:r w:rsidR="00905817" w:rsidRPr="00905817">
        <w:rPr>
          <w:position w:val="-24"/>
        </w:rPr>
        <w:object w:dxaOrig="4060" w:dyaOrig="720" w14:anchorId="21B73E7E">
          <v:shape id="_x0000_i1822" type="#_x0000_t75" style="width:203.1pt;height:36.7pt" o:ole="">
            <v:imagedata r:id="rId1615" o:title=""/>
          </v:shape>
          <o:OLEObject Type="Embed" ProgID="Equation.DSMT4" ShapeID="_x0000_i1822" DrawAspect="Content" ObjectID="_1493625846" r:id="rId161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329" w:author="rawlins" w:date="2015-05-19T17:23:00Z">
        <w:r w:rsidR="00D3178E">
          <w:rPr>
            <w:noProof/>
          </w:rPr>
          <w:instrText>55</w:instrText>
        </w:r>
      </w:ins>
      <w:ins w:id="330" w:author="Gerard" w:date="2015-05-06T12:49:00Z">
        <w:del w:id="331" w:author="rawlins" w:date="2015-05-19T16:10:00Z">
          <w:r w:rsidR="00E3755C" w:rsidDel="00752FD5">
            <w:rPr>
              <w:noProof/>
            </w:rPr>
            <w:delInstrText>55</w:delInstrText>
          </w:r>
        </w:del>
      </w:ins>
      <w:del w:id="332" w:author="rawlins" w:date="2015-05-19T16:10:00Z">
        <w:r w:rsidR="008D52AD" w:rsidDel="00752FD5">
          <w:rPr>
            <w:noProof/>
          </w:rPr>
          <w:delInstrText>54</w:delInstrText>
        </w:r>
      </w:del>
      <w:r w:rsidR="00827503">
        <w:rPr>
          <w:noProof/>
        </w:rPr>
        <w:fldChar w:fldCharType="end"/>
      </w:r>
      <w:r>
        <w:instrText>)</w:instrText>
      </w:r>
      <w:r>
        <w:fldChar w:fldCharType="end"/>
      </w:r>
    </w:p>
    <w:p w14:paraId="4E227646" w14:textId="321C056F" w:rsidR="00FB6012" w:rsidRDefault="00FB6012" w:rsidP="00FB6012">
      <w:r>
        <w:t xml:space="preserve">where </w:t>
      </w:r>
      <w:r w:rsidR="00905817" w:rsidRPr="00905817">
        <w:rPr>
          <w:position w:val="-10"/>
        </w:rPr>
        <w:object w:dxaOrig="2940" w:dyaOrig="360" w14:anchorId="0D1E1D85">
          <v:shape id="_x0000_i1823" type="#_x0000_t75" style="width:146.7pt;height:19pt" o:ole="">
            <v:imagedata r:id="rId1617" o:title=""/>
          </v:shape>
          <o:OLEObject Type="Embed" ProgID="Equation.DSMT4" ShapeID="_x0000_i1823" DrawAspect="Content" ObjectID="_1493625847" r:id="rId1618"/>
        </w:object>
      </w:r>
      <w:r>
        <w:t xml:space="preserve"> is the material time derivative of a scalar function </w:t>
      </w:r>
      <w:r w:rsidR="00905817" w:rsidRPr="00905817">
        <w:rPr>
          <w:position w:val="-10"/>
        </w:rPr>
        <w:object w:dxaOrig="240" w:dyaOrig="320" w14:anchorId="5CCB554F">
          <v:shape id="_x0000_i1824" type="#_x0000_t75" style="width:12.25pt;height:15.6pt" o:ole="">
            <v:imagedata r:id="rId1619" o:title=""/>
          </v:shape>
          <o:OLEObject Type="Embed" ProgID="Equation.DSMT4" ShapeID="_x0000_i1824" DrawAspect="Content" ObjectID="_1493625848" r:id="rId1620"/>
        </w:object>
      </w:r>
      <w:r>
        <w:t xml:space="preserve"> in the spatial frame, following the solid. Similarly, note that </w:t>
      </w:r>
      <w:r w:rsidR="00905817" w:rsidRPr="00905817">
        <w:rPr>
          <w:position w:val="-16"/>
        </w:rPr>
        <w:object w:dxaOrig="2240" w:dyaOrig="440" w14:anchorId="4DEA6AB3">
          <v:shape id="_x0000_i1825" type="#_x0000_t75" style="width:112.1pt;height:21.75pt" o:ole="">
            <v:imagedata r:id="rId1621" o:title=""/>
          </v:shape>
          <o:OLEObject Type="Embed" ProgID="Equation.DSMT4" ShapeID="_x0000_i1825" DrawAspect="Content" ObjectID="_1493625849" r:id="rId1622"/>
        </w:object>
      </w:r>
      <w:r>
        <w:t xml:space="preserve">. Using the divergence theorem, the virtual work integral may be separated into internal and external contributions, </w:t>
      </w:r>
      <w:r w:rsidR="00905817" w:rsidRPr="00905817">
        <w:rPr>
          <w:position w:val="-12"/>
        </w:rPr>
        <w:object w:dxaOrig="1840" w:dyaOrig="360" w14:anchorId="1FF19201">
          <v:shape id="_x0000_i1826" type="#_x0000_t75" style="width:91.7pt;height:19pt" o:ole="">
            <v:imagedata r:id="rId1623" o:title=""/>
          </v:shape>
          <o:OLEObject Type="Embed" ProgID="Equation.DSMT4" ShapeID="_x0000_i1826" DrawAspect="Content" ObjectID="_1493625850" r:id="rId1624"/>
        </w:object>
      </w:r>
      <w:r>
        <w:t>, where</w:t>
      </w:r>
    </w:p>
    <w:p w14:paraId="1B2028D5" w14:textId="36ED6294" w:rsidR="00FB6012" w:rsidRDefault="00FB6012" w:rsidP="00FB6012">
      <w:pPr>
        <w:pStyle w:val="MTDisplayEquation"/>
      </w:pPr>
      <w:r>
        <w:tab/>
      </w:r>
      <w:r w:rsidR="00905817" w:rsidRPr="00905817">
        <w:rPr>
          <w:position w:val="-56"/>
        </w:rPr>
        <w:object w:dxaOrig="8480" w:dyaOrig="1240" w14:anchorId="73154FAA">
          <v:shape id="_x0000_i1827" type="#_x0000_t75" style="width:423.85pt;height:61.8pt" o:ole="">
            <v:imagedata r:id="rId1625" o:title=""/>
          </v:shape>
          <o:OLEObject Type="Embed" ProgID="Equation.DSMT4" ShapeID="_x0000_i1827" DrawAspect="Content" ObjectID="_1493625851" r:id="rId162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33" w:name="ZEqnNum588916"/>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334" w:author="rawlins" w:date="2015-05-19T17:23:00Z">
        <w:r w:rsidR="00D3178E">
          <w:rPr>
            <w:noProof/>
          </w:rPr>
          <w:instrText>56</w:instrText>
        </w:r>
      </w:ins>
      <w:ins w:id="335" w:author="Gerard" w:date="2015-05-06T12:49:00Z">
        <w:del w:id="336" w:author="rawlins" w:date="2015-05-19T16:10:00Z">
          <w:r w:rsidR="00E3755C" w:rsidDel="00752FD5">
            <w:rPr>
              <w:noProof/>
            </w:rPr>
            <w:delInstrText>56</w:delInstrText>
          </w:r>
        </w:del>
      </w:ins>
      <w:del w:id="337" w:author="rawlins" w:date="2015-05-19T16:10:00Z">
        <w:r w:rsidR="008D52AD" w:rsidDel="00752FD5">
          <w:rPr>
            <w:noProof/>
          </w:rPr>
          <w:delInstrText>55</w:delInstrText>
        </w:r>
      </w:del>
      <w:r w:rsidR="00827503">
        <w:rPr>
          <w:noProof/>
        </w:rPr>
        <w:fldChar w:fldCharType="end"/>
      </w:r>
      <w:r>
        <w:instrText>)</w:instrText>
      </w:r>
      <w:bookmarkEnd w:id="333"/>
      <w:r>
        <w:fldChar w:fldCharType="end"/>
      </w:r>
    </w:p>
    <w:p w14:paraId="3BCB3F35" w14:textId="7820C985" w:rsidR="00FB6012" w:rsidRDefault="00FB6012" w:rsidP="00FB6012">
      <w:r>
        <w:lastRenderedPageBreak/>
        <w:t xml:space="preserve">with </w:t>
      </w:r>
      <w:r w:rsidR="00905817" w:rsidRPr="00905817">
        <w:rPr>
          <w:position w:val="-12"/>
        </w:rPr>
        <w:object w:dxaOrig="560" w:dyaOrig="360" w14:anchorId="4F8814E9">
          <v:shape id="_x0000_i1828" type="#_x0000_t75" style="width:27.85pt;height:19pt" o:ole="">
            <v:imagedata r:id="rId1627" o:title=""/>
          </v:shape>
          <o:OLEObject Type="Embed" ProgID="Equation.DSMT4" ShapeID="_x0000_i1828" DrawAspect="Content" ObjectID="_1493625852" r:id="rId1628"/>
        </w:object>
      </w:r>
      <w:r>
        <w:t xml:space="preserve"> being evaluated on the domain’s boundary surface </w:t>
      </w:r>
      <w:r w:rsidR="00905817" w:rsidRPr="00905817">
        <w:rPr>
          <w:position w:val="-6"/>
        </w:rPr>
        <w:object w:dxaOrig="320" w:dyaOrig="279" w14:anchorId="2E52722F">
          <v:shape id="_x0000_i1829" type="#_x0000_t75" style="width:15.6pt;height:14.25pt" o:ole="">
            <v:imagedata r:id="rId1629" o:title=""/>
          </v:shape>
          <o:OLEObject Type="Embed" ProgID="Equation.DSMT4" ShapeID="_x0000_i1829" DrawAspect="Content" ObjectID="_1493625853" r:id="rId1630"/>
        </w:object>
      </w:r>
      <w:r>
        <w:t xml:space="preserve">. In the first expression </w:t>
      </w:r>
      <w:r w:rsidR="00905817" w:rsidRPr="00905817">
        <w:rPr>
          <w:position w:val="-16"/>
        </w:rPr>
        <w:object w:dxaOrig="2900" w:dyaOrig="440" w14:anchorId="25B0D946">
          <v:shape id="_x0000_i1830" type="#_x0000_t75" style="width:144.7pt;height:21.75pt" o:ole="">
            <v:imagedata r:id="rId1631" o:title=""/>
          </v:shape>
          <o:OLEObject Type="Embed" ProgID="Equation.DSMT4" ShapeID="_x0000_i1830" DrawAspect="Content" ObjectID="_1493625854" r:id="rId1632"/>
        </w:object>
      </w:r>
      <w:r>
        <w:t xml:space="preserve"> represents the virtual solid rate of deformation.</w:t>
      </w:r>
    </w:p>
    <w:p w14:paraId="7F44A732" w14:textId="77777777" w:rsidR="00FB6012" w:rsidRDefault="00FB6012" w:rsidP="00FB6012"/>
    <w:p w14:paraId="07CF2C4B" w14:textId="68A58D9A" w:rsidR="00FB6012" w:rsidRDefault="00FB6012" w:rsidP="00FB6012">
      <w:r>
        <w:t xml:space="preserve">To solve this nonlinear system using an iterative Newton scheme, the virtual work must be linearized at trial solutions, along increments in </w:t>
      </w:r>
      <w:r w:rsidR="00905817" w:rsidRPr="00905817">
        <w:rPr>
          <w:position w:val="-6"/>
        </w:rPr>
        <w:object w:dxaOrig="200" w:dyaOrig="220" w14:anchorId="415CC2DB">
          <v:shape id="_x0000_i1831" type="#_x0000_t75" style="width:10.2pt;height:10.85pt" o:ole="">
            <v:imagedata r:id="rId1633" o:title=""/>
          </v:shape>
          <o:OLEObject Type="Embed" ProgID="Equation.DSMT4" ShapeID="_x0000_i1831" DrawAspect="Content" ObjectID="_1493625855" r:id="rId1634"/>
        </w:object>
      </w:r>
      <w:r>
        <w:t xml:space="preserve">, </w:t>
      </w:r>
      <w:r w:rsidR="00905817" w:rsidRPr="00905817">
        <w:rPr>
          <w:position w:val="-10"/>
        </w:rPr>
        <w:object w:dxaOrig="240" w:dyaOrig="320" w14:anchorId="57EB5BDB">
          <v:shape id="_x0000_i1832" type="#_x0000_t75" style="width:12.25pt;height:15.6pt" o:ole="">
            <v:imagedata r:id="rId1635" o:title=""/>
          </v:shape>
          <o:OLEObject Type="Embed" ProgID="Equation.DSMT4" ShapeID="_x0000_i1832" DrawAspect="Content" ObjectID="_1493625856" r:id="rId1636"/>
        </w:object>
      </w:r>
      <w:r>
        <w:t xml:space="preserve"> and </w:t>
      </w:r>
      <w:r w:rsidR="00905817" w:rsidRPr="00905817">
        <w:rPr>
          <w:position w:val="-6"/>
        </w:rPr>
        <w:object w:dxaOrig="180" w:dyaOrig="279" w14:anchorId="6FF4B16D">
          <v:shape id="_x0000_i1833" type="#_x0000_t75" style="width:8.85pt;height:14.25pt" o:ole="">
            <v:imagedata r:id="rId1637" o:title=""/>
          </v:shape>
          <o:OLEObject Type="Embed" ProgID="Equation.DSMT4" ShapeID="_x0000_i1833" DrawAspect="Content" ObjectID="_1493625857" r:id="rId1638"/>
        </w:object>
      </w:r>
      <w:r>
        <w:t>,</w:t>
      </w:r>
    </w:p>
    <w:p w14:paraId="31E2E7ED" w14:textId="77777777" w:rsidR="00FB6012" w:rsidRDefault="00FB6012" w:rsidP="00FB6012"/>
    <w:p w14:paraId="68E84F27" w14:textId="7AA71EB9" w:rsidR="00FB6012" w:rsidRDefault="00FB6012" w:rsidP="00FB6012">
      <w:pPr>
        <w:pStyle w:val="MTDisplayEquation"/>
      </w:pPr>
      <w:r>
        <w:tab/>
      </w:r>
      <w:r w:rsidR="00905817" w:rsidRPr="00905817">
        <w:rPr>
          <w:position w:val="-14"/>
        </w:rPr>
        <w:object w:dxaOrig="4400" w:dyaOrig="400" w14:anchorId="7603C0C6">
          <v:shape id="_x0000_i1834" type="#_x0000_t75" style="width:220.1pt;height:19.7pt" o:ole="">
            <v:imagedata r:id="rId1639" o:title=""/>
          </v:shape>
          <o:OLEObject Type="Embed" ProgID="Equation.DSMT4" ShapeID="_x0000_i1834" DrawAspect="Content" ObjectID="_1493625858" r:id="rId164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338" w:author="rawlins" w:date="2015-05-19T17:23:00Z">
        <w:r w:rsidR="00D3178E">
          <w:rPr>
            <w:noProof/>
          </w:rPr>
          <w:instrText>57</w:instrText>
        </w:r>
      </w:ins>
      <w:ins w:id="339" w:author="Gerard" w:date="2015-05-06T12:49:00Z">
        <w:del w:id="340" w:author="rawlins" w:date="2015-05-19T16:10:00Z">
          <w:r w:rsidR="00E3755C" w:rsidDel="00752FD5">
            <w:rPr>
              <w:noProof/>
            </w:rPr>
            <w:delInstrText>57</w:delInstrText>
          </w:r>
        </w:del>
      </w:ins>
      <w:del w:id="341" w:author="rawlins" w:date="2015-05-19T16:10:00Z">
        <w:r w:rsidR="008D52AD" w:rsidDel="00752FD5">
          <w:rPr>
            <w:noProof/>
          </w:rPr>
          <w:delInstrText>56</w:delInstrText>
        </w:r>
      </w:del>
      <w:r w:rsidR="00827503">
        <w:rPr>
          <w:noProof/>
        </w:rPr>
        <w:fldChar w:fldCharType="end"/>
      </w:r>
      <w:r>
        <w:instrText>)</w:instrText>
      </w:r>
      <w:r>
        <w:fldChar w:fldCharType="end"/>
      </w:r>
    </w:p>
    <w:p w14:paraId="33318620" w14:textId="616AFF61" w:rsidR="00FB6012" w:rsidRDefault="00FB6012" w:rsidP="00FB6012">
      <w:r>
        <w:t xml:space="preserve">where, for any function </w:t>
      </w:r>
      <w:r w:rsidR="00905817" w:rsidRPr="00905817">
        <w:rPr>
          <w:position w:val="-14"/>
        </w:rPr>
        <w:object w:dxaOrig="580" w:dyaOrig="400" w14:anchorId="61777C78">
          <v:shape id="_x0000_i1835" type="#_x0000_t75" style="width:29.2pt;height:19.7pt" o:ole="">
            <v:imagedata r:id="rId1641" o:title=""/>
          </v:shape>
          <o:OLEObject Type="Embed" ProgID="Equation.DSMT4" ShapeID="_x0000_i1835" DrawAspect="Content" ObjectID="_1493625859" r:id="rId1642"/>
        </w:object>
      </w:r>
      <w:r>
        <w:t xml:space="preserve">, </w:t>
      </w:r>
      <w:r w:rsidR="00905817" w:rsidRPr="00905817">
        <w:rPr>
          <w:position w:val="-14"/>
        </w:rPr>
        <w:object w:dxaOrig="840" w:dyaOrig="400" w14:anchorId="1A8A6B9E">
          <v:shape id="_x0000_i1836" type="#_x0000_t75" style="width:42.1pt;height:19.7pt" o:ole="">
            <v:imagedata r:id="rId1643" o:title=""/>
          </v:shape>
          <o:OLEObject Type="Embed" ProgID="Equation.DSMT4" ShapeID="_x0000_i1836" DrawAspect="Content" ObjectID="_1493625860" r:id="rId1644"/>
        </w:object>
      </w:r>
      <w:r>
        <w:t xml:space="preserve"> represents the directional derivative of </w:t>
      </w:r>
      <w:r w:rsidR="00905817" w:rsidRPr="00905817">
        <w:rPr>
          <w:position w:val="-10"/>
        </w:rPr>
        <w:object w:dxaOrig="240" w:dyaOrig="320" w14:anchorId="62270671">
          <v:shape id="_x0000_i1837" type="#_x0000_t75" style="width:12.25pt;height:15.6pt" o:ole="">
            <v:imagedata r:id="rId1645" o:title=""/>
          </v:shape>
          <o:OLEObject Type="Embed" ProgID="Equation.DSMT4" ShapeID="_x0000_i1837" DrawAspect="Content" ObjectID="_1493625861" r:id="rId1646"/>
        </w:object>
      </w:r>
      <w:r>
        <w:t xml:space="preserve"> along </w:t>
      </w:r>
      <w:r w:rsidR="00905817" w:rsidRPr="00905817">
        <w:rPr>
          <w:position w:val="-10"/>
        </w:rPr>
        <w:object w:dxaOrig="340" w:dyaOrig="320" w14:anchorId="768E5263">
          <v:shape id="_x0000_i1838" type="#_x0000_t75" style="width:17pt;height:15.6pt" o:ole="">
            <v:imagedata r:id="rId1647" o:title=""/>
          </v:shape>
          <o:OLEObject Type="Embed" ProgID="Equation.DSMT4" ShapeID="_x0000_i1838" DrawAspect="Content" ObjectID="_1493625862" r:id="rId1648"/>
        </w:object>
      </w:r>
      <w:r>
        <w:t xml:space="preserv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 xml:space="preserve">. To operate the directional derivative on the integrand of </w:t>
      </w:r>
      <w:r w:rsidR="00905817" w:rsidRPr="00905817">
        <w:rPr>
          <w:position w:val="-12"/>
        </w:rPr>
        <w:object w:dxaOrig="540" w:dyaOrig="360" w14:anchorId="11B07977">
          <v:shape id="_x0000_i1839" type="#_x0000_t75" style="width:27.15pt;height:19pt" o:ole="">
            <v:imagedata r:id="rId1649" o:title=""/>
          </v:shape>
          <o:OLEObject Type="Embed" ProgID="Equation.DSMT4" ShapeID="_x0000_i1839" DrawAspect="Content" ObjectID="_1493625863" r:id="rId1650"/>
        </w:object>
      </w:r>
      <w:r>
        <w:t xml:space="preserve">, it is first necessary to convert the integrals from the spatial to the material domain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w:t>
      </w:r>
    </w:p>
    <w:p w14:paraId="0DF3563D" w14:textId="04DA4C17" w:rsidR="00FB6012" w:rsidRDefault="00FB6012" w:rsidP="00FB6012">
      <w:pPr>
        <w:pStyle w:val="MTDisplayEquation"/>
      </w:pPr>
      <w:r>
        <w:tab/>
      </w:r>
      <w:r w:rsidR="00905817" w:rsidRPr="00905817">
        <w:rPr>
          <w:position w:val="-28"/>
        </w:rPr>
        <w:object w:dxaOrig="8500" w:dyaOrig="680" w14:anchorId="625B8FB9">
          <v:shape id="_x0000_i1840" type="#_x0000_t75" style="width:425.2pt;height:34.65pt" o:ole="">
            <v:imagedata r:id="rId1651" o:title=""/>
          </v:shape>
          <o:OLEObject Type="Embed" ProgID="Equation.DSMT4" ShapeID="_x0000_i1840" DrawAspect="Content" ObjectID="_1493625864" r:id="rId165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42" w:name="ZEqnNum390398"/>
      <w:r>
        <w:instrText>(</w:instrText>
      </w:r>
      <w:r w:rsidR="00827503">
        <w:fldChar w:fldCharType="begin"/>
      </w:r>
      <w:r w:rsidR="00827503">
        <w:instrText xml:space="preserve"> SEQ MTSec \c \* Ar</w:instrText>
      </w:r>
      <w:r w:rsidR="00827503">
        <w:instrText xml:space="preserve">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343" w:author="rawlins" w:date="2015-05-19T17:23:00Z">
        <w:r w:rsidR="00D3178E">
          <w:rPr>
            <w:noProof/>
          </w:rPr>
          <w:instrText>58</w:instrText>
        </w:r>
      </w:ins>
      <w:ins w:id="344" w:author="Gerard" w:date="2015-05-06T12:49:00Z">
        <w:del w:id="345" w:author="rawlins" w:date="2015-05-19T16:10:00Z">
          <w:r w:rsidR="00E3755C" w:rsidDel="00752FD5">
            <w:rPr>
              <w:noProof/>
            </w:rPr>
            <w:delInstrText>58</w:delInstrText>
          </w:r>
        </w:del>
      </w:ins>
      <w:del w:id="346" w:author="rawlins" w:date="2015-05-19T16:10:00Z">
        <w:r w:rsidR="008D52AD" w:rsidDel="00752FD5">
          <w:rPr>
            <w:noProof/>
          </w:rPr>
          <w:delInstrText>57</w:delInstrText>
        </w:r>
      </w:del>
      <w:r w:rsidR="00827503">
        <w:rPr>
          <w:noProof/>
        </w:rPr>
        <w:fldChar w:fldCharType="end"/>
      </w:r>
      <w:r>
        <w:instrText>)</w:instrText>
      </w:r>
      <w:bookmarkEnd w:id="342"/>
      <w:r>
        <w:fldChar w:fldCharType="end"/>
      </w:r>
    </w:p>
    <w:p w14:paraId="4B40291E" w14:textId="313A37DA" w:rsidR="00FB6012" w:rsidRDefault="00FB6012" w:rsidP="00FB6012">
      <w:r>
        <w:t xml:space="preserve">where </w:t>
      </w:r>
      <w:r w:rsidR="00905817" w:rsidRPr="00905817">
        <w:rPr>
          <w:position w:val="-4"/>
        </w:rPr>
        <w:object w:dxaOrig="240" w:dyaOrig="260" w14:anchorId="04CA76A4">
          <v:shape id="_x0000_i1841" type="#_x0000_t75" style="width:12.25pt;height:12.9pt" o:ole="">
            <v:imagedata r:id="rId1653" o:title=""/>
          </v:shape>
          <o:OLEObject Type="Embed" ProgID="Equation.DSMT4" ShapeID="_x0000_i1841" DrawAspect="Content" ObjectID="_1493625865" r:id="rId1654"/>
        </w:object>
      </w:r>
      <w:r>
        <w:t xml:space="preserve"> represents the mixture domain in the material frame, </w:t>
      </w:r>
      <w:r w:rsidR="00905817" w:rsidRPr="00905817">
        <w:rPr>
          <w:position w:val="-6"/>
        </w:rPr>
        <w:object w:dxaOrig="380" w:dyaOrig="279" w14:anchorId="2DABF192">
          <v:shape id="_x0000_i1842" type="#_x0000_t75" style="width:19pt;height:14.25pt" o:ole="">
            <v:imagedata r:id="rId1655" o:title=""/>
          </v:shape>
          <o:OLEObject Type="Embed" ProgID="Equation.DSMT4" ShapeID="_x0000_i1842" DrawAspect="Content" ObjectID="_1493625866" r:id="rId1656"/>
        </w:object>
      </w:r>
      <w:r>
        <w:t xml:space="preserve"> is an elemental mixture volume in </w:t>
      </w:r>
      <w:r w:rsidR="00905817" w:rsidRPr="00905817">
        <w:rPr>
          <w:position w:val="-4"/>
        </w:rPr>
        <w:object w:dxaOrig="240" w:dyaOrig="260" w14:anchorId="3F5717D0">
          <v:shape id="_x0000_i1843" type="#_x0000_t75" style="width:12.25pt;height:12.9pt" o:ole="">
            <v:imagedata r:id="rId1657" o:title=""/>
          </v:shape>
          <o:OLEObject Type="Embed" ProgID="Equation.DSMT4" ShapeID="_x0000_i1843" DrawAspect="Content" ObjectID="_1493625867" r:id="rId1658"/>
        </w:object>
      </w:r>
      <w:r>
        <w:t>, and</w:t>
      </w:r>
    </w:p>
    <w:p w14:paraId="77763E42" w14:textId="42B162F9" w:rsidR="00FB6012" w:rsidRDefault="00FB6012" w:rsidP="00FB6012">
      <w:pPr>
        <w:pStyle w:val="MTDisplayEquation"/>
      </w:pPr>
      <w:r>
        <w:tab/>
      </w:r>
      <w:r w:rsidR="00905817" w:rsidRPr="00905817">
        <w:rPr>
          <w:position w:val="-70"/>
        </w:rPr>
        <w:object w:dxaOrig="1900" w:dyaOrig="1520" w14:anchorId="4FADCB47">
          <v:shape id="_x0000_i1844" type="#_x0000_t75" style="width:94.4pt;height:76.1pt" o:ole="">
            <v:imagedata r:id="rId1659" o:title=""/>
          </v:shape>
          <o:OLEObject Type="Embed" ProgID="Equation.DSMT4" ShapeID="_x0000_i1844" DrawAspect="Content" ObjectID="_1493625868" r:id="rId166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47" w:name="ZEqnNum587890"/>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348" w:author="rawlins" w:date="2015-05-19T17:23:00Z">
        <w:r w:rsidR="00D3178E">
          <w:rPr>
            <w:noProof/>
          </w:rPr>
          <w:instrText>59</w:instrText>
        </w:r>
      </w:ins>
      <w:ins w:id="349" w:author="Gerard" w:date="2015-05-06T12:49:00Z">
        <w:del w:id="350" w:author="rawlins" w:date="2015-05-19T16:10:00Z">
          <w:r w:rsidR="00E3755C" w:rsidDel="00752FD5">
            <w:rPr>
              <w:noProof/>
            </w:rPr>
            <w:delInstrText>59</w:delInstrText>
          </w:r>
        </w:del>
      </w:ins>
      <w:del w:id="351" w:author="rawlins" w:date="2015-05-19T16:10:00Z">
        <w:r w:rsidR="008D52AD" w:rsidDel="00752FD5">
          <w:rPr>
            <w:noProof/>
          </w:rPr>
          <w:delInstrText>58</w:delInstrText>
        </w:r>
      </w:del>
      <w:r w:rsidR="00827503">
        <w:rPr>
          <w:noProof/>
        </w:rPr>
        <w:fldChar w:fldCharType="end"/>
      </w:r>
      <w:r>
        <w:instrText>)</w:instrText>
      </w:r>
      <w:bookmarkEnd w:id="347"/>
      <w:r>
        <w:fldChar w:fldCharType="end"/>
      </w:r>
    </w:p>
    <w:p w14:paraId="0E3F6C6E" w14:textId="06CE5CE9" w:rsidR="00FB6012" w:rsidRDefault="00FB6012" w:rsidP="00FB6012">
      <w:r>
        <w:t xml:space="preserve">The second Piola-Kirchhoff stress tensor </w:t>
      </w:r>
      <w:r w:rsidR="00905817" w:rsidRPr="00905817">
        <w:rPr>
          <w:position w:val="-6"/>
        </w:rPr>
        <w:object w:dxaOrig="200" w:dyaOrig="279" w14:anchorId="42F72817">
          <v:shape id="_x0000_i1845" type="#_x0000_t75" style="width:10.2pt;height:14.25pt" o:ole="">
            <v:imagedata r:id="rId1661" o:title=""/>
          </v:shape>
          <o:OLEObject Type="Embed" ProgID="Equation.DSMT4" ShapeID="_x0000_i1845" DrawAspect="Content" ObjectID="_1493625869" r:id="rId1662"/>
        </w:object>
      </w:r>
      <w:r>
        <w:t xml:space="preserve">, and material flux vectors </w:t>
      </w:r>
      <w:r w:rsidR="00905817" w:rsidRPr="00905817">
        <w:rPr>
          <w:position w:val="-6"/>
        </w:rPr>
        <w:object w:dxaOrig="320" w:dyaOrig="279" w14:anchorId="76F1BC35">
          <v:shape id="_x0000_i1846" type="#_x0000_t75" style="width:15.6pt;height:14.25pt" o:ole="">
            <v:imagedata r:id="rId1663" o:title=""/>
          </v:shape>
          <o:OLEObject Type="Embed" ProgID="Equation.DSMT4" ShapeID="_x0000_i1846" DrawAspect="Content" ObjectID="_1493625870" r:id="rId1664"/>
        </w:object>
      </w:r>
      <w:r>
        <w:t xml:space="preserve"> and </w:t>
      </w:r>
      <w:r w:rsidR="00905817" w:rsidRPr="00905817">
        <w:rPr>
          <w:position w:val="-6"/>
        </w:rPr>
        <w:object w:dxaOrig="200" w:dyaOrig="279" w14:anchorId="77EC1D3A">
          <v:shape id="_x0000_i1847" type="#_x0000_t75" style="width:10.2pt;height:14.25pt" o:ole="">
            <v:imagedata r:id="rId1665" o:title=""/>
          </v:shape>
          <o:OLEObject Type="Embed" ProgID="Equation.DSMT4" ShapeID="_x0000_i1847" DrawAspect="Content" ObjectID="_1493625871" r:id="rId1666"/>
        </w:object>
      </w:r>
      <w:r>
        <w:t xml:space="preserve">, are respectively related to </w:t>
      </w:r>
      <w:r w:rsidR="00905817" w:rsidRPr="00905817">
        <w:rPr>
          <w:position w:val="-6"/>
        </w:rPr>
        <w:object w:dxaOrig="220" w:dyaOrig="220" w14:anchorId="7CAC764C">
          <v:shape id="_x0000_i1848" type="#_x0000_t75" style="width:10.85pt;height:10.85pt" o:ole="">
            <v:imagedata r:id="rId1667" o:title=""/>
          </v:shape>
          <o:OLEObject Type="Embed" ProgID="Equation.DSMT4" ShapeID="_x0000_i1848" DrawAspect="Content" ObjectID="_1493625872" r:id="rId1668"/>
        </w:object>
      </w:r>
      <w:r>
        <w:t xml:space="preserve">, </w:t>
      </w:r>
      <w:r w:rsidR="00905817" w:rsidRPr="00905817">
        <w:rPr>
          <w:position w:val="-6"/>
        </w:rPr>
        <w:object w:dxaOrig="260" w:dyaOrig="220" w14:anchorId="319A4004">
          <v:shape id="_x0000_i1849" type="#_x0000_t75" style="width:12.9pt;height:10.85pt" o:ole="">
            <v:imagedata r:id="rId1669" o:title=""/>
          </v:shape>
          <o:OLEObject Type="Embed" ProgID="Equation.DSMT4" ShapeID="_x0000_i1849" DrawAspect="Content" ObjectID="_1493625873" r:id="rId1670"/>
        </w:object>
      </w:r>
      <w:r>
        <w:t xml:space="preserve"> and </w:t>
      </w:r>
      <w:r w:rsidR="00905817" w:rsidRPr="00905817">
        <w:rPr>
          <w:position w:val="-10"/>
        </w:rPr>
        <w:object w:dxaOrig="160" w:dyaOrig="320" w14:anchorId="1036A024">
          <v:shape id="_x0000_i1850" type="#_x0000_t75" style="width:8.15pt;height:15.6pt" o:ole="">
            <v:imagedata r:id="rId1671" o:title=""/>
          </v:shape>
          <o:OLEObject Type="Embed" ProgID="Equation.DSMT4" ShapeID="_x0000_i1850" DrawAspect="Content" ObjectID="_1493625874" r:id="rId1672"/>
        </w:object>
      </w:r>
      <w:r>
        <w:t xml:space="preserve"> by the Piola transformations for tensors and vectors </w:t>
      </w:r>
      <w:r>
        <w:fldChar w:fldCharType="begin"/>
      </w:r>
      <w:r w:rsidR="001763A3">
        <w:instrText xml:space="preserve"> ADDIN EN.CITE &lt;EndNote&gt;&lt;Cite&gt;&lt;Author&gt;Bonet&lt;/Author&gt;&lt;Year&gt;1997&lt;/Year&gt;&lt;RecNum&gt;21&lt;/RecNum&gt;&lt;DisplayText&gt;[1, 29]&lt;/DisplayText&gt;&lt;record&gt;&lt;rec-number&gt;21&lt;/rec-number&gt;&lt;foreign-keys&gt;&lt;key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Cite&gt;&lt;Author&gt;Marsden&lt;/Author&gt;&lt;Year&gt;1994&lt;/Year&gt;&lt;RecNum&gt;7&lt;/RecNum&gt;&lt;record&gt;&lt;rec-number&gt;7&lt;/rec-number&gt;&lt;foreign-keys&gt;&lt;key app="EN" db-id="fwxrfwzd5wwavcepe9epdeevxdsd2fftswrx" timestamp="0"&gt;7&lt;/key&gt;&lt;/foreign-keys&gt;&lt;ref-type name="Book"&gt;6&lt;/ref-type&gt;&lt;contributors&gt;&lt;authors&gt;&lt;author&gt;Marsden, J. E.&lt;/author&gt;&lt;author&gt;Hughes, T. J.&lt;/author&gt;&lt;/authors&gt;&lt;/contributors&gt;&lt;titles&gt;&lt;title&gt;Mathematical Foundations of Elasticity&lt;/title&gt;&lt;/titles&gt;&lt;dates&gt;&lt;year&gt;1994&lt;/year&gt;&lt;/dates&gt;&lt;publisher&gt;Dover Publications&lt;/publisher&gt;&lt;urls&gt;&lt;/urls&gt;&lt;/record&gt;&lt;/Cite&gt;&lt;/EndNote&gt;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 xml:space="preserve">, </w:t>
      </w:r>
      <w:hyperlink w:anchor="_ENREF_29" w:tooltip="Marsden, 1994 #7" w:history="1">
        <w:r w:rsidR="00214E15">
          <w:rPr>
            <w:noProof/>
          </w:rPr>
          <w:t>29</w:t>
        </w:r>
      </w:hyperlink>
      <w:r w:rsidR="00A56950">
        <w:rPr>
          <w:noProof/>
        </w:rPr>
        <w:t>]</w:t>
      </w:r>
      <w:r>
        <w:fldChar w:fldCharType="end"/>
      </w:r>
      <w:r>
        <w:t xml:space="preserve">. Substituting </w:t>
      </w:r>
      <w:r w:rsidR="0055288F">
        <w:fldChar w:fldCharType="begin"/>
      </w:r>
      <w:r w:rsidR="0055288F">
        <w:instrText xml:space="preserve"> GOTOBUTTON ZEqnNum587890  \* MERGEFORMAT </w:instrText>
      </w:r>
      <w:r w:rsidR="00827503">
        <w:fldChar w:fldCharType="begin"/>
      </w:r>
      <w:r w:rsidR="00827503">
        <w:instrText xml:space="preserve"> REF ZEqnNum587890 \* Charformat \! \* MERGEFORMAT </w:instrText>
      </w:r>
      <w:r w:rsidR="00827503">
        <w:fldChar w:fldCharType="separate"/>
      </w:r>
      <w:ins w:id="352" w:author="rawlins" w:date="2015-05-19T17:23:00Z">
        <w:r w:rsidR="00D3178E">
          <w:instrText>(3.59)</w:instrText>
        </w:r>
      </w:ins>
      <w:ins w:id="353" w:author="Gerard" w:date="2015-05-06T12:49:00Z">
        <w:del w:id="354" w:author="rawlins" w:date="2015-05-19T16:10:00Z">
          <w:r w:rsidR="00E3755C" w:rsidDel="00752FD5">
            <w:delInstrText>(3.59)</w:delInstrText>
          </w:r>
        </w:del>
      </w:ins>
      <w:del w:id="355" w:author="rawlins" w:date="2015-05-19T16:10:00Z">
        <w:r w:rsidR="008D52AD" w:rsidDel="00752FD5">
          <w:delInstrText>(3.58)</w:delInstrText>
        </w:r>
      </w:del>
      <w:r w:rsidR="00827503">
        <w:fldChar w:fldCharType="end"/>
      </w:r>
      <w:r w:rsidR="0055288F">
        <w:fldChar w:fldCharType="end"/>
      </w:r>
      <w:r>
        <w:t xml:space="preserve"> into </w:t>
      </w:r>
      <w:r w:rsidR="0055288F">
        <w:fldChar w:fldCharType="begin"/>
      </w:r>
      <w:r w:rsidR="0055288F">
        <w:instrText xml:space="preserve"> GOTOBUTTON ZEqnNum915453  \* MERGEFORMAT </w:instrText>
      </w:r>
      <w:r w:rsidR="00827503">
        <w:fldChar w:fldCharType="begin"/>
      </w:r>
      <w:r w:rsidR="00827503">
        <w:instrText xml:space="preserve"> REF ZEqnNum915453 \* Charformat \! \* MERGEFORMAT </w:instrText>
      </w:r>
      <w:r w:rsidR="00827503">
        <w:fldChar w:fldCharType="separate"/>
      </w:r>
      <w:r w:rsidR="00D3178E">
        <w:instrText>(2.114)</w:instrText>
      </w:r>
      <w:r w:rsidR="00827503">
        <w:fldChar w:fldCharType="end"/>
      </w:r>
      <w:r w:rsidR="0055288F">
        <w:fldChar w:fldCharType="end"/>
      </w:r>
      <w:r>
        <w:t xml:space="preserve"> produces</w:t>
      </w:r>
    </w:p>
    <w:p w14:paraId="322F7494" w14:textId="43BCD614" w:rsidR="00FB6012" w:rsidRDefault="00FB6012" w:rsidP="00FB6012">
      <w:pPr>
        <w:pStyle w:val="MTDisplayEquation"/>
      </w:pPr>
      <w:r>
        <w:tab/>
      </w:r>
      <w:r w:rsidR="00905817" w:rsidRPr="00905817">
        <w:rPr>
          <w:position w:val="-70"/>
        </w:rPr>
        <w:object w:dxaOrig="4340" w:dyaOrig="1520" w14:anchorId="75B8E55E">
          <v:shape id="_x0000_i1851" type="#_x0000_t75" style="width:216.7pt;height:76.1pt" o:ole="">
            <v:imagedata r:id="rId1673" o:title=""/>
          </v:shape>
          <o:OLEObject Type="Embed" ProgID="Equation.DSMT4" ShapeID="_x0000_i1851" DrawAspect="Content" ObjectID="_1493625875" r:id="rId167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356" w:author="rawlins" w:date="2015-05-19T17:23:00Z">
        <w:r w:rsidR="00D3178E">
          <w:rPr>
            <w:noProof/>
          </w:rPr>
          <w:instrText>60</w:instrText>
        </w:r>
      </w:ins>
      <w:ins w:id="357" w:author="Gerard" w:date="2015-05-06T12:49:00Z">
        <w:del w:id="358" w:author="rawlins" w:date="2015-05-19T16:10:00Z">
          <w:r w:rsidR="00E3755C" w:rsidDel="00752FD5">
            <w:rPr>
              <w:noProof/>
            </w:rPr>
            <w:delInstrText>60</w:delInstrText>
          </w:r>
        </w:del>
      </w:ins>
      <w:del w:id="359" w:author="rawlins" w:date="2015-05-19T16:10:00Z">
        <w:r w:rsidR="008D52AD" w:rsidDel="00752FD5">
          <w:rPr>
            <w:noProof/>
          </w:rPr>
          <w:delInstrText>59</w:delInstrText>
        </w:r>
      </w:del>
      <w:r w:rsidR="00827503">
        <w:rPr>
          <w:noProof/>
        </w:rPr>
        <w:fldChar w:fldCharType="end"/>
      </w:r>
      <w:r>
        <w:instrText>)</w:instrText>
      </w:r>
      <w:r>
        <w:fldChar w:fldCharType="end"/>
      </w:r>
    </w:p>
    <w:p w14:paraId="61982994" w14:textId="1BAC1EE6" w:rsidR="00FB6012" w:rsidRDefault="00FB6012" w:rsidP="00FB6012">
      <w:r>
        <w:t xml:space="preserve">where </w:t>
      </w:r>
      <w:r w:rsidR="00905817" w:rsidRPr="00905817">
        <w:rPr>
          <w:position w:val="-4"/>
        </w:rPr>
        <w:object w:dxaOrig="279" w:dyaOrig="300" w14:anchorId="6C470E70">
          <v:shape id="_x0000_i1852" type="#_x0000_t75" style="width:14.25pt;height:14.95pt" o:ole="">
            <v:imagedata r:id="rId1675" o:title=""/>
          </v:shape>
          <o:OLEObject Type="Embed" ProgID="Equation.DSMT4" ShapeID="_x0000_i1852" DrawAspect="Content" ObjectID="_1493625876" r:id="rId1676"/>
        </w:object>
      </w:r>
      <w:r>
        <w:t xml:space="preserve"> and </w:t>
      </w:r>
      <w:r w:rsidR="00905817" w:rsidRPr="00905817">
        <w:rPr>
          <w:position w:val="-4"/>
        </w:rPr>
        <w:object w:dxaOrig="240" w:dyaOrig="260" w14:anchorId="5FD7E965">
          <v:shape id="_x0000_i1853" type="#_x0000_t75" style="width:12.25pt;height:12.9pt" o:ole="">
            <v:imagedata r:id="rId1677" o:title=""/>
          </v:shape>
          <o:OLEObject Type="Embed" ProgID="Equation.DSMT4" ShapeID="_x0000_i1853" DrawAspect="Content" ObjectID="_1493625877" r:id="rId1678"/>
        </w:object>
      </w:r>
      <w:r>
        <w:t xml:space="preserve"> are the material representations of the permeability and diffusivity tensors, related to </w:t>
      </w:r>
      <w:r w:rsidR="00905817" w:rsidRPr="00905817">
        <w:rPr>
          <w:position w:val="-4"/>
        </w:rPr>
        <w:object w:dxaOrig="220" w:dyaOrig="300" w14:anchorId="5468F6AB">
          <v:shape id="_x0000_i1854" type="#_x0000_t75" style="width:10.85pt;height:14.95pt" o:ole="">
            <v:imagedata r:id="rId1679" o:title=""/>
          </v:shape>
          <o:OLEObject Type="Embed" ProgID="Equation.DSMT4" ShapeID="_x0000_i1854" DrawAspect="Content" ObjectID="_1493625878" r:id="rId1680"/>
        </w:object>
      </w:r>
      <w:r>
        <w:t xml:space="preserve"> and </w:t>
      </w:r>
      <w:r w:rsidR="00905817" w:rsidRPr="00905817">
        <w:rPr>
          <w:position w:val="-6"/>
        </w:rPr>
        <w:object w:dxaOrig="200" w:dyaOrig="279" w14:anchorId="670105C4">
          <v:shape id="_x0000_i1855" type="#_x0000_t75" style="width:10.2pt;height:14.25pt" o:ole="">
            <v:imagedata r:id="rId1681" o:title=""/>
          </v:shape>
          <o:OLEObject Type="Embed" ProgID="Equation.DSMT4" ShapeID="_x0000_i1855" DrawAspect="Content" ObjectID="_1493625879" r:id="rId1682"/>
        </w:object>
      </w:r>
      <w:r>
        <w:t xml:space="preserve"> via the Piola transformation,</w:t>
      </w:r>
    </w:p>
    <w:p w14:paraId="25800E79" w14:textId="3034EA6B" w:rsidR="00FB6012" w:rsidRDefault="00FB6012" w:rsidP="00FB6012">
      <w:pPr>
        <w:pStyle w:val="MTDisplayEquation"/>
      </w:pPr>
      <w:r>
        <w:tab/>
      </w:r>
      <w:r w:rsidR="00905817" w:rsidRPr="00905817">
        <w:rPr>
          <w:position w:val="-32"/>
        </w:rPr>
        <w:object w:dxaOrig="1840" w:dyaOrig="760" w14:anchorId="5F2D0149">
          <v:shape id="_x0000_i1856" type="#_x0000_t75" style="width:91.7pt;height:37.35pt" o:ole="">
            <v:imagedata r:id="rId1683" o:title=""/>
          </v:shape>
          <o:OLEObject Type="Embed" ProgID="Equation.DSMT4" ShapeID="_x0000_i1856" DrawAspect="Content" ObjectID="_1493625880" r:id="rId168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60" w:name="ZEqnNum709663"/>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361" w:author="rawlins" w:date="2015-05-19T17:23:00Z">
        <w:r w:rsidR="00D3178E">
          <w:rPr>
            <w:noProof/>
          </w:rPr>
          <w:instrText>61</w:instrText>
        </w:r>
      </w:ins>
      <w:ins w:id="362" w:author="Gerard" w:date="2015-05-06T12:49:00Z">
        <w:del w:id="363" w:author="rawlins" w:date="2015-05-19T16:10:00Z">
          <w:r w:rsidR="00E3755C" w:rsidDel="00752FD5">
            <w:rPr>
              <w:noProof/>
            </w:rPr>
            <w:delInstrText>61</w:delInstrText>
          </w:r>
        </w:del>
      </w:ins>
      <w:del w:id="364" w:author="rawlins" w:date="2015-05-19T16:10:00Z">
        <w:r w:rsidR="008D52AD" w:rsidDel="00752FD5">
          <w:rPr>
            <w:noProof/>
          </w:rPr>
          <w:delInstrText>60</w:delInstrText>
        </w:r>
      </w:del>
      <w:r w:rsidR="00827503">
        <w:rPr>
          <w:noProof/>
        </w:rPr>
        <w:fldChar w:fldCharType="end"/>
      </w:r>
      <w:r>
        <w:instrText>)</w:instrText>
      </w:r>
      <w:bookmarkEnd w:id="360"/>
      <w:r>
        <w:fldChar w:fldCharType="end"/>
      </w:r>
    </w:p>
    <w:p w14:paraId="3CB80D87" w14:textId="2BC490A3" w:rsidR="00FB6012" w:rsidRDefault="00FB6012" w:rsidP="00FB6012">
      <w:r>
        <w:t xml:space="preserve">The linearization of </w:t>
      </w:r>
      <w:r w:rsidR="00905817" w:rsidRPr="00905817">
        <w:rPr>
          <w:position w:val="-12"/>
        </w:rPr>
        <w:object w:dxaOrig="540" w:dyaOrig="360" w14:anchorId="0D0AA8A6">
          <v:shape id="_x0000_i1857" type="#_x0000_t75" style="width:27.15pt;height:19pt" o:ole="">
            <v:imagedata r:id="rId1685" o:title=""/>
          </v:shape>
          <o:OLEObject Type="Embed" ProgID="Equation.DSMT4" ShapeID="_x0000_i1857" DrawAspect="Content" ObjectID="_1493625881" r:id="rId1686"/>
        </w:object>
      </w:r>
      <w:r>
        <w:t xml:space="preserve"> is rather involved and a summary of the resulting lengthy expressions is provided below. In consideration of the dearth of experimental data relating </w:t>
      </w:r>
      <w:r w:rsidR="00905817" w:rsidRPr="00905817">
        <w:rPr>
          <w:position w:val="-4"/>
        </w:rPr>
        <w:object w:dxaOrig="220" w:dyaOrig="260" w14:anchorId="1CB9290B">
          <v:shape id="_x0000_i1858" type="#_x0000_t75" style="width:10.85pt;height:12.9pt" o:ole="">
            <v:imagedata r:id="rId1687" o:title=""/>
          </v:shape>
          <o:OLEObject Type="Embed" ProgID="Equation.DSMT4" ShapeID="_x0000_i1858" DrawAspect="Content" ObjectID="_1493625882" r:id="rId1688"/>
        </w:object>
      </w:r>
      <w:r>
        <w:t xml:space="preserve"> and </w:t>
      </w:r>
      <w:r w:rsidR="00905817" w:rsidRPr="00905817">
        <w:rPr>
          <w:position w:val="-4"/>
        </w:rPr>
        <w:object w:dxaOrig="260" w:dyaOrig="240" w14:anchorId="735F5F34">
          <v:shape id="_x0000_i1859" type="#_x0000_t75" style="width:12.9pt;height:12.25pt" o:ole="">
            <v:imagedata r:id="rId1689" o:title=""/>
          </v:shape>
          <o:OLEObject Type="Embed" ProgID="Equation.DSMT4" ShapeID="_x0000_i1859" DrawAspect="Content" ObjectID="_1493625883" r:id="rId1690"/>
        </w:object>
      </w:r>
      <w:r>
        <w:t xml:space="preserve"> to the complete state of solid matrix strain (such as </w:t>
      </w:r>
      <w:r w:rsidR="00905817" w:rsidRPr="00905817">
        <w:rPr>
          <w:position w:val="-6"/>
        </w:rPr>
        <w:object w:dxaOrig="240" w:dyaOrig="279" w14:anchorId="795072E5">
          <v:shape id="_x0000_i1860" type="#_x0000_t75" style="width:12.25pt;height:14.25pt" o:ole="">
            <v:imagedata r:id="rId1691" o:title=""/>
          </v:shape>
          <o:OLEObject Type="Embed" ProgID="Equation.DSMT4" ShapeID="_x0000_i1860" DrawAspect="Content" ObjectID="_1493625884" r:id="rId1692"/>
        </w:object>
      </w:r>
      <w:r>
        <w:t xml:space="preserve">), this implementation assumes that the dependence of these functions on the strain is restricted to a dependence on the relative volume </w:t>
      </w:r>
      <w:r w:rsidR="00905817" w:rsidRPr="00905817">
        <w:rPr>
          <w:position w:val="-14"/>
        </w:rPr>
        <w:object w:dxaOrig="1320" w:dyaOrig="440" w14:anchorId="3AC34DED">
          <v:shape id="_x0000_i1861" type="#_x0000_t75" style="width:65.9pt;height:21.75pt" o:ole="">
            <v:imagedata r:id="rId1693" o:title=""/>
          </v:shape>
          <o:OLEObject Type="Embed" ProgID="Equation.DSMT4" ShapeID="_x0000_i1861" DrawAspect="Content" ObjectID="_1493625885" r:id="rId1694"/>
        </w:object>
      </w:r>
      <w:r>
        <w:t xml:space="preserve">. Furthermore, it is assumed that the free solution diffusivity </w:t>
      </w:r>
      <w:r w:rsidR="00905817" w:rsidRPr="00905817">
        <w:rPr>
          <w:position w:val="-12"/>
        </w:rPr>
        <w:object w:dxaOrig="279" w:dyaOrig="360" w14:anchorId="527EB3C7">
          <v:shape id="_x0000_i1862" type="#_x0000_t75" style="width:14.25pt;height:19pt" o:ole="">
            <v:imagedata r:id="rId1695" o:title=""/>
          </v:shape>
          <o:OLEObject Type="Embed" ProgID="Equation.DSMT4" ShapeID="_x0000_i1862" DrawAspect="Content" ObjectID="_1493625886" r:id="rId1696"/>
        </w:object>
      </w:r>
      <w:r>
        <w:t xml:space="preserve"> is independent of the strain.</w:t>
      </w:r>
    </w:p>
    <w:p w14:paraId="7BEBB826" w14:textId="77777777" w:rsidR="00FB6012" w:rsidRDefault="00FB6012" w:rsidP="00FB6012"/>
    <w:p w14:paraId="1D048E48" w14:textId="686A6B1B" w:rsidR="00FB6012" w:rsidRDefault="00FB6012" w:rsidP="00FB6012">
      <w:r>
        <w:lastRenderedPageBreak/>
        <w:t xml:space="preserve">The linearization of </w:t>
      </w:r>
      <w:r w:rsidR="00905817" w:rsidRPr="00905817">
        <w:rPr>
          <w:position w:val="-12"/>
        </w:rPr>
        <w:object w:dxaOrig="560" w:dyaOrig="360" w14:anchorId="19E0576F">
          <v:shape id="_x0000_i1863" type="#_x0000_t75" style="width:27.85pt;height:19pt" o:ole="">
            <v:imagedata r:id="rId1697" o:title=""/>
          </v:shape>
          <o:OLEObject Type="Embed" ProgID="Equation.DSMT4" ShapeID="_x0000_i1863" DrawAspect="Content" ObjectID="_1493625887" r:id="rId1698"/>
        </w:object>
      </w:r>
      <w:r>
        <w:t xml:space="preserve"> is described in Section</w:t>
      </w:r>
      <w:r w:rsidR="00DB161C">
        <w:t> </w:t>
      </w:r>
      <w:r w:rsidR="00DB161C">
        <w:fldChar w:fldCharType="begin"/>
      </w:r>
      <w:r w:rsidR="00DB161C">
        <w:instrText xml:space="preserve"> REF _Ref177807078 \r \h </w:instrText>
      </w:r>
      <w:r w:rsidR="00DB161C">
        <w:fldChar w:fldCharType="separate"/>
      </w:r>
      <w:r w:rsidR="00D3178E">
        <w:t>3.3.2</w:t>
      </w:r>
      <w:r w:rsidR="00DB161C">
        <w:fldChar w:fldCharType="end"/>
      </w:r>
      <w:r>
        <w:t xml:space="preserve">. Following the linearization procedure, the resulting expressions may be discretized by nodally interpolating </w:t>
      </w:r>
      <w:r w:rsidR="00905817" w:rsidRPr="00905817">
        <w:rPr>
          <w:position w:val="-6"/>
        </w:rPr>
        <w:object w:dxaOrig="200" w:dyaOrig="220" w14:anchorId="604BB7FA">
          <v:shape id="_x0000_i1864" type="#_x0000_t75" style="width:10.2pt;height:10.85pt" o:ole="">
            <v:imagedata r:id="rId1699" o:title=""/>
          </v:shape>
          <o:OLEObject Type="Embed" ProgID="Equation.DSMT4" ShapeID="_x0000_i1864" DrawAspect="Content" ObjectID="_1493625888" r:id="rId1700"/>
        </w:object>
      </w:r>
      <w:r>
        <w:t xml:space="preserve">, </w:t>
      </w:r>
      <w:r w:rsidR="00905817" w:rsidRPr="00905817">
        <w:rPr>
          <w:position w:val="-10"/>
        </w:rPr>
        <w:object w:dxaOrig="240" w:dyaOrig="320" w14:anchorId="05AFAEF7">
          <v:shape id="_x0000_i1865" type="#_x0000_t75" style="width:12.25pt;height:15.6pt" o:ole="">
            <v:imagedata r:id="rId1701" o:title=""/>
          </v:shape>
          <o:OLEObject Type="Embed" ProgID="Equation.DSMT4" ShapeID="_x0000_i1865" DrawAspect="Content" ObjectID="_1493625889" r:id="rId1702"/>
        </w:object>
      </w:r>
      <w:r>
        <w:t xml:space="preserve"> and </w:t>
      </w:r>
      <w:r w:rsidR="00905817" w:rsidRPr="00905817">
        <w:rPr>
          <w:position w:val="-6"/>
        </w:rPr>
        <w:object w:dxaOrig="180" w:dyaOrig="279" w14:anchorId="645BB943">
          <v:shape id="_x0000_i1866" type="#_x0000_t75" style="width:8.85pt;height:14.25pt" o:ole="">
            <v:imagedata r:id="rId1703" o:title=""/>
          </v:shape>
          <o:OLEObject Type="Embed" ProgID="Equation.DSMT4" ShapeID="_x0000_i1866" DrawAspect="Content" ObjectID="_1493625890" r:id="rId1704"/>
        </w:object>
      </w:r>
      <w:r>
        <w:t xml:space="preserve"> over finite elements, producing a set of equations in matrix form, as described in </w:t>
      </w:r>
      <w:r w:rsidR="00DB161C">
        <w:t>Section </w:t>
      </w:r>
      <w:r w:rsidR="00DB161C">
        <w:fldChar w:fldCharType="begin"/>
      </w:r>
      <w:r w:rsidR="00DB161C">
        <w:instrText xml:space="preserve"> REF _Ref177807153 \r \h </w:instrText>
      </w:r>
      <w:r w:rsidR="00DB161C">
        <w:fldChar w:fldCharType="separate"/>
      </w:r>
      <w:r w:rsidR="00D3178E">
        <w:t>3.3.2</w:t>
      </w:r>
      <w:r w:rsidR="00DB161C">
        <w:fldChar w:fldCharType="end"/>
      </w:r>
      <w:r>
        <w:t>.</w:t>
      </w:r>
    </w:p>
    <w:p w14:paraId="52D31907" w14:textId="77777777" w:rsidR="00FB6012" w:rsidRDefault="00FB6012" w:rsidP="00FB6012"/>
    <w:p w14:paraId="0773F637" w14:textId="134E7660" w:rsidR="00FB6012" w:rsidRDefault="00FB6012" w:rsidP="00FB6012">
      <w:r>
        <w:t xml:space="preserve">The formulation presented in this study is implemented in FEBio by introducing an additional module dedicated to solute transport in deformable porous media. Classes are implemented to describe material functions for </w:t>
      </w:r>
      <w:r w:rsidR="00905817" w:rsidRPr="00905817">
        <w:rPr>
          <w:position w:val="-6"/>
        </w:rPr>
        <w:object w:dxaOrig="300" w:dyaOrig="320" w14:anchorId="2B6C26C4">
          <v:shape id="_x0000_i1867" type="#_x0000_t75" style="width:14.95pt;height:15.6pt" o:ole="">
            <v:imagedata r:id="rId1705" o:title=""/>
          </v:shape>
          <o:OLEObject Type="Embed" ProgID="Equation.DSMT4" ShapeID="_x0000_i1867" DrawAspect="Content" ObjectID="_1493625891" r:id="rId1706"/>
        </w:object>
      </w:r>
      <w:r>
        <w:t xml:space="preserve">, </w:t>
      </w:r>
      <w:r w:rsidR="00905817" w:rsidRPr="00905817">
        <w:rPr>
          <w:position w:val="-4"/>
        </w:rPr>
        <w:object w:dxaOrig="220" w:dyaOrig="260" w14:anchorId="42365E72">
          <v:shape id="_x0000_i1868" type="#_x0000_t75" style="width:10.85pt;height:12.9pt" o:ole="">
            <v:imagedata r:id="rId1707" o:title=""/>
          </v:shape>
          <o:OLEObject Type="Embed" ProgID="Equation.DSMT4" ShapeID="_x0000_i1868" DrawAspect="Content" ObjectID="_1493625892" r:id="rId1708"/>
        </w:object>
      </w:r>
      <w:r>
        <w:t xml:space="preserve">, </w:t>
      </w:r>
      <w:r w:rsidR="00905817" w:rsidRPr="00905817">
        <w:rPr>
          <w:position w:val="-6"/>
        </w:rPr>
        <w:object w:dxaOrig="200" w:dyaOrig="279" w14:anchorId="70CDEB81">
          <v:shape id="_x0000_i1869" type="#_x0000_t75" style="width:10.2pt;height:14.25pt" o:ole="">
            <v:imagedata r:id="rId1709" o:title=""/>
          </v:shape>
          <o:OLEObject Type="Embed" ProgID="Equation.DSMT4" ShapeID="_x0000_i1869" DrawAspect="Content" ObjectID="_1493625893" r:id="rId1710"/>
        </w:object>
      </w:r>
      <w:r>
        <w:t xml:space="preserve"> (and </w:t>
      </w:r>
      <w:r w:rsidR="00905817" w:rsidRPr="00905817">
        <w:rPr>
          <w:position w:val="-12"/>
        </w:rPr>
        <w:object w:dxaOrig="279" w:dyaOrig="360" w14:anchorId="3DE2E9B3">
          <v:shape id="_x0000_i1870" type="#_x0000_t75" style="width:14.25pt;height:19pt" o:ole="">
            <v:imagedata r:id="rId1711" o:title=""/>
          </v:shape>
          <o:OLEObject Type="Embed" ProgID="Equation.DSMT4" ShapeID="_x0000_i1870" DrawAspect="Content" ObjectID="_1493625894" r:id="rId1712"/>
        </w:object>
      </w:r>
      <w:r>
        <w:t xml:space="preserve">), </w:t>
      </w:r>
      <w:r w:rsidR="00905817" w:rsidRPr="00905817">
        <w:rPr>
          <w:position w:val="-4"/>
        </w:rPr>
        <w:object w:dxaOrig="220" w:dyaOrig="260" w14:anchorId="4D37848E">
          <v:shape id="_x0000_i1871" type="#_x0000_t75" style="width:10.85pt;height:12.9pt" o:ole="">
            <v:imagedata r:id="rId1713" o:title=""/>
          </v:shape>
          <o:OLEObject Type="Embed" ProgID="Equation.DSMT4" ShapeID="_x0000_i1871" DrawAspect="Content" ObjectID="_1493625895" r:id="rId1714"/>
        </w:object>
      </w:r>
      <w:r>
        <w:t xml:space="preserve"> and </w:t>
      </w:r>
      <w:r w:rsidR="00905817" w:rsidRPr="00905817">
        <w:rPr>
          <w:position w:val="-4"/>
        </w:rPr>
        <w:object w:dxaOrig="260" w:dyaOrig="240" w14:anchorId="3848E08B">
          <v:shape id="_x0000_i1872" type="#_x0000_t75" style="width:12.9pt;height:12.25pt" o:ole="">
            <v:imagedata r:id="rId1715" o:title=""/>
          </v:shape>
          <o:OLEObject Type="Embed" ProgID="Equation.DSMT4" ShapeID="_x0000_i1872" DrawAspect="Content" ObjectID="_1493625896" r:id="rId1716"/>
        </w:object>
      </w:r>
      <w:r>
        <w:t xml:space="preserve">, which allow the formulation of any desired constitutive relation for these functions of </w:t>
      </w:r>
      <w:r w:rsidR="00905817" w:rsidRPr="00905817">
        <w:rPr>
          <w:position w:val="-6"/>
        </w:rPr>
        <w:object w:dxaOrig="240" w:dyaOrig="279" w14:anchorId="4D262B0E">
          <v:shape id="_x0000_i1873" type="#_x0000_t75" style="width:12.25pt;height:14.25pt" o:ole="">
            <v:imagedata r:id="rId1717" o:title=""/>
          </v:shape>
          <o:OLEObject Type="Embed" ProgID="Equation.DSMT4" ShapeID="_x0000_i1873" DrawAspect="Content" ObjectID="_1493625897" r:id="rId1718"/>
        </w:object>
      </w:r>
      <w:r>
        <w:t xml:space="preserve"> and </w:t>
      </w:r>
      <w:r w:rsidR="00905817" w:rsidRPr="00905817">
        <w:rPr>
          <w:position w:val="-6"/>
        </w:rPr>
        <w:object w:dxaOrig="180" w:dyaOrig="279" w14:anchorId="12E6BF5F">
          <v:shape id="_x0000_i1874" type="#_x0000_t75" style="width:8.85pt;height:14.25pt" o:ole="">
            <v:imagedata r:id="rId1719" o:title=""/>
          </v:shape>
          <o:OLEObject Type="Embed" ProgID="Equation.DSMT4" ShapeID="_x0000_i1874" DrawAspect="Content" ObjectID="_1493625898" r:id="rId1720"/>
        </w:object>
      </w:r>
      <w:r>
        <w:t xml:space="preserve">, along with corresponding derivatives of these functions with respect to </w:t>
      </w:r>
      <w:r w:rsidR="00905817" w:rsidRPr="00905817">
        <w:rPr>
          <w:position w:val="-6"/>
        </w:rPr>
        <w:object w:dxaOrig="240" w:dyaOrig="279" w14:anchorId="1F40D34E">
          <v:shape id="_x0000_i1875" type="#_x0000_t75" style="width:12.25pt;height:14.25pt" o:ole="">
            <v:imagedata r:id="rId1721" o:title=""/>
          </v:shape>
          <o:OLEObject Type="Embed" ProgID="Equation.DSMT4" ShapeID="_x0000_i1875" DrawAspect="Content" ObjectID="_1493625899" r:id="rId1722"/>
        </w:object>
      </w:r>
      <w:r>
        <w:t xml:space="preserve"> and </w:t>
      </w:r>
      <w:r w:rsidR="00905817" w:rsidRPr="00905817">
        <w:rPr>
          <w:position w:val="-6"/>
        </w:rPr>
        <w:object w:dxaOrig="180" w:dyaOrig="279" w14:anchorId="22277B3C">
          <v:shape id="_x0000_i1876" type="#_x0000_t75" style="width:8.85pt;height:14.25pt" o:ole="">
            <v:imagedata r:id="rId1723" o:title=""/>
          </v:shape>
          <o:OLEObject Type="Embed" ProgID="Equation.DSMT4" ShapeID="_x0000_i1876" DrawAspect="Content" ObjectID="_1493625900" r:id="rId1724"/>
        </w:object>
      </w:r>
      <w:r>
        <w:t xml:space="preserve">. The implementation accepts essential boundary conditions on </w:t>
      </w:r>
      <w:r w:rsidR="00905817" w:rsidRPr="00905817">
        <w:rPr>
          <w:position w:val="-6"/>
        </w:rPr>
        <w:object w:dxaOrig="200" w:dyaOrig="220" w14:anchorId="31E9BDC9">
          <v:shape id="_x0000_i1877" type="#_x0000_t75" style="width:10.2pt;height:10.85pt" o:ole="">
            <v:imagedata r:id="rId1725" o:title=""/>
          </v:shape>
          <o:OLEObject Type="Embed" ProgID="Equation.DSMT4" ShapeID="_x0000_i1877" DrawAspect="Content" ObjectID="_1493625901" r:id="rId1726"/>
        </w:object>
      </w:r>
      <w:r>
        <w:t xml:space="preserve">, </w:t>
      </w:r>
      <w:r w:rsidR="00905817" w:rsidRPr="00905817">
        <w:rPr>
          <w:position w:val="-10"/>
        </w:rPr>
        <w:object w:dxaOrig="240" w:dyaOrig="320" w14:anchorId="2D1AED94">
          <v:shape id="_x0000_i1878" type="#_x0000_t75" style="width:12.25pt;height:15.6pt" o:ole="">
            <v:imagedata r:id="rId1727" o:title=""/>
          </v:shape>
          <o:OLEObject Type="Embed" ProgID="Equation.DSMT4" ShapeID="_x0000_i1878" DrawAspect="Content" ObjectID="_1493625902" r:id="rId1728"/>
        </w:object>
      </w:r>
      <w:r>
        <w:t xml:space="preserve"> and </w:t>
      </w:r>
      <w:r w:rsidR="00905817" w:rsidRPr="00905817">
        <w:rPr>
          <w:position w:val="-6"/>
        </w:rPr>
        <w:object w:dxaOrig="180" w:dyaOrig="279" w14:anchorId="5B136304">
          <v:shape id="_x0000_i1879" type="#_x0000_t75" style="width:8.85pt;height:14.25pt" o:ole="">
            <v:imagedata r:id="rId1729" o:title=""/>
          </v:shape>
          <o:OLEObject Type="Embed" ProgID="Equation.DSMT4" ShapeID="_x0000_i1879" DrawAspect="Content" ObjectID="_1493625903" r:id="rId1730"/>
        </w:object>
      </w:r>
      <w:r>
        <w:t xml:space="preserve">, or natural boundary conditions on </w:t>
      </w:r>
      <w:r w:rsidR="00905817" w:rsidRPr="00905817">
        <w:rPr>
          <w:position w:val="-6"/>
        </w:rPr>
        <w:object w:dxaOrig="160" w:dyaOrig="260" w14:anchorId="45B71900">
          <v:shape id="_x0000_i1880" type="#_x0000_t75" style="width:8.15pt;height:12.9pt" o:ole="">
            <v:imagedata r:id="rId1731" o:title=""/>
          </v:shape>
          <o:OLEObject Type="Embed" ProgID="Equation.DSMT4" ShapeID="_x0000_i1880" DrawAspect="Content" ObjectID="_1493625904" r:id="rId1732"/>
        </w:object>
      </w:r>
      <w:r>
        <w:t xml:space="preserve">, </w:t>
      </w:r>
      <w:r w:rsidR="00905817" w:rsidRPr="00905817">
        <w:rPr>
          <w:position w:val="-12"/>
        </w:rPr>
        <w:object w:dxaOrig="300" w:dyaOrig="360" w14:anchorId="199A1BE8">
          <v:shape id="_x0000_i1881" type="#_x0000_t75" style="width:14.95pt;height:19pt" o:ole="">
            <v:imagedata r:id="rId1733" o:title=""/>
          </v:shape>
          <o:OLEObject Type="Embed" ProgID="Equation.DSMT4" ShapeID="_x0000_i1881" DrawAspect="Content" ObjectID="_1493625905" r:id="rId1734"/>
        </w:object>
      </w:r>
      <w:r>
        <w:t xml:space="preserve"> and </w:t>
      </w:r>
      <w:r w:rsidR="00905817" w:rsidRPr="00905817">
        <w:rPr>
          <w:position w:val="-12"/>
        </w:rPr>
        <w:object w:dxaOrig="260" w:dyaOrig="360" w14:anchorId="26D02FB9">
          <v:shape id="_x0000_i1882" type="#_x0000_t75" style="width:12.9pt;height:19pt" o:ole="">
            <v:imagedata r:id="rId1735" o:title=""/>
          </v:shape>
          <o:OLEObject Type="Embed" ProgID="Equation.DSMT4" ShapeID="_x0000_i1882" DrawAspect="Content" ObjectID="_1493625906" r:id="rId1736"/>
        </w:object>
      </w:r>
      <w:r>
        <w:t xml:space="preserve">; initial conditions may also be specified for </w:t>
      </w:r>
      <w:r w:rsidR="00905817" w:rsidRPr="00905817">
        <w:rPr>
          <w:position w:val="-10"/>
        </w:rPr>
        <w:object w:dxaOrig="240" w:dyaOrig="320" w14:anchorId="2E022FC9">
          <v:shape id="_x0000_i1883" type="#_x0000_t75" style="width:12.25pt;height:15.6pt" o:ole="">
            <v:imagedata r:id="rId1737" o:title=""/>
          </v:shape>
          <o:OLEObject Type="Embed" ProgID="Equation.DSMT4" ShapeID="_x0000_i1883" DrawAspect="Content" ObjectID="_1493625907" r:id="rId1738"/>
        </w:object>
      </w:r>
      <w:r>
        <w:t xml:space="preserve"> and </w:t>
      </w:r>
      <w:r w:rsidR="00905817" w:rsidRPr="00905817">
        <w:rPr>
          <w:position w:val="-6"/>
        </w:rPr>
        <w:object w:dxaOrig="180" w:dyaOrig="279" w14:anchorId="0A104FC7">
          <v:shape id="_x0000_i1884" type="#_x0000_t75" style="width:8.85pt;height:14.25pt" o:ole="">
            <v:imagedata r:id="rId1739" o:title=""/>
          </v:shape>
          <o:OLEObject Type="Embed" ProgID="Equation.DSMT4" ShapeID="_x0000_i1884" DrawAspect="Content" ObjectID="_1493625908" r:id="rId1740"/>
        </w:object>
      </w:r>
      <w:r>
        <w:t xml:space="preserve">. Analysis results for pressure and concentration may be displayed either as </w:t>
      </w:r>
      <w:r w:rsidR="00905817" w:rsidRPr="00905817">
        <w:rPr>
          <w:position w:val="-10"/>
        </w:rPr>
        <w:object w:dxaOrig="240" w:dyaOrig="320" w14:anchorId="7CA1E77A">
          <v:shape id="_x0000_i1885" type="#_x0000_t75" style="width:12.25pt;height:15.6pt" o:ole="">
            <v:imagedata r:id="rId1741" o:title=""/>
          </v:shape>
          <o:OLEObject Type="Embed" ProgID="Equation.DSMT4" ShapeID="_x0000_i1885" DrawAspect="Content" ObjectID="_1493625909" r:id="rId1742"/>
        </w:object>
      </w:r>
      <w:r>
        <w:t xml:space="preserve"> and </w:t>
      </w:r>
      <w:r w:rsidR="00905817" w:rsidRPr="00905817">
        <w:rPr>
          <w:position w:val="-6"/>
        </w:rPr>
        <w:object w:dxaOrig="180" w:dyaOrig="279" w14:anchorId="402168B0">
          <v:shape id="_x0000_i1886" type="#_x0000_t75" style="width:8.85pt;height:14.25pt" o:ole="">
            <v:imagedata r:id="rId1743" o:title=""/>
          </v:shape>
          <o:OLEObject Type="Embed" ProgID="Equation.DSMT4" ShapeID="_x0000_i1886" DrawAspect="Content" ObjectID="_1493625910" r:id="rId1744"/>
        </w:object>
      </w:r>
      <w:r>
        <w:t xml:space="preserve">, or as </w:t>
      </w:r>
      <w:r w:rsidR="00905817" w:rsidRPr="00905817">
        <w:rPr>
          <w:position w:val="-10"/>
        </w:rPr>
        <w:object w:dxaOrig="240" w:dyaOrig="260" w14:anchorId="4B07AC0B">
          <v:shape id="_x0000_i1887" type="#_x0000_t75" style="width:12.25pt;height:12.9pt" o:ole="">
            <v:imagedata r:id="rId1745" o:title=""/>
          </v:shape>
          <o:OLEObject Type="Embed" ProgID="Equation.DSMT4" ShapeID="_x0000_i1887" DrawAspect="Content" ObjectID="_1493625911" r:id="rId1746"/>
        </w:object>
      </w:r>
      <w:r>
        <w:t xml:space="preserve"> and </w:t>
      </w:r>
      <w:r w:rsidR="00905817" w:rsidRPr="00905817">
        <w:rPr>
          <w:position w:val="-6"/>
        </w:rPr>
        <w:object w:dxaOrig="180" w:dyaOrig="220" w14:anchorId="72627B99">
          <v:shape id="_x0000_i1888" type="#_x0000_t75" style="width:8.85pt;height:10.85pt" o:ole="">
            <v:imagedata r:id="rId1747" o:title=""/>
          </v:shape>
          <o:OLEObject Type="Embed" ProgID="Equation.DSMT4" ShapeID="_x0000_i1888" DrawAspect="Content" ObjectID="_1493625912" r:id="rId1748"/>
        </w:object>
      </w:r>
      <w:r>
        <w:t xml:space="preserve"> by inverting the relations of </w:t>
      </w:r>
      <w:r w:rsidR="00B3531D">
        <w:fldChar w:fldCharType="begin"/>
      </w:r>
      <w:r w:rsidR="00B3531D">
        <w:instrText xml:space="preserve"> GOTOBUTTON ZEqnNum385284  \* MERGEFORMAT </w:instrText>
      </w:r>
      <w:r w:rsidR="00827503">
        <w:fldChar w:fldCharType="begin"/>
      </w:r>
      <w:r w:rsidR="00827503">
        <w:instrText xml:space="preserve"> REF ZEqnNum385284 \* Charformat \! \* MERGEFORMAT </w:instrText>
      </w:r>
      <w:r w:rsidR="00827503">
        <w:fldChar w:fldCharType="separate"/>
      </w:r>
      <w:r w:rsidR="00D3178E">
        <w:instrText>(2.112)</w:instrText>
      </w:r>
      <w:r w:rsidR="00827503">
        <w:fldChar w:fldCharType="end"/>
      </w:r>
      <w:r w:rsidR="00B3531D">
        <w:fldChar w:fldCharType="end"/>
      </w:r>
      <w:r>
        <w:t>.</w:t>
      </w:r>
    </w:p>
    <w:p w14:paraId="06B95933" w14:textId="77777777" w:rsidR="00FB6012" w:rsidRDefault="00FB6012" w:rsidP="00FB6012"/>
    <w:p w14:paraId="0F9FBC5E" w14:textId="77777777" w:rsidR="00FB6012" w:rsidRDefault="00FB6012" w:rsidP="00FB6012">
      <w:pPr>
        <w:pStyle w:val="Heading3"/>
      </w:pPr>
      <w:bookmarkStart w:id="365" w:name="_Toc176704846"/>
      <w:bookmarkStart w:id="366" w:name="_Ref191695102"/>
      <w:bookmarkStart w:id="367" w:name="_Toc289032552"/>
      <w:r>
        <w:t>Linearization of Internal Virtual Work</w:t>
      </w:r>
      <w:bookmarkEnd w:id="365"/>
      <w:bookmarkEnd w:id="366"/>
      <w:bookmarkEnd w:id="367"/>
    </w:p>
    <w:p w14:paraId="7E0A1685" w14:textId="158088D2" w:rsidR="00FB6012" w:rsidRDefault="00FB6012" w:rsidP="00FB6012">
      <w:r>
        <w:t xml:space="preserve">The virtual work integral </w:t>
      </w:r>
      <w:r w:rsidR="00905817" w:rsidRPr="00905817">
        <w:rPr>
          <w:position w:val="-12"/>
        </w:rPr>
        <w:object w:dxaOrig="540" w:dyaOrig="360" w14:anchorId="4F6610E5">
          <v:shape id="_x0000_i1889" type="#_x0000_t75" style="width:27.15pt;height:19pt" o:ole="">
            <v:imagedata r:id="rId1749" o:title=""/>
          </v:shape>
          <o:OLEObject Type="Embed" ProgID="Equation.DSMT4" ShapeID="_x0000_i1889" DrawAspect="Content" ObjectID="_1493625913" r:id="rId1750"/>
        </w:object>
      </w:r>
      <w:r>
        <w:t xml:space="preserve"> in </w:t>
      </w:r>
      <w:r w:rsidR="00605580">
        <w:fldChar w:fldCharType="begin"/>
      </w:r>
      <w:r w:rsidR="00605580">
        <w:instrText xml:space="preserve"> GOTOBUTTON ZEqnNum390398  \* MERGEFORMAT </w:instrText>
      </w:r>
      <w:r w:rsidR="00827503">
        <w:fldChar w:fldCharType="begin"/>
      </w:r>
      <w:r w:rsidR="00827503">
        <w:instrText xml:space="preserve"> REF ZEqnNum390398 \* Charformat \! \* MERGEFORMAT </w:instrText>
      </w:r>
      <w:r w:rsidR="00827503">
        <w:fldChar w:fldCharType="separate"/>
      </w:r>
      <w:ins w:id="368" w:author="rawlins" w:date="2015-05-19T17:23:00Z">
        <w:r w:rsidR="00D3178E">
          <w:instrText>(3.58)</w:instrText>
        </w:r>
      </w:ins>
      <w:ins w:id="369" w:author="Gerard" w:date="2015-05-06T12:49:00Z">
        <w:del w:id="370" w:author="rawlins" w:date="2015-05-19T16:10:00Z">
          <w:r w:rsidR="00E3755C" w:rsidDel="00752FD5">
            <w:delInstrText>(3.58)</w:delInstrText>
          </w:r>
        </w:del>
      </w:ins>
      <w:del w:id="371" w:author="rawlins" w:date="2015-05-19T16:10:00Z">
        <w:r w:rsidR="008D52AD" w:rsidDel="00752FD5">
          <w:delInstrText>(3.57)</w:delInstrText>
        </w:r>
      </w:del>
      <w:r w:rsidR="00827503">
        <w:fldChar w:fldCharType="end"/>
      </w:r>
      <w:r w:rsidR="00605580">
        <w:fldChar w:fldCharType="end"/>
      </w:r>
      <w:r>
        <w:t xml:space="preserve"> may be linearized term by term along increments in </w:t>
      </w:r>
      <w:r w:rsidR="00905817" w:rsidRPr="00905817">
        <w:rPr>
          <w:position w:val="-6"/>
        </w:rPr>
        <w:object w:dxaOrig="360" w:dyaOrig="279" w14:anchorId="43699821">
          <v:shape id="_x0000_i1890" type="#_x0000_t75" style="width:19pt;height:14.25pt" o:ole="">
            <v:imagedata r:id="rId1751" o:title=""/>
          </v:shape>
          <o:OLEObject Type="Embed" ProgID="Equation.DSMT4" ShapeID="_x0000_i1890" DrawAspect="Content" ObjectID="_1493625914" r:id="rId1752"/>
        </w:object>
      </w:r>
      <w:r>
        <w:t xml:space="preserve">, </w:t>
      </w:r>
      <w:r w:rsidR="00905817" w:rsidRPr="00905817">
        <w:rPr>
          <w:position w:val="-10"/>
        </w:rPr>
        <w:object w:dxaOrig="340" w:dyaOrig="320" w14:anchorId="35F5C129">
          <v:shape id="_x0000_i1891" type="#_x0000_t75" style="width:17pt;height:15.6pt" o:ole="">
            <v:imagedata r:id="rId1753" o:title=""/>
          </v:shape>
          <o:OLEObject Type="Embed" ProgID="Equation.DSMT4" ShapeID="_x0000_i1891" DrawAspect="Content" ObjectID="_1493625915" r:id="rId1754"/>
        </w:object>
      </w:r>
      <w:r>
        <w:t xml:space="preserve"> and </w:t>
      </w:r>
      <w:r w:rsidR="00905817" w:rsidRPr="00905817">
        <w:rPr>
          <w:position w:val="-6"/>
        </w:rPr>
        <w:object w:dxaOrig="340" w:dyaOrig="279" w14:anchorId="75BF9229">
          <v:shape id="_x0000_i1892" type="#_x0000_t75" style="width:17pt;height:14.25pt" o:ole="">
            <v:imagedata r:id="rId1755" o:title=""/>
          </v:shape>
          <o:OLEObject Type="Embed" ProgID="Equation.DSMT4" ShapeID="_x0000_i1892" DrawAspect="Content" ObjectID="_1493625916" r:id="rId1756"/>
        </w:object>
      </w:r>
      <w:r>
        <w:t xml:space="preserve"> using the general form</w:t>
      </w:r>
    </w:p>
    <w:p w14:paraId="640EEB3E" w14:textId="6DDCB6F0" w:rsidR="00FB6012" w:rsidRDefault="00FB6012" w:rsidP="00FB6012">
      <w:pPr>
        <w:pStyle w:val="MTDisplayEquation"/>
      </w:pPr>
      <w:r>
        <w:tab/>
      </w:r>
      <w:r w:rsidR="00905817" w:rsidRPr="00905817">
        <w:rPr>
          <w:position w:val="-20"/>
        </w:rPr>
        <w:object w:dxaOrig="4040" w:dyaOrig="520" w14:anchorId="426B342C">
          <v:shape id="_x0000_i1893" type="#_x0000_t75" style="width:201.75pt;height:25.8pt" o:ole="">
            <v:imagedata r:id="rId1757" o:title=""/>
          </v:shape>
          <o:OLEObject Type="Embed" ProgID="Equation.DSMT4" ShapeID="_x0000_i1893" DrawAspect="Content" ObjectID="_1493625917" r:id="rId175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372" w:author="rawlins" w:date="2015-05-19T17:23:00Z">
        <w:r w:rsidR="00D3178E">
          <w:rPr>
            <w:noProof/>
          </w:rPr>
          <w:instrText>62</w:instrText>
        </w:r>
      </w:ins>
      <w:ins w:id="373" w:author="Gerard" w:date="2015-05-06T12:49:00Z">
        <w:del w:id="374" w:author="rawlins" w:date="2015-05-19T16:10:00Z">
          <w:r w:rsidR="00E3755C" w:rsidDel="00752FD5">
            <w:rPr>
              <w:noProof/>
            </w:rPr>
            <w:delInstrText>62</w:delInstrText>
          </w:r>
        </w:del>
      </w:ins>
      <w:del w:id="375" w:author="rawlins" w:date="2015-05-19T16:10:00Z">
        <w:r w:rsidR="008D52AD" w:rsidDel="00752FD5">
          <w:rPr>
            <w:noProof/>
          </w:rPr>
          <w:delInstrText>61</w:delInstrText>
        </w:r>
      </w:del>
      <w:r w:rsidR="00827503">
        <w:rPr>
          <w:noProof/>
        </w:rPr>
        <w:fldChar w:fldCharType="end"/>
      </w:r>
      <w:r>
        <w:instrText>)</w:instrText>
      </w:r>
      <w:r>
        <w:fldChar w:fldCharType="end"/>
      </w:r>
    </w:p>
    <w:p w14:paraId="2B639E57" w14:textId="1006DA6F" w:rsidR="00FB6012" w:rsidRDefault="00FB6012" w:rsidP="00FB6012">
      <w:r>
        <w:t xml:space="preserve">For notational simplicity, the integral sign is omitted and the linearization of each term is presented in the form </w:t>
      </w:r>
      <w:r w:rsidR="00905817" w:rsidRPr="00905817">
        <w:rPr>
          <w:position w:val="-14"/>
        </w:rPr>
        <w:object w:dxaOrig="1880" w:dyaOrig="400" w14:anchorId="0EF74E0A">
          <v:shape id="_x0000_i1894" type="#_x0000_t75" style="width:94.4pt;height:19.7pt" o:ole="">
            <v:imagedata r:id="rId1759" o:title=""/>
          </v:shape>
          <o:OLEObject Type="Embed" ProgID="Equation.DSMT4" ShapeID="_x0000_i1894" DrawAspect="Content" ObjectID="_1493625918" r:id="rId1760"/>
        </w:object>
      </w:r>
      <w:r>
        <w:t>.</w:t>
      </w:r>
    </w:p>
    <w:p w14:paraId="27BE29E7" w14:textId="77777777" w:rsidR="00FB6012" w:rsidRDefault="00FB6012" w:rsidP="00FB6012"/>
    <w:p w14:paraId="455A4288" w14:textId="7C91298A" w:rsidR="00FB6012" w:rsidRDefault="00FB6012" w:rsidP="00FB6012">
      <w:pPr>
        <w:pStyle w:val="Heading4"/>
      </w:pPr>
      <w:r>
        <w:t xml:space="preserve">Linearization along </w:t>
      </w:r>
      <w:r w:rsidR="00905817" w:rsidRPr="00905817">
        <w:rPr>
          <w:position w:val="-6"/>
        </w:rPr>
        <w:object w:dxaOrig="360" w:dyaOrig="279" w14:anchorId="5B38D297">
          <v:shape id="_x0000_i1895" type="#_x0000_t75" style="width:19pt;height:14.25pt" o:ole="">
            <v:imagedata r:id="rId1761" o:title=""/>
          </v:shape>
          <o:OLEObject Type="Embed" ProgID="Equation.DSMT4" ShapeID="_x0000_i1895" DrawAspect="Content" ObjectID="_1493625919" r:id="rId1762"/>
        </w:object>
      </w:r>
    </w:p>
    <w:p w14:paraId="32B73D6A" w14:textId="7F8571EB" w:rsidR="00FB6012" w:rsidRDefault="00FB6012" w:rsidP="00FB6012">
      <w:r>
        <w:t xml:space="preserve">The linearization of the first term in </w:t>
      </w:r>
      <w:r w:rsidR="00905817" w:rsidRPr="00905817">
        <w:rPr>
          <w:position w:val="-12"/>
        </w:rPr>
        <w:object w:dxaOrig="540" w:dyaOrig="360" w14:anchorId="4745BD31">
          <v:shape id="_x0000_i1896" type="#_x0000_t75" style="width:27.15pt;height:19pt" o:ole="">
            <v:imagedata r:id="rId1763" o:title=""/>
          </v:shape>
          <o:OLEObject Type="Embed" ProgID="Equation.DSMT4" ShapeID="_x0000_i1896" DrawAspect="Content" ObjectID="_1493625920" r:id="rId1764"/>
        </w:object>
      </w:r>
      <w:r>
        <w:t xml:space="preserve"> along </w:t>
      </w:r>
      <w:r w:rsidR="00905817" w:rsidRPr="00905817">
        <w:rPr>
          <w:position w:val="-6"/>
        </w:rPr>
        <w:object w:dxaOrig="360" w:dyaOrig="279" w14:anchorId="1B89B195">
          <v:shape id="_x0000_i1897" type="#_x0000_t75" style="width:19pt;height:14.25pt" o:ole="">
            <v:imagedata r:id="rId1765" o:title=""/>
          </v:shape>
          <o:OLEObject Type="Embed" ProgID="Equation.DSMT4" ShapeID="_x0000_i1897" DrawAspect="Content" ObjectID="_1493625921" r:id="rId1766"/>
        </w:object>
      </w:r>
      <w:r>
        <w:t xml:space="preserve"> yields</w:t>
      </w:r>
    </w:p>
    <w:p w14:paraId="3ABBD576" w14:textId="2E857BD7" w:rsidR="00FB6012" w:rsidRDefault="00FB6012" w:rsidP="00FB6012">
      <w:pPr>
        <w:pStyle w:val="MTDisplayEquation"/>
      </w:pPr>
      <w:r>
        <w:tab/>
      </w:r>
      <w:r w:rsidR="00905817" w:rsidRPr="00905817">
        <w:rPr>
          <w:position w:val="-18"/>
        </w:rPr>
        <w:object w:dxaOrig="5760" w:dyaOrig="480" w14:anchorId="2F3BA732">
          <v:shape id="_x0000_i1898" type="#_x0000_t75" style="width:4in;height:24.45pt" o:ole="">
            <v:imagedata r:id="rId1767" o:title=""/>
          </v:shape>
          <o:OLEObject Type="Embed" ProgID="Equation.DSMT4" ShapeID="_x0000_i1898" DrawAspect="Content" ObjectID="_1493625922" r:id="rId1768"/>
        </w:object>
      </w:r>
      <w:r w:rsidR="008B6535">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376" w:author="rawlins" w:date="2015-05-19T17:23:00Z">
        <w:r w:rsidR="00D3178E">
          <w:rPr>
            <w:noProof/>
          </w:rPr>
          <w:instrText>63</w:instrText>
        </w:r>
      </w:ins>
      <w:ins w:id="377" w:author="Gerard" w:date="2015-05-06T12:49:00Z">
        <w:del w:id="378" w:author="rawlins" w:date="2015-05-19T16:10:00Z">
          <w:r w:rsidR="00E3755C" w:rsidDel="00752FD5">
            <w:rPr>
              <w:noProof/>
            </w:rPr>
            <w:delInstrText>63</w:delInstrText>
          </w:r>
        </w:del>
      </w:ins>
      <w:del w:id="379" w:author="rawlins" w:date="2015-05-19T16:10:00Z">
        <w:r w:rsidR="008D52AD" w:rsidDel="00752FD5">
          <w:rPr>
            <w:noProof/>
          </w:rPr>
          <w:delInstrText>62</w:delInstrText>
        </w:r>
      </w:del>
      <w:r w:rsidR="00827503">
        <w:rPr>
          <w:noProof/>
        </w:rPr>
        <w:fldChar w:fldCharType="end"/>
      </w:r>
      <w:r>
        <w:instrText>)</w:instrText>
      </w:r>
      <w:r>
        <w:fldChar w:fldCharType="end"/>
      </w:r>
    </w:p>
    <w:p w14:paraId="52F8F46C" w14:textId="44E7B39A" w:rsidR="00FB6012" w:rsidRDefault="00FB6012" w:rsidP="00FB6012">
      <w:r>
        <w:t xml:space="preserve">where </w:t>
      </w:r>
      <w:r w:rsidR="00905817" w:rsidRPr="00905817">
        <w:rPr>
          <w:position w:val="-4"/>
        </w:rPr>
        <w:object w:dxaOrig="200" w:dyaOrig="200" w14:anchorId="1615DE25">
          <v:shape id="_x0000_i1899" type="#_x0000_t75" style="width:10.2pt;height:10.2pt" o:ole="">
            <v:imagedata r:id="rId1769" o:title=""/>
          </v:shape>
          <o:OLEObject Type="Embed" ProgID="Equation.DSMT4" ShapeID="_x0000_i1899" DrawAspect="Content" ObjectID="_1493625923" r:id="rId1770"/>
        </w:object>
      </w:r>
      <w:r>
        <w:t xml:space="preserve"> is the spatial elasticity tensor of the mixture,</w:t>
      </w:r>
    </w:p>
    <w:p w14:paraId="33C5A3EF" w14:textId="66298122" w:rsidR="00FB6012" w:rsidRDefault="00FB6012" w:rsidP="00FB6012">
      <w:pPr>
        <w:pStyle w:val="MTDisplayEquation"/>
      </w:pPr>
      <w:r>
        <w:tab/>
      </w:r>
      <w:r w:rsidR="00905817" w:rsidRPr="00905817">
        <w:rPr>
          <w:position w:val="-24"/>
        </w:rPr>
        <w:object w:dxaOrig="5660" w:dyaOrig="660" w14:anchorId="6CF9DD48">
          <v:shape id="_x0000_i1900" type="#_x0000_t75" style="width:283.25pt;height:32.6pt" o:ole="">
            <v:imagedata r:id="rId1771" o:title=""/>
          </v:shape>
          <o:OLEObject Type="Embed" ProgID="Equation.DSMT4" ShapeID="_x0000_i1900" DrawAspect="Content" ObjectID="_1493625924" r:id="rId177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w:instrText>
      </w:r>
      <w:r w:rsidR="00827503">
        <w:instrText xml:space="preserve">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380" w:author="rawlins" w:date="2015-05-19T17:23:00Z">
        <w:r w:rsidR="00D3178E">
          <w:rPr>
            <w:noProof/>
          </w:rPr>
          <w:instrText>64</w:instrText>
        </w:r>
      </w:ins>
      <w:ins w:id="381" w:author="Gerard" w:date="2015-05-06T12:49:00Z">
        <w:del w:id="382" w:author="rawlins" w:date="2015-05-19T16:10:00Z">
          <w:r w:rsidR="00E3755C" w:rsidDel="00752FD5">
            <w:rPr>
              <w:noProof/>
            </w:rPr>
            <w:delInstrText>64</w:delInstrText>
          </w:r>
        </w:del>
      </w:ins>
      <w:del w:id="383" w:author="rawlins" w:date="2015-05-19T16:10:00Z">
        <w:r w:rsidR="008D52AD" w:rsidDel="00752FD5">
          <w:rPr>
            <w:noProof/>
          </w:rPr>
          <w:delInstrText>63</w:delInstrText>
        </w:r>
      </w:del>
      <w:r w:rsidR="00827503">
        <w:rPr>
          <w:noProof/>
        </w:rPr>
        <w:fldChar w:fldCharType="end"/>
      </w:r>
      <w:r>
        <w:instrText>)</w:instrText>
      </w:r>
      <w:r>
        <w:fldChar w:fldCharType="end"/>
      </w:r>
    </w:p>
    <w:p w14:paraId="402ED35A" w14:textId="5F974D10" w:rsidR="00FB6012" w:rsidRDefault="00FB6012" w:rsidP="00FB6012">
      <w:r>
        <w:t xml:space="preserve">and </w:t>
      </w:r>
      <w:r w:rsidR="00905817" w:rsidRPr="00905817">
        <w:rPr>
          <w:position w:val="-4"/>
        </w:rPr>
        <w:object w:dxaOrig="260" w:dyaOrig="300" w14:anchorId="5A97909F">
          <v:shape id="_x0000_i1901" type="#_x0000_t75" style="width:12.9pt;height:14.95pt" o:ole="">
            <v:imagedata r:id="rId1773" o:title=""/>
          </v:shape>
          <o:OLEObject Type="Embed" ProgID="Equation.DSMT4" ShapeID="_x0000_i1901" DrawAspect="Content" ObjectID="_1493625925" r:id="rId1774"/>
        </w:object>
      </w:r>
      <w:r>
        <w:t xml:space="preserve"> is the spatial elasticity tensor of the solid matrix,</w:t>
      </w:r>
    </w:p>
    <w:p w14:paraId="5F6F0121" w14:textId="02D6123A" w:rsidR="00FB6012" w:rsidRDefault="00FB6012" w:rsidP="00FB6012">
      <w:pPr>
        <w:pStyle w:val="MTDisplayEquation"/>
      </w:pPr>
      <w:r>
        <w:tab/>
      </w:r>
      <w:r w:rsidR="00905817" w:rsidRPr="00905817">
        <w:rPr>
          <w:position w:val="-24"/>
        </w:rPr>
        <w:object w:dxaOrig="3400" w:dyaOrig="660" w14:anchorId="14129C7D">
          <v:shape id="_x0000_i1902" type="#_x0000_t75" style="width:169.8pt;height:32.6pt" o:ole="">
            <v:imagedata r:id="rId1775" o:title=""/>
          </v:shape>
          <o:OLEObject Type="Embed" ProgID="Equation.DSMT4" ShapeID="_x0000_i1902" DrawAspect="Content" ObjectID="_1493625926" r:id="rId177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384" w:author="rawlins" w:date="2015-05-19T17:23:00Z">
        <w:r w:rsidR="00D3178E">
          <w:rPr>
            <w:noProof/>
          </w:rPr>
          <w:instrText>65</w:instrText>
        </w:r>
      </w:ins>
      <w:ins w:id="385" w:author="Gerard" w:date="2015-05-06T12:49:00Z">
        <w:del w:id="386" w:author="rawlins" w:date="2015-05-19T16:10:00Z">
          <w:r w:rsidR="00E3755C" w:rsidDel="00752FD5">
            <w:rPr>
              <w:noProof/>
            </w:rPr>
            <w:delInstrText>65</w:delInstrText>
          </w:r>
        </w:del>
      </w:ins>
      <w:del w:id="387" w:author="rawlins" w:date="2015-05-19T16:10:00Z">
        <w:r w:rsidR="008D52AD" w:rsidDel="00752FD5">
          <w:rPr>
            <w:noProof/>
          </w:rPr>
          <w:delInstrText>64</w:delInstrText>
        </w:r>
      </w:del>
      <w:r w:rsidR="00827503">
        <w:rPr>
          <w:noProof/>
        </w:rPr>
        <w:fldChar w:fldCharType="end"/>
      </w:r>
      <w:r>
        <w:instrText>)</w:instrText>
      </w:r>
      <w:r>
        <w:fldChar w:fldCharType="end"/>
      </w:r>
    </w:p>
    <w:p w14:paraId="408B3C3C" w14:textId="77777777" w:rsidR="00FB6012" w:rsidRDefault="00FB6012" w:rsidP="00FB6012">
      <w:r>
        <w:t>The linearization of the second term is</w:t>
      </w:r>
    </w:p>
    <w:p w14:paraId="38929D31" w14:textId="3A3F9B87" w:rsidR="00FB6012" w:rsidRDefault="00FB6012" w:rsidP="00FB6012">
      <w:pPr>
        <w:pStyle w:val="MTDisplayEquation"/>
      </w:pPr>
      <w:r>
        <w:tab/>
      </w:r>
      <w:r w:rsidR="00905817" w:rsidRPr="00905817">
        <w:rPr>
          <w:position w:val="-14"/>
        </w:rPr>
        <w:object w:dxaOrig="4120" w:dyaOrig="400" w14:anchorId="479F3BCC">
          <v:shape id="_x0000_i1903" type="#_x0000_t75" style="width:205.8pt;height:19.7pt" o:ole="">
            <v:imagedata r:id="rId1777" o:title=""/>
          </v:shape>
          <o:OLEObject Type="Embed" ProgID="Equation.DSMT4" ShapeID="_x0000_i1903" DrawAspect="Content" ObjectID="_1493625927" r:id="rId1778"/>
        </w:object>
      </w:r>
      <w:r w:rsidR="008B6535">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388" w:author="rawlins" w:date="2015-05-19T17:23:00Z">
        <w:r w:rsidR="00D3178E">
          <w:rPr>
            <w:noProof/>
          </w:rPr>
          <w:instrText>66</w:instrText>
        </w:r>
      </w:ins>
      <w:ins w:id="389" w:author="Gerard" w:date="2015-05-06T12:49:00Z">
        <w:del w:id="390" w:author="rawlins" w:date="2015-05-19T16:10:00Z">
          <w:r w:rsidR="00E3755C" w:rsidDel="00752FD5">
            <w:rPr>
              <w:noProof/>
            </w:rPr>
            <w:delInstrText>66</w:delInstrText>
          </w:r>
        </w:del>
      </w:ins>
      <w:del w:id="391" w:author="rawlins" w:date="2015-05-19T16:10:00Z">
        <w:r w:rsidR="008D52AD" w:rsidDel="00752FD5">
          <w:rPr>
            <w:noProof/>
          </w:rPr>
          <w:delInstrText>65</w:delInstrText>
        </w:r>
      </w:del>
      <w:r w:rsidR="00827503">
        <w:rPr>
          <w:noProof/>
        </w:rPr>
        <w:fldChar w:fldCharType="end"/>
      </w:r>
      <w:r>
        <w:instrText>)</w:instrText>
      </w:r>
      <w:r>
        <w:fldChar w:fldCharType="end"/>
      </w:r>
    </w:p>
    <w:p w14:paraId="6BA54102" w14:textId="77777777" w:rsidR="00FB6012" w:rsidRDefault="00FB6012" w:rsidP="00FB6012">
      <w:r>
        <w:t>where</w:t>
      </w:r>
    </w:p>
    <w:p w14:paraId="3DBBCC42" w14:textId="5169CBF1" w:rsidR="00FB6012" w:rsidRDefault="00FB6012" w:rsidP="00FB6012">
      <w:pPr>
        <w:pStyle w:val="MTDisplayEquation"/>
      </w:pPr>
      <w:r>
        <w:tab/>
      </w:r>
      <w:r w:rsidR="00905817" w:rsidRPr="00905817">
        <w:rPr>
          <w:position w:val="-78"/>
        </w:rPr>
        <w:object w:dxaOrig="7880" w:dyaOrig="1680" w14:anchorId="1959DE8A">
          <v:shape id="_x0000_i1904" type="#_x0000_t75" style="width:394.65pt;height:83.55pt" o:ole="">
            <v:imagedata r:id="rId1779" o:title=""/>
          </v:shape>
          <o:OLEObject Type="Embed" ProgID="Equation.DSMT4" ShapeID="_x0000_i1904" DrawAspect="Content" ObjectID="_1493625928" r:id="rId178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392" w:author="rawlins" w:date="2015-05-19T17:23:00Z">
        <w:r w:rsidR="00D3178E">
          <w:rPr>
            <w:noProof/>
          </w:rPr>
          <w:instrText>67</w:instrText>
        </w:r>
      </w:ins>
      <w:ins w:id="393" w:author="Gerard" w:date="2015-05-06T12:49:00Z">
        <w:del w:id="394" w:author="rawlins" w:date="2015-05-19T16:10:00Z">
          <w:r w:rsidR="00E3755C" w:rsidDel="00752FD5">
            <w:rPr>
              <w:noProof/>
            </w:rPr>
            <w:delInstrText>67</w:delInstrText>
          </w:r>
        </w:del>
      </w:ins>
      <w:del w:id="395" w:author="rawlins" w:date="2015-05-19T16:10:00Z">
        <w:r w:rsidR="008D52AD" w:rsidDel="00752FD5">
          <w:rPr>
            <w:noProof/>
          </w:rPr>
          <w:delInstrText>66</w:delInstrText>
        </w:r>
      </w:del>
      <w:r w:rsidR="00827503">
        <w:rPr>
          <w:noProof/>
        </w:rPr>
        <w:fldChar w:fldCharType="end"/>
      </w:r>
      <w:r>
        <w:instrText>)</w:instrText>
      </w:r>
      <w:r>
        <w:fldChar w:fldCharType="end"/>
      </w:r>
    </w:p>
    <w:p w14:paraId="6897D46B" w14:textId="77777777" w:rsidR="00FB6012" w:rsidRDefault="00FB6012" w:rsidP="00FB6012">
      <w:r>
        <w:lastRenderedPageBreak/>
        <w:t>with</w:t>
      </w:r>
    </w:p>
    <w:p w14:paraId="23BD01E9" w14:textId="1BFFA99B" w:rsidR="00FB6012" w:rsidRDefault="00FB6012" w:rsidP="00FB6012">
      <w:pPr>
        <w:pStyle w:val="MTDisplayEquation"/>
      </w:pPr>
      <w:r>
        <w:tab/>
      </w:r>
      <w:r w:rsidR="00905817" w:rsidRPr="00905817">
        <w:rPr>
          <w:position w:val="-60"/>
        </w:rPr>
        <w:object w:dxaOrig="3480" w:dyaOrig="1320" w14:anchorId="0C05BC26">
          <v:shape id="_x0000_i1905" type="#_x0000_t75" style="width:173.9pt;height:65.9pt" o:ole="">
            <v:imagedata r:id="rId1781" o:title=""/>
          </v:shape>
          <o:OLEObject Type="Embed" ProgID="Equation.DSMT4" ShapeID="_x0000_i1905" DrawAspect="Content" ObjectID="_1493625929" r:id="rId178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396" w:author="rawlins" w:date="2015-05-19T17:23:00Z">
        <w:r w:rsidR="00D3178E">
          <w:rPr>
            <w:noProof/>
          </w:rPr>
          <w:instrText>68</w:instrText>
        </w:r>
      </w:ins>
      <w:ins w:id="397" w:author="Gerard" w:date="2015-05-06T12:49:00Z">
        <w:del w:id="398" w:author="rawlins" w:date="2015-05-19T16:10:00Z">
          <w:r w:rsidR="00E3755C" w:rsidDel="00752FD5">
            <w:rPr>
              <w:noProof/>
            </w:rPr>
            <w:delInstrText>68</w:delInstrText>
          </w:r>
        </w:del>
      </w:ins>
      <w:del w:id="399" w:author="rawlins" w:date="2015-05-19T16:10:00Z">
        <w:r w:rsidR="008D52AD" w:rsidDel="00752FD5">
          <w:rPr>
            <w:noProof/>
          </w:rPr>
          <w:delInstrText>67</w:delInstrText>
        </w:r>
      </w:del>
      <w:r w:rsidR="00827503">
        <w:rPr>
          <w:noProof/>
        </w:rPr>
        <w:fldChar w:fldCharType="end"/>
      </w:r>
      <w:r>
        <w:instrText>)</w:instrText>
      </w:r>
      <w:r>
        <w:fldChar w:fldCharType="end"/>
      </w:r>
    </w:p>
    <w:p w14:paraId="24FF16D9" w14:textId="1122F670" w:rsidR="00FB6012" w:rsidRDefault="00FB6012" w:rsidP="00FB6012">
      <w:r>
        <w:t xml:space="preserve">representing the spatial tangents, with respect to the strain, of the effective permeability and solute diffusivity, respectively. These fourth-order tensors exhibit minor symmetries but not major symmetry, as described recently </w:t>
      </w:r>
      <w:r>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fldChar w:fldCharType="separate"/>
      </w:r>
      <w:r w:rsidR="00A56950">
        <w:rPr>
          <w:noProof/>
        </w:rPr>
        <w:t>[</w:t>
      </w:r>
      <w:hyperlink w:anchor="_ENREF_21" w:tooltip="Ateshian, 2010 #62" w:history="1">
        <w:r w:rsidR="00214E15">
          <w:rPr>
            <w:noProof/>
          </w:rPr>
          <w:t>21</w:t>
        </w:r>
      </w:hyperlink>
      <w:r w:rsidR="00A56950">
        <w:rPr>
          <w:noProof/>
        </w:rPr>
        <w:t>]</w:t>
      </w:r>
      <w:r>
        <w:fldChar w:fldCharType="end"/>
      </w:r>
      <w:r>
        <w:t xml:space="preserve">. Since </w:t>
      </w:r>
      <w:r w:rsidR="00905817" w:rsidRPr="00905817">
        <w:rPr>
          <w:position w:val="-4"/>
        </w:rPr>
        <w:object w:dxaOrig="279" w:dyaOrig="320" w14:anchorId="7EDBEFD6">
          <v:shape id="_x0000_i1906" type="#_x0000_t75" style="width:14.25pt;height:15.6pt" o:ole="">
            <v:imagedata r:id="rId1783" o:title=""/>
          </v:shape>
          <o:OLEObject Type="Embed" ProgID="Equation.DSMT4" ShapeID="_x0000_i1906" DrawAspect="Content" ObjectID="_1493625930" r:id="rId1784"/>
        </w:object>
      </w:r>
      <w:r>
        <w:t xml:space="preserve"> is given by substituting </w:t>
      </w:r>
      <w:r w:rsidR="00605580">
        <w:fldChar w:fldCharType="begin"/>
      </w:r>
      <w:r w:rsidR="00605580">
        <w:instrText xml:space="preserve"> GOTOBUTTON ZEqnNum915453  \* MERGEFORMAT </w:instrText>
      </w:r>
      <w:r w:rsidR="00827503">
        <w:fldChar w:fldCharType="begin"/>
      </w:r>
      <w:r w:rsidR="00827503">
        <w:instrText xml:space="preserve"> REF ZEqnNum915453 \* Charformat \! \* MERGEFORMAT </w:instrText>
      </w:r>
      <w:r w:rsidR="00827503">
        <w:fldChar w:fldCharType="separate"/>
      </w:r>
      <w:r w:rsidR="00D3178E">
        <w:instrText>(2.114)</w:instrText>
      </w:r>
      <w:r w:rsidR="00827503">
        <w:fldChar w:fldCharType="end"/>
      </w:r>
      <w:r w:rsidR="00605580">
        <w:fldChar w:fldCharType="end"/>
      </w:r>
      <w:r w:rsidR="00905817" w:rsidRPr="00905817">
        <w:rPr>
          <w:position w:val="-12"/>
        </w:rPr>
        <w:object w:dxaOrig="139" w:dyaOrig="360" w14:anchorId="093D14EE">
          <v:shape id="_x0000_i1907" type="#_x0000_t75" style="width:6.8pt;height:19pt" o:ole="">
            <v:imagedata r:id="rId1785" o:title=""/>
          </v:shape>
          <o:OLEObject Type="Embed" ProgID="Equation.DSMT4" ShapeID="_x0000_i1907" DrawAspect="Content" ObjectID="_1493625931" r:id="rId1786"/>
        </w:object>
      </w:r>
      <w:r>
        <w:t xml:space="preserve"> into </w:t>
      </w:r>
      <w:r w:rsidR="00605580">
        <w:fldChar w:fldCharType="begin"/>
      </w:r>
      <w:r w:rsidR="00605580">
        <w:instrText xml:space="preserve"> GOTOBUTTON ZEqnNum709663  \* MERGEFORMAT </w:instrText>
      </w:r>
      <w:r w:rsidR="00827503">
        <w:fldChar w:fldCharType="begin"/>
      </w:r>
      <w:r w:rsidR="00827503">
        <w:instrText xml:space="preserve"> REF ZEqnNum709663 \* Charformat \! \* MERGEFORMAT </w:instrText>
      </w:r>
      <w:r w:rsidR="00827503">
        <w:fldChar w:fldCharType="separate"/>
      </w:r>
      <w:ins w:id="400" w:author="rawlins" w:date="2015-05-19T17:23:00Z">
        <w:r w:rsidR="00D3178E">
          <w:instrText>(3.61)</w:instrText>
        </w:r>
      </w:ins>
      <w:ins w:id="401" w:author="Gerard" w:date="2015-05-06T12:49:00Z">
        <w:del w:id="402" w:author="rawlins" w:date="2015-05-19T16:10:00Z">
          <w:r w:rsidR="00E3755C" w:rsidDel="00752FD5">
            <w:delInstrText>(3.61)</w:delInstrText>
          </w:r>
        </w:del>
      </w:ins>
      <w:del w:id="403" w:author="rawlins" w:date="2015-05-19T16:10:00Z">
        <w:r w:rsidR="008D52AD" w:rsidDel="00752FD5">
          <w:delInstrText>(3.60)</w:delInstrText>
        </w:r>
      </w:del>
      <w:r w:rsidR="00827503">
        <w:fldChar w:fldCharType="end"/>
      </w:r>
      <w:r w:rsidR="00605580">
        <w:fldChar w:fldCharType="end"/>
      </w:r>
      <w:r w:rsidR="00905817" w:rsidRPr="00905817">
        <w:rPr>
          <w:position w:val="-12"/>
        </w:rPr>
        <w:object w:dxaOrig="120" w:dyaOrig="360" w14:anchorId="338FEFDC">
          <v:shape id="_x0000_i1908" type="#_x0000_t75" style="width:6.1pt;height:19pt" o:ole="">
            <v:imagedata r:id="rId1787" o:title=""/>
          </v:shape>
          <o:OLEObject Type="Embed" ProgID="Equation.DSMT4" ShapeID="_x0000_i1908" DrawAspect="Content" ObjectID="_1493625932" r:id="rId1788"/>
        </w:object>
      </w:r>
      <w:r>
        <w:t xml:space="preserve">, the evaluation of </w:t>
      </w:r>
      <w:r w:rsidR="00905817" w:rsidRPr="00905817">
        <w:rPr>
          <w:position w:val="-6"/>
        </w:rPr>
        <w:object w:dxaOrig="240" w:dyaOrig="360" w14:anchorId="1C80AC2E">
          <v:shape id="_x0000_i1909" type="#_x0000_t75" style="width:12.25pt;height:19pt" o:ole="">
            <v:imagedata r:id="rId1789" o:title=""/>
          </v:shape>
          <o:OLEObject Type="Embed" ProgID="Equation.DSMT4" ShapeID="_x0000_i1909" DrawAspect="Content" ObjectID="_1493625933" r:id="rId1790"/>
        </w:object>
      </w:r>
      <w:r>
        <w:t xml:space="preserve"> is rather involved and it can be shown that</w:t>
      </w:r>
    </w:p>
    <w:p w14:paraId="691C3615" w14:textId="693BF4D4" w:rsidR="00FB6012" w:rsidRDefault="00FB6012" w:rsidP="00FB6012">
      <w:pPr>
        <w:pStyle w:val="MTDisplayEquation"/>
      </w:pPr>
      <w:r>
        <w:tab/>
      </w:r>
      <w:r w:rsidR="00905817" w:rsidRPr="00905817">
        <w:rPr>
          <w:position w:val="-18"/>
        </w:rPr>
        <w:object w:dxaOrig="3379" w:dyaOrig="480" w14:anchorId="7625F036">
          <v:shape id="_x0000_i1910" type="#_x0000_t75" style="width:168.45pt;height:24.45pt" o:ole="">
            <v:imagedata r:id="rId1791" o:title=""/>
          </v:shape>
          <o:OLEObject Type="Embed" ProgID="Equation.DSMT4" ShapeID="_x0000_i1910" DrawAspect="Content" ObjectID="_1493625934" r:id="rId179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404" w:author="rawlins" w:date="2015-05-19T17:23:00Z">
        <w:r w:rsidR="00D3178E">
          <w:rPr>
            <w:noProof/>
          </w:rPr>
          <w:instrText>69</w:instrText>
        </w:r>
      </w:ins>
      <w:ins w:id="405" w:author="Gerard" w:date="2015-05-06T12:49:00Z">
        <w:del w:id="406" w:author="rawlins" w:date="2015-05-19T16:10:00Z">
          <w:r w:rsidR="00E3755C" w:rsidDel="00752FD5">
            <w:rPr>
              <w:noProof/>
            </w:rPr>
            <w:delInstrText>69</w:delInstrText>
          </w:r>
        </w:del>
      </w:ins>
      <w:del w:id="407" w:author="rawlins" w:date="2015-05-19T16:10:00Z">
        <w:r w:rsidR="008D52AD" w:rsidDel="00752FD5">
          <w:rPr>
            <w:noProof/>
          </w:rPr>
          <w:delInstrText>68</w:delInstrText>
        </w:r>
      </w:del>
      <w:r w:rsidR="00827503">
        <w:rPr>
          <w:noProof/>
        </w:rPr>
        <w:fldChar w:fldCharType="end"/>
      </w:r>
      <w:r>
        <w:instrText>)</w:instrText>
      </w:r>
      <w:r>
        <w:fldChar w:fldCharType="end"/>
      </w:r>
    </w:p>
    <w:p w14:paraId="7A53A6C1" w14:textId="77777777" w:rsidR="00FB6012" w:rsidRDefault="00FB6012" w:rsidP="00FB6012">
      <w:r>
        <w:t>where</w:t>
      </w:r>
    </w:p>
    <w:p w14:paraId="7631463A" w14:textId="2C0D3531" w:rsidR="00FB6012" w:rsidRDefault="00FB6012" w:rsidP="00FB6012">
      <w:pPr>
        <w:pStyle w:val="MTDisplayEquation"/>
      </w:pPr>
      <w:r>
        <w:tab/>
      </w:r>
      <w:r w:rsidR="00905817" w:rsidRPr="00905817">
        <w:rPr>
          <w:position w:val="-110"/>
        </w:rPr>
        <w:object w:dxaOrig="4040" w:dyaOrig="2000" w14:anchorId="27C95EC0">
          <v:shape id="_x0000_i1911" type="#_x0000_t75" style="width:201.75pt;height:99.85pt" o:ole="">
            <v:imagedata r:id="rId1793" o:title=""/>
          </v:shape>
          <o:OLEObject Type="Embed" ProgID="Equation.DSMT4" ShapeID="_x0000_i1911" DrawAspect="Content" ObjectID="_1493625935" r:id="rId179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408" w:author="rawlins" w:date="2015-05-19T17:23:00Z">
        <w:r w:rsidR="00D3178E">
          <w:rPr>
            <w:noProof/>
          </w:rPr>
          <w:instrText>70</w:instrText>
        </w:r>
      </w:ins>
      <w:ins w:id="409" w:author="Gerard" w:date="2015-05-06T12:49:00Z">
        <w:del w:id="410" w:author="rawlins" w:date="2015-05-19T16:10:00Z">
          <w:r w:rsidR="00E3755C" w:rsidDel="00752FD5">
            <w:rPr>
              <w:noProof/>
            </w:rPr>
            <w:delInstrText>70</w:delInstrText>
          </w:r>
        </w:del>
      </w:ins>
      <w:del w:id="411" w:author="rawlins" w:date="2015-05-19T16:10:00Z">
        <w:r w:rsidR="008D52AD" w:rsidDel="00752FD5">
          <w:rPr>
            <w:noProof/>
          </w:rPr>
          <w:delInstrText>69</w:delInstrText>
        </w:r>
      </w:del>
      <w:r w:rsidR="00827503">
        <w:rPr>
          <w:noProof/>
        </w:rPr>
        <w:fldChar w:fldCharType="end"/>
      </w:r>
      <w:r>
        <w:instrText>)</w:instrText>
      </w:r>
      <w:r>
        <w:fldChar w:fldCharType="end"/>
      </w:r>
    </w:p>
    <w:p w14:paraId="5B6012AF" w14:textId="77777777" w:rsidR="00FB6012" w:rsidRDefault="00FB6012" w:rsidP="00FB6012">
      <w:r>
        <w:t>and</w:t>
      </w:r>
    </w:p>
    <w:p w14:paraId="0FB9A7E8" w14:textId="03A0E051" w:rsidR="00FB6012" w:rsidRDefault="00FB6012" w:rsidP="00FB6012">
      <w:pPr>
        <w:pStyle w:val="MTDisplayEquation"/>
      </w:pPr>
      <w:r>
        <w:tab/>
      </w:r>
      <w:r w:rsidR="00905817" w:rsidRPr="00905817">
        <w:rPr>
          <w:position w:val="-24"/>
        </w:rPr>
        <w:object w:dxaOrig="3320" w:dyaOrig="620" w14:anchorId="0E885B20">
          <v:shape id="_x0000_i1912" type="#_x0000_t75" style="width:165.75pt;height:30.55pt" o:ole="">
            <v:imagedata r:id="rId1795" o:title=""/>
          </v:shape>
          <o:OLEObject Type="Embed" ProgID="Equation.DSMT4" ShapeID="_x0000_i1912" DrawAspect="Content" ObjectID="_1493625936" r:id="rId179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w:instrText>
      </w:r>
      <w:r w:rsidR="00827503">
        <w:instrText xml:space="preserve">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412" w:author="rawlins" w:date="2015-05-19T17:23:00Z">
        <w:r w:rsidR="00D3178E">
          <w:rPr>
            <w:noProof/>
          </w:rPr>
          <w:instrText>71</w:instrText>
        </w:r>
      </w:ins>
      <w:ins w:id="413" w:author="Gerard" w:date="2015-05-06T12:49:00Z">
        <w:del w:id="414" w:author="rawlins" w:date="2015-05-19T16:10:00Z">
          <w:r w:rsidR="00E3755C" w:rsidDel="00752FD5">
            <w:rPr>
              <w:noProof/>
            </w:rPr>
            <w:delInstrText>71</w:delInstrText>
          </w:r>
        </w:del>
      </w:ins>
      <w:del w:id="415" w:author="rawlins" w:date="2015-05-19T16:10:00Z">
        <w:r w:rsidR="008D52AD" w:rsidDel="00752FD5">
          <w:rPr>
            <w:noProof/>
          </w:rPr>
          <w:delInstrText>70</w:delInstrText>
        </w:r>
      </w:del>
      <w:r w:rsidR="00827503">
        <w:rPr>
          <w:noProof/>
        </w:rPr>
        <w:fldChar w:fldCharType="end"/>
      </w:r>
      <w:r>
        <w:instrText>)</w:instrText>
      </w:r>
      <w:r>
        <w:fldChar w:fldCharType="end"/>
      </w:r>
    </w:p>
    <w:p w14:paraId="606B2B13" w14:textId="77777777" w:rsidR="00FB6012" w:rsidRDefault="00FB6012" w:rsidP="00FB6012"/>
    <w:p w14:paraId="0A604FCC" w14:textId="54B75757" w:rsidR="00FB6012" w:rsidRDefault="00FB6012" w:rsidP="00FB6012">
      <w:r>
        <w:t xml:space="preserve">The next term in </w:t>
      </w:r>
      <w:r w:rsidR="00905817" w:rsidRPr="00905817">
        <w:rPr>
          <w:position w:val="-12"/>
        </w:rPr>
        <w:object w:dxaOrig="540" w:dyaOrig="360" w14:anchorId="19DE0A24">
          <v:shape id="_x0000_i1913" type="#_x0000_t75" style="width:27.15pt;height:19pt" o:ole="">
            <v:imagedata r:id="rId1797" o:title=""/>
          </v:shape>
          <o:OLEObject Type="Embed" ProgID="Equation.DSMT4" ShapeID="_x0000_i1913" DrawAspect="Content" ObjectID="_1493625937" r:id="rId1798"/>
        </w:object>
      </w:r>
      <w:r>
        <w:t xml:space="preserve"> linearizes to</w:t>
      </w:r>
    </w:p>
    <w:p w14:paraId="2BE1FB0F" w14:textId="16D9E0B1" w:rsidR="00FB6012" w:rsidRDefault="00FB6012" w:rsidP="00FB6012">
      <w:pPr>
        <w:pStyle w:val="MTDisplayEquation"/>
      </w:pPr>
      <w:r>
        <w:tab/>
      </w:r>
      <w:r w:rsidR="00905817" w:rsidRPr="00905817">
        <w:rPr>
          <w:position w:val="-32"/>
        </w:rPr>
        <w:object w:dxaOrig="7160" w:dyaOrig="760" w14:anchorId="78043274">
          <v:shape id="_x0000_i1914" type="#_x0000_t75" style="width:357.95pt;height:37.35pt" o:ole="">
            <v:imagedata r:id="rId1799" o:title=""/>
          </v:shape>
          <o:OLEObject Type="Embed" ProgID="Equation.DSMT4" ShapeID="_x0000_i1914" DrawAspect="Content" ObjectID="_1493625938" r:id="rId180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416" w:author="rawlins" w:date="2015-05-19T17:23:00Z">
        <w:r w:rsidR="00D3178E">
          <w:rPr>
            <w:noProof/>
          </w:rPr>
          <w:instrText>72</w:instrText>
        </w:r>
      </w:ins>
      <w:ins w:id="417" w:author="Gerard" w:date="2015-05-06T12:49:00Z">
        <w:del w:id="418" w:author="rawlins" w:date="2015-05-19T16:10:00Z">
          <w:r w:rsidR="00E3755C" w:rsidDel="00752FD5">
            <w:rPr>
              <w:noProof/>
            </w:rPr>
            <w:delInstrText>72</w:delInstrText>
          </w:r>
        </w:del>
      </w:ins>
      <w:del w:id="419" w:author="rawlins" w:date="2015-05-19T16:10:00Z">
        <w:r w:rsidR="008D52AD" w:rsidDel="00752FD5">
          <w:rPr>
            <w:noProof/>
          </w:rPr>
          <w:delInstrText>71</w:delInstrText>
        </w:r>
      </w:del>
      <w:r w:rsidR="00827503">
        <w:rPr>
          <w:noProof/>
        </w:rPr>
        <w:fldChar w:fldCharType="end"/>
      </w:r>
      <w:r>
        <w:instrText>)</w:instrText>
      </w:r>
      <w:r>
        <w:fldChar w:fldCharType="end"/>
      </w:r>
    </w:p>
    <w:p w14:paraId="17693FE6" w14:textId="77777777" w:rsidR="00FB6012" w:rsidRDefault="00FB6012" w:rsidP="00FB6012">
      <w:r>
        <w:t>where</w:t>
      </w:r>
    </w:p>
    <w:p w14:paraId="3BC51F0A" w14:textId="27C9E3EB" w:rsidR="00FB6012" w:rsidRDefault="00FB6012" w:rsidP="00FB6012">
      <w:pPr>
        <w:pStyle w:val="MTDisplayEquation"/>
      </w:pPr>
      <w:r>
        <w:tab/>
      </w:r>
      <w:r w:rsidR="00905817" w:rsidRPr="00905817">
        <w:rPr>
          <w:position w:val="-24"/>
        </w:rPr>
        <w:object w:dxaOrig="920" w:dyaOrig="660" w14:anchorId="267DCB92">
          <v:shape id="_x0000_i1915" type="#_x0000_t75" style="width:46.2pt;height:32.6pt" o:ole="">
            <v:imagedata r:id="rId1801" o:title=""/>
          </v:shape>
          <o:OLEObject Type="Embed" ProgID="Equation.DSMT4" ShapeID="_x0000_i1915" DrawAspect="Content" ObjectID="_1493625939" r:id="rId1802"/>
        </w:object>
      </w:r>
      <w:r w:rsidR="00CC0A3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420" w:author="rawlins" w:date="2015-05-19T17:23:00Z">
        <w:r w:rsidR="00D3178E">
          <w:rPr>
            <w:noProof/>
          </w:rPr>
          <w:instrText>73</w:instrText>
        </w:r>
      </w:ins>
      <w:ins w:id="421" w:author="Gerard" w:date="2015-05-06T12:49:00Z">
        <w:del w:id="422" w:author="rawlins" w:date="2015-05-19T16:10:00Z">
          <w:r w:rsidR="00E3755C" w:rsidDel="00752FD5">
            <w:rPr>
              <w:noProof/>
            </w:rPr>
            <w:delInstrText>73</w:delInstrText>
          </w:r>
        </w:del>
      </w:ins>
      <w:del w:id="423" w:author="rawlins" w:date="2015-05-19T16:10:00Z">
        <w:r w:rsidR="008D52AD" w:rsidDel="00752FD5">
          <w:rPr>
            <w:noProof/>
          </w:rPr>
          <w:delInstrText>72</w:delInstrText>
        </w:r>
      </w:del>
      <w:r w:rsidR="00827503">
        <w:rPr>
          <w:noProof/>
        </w:rPr>
        <w:fldChar w:fldCharType="end"/>
      </w:r>
      <w:r>
        <w:instrText>)</w:instrText>
      </w:r>
      <w:r>
        <w:fldChar w:fldCharType="end"/>
      </w:r>
    </w:p>
    <w:p w14:paraId="14449D39" w14:textId="54CDF724" w:rsidR="00FB6012" w:rsidRDefault="00FB6012" w:rsidP="00FB6012">
      <w:r>
        <w:t xml:space="preserve">and </w:t>
      </w:r>
      <w:r w:rsidR="00905817" w:rsidRPr="00905817">
        <w:rPr>
          <w:position w:val="-6"/>
        </w:rPr>
        <w:object w:dxaOrig="300" w:dyaOrig="279" w14:anchorId="78EC0F2F">
          <v:shape id="_x0000_i1916" type="#_x0000_t75" style="width:14.95pt;height:14.25pt" o:ole="">
            <v:imagedata r:id="rId1803" o:title=""/>
          </v:shape>
          <o:OLEObject Type="Embed" ProgID="Equation.DSMT4" ShapeID="_x0000_i1916" DrawAspect="Content" ObjectID="_1493625940" r:id="rId1804"/>
        </w:object>
      </w:r>
      <w:r>
        <w:t xml:space="preserve"> represents the time increment relative to the previous time point. The next term is given by</w:t>
      </w:r>
    </w:p>
    <w:p w14:paraId="27505E56" w14:textId="4F3DD51B" w:rsidR="00FB6012" w:rsidRDefault="00FB6012" w:rsidP="00FB6012">
      <w:pPr>
        <w:pStyle w:val="MTDisplayEquation"/>
      </w:pPr>
      <w:r>
        <w:tab/>
      </w:r>
      <w:r w:rsidR="00905817" w:rsidRPr="00905817">
        <w:rPr>
          <w:position w:val="-14"/>
        </w:rPr>
        <w:object w:dxaOrig="3800" w:dyaOrig="400" w14:anchorId="5DABEFFC">
          <v:shape id="_x0000_i1917" type="#_x0000_t75" style="width:190.2pt;height:19.7pt" o:ole="">
            <v:imagedata r:id="rId1805" o:title=""/>
          </v:shape>
          <o:OLEObject Type="Embed" ProgID="Equation.DSMT4" ShapeID="_x0000_i1917" DrawAspect="Content" ObjectID="_1493625941" r:id="rId180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424" w:author="rawlins" w:date="2015-05-19T17:23:00Z">
        <w:r w:rsidR="00D3178E">
          <w:rPr>
            <w:noProof/>
          </w:rPr>
          <w:instrText>74</w:instrText>
        </w:r>
      </w:ins>
      <w:ins w:id="425" w:author="Gerard" w:date="2015-05-06T12:49:00Z">
        <w:del w:id="426" w:author="rawlins" w:date="2015-05-19T16:10:00Z">
          <w:r w:rsidR="00E3755C" w:rsidDel="00752FD5">
            <w:rPr>
              <w:noProof/>
            </w:rPr>
            <w:delInstrText>74</w:delInstrText>
          </w:r>
        </w:del>
      </w:ins>
      <w:del w:id="427" w:author="rawlins" w:date="2015-05-19T16:10:00Z">
        <w:r w:rsidR="008D52AD" w:rsidDel="00752FD5">
          <w:rPr>
            <w:noProof/>
          </w:rPr>
          <w:delInstrText>73</w:delInstrText>
        </w:r>
      </w:del>
      <w:r w:rsidR="00827503">
        <w:rPr>
          <w:noProof/>
        </w:rPr>
        <w:fldChar w:fldCharType="end"/>
      </w:r>
      <w:r>
        <w:instrText>)</w:instrText>
      </w:r>
      <w:r>
        <w:fldChar w:fldCharType="end"/>
      </w:r>
    </w:p>
    <w:p w14:paraId="513FDFC9" w14:textId="77777777" w:rsidR="00FB6012" w:rsidRDefault="00FB6012" w:rsidP="00FB6012">
      <w:r>
        <w:t>where</w:t>
      </w:r>
    </w:p>
    <w:p w14:paraId="1A78F3FE" w14:textId="5CFD1167" w:rsidR="00FB6012" w:rsidRDefault="00FB6012" w:rsidP="00FB6012">
      <w:pPr>
        <w:pStyle w:val="MTDisplayEquation"/>
      </w:pPr>
      <w:r>
        <w:tab/>
      </w:r>
      <w:r w:rsidR="00905817" w:rsidRPr="00905817">
        <w:rPr>
          <w:position w:val="-70"/>
        </w:rPr>
        <w:object w:dxaOrig="6840" w:dyaOrig="1520" w14:anchorId="186C0EB9">
          <v:shape id="_x0000_i1918" type="#_x0000_t75" style="width:342.35pt;height:76.1pt" o:ole="">
            <v:imagedata r:id="rId1807" o:title=""/>
          </v:shape>
          <o:OLEObject Type="Embed" ProgID="Equation.DSMT4" ShapeID="_x0000_i1918" DrawAspect="Content" ObjectID="_1493625942" r:id="rId180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428" w:author="rawlins" w:date="2015-05-19T17:23:00Z">
        <w:r w:rsidR="00D3178E">
          <w:rPr>
            <w:noProof/>
          </w:rPr>
          <w:instrText>75</w:instrText>
        </w:r>
      </w:ins>
      <w:ins w:id="429" w:author="Gerard" w:date="2015-05-06T12:49:00Z">
        <w:del w:id="430" w:author="rawlins" w:date="2015-05-19T16:10:00Z">
          <w:r w:rsidR="00E3755C" w:rsidDel="00752FD5">
            <w:rPr>
              <w:noProof/>
            </w:rPr>
            <w:delInstrText>75</w:delInstrText>
          </w:r>
        </w:del>
      </w:ins>
      <w:del w:id="431" w:author="rawlins" w:date="2015-05-19T16:10:00Z">
        <w:r w:rsidR="008D52AD" w:rsidDel="00752FD5">
          <w:rPr>
            <w:noProof/>
          </w:rPr>
          <w:delInstrText>74</w:delInstrText>
        </w:r>
      </w:del>
      <w:r w:rsidR="00827503">
        <w:rPr>
          <w:noProof/>
        </w:rPr>
        <w:fldChar w:fldCharType="end"/>
      </w:r>
      <w:r>
        <w:instrText>)</w:instrText>
      </w:r>
      <w:r>
        <w:fldChar w:fldCharType="end"/>
      </w:r>
    </w:p>
    <w:p w14:paraId="2D35262D" w14:textId="77777777" w:rsidR="00FB6012" w:rsidRDefault="00FB6012" w:rsidP="00FB6012">
      <w:r>
        <w:t>The last term is</w:t>
      </w:r>
    </w:p>
    <w:p w14:paraId="6B064A16" w14:textId="54E7D2A1" w:rsidR="00FB6012" w:rsidRDefault="00FB6012" w:rsidP="00FB6012">
      <w:pPr>
        <w:pStyle w:val="MTDisplayEquation"/>
      </w:pPr>
      <w:r>
        <w:lastRenderedPageBreak/>
        <w:tab/>
      </w:r>
      <w:r w:rsidR="00905817" w:rsidRPr="00905817">
        <w:rPr>
          <w:position w:val="-80"/>
        </w:rPr>
        <w:object w:dxaOrig="8700" w:dyaOrig="1719" w14:anchorId="7402C4CD">
          <v:shape id="_x0000_i1919" type="#_x0000_t75" style="width:434.7pt;height:86.25pt" o:ole="">
            <v:imagedata r:id="rId1809" o:title=""/>
          </v:shape>
          <o:OLEObject Type="Embed" ProgID="Equation.DSMT4" ShapeID="_x0000_i1919" DrawAspect="Content" ObjectID="_1493625943" r:id="rId181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432" w:author="rawlins" w:date="2015-05-19T17:23:00Z">
        <w:r w:rsidR="00D3178E">
          <w:rPr>
            <w:noProof/>
          </w:rPr>
          <w:instrText>76</w:instrText>
        </w:r>
      </w:ins>
      <w:ins w:id="433" w:author="Gerard" w:date="2015-05-06T12:49:00Z">
        <w:del w:id="434" w:author="rawlins" w:date="2015-05-19T16:10:00Z">
          <w:r w:rsidR="00E3755C" w:rsidDel="00752FD5">
            <w:rPr>
              <w:noProof/>
            </w:rPr>
            <w:delInstrText>76</w:delInstrText>
          </w:r>
        </w:del>
      </w:ins>
      <w:del w:id="435" w:author="rawlins" w:date="2015-05-19T16:10:00Z">
        <w:r w:rsidR="008D52AD" w:rsidDel="00752FD5">
          <w:rPr>
            <w:noProof/>
          </w:rPr>
          <w:delInstrText>75</w:delInstrText>
        </w:r>
      </w:del>
      <w:r w:rsidR="00827503">
        <w:rPr>
          <w:noProof/>
        </w:rPr>
        <w:fldChar w:fldCharType="end"/>
      </w:r>
      <w:r>
        <w:instrText>)</w:instrText>
      </w:r>
      <w:r>
        <w:fldChar w:fldCharType="end"/>
      </w:r>
    </w:p>
    <w:p w14:paraId="6B55219B" w14:textId="77777777" w:rsidR="00FB6012" w:rsidRDefault="00FB6012" w:rsidP="00FB6012"/>
    <w:p w14:paraId="3BF71BA3" w14:textId="3138ED26" w:rsidR="00FB6012" w:rsidRDefault="00FB6012" w:rsidP="00FB6012">
      <w:pPr>
        <w:pStyle w:val="Heading4"/>
      </w:pPr>
      <w:r>
        <w:t xml:space="preserve">Linearization along </w:t>
      </w:r>
      <w:r w:rsidR="00905817" w:rsidRPr="00905817">
        <w:rPr>
          <w:position w:val="-10"/>
        </w:rPr>
        <w:object w:dxaOrig="340" w:dyaOrig="320" w14:anchorId="4E317455">
          <v:shape id="_x0000_i1920" type="#_x0000_t75" style="width:17pt;height:15.6pt" o:ole="">
            <v:imagedata r:id="rId1811" o:title=""/>
          </v:shape>
          <o:OLEObject Type="Embed" ProgID="Equation.DSMT4" ShapeID="_x0000_i1920" DrawAspect="Content" ObjectID="_1493625944" r:id="rId1812"/>
        </w:object>
      </w:r>
    </w:p>
    <w:p w14:paraId="11EC1E73" w14:textId="0AC03AF5" w:rsidR="00FB6012" w:rsidRDefault="00FB6012" w:rsidP="00FB6012">
      <w:r>
        <w:t xml:space="preserve">The linearization of the various terms in </w:t>
      </w:r>
      <w:r w:rsidR="00905817" w:rsidRPr="00905817">
        <w:rPr>
          <w:position w:val="-12"/>
        </w:rPr>
        <w:object w:dxaOrig="540" w:dyaOrig="360" w14:anchorId="1DA62F3A">
          <v:shape id="_x0000_i1921" type="#_x0000_t75" style="width:27.15pt;height:19pt" o:ole="">
            <v:imagedata r:id="rId1813" o:title=""/>
          </v:shape>
          <o:OLEObject Type="Embed" ProgID="Equation.DSMT4" ShapeID="_x0000_i1921" DrawAspect="Content" ObjectID="_1493625945" r:id="rId1814"/>
        </w:object>
      </w:r>
      <w:r>
        <w:t xml:space="preserve"> along </w:t>
      </w:r>
      <w:r w:rsidR="00905817" w:rsidRPr="00905817">
        <w:rPr>
          <w:position w:val="-10"/>
        </w:rPr>
        <w:object w:dxaOrig="340" w:dyaOrig="320" w14:anchorId="4D66D5A0">
          <v:shape id="_x0000_i1922" type="#_x0000_t75" style="width:17pt;height:15.6pt" o:ole="">
            <v:imagedata r:id="rId1815" o:title=""/>
          </v:shape>
          <o:OLEObject Type="Embed" ProgID="Equation.DSMT4" ShapeID="_x0000_i1922" DrawAspect="Content" ObjectID="_1493625946" r:id="rId1816"/>
        </w:object>
      </w:r>
      <w:r>
        <w:t xml:space="preserve"> yields</w:t>
      </w:r>
    </w:p>
    <w:p w14:paraId="2A58DA46" w14:textId="5A48EC25" w:rsidR="00FB6012" w:rsidRDefault="00FB6012" w:rsidP="00FB6012">
      <w:pPr>
        <w:pStyle w:val="MTDisplayEquation"/>
      </w:pPr>
      <w:r>
        <w:tab/>
      </w:r>
      <w:r w:rsidR="00905817" w:rsidRPr="00905817">
        <w:rPr>
          <w:position w:val="-16"/>
        </w:rPr>
        <w:object w:dxaOrig="3379" w:dyaOrig="440" w14:anchorId="4FB881F3">
          <v:shape id="_x0000_i1923" type="#_x0000_t75" style="width:168.45pt;height:21.75pt" o:ole="">
            <v:imagedata r:id="rId1817" o:title=""/>
          </v:shape>
          <o:OLEObject Type="Embed" ProgID="Equation.DSMT4" ShapeID="_x0000_i1923" DrawAspect="Content" ObjectID="_1493625947" r:id="rId181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436" w:author="rawlins" w:date="2015-05-19T17:23:00Z">
        <w:r w:rsidR="00D3178E">
          <w:rPr>
            <w:noProof/>
          </w:rPr>
          <w:instrText>77</w:instrText>
        </w:r>
      </w:ins>
      <w:ins w:id="437" w:author="Gerard" w:date="2015-05-06T12:49:00Z">
        <w:del w:id="438" w:author="rawlins" w:date="2015-05-19T16:10:00Z">
          <w:r w:rsidR="00E3755C" w:rsidDel="00752FD5">
            <w:rPr>
              <w:noProof/>
            </w:rPr>
            <w:delInstrText>77</w:delInstrText>
          </w:r>
        </w:del>
      </w:ins>
      <w:del w:id="439" w:author="rawlins" w:date="2015-05-19T16:10:00Z">
        <w:r w:rsidR="008D52AD" w:rsidDel="00752FD5">
          <w:rPr>
            <w:noProof/>
          </w:rPr>
          <w:delInstrText>76</w:delInstrText>
        </w:r>
      </w:del>
      <w:r w:rsidR="00827503">
        <w:rPr>
          <w:noProof/>
        </w:rPr>
        <w:fldChar w:fldCharType="end"/>
      </w:r>
      <w:r>
        <w:instrText>)</w:instrText>
      </w:r>
      <w:r>
        <w:fldChar w:fldCharType="end"/>
      </w:r>
    </w:p>
    <w:p w14:paraId="2DBA879F" w14:textId="33F9B285" w:rsidR="00FB6012" w:rsidRDefault="00FB6012" w:rsidP="00FB6012">
      <w:pPr>
        <w:pStyle w:val="MTDisplayEquation"/>
      </w:pPr>
      <w:r>
        <w:tab/>
      </w:r>
      <w:r w:rsidR="00905817" w:rsidRPr="00905817">
        <w:rPr>
          <w:position w:val="-28"/>
        </w:rPr>
        <w:object w:dxaOrig="5840" w:dyaOrig="680" w14:anchorId="3A21E93C">
          <v:shape id="_x0000_i1924" type="#_x0000_t75" style="width:290.7pt;height:34.65pt" o:ole="">
            <v:imagedata r:id="rId1819" o:title=""/>
          </v:shape>
          <o:OLEObject Type="Embed" ProgID="Equation.DSMT4" ShapeID="_x0000_i1924" DrawAspect="Content" ObjectID="_1493625948" r:id="rId182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440" w:author="rawlins" w:date="2015-05-19T17:23:00Z">
        <w:r w:rsidR="00D3178E">
          <w:rPr>
            <w:noProof/>
          </w:rPr>
          <w:instrText>78</w:instrText>
        </w:r>
      </w:ins>
      <w:ins w:id="441" w:author="Gerard" w:date="2015-05-06T12:49:00Z">
        <w:del w:id="442" w:author="rawlins" w:date="2015-05-19T16:10:00Z">
          <w:r w:rsidR="00E3755C" w:rsidDel="00752FD5">
            <w:rPr>
              <w:noProof/>
            </w:rPr>
            <w:delInstrText>78</w:delInstrText>
          </w:r>
        </w:del>
      </w:ins>
      <w:del w:id="443" w:author="rawlins" w:date="2015-05-19T16:10:00Z">
        <w:r w:rsidR="008D52AD" w:rsidDel="00752FD5">
          <w:rPr>
            <w:noProof/>
          </w:rPr>
          <w:delInstrText>77</w:delInstrText>
        </w:r>
      </w:del>
      <w:r w:rsidR="00827503">
        <w:rPr>
          <w:noProof/>
        </w:rPr>
        <w:fldChar w:fldCharType="end"/>
      </w:r>
      <w:r>
        <w:instrText>)</w:instrText>
      </w:r>
      <w:r>
        <w:fldChar w:fldCharType="end"/>
      </w:r>
    </w:p>
    <w:p w14:paraId="67F1B095" w14:textId="20DB0F04" w:rsidR="00FB6012" w:rsidRDefault="00FB6012" w:rsidP="00FB6012">
      <w:pPr>
        <w:pStyle w:val="MTDisplayEquation"/>
      </w:pPr>
      <w:r>
        <w:tab/>
      </w:r>
      <w:r w:rsidR="00905817" w:rsidRPr="00905817">
        <w:rPr>
          <w:position w:val="-38"/>
        </w:rPr>
        <w:object w:dxaOrig="6920" w:dyaOrig="880" w14:anchorId="295F7D9E">
          <v:shape id="_x0000_i1925" type="#_x0000_t75" style="width:345.75pt;height:44.15pt" o:ole="">
            <v:imagedata r:id="rId1821" o:title=""/>
          </v:shape>
          <o:OLEObject Type="Embed" ProgID="Equation.DSMT4" ShapeID="_x0000_i1925" DrawAspect="Content" ObjectID="_1493625949" r:id="rId182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444" w:author="rawlins" w:date="2015-05-19T17:23:00Z">
        <w:r w:rsidR="00D3178E">
          <w:rPr>
            <w:noProof/>
          </w:rPr>
          <w:instrText>79</w:instrText>
        </w:r>
      </w:ins>
      <w:ins w:id="445" w:author="Gerard" w:date="2015-05-06T12:49:00Z">
        <w:del w:id="446" w:author="rawlins" w:date="2015-05-19T16:10:00Z">
          <w:r w:rsidR="00E3755C" w:rsidDel="00752FD5">
            <w:rPr>
              <w:noProof/>
            </w:rPr>
            <w:delInstrText>79</w:delInstrText>
          </w:r>
        </w:del>
      </w:ins>
      <w:del w:id="447" w:author="rawlins" w:date="2015-05-19T16:10:00Z">
        <w:r w:rsidR="008D52AD" w:rsidDel="00752FD5">
          <w:rPr>
            <w:noProof/>
          </w:rPr>
          <w:delInstrText>78</w:delInstrText>
        </w:r>
      </w:del>
      <w:r w:rsidR="00827503">
        <w:rPr>
          <w:noProof/>
        </w:rPr>
        <w:fldChar w:fldCharType="end"/>
      </w:r>
      <w:r>
        <w:instrText>)</w:instrText>
      </w:r>
      <w:r>
        <w:fldChar w:fldCharType="end"/>
      </w:r>
    </w:p>
    <w:p w14:paraId="3E102B75" w14:textId="77777777" w:rsidR="00FB6012" w:rsidRDefault="00FB6012" w:rsidP="00FB6012"/>
    <w:p w14:paraId="0D5FED7E" w14:textId="2CF66EAE" w:rsidR="00FB6012" w:rsidRDefault="00FB6012" w:rsidP="00FB6012">
      <w:pPr>
        <w:pStyle w:val="Heading4"/>
      </w:pPr>
      <w:r>
        <w:t xml:space="preserve">Linearization along </w:t>
      </w:r>
      <w:r w:rsidR="00905817" w:rsidRPr="00905817">
        <w:rPr>
          <w:position w:val="-6"/>
        </w:rPr>
        <w:object w:dxaOrig="340" w:dyaOrig="279" w14:anchorId="7C6ED7C3">
          <v:shape id="_x0000_i1926" type="#_x0000_t75" style="width:17pt;height:14.25pt" o:ole="">
            <v:imagedata r:id="rId1823" o:title=""/>
          </v:shape>
          <o:OLEObject Type="Embed" ProgID="Equation.DSMT4" ShapeID="_x0000_i1926" DrawAspect="Content" ObjectID="_1493625950" r:id="rId1824"/>
        </w:object>
      </w:r>
    </w:p>
    <w:p w14:paraId="3426A0EA" w14:textId="43EE2A94" w:rsidR="00FB6012" w:rsidRDefault="00FB6012" w:rsidP="00FB6012">
      <w:r>
        <w:t xml:space="preserve">The linearization of the first term in </w:t>
      </w:r>
      <w:r w:rsidR="00905817" w:rsidRPr="00905817">
        <w:rPr>
          <w:position w:val="-12"/>
        </w:rPr>
        <w:object w:dxaOrig="540" w:dyaOrig="360" w14:anchorId="0C207728">
          <v:shape id="_x0000_i1927" type="#_x0000_t75" style="width:27.15pt;height:19pt" o:ole="">
            <v:imagedata r:id="rId1825" o:title=""/>
          </v:shape>
          <o:OLEObject Type="Embed" ProgID="Equation.DSMT4" ShapeID="_x0000_i1927" DrawAspect="Content" ObjectID="_1493625951" r:id="rId1826"/>
        </w:object>
      </w:r>
      <w:r>
        <w:t xml:space="preserve"> along </w:t>
      </w:r>
      <w:r w:rsidR="00905817" w:rsidRPr="00905817">
        <w:rPr>
          <w:position w:val="-6"/>
        </w:rPr>
        <w:object w:dxaOrig="340" w:dyaOrig="279" w14:anchorId="73F11E58">
          <v:shape id="_x0000_i1928" type="#_x0000_t75" style="width:17pt;height:14.25pt" o:ole="">
            <v:imagedata r:id="rId1827" o:title=""/>
          </v:shape>
          <o:OLEObject Type="Embed" ProgID="Equation.DSMT4" ShapeID="_x0000_i1928" DrawAspect="Content" ObjectID="_1493625952" r:id="rId1828"/>
        </w:object>
      </w:r>
      <w:r>
        <w:t xml:space="preserve"> yields</w:t>
      </w:r>
    </w:p>
    <w:p w14:paraId="48F7F5F1" w14:textId="2C14EB6F" w:rsidR="00FB6012" w:rsidRDefault="00FB6012" w:rsidP="00FB6012">
      <w:pPr>
        <w:pStyle w:val="MTDisplayEquation"/>
      </w:pPr>
      <w:r>
        <w:tab/>
      </w:r>
      <w:r w:rsidR="00905817" w:rsidRPr="00905817">
        <w:rPr>
          <w:position w:val="-32"/>
        </w:rPr>
        <w:object w:dxaOrig="5640" w:dyaOrig="760" w14:anchorId="5EF3EAE3">
          <v:shape id="_x0000_i1929" type="#_x0000_t75" style="width:281.9pt;height:37.35pt" o:ole="">
            <v:imagedata r:id="rId1829" o:title=""/>
          </v:shape>
          <o:OLEObject Type="Embed" ProgID="Equation.DSMT4" ShapeID="_x0000_i1929" DrawAspect="Content" ObjectID="_1493625953" r:id="rId183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448" w:author="rawlins" w:date="2015-05-19T17:23:00Z">
        <w:r w:rsidR="00D3178E">
          <w:rPr>
            <w:noProof/>
          </w:rPr>
          <w:instrText>80</w:instrText>
        </w:r>
      </w:ins>
      <w:ins w:id="449" w:author="Gerard" w:date="2015-05-06T12:49:00Z">
        <w:del w:id="450" w:author="rawlins" w:date="2015-05-19T16:10:00Z">
          <w:r w:rsidR="00E3755C" w:rsidDel="00752FD5">
            <w:rPr>
              <w:noProof/>
            </w:rPr>
            <w:delInstrText>80</w:delInstrText>
          </w:r>
        </w:del>
      </w:ins>
      <w:del w:id="451" w:author="rawlins" w:date="2015-05-19T16:10:00Z">
        <w:r w:rsidR="008D52AD" w:rsidDel="00752FD5">
          <w:rPr>
            <w:noProof/>
          </w:rPr>
          <w:delInstrText>79</w:delInstrText>
        </w:r>
      </w:del>
      <w:r w:rsidR="00827503">
        <w:rPr>
          <w:noProof/>
        </w:rPr>
        <w:fldChar w:fldCharType="end"/>
      </w:r>
      <w:r>
        <w:instrText>)</w:instrText>
      </w:r>
      <w:r>
        <w:fldChar w:fldCharType="end"/>
      </w:r>
    </w:p>
    <w:p w14:paraId="6BA2FC95" w14:textId="77777777" w:rsidR="00FB6012" w:rsidRDefault="00FB6012" w:rsidP="00FB6012">
      <w:r>
        <w:t>where</w:t>
      </w:r>
    </w:p>
    <w:p w14:paraId="66C0DEC1" w14:textId="0873E8D6" w:rsidR="00FB6012" w:rsidRDefault="00FB6012" w:rsidP="00FB6012">
      <w:pPr>
        <w:pStyle w:val="MTDisplayEquation"/>
      </w:pPr>
      <w:r>
        <w:tab/>
      </w:r>
      <w:r w:rsidR="00905817" w:rsidRPr="00905817">
        <w:rPr>
          <w:position w:val="-24"/>
        </w:rPr>
        <w:object w:dxaOrig="1920" w:dyaOrig="660" w14:anchorId="0A95A5ED">
          <v:shape id="_x0000_i1930" type="#_x0000_t75" style="width:96.45pt;height:32.6pt" o:ole="">
            <v:imagedata r:id="rId1831" o:title=""/>
          </v:shape>
          <o:OLEObject Type="Embed" ProgID="Equation.DSMT4" ShapeID="_x0000_i1930" DrawAspect="Content" ObjectID="_1493625954" r:id="rId183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452" w:author="rawlins" w:date="2015-05-19T17:23:00Z">
        <w:r w:rsidR="00D3178E">
          <w:rPr>
            <w:noProof/>
          </w:rPr>
          <w:instrText>81</w:instrText>
        </w:r>
      </w:ins>
      <w:ins w:id="453" w:author="Gerard" w:date="2015-05-06T12:49:00Z">
        <w:del w:id="454" w:author="rawlins" w:date="2015-05-19T16:10:00Z">
          <w:r w:rsidR="00E3755C" w:rsidDel="00752FD5">
            <w:rPr>
              <w:noProof/>
            </w:rPr>
            <w:delInstrText>81</w:delInstrText>
          </w:r>
        </w:del>
      </w:ins>
      <w:del w:id="455" w:author="rawlins" w:date="2015-05-19T16:10:00Z">
        <w:r w:rsidR="008D52AD" w:rsidDel="00752FD5">
          <w:rPr>
            <w:noProof/>
          </w:rPr>
          <w:delInstrText>80</w:delInstrText>
        </w:r>
      </w:del>
      <w:r w:rsidR="00827503">
        <w:rPr>
          <w:noProof/>
        </w:rPr>
        <w:fldChar w:fldCharType="end"/>
      </w:r>
      <w:r>
        <w:instrText>)</w:instrText>
      </w:r>
      <w:r>
        <w:fldChar w:fldCharType="end"/>
      </w:r>
    </w:p>
    <w:p w14:paraId="102E916B" w14:textId="77777777" w:rsidR="00FB6012" w:rsidRDefault="00FB6012" w:rsidP="00FB6012">
      <w:r>
        <w:t>represents the spatial tangent of the stress with respect to the effective concentration. The next term is</w:t>
      </w:r>
    </w:p>
    <w:p w14:paraId="658D80A6" w14:textId="0EB5A3F9" w:rsidR="00FB6012" w:rsidRDefault="00FB6012" w:rsidP="00FB6012">
      <w:pPr>
        <w:pStyle w:val="MTDisplayEquation"/>
      </w:pPr>
      <w:r>
        <w:tab/>
      </w:r>
      <w:r w:rsidR="00905817" w:rsidRPr="00905817">
        <w:rPr>
          <w:position w:val="-14"/>
        </w:rPr>
        <w:object w:dxaOrig="4080" w:dyaOrig="400" w14:anchorId="2E9D8853">
          <v:shape id="_x0000_i1931" type="#_x0000_t75" style="width:204.45pt;height:19.7pt" o:ole="">
            <v:imagedata r:id="rId1833" o:title=""/>
          </v:shape>
          <o:OLEObject Type="Embed" ProgID="Equation.DSMT4" ShapeID="_x0000_i1931" DrawAspect="Content" ObjectID="_1493625955" r:id="rId183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456" w:author="rawlins" w:date="2015-05-19T17:23:00Z">
        <w:r w:rsidR="00D3178E">
          <w:rPr>
            <w:noProof/>
          </w:rPr>
          <w:instrText>82</w:instrText>
        </w:r>
      </w:ins>
      <w:ins w:id="457" w:author="Gerard" w:date="2015-05-06T12:49:00Z">
        <w:del w:id="458" w:author="rawlins" w:date="2015-05-19T16:10:00Z">
          <w:r w:rsidR="00E3755C" w:rsidDel="00752FD5">
            <w:rPr>
              <w:noProof/>
            </w:rPr>
            <w:delInstrText>82</w:delInstrText>
          </w:r>
        </w:del>
      </w:ins>
      <w:del w:id="459" w:author="rawlins" w:date="2015-05-19T16:10:00Z">
        <w:r w:rsidR="008D52AD" w:rsidDel="00752FD5">
          <w:rPr>
            <w:noProof/>
          </w:rPr>
          <w:delInstrText>81</w:delInstrText>
        </w:r>
      </w:del>
      <w:r w:rsidR="00827503">
        <w:rPr>
          <w:noProof/>
        </w:rPr>
        <w:fldChar w:fldCharType="end"/>
      </w:r>
      <w:r>
        <w:instrText>)</w:instrText>
      </w:r>
      <w:r>
        <w:fldChar w:fldCharType="end"/>
      </w:r>
    </w:p>
    <w:p w14:paraId="008D44CA" w14:textId="77777777" w:rsidR="00FB6012" w:rsidRDefault="00FB6012" w:rsidP="00FB6012">
      <w:r>
        <w:t>where</w:t>
      </w:r>
    </w:p>
    <w:p w14:paraId="46949CC0" w14:textId="7FDE5D2D" w:rsidR="00FB6012" w:rsidRDefault="00FB6012" w:rsidP="00FB6012">
      <w:pPr>
        <w:pStyle w:val="MTDisplayEquation"/>
      </w:pPr>
      <w:r>
        <w:tab/>
      </w:r>
      <w:r w:rsidR="00905817" w:rsidRPr="00905817">
        <w:rPr>
          <w:position w:val="-74"/>
        </w:rPr>
        <w:object w:dxaOrig="5860" w:dyaOrig="1600" w14:anchorId="7E970ABE">
          <v:shape id="_x0000_i1932" type="#_x0000_t75" style="width:292.75pt;height:80.15pt" o:ole="">
            <v:imagedata r:id="rId1835" o:title=""/>
          </v:shape>
          <o:OLEObject Type="Embed" ProgID="Equation.DSMT4" ShapeID="_x0000_i1932" DrawAspect="Content" ObjectID="_1493625956" r:id="rId183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460" w:author="rawlins" w:date="2015-05-19T17:23:00Z">
        <w:r w:rsidR="00D3178E">
          <w:rPr>
            <w:noProof/>
          </w:rPr>
          <w:instrText>83</w:instrText>
        </w:r>
      </w:ins>
      <w:ins w:id="461" w:author="Gerard" w:date="2015-05-06T12:49:00Z">
        <w:del w:id="462" w:author="rawlins" w:date="2015-05-19T16:10:00Z">
          <w:r w:rsidR="00E3755C" w:rsidDel="00752FD5">
            <w:rPr>
              <w:noProof/>
            </w:rPr>
            <w:delInstrText>83</w:delInstrText>
          </w:r>
        </w:del>
      </w:ins>
      <w:del w:id="463" w:author="rawlins" w:date="2015-05-19T16:10:00Z">
        <w:r w:rsidR="008D52AD" w:rsidDel="00752FD5">
          <w:rPr>
            <w:noProof/>
          </w:rPr>
          <w:delInstrText>82</w:delInstrText>
        </w:r>
      </w:del>
      <w:r w:rsidR="00827503">
        <w:rPr>
          <w:noProof/>
        </w:rPr>
        <w:fldChar w:fldCharType="end"/>
      </w:r>
      <w:r>
        <w:instrText>)</w:instrText>
      </w:r>
      <w:r>
        <w:fldChar w:fldCharType="end"/>
      </w:r>
    </w:p>
    <w:p w14:paraId="4E4E4166" w14:textId="77777777" w:rsidR="00FB6012" w:rsidRDefault="00FB6012" w:rsidP="00FB6012">
      <w:r>
        <w:t>and</w:t>
      </w:r>
    </w:p>
    <w:p w14:paraId="2B2FCE95" w14:textId="36B2035C" w:rsidR="00FB6012" w:rsidRDefault="00FB6012" w:rsidP="00FB6012">
      <w:pPr>
        <w:pStyle w:val="MTDisplayEquation"/>
      </w:pPr>
      <w:r>
        <w:tab/>
      </w:r>
      <w:r w:rsidR="00905817" w:rsidRPr="00905817">
        <w:rPr>
          <w:position w:val="-24"/>
        </w:rPr>
        <w:object w:dxaOrig="1840" w:dyaOrig="660" w14:anchorId="4571585A">
          <v:shape id="_x0000_i1933" type="#_x0000_t75" style="width:91.7pt;height:32.6pt" o:ole="">
            <v:imagedata r:id="rId1837" o:title=""/>
          </v:shape>
          <o:OLEObject Type="Embed" ProgID="Equation.DSMT4" ShapeID="_x0000_i1933" DrawAspect="Content" ObjectID="_1493625957" r:id="rId183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464" w:author="rawlins" w:date="2015-05-19T17:23:00Z">
        <w:r w:rsidR="00D3178E">
          <w:rPr>
            <w:noProof/>
          </w:rPr>
          <w:instrText>84</w:instrText>
        </w:r>
      </w:ins>
      <w:ins w:id="465" w:author="Gerard" w:date="2015-05-06T12:49:00Z">
        <w:del w:id="466" w:author="rawlins" w:date="2015-05-19T16:10:00Z">
          <w:r w:rsidR="00E3755C" w:rsidDel="00752FD5">
            <w:rPr>
              <w:noProof/>
            </w:rPr>
            <w:delInstrText>84</w:delInstrText>
          </w:r>
        </w:del>
      </w:ins>
      <w:del w:id="467" w:author="rawlins" w:date="2015-05-19T16:10:00Z">
        <w:r w:rsidR="008D52AD" w:rsidDel="00752FD5">
          <w:rPr>
            <w:noProof/>
          </w:rPr>
          <w:delInstrText>83</w:delInstrText>
        </w:r>
      </w:del>
      <w:r w:rsidR="00827503">
        <w:rPr>
          <w:noProof/>
        </w:rPr>
        <w:fldChar w:fldCharType="end"/>
      </w:r>
      <w:r>
        <w:instrText>)</w:instrText>
      </w:r>
      <w:r>
        <w:fldChar w:fldCharType="end"/>
      </w:r>
    </w:p>
    <w:p w14:paraId="6414EC83" w14:textId="77777777" w:rsidR="00FB6012" w:rsidRDefault="00FB6012" w:rsidP="00FB6012">
      <w:r>
        <w:t>is the spatial tangent of the effective hydraulic permeability with respect to the effective concentration.</w:t>
      </w:r>
    </w:p>
    <w:p w14:paraId="11C25B3F" w14:textId="77777777" w:rsidR="00FB6012" w:rsidRDefault="00FB6012" w:rsidP="00FB6012"/>
    <w:p w14:paraId="68334AD0" w14:textId="77777777" w:rsidR="00FB6012" w:rsidRDefault="00FB6012" w:rsidP="00FB6012">
      <w:r>
        <w:t>The next term reduces to</w:t>
      </w:r>
    </w:p>
    <w:p w14:paraId="12C9FFFB" w14:textId="0CE1CF20" w:rsidR="00FB6012" w:rsidRDefault="00FB6012" w:rsidP="00FB6012">
      <w:pPr>
        <w:pStyle w:val="MTDisplayEquation"/>
      </w:pPr>
      <w:r>
        <w:lastRenderedPageBreak/>
        <w:tab/>
      </w:r>
      <w:r w:rsidR="00905817" w:rsidRPr="00905817">
        <w:rPr>
          <w:position w:val="-28"/>
        </w:rPr>
        <w:object w:dxaOrig="2420" w:dyaOrig="680" w14:anchorId="11830386">
          <v:shape id="_x0000_i1934" type="#_x0000_t75" style="width:121.6pt;height:34.65pt" o:ole="">
            <v:imagedata r:id="rId1839" o:title=""/>
          </v:shape>
          <o:OLEObject Type="Embed" ProgID="Equation.DSMT4" ShapeID="_x0000_i1934" DrawAspect="Content" ObjectID="_1493625958" r:id="rId184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468" w:author="rawlins" w:date="2015-05-19T17:23:00Z">
        <w:r w:rsidR="00D3178E">
          <w:rPr>
            <w:noProof/>
          </w:rPr>
          <w:instrText>85</w:instrText>
        </w:r>
      </w:ins>
      <w:ins w:id="469" w:author="Gerard" w:date="2015-05-06T12:49:00Z">
        <w:del w:id="470" w:author="rawlins" w:date="2015-05-19T16:10:00Z">
          <w:r w:rsidR="00E3755C" w:rsidDel="00752FD5">
            <w:rPr>
              <w:noProof/>
            </w:rPr>
            <w:delInstrText>85</w:delInstrText>
          </w:r>
        </w:del>
      </w:ins>
      <w:del w:id="471" w:author="rawlins" w:date="2015-05-19T16:10:00Z">
        <w:r w:rsidR="008D52AD" w:rsidDel="00752FD5">
          <w:rPr>
            <w:noProof/>
          </w:rPr>
          <w:delInstrText>84</w:delInstrText>
        </w:r>
      </w:del>
      <w:r w:rsidR="00827503">
        <w:rPr>
          <w:noProof/>
        </w:rPr>
        <w:fldChar w:fldCharType="end"/>
      </w:r>
      <w:r>
        <w:instrText>)</w:instrText>
      </w:r>
      <w:r>
        <w:fldChar w:fldCharType="end"/>
      </w:r>
    </w:p>
    <w:p w14:paraId="6A6E01AB" w14:textId="77777777" w:rsidR="00FB6012" w:rsidRDefault="00FB6012" w:rsidP="00FB6012">
      <w:r>
        <w:t>The following term is</w:t>
      </w:r>
    </w:p>
    <w:p w14:paraId="1942F3E3" w14:textId="545E48C0" w:rsidR="00FB6012" w:rsidRDefault="00FB6012" w:rsidP="00FB6012">
      <w:pPr>
        <w:pStyle w:val="MTDisplayEquation"/>
      </w:pPr>
      <w:r>
        <w:tab/>
      </w:r>
      <w:r w:rsidR="00905817" w:rsidRPr="00905817">
        <w:rPr>
          <w:position w:val="-14"/>
        </w:rPr>
        <w:object w:dxaOrig="3780" w:dyaOrig="400" w14:anchorId="4FEE7D54">
          <v:shape id="_x0000_i1935" type="#_x0000_t75" style="width:188.85pt;height:19.7pt" o:ole="">
            <v:imagedata r:id="rId1841" o:title=""/>
          </v:shape>
          <o:OLEObject Type="Embed" ProgID="Equation.DSMT4" ShapeID="_x0000_i1935" DrawAspect="Content" ObjectID="_1493625959" r:id="rId184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472" w:author="rawlins" w:date="2015-05-19T17:23:00Z">
        <w:r w:rsidR="00D3178E">
          <w:rPr>
            <w:noProof/>
          </w:rPr>
          <w:instrText>86</w:instrText>
        </w:r>
      </w:ins>
      <w:ins w:id="473" w:author="Gerard" w:date="2015-05-06T12:49:00Z">
        <w:del w:id="474" w:author="rawlins" w:date="2015-05-19T16:10:00Z">
          <w:r w:rsidR="00E3755C" w:rsidDel="00752FD5">
            <w:rPr>
              <w:noProof/>
            </w:rPr>
            <w:delInstrText>86</w:delInstrText>
          </w:r>
        </w:del>
      </w:ins>
      <w:del w:id="475" w:author="rawlins" w:date="2015-05-19T16:10:00Z">
        <w:r w:rsidR="008D52AD" w:rsidDel="00752FD5">
          <w:rPr>
            <w:noProof/>
          </w:rPr>
          <w:delInstrText>85</w:delInstrText>
        </w:r>
      </w:del>
      <w:r w:rsidR="00827503">
        <w:rPr>
          <w:noProof/>
        </w:rPr>
        <w:fldChar w:fldCharType="end"/>
      </w:r>
      <w:r>
        <w:instrText>)</w:instrText>
      </w:r>
      <w:r>
        <w:fldChar w:fldCharType="end"/>
      </w:r>
    </w:p>
    <w:p w14:paraId="3892FB1F" w14:textId="77777777" w:rsidR="00FB6012" w:rsidRDefault="00FB6012" w:rsidP="00FB6012">
      <w:r>
        <w:t>where</w:t>
      </w:r>
    </w:p>
    <w:p w14:paraId="79B89BD1" w14:textId="30C30EC3" w:rsidR="00FB6012" w:rsidRDefault="00FB6012" w:rsidP="00FB6012">
      <w:pPr>
        <w:pStyle w:val="MTDisplayEquation"/>
      </w:pPr>
      <w:r>
        <w:tab/>
      </w:r>
      <w:r w:rsidR="00905817" w:rsidRPr="00905817">
        <w:rPr>
          <w:position w:val="-102"/>
        </w:rPr>
        <w:object w:dxaOrig="4160" w:dyaOrig="1880" w14:anchorId="0B23B163">
          <v:shape id="_x0000_i1936" type="#_x0000_t75" style="width:207.85pt;height:94.4pt" o:ole="">
            <v:imagedata r:id="rId1843" o:title=""/>
          </v:shape>
          <o:OLEObject Type="Embed" ProgID="Equation.DSMT4" ShapeID="_x0000_i1936" DrawAspect="Content" ObjectID="_1493625960" r:id="rId184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w:instrText>
      </w:r>
      <w:r w:rsidR="00827503">
        <w:instrText xml:space="preserve">\c \* Arabic \* MERGEFORMAT </w:instrText>
      </w:r>
      <w:r w:rsidR="00827503">
        <w:fldChar w:fldCharType="separate"/>
      </w:r>
      <w:ins w:id="476" w:author="rawlins" w:date="2015-05-19T17:23:00Z">
        <w:r w:rsidR="00D3178E">
          <w:rPr>
            <w:noProof/>
          </w:rPr>
          <w:instrText>87</w:instrText>
        </w:r>
      </w:ins>
      <w:ins w:id="477" w:author="Gerard" w:date="2015-05-06T12:49:00Z">
        <w:del w:id="478" w:author="rawlins" w:date="2015-05-19T16:10:00Z">
          <w:r w:rsidR="00E3755C" w:rsidDel="00752FD5">
            <w:rPr>
              <w:noProof/>
            </w:rPr>
            <w:delInstrText>87</w:delInstrText>
          </w:r>
        </w:del>
      </w:ins>
      <w:del w:id="479" w:author="rawlins" w:date="2015-05-19T16:10:00Z">
        <w:r w:rsidR="008D52AD" w:rsidDel="00752FD5">
          <w:rPr>
            <w:noProof/>
          </w:rPr>
          <w:delInstrText>86</w:delInstrText>
        </w:r>
      </w:del>
      <w:r w:rsidR="00827503">
        <w:rPr>
          <w:noProof/>
        </w:rPr>
        <w:fldChar w:fldCharType="end"/>
      </w:r>
      <w:r>
        <w:instrText>)</w:instrText>
      </w:r>
      <w:r>
        <w:fldChar w:fldCharType="end"/>
      </w:r>
    </w:p>
    <w:p w14:paraId="3A3E8CAC" w14:textId="77777777" w:rsidR="00FB6012" w:rsidRDefault="00FB6012" w:rsidP="00FB6012">
      <w:r>
        <w:t>and</w:t>
      </w:r>
    </w:p>
    <w:p w14:paraId="0CA7841F" w14:textId="5D836361" w:rsidR="00FB6012" w:rsidRDefault="00FB6012" w:rsidP="00FB6012">
      <w:pPr>
        <w:pStyle w:val="MTDisplayEquation"/>
      </w:pPr>
      <w:r>
        <w:tab/>
      </w:r>
      <w:r w:rsidR="00905817" w:rsidRPr="00905817">
        <w:rPr>
          <w:position w:val="-24"/>
        </w:rPr>
        <w:object w:dxaOrig="1800" w:dyaOrig="620" w14:anchorId="26EC70D8">
          <v:shape id="_x0000_i1937" type="#_x0000_t75" style="width:91pt;height:30.55pt" o:ole="">
            <v:imagedata r:id="rId1845" o:title=""/>
          </v:shape>
          <o:OLEObject Type="Embed" ProgID="Equation.DSMT4" ShapeID="_x0000_i1937" DrawAspect="Content" ObjectID="_1493625961" r:id="rId184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480" w:author="rawlins" w:date="2015-05-19T17:23:00Z">
        <w:r w:rsidR="00D3178E">
          <w:rPr>
            <w:noProof/>
          </w:rPr>
          <w:instrText>88</w:instrText>
        </w:r>
      </w:ins>
      <w:ins w:id="481" w:author="Gerard" w:date="2015-05-06T12:49:00Z">
        <w:del w:id="482" w:author="rawlins" w:date="2015-05-19T16:10:00Z">
          <w:r w:rsidR="00E3755C" w:rsidDel="00752FD5">
            <w:rPr>
              <w:noProof/>
            </w:rPr>
            <w:delInstrText>88</w:delInstrText>
          </w:r>
        </w:del>
      </w:ins>
      <w:del w:id="483" w:author="rawlins" w:date="2015-05-19T16:10:00Z">
        <w:r w:rsidR="008D52AD" w:rsidDel="00752FD5">
          <w:rPr>
            <w:noProof/>
          </w:rPr>
          <w:delInstrText>87</w:delInstrText>
        </w:r>
      </w:del>
      <w:r w:rsidR="00827503">
        <w:rPr>
          <w:noProof/>
        </w:rPr>
        <w:fldChar w:fldCharType="end"/>
      </w:r>
      <w:r>
        <w:instrText>)</w:instrText>
      </w:r>
      <w:r>
        <w:fldChar w:fldCharType="end"/>
      </w:r>
    </w:p>
    <w:p w14:paraId="11844061" w14:textId="77777777" w:rsidR="00FB6012" w:rsidRDefault="00FB6012" w:rsidP="00FB6012">
      <w:r>
        <w:t>is the spatial tangent of the diffusivity with respect to the effective concentration.</w:t>
      </w:r>
    </w:p>
    <w:p w14:paraId="19A675AC" w14:textId="77777777" w:rsidR="00FB6012" w:rsidRDefault="00FB6012" w:rsidP="00FB6012"/>
    <w:p w14:paraId="21FD1650" w14:textId="77777777" w:rsidR="00FB6012" w:rsidRDefault="00FB6012" w:rsidP="00FB6012">
      <w:r>
        <w:t>The last term is</w:t>
      </w:r>
    </w:p>
    <w:p w14:paraId="054DB1D7" w14:textId="3CB4940D" w:rsidR="00FB6012" w:rsidRDefault="00FB6012" w:rsidP="00FB6012">
      <w:pPr>
        <w:pStyle w:val="MTDisplayEquation"/>
      </w:pPr>
      <w:r>
        <w:tab/>
      </w:r>
      <w:r w:rsidR="00905817" w:rsidRPr="00905817">
        <w:rPr>
          <w:position w:val="-104"/>
        </w:rPr>
        <w:object w:dxaOrig="6399" w:dyaOrig="2400" w14:anchorId="6AAE6A22">
          <v:shape id="_x0000_i1938" type="#_x0000_t75" style="width:318.55pt;height:119.55pt" o:ole="">
            <v:imagedata r:id="rId1847" o:title=""/>
          </v:shape>
          <o:OLEObject Type="Embed" ProgID="Equation.DSMT4" ShapeID="_x0000_i1938" DrawAspect="Content" ObjectID="_1493625962" r:id="rId184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w:instrText>
      </w:r>
      <w:r w:rsidR="00827503">
        <w:instrText xml:space="preserve">ic \* MERGEFORMAT </w:instrText>
      </w:r>
      <w:r w:rsidR="00827503">
        <w:fldChar w:fldCharType="separate"/>
      </w:r>
      <w:ins w:id="484" w:author="rawlins" w:date="2015-05-19T17:23:00Z">
        <w:r w:rsidR="00D3178E">
          <w:rPr>
            <w:noProof/>
          </w:rPr>
          <w:instrText>89</w:instrText>
        </w:r>
      </w:ins>
      <w:ins w:id="485" w:author="Gerard" w:date="2015-05-06T12:49:00Z">
        <w:del w:id="486" w:author="rawlins" w:date="2015-05-19T16:10:00Z">
          <w:r w:rsidR="00E3755C" w:rsidDel="00752FD5">
            <w:rPr>
              <w:noProof/>
            </w:rPr>
            <w:delInstrText>89</w:delInstrText>
          </w:r>
        </w:del>
      </w:ins>
      <w:del w:id="487" w:author="rawlins" w:date="2015-05-19T16:10:00Z">
        <w:r w:rsidR="008D52AD" w:rsidDel="00752FD5">
          <w:rPr>
            <w:noProof/>
          </w:rPr>
          <w:delInstrText>88</w:delInstrText>
        </w:r>
      </w:del>
      <w:r w:rsidR="00827503">
        <w:rPr>
          <w:noProof/>
        </w:rPr>
        <w:fldChar w:fldCharType="end"/>
      </w:r>
      <w:r>
        <w:instrText>)</w:instrText>
      </w:r>
      <w:r>
        <w:fldChar w:fldCharType="end"/>
      </w:r>
    </w:p>
    <w:p w14:paraId="10AC301E" w14:textId="77777777" w:rsidR="00FB6012" w:rsidRDefault="00FB6012" w:rsidP="00FB6012">
      <w:r>
        <w:t>where</w:t>
      </w:r>
    </w:p>
    <w:p w14:paraId="38BEAC6A" w14:textId="7164C87E" w:rsidR="00FB6012" w:rsidRDefault="00FB6012" w:rsidP="00FB6012">
      <w:pPr>
        <w:pStyle w:val="MTDisplayEquation"/>
      </w:pPr>
      <w:r>
        <w:tab/>
      </w:r>
      <w:r w:rsidR="00905817" w:rsidRPr="00905817">
        <w:rPr>
          <w:position w:val="-24"/>
        </w:rPr>
        <w:object w:dxaOrig="880" w:dyaOrig="660" w14:anchorId="560FDD13">
          <v:shape id="_x0000_i1939" type="#_x0000_t75" style="width:44.15pt;height:32.6pt" o:ole="">
            <v:imagedata r:id="rId1849" o:title=""/>
          </v:shape>
          <o:OLEObject Type="Embed" ProgID="Equation.DSMT4" ShapeID="_x0000_i1939" DrawAspect="Content" ObjectID="_1493625963" r:id="rId185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488" w:author="rawlins" w:date="2015-05-19T17:23:00Z">
        <w:r w:rsidR="00D3178E">
          <w:rPr>
            <w:noProof/>
          </w:rPr>
          <w:instrText>90</w:instrText>
        </w:r>
      </w:ins>
      <w:ins w:id="489" w:author="Gerard" w:date="2015-05-06T12:49:00Z">
        <w:del w:id="490" w:author="rawlins" w:date="2015-05-19T16:10:00Z">
          <w:r w:rsidR="00E3755C" w:rsidDel="00752FD5">
            <w:rPr>
              <w:noProof/>
            </w:rPr>
            <w:delInstrText>90</w:delInstrText>
          </w:r>
        </w:del>
      </w:ins>
      <w:del w:id="491" w:author="rawlins" w:date="2015-05-19T16:10:00Z">
        <w:r w:rsidR="008D52AD" w:rsidDel="00752FD5">
          <w:rPr>
            <w:noProof/>
          </w:rPr>
          <w:delInstrText>89</w:delInstrText>
        </w:r>
      </w:del>
      <w:r w:rsidR="00827503">
        <w:rPr>
          <w:noProof/>
        </w:rPr>
        <w:fldChar w:fldCharType="end"/>
      </w:r>
      <w:r>
        <w:instrText>)</w:instrText>
      </w:r>
      <w:r>
        <w:fldChar w:fldCharType="end"/>
      </w:r>
    </w:p>
    <w:p w14:paraId="05E93D39" w14:textId="77777777" w:rsidR="00FB6012" w:rsidRDefault="00FB6012" w:rsidP="00FB6012"/>
    <w:p w14:paraId="5FDE5799" w14:textId="77777777" w:rsidR="00FB6012" w:rsidRDefault="00FB6012" w:rsidP="00FB6012">
      <w:pPr>
        <w:pStyle w:val="Heading3"/>
      </w:pPr>
      <w:bookmarkStart w:id="492" w:name="_Toc176704847"/>
      <w:bookmarkStart w:id="493" w:name="_Ref177807078"/>
      <w:bookmarkStart w:id="494" w:name="_Ref177807153"/>
      <w:bookmarkStart w:id="495" w:name="_Ref191695106"/>
      <w:bookmarkStart w:id="496" w:name="_Toc289032553"/>
      <w:r>
        <w:t>Linearization of External Virtual Work</w:t>
      </w:r>
      <w:bookmarkEnd w:id="492"/>
      <w:bookmarkEnd w:id="493"/>
      <w:bookmarkEnd w:id="494"/>
      <w:bookmarkEnd w:id="495"/>
      <w:bookmarkEnd w:id="496"/>
    </w:p>
    <w:p w14:paraId="6FD362A5" w14:textId="7F76491A" w:rsidR="00FB6012" w:rsidRDefault="00FB6012" w:rsidP="00FB6012">
      <w:r>
        <w:t xml:space="preserve">The linearization of </w:t>
      </w:r>
      <w:r w:rsidR="00905817" w:rsidRPr="00905817">
        <w:rPr>
          <w:position w:val="-12"/>
        </w:rPr>
        <w:object w:dxaOrig="560" w:dyaOrig="360" w14:anchorId="72AFEB6D">
          <v:shape id="_x0000_i1940" type="#_x0000_t75" style="width:27.85pt;height:19pt" o:ole="">
            <v:imagedata r:id="rId1851" o:title=""/>
          </v:shape>
          <o:OLEObject Type="Embed" ProgID="Equation.DSMT4" ShapeID="_x0000_i1940" DrawAspect="Content" ObjectID="_1493625964" r:id="rId1852"/>
        </w:object>
      </w:r>
      <w:r>
        <w:t xml:space="preserve"> in </w:t>
      </w:r>
      <w:r w:rsidR="00605580">
        <w:fldChar w:fldCharType="begin"/>
      </w:r>
      <w:r w:rsidR="00605580">
        <w:instrText xml:space="preserve"> GOTOBUTTON ZEqnNum588916  \* MERGEFORMAT </w:instrText>
      </w:r>
      <w:r w:rsidR="00827503">
        <w:fldChar w:fldCharType="begin"/>
      </w:r>
      <w:r w:rsidR="00827503">
        <w:instrText xml:space="preserve"> REF ZEqnNum588916 \* Charformat \! \* MERGEFORMAT </w:instrText>
      </w:r>
      <w:r w:rsidR="00827503">
        <w:fldChar w:fldCharType="separate"/>
      </w:r>
      <w:ins w:id="497" w:author="rawlins" w:date="2015-05-19T17:23:00Z">
        <w:r w:rsidR="00D3178E">
          <w:instrText>(3.56)</w:instrText>
        </w:r>
      </w:ins>
      <w:ins w:id="498" w:author="Gerard" w:date="2015-05-06T12:49:00Z">
        <w:del w:id="499" w:author="rawlins" w:date="2015-05-19T16:10:00Z">
          <w:r w:rsidR="00E3755C" w:rsidDel="00752FD5">
            <w:delInstrText>(3.56)</w:delInstrText>
          </w:r>
        </w:del>
      </w:ins>
      <w:del w:id="500" w:author="rawlins" w:date="2015-05-19T16:10:00Z">
        <w:r w:rsidR="008D52AD" w:rsidDel="00752FD5">
          <w:delInstrText>(3.55)</w:delInstrText>
        </w:r>
      </w:del>
      <w:r w:rsidR="00827503">
        <w:fldChar w:fldCharType="end"/>
      </w:r>
      <w:r w:rsidR="00605580">
        <w:fldChar w:fldCharType="end"/>
      </w:r>
      <w:r>
        <w:t xml:space="preserve"> depends on whether natural boundary conditions are prescribed as area densities or total net values over an area. Thus, in the case when </w:t>
      </w:r>
      <w:r w:rsidR="00905817" w:rsidRPr="00905817">
        <w:rPr>
          <w:position w:val="-10"/>
        </w:rPr>
        <w:object w:dxaOrig="440" w:dyaOrig="320" w14:anchorId="3A19E27C">
          <v:shape id="_x0000_i1941" type="#_x0000_t75" style="width:21.75pt;height:15.6pt" o:ole="">
            <v:imagedata r:id="rId1853" o:title=""/>
          </v:shape>
          <o:OLEObject Type="Embed" ProgID="Equation.DSMT4" ShapeID="_x0000_i1941" DrawAspect="Content" ObjectID="_1493625965" r:id="rId1854"/>
        </w:object>
      </w:r>
      <w:r>
        <w:t xml:space="preserve"> (net force), </w:t>
      </w:r>
      <w:r w:rsidR="00905817" w:rsidRPr="00905817">
        <w:rPr>
          <w:position w:val="-12"/>
        </w:rPr>
        <w:object w:dxaOrig="560" w:dyaOrig="360" w14:anchorId="4937EEE3">
          <v:shape id="_x0000_i1942" type="#_x0000_t75" style="width:27.85pt;height:19pt" o:ole="">
            <v:imagedata r:id="rId1855" o:title=""/>
          </v:shape>
          <o:OLEObject Type="Embed" ProgID="Equation.DSMT4" ShapeID="_x0000_i1942" DrawAspect="Content" ObjectID="_1493625966" r:id="rId1856"/>
        </w:object>
      </w:r>
      <w:r>
        <w:t xml:space="preserve"> (net volumetric flow rate), or </w:t>
      </w:r>
      <w:r w:rsidR="00905817" w:rsidRPr="00905817">
        <w:rPr>
          <w:position w:val="-12"/>
        </w:rPr>
        <w:object w:dxaOrig="520" w:dyaOrig="360" w14:anchorId="50ED4F52">
          <v:shape id="_x0000_i1943" type="#_x0000_t75" style="width:25.8pt;height:19pt" o:ole="">
            <v:imagedata r:id="rId1857" o:title=""/>
          </v:shape>
          <o:OLEObject Type="Embed" ProgID="Equation.DSMT4" ShapeID="_x0000_i1943" DrawAspect="Content" ObjectID="_1493625967" r:id="rId1858"/>
        </w:object>
      </w:r>
      <w:r>
        <w:t xml:space="preserve"> (net molar flow rate) are prescribed over the elemental area </w:t>
      </w:r>
      <w:r w:rsidR="00905817" w:rsidRPr="00905817">
        <w:rPr>
          <w:position w:val="-6"/>
        </w:rPr>
        <w:object w:dxaOrig="320" w:dyaOrig="279" w14:anchorId="51C55B45">
          <v:shape id="_x0000_i1944" type="#_x0000_t75" style="width:15.6pt;height:14.25pt" o:ole="">
            <v:imagedata r:id="rId1859" o:title=""/>
          </v:shape>
          <o:OLEObject Type="Embed" ProgID="Equation.DSMT4" ShapeID="_x0000_i1944" DrawAspect="Content" ObjectID="_1493625968" r:id="rId1860"/>
        </w:object>
      </w:r>
      <w:r>
        <w:t xml:space="preserve">, there is no variation in </w:t>
      </w:r>
      <w:r w:rsidR="00905817" w:rsidRPr="00905817">
        <w:rPr>
          <w:position w:val="-12"/>
        </w:rPr>
        <w:object w:dxaOrig="560" w:dyaOrig="360" w14:anchorId="4798DA61">
          <v:shape id="_x0000_i1945" type="#_x0000_t75" style="width:27.85pt;height:19pt" o:ole="">
            <v:imagedata r:id="rId1861" o:title=""/>
          </v:shape>
          <o:OLEObject Type="Embed" ProgID="Equation.DSMT4" ShapeID="_x0000_i1945" DrawAspect="Content" ObjectID="_1493625969" r:id="rId1862"/>
        </w:object>
      </w:r>
      <w:r>
        <w:t xml:space="preserve"> and it follows that </w:t>
      </w:r>
      <w:r w:rsidR="00905817" w:rsidRPr="00905817">
        <w:rPr>
          <w:position w:val="-12"/>
        </w:rPr>
        <w:object w:dxaOrig="1120" w:dyaOrig="360" w14:anchorId="10C5D26D">
          <v:shape id="_x0000_i1946" type="#_x0000_t75" style="width:56.4pt;height:19pt" o:ole="">
            <v:imagedata r:id="rId1863" o:title=""/>
          </v:shape>
          <o:OLEObject Type="Embed" ProgID="Equation.DSMT4" ShapeID="_x0000_i1946" DrawAspect="Content" ObjectID="_1493625970" r:id="rId1864"/>
        </w:object>
      </w:r>
      <w:r>
        <w:t xml:space="preserve">. Alternatively, in the case when </w:t>
      </w:r>
      <w:r w:rsidR="00905817" w:rsidRPr="00905817">
        <w:rPr>
          <w:position w:val="-6"/>
        </w:rPr>
        <w:object w:dxaOrig="160" w:dyaOrig="260" w14:anchorId="36DB65D2">
          <v:shape id="_x0000_i1947" type="#_x0000_t75" style="width:8.15pt;height:12.9pt" o:ole="">
            <v:imagedata r:id="rId1865" o:title=""/>
          </v:shape>
          <o:OLEObject Type="Embed" ProgID="Equation.DSMT4" ShapeID="_x0000_i1947" DrawAspect="Content" ObjectID="_1493625971" r:id="rId1866"/>
        </w:object>
      </w:r>
      <w:r>
        <w:t xml:space="preserve">, </w:t>
      </w:r>
      <w:r w:rsidR="00905817" w:rsidRPr="00905817">
        <w:rPr>
          <w:position w:val="-12"/>
        </w:rPr>
        <w:object w:dxaOrig="300" w:dyaOrig="360" w14:anchorId="358960B7">
          <v:shape id="_x0000_i1948" type="#_x0000_t75" style="width:14.95pt;height:19pt" o:ole="">
            <v:imagedata r:id="rId1867" o:title=""/>
          </v:shape>
          <o:OLEObject Type="Embed" ProgID="Equation.DSMT4" ShapeID="_x0000_i1948" DrawAspect="Content" ObjectID="_1493625972" r:id="rId1868"/>
        </w:object>
      </w:r>
      <w:r>
        <w:t xml:space="preserve"> or </w:t>
      </w:r>
      <w:r w:rsidR="00905817" w:rsidRPr="00905817">
        <w:rPr>
          <w:position w:val="-12"/>
        </w:rPr>
        <w:object w:dxaOrig="260" w:dyaOrig="360" w14:anchorId="3D80CD32">
          <v:shape id="_x0000_i1949" type="#_x0000_t75" style="width:12.9pt;height:19pt" o:ole="">
            <v:imagedata r:id="rId1869" o:title=""/>
          </v:shape>
          <o:OLEObject Type="Embed" ProgID="Equation.DSMT4" ShapeID="_x0000_i1949" DrawAspect="Content" ObjectID="_1493625973" r:id="rId1870"/>
        </w:object>
      </w:r>
      <w:r>
        <w:t xml:space="preserve"> are prescribed, the linearization may be performed by evaluating the integral in the parametric space of the boundary surface </w:t>
      </w:r>
      <w:r w:rsidR="00905817" w:rsidRPr="00905817">
        <w:rPr>
          <w:position w:val="-6"/>
        </w:rPr>
        <w:object w:dxaOrig="320" w:dyaOrig="279" w14:anchorId="0D52BC0F">
          <v:shape id="_x0000_i1950" type="#_x0000_t75" style="width:15.6pt;height:14.25pt" o:ole="">
            <v:imagedata r:id="rId1871" o:title=""/>
          </v:shape>
          <o:OLEObject Type="Embed" ProgID="Equation.DSMT4" ShapeID="_x0000_i1950" DrawAspect="Content" ObjectID="_1493625974" r:id="rId1872"/>
        </w:object>
      </w:r>
      <w:r>
        <w:t xml:space="preserve">, with parametric coordinates </w:t>
      </w:r>
      <w:r w:rsidR="00905817" w:rsidRPr="00905817">
        <w:rPr>
          <w:position w:val="-16"/>
        </w:rPr>
        <w:object w:dxaOrig="800" w:dyaOrig="440" w14:anchorId="06220D0F">
          <v:shape id="_x0000_i1951" type="#_x0000_t75" style="width:40.1pt;height:21.75pt" o:ole="">
            <v:imagedata r:id="rId1873" o:title=""/>
          </v:shape>
          <o:OLEObject Type="Embed" ProgID="Equation.DSMT4" ShapeID="_x0000_i1951" DrawAspect="Content" ObjectID="_1493625975" r:id="rId1874"/>
        </w:object>
      </w:r>
      <w:r>
        <w:t xml:space="preserve">. Accordingly, for a point </w:t>
      </w:r>
      <w:r w:rsidR="00905817" w:rsidRPr="00905817">
        <w:rPr>
          <w:position w:val="-16"/>
        </w:rPr>
        <w:object w:dxaOrig="940" w:dyaOrig="440" w14:anchorId="630B3B6E">
          <v:shape id="_x0000_i1952" type="#_x0000_t75" style="width:47.55pt;height:21.75pt" o:ole="">
            <v:imagedata r:id="rId1875" o:title=""/>
          </v:shape>
          <o:OLEObject Type="Embed" ProgID="Equation.DSMT4" ShapeID="_x0000_i1952" DrawAspect="Content" ObjectID="_1493625976" r:id="rId1876"/>
        </w:object>
      </w:r>
      <w:r>
        <w:t xml:space="preserve"> on </w:t>
      </w:r>
      <w:r w:rsidR="00905817" w:rsidRPr="00905817">
        <w:rPr>
          <w:position w:val="-6"/>
        </w:rPr>
        <w:object w:dxaOrig="320" w:dyaOrig="279" w14:anchorId="2A3D3939">
          <v:shape id="_x0000_i1953" type="#_x0000_t75" style="width:15.6pt;height:14.25pt" o:ole="">
            <v:imagedata r:id="rId1877" o:title=""/>
          </v:shape>
          <o:OLEObject Type="Embed" ProgID="Equation.DSMT4" ShapeID="_x0000_i1953" DrawAspect="Content" ObjectID="_1493625977" r:id="rId1878"/>
        </w:object>
      </w:r>
      <w:r>
        <w:t>, surface tangents (covariant basis vectors) are given by</w:t>
      </w:r>
    </w:p>
    <w:p w14:paraId="1B7C3A85" w14:textId="768B31DA" w:rsidR="00FB6012" w:rsidRDefault="00FB6012" w:rsidP="00FB6012">
      <w:pPr>
        <w:pStyle w:val="MTDisplayEquation"/>
      </w:pPr>
      <w:r>
        <w:lastRenderedPageBreak/>
        <w:tab/>
      </w:r>
      <w:r w:rsidR="00905817" w:rsidRPr="00905817">
        <w:rPr>
          <w:position w:val="-28"/>
        </w:rPr>
        <w:object w:dxaOrig="2180" w:dyaOrig="660" w14:anchorId="40B0A29F">
          <v:shape id="_x0000_i1954" type="#_x0000_t75" style="width:108.7pt;height:32.6pt" o:ole="">
            <v:imagedata r:id="rId1879" o:title=""/>
          </v:shape>
          <o:OLEObject Type="Embed" ProgID="Equation.DSMT4" ShapeID="_x0000_i1954" DrawAspect="Content" ObjectID="_1493625978" r:id="rId188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501" w:author="rawlins" w:date="2015-05-19T17:23:00Z">
        <w:r w:rsidR="00D3178E">
          <w:rPr>
            <w:noProof/>
          </w:rPr>
          <w:instrText>91</w:instrText>
        </w:r>
      </w:ins>
      <w:ins w:id="502" w:author="Gerard" w:date="2015-05-06T12:49:00Z">
        <w:del w:id="503" w:author="rawlins" w:date="2015-05-19T16:10:00Z">
          <w:r w:rsidR="00E3755C" w:rsidDel="00752FD5">
            <w:rPr>
              <w:noProof/>
            </w:rPr>
            <w:delInstrText>91</w:delInstrText>
          </w:r>
        </w:del>
      </w:ins>
      <w:del w:id="504" w:author="rawlins" w:date="2015-05-19T16:10:00Z">
        <w:r w:rsidR="008D52AD" w:rsidDel="00752FD5">
          <w:rPr>
            <w:noProof/>
          </w:rPr>
          <w:delInstrText>90</w:delInstrText>
        </w:r>
      </w:del>
      <w:r w:rsidR="00827503">
        <w:rPr>
          <w:noProof/>
        </w:rPr>
        <w:fldChar w:fldCharType="end"/>
      </w:r>
      <w:r>
        <w:instrText>)</w:instrText>
      </w:r>
      <w:r>
        <w:fldChar w:fldCharType="end"/>
      </w:r>
    </w:p>
    <w:p w14:paraId="07DDCD6C" w14:textId="77777777" w:rsidR="00FB6012" w:rsidRDefault="00FB6012" w:rsidP="00FB6012">
      <w:r>
        <w:t>and the outward unit normal is</w:t>
      </w:r>
    </w:p>
    <w:p w14:paraId="631E5830" w14:textId="5DF009E3" w:rsidR="00FB6012" w:rsidRDefault="00FB6012" w:rsidP="00FB6012">
      <w:pPr>
        <w:pStyle w:val="MTDisplayEquation"/>
      </w:pPr>
      <w:r>
        <w:tab/>
      </w:r>
      <w:r w:rsidR="00905817" w:rsidRPr="00905817">
        <w:rPr>
          <w:position w:val="-32"/>
        </w:rPr>
        <w:object w:dxaOrig="1180" w:dyaOrig="700" w14:anchorId="55261FDA">
          <v:shape id="_x0000_i1955" type="#_x0000_t75" style="width:59.1pt;height:34.65pt" o:ole="">
            <v:imagedata r:id="rId1881" o:title=""/>
          </v:shape>
          <o:OLEObject Type="Embed" ProgID="Equation.DSMT4" ShapeID="_x0000_i1955" DrawAspect="Content" ObjectID="_1493625979" r:id="rId188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w:instrText>
      </w:r>
      <w:r w:rsidR="00827503">
        <w:instrText xml:space="preserv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505" w:author="rawlins" w:date="2015-05-19T17:23:00Z">
        <w:r w:rsidR="00D3178E">
          <w:rPr>
            <w:noProof/>
          </w:rPr>
          <w:instrText>92</w:instrText>
        </w:r>
      </w:ins>
      <w:ins w:id="506" w:author="Gerard" w:date="2015-05-06T12:49:00Z">
        <w:del w:id="507" w:author="rawlins" w:date="2015-05-19T16:10:00Z">
          <w:r w:rsidR="00E3755C" w:rsidDel="00752FD5">
            <w:rPr>
              <w:noProof/>
            </w:rPr>
            <w:delInstrText>92</w:delInstrText>
          </w:r>
        </w:del>
      </w:ins>
      <w:del w:id="508" w:author="rawlins" w:date="2015-05-19T16:10:00Z">
        <w:r w:rsidR="008D52AD" w:rsidDel="00752FD5">
          <w:rPr>
            <w:noProof/>
          </w:rPr>
          <w:delInstrText>91</w:delInstrText>
        </w:r>
      </w:del>
      <w:r w:rsidR="00827503">
        <w:rPr>
          <w:noProof/>
        </w:rPr>
        <w:fldChar w:fldCharType="end"/>
      </w:r>
      <w:r>
        <w:instrText>)</w:instrText>
      </w:r>
      <w:r>
        <w:fldChar w:fldCharType="end"/>
      </w:r>
    </w:p>
    <w:p w14:paraId="1E2A0CDF" w14:textId="208E4499" w:rsidR="00FB6012" w:rsidRDefault="00FB6012" w:rsidP="00FB6012">
      <w:r>
        <w:t xml:space="preserve">The elemental area on </w:t>
      </w:r>
      <w:r w:rsidR="00905817" w:rsidRPr="00905817">
        <w:rPr>
          <w:position w:val="-6"/>
        </w:rPr>
        <w:object w:dxaOrig="320" w:dyaOrig="279" w14:anchorId="64BBF901">
          <v:shape id="_x0000_i1956" type="#_x0000_t75" style="width:15.6pt;height:14.25pt" o:ole="">
            <v:imagedata r:id="rId1883" o:title=""/>
          </v:shape>
          <o:OLEObject Type="Embed" ProgID="Equation.DSMT4" ShapeID="_x0000_i1956" DrawAspect="Content" ObjectID="_1493625980" r:id="rId1884"/>
        </w:object>
      </w:r>
      <w:r>
        <w:t xml:space="preserve"> is </w:t>
      </w:r>
      <w:r w:rsidR="00905817" w:rsidRPr="00905817">
        <w:rPr>
          <w:position w:val="-14"/>
        </w:rPr>
        <w:object w:dxaOrig="1980" w:dyaOrig="400" w14:anchorId="34C619DD">
          <v:shape id="_x0000_i1957" type="#_x0000_t75" style="width:98.5pt;height:19.7pt" o:ole="">
            <v:imagedata r:id="rId1885" o:title=""/>
          </v:shape>
          <o:OLEObject Type="Embed" ProgID="Equation.DSMT4" ShapeID="_x0000_i1957" DrawAspect="Content" ObjectID="_1493625981" r:id="rId1886"/>
        </w:object>
      </w:r>
      <w:r>
        <w:t>. Consequently, the external virtual work integral may be rewritten as</w:t>
      </w:r>
    </w:p>
    <w:p w14:paraId="4E3C7BE9" w14:textId="75D21708" w:rsidR="00FB6012" w:rsidRDefault="00FB6012" w:rsidP="00FB6012">
      <w:pPr>
        <w:pStyle w:val="MTDisplayEquation"/>
      </w:pPr>
      <w:r>
        <w:tab/>
      </w:r>
      <w:r w:rsidR="00905817" w:rsidRPr="00905817">
        <w:rPr>
          <w:position w:val="-18"/>
        </w:rPr>
        <w:object w:dxaOrig="4720" w:dyaOrig="460" w14:anchorId="29CF916A">
          <v:shape id="_x0000_i1958" type="#_x0000_t75" style="width:235.7pt;height:22.4pt" o:ole="">
            <v:imagedata r:id="rId1887" o:title=""/>
          </v:shape>
          <o:OLEObject Type="Embed" ProgID="Equation.DSMT4" ShapeID="_x0000_i1958" DrawAspect="Content" ObjectID="_1493625982" r:id="rId188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509" w:author="rawlins" w:date="2015-05-19T17:23:00Z">
        <w:r w:rsidR="00D3178E">
          <w:rPr>
            <w:noProof/>
          </w:rPr>
          <w:instrText>93</w:instrText>
        </w:r>
      </w:ins>
      <w:ins w:id="510" w:author="Gerard" w:date="2015-05-06T12:49:00Z">
        <w:del w:id="511" w:author="rawlins" w:date="2015-05-19T16:10:00Z">
          <w:r w:rsidR="00E3755C" w:rsidDel="00752FD5">
            <w:rPr>
              <w:noProof/>
            </w:rPr>
            <w:delInstrText>93</w:delInstrText>
          </w:r>
        </w:del>
      </w:ins>
      <w:del w:id="512" w:author="rawlins" w:date="2015-05-19T16:10:00Z">
        <w:r w:rsidR="008D52AD" w:rsidDel="00752FD5">
          <w:rPr>
            <w:noProof/>
          </w:rPr>
          <w:delInstrText>92</w:delInstrText>
        </w:r>
      </w:del>
      <w:r w:rsidR="00827503">
        <w:rPr>
          <w:noProof/>
        </w:rPr>
        <w:fldChar w:fldCharType="end"/>
      </w:r>
      <w:r>
        <w:instrText>)</w:instrText>
      </w:r>
      <w:r>
        <w:fldChar w:fldCharType="end"/>
      </w:r>
    </w:p>
    <w:p w14:paraId="016A7CA1" w14:textId="0FB9E72D" w:rsidR="00FB6012" w:rsidRDefault="00FB6012" w:rsidP="00FB6012">
      <w:r>
        <w:t xml:space="preserve">The directional derivative of </w:t>
      </w:r>
      <w:r w:rsidR="00905817" w:rsidRPr="00905817">
        <w:rPr>
          <w:position w:val="-12"/>
        </w:rPr>
        <w:object w:dxaOrig="560" w:dyaOrig="360" w14:anchorId="690107AC">
          <v:shape id="_x0000_i1959" type="#_x0000_t75" style="width:27.85pt;height:19pt" o:ole="">
            <v:imagedata r:id="rId1889" o:title=""/>
          </v:shape>
          <o:OLEObject Type="Embed" ProgID="Equation.DSMT4" ShapeID="_x0000_i1959" DrawAspect="Content" ObjectID="_1493625983" r:id="rId1890"/>
        </w:object>
      </w:r>
      <w:r>
        <w:t xml:space="preserve"> may then be applied directly to its integrand, since the parametric space is invariant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w:t>
      </w:r>
    </w:p>
    <w:p w14:paraId="6D3BDDF0" w14:textId="77777777" w:rsidR="00FB6012" w:rsidRDefault="00FB6012" w:rsidP="00FB6012"/>
    <w:p w14:paraId="2CBE3BE6" w14:textId="2B772129" w:rsidR="00FB6012" w:rsidRDefault="00FB6012" w:rsidP="00FB6012">
      <w:r>
        <w:t xml:space="preserve">If we restrict traction boundary conditions to the special case of normal tractions, then </w:t>
      </w:r>
      <w:r w:rsidR="00905817" w:rsidRPr="00905817">
        <w:rPr>
          <w:position w:val="-12"/>
        </w:rPr>
        <w:object w:dxaOrig="680" w:dyaOrig="360" w14:anchorId="73A574A3">
          <v:shape id="_x0000_i1960" type="#_x0000_t75" style="width:34.65pt;height:19pt" o:ole="">
            <v:imagedata r:id="rId1891" o:title=""/>
          </v:shape>
          <o:OLEObject Type="Embed" ProgID="Equation.DSMT4" ShapeID="_x0000_i1960" DrawAspect="Content" ObjectID="_1493625984" r:id="rId1892"/>
        </w:object>
      </w:r>
      <w:r>
        <w:t xml:space="preserve"> where </w:t>
      </w:r>
      <w:r w:rsidR="00905817" w:rsidRPr="00905817">
        <w:rPr>
          <w:position w:val="-12"/>
        </w:rPr>
        <w:object w:dxaOrig="220" w:dyaOrig="360" w14:anchorId="601A72E8">
          <v:shape id="_x0000_i1961" type="#_x0000_t75" style="width:10.85pt;height:19pt" o:ole="">
            <v:imagedata r:id="rId1893" o:title=""/>
          </v:shape>
          <o:OLEObject Type="Embed" ProgID="Equation.DSMT4" ShapeID="_x0000_i1961" DrawAspect="Content" ObjectID="_1493625985" r:id="rId1894"/>
        </w:object>
      </w:r>
      <w:r>
        <w:t xml:space="preserve"> is the prescribed normal traction component. Then it can be shown that the linearization of </w:t>
      </w:r>
      <w:r w:rsidR="00905817" w:rsidRPr="00905817">
        <w:rPr>
          <w:position w:val="-12"/>
        </w:rPr>
        <w:object w:dxaOrig="560" w:dyaOrig="360" w14:anchorId="536EF240">
          <v:shape id="_x0000_i1962" type="#_x0000_t75" style="width:27.85pt;height:19pt" o:ole="">
            <v:imagedata r:id="rId1895" o:title=""/>
          </v:shape>
          <o:OLEObject Type="Embed" ProgID="Equation.DSMT4" ShapeID="_x0000_i1962" DrawAspect="Content" ObjectID="_1493625986" r:id="rId1896"/>
        </w:object>
      </w:r>
      <w:r>
        <w:t xml:space="preserve"> along </w:t>
      </w:r>
      <w:r w:rsidR="00905817" w:rsidRPr="00905817">
        <w:rPr>
          <w:position w:val="-6"/>
        </w:rPr>
        <w:object w:dxaOrig="360" w:dyaOrig="279" w14:anchorId="15A0718A">
          <v:shape id="_x0000_i1963" type="#_x0000_t75" style="width:19pt;height:14.25pt" o:ole="">
            <v:imagedata r:id="rId1897" o:title=""/>
          </v:shape>
          <o:OLEObject Type="Embed" ProgID="Equation.DSMT4" ShapeID="_x0000_i1963" DrawAspect="Content" ObjectID="_1493625987" r:id="rId1898"/>
        </w:object>
      </w:r>
      <w:r>
        <w:t xml:space="preserve"> produces</w:t>
      </w:r>
    </w:p>
    <w:p w14:paraId="190CA160" w14:textId="77EE32D1" w:rsidR="00FB6012" w:rsidRDefault="00FB6012" w:rsidP="00FB6012">
      <w:pPr>
        <w:pStyle w:val="MTDisplayEquation"/>
      </w:pPr>
      <w:r>
        <w:tab/>
      </w:r>
      <w:r w:rsidR="00905817" w:rsidRPr="00905817">
        <w:rPr>
          <w:position w:val="-30"/>
        </w:rPr>
        <w:object w:dxaOrig="7280" w:dyaOrig="720" w14:anchorId="58F616A4">
          <v:shape id="_x0000_i1964" type="#_x0000_t75" style="width:364.1pt;height:36.7pt" o:ole="">
            <v:imagedata r:id="rId1899" o:title=""/>
          </v:shape>
          <o:OLEObject Type="Embed" ProgID="Equation.DSMT4" ShapeID="_x0000_i1964" DrawAspect="Content" ObjectID="_1493625988" r:id="rId190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w:instrText>
      </w:r>
      <w:r w:rsidR="00827503">
        <w:instrText xml:space="preserve">AT </w:instrText>
      </w:r>
      <w:r w:rsidR="00827503">
        <w:fldChar w:fldCharType="separate"/>
      </w:r>
      <w:ins w:id="513" w:author="rawlins" w:date="2015-05-19T17:23:00Z">
        <w:r w:rsidR="00D3178E">
          <w:rPr>
            <w:noProof/>
          </w:rPr>
          <w:instrText>94</w:instrText>
        </w:r>
      </w:ins>
      <w:ins w:id="514" w:author="Gerard" w:date="2015-05-06T12:49:00Z">
        <w:del w:id="515" w:author="rawlins" w:date="2015-05-19T16:10:00Z">
          <w:r w:rsidR="00E3755C" w:rsidDel="00752FD5">
            <w:rPr>
              <w:noProof/>
            </w:rPr>
            <w:delInstrText>94</w:delInstrText>
          </w:r>
        </w:del>
      </w:ins>
      <w:del w:id="516" w:author="rawlins" w:date="2015-05-19T16:10:00Z">
        <w:r w:rsidR="008D52AD" w:rsidDel="00752FD5">
          <w:rPr>
            <w:noProof/>
          </w:rPr>
          <w:delInstrText>93</w:delInstrText>
        </w:r>
      </w:del>
      <w:r w:rsidR="00827503">
        <w:rPr>
          <w:noProof/>
        </w:rPr>
        <w:fldChar w:fldCharType="end"/>
      </w:r>
      <w:r>
        <w:instrText>)</w:instrText>
      </w:r>
      <w:r>
        <w:fldChar w:fldCharType="end"/>
      </w:r>
    </w:p>
    <w:p w14:paraId="1497A9E8" w14:textId="23F0FD5D" w:rsidR="00FB6012" w:rsidRDefault="00FB6012" w:rsidP="00FB6012">
      <w:r>
        <w:t xml:space="preserve">The linearizations along </w:t>
      </w:r>
      <w:r w:rsidR="00905817" w:rsidRPr="00905817">
        <w:rPr>
          <w:position w:val="-10"/>
        </w:rPr>
        <w:object w:dxaOrig="340" w:dyaOrig="320" w14:anchorId="6265CB93">
          <v:shape id="_x0000_i1965" type="#_x0000_t75" style="width:17pt;height:15.6pt" o:ole="">
            <v:imagedata r:id="rId1901" o:title=""/>
          </v:shape>
          <o:OLEObject Type="Embed" ProgID="Equation.DSMT4" ShapeID="_x0000_i1965" DrawAspect="Content" ObjectID="_1493625989" r:id="rId1902"/>
        </w:object>
      </w:r>
      <w:r>
        <w:t xml:space="preserve"> and </w:t>
      </w:r>
      <w:r w:rsidR="00905817" w:rsidRPr="00905817">
        <w:rPr>
          <w:position w:val="-6"/>
        </w:rPr>
        <w:object w:dxaOrig="340" w:dyaOrig="279" w14:anchorId="6F12CA21">
          <v:shape id="_x0000_i1966" type="#_x0000_t75" style="width:17pt;height:14.25pt" o:ole="">
            <v:imagedata r:id="rId1903" o:title=""/>
          </v:shape>
          <o:OLEObject Type="Embed" ProgID="Equation.DSMT4" ShapeID="_x0000_i1966" DrawAspect="Content" ObjectID="_1493625990" r:id="rId1904"/>
        </w:object>
      </w:r>
      <w:r>
        <w:t xml:space="preserve"> reduce to zero, </w:t>
      </w:r>
      <w:r w:rsidR="00905817" w:rsidRPr="00905817">
        <w:rPr>
          <w:position w:val="-14"/>
        </w:rPr>
        <w:object w:dxaOrig="1800" w:dyaOrig="400" w14:anchorId="07160677">
          <v:shape id="_x0000_i1967" type="#_x0000_t75" style="width:91pt;height:19.7pt" o:ole="">
            <v:imagedata r:id="rId1905" o:title=""/>
          </v:shape>
          <o:OLEObject Type="Embed" ProgID="Equation.DSMT4" ShapeID="_x0000_i1967" DrawAspect="Content" ObjectID="_1493625991" r:id="rId1906"/>
        </w:object>
      </w:r>
      <w:r>
        <w:t xml:space="preserve"> and </w:t>
      </w:r>
      <w:r w:rsidR="00905817" w:rsidRPr="00905817">
        <w:rPr>
          <w:position w:val="-14"/>
        </w:rPr>
        <w:object w:dxaOrig="1780" w:dyaOrig="400" w14:anchorId="530F59D8">
          <v:shape id="_x0000_i1968" type="#_x0000_t75" style="width:89pt;height:19.7pt" o:ole="">
            <v:imagedata r:id="rId1907" o:title=""/>
          </v:shape>
          <o:OLEObject Type="Embed" ProgID="Equation.DSMT4" ShapeID="_x0000_i1968" DrawAspect="Content" ObjectID="_1493625992" r:id="rId1908"/>
        </w:object>
      </w:r>
      <w:r>
        <w:t>.</w:t>
      </w:r>
    </w:p>
    <w:p w14:paraId="195DEE71" w14:textId="77777777" w:rsidR="00FB6012" w:rsidRDefault="00FB6012" w:rsidP="00FB6012"/>
    <w:p w14:paraId="439131A1" w14:textId="77777777" w:rsidR="00FB6012" w:rsidRDefault="00FB6012" w:rsidP="00FB6012">
      <w:pPr>
        <w:pStyle w:val="Heading3"/>
      </w:pPr>
      <w:bookmarkStart w:id="517" w:name="_Toc176704848"/>
      <w:bookmarkStart w:id="518" w:name="_Toc289032554"/>
      <w:r>
        <w:t>Discretization</w:t>
      </w:r>
      <w:bookmarkEnd w:id="517"/>
      <w:bookmarkEnd w:id="518"/>
    </w:p>
    <w:p w14:paraId="3429B964" w14:textId="77777777" w:rsidR="00FB6012" w:rsidRDefault="00FB6012" w:rsidP="00FB6012">
      <w:r>
        <w:t>To discretize the virtual work relations, let</w:t>
      </w:r>
    </w:p>
    <w:p w14:paraId="3FBA0B3E" w14:textId="431F06C1" w:rsidR="00FB6012" w:rsidRDefault="00FB6012" w:rsidP="00FB6012">
      <w:pPr>
        <w:pStyle w:val="MTDisplayEquation"/>
      </w:pPr>
      <w:r>
        <w:tab/>
      </w:r>
      <w:r w:rsidR="00905817" w:rsidRPr="00905817">
        <w:rPr>
          <w:position w:val="-202"/>
        </w:rPr>
        <w:object w:dxaOrig="3700" w:dyaOrig="2060" w14:anchorId="214B89ED">
          <v:shape id="_x0000_i1969" type="#_x0000_t75" style="width:185.45pt;height:102.55pt" o:ole="">
            <v:imagedata r:id="rId1909" o:title=""/>
          </v:shape>
          <o:OLEObject Type="Embed" ProgID="Equation.DSMT4" ShapeID="_x0000_i1969" DrawAspect="Content" ObjectID="_1493625993" r:id="rId191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519" w:author="rawlins" w:date="2015-05-19T17:23:00Z">
        <w:r w:rsidR="00D3178E">
          <w:rPr>
            <w:noProof/>
          </w:rPr>
          <w:instrText>95</w:instrText>
        </w:r>
      </w:ins>
      <w:ins w:id="520" w:author="Gerard" w:date="2015-05-06T12:49:00Z">
        <w:del w:id="521" w:author="rawlins" w:date="2015-05-19T16:10:00Z">
          <w:r w:rsidR="00E3755C" w:rsidDel="00752FD5">
            <w:rPr>
              <w:noProof/>
            </w:rPr>
            <w:delInstrText>95</w:delInstrText>
          </w:r>
        </w:del>
      </w:ins>
      <w:del w:id="522" w:author="rawlins" w:date="2015-05-19T16:10:00Z">
        <w:r w:rsidR="008D52AD" w:rsidDel="00752FD5">
          <w:rPr>
            <w:noProof/>
          </w:rPr>
          <w:delInstrText>94</w:delInstrText>
        </w:r>
      </w:del>
      <w:r w:rsidR="00827503">
        <w:rPr>
          <w:noProof/>
        </w:rPr>
        <w:fldChar w:fldCharType="end"/>
      </w:r>
      <w:r>
        <w:instrText>)</w:instrText>
      </w:r>
      <w:r>
        <w:fldChar w:fldCharType="end"/>
      </w:r>
    </w:p>
    <w:p w14:paraId="5F4E2229" w14:textId="3F3AC734" w:rsidR="00FB6012" w:rsidRDefault="00FB6012" w:rsidP="00FB6012">
      <w:r>
        <w:t xml:space="preserve">where </w:t>
      </w:r>
      <w:r w:rsidR="00905817" w:rsidRPr="00905817">
        <w:rPr>
          <w:position w:val="-12"/>
        </w:rPr>
        <w:object w:dxaOrig="340" w:dyaOrig="360" w14:anchorId="29CCF72A">
          <v:shape id="_x0000_i1970" type="#_x0000_t75" style="width:17pt;height:19pt" o:ole="">
            <v:imagedata r:id="rId1911" o:title=""/>
          </v:shape>
          <o:OLEObject Type="Embed" ProgID="Equation.DSMT4" ShapeID="_x0000_i1970" DrawAspect="Content" ObjectID="_1493625994" r:id="rId1912"/>
        </w:object>
      </w:r>
      <w:r>
        <w:t xml:space="preserve"> represents the interpolation functions over an element, </w:t>
      </w:r>
      <w:r w:rsidR="00905817" w:rsidRPr="00905817">
        <w:rPr>
          <w:position w:val="-12"/>
        </w:rPr>
        <w:object w:dxaOrig="440" w:dyaOrig="360" w14:anchorId="4C330006">
          <v:shape id="_x0000_i1971" type="#_x0000_t75" style="width:21.75pt;height:19pt" o:ole="">
            <v:imagedata r:id="rId1913" o:title=""/>
          </v:shape>
          <o:OLEObject Type="Embed" ProgID="Equation.DSMT4" ShapeID="_x0000_i1971" DrawAspect="Content" ObjectID="_1493625995" r:id="rId1914"/>
        </w:object>
      </w:r>
      <w:r>
        <w:t xml:space="preserve">, </w:t>
      </w:r>
      <w:r w:rsidR="00905817" w:rsidRPr="00905817">
        <w:rPr>
          <w:position w:val="-12"/>
        </w:rPr>
        <w:object w:dxaOrig="440" w:dyaOrig="360" w14:anchorId="7AEBDFEF">
          <v:shape id="_x0000_i1972" type="#_x0000_t75" style="width:21.75pt;height:19pt" o:ole="">
            <v:imagedata r:id="rId1915" o:title=""/>
          </v:shape>
          <o:OLEObject Type="Embed" ProgID="Equation.DSMT4" ShapeID="_x0000_i1972" DrawAspect="Content" ObjectID="_1493625996" r:id="rId1916"/>
        </w:object>
      </w:r>
      <w:r>
        <w:t xml:space="preserve">, </w:t>
      </w:r>
      <w:r w:rsidR="00905817" w:rsidRPr="00905817">
        <w:rPr>
          <w:position w:val="-12"/>
        </w:rPr>
        <w:object w:dxaOrig="400" w:dyaOrig="360" w14:anchorId="5E1099F9">
          <v:shape id="_x0000_i1973" type="#_x0000_t75" style="width:19.7pt;height:19pt" o:ole="">
            <v:imagedata r:id="rId1917" o:title=""/>
          </v:shape>
          <o:OLEObject Type="Embed" ProgID="Equation.DSMT4" ShapeID="_x0000_i1973" DrawAspect="Content" ObjectID="_1493625997" r:id="rId1918"/>
        </w:object>
      </w:r>
      <w:r>
        <w:t xml:space="preserve">, </w:t>
      </w:r>
      <w:r w:rsidR="00905817" w:rsidRPr="00905817">
        <w:rPr>
          <w:position w:val="-12"/>
        </w:rPr>
        <w:object w:dxaOrig="440" w:dyaOrig="360" w14:anchorId="76BE4949">
          <v:shape id="_x0000_i1974" type="#_x0000_t75" style="width:21.75pt;height:19pt" o:ole="">
            <v:imagedata r:id="rId1919" o:title=""/>
          </v:shape>
          <o:OLEObject Type="Embed" ProgID="Equation.DSMT4" ShapeID="_x0000_i1974" DrawAspect="Content" ObjectID="_1493625998" r:id="rId1920"/>
        </w:object>
      </w:r>
      <w:r>
        <w:t xml:space="preserve">, </w:t>
      </w:r>
      <w:r w:rsidR="00905817" w:rsidRPr="00905817">
        <w:rPr>
          <w:position w:val="-12"/>
        </w:rPr>
        <w:object w:dxaOrig="420" w:dyaOrig="360" w14:anchorId="5FE73AC1">
          <v:shape id="_x0000_i1975" type="#_x0000_t75" style="width:20.4pt;height:19pt" o:ole="">
            <v:imagedata r:id="rId1921" o:title=""/>
          </v:shape>
          <o:OLEObject Type="Embed" ProgID="Equation.DSMT4" ShapeID="_x0000_i1975" DrawAspect="Content" ObjectID="_1493625999" r:id="rId1922"/>
        </w:object>
      </w:r>
      <w:r>
        <w:t xml:space="preserve"> and </w:t>
      </w:r>
      <w:r w:rsidR="00905817" w:rsidRPr="00905817">
        <w:rPr>
          <w:position w:val="-12"/>
        </w:rPr>
        <w:object w:dxaOrig="400" w:dyaOrig="360" w14:anchorId="4E574BFF">
          <v:shape id="_x0000_i1976" type="#_x0000_t75" style="width:19.7pt;height:19pt" o:ole="">
            <v:imagedata r:id="rId1923" o:title=""/>
          </v:shape>
          <o:OLEObject Type="Embed" ProgID="Equation.DSMT4" ShapeID="_x0000_i1976" DrawAspect="Content" ObjectID="_1493626000" r:id="rId1924"/>
        </w:object>
      </w:r>
      <w:r>
        <w:t xml:space="preserve"> respectively represent the nodal values of </w:t>
      </w:r>
      <w:r w:rsidR="00905817" w:rsidRPr="00905817">
        <w:rPr>
          <w:position w:val="-6"/>
        </w:rPr>
        <w:object w:dxaOrig="340" w:dyaOrig="279" w14:anchorId="1BB08E68">
          <v:shape id="_x0000_i1977" type="#_x0000_t75" style="width:17pt;height:14.25pt" o:ole="">
            <v:imagedata r:id="rId1925" o:title=""/>
          </v:shape>
          <o:OLEObject Type="Embed" ProgID="Equation.DSMT4" ShapeID="_x0000_i1977" DrawAspect="Content" ObjectID="_1493626001" r:id="rId1926"/>
        </w:object>
      </w:r>
      <w:r>
        <w:t xml:space="preserve">, </w:t>
      </w:r>
      <w:r w:rsidR="00905817" w:rsidRPr="00905817">
        <w:rPr>
          <w:position w:val="-10"/>
        </w:rPr>
        <w:object w:dxaOrig="380" w:dyaOrig="320" w14:anchorId="5330836A">
          <v:shape id="_x0000_i1978" type="#_x0000_t75" style="width:19pt;height:15.6pt" o:ole="">
            <v:imagedata r:id="rId1927" o:title=""/>
          </v:shape>
          <o:OLEObject Type="Embed" ProgID="Equation.DSMT4" ShapeID="_x0000_i1978" DrawAspect="Content" ObjectID="_1493626002" r:id="rId1928"/>
        </w:object>
      </w:r>
      <w:r>
        <w:t xml:space="preserve">, </w:t>
      </w:r>
      <w:r w:rsidR="00905817" w:rsidRPr="00905817">
        <w:rPr>
          <w:position w:val="-6"/>
        </w:rPr>
        <w:object w:dxaOrig="320" w:dyaOrig="279" w14:anchorId="121DA02A">
          <v:shape id="_x0000_i1979" type="#_x0000_t75" style="width:15.6pt;height:14.25pt" o:ole="">
            <v:imagedata r:id="rId1929" o:title=""/>
          </v:shape>
          <o:OLEObject Type="Embed" ProgID="Equation.DSMT4" ShapeID="_x0000_i1979" DrawAspect="Content" ObjectID="_1493626003" r:id="rId1930"/>
        </w:object>
      </w:r>
      <w:r>
        <w:t xml:space="preserve">, </w:t>
      </w:r>
      <w:r w:rsidR="00905817" w:rsidRPr="00905817">
        <w:rPr>
          <w:position w:val="-6"/>
        </w:rPr>
        <w:object w:dxaOrig="360" w:dyaOrig="279" w14:anchorId="286402C7">
          <v:shape id="_x0000_i1980" type="#_x0000_t75" style="width:19pt;height:14.25pt" o:ole="">
            <v:imagedata r:id="rId1931" o:title=""/>
          </v:shape>
          <o:OLEObject Type="Embed" ProgID="Equation.DSMT4" ShapeID="_x0000_i1980" DrawAspect="Content" ObjectID="_1493626004" r:id="rId1932"/>
        </w:object>
      </w:r>
      <w:r>
        <w:t xml:space="preserve">, </w:t>
      </w:r>
      <w:r w:rsidR="00905817" w:rsidRPr="00905817">
        <w:rPr>
          <w:position w:val="-10"/>
        </w:rPr>
        <w:object w:dxaOrig="340" w:dyaOrig="320" w14:anchorId="068CCD19">
          <v:shape id="_x0000_i1981" type="#_x0000_t75" style="width:17pt;height:15.6pt" o:ole="">
            <v:imagedata r:id="rId1933" o:title=""/>
          </v:shape>
          <o:OLEObject Type="Embed" ProgID="Equation.DSMT4" ShapeID="_x0000_i1981" DrawAspect="Content" ObjectID="_1493626005" r:id="rId1934"/>
        </w:object>
      </w:r>
      <w:r>
        <w:t xml:space="preserve"> and </w:t>
      </w:r>
      <w:r w:rsidR="00905817" w:rsidRPr="00905817">
        <w:rPr>
          <w:position w:val="-6"/>
        </w:rPr>
        <w:object w:dxaOrig="340" w:dyaOrig="279" w14:anchorId="570E68E8">
          <v:shape id="_x0000_i1982" type="#_x0000_t75" style="width:17pt;height:14.25pt" o:ole="">
            <v:imagedata r:id="rId1935" o:title=""/>
          </v:shape>
          <o:OLEObject Type="Embed" ProgID="Equation.DSMT4" ShapeID="_x0000_i1982" DrawAspect="Content" ObjectID="_1493626006" r:id="rId1936"/>
        </w:object>
      </w:r>
      <w:r>
        <w:t xml:space="preserve">; </w:t>
      </w:r>
      <w:r w:rsidR="00905817" w:rsidRPr="00905817">
        <w:rPr>
          <w:position w:val="-6"/>
        </w:rPr>
        <w:object w:dxaOrig="260" w:dyaOrig="220" w14:anchorId="0502661C">
          <v:shape id="_x0000_i1983" type="#_x0000_t75" style="width:12.9pt;height:10.85pt" o:ole="">
            <v:imagedata r:id="rId1937" o:title=""/>
          </v:shape>
          <o:OLEObject Type="Embed" ProgID="Equation.DSMT4" ShapeID="_x0000_i1983" DrawAspect="Content" ObjectID="_1493626007" r:id="rId1938"/>
        </w:object>
      </w:r>
      <w:r>
        <w:t xml:space="preserve"> is the number of nodes in an element.</w:t>
      </w:r>
    </w:p>
    <w:p w14:paraId="53817A86" w14:textId="77777777" w:rsidR="00FB6012" w:rsidRDefault="00FB6012" w:rsidP="00FB6012"/>
    <w:p w14:paraId="29465BA5" w14:textId="34BB7909" w:rsidR="00FB6012" w:rsidRDefault="00FB6012" w:rsidP="00FB6012">
      <w:r>
        <w:t xml:space="preserve">The discretized form of </w:t>
      </w:r>
      <w:r w:rsidR="00905817" w:rsidRPr="00905817">
        <w:rPr>
          <w:position w:val="-12"/>
        </w:rPr>
        <w:object w:dxaOrig="540" w:dyaOrig="360" w14:anchorId="1F93185D">
          <v:shape id="_x0000_i1984" type="#_x0000_t75" style="width:27.15pt;height:19pt" o:ole="">
            <v:imagedata r:id="rId1939" o:title=""/>
          </v:shape>
          <o:OLEObject Type="Embed" ProgID="Equation.DSMT4" ShapeID="_x0000_i1984" DrawAspect="Content" ObjectID="_1493626008" r:id="rId1940"/>
        </w:object>
      </w:r>
      <w:r>
        <w:t xml:space="preserve"> in </w:t>
      </w:r>
      <w:r w:rsidR="00605580">
        <w:fldChar w:fldCharType="begin"/>
      </w:r>
      <w:r w:rsidR="00605580">
        <w:instrText xml:space="preserve"> GOTOBUTTON ZEqnNum588916  \* MERGEFORMAT </w:instrText>
      </w:r>
      <w:r w:rsidR="00827503">
        <w:fldChar w:fldCharType="begin"/>
      </w:r>
      <w:r w:rsidR="00827503">
        <w:instrText xml:space="preserve"> REF ZEqnNum588916 \* Charformat \! \* MERGEFORMAT </w:instrText>
      </w:r>
      <w:r w:rsidR="00827503">
        <w:fldChar w:fldCharType="separate"/>
      </w:r>
      <w:ins w:id="523" w:author="rawlins" w:date="2015-05-19T17:23:00Z">
        <w:r w:rsidR="00D3178E">
          <w:instrText>(3.56)</w:instrText>
        </w:r>
      </w:ins>
      <w:ins w:id="524" w:author="Gerard" w:date="2015-05-06T12:49:00Z">
        <w:del w:id="525" w:author="rawlins" w:date="2015-05-19T16:10:00Z">
          <w:r w:rsidR="00E3755C" w:rsidDel="00752FD5">
            <w:delInstrText>(3.56)</w:delInstrText>
          </w:r>
        </w:del>
      </w:ins>
      <w:del w:id="526" w:author="rawlins" w:date="2015-05-19T16:10:00Z">
        <w:r w:rsidR="008D52AD" w:rsidDel="00752FD5">
          <w:delInstrText>(3.55)</w:delInstrText>
        </w:r>
      </w:del>
      <w:r w:rsidR="00827503">
        <w:fldChar w:fldCharType="end"/>
      </w:r>
      <w:r w:rsidR="00605580">
        <w:fldChar w:fldCharType="end"/>
      </w:r>
      <w:r>
        <w:t xml:space="preserve"> may be written as</w:t>
      </w:r>
    </w:p>
    <w:p w14:paraId="0B36912D" w14:textId="676F2C86" w:rsidR="00FB6012" w:rsidRDefault="00FB6012" w:rsidP="00FB6012">
      <w:pPr>
        <w:pStyle w:val="MTDisplayEquation"/>
      </w:pPr>
      <w:r>
        <w:tab/>
      </w:r>
      <w:r w:rsidR="00905817" w:rsidRPr="00905817">
        <w:rPr>
          <w:position w:val="-106"/>
        </w:rPr>
        <w:object w:dxaOrig="4459" w:dyaOrig="1540" w14:anchorId="58F255DA">
          <v:shape id="_x0000_i1985" type="#_x0000_t75" style="width:222.8pt;height:76.75pt" o:ole="">
            <v:imagedata r:id="rId1941" o:title=""/>
          </v:shape>
          <o:OLEObject Type="Embed" ProgID="Equation.DSMT4" ShapeID="_x0000_i1985" DrawAspect="Content" ObjectID="_1493626009" r:id="rId194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527" w:author="rawlins" w:date="2015-05-19T17:23:00Z">
        <w:r w:rsidR="00D3178E">
          <w:rPr>
            <w:noProof/>
          </w:rPr>
          <w:instrText>96</w:instrText>
        </w:r>
      </w:ins>
      <w:ins w:id="528" w:author="Gerard" w:date="2015-05-06T12:49:00Z">
        <w:del w:id="529" w:author="rawlins" w:date="2015-05-19T16:10:00Z">
          <w:r w:rsidR="00E3755C" w:rsidDel="00752FD5">
            <w:rPr>
              <w:noProof/>
            </w:rPr>
            <w:delInstrText>96</w:delInstrText>
          </w:r>
        </w:del>
      </w:ins>
      <w:del w:id="530" w:author="rawlins" w:date="2015-05-19T16:10:00Z">
        <w:r w:rsidR="008D52AD" w:rsidDel="00752FD5">
          <w:rPr>
            <w:noProof/>
          </w:rPr>
          <w:delInstrText>95</w:delInstrText>
        </w:r>
      </w:del>
      <w:r w:rsidR="00827503">
        <w:rPr>
          <w:noProof/>
        </w:rPr>
        <w:fldChar w:fldCharType="end"/>
      </w:r>
      <w:r>
        <w:instrText>)</w:instrText>
      </w:r>
      <w:r>
        <w:fldChar w:fldCharType="end"/>
      </w:r>
    </w:p>
    <w:p w14:paraId="476C22B8" w14:textId="31961BD1" w:rsidR="00FB6012" w:rsidRDefault="00FB6012" w:rsidP="00FB6012">
      <w:r>
        <w:lastRenderedPageBreak/>
        <w:t xml:space="preserve">where </w:t>
      </w:r>
      <w:r w:rsidR="00905817" w:rsidRPr="00905817">
        <w:rPr>
          <w:position w:val="-12"/>
        </w:rPr>
        <w:object w:dxaOrig="260" w:dyaOrig="360" w14:anchorId="71B2A373">
          <v:shape id="_x0000_i1986" type="#_x0000_t75" style="width:12.9pt;height:19pt" o:ole="">
            <v:imagedata r:id="rId1943" o:title=""/>
          </v:shape>
          <o:OLEObject Type="Embed" ProgID="Equation.DSMT4" ShapeID="_x0000_i1986" DrawAspect="Content" ObjectID="_1493626010" r:id="rId1944"/>
        </w:object>
      </w:r>
      <w:r>
        <w:t xml:space="preserve"> is the number of elements in </w:t>
      </w:r>
      <w:r w:rsidR="00905817" w:rsidRPr="00905817">
        <w:rPr>
          <w:position w:val="-6"/>
        </w:rPr>
        <w:object w:dxaOrig="200" w:dyaOrig="279" w14:anchorId="51895AC8">
          <v:shape id="_x0000_i1987" type="#_x0000_t75" style="width:10.2pt;height:14.25pt" o:ole="">
            <v:imagedata r:id="rId1945" o:title=""/>
          </v:shape>
          <o:OLEObject Type="Embed" ProgID="Equation.DSMT4" ShapeID="_x0000_i1987" DrawAspect="Content" ObjectID="_1493626011" r:id="rId1946"/>
        </w:object>
      </w:r>
      <w:r>
        <w:t xml:space="preserve">, </w:t>
      </w:r>
      <w:r w:rsidR="00905817" w:rsidRPr="00905817">
        <w:rPr>
          <w:position w:val="-12"/>
        </w:rPr>
        <w:object w:dxaOrig="380" w:dyaOrig="400" w14:anchorId="436561F7">
          <v:shape id="_x0000_i1988" type="#_x0000_t75" style="width:19pt;height:19.7pt" o:ole="">
            <v:imagedata r:id="rId1947" o:title=""/>
          </v:shape>
          <o:OLEObject Type="Embed" ProgID="Equation.DSMT4" ShapeID="_x0000_i1988" DrawAspect="Content" ObjectID="_1493626012" r:id="rId1948"/>
        </w:object>
      </w:r>
      <w:r>
        <w:t xml:space="preserve"> is the number of integration points in the </w:t>
      </w:r>
      <w:r w:rsidR="00905817" w:rsidRPr="00905817">
        <w:rPr>
          <w:position w:val="-6"/>
        </w:rPr>
        <w:object w:dxaOrig="360" w:dyaOrig="220" w14:anchorId="0732807A">
          <v:shape id="_x0000_i1989" type="#_x0000_t75" style="width:19pt;height:10.85pt" o:ole="">
            <v:imagedata r:id="rId1949" o:title=""/>
          </v:shape>
          <o:OLEObject Type="Embed" ProgID="Equation.DSMT4" ShapeID="_x0000_i1989" DrawAspect="Content" ObjectID="_1493626013" r:id="rId1950"/>
        </w:object>
      </w:r>
      <w:r>
        <w:t xml:space="preserve">th element, </w:t>
      </w:r>
      <w:r w:rsidR="00905817" w:rsidRPr="00905817">
        <w:rPr>
          <w:position w:val="-12"/>
        </w:rPr>
        <w:object w:dxaOrig="320" w:dyaOrig="360" w14:anchorId="06B26C93">
          <v:shape id="_x0000_i1990" type="#_x0000_t75" style="width:15.6pt;height:19pt" o:ole="">
            <v:imagedata r:id="rId1951" o:title=""/>
          </v:shape>
          <o:OLEObject Type="Embed" ProgID="Equation.DSMT4" ShapeID="_x0000_i1990" DrawAspect="Content" ObjectID="_1493626014" r:id="rId1952"/>
        </w:object>
      </w:r>
      <w:r>
        <w:t xml:space="preserve"> is the quadrature weight associated with the </w:t>
      </w:r>
      <w:r w:rsidR="00905817" w:rsidRPr="00905817">
        <w:rPr>
          <w:position w:val="-6"/>
        </w:rPr>
        <w:object w:dxaOrig="380" w:dyaOrig="279" w14:anchorId="0456D160">
          <v:shape id="_x0000_i1991" type="#_x0000_t75" style="width:19pt;height:14.25pt" o:ole="">
            <v:imagedata r:id="rId1953" o:title=""/>
          </v:shape>
          <o:OLEObject Type="Embed" ProgID="Equation.DSMT4" ShapeID="_x0000_i1991" DrawAspect="Content" ObjectID="_1493626015" r:id="rId1954"/>
        </w:object>
      </w:r>
      <w:r>
        <w:t xml:space="preserve">th integration point, and </w:t>
      </w:r>
      <w:r w:rsidR="00905817" w:rsidRPr="00905817">
        <w:rPr>
          <w:position w:val="-14"/>
        </w:rPr>
        <w:object w:dxaOrig="300" w:dyaOrig="380" w14:anchorId="542064BE">
          <v:shape id="_x0000_i1992" type="#_x0000_t75" style="width:14.95pt;height:19pt" o:ole="">
            <v:imagedata r:id="rId1955" o:title=""/>
          </v:shape>
          <o:OLEObject Type="Embed" ProgID="Equation.DSMT4" ShapeID="_x0000_i1992" DrawAspect="Content" ObjectID="_1493626016" r:id="rId1956"/>
        </w:object>
      </w:r>
      <w:r>
        <w:t xml:space="preserve"> is the Jacobian of the transformation from the current spatial configuration to the parametric space of the element. In the above expression,</w:t>
      </w:r>
    </w:p>
    <w:p w14:paraId="1A7CCF9A" w14:textId="65ACA79E" w:rsidR="00FB6012" w:rsidRDefault="00FB6012" w:rsidP="00FB6012">
      <w:pPr>
        <w:pStyle w:val="MTDisplayEquation"/>
      </w:pPr>
      <w:r>
        <w:tab/>
      </w:r>
      <w:r w:rsidR="00905817" w:rsidRPr="00905817">
        <w:rPr>
          <w:position w:val="-88"/>
        </w:rPr>
        <w:object w:dxaOrig="3400" w:dyaOrig="1660" w14:anchorId="3640A2D9">
          <v:shape id="_x0000_i1993" type="#_x0000_t75" style="width:169.8pt;height:82.85pt" o:ole="">
            <v:imagedata r:id="rId1957" o:title=""/>
          </v:shape>
          <o:OLEObject Type="Embed" ProgID="Equation.DSMT4" ShapeID="_x0000_i1993" DrawAspect="Content" ObjectID="_1493626017" r:id="rId195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w:instrText>
      </w:r>
      <w:r w:rsidR="00827503">
        <w:instrText xml:space="preserv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531" w:author="rawlins" w:date="2015-05-19T17:23:00Z">
        <w:r w:rsidR="00D3178E">
          <w:rPr>
            <w:noProof/>
          </w:rPr>
          <w:instrText>97</w:instrText>
        </w:r>
      </w:ins>
      <w:ins w:id="532" w:author="Gerard" w:date="2015-05-06T12:49:00Z">
        <w:del w:id="533" w:author="rawlins" w:date="2015-05-19T16:10:00Z">
          <w:r w:rsidR="00E3755C" w:rsidDel="00752FD5">
            <w:rPr>
              <w:noProof/>
            </w:rPr>
            <w:delInstrText>97</w:delInstrText>
          </w:r>
        </w:del>
      </w:ins>
      <w:del w:id="534" w:author="rawlins" w:date="2015-05-19T16:10:00Z">
        <w:r w:rsidR="008D52AD" w:rsidDel="00752FD5">
          <w:rPr>
            <w:noProof/>
          </w:rPr>
          <w:delInstrText>96</w:delInstrText>
        </w:r>
      </w:del>
      <w:r w:rsidR="00827503">
        <w:rPr>
          <w:noProof/>
        </w:rPr>
        <w:fldChar w:fldCharType="end"/>
      </w:r>
      <w:r>
        <w:instrText>)</w:instrText>
      </w:r>
      <w:r>
        <w:fldChar w:fldCharType="end"/>
      </w:r>
    </w:p>
    <w:p w14:paraId="413509DB" w14:textId="022A099E" w:rsidR="00FB6012" w:rsidRDefault="00FB6012" w:rsidP="00FB6012">
      <w:r>
        <w:t xml:space="preserve">and it is understood that </w:t>
      </w:r>
      <w:r w:rsidR="00905817" w:rsidRPr="00905817">
        <w:rPr>
          <w:position w:val="-14"/>
        </w:rPr>
        <w:object w:dxaOrig="300" w:dyaOrig="380" w14:anchorId="1ED7490B">
          <v:shape id="_x0000_i1994" type="#_x0000_t75" style="width:14.95pt;height:19pt" o:ole="">
            <v:imagedata r:id="rId1959" o:title=""/>
          </v:shape>
          <o:OLEObject Type="Embed" ProgID="Equation.DSMT4" ShapeID="_x0000_i1994" DrawAspect="Content" ObjectID="_1493626018" r:id="rId1960"/>
        </w:object>
      </w:r>
      <w:r>
        <w:t xml:space="preserve">, </w:t>
      </w:r>
      <w:r w:rsidR="00905817" w:rsidRPr="00905817">
        <w:rPr>
          <w:position w:val="-12"/>
        </w:rPr>
        <w:object w:dxaOrig="260" w:dyaOrig="380" w14:anchorId="278E6FF3">
          <v:shape id="_x0000_i1995" type="#_x0000_t75" style="width:12.9pt;height:19pt" o:ole="">
            <v:imagedata r:id="rId1961" o:title=""/>
          </v:shape>
          <o:OLEObject Type="Embed" ProgID="Equation.DSMT4" ShapeID="_x0000_i1995" DrawAspect="Content" ObjectID="_1493626019" r:id="rId1962"/>
        </w:object>
      </w:r>
      <w:r>
        <w:t xml:space="preserve">, </w:t>
      </w:r>
      <w:r w:rsidR="00905817" w:rsidRPr="00905817">
        <w:rPr>
          <w:position w:val="-12"/>
        </w:rPr>
        <w:object w:dxaOrig="279" w:dyaOrig="380" w14:anchorId="45CE5EC5">
          <v:shape id="_x0000_i1996" type="#_x0000_t75" style="width:14.25pt;height:19pt" o:ole="">
            <v:imagedata r:id="rId1963" o:title=""/>
          </v:shape>
          <o:OLEObject Type="Embed" ProgID="Equation.DSMT4" ShapeID="_x0000_i1996" DrawAspect="Content" ObjectID="_1493626020" r:id="rId1964"/>
        </w:object>
      </w:r>
      <w:r>
        <w:t xml:space="preserve"> and </w:t>
      </w:r>
      <w:r w:rsidR="00905817" w:rsidRPr="00905817">
        <w:rPr>
          <w:position w:val="-12"/>
        </w:rPr>
        <w:object w:dxaOrig="260" w:dyaOrig="380" w14:anchorId="78E6861C">
          <v:shape id="_x0000_i1997" type="#_x0000_t75" style="width:12.9pt;height:19pt" o:ole="">
            <v:imagedata r:id="rId1965" o:title=""/>
          </v:shape>
          <o:OLEObject Type="Embed" ProgID="Equation.DSMT4" ShapeID="_x0000_i1997" DrawAspect="Content" ObjectID="_1493626021" r:id="rId1966"/>
        </w:object>
      </w:r>
      <w:r>
        <w:t xml:space="preserve"> are evaluated at the parametric coordinates of the </w:t>
      </w:r>
      <w:r w:rsidR="00905817" w:rsidRPr="00905817">
        <w:rPr>
          <w:position w:val="-6"/>
        </w:rPr>
        <w:object w:dxaOrig="380" w:dyaOrig="279" w14:anchorId="50EE0878">
          <v:shape id="_x0000_i1998" type="#_x0000_t75" style="width:19pt;height:14.25pt" o:ole="">
            <v:imagedata r:id="rId1967" o:title=""/>
          </v:shape>
          <o:OLEObject Type="Embed" ProgID="Equation.DSMT4" ShapeID="_x0000_i1998" DrawAspect="Content" ObjectID="_1493626022" r:id="rId1968"/>
        </w:object>
      </w:r>
      <w:r>
        <w:t>th integration point. Since the parametric space is invariant, time derivatives are evaluated in a material frame</w:t>
      </w:r>
      <w:r w:rsidR="000A0A53">
        <w:t>.</w:t>
      </w:r>
      <w:r>
        <w:t xml:space="preserve"> </w:t>
      </w:r>
      <w:r w:rsidR="000A0A53">
        <w:t>F</w:t>
      </w:r>
      <w:r>
        <w:t xml:space="preserve">or example, the time derivative </w:t>
      </w:r>
      <w:r w:rsidR="00905817" w:rsidRPr="00905817">
        <w:rPr>
          <w:position w:val="-14"/>
        </w:rPr>
        <w:object w:dxaOrig="1400" w:dyaOrig="400" w14:anchorId="43616F5A">
          <v:shape id="_x0000_i1999" type="#_x0000_t75" style="width:69.95pt;height:19.7pt" o:ole="">
            <v:imagedata r:id="rId1969" o:title=""/>
          </v:shape>
          <o:OLEObject Type="Embed" ProgID="Equation.DSMT4" ShapeID="_x0000_i1999" DrawAspect="Content" ObjectID="_1493626023" r:id="rId1970"/>
        </w:object>
      </w:r>
      <w:r>
        <w:t xml:space="preserve"> appearing in </w:t>
      </w:r>
      <w:r w:rsidR="00605580">
        <w:fldChar w:fldCharType="begin"/>
      </w:r>
      <w:r w:rsidR="00605580">
        <w:instrText xml:space="preserve"> GOTOBUTTON ZEqnNum588916  \* MERGEFORMAT </w:instrText>
      </w:r>
      <w:r w:rsidR="00827503">
        <w:fldChar w:fldCharType="begin"/>
      </w:r>
      <w:r w:rsidR="00827503">
        <w:instrText xml:space="preserve"> REF ZEqnNum588916 \* Charformat \! \* MERGEFORMAT </w:instrText>
      </w:r>
      <w:r w:rsidR="00827503">
        <w:fldChar w:fldCharType="separate"/>
      </w:r>
      <w:ins w:id="535" w:author="rawlins" w:date="2015-05-19T17:23:00Z">
        <w:r w:rsidR="00D3178E">
          <w:instrText>(3.56)</w:instrText>
        </w:r>
      </w:ins>
      <w:ins w:id="536" w:author="Gerard" w:date="2015-05-06T12:49:00Z">
        <w:del w:id="537" w:author="rawlins" w:date="2015-05-19T16:10:00Z">
          <w:r w:rsidR="00E3755C" w:rsidDel="00752FD5">
            <w:delInstrText>(3.56)</w:delInstrText>
          </w:r>
        </w:del>
      </w:ins>
      <w:del w:id="538" w:author="rawlins" w:date="2015-05-19T16:10:00Z">
        <w:r w:rsidR="008D52AD" w:rsidDel="00752FD5">
          <w:delInstrText>(3.55)</w:delInstrText>
        </w:r>
      </w:del>
      <w:r w:rsidR="00827503">
        <w:fldChar w:fldCharType="end"/>
      </w:r>
      <w:r w:rsidR="00605580">
        <w:fldChar w:fldCharType="end"/>
      </w:r>
      <w:r>
        <w:t xml:space="preserve"> becomes </w:t>
      </w:r>
      <w:r w:rsidR="00905817" w:rsidRPr="00905817">
        <w:rPr>
          <w:position w:val="-14"/>
        </w:rPr>
        <w:object w:dxaOrig="1300" w:dyaOrig="400" w14:anchorId="65CBA84D">
          <v:shape id="_x0000_i2000" type="#_x0000_t75" style="width:65.2pt;height:19.7pt" o:ole="">
            <v:imagedata r:id="rId1971" o:title=""/>
          </v:shape>
          <o:OLEObject Type="Embed" ProgID="Equation.DSMT4" ShapeID="_x0000_i2000" DrawAspect="Content" ObjectID="_1493626024" r:id="rId1972"/>
        </w:object>
      </w:r>
      <w:r>
        <w:t xml:space="preserve"> when evaluated at the parametric coordinates </w:t>
      </w:r>
      <w:r w:rsidR="00905817" w:rsidRPr="00905817">
        <w:rPr>
          <w:position w:val="-16"/>
        </w:rPr>
        <w:object w:dxaOrig="1600" w:dyaOrig="440" w14:anchorId="292A8373">
          <v:shape id="_x0000_i2001" type="#_x0000_t75" style="width:80.15pt;height:21.75pt" o:ole="">
            <v:imagedata r:id="rId1973" o:title=""/>
          </v:shape>
          <o:OLEObject Type="Embed" ProgID="Equation.DSMT4" ShapeID="_x0000_i2001" DrawAspect="Content" ObjectID="_1493626025" r:id="rId1974"/>
        </w:object>
      </w:r>
      <w:r>
        <w:t xml:space="preserve"> of the </w:t>
      </w:r>
      <w:r w:rsidR="00905817" w:rsidRPr="00905817">
        <w:rPr>
          <w:position w:val="-6"/>
        </w:rPr>
        <w:object w:dxaOrig="380" w:dyaOrig="279" w14:anchorId="03516F60">
          <v:shape id="_x0000_i2002" type="#_x0000_t75" style="width:19pt;height:14.25pt" o:ole="">
            <v:imagedata r:id="rId1975" o:title=""/>
          </v:shape>
          <o:OLEObject Type="Embed" ProgID="Equation.DSMT4" ShapeID="_x0000_i2002" DrawAspect="Content" ObjectID="_1493626026" r:id="rId1976"/>
        </w:object>
      </w:r>
      <w:r>
        <w:t>th integration point.</w:t>
      </w:r>
    </w:p>
    <w:p w14:paraId="2AC7F844" w14:textId="77777777" w:rsidR="00FB6012" w:rsidRDefault="00FB6012" w:rsidP="00FB6012"/>
    <w:p w14:paraId="548C1D25" w14:textId="76A0DFEF" w:rsidR="00FB6012" w:rsidRDefault="00FB6012" w:rsidP="00FB6012">
      <w:r>
        <w:t xml:space="preserve">Similarly, the discretized form of </w:t>
      </w:r>
      <w:r w:rsidR="00905817" w:rsidRPr="00905817">
        <w:rPr>
          <w:position w:val="-14"/>
        </w:rPr>
        <w:object w:dxaOrig="4780" w:dyaOrig="400" w14:anchorId="73F1CFE3">
          <v:shape id="_x0000_i2003" type="#_x0000_t75" style="width:238.4pt;height:19.7pt" o:ole="">
            <v:imagedata r:id="rId1977" o:title=""/>
          </v:shape>
          <o:OLEObject Type="Embed" ProgID="Equation.DSMT4" ShapeID="_x0000_i2003" DrawAspect="Content" ObjectID="_1493626027" r:id="rId1978"/>
        </w:object>
      </w:r>
      <w:r>
        <w:t xml:space="preserve"> may be written as</w:t>
      </w:r>
    </w:p>
    <w:p w14:paraId="1E47097B" w14:textId="3EAA97A9" w:rsidR="00FB6012" w:rsidRDefault="00FB6012" w:rsidP="00FB6012">
      <w:pPr>
        <w:pStyle w:val="MTDisplayEquation"/>
      </w:pPr>
      <w:r>
        <w:tab/>
      </w:r>
      <w:r w:rsidR="00905817" w:rsidRPr="00905817">
        <w:rPr>
          <w:position w:val="-106"/>
        </w:rPr>
        <w:object w:dxaOrig="6960" w:dyaOrig="1540" w14:anchorId="5639C47D">
          <v:shape id="_x0000_i2004" type="#_x0000_t75" style="width:349.15pt;height:76.75pt" o:ole="">
            <v:imagedata r:id="rId1979" o:title=""/>
          </v:shape>
          <o:OLEObject Type="Embed" ProgID="Equation.DSMT4" ShapeID="_x0000_i2004" DrawAspect="Content" ObjectID="_1493626028" r:id="rId198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539" w:name="ZEqnNum438068"/>
      <w:r>
        <w:instrText>(</w:instrText>
      </w:r>
      <w:r w:rsidR="00827503">
        <w:fldChar w:fldCharType="begin"/>
      </w:r>
      <w:r w:rsidR="00827503">
        <w:instrText xml:space="preserve"> SEQ MTSec \c \* Arabic \*</w:instrText>
      </w:r>
      <w:r w:rsidR="00827503">
        <w:instrText xml:space="preserve">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540" w:author="rawlins" w:date="2015-05-19T17:23:00Z">
        <w:r w:rsidR="00D3178E">
          <w:rPr>
            <w:noProof/>
          </w:rPr>
          <w:instrText>98</w:instrText>
        </w:r>
      </w:ins>
      <w:ins w:id="541" w:author="Gerard" w:date="2015-05-06T12:49:00Z">
        <w:del w:id="542" w:author="rawlins" w:date="2015-05-19T16:10:00Z">
          <w:r w:rsidR="00E3755C" w:rsidDel="00752FD5">
            <w:rPr>
              <w:noProof/>
            </w:rPr>
            <w:delInstrText>98</w:delInstrText>
          </w:r>
        </w:del>
      </w:ins>
      <w:del w:id="543" w:author="rawlins" w:date="2015-05-19T16:10:00Z">
        <w:r w:rsidR="008D52AD" w:rsidDel="00752FD5">
          <w:rPr>
            <w:noProof/>
          </w:rPr>
          <w:delInstrText>97</w:delInstrText>
        </w:r>
      </w:del>
      <w:r w:rsidR="00827503">
        <w:rPr>
          <w:noProof/>
        </w:rPr>
        <w:fldChar w:fldCharType="end"/>
      </w:r>
      <w:r>
        <w:instrText>)</w:instrText>
      </w:r>
      <w:bookmarkEnd w:id="539"/>
      <w:r>
        <w:fldChar w:fldCharType="end"/>
      </w:r>
    </w:p>
    <w:p w14:paraId="264382E2" w14:textId="3272150C" w:rsidR="00FB6012" w:rsidRDefault="00FB6012" w:rsidP="00FB6012">
      <w:r>
        <w:t xml:space="preserve">where the terms in the first column are the discretized form of the linearization along </w:t>
      </w:r>
      <w:r w:rsidR="00905817" w:rsidRPr="00905817">
        <w:rPr>
          <w:position w:val="-6"/>
        </w:rPr>
        <w:object w:dxaOrig="360" w:dyaOrig="279" w14:anchorId="273CEC59">
          <v:shape id="_x0000_i2005" type="#_x0000_t75" style="width:19pt;height:14.25pt" o:ole="">
            <v:imagedata r:id="rId1981" o:title=""/>
          </v:shape>
          <o:OLEObject Type="Embed" ProgID="Equation.DSMT4" ShapeID="_x0000_i2005" DrawAspect="Content" ObjectID="_1493626029" r:id="rId1982"/>
        </w:object>
      </w:r>
      <w:r>
        <w:t>:</w:t>
      </w:r>
    </w:p>
    <w:p w14:paraId="0700F1B8" w14:textId="1830FB94" w:rsidR="00FB6012" w:rsidRDefault="00FB6012" w:rsidP="00FB6012">
      <w:pPr>
        <w:pStyle w:val="MTDisplayEquation"/>
      </w:pPr>
      <w:r>
        <w:tab/>
      </w:r>
      <w:r w:rsidR="00905817" w:rsidRPr="00905817">
        <w:rPr>
          <w:position w:val="-14"/>
        </w:rPr>
        <w:object w:dxaOrig="4900" w:dyaOrig="400" w14:anchorId="625BAF38">
          <v:shape id="_x0000_i2006" type="#_x0000_t75" style="width:245.2pt;height:19.7pt" o:ole="">
            <v:imagedata r:id="rId1983" o:title=""/>
          </v:shape>
          <o:OLEObject Type="Embed" ProgID="Equation.DSMT4" ShapeID="_x0000_i2006" DrawAspect="Content" ObjectID="_1493626030" r:id="rId198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544" w:author="rawlins" w:date="2015-05-19T17:23:00Z">
        <w:r w:rsidR="00D3178E">
          <w:rPr>
            <w:noProof/>
          </w:rPr>
          <w:instrText>99</w:instrText>
        </w:r>
      </w:ins>
      <w:ins w:id="545" w:author="Gerard" w:date="2015-05-06T12:49:00Z">
        <w:del w:id="546" w:author="rawlins" w:date="2015-05-19T16:10:00Z">
          <w:r w:rsidR="00E3755C" w:rsidDel="00752FD5">
            <w:rPr>
              <w:noProof/>
            </w:rPr>
            <w:delInstrText>99</w:delInstrText>
          </w:r>
        </w:del>
      </w:ins>
      <w:del w:id="547" w:author="rawlins" w:date="2015-05-19T16:10:00Z">
        <w:r w:rsidR="008D52AD" w:rsidDel="00752FD5">
          <w:rPr>
            <w:noProof/>
          </w:rPr>
          <w:delInstrText>98</w:delInstrText>
        </w:r>
      </w:del>
      <w:r w:rsidR="00827503">
        <w:rPr>
          <w:noProof/>
        </w:rPr>
        <w:fldChar w:fldCharType="end"/>
      </w:r>
      <w:r>
        <w:instrText>)</w:instrText>
      </w:r>
      <w:r>
        <w:fldChar w:fldCharType="end"/>
      </w:r>
    </w:p>
    <w:p w14:paraId="4A45DC9C" w14:textId="58D4A45F" w:rsidR="00FB6012" w:rsidRDefault="00FB6012" w:rsidP="00FB6012">
      <w:pPr>
        <w:pStyle w:val="MTDisplayEquation"/>
      </w:pPr>
      <w:r>
        <w:tab/>
      </w:r>
      <w:r w:rsidR="00905817" w:rsidRPr="00905817">
        <w:rPr>
          <w:position w:val="-16"/>
        </w:rPr>
        <w:object w:dxaOrig="2880" w:dyaOrig="480" w14:anchorId="7F7D3A77">
          <v:shape id="_x0000_i2007" type="#_x0000_t75" style="width:2in;height:24.45pt" o:ole="">
            <v:imagedata r:id="rId1985" o:title=""/>
          </v:shape>
          <o:OLEObject Type="Embed" ProgID="Equation.DSMT4" ShapeID="_x0000_i2007" DrawAspect="Content" ObjectID="_1493626031" r:id="rId198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w:instrText>
      </w:r>
      <w:r w:rsidR="00827503">
        <w:instrText xml:space="preserve">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548" w:author="rawlins" w:date="2015-05-19T17:23:00Z">
        <w:r w:rsidR="00D3178E">
          <w:rPr>
            <w:noProof/>
          </w:rPr>
          <w:instrText>100</w:instrText>
        </w:r>
      </w:ins>
      <w:ins w:id="549" w:author="Gerard" w:date="2015-05-06T12:49:00Z">
        <w:del w:id="550" w:author="rawlins" w:date="2015-05-19T16:10:00Z">
          <w:r w:rsidR="00E3755C" w:rsidDel="00752FD5">
            <w:rPr>
              <w:noProof/>
            </w:rPr>
            <w:delInstrText>100</w:delInstrText>
          </w:r>
        </w:del>
      </w:ins>
      <w:del w:id="551" w:author="rawlins" w:date="2015-05-19T16:10:00Z">
        <w:r w:rsidR="008D52AD" w:rsidDel="00752FD5">
          <w:rPr>
            <w:noProof/>
          </w:rPr>
          <w:delInstrText>99</w:delInstrText>
        </w:r>
      </w:del>
      <w:r w:rsidR="00827503">
        <w:rPr>
          <w:noProof/>
        </w:rPr>
        <w:fldChar w:fldCharType="end"/>
      </w:r>
      <w:r>
        <w:instrText>)</w:instrText>
      </w:r>
      <w:r>
        <w:fldChar w:fldCharType="end"/>
      </w:r>
    </w:p>
    <w:p w14:paraId="752D326C" w14:textId="4A3F3C43" w:rsidR="00FB6012" w:rsidRDefault="00FB6012" w:rsidP="00FB6012">
      <w:pPr>
        <w:pStyle w:val="MTDisplayEquation"/>
      </w:pPr>
      <w:r>
        <w:tab/>
      </w:r>
      <w:r w:rsidR="00905817" w:rsidRPr="00905817">
        <w:rPr>
          <w:position w:val="-16"/>
        </w:rPr>
        <w:object w:dxaOrig="2740" w:dyaOrig="480" w14:anchorId="2554C47E">
          <v:shape id="_x0000_i2008" type="#_x0000_t75" style="width:137.2pt;height:24.45pt" o:ole="">
            <v:imagedata r:id="rId1987" o:title=""/>
          </v:shape>
          <o:OLEObject Type="Embed" ProgID="Equation.DSMT4" ShapeID="_x0000_i2008" DrawAspect="Content" ObjectID="_1493626032" r:id="rId198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552" w:author="rawlins" w:date="2015-05-19T17:23:00Z">
        <w:r w:rsidR="00D3178E">
          <w:rPr>
            <w:noProof/>
          </w:rPr>
          <w:instrText>101</w:instrText>
        </w:r>
      </w:ins>
      <w:ins w:id="553" w:author="Gerard" w:date="2015-05-06T12:49:00Z">
        <w:del w:id="554" w:author="rawlins" w:date="2015-05-19T16:10:00Z">
          <w:r w:rsidR="00E3755C" w:rsidDel="00752FD5">
            <w:rPr>
              <w:noProof/>
            </w:rPr>
            <w:delInstrText>101</w:delInstrText>
          </w:r>
        </w:del>
      </w:ins>
      <w:del w:id="555" w:author="rawlins" w:date="2015-05-19T16:10:00Z">
        <w:r w:rsidR="008D52AD" w:rsidDel="00752FD5">
          <w:rPr>
            <w:noProof/>
          </w:rPr>
          <w:delInstrText>100</w:delInstrText>
        </w:r>
      </w:del>
      <w:r w:rsidR="00827503">
        <w:rPr>
          <w:noProof/>
        </w:rPr>
        <w:fldChar w:fldCharType="end"/>
      </w:r>
      <w:r>
        <w:instrText>)</w:instrText>
      </w:r>
      <w:r>
        <w:fldChar w:fldCharType="end"/>
      </w:r>
    </w:p>
    <w:p w14:paraId="61F44CB2" w14:textId="77777777" w:rsidR="00FB6012" w:rsidRDefault="00FB6012" w:rsidP="00FB6012">
      <w:pPr>
        <w:pStyle w:val="MTDisplayEquation"/>
      </w:pPr>
      <w:r>
        <w:tab/>
      </w:r>
    </w:p>
    <w:p w14:paraId="742F456B" w14:textId="77777777" w:rsidR="00FB6012" w:rsidRDefault="00FB6012" w:rsidP="00FB6012">
      <w:pPr>
        <w:pStyle w:val="MTDisplayEquation"/>
      </w:pPr>
      <w:r>
        <w:t>where</w:t>
      </w:r>
    </w:p>
    <w:p w14:paraId="54870445" w14:textId="20BA4E23" w:rsidR="00FB6012" w:rsidRPr="009B4840" w:rsidRDefault="00FB6012" w:rsidP="00FB6012">
      <w:pPr>
        <w:pStyle w:val="MTDisplayEquation"/>
      </w:pPr>
      <w:r>
        <w:tab/>
      </w:r>
      <w:r w:rsidR="00905817" w:rsidRPr="00905817">
        <w:rPr>
          <w:position w:val="-4"/>
        </w:rPr>
        <w:object w:dxaOrig="180" w:dyaOrig="279" w14:anchorId="26F3E0E0">
          <v:shape id="_x0000_i2009" type="#_x0000_t75" style="width:8.85pt;height:14.25pt" o:ole="">
            <v:imagedata r:id="rId1989" o:title=""/>
          </v:shape>
          <o:OLEObject Type="Embed" ProgID="Equation.DSMT4" ShapeID="_x0000_i2009" DrawAspect="Content" ObjectID="_1493626033" r:id="rId199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556" w:author="rawlins" w:date="2015-05-19T17:23:00Z">
        <w:r w:rsidR="00D3178E">
          <w:rPr>
            <w:noProof/>
          </w:rPr>
          <w:instrText>102</w:instrText>
        </w:r>
      </w:ins>
      <w:ins w:id="557" w:author="Gerard" w:date="2015-05-06T12:49:00Z">
        <w:del w:id="558" w:author="rawlins" w:date="2015-05-19T16:10:00Z">
          <w:r w:rsidR="00E3755C" w:rsidDel="00752FD5">
            <w:rPr>
              <w:noProof/>
            </w:rPr>
            <w:delInstrText>102</w:delInstrText>
          </w:r>
        </w:del>
      </w:ins>
      <w:del w:id="559" w:author="rawlins" w:date="2015-05-19T16:10:00Z">
        <w:r w:rsidR="008D52AD" w:rsidDel="00752FD5">
          <w:rPr>
            <w:noProof/>
          </w:rPr>
          <w:delInstrText>101</w:delInstrText>
        </w:r>
      </w:del>
      <w:r w:rsidR="00827503">
        <w:rPr>
          <w:noProof/>
        </w:rPr>
        <w:fldChar w:fldCharType="end"/>
      </w:r>
      <w:r>
        <w:instrText>)</w:instrText>
      </w:r>
      <w:r>
        <w:fldChar w:fldCharType="end"/>
      </w:r>
    </w:p>
    <w:p w14:paraId="5ABBA235" w14:textId="4D1D993C" w:rsidR="00FB6012" w:rsidRDefault="00FB6012" w:rsidP="00FB6012">
      <w:pPr>
        <w:pStyle w:val="MTDisplayEquation"/>
      </w:pPr>
      <w:r>
        <w:tab/>
      </w:r>
      <w:r w:rsidR="00905817" w:rsidRPr="00905817">
        <w:rPr>
          <w:position w:val="-72"/>
        </w:rPr>
        <w:object w:dxaOrig="8720" w:dyaOrig="1560" w14:anchorId="20342252">
          <v:shape id="_x0000_i2010" type="#_x0000_t75" style="width:436.75pt;height:78.1pt" o:ole="">
            <v:imagedata r:id="rId1991" o:title=""/>
          </v:shape>
          <o:OLEObject Type="Embed" ProgID="Equation.DSMT4" ShapeID="_x0000_i2010" DrawAspect="Content" ObjectID="_1493626034" r:id="rId199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560" w:author="rawlins" w:date="2015-05-19T17:23:00Z">
        <w:r w:rsidR="00D3178E">
          <w:rPr>
            <w:noProof/>
          </w:rPr>
          <w:instrText>103</w:instrText>
        </w:r>
      </w:ins>
      <w:ins w:id="561" w:author="Gerard" w:date="2015-05-06T12:49:00Z">
        <w:del w:id="562" w:author="rawlins" w:date="2015-05-19T16:10:00Z">
          <w:r w:rsidR="00E3755C" w:rsidDel="00752FD5">
            <w:rPr>
              <w:noProof/>
            </w:rPr>
            <w:delInstrText>103</w:delInstrText>
          </w:r>
        </w:del>
      </w:ins>
      <w:del w:id="563" w:author="rawlins" w:date="2015-05-19T16:10:00Z">
        <w:r w:rsidR="008D52AD" w:rsidDel="00752FD5">
          <w:rPr>
            <w:noProof/>
          </w:rPr>
          <w:delInstrText>102</w:delInstrText>
        </w:r>
      </w:del>
      <w:r w:rsidR="00827503">
        <w:rPr>
          <w:noProof/>
        </w:rPr>
        <w:fldChar w:fldCharType="end"/>
      </w:r>
      <w:r>
        <w:instrText>)</w:instrText>
      </w:r>
      <w:r>
        <w:fldChar w:fldCharType="end"/>
      </w:r>
    </w:p>
    <w:p w14:paraId="6B4AAE9B" w14:textId="38D3EC79" w:rsidR="00FB6012" w:rsidRDefault="00FB6012" w:rsidP="00FB6012">
      <w:pPr>
        <w:pStyle w:val="MTDisplayEquation"/>
      </w:pPr>
      <w:r>
        <w:tab/>
      </w:r>
      <w:r w:rsidR="00905817" w:rsidRPr="00905817">
        <w:rPr>
          <w:position w:val="-28"/>
        </w:rPr>
        <w:object w:dxaOrig="4700" w:dyaOrig="680" w14:anchorId="026ECE2C">
          <v:shape id="_x0000_i2011" type="#_x0000_t75" style="width:235pt;height:34.65pt" o:ole="">
            <v:imagedata r:id="rId1993" o:title=""/>
          </v:shape>
          <o:OLEObject Type="Embed" ProgID="Equation.DSMT4" ShapeID="_x0000_i2011" DrawAspect="Content" ObjectID="_1493626035" r:id="rId199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564" w:author="rawlins" w:date="2015-05-19T17:23:00Z">
        <w:r w:rsidR="00D3178E">
          <w:rPr>
            <w:noProof/>
          </w:rPr>
          <w:instrText>104</w:instrText>
        </w:r>
      </w:ins>
      <w:ins w:id="565" w:author="Gerard" w:date="2015-05-06T12:49:00Z">
        <w:del w:id="566" w:author="rawlins" w:date="2015-05-19T16:10:00Z">
          <w:r w:rsidR="00E3755C" w:rsidDel="00752FD5">
            <w:rPr>
              <w:noProof/>
            </w:rPr>
            <w:delInstrText>104</w:delInstrText>
          </w:r>
        </w:del>
      </w:ins>
      <w:del w:id="567" w:author="rawlins" w:date="2015-05-19T16:10:00Z">
        <w:r w:rsidR="008D52AD" w:rsidDel="00752FD5">
          <w:rPr>
            <w:noProof/>
          </w:rPr>
          <w:delInstrText>103</w:delInstrText>
        </w:r>
      </w:del>
      <w:r w:rsidR="00827503">
        <w:rPr>
          <w:noProof/>
        </w:rPr>
        <w:fldChar w:fldCharType="end"/>
      </w:r>
      <w:r>
        <w:instrText>)</w:instrText>
      </w:r>
      <w:r>
        <w:fldChar w:fldCharType="end"/>
      </w:r>
    </w:p>
    <w:p w14:paraId="2B196AF8" w14:textId="2D8E47D2" w:rsidR="00FB6012" w:rsidRDefault="00FB6012" w:rsidP="00FB6012">
      <w:pPr>
        <w:pStyle w:val="MTDisplayEquation"/>
      </w:pPr>
      <w:r>
        <w:tab/>
      </w:r>
      <w:r w:rsidR="00905817" w:rsidRPr="00905817">
        <w:rPr>
          <w:position w:val="-38"/>
        </w:rPr>
        <w:object w:dxaOrig="7380" w:dyaOrig="880" w14:anchorId="1917F429">
          <v:shape id="_x0000_i2012" type="#_x0000_t75" style="width:368.85pt;height:44.15pt" o:ole="">
            <v:imagedata r:id="rId1995" o:title=""/>
          </v:shape>
          <o:OLEObject Type="Embed" ProgID="Equation.DSMT4" ShapeID="_x0000_i2012" DrawAspect="Content" ObjectID="_1493626036" r:id="rId199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568" w:author="rawlins" w:date="2015-05-19T17:23:00Z">
        <w:r w:rsidR="00D3178E">
          <w:rPr>
            <w:noProof/>
          </w:rPr>
          <w:instrText>105</w:instrText>
        </w:r>
      </w:ins>
      <w:ins w:id="569" w:author="Gerard" w:date="2015-05-06T12:49:00Z">
        <w:del w:id="570" w:author="rawlins" w:date="2015-05-19T16:10:00Z">
          <w:r w:rsidR="00E3755C" w:rsidDel="00752FD5">
            <w:rPr>
              <w:noProof/>
            </w:rPr>
            <w:delInstrText>105</w:delInstrText>
          </w:r>
        </w:del>
      </w:ins>
      <w:del w:id="571" w:author="rawlins" w:date="2015-05-19T16:10:00Z">
        <w:r w:rsidR="008D52AD" w:rsidDel="00752FD5">
          <w:rPr>
            <w:noProof/>
          </w:rPr>
          <w:delInstrText>104</w:delInstrText>
        </w:r>
      </w:del>
      <w:r w:rsidR="00827503">
        <w:rPr>
          <w:noProof/>
        </w:rPr>
        <w:fldChar w:fldCharType="end"/>
      </w:r>
      <w:r>
        <w:instrText>)</w:instrText>
      </w:r>
      <w:r>
        <w:fldChar w:fldCharType="end"/>
      </w:r>
    </w:p>
    <w:p w14:paraId="09296CE9" w14:textId="77777777" w:rsidR="00FB6012" w:rsidRDefault="00FB6012" w:rsidP="00FB6012"/>
    <w:p w14:paraId="1543DEB2" w14:textId="1A024132" w:rsidR="00FB6012" w:rsidRDefault="00FB6012" w:rsidP="00FB6012">
      <w:r>
        <w:t xml:space="preserve">The terms in the second column of the stiffness matrix in </w:t>
      </w:r>
      <w:r w:rsidR="00605580">
        <w:fldChar w:fldCharType="begin"/>
      </w:r>
      <w:r w:rsidR="00605580">
        <w:instrText xml:space="preserve"> GOTOBUTTON ZEqnNum438068  \* MERGEFORMAT </w:instrText>
      </w:r>
      <w:r w:rsidR="00827503">
        <w:fldChar w:fldCharType="begin"/>
      </w:r>
      <w:r w:rsidR="00827503">
        <w:instrText xml:space="preserve"> REF ZEqnNum438068 \* Charformat \! \* MERGEFORMAT </w:instrText>
      </w:r>
      <w:r w:rsidR="00827503">
        <w:fldChar w:fldCharType="separate"/>
      </w:r>
      <w:ins w:id="572" w:author="rawlins" w:date="2015-05-19T17:23:00Z">
        <w:r w:rsidR="00D3178E">
          <w:instrText>(3.98)</w:instrText>
        </w:r>
      </w:ins>
      <w:ins w:id="573" w:author="Gerard" w:date="2015-05-06T12:49:00Z">
        <w:del w:id="574" w:author="rawlins" w:date="2015-05-19T16:10:00Z">
          <w:r w:rsidR="00E3755C" w:rsidDel="00752FD5">
            <w:delInstrText>(3.98)</w:delInstrText>
          </w:r>
        </w:del>
      </w:ins>
      <w:del w:id="575" w:author="rawlins" w:date="2015-05-19T16:10:00Z">
        <w:r w:rsidR="008D52AD" w:rsidDel="00752FD5">
          <w:delInstrText>(3.97)</w:delInstrText>
        </w:r>
      </w:del>
      <w:r w:rsidR="00827503">
        <w:fldChar w:fldCharType="end"/>
      </w:r>
      <w:r w:rsidR="00605580">
        <w:fldChar w:fldCharType="end"/>
      </w:r>
      <w:r>
        <w:t xml:space="preserve"> are the discretized form of the linearization along </w:t>
      </w:r>
      <w:r w:rsidR="00905817" w:rsidRPr="00905817">
        <w:rPr>
          <w:position w:val="-10"/>
        </w:rPr>
        <w:object w:dxaOrig="340" w:dyaOrig="320" w14:anchorId="24E38BFA">
          <v:shape id="_x0000_i2013" type="#_x0000_t75" style="width:17pt;height:15.6pt" o:ole="">
            <v:imagedata r:id="rId1997" o:title=""/>
          </v:shape>
          <o:OLEObject Type="Embed" ProgID="Equation.DSMT4" ShapeID="_x0000_i2013" DrawAspect="Content" ObjectID="_1493626037" r:id="rId1998"/>
        </w:object>
      </w:r>
      <w:r>
        <w:t>:</w:t>
      </w:r>
    </w:p>
    <w:p w14:paraId="67C3010B" w14:textId="547134E6" w:rsidR="00FB6012" w:rsidRDefault="00FB6012" w:rsidP="00FB6012">
      <w:pPr>
        <w:pStyle w:val="MTDisplayEquation"/>
      </w:pPr>
      <w:r>
        <w:tab/>
      </w:r>
      <w:r w:rsidR="00905817" w:rsidRPr="00905817">
        <w:rPr>
          <w:position w:val="-12"/>
        </w:rPr>
        <w:object w:dxaOrig="1800" w:dyaOrig="380" w14:anchorId="3BC55CBC">
          <v:shape id="_x0000_i2014" type="#_x0000_t75" style="width:91pt;height:19pt" o:ole="">
            <v:imagedata r:id="rId1999" o:title=""/>
          </v:shape>
          <o:OLEObject Type="Embed" ProgID="Equation.DSMT4" ShapeID="_x0000_i2014" DrawAspect="Content" ObjectID="_1493626038" r:id="rId200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w:instrText>
      </w:r>
      <w:r w:rsidR="00827503">
        <w:instrText xml:space="preserve">RGEFORMAT </w:instrText>
      </w:r>
      <w:r w:rsidR="00827503">
        <w:fldChar w:fldCharType="separate"/>
      </w:r>
      <w:ins w:id="576" w:author="rawlins" w:date="2015-05-19T17:23:00Z">
        <w:r w:rsidR="00D3178E">
          <w:rPr>
            <w:noProof/>
          </w:rPr>
          <w:instrText>106</w:instrText>
        </w:r>
      </w:ins>
      <w:ins w:id="577" w:author="Gerard" w:date="2015-05-06T12:49:00Z">
        <w:del w:id="578" w:author="rawlins" w:date="2015-05-19T16:10:00Z">
          <w:r w:rsidR="00E3755C" w:rsidDel="00752FD5">
            <w:rPr>
              <w:noProof/>
            </w:rPr>
            <w:delInstrText>106</w:delInstrText>
          </w:r>
        </w:del>
      </w:ins>
      <w:del w:id="579" w:author="rawlins" w:date="2015-05-19T16:10:00Z">
        <w:r w:rsidR="008D52AD" w:rsidDel="00752FD5">
          <w:rPr>
            <w:noProof/>
          </w:rPr>
          <w:delInstrText>105</w:delInstrText>
        </w:r>
      </w:del>
      <w:r w:rsidR="00827503">
        <w:rPr>
          <w:noProof/>
        </w:rPr>
        <w:fldChar w:fldCharType="end"/>
      </w:r>
      <w:r>
        <w:instrText>)</w:instrText>
      </w:r>
      <w:r>
        <w:fldChar w:fldCharType="end"/>
      </w:r>
    </w:p>
    <w:p w14:paraId="3F0BED8B" w14:textId="49F56BD1" w:rsidR="00FB6012" w:rsidRDefault="00FB6012" w:rsidP="00FB6012">
      <w:pPr>
        <w:pStyle w:val="MTDisplayEquation"/>
      </w:pPr>
      <w:r>
        <w:tab/>
      </w:r>
      <w:r w:rsidR="00905817" w:rsidRPr="00905817">
        <w:rPr>
          <w:position w:val="-12"/>
        </w:rPr>
        <w:object w:dxaOrig="2620" w:dyaOrig="400" w14:anchorId="5289030B">
          <v:shape id="_x0000_i2015" type="#_x0000_t75" style="width:131.1pt;height:19.7pt" o:ole="">
            <v:imagedata r:id="rId2001" o:title=""/>
          </v:shape>
          <o:OLEObject Type="Embed" ProgID="Equation.DSMT4" ShapeID="_x0000_i2015" DrawAspect="Content" ObjectID="_1493626039" r:id="rId200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580" w:author="rawlins" w:date="2015-05-19T17:23:00Z">
        <w:r w:rsidR="00D3178E">
          <w:rPr>
            <w:noProof/>
          </w:rPr>
          <w:instrText>107</w:instrText>
        </w:r>
      </w:ins>
      <w:ins w:id="581" w:author="Gerard" w:date="2015-05-06T12:49:00Z">
        <w:del w:id="582" w:author="rawlins" w:date="2015-05-19T16:10:00Z">
          <w:r w:rsidR="00E3755C" w:rsidDel="00752FD5">
            <w:rPr>
              <w:noProof/>
            </w:rPr>
            <w:delInstrText>107</w:delInstrText>
          </w:r>
        </w:del>
      </w:ins>
      <w:del w:id="583" w:author="rawlins" w:date="2015-05-19T16:10:00Z">
        <w:r w:rsidR="008D52AD" w:rsidDel="00752FD5">
          <w:rPr>
            <w:noProof/>
          </w:rPr>
          <w:delInstrText>106</w:delInstrText>
        </w:r>
      </w:del>
      <w:r w:rsidR="00827503">
        <w:rPr>
          <w:noProof/>
        </w:rPr>
        <w:fldChar w:fldCharType="end"/>
      </w:r>
      <w:r>
        <w:instrText>)</w:instrText>
      </w:r>
      <w:r>
        <w:fldChar w:fldCharType="end"/>
      </w:r>
    </w:p>
    <w:p w14:paraId="47A4D293" w14:textId="79777AB5" w:rsidR="00FB6012" w:rsidRDefault="00FB6012" w:rsidP="00FB6012">
      <w:pPr>
        <w:pStyle w:val="MTDisplayEquation"/>
      </w:pPr>
      <w:r>
        <w:tab/>
      </w:r>
      <w:r w:rsidR="00905817" w:rsidRPr="00905817">
        <w:rPr>
          <w:position w:val="-30"/>
        </w:rPr>
        <w:object w:dxaOrig="3180" w:dyaOrig="680" w14:anchorId="5B6391BA">
          <v:shape id="_x0000_i2016" type="#_x0000_t75" style="width:158.95pt;height:34.65pt" o:ole="">
            <v:imagedata r:id="rId2003" o:title=""/>
          </v:shape>
          <o:OLEObject Type="Embed" ProgID="Equation.DSMT4" ShapeID="_x0000_i2016" DrawAspect="Content" ObjectID="_1493626040" r:id="rId200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584" w:author="rawlins" w:date="2015-05-19T17:23:00Z">
        <w:r w:rsidR="00D3178E">
          <w:rPr>
            <w:noProof/>
          </w:rPr>
          <w:instrText>108</w:instrText>
        </w:r>
      </w:ins>
      <w:ins w:id="585" w:author="Gerard" w:date="2015-05-06T12:49:00Z">
        <w:del w:id="586" w:author="rawlins" w:date="2015-05-19T16:10:00Z">
          <w:r w:rsidR="00E3755C" w:rsidDel="00752FD5">
            <w:rPr>
              <w:noProof/>
            </w:rPr>
            <w:delInstrText>108</w:delInstrText>
          </w:r>
        </w:del>
      </w:ins>
      <w:del w:id="587" w:author="rawlins" w:date="2015-05-19T16:10:00Z">
        <w:r w:rsidR="008D52AD" w:rsidDel="00752FD5">
          <w:rPr>
            <w:noProof/>
          </w:rPr>
          <w:delInstrText>107</w:delInstrText>
        </w:r>
      </w:del>
      <w:r w:rsidR="00827503">
        <w:rPr>
          <w:noProof/>
        </w:rPr>
        <w:fldChar w:fldCharType="end"/>
      </w:r>
      <w:r>
        <w:instrText>)</w:instrText>
      </w:r>
      <w:r>
        <w:fldChar w:fldCharType="end"/>
      </w:r>
    </w:p>
    <w:p w14:paraId="192F2C85" w14:textId="77777777" w:rsidR="00FB6012" w:rsidRDefault="00FB6012" w:rsidP="00FB6012"/>
    <w:p w14:paraId="41CB98FF" w14:textId="70EB7415" w:rsidR="00FB6012" w:rsidRDefault="00FB6012" w:rsidP="00FB6012">
      <w:r>
        <w:t xml:space="preserve">The terms in the third column of the stiffness matrix in </w:t>
      </w:r>
      <w:r w:rsidR="00605580">
        <w:fldChar w:fldCharType="begin"/>
      </w:r>
      <w:r w:rsidR="00605580">
        <w:instrText xml:space="preserve"> GOTOBUTTON ZEqnNum438068  \* MERGEFORMAT </w:instrText>
      </w:r>
      <w:r w:rsidR="00827503">
        <w:fldChar w:fldCharType="begin"/>
      </w:r>
      <w:r w:rsidR="00827503">
        <w:instrText xml:space="preserve"> REF ZEqnNum438068 \* Charformat \! \* MERGEFORMAT </w:instrText>
      </w:r>
      <w:r w:rsidR="00827503">
        <w:fldChar w:fldCharType="separate"/>
      </w:r>
      <w:ins w:id="588" w:author="rawlins" w:date="2015-05-19T17:23:00Z">
        <w:r w:rsidR="00D3178E">
          <w:instrText>(3.98)</w:instrText>
        </w:r>
      </w:ins>
      <w:ins w:id="589" w:author="Gerard" w:date="2015-05-06T12:49:00Z">
        <w:del w:id="590" w:author="rawlins" w:date="2015-05-19T16:10:00Z">
          <w:r w:rsidR="00E3755C" w:rsidDel="00752FD5">
            <w:delInstrText>(3.98)</w:delInstrText>
          </w:r>
        </w:del>
      </w:ins>
      <w:del w:id="591" w:author="rawlins" w:date="2015-05-19T16:10:00Z">
        <w:r w:rsidR="008D52AD" w:rsidDel="00752FD5">
          <w:delInstrText>(3.97)</w:delInstrText>
        </w:r>
      </w:del>
      <w:r w:rsidR="00827503">
        <w:fldChar w:fldCharType="end"/>
      </w:r>
      <w:r w:rsidR="00605580">
        <w:fldChar w:fldCharType="end"/>
      </w:r>
      <w:r>
        <w:t xml:space="preserve"> are the discretized form of the linearization along </w:t>
      </w:r>
      <w:r w:rsidR="00905817" w:rsidRPr="00905817">
        <w:rPr>
          <w:position w:val="-6"/>
        </w:rPr>
        <w:object w:dxaOrig="340" w:dyaOrig="279" w14:anchorId="6583AD04">
          <v:shape id="_x0000_i2017" type="#_x0000_t75" style="width:17pt;height:14.25pt" o:ole="">
            <v:imagedata r:id="rId2005" o:title=""/>
          </v:shape>
          <o:OLEObject Type="Embed" ProgID="Equation.DSMT4" ShapeID="_x0000_i2017" DrawAspect="Content" ObjectID="_1493626041" r:id="rId2006"/>
        </w:object>
      </w:r>
      <w:r>
        <w:t>:</w:t>
      </w:r>
    </w:p>
    <w:p w14:paraId="3AB94EB2" w14:textId="781569E8" w:rsidR="00FB6012" w:rsidRDefault="00FB6012" w:rsidP="00FB6012">
      <w:pPr>
        <w:pStyle w:val="MTDisplayEquation"/>
      </w:pPr>
      <w:r>
        <w:tab/>
      </w:r>
      <w:r w:rsidR="00905817" w:rsidRPr="00905817">
        <w:rPr>
          <w:position w:val="-32"/>
        </w:rPr>
        <w:object w:dxaOrig="4459" w:dyaOrig="760" w14:anchorId="4273AC20">
          <v:shape id="_x0000_i2018" type="#_x0000_t75" style="width:222.8pt;height:37.35pt" o:ole="">
            <v:imagedata r:id="rId2007" o:title=""/>
          </v:shape>
          <o:OLEObject Type="Embed" ProgID="Equation.DSMT4" ShapeID="_x0000_i2018" DrawAspect="Content" ObjectID="_1493626042" r:id="rId200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592" w:author="rawlins" w:date="2015-05-19T17:23:00Z">
        <w:r w:rsidR="00D3178E">
          <w:rPr>
            <w:noProof/>
          </w:rPr>
          <w:instrText>109</w:instrText>
        </w:r>
      </w:ins>
      <w:ins w:id="593" w:author="Gerard" w:date="2015-05-06T12:49:00Z">
        <w:del w:id="594" w:author="rawlins" w:date="2015-05-19T16:10:00Z">
          <w:r w:rsidR="00E3755C" w:rsidDel="00752FD5">
            <w:rPr>
              <w:noProof/>
            </w:rPr>
            <w:delInstrText>109</w:delInstrText>
          </w:r>
        </w:del>
      </w:ins>
      <w:del w:id="595" w:author="rawlins" w:date="2015-05-19T16:10:00Z">
        <w:r w:rsidR="008D52AD" w:rsidDel="00752FD5">
          <w:rPr>
            <w:noProof/>
          </w:rPr>
          <w:delInstrText>108</w:delInstrText>
        </w:r>
      </w:del>
      <w:r w:rsidR="00827503">
        <w:rPr>
          <w:noProof/>
        </w:rPr>
        <w:fldChar w:fldCharType="end"/>
      </w:r>
      <w:r>
        <w:instrText>)</w:instrText>
      </w:r>
      <w:r>
        <w:fldChar w:fldCharType="end"/>
      </w:r>
    </w:p>
    <w:p w14:paraId="720CD741" w14:textId="7E33CD5C" w:rsidR="00FB6012" w:rsidRDefault="00FB6012" w:rsidP="00FB6012">
      <w:pPr>
        <w:pStyle w:val="MTDisplayEquation"/>
      </w:pPr>
      <w:r>
        <w:tab/>
      </w:r>
      <w:r w:rsidR="00905817" w:rsidRPr="00905817">
        <w:rPr>
          <w:position w:val="-12"/>
        </w:rPr>
        <w:object w:dxaOrig="1740" w:dyaOrig="380" w14:anchorId="417FC36C">
          <v:shape id="_x0000_i2019" type="#_x0000_t75" style="width:86.95pt;height:19pt" o:ole="">
            <v:imagedata r:id="rId2009" o:title=""/>
          </v:shape>
          <o:OLEObject Type="Embed" ProgID="Equation.DSMT4" ShapeID="_x0000_i2019" DrawAspect="Content" ObjectID="_1493626043" r:id="rId201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596" w:author="rawlins" w:date="2015-05-19T17:23:00Z">
        <w:r w:rsidR="00D3178E">
          <w:rPr>
            <w:noProof/>
          </w:rPr>
          <w:instrText>110</w:instrText>
        </w:r>
      </w:ins>
      <w:ins w:id="597" w:author="Gerard" w:date="2015-05-06T12:49:00Z">
        <w:del w:id="598" w:author="rawlins" w:date="2015-05-19T16:10:00Z">
          <w:r w:rsidR="00E3755C" w:rsidDel="00752FD5">
            <w:rPr>
              <w:noProof/>
            </w:rPr>
            <w:delInstrText>110</w:delInstrText>
          </w:r>
        </w:del>
      </w:ins>
      <w:del w:id="599" w:author="rawlins" w:date="2015-05-19T16:10:00Z">
        <w:r w:rsidR="008D52AD" w:rsidDel="00752FD5">
          <w:rPr>
            <w:noProof/>
          </w:rPr>
          <w:delInstrText>109</w:delInstrText>
        </w:r>
      </w:del>
      <w:r w:rsidR="00827503">
        <w:rPr>
          <w:noProof/>
        </w:rPr>
        <w:fldChar w:fldCharType="end"/>
      </w:r>
      <w:r>
        <w:instrText>)</w:instrText>
      </w:r>
      <w:r>
        <w:fldChar w:fldCharType="end"/>
      </w:r>
    </w:p>
    <w:p w14:paraId="71AADB96" w14:textId="459535C3" w:rsidR="00FB6012" w:rsidRDefault="00FB6012" w:rsidP="00FB6012">
      <w:pPr>
        <w:pStyle w:val="MTDisplayEquation"/>
      </w:pPr>
      <w:r>
        <w:tab/>
      </w:r>
      <w:r w:rsidR="00905817" w:rsidRPr="00905817">
        <w:rPr>
          <w:position w:val="-12"/>
        </w:rPr>
        <w:object w:dxaOrig="2320" w:dyaOrig="380" w14:anchorId="12DC3492">
          <v:shape id="_x0000_i2020" type="#_x0000_t75" style="width:116.15pt;height:19pt" o:ole="">
            <v:imagedata r:id="rId2011" o:title=""/>
          </v:shape>
          <o:OLEObject Type="Embed" ProgID="Equation.DSMT4" ShapeID="_x0000_i2020" DrawAspect="Content" ObjectID="_1493626044" r:id="rId201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w:instrText>
      </w:r>
      <w:r w:rsidR="00827503">
        <w:instrText xml:space="preserve"> \* Arabic \* MERGEFORMAT </w:instrText>
      </w:r>
      <w:r w:rsidR="00827503">
        <w:fldChar w:fldCharType="separate"/>
      </w:r>
      <w:ins w:id="600" w:author="rawlins" w:date="2015-05-19T17:23:00Z">
        <w:r w:rsidR="00D3178E">
          <w:rPr>
            <w:noProof/>
          </w:rPr>
          <w:instrText>111</w:instrText>
        </w:r>
      </w:ins>
      <w:ins w:id="601" w:author="Gerard" w:date="2015-05-06T12:49:00Z">
        <w:del w:id="602" w:author="rawlins" w:date="2015-05-19T16:10:00Z">
          <w:r w:rsidR="00E3755C" w:rsidDel="00752FD5">
            <w:rPr>
              <w:noProof/>
            </w:rPr>
            <w:delInstrText>111</w:delInstrText>
          </w:r>
        </w:del>
      </w:ins>
      <w:del w:id="603" w:author="rawlins" w:date="2015-05-19T16:10:00Z">
        <w:r w:rsidR="008D52AD" w:rsidDel="00752FD5">
          <w:rPr>
            <w:noProof/>
          </w:rPr>
          <w:delInstrText>110</w:delInstrText>
        </w:r>
      </w:del>
      <w:r w:rsidR="00827503">
        <w:rPr>
          <w:noProof/>
        </w:rPr>
        <w:fldChar w:fldCharType="end"/>
      </w:r>
      <w:r>
        <w:instrText>)</w:instrText>
      </w:r>
      <w:r>
        <w:fldChar w:fldCharType="end"/>
      </w:r>
    </w:p>
    <w:p w14:paraId="42B6F6D0" w14:textId="77777777" w:rsidR="00FB6012" w:rsidRDefault="00FB6012" w:rsidP="00FB6012">
      <w:r>
        <w:t>where</w:t>
      </w:r>
    </w:p>
    <w:p w14:paraId="00276401" w14:textId="24172102" w:rsidR="00FB6012" w:rsidRDefault="00FB6012" w:rsidP="00FB6012">
      <w:pPr>
        <w:pStyle w:val="MTDisplayEquation"/>
      </w:pPr>
      <w:r>
        <w:tab/>
      </w:r>
      <w:r w:rsidR="00905817" w:rsidRPr="00905817">
        <w:rPr>
          <w:position w:val="-74"/>
        </w:rPr>
        <w:object w:dxaOrig="5899" w:dyaOrig="1600" w14:anchorId="1A97C7C4">
          <v:shape id="_x0000_i2021" type="#_x0000_t75" style="width:294.8pt;height:80.15pt" o:ole="">
            <v:imagedata r:id="rId2013" o:title=""/>
          </v:shape>
          <o:OLEObject Type="Embed" ProgID="Equation.DSMT4" ShapeID="_x0000_i2021" DrawAspect="Content" ObjectID="_1493626045" r:id="rId201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604" w:author="rawlins" w:date="2015-05-19T17:23:00Z">
        <w:r w:rsidR="00D3178E">
          <w:rPr>
            <w:noProof/>
          </w:rPr>
          <w:instrText>112</w:instrText>
        </w:r>
      </w:ins>
      <w:ins w:id="605" w:author="Gerard" w:date="2015-05-06T12:49:00Z">
        <w:del w:id="606" w:author="rawlins" w:date="2015-05-19T16:10:00Z">
          <w:r w:rsidR="00E3755C" w:rsidDel="00752FD5">
            <w:rPr>
              <w:noProof/>
            </w:rPr>
            <w:delInstrText>112</w:delInstrText>
          </w:r>
        </w:del>
      </w:ins>
      <w:del w:id="607" w:author="rawlins" w:date="2015-05-19T16:10:00Z">
        <w:r w:rsidR="008D52AD" w:rsidDel="00752FD5">
          <w:rPr>
            <w:noProof/>
          </w:rPr>
          <w:delInstrText>111</w:delInstrText>
        </w:r>
      </w:del>
      <w:r w:rsidR="00827503">
        <w:rPr>
          <w:noProof/>
        </w:rPr>
        <w:fldChar w:fldCharType="end"/>
      </w:r>
      <w:r>
        <w:instrText>)</w:instrText>
      </w:r>
      <w:r>
        <w:fldChar w:fldCharType="end"/>
      </w:r>
    </w:p>
    <w:p w14:paraId="0234370F" w14:textId="3DA43921" w:rsidR="00FB6012" w:rsidRDefault="00FB6012" w:rsidP="00FB6012">
      <w:pPr>
        <w:pStyle w:val="MTDisplayEquation"/>
      </w:pPr>
      <w:r>
        <w:tab/>
      </w:r>
      <w:r w:rsidR="00905817" w:rsidRPr="00905817">
        <w:rPr>
          <w:position w:val="-32"/>
        </w:rPr>
        <w:object w:dxaOrig="6920" w:dyaOrig="760" w14:anchorId="418DE93B">
          <v:shape id="_x0000_i2022" type="#_x0000_t75" style="width:345.75pt;height:37.35pt" o:ole="">
            <v:imagedata r:id="rId2015" o:title=""/>
          </v:shape>
          <o:OLEObject Type="Embed" ProgID="Equation.DSMT4" ShapeID="_x0000_i2022" DrawAspect="Content" ObjectID="_1493626046" r:id="rId201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608" w:author="rawlins" w:date="2015-05-19T17:23:00Z">
        <w:r w:rsidR="00D3178E">
          <w:rPr>
            <w:noProof/>
          </w:rPr>
          <w:instrText>113</w:instrText>
        </w:r>
      </w:ins>
      <w:ins w:id="609" w:author="Gerard" w:date="2015-05-06T12:49:00Z">
        <w:del w:id="610" w:author="rawlins" w:date="2015-05-19T16:10:00Z">
          <w:r w:rsidR="00E3755C" w:rsidDel="00752FD5">
            <w:rPr>
              <w:noProof/>
            </w:rPr>
            <w:delInstrText>113</w:delInstrText>
          </w:r>
        </w:del>
      </w:ins>
      <w:del w:id="611" w:author="rawlins" w:date="2015-05-19T16:10:00Z">
        <w:r w:rsidR="008D52AD" w:rsidDel="00752FD5">
          <w:rPr>
            <w:noProof/>
          </w:rPr>
          <w:delInstrText>112</w:delInstrText>
        </w:r>
      </w:del>
      <w:r w:rsidR="00827503">
        <w:rPr>
          <w:noProof/>
        </w:rPr>
        <w:fldChar w:fldCharType="end"/>
      </w:r>
      <w:r>
        <w:instrText>)</w:instrText>
      </w:r>
      <w:r>
        <w:fldChar w:fldCharType="end"/>
      </w:r>
    </w:p>
    <w:p w14:paraId="2830F2E0" w14:textId="6CAF1EB8" w:rsidR="00FB6012" w:rsidRDefault="00FB6012" w:rsidP="00FB6012">
      <w:pPr>
        <w:pStyle w:val="MTDisplayEquation"/>
      </w:pPr>
      <w:r>
        <w:tab/>
      </w:r>
      <w:r w:rsidR="00905817" w:rsidRPr="00905817">
        <w:rPr>
          <w:position w:val="-70"/>
        </w:rPr>
        <w:object w:dxaOrig="5100" w:dyaOrig="1520" w14:anchorId="0E93D20F">
          <v:shape id="_x0000_i2023" type="#_x0000_t75" style="width:255.4pt;height:76.1pt" o:ole="">
            <v:imagedata r:id="rId2017" o:title=""/>
          </v:shape>
          <o:OLEObject Type="Embed" ProgID="Equation.DSMT4" ShapeID="_x0000_i2023" DrawAspect="Content" ObjectID="_1493626047" r:id="rId201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612" w:author="rawlins" w:date="2015-05-19T17:23:00Z">
        <w:r w:rsidR="00D3178E">
          <w:rPr>
            <w:noProof/>
          </w:rPr>
          <w:instrText>114</w:instrText>
        </w:r>
      </w:ins>
      <w:ins w:id="613" w:author="Gerard" w:date="2015-05-06T12:49:00Z">
        <w:del w:id="614" w:author="rawlins" w:date="2015-05-19T16:10:00Z">
          <w:r w:rsidR="00E3755C" w:rsidDel="00752FD5">
            <w:rPr>
              <w:noProof/>
            </w:rPr>
            <w:delInstrText>114</w:delInstrText>
          </w:r>
        </w:del>
      </w:ins>
      <w:del w:id="615" w:author="rawlins" w:date="2015-05-19T16:10:00Z">
        <w:r w:rsidR="008D52AD" w:rsidDel="00752FD5">
          <w:rPr>
            <w:noProof/>
          </w:rPr>
          <w:delInstrText>113</w:delInstrText>
        </w:r>
      </w:del>
      <w:r w:rsidR="00827503">
        <w:rPr>
          <w:noProof/>
        </w:rPr>
        <w:fldChar w:fldCharType="end"/>
      </w:r>
      <w:r>
        <w:instrText>)</w:instrText>
      </w:r>
      <w:r>
        <w:fldChar w:fldCharType="end"/>
      </w:r>
    </w:p>
    <w:p w14:paraId="78E2349B" w14:textId="77777777" w:rsidR="00FB6012" w:rsidRDefault="00FB6012" w:rsidP="00FB6012"/>
    <w:p w14:paraId="190915EF" w14:textId="7111DE89" w:rsidR="00FB6012" w:rsidRDefault="00FB6012" w:rsidP="00FB6012">
      <w:r>
        <w:t xml:space="preserve">The discretization of </w:t>
      </w:r>
      <w:r w:rsidR="00905817" w:rsidRPr="00905817">
        <w:rPr>
          <w:position w:val="-12"/>
        </w:rPr>
        <w:object w:dxaOrig="560" w:dyaOrig="360" w14:anchorId="4C16A292">
          <v:shape id="_x0000_i2024" type="#_x0000_t75" style="width:27.85pt;height:19pt" o:ole="">
            <v:imagedata r:id="rId2019" o:title=""/>
          </v:shape>
          <o:OLEObject Type="Embed" ProgID="Equation.DSMT4" ShapeID="_x0000_i2024" DrawAspect="Content" ObjectID="_1493626048" r:id="rId2020"/>
        </w:object>
      </w:r>
      <w:r>
        <w:t xml:space="preserve"> in </w:t>
      </w:r>
      <w:r w:rsidR="00605580">
        <w:fldChar w:fldCharType="begin"/>
      </w:r>
      <w:r w:rsidR="00605580">
        <w:instrText xml:space="preserve"> GOTOBUTTON ZEqnNum588916  \* MERGEFORMAT </w:instrText>
      </w:r>
      <w:r w:rsidR="00827503">
        <w:fldChar w:fldCharType="begin"/>
      </w:r>
      <w:r w:rsidR="00827503">
        <w:instrText xml:space="preserve"> REF ZEqnNum588916 \* Charformat \! \* MERGEFORMAT </w:instrText>
      </w:r>
      <w:r w:rsidR="00827503">
        <w:fldChar w:fldCharType="separate"/>
      </w:r>
      <w:ins w:id="616" w:author="rawlins" w:date="2015-05-19T17:23:00Z">
        <w:r w:rsidR="00D3178E">
          <w:instrText>(3.56)</w:instrText>
        </w:r>
      </w:ins>
      <w:ins w:id="617" w:author="Gerard" w:date="2015-05-06T12:49:00Z">
        <w:del w:id="618" w:author="rawlins" w:date="2015-05-19T16:10:00Z">
          <w:r w:rsidR="00E3755C" w:rsidDel="00752FD5">
            <w:delInstrText>(3.56)</w:delInstrText>
          </w:r>
        </w:del>
      </w:ins>
      <w:del w:id="619" w:author="rawlins" w:date="2015-05-19T16:10:00Z">
        <w:r w:rsidR="008D52AD" w:rsidDel="00752FD5">
          <w:delInstrText>(3.55)</w:delInstrText>
        </w:r>
      </w:del>
      <w:r w:rsidR="00827503">
        <w:fldChar w:fldCharType="end"/>
      </w:r>
      <w:r w:rsidR="00605580">
        <w:fldChar w:fldCharType="end"/>
      </w:r>
      <w:r>
        <w:t xml:space="preserve"> has the form</w:t>
      </w:r>
    </w:p>
    <w:p w14:paraId="0C9B382F" w14:textId="7AC88961" w:rsidR="00FB6012" w:rsidRDefault="00FB6012" w:rsidP="00FB6012">
      <w:pPr>
        <w:pStyle w:val="MTDisplayEquation"/>
      </w:pPr>
      <w:r>
        <w:tab/>
      </w:r>
      <w:r w:rsidR="00905817" w:rsidRPr="00905817">
        <w:rPr>
          <w:position w:val="-104"/>
        </w:rPr>
        <w:object w:dxaOrig="4840" w:dyaOrig="1520" w14:anchorId="7B0782B2">
          <v:shape id="_x0000_i2025" type="#_x0000_t75" style="width:241.8pt;height:76.1pt" o:ole="">
            <v:imagedata r:id="rId2021" o:title=""/>
          </v:shape>
          <o:OLEObject Type="Embed" ProgID="Equation.DSMT4" ShapeID="_x0000_i2025" DrawAspect="Content" ObjectID="_1493626049" r:id="rId202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620" w:author="rawlins" w:date="2015-05-19T17:23:00Z">
        <w:r w:rsidR="00D3178E">
          <w:rPr>
            <w:noProof/>
          </w:rPr>
          <w:instrText>115</w:instrText>
        </w:r>
      </w:ins>
      <w:ins w:id="621" w:author="Gerard" w:date="2015-05-06T12:49:00Z">
        <w:del w:id="622" w:author="rawlins" w:date="2015-05-19T16:10:00Z">
          <w:r w:rsidR="00E3755C" w:rsidDel="00752FD5">
            <w:rPr>
              <w:noProof/>
            </w:rPr>
            <w:delInstrText>115</w:delInstrText>
          </w:r>
        </w:del>
      </w:ins>
      <w:del w:id="623" w:author="rawlins" w:date="2015-05-19T16:10:00Z">
        <w:r w:rsidR="008D52AD" w:rsidDel="00752FD5">
          <w:rPr>
            <w:noProof/>
          </w:rPr>
          <w:delInstrText>114</w:delInstrText>
        </w:r>
      </w:del>
      <w:r w:rsidR="00827503">
        <w:rPr>
          <w:noProof/>
        </w:rPr>
        <w:fldChar w:fldCharType="end"/>
      </w:r>
      <w:r>
        <w:instrText>)</w:instrText>
      </w:r>
      <w:r>
        <w:fldChar w:fldCharType="end"/>
      </w:r>
    </w:p>
    <w:p w14:paraId="39C72C0E" w14:textId="0DDD1CC7" w:rsidR="00FB6012" w:rsidRDefault="00FB6012" w:rsidP="00FB6012">
      <w:r>
        <w:t xml:space="preserve">where </w:t>
      </w:r>
      <w:r w:rsidR="00905817" w:rsidRPr="00905817">
        <w:rPr>
          <w:position w:val="-14"/>
        </w:rPr>
        <w:object w:dxaOrig="1240" w:dyaOrig="400" w14:anchorId="77CD0631">
          <v:shape id="_x0000_i2026" type="#_x0000_t75" style="width:61.8pt;height:19.7pt" o:ole="">
            <v:imagedata r:id="rId2023" o:title=""/>
          </v:shape>
          <o:OLEObject Type="Embed" ProgID="Equation.DSMT4" ShapeID="_x0000_i2026" DrawAspect="Content" ObjectID="_1493626050" r:id="rId2024"/>
        </w:object>
      </w:r>
      <w:r>
        <w:t xml:space="preserve">. The summation is performed over all surface elements on which these boundary conditions are prescribed. The discretization of </w:t>
      </w:r>
      <w:r w:rsidR="00905817" w:rsidRPr="00905817">
        <w:rPr>
          <w:position w:val="-12"/>
        </w:rPr>
        <w:object w:dxaOrig="880" w:dyaOrig="360" w14:anchorId="1A9D06C5">
          <v:shape id="_x0000_i2027" type="#_x0000_t75" style="width:44.15pt;height:19pt" o:ole="">
            <v:imagedata r:id="rId2025" o:title=""/>
          </v:shape>
          <o:OLEObject Type="Embed" ProgID="Equation.DSMT4" ShapeID="_x0000_i2027" DrawAspect="Content" ObjectID="_1493626051" r:id="rId2026"/>
        </w:object>
      </w:r>
      <w:r>
        <w:t xml:space="preserve"> has the form</w:t>
      </w:r>
    </w:p>
    <w:p w14:paraId="28F1EBC8" w14:textId="452FE8E3" w:rsidR="00FB6012" w:rsidRDefault="00FB6012" w:rsidP="00FB6012">
      <w:pPr>
        <w:pStyle w:val="MTDisplayEquation"/>
      </w:pPr>
      <w:r>
        <w:lastRenderedPageBreak/>
        <w:tab/>
      </w:r>
      <w:r w:rsidR="00905817" w:rsidRPr="00905817">
        <w:rPr>
          <w:position w:val="-106"/>
        </w:rPr>
        <w:object w:dxaOrig="6680" w:dyaOrig="1540" w14:anchorId="3332BA5A">
          <v:shape id="_x0000_i2028" type="#_x0000_t75" style="width:334.2pt;height:76.75pt" o:ole="">
            <v:imagedata r:id="rId2027" o:title=""/>
          </v:shape>
          <o:OLEObject Type="Embed" ProgID="Equation.DSMT4" ShapeID="_x0000_i2028" DrawAspect="Content" ObjectID="_1493626052" r:id="rId202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624" w:author="rawlins" w:date="2015-05-19T17:23:00Z">
        <w:r w:rsidR="00D3178E">
          <w:rPr>
            <w:noProof/>
          </w:rPr>
          <w:instrText>116</w:instrText>
        </w:r>
      </w:ins>
      <w:ins w:id="625" w:author="Gerard" w:date="2015-05-06T12:49:00Z">
        <w:del w:id="626" w:author="rawlins" w:date="2015-05-19T16:10:00Z">
          <w:r w:rsidR="00E3755C" w:rsidDel="00752FD5">
            <w:rPr>
              <w:noProof/>
            </w:rPr>
            <w:delInstrText>116</w:delInstrText>
          </w:r>
        </w:del>
      </w:ins>
      <w:del w:id="627" w:author="rawlins" w:date="2015-05-19T16:10:00Z">
        <w:r w:rsidR="008D52AD" w:rsidDel="00752FD5">
          <w:rPr>
            <w:noProof/>
          </w:rPr>
          <w:delInstrText>115</w:delInstrText>
        </w:r>
      </w:del>
      <w:r w:rsidR="00827503">
        <w:rPr>
          <w:noProof/>
        </w:rPr>
        <w:fldChar w:fldCharType="end"/>
      </w:r>
      <w:r>
        <w:instrText>)</w:instrText>
      </w:r>
      <w:r>
        <w:fldChar w:fldCharType="end"/>
      </w:r>
    </w:p>
    <w:p w14:paraId="63EF1133" w14:textId="77777777" w:rsidR="00FB6012" w:rsidRDefault="00FB6012" w:rsidP="00FB6012">
      <w:r>
        <w:t>where</w:t>
      </w:r>
    </w:p>
    <w:p w14:paraId="6573BE8C" w14:textId="07062B39" w:rsidR="00FB6012" w:rsidRDefault="00FB6012" w:rsidP="00FB6012">
      <w:pPr>
        <w:pStyle w:val="MTDisplayEquation"/>
      </w:pPr>
      <w:r>
        <w:tab/>
      </w:r>
      <w:r w:rsidR="00905817" w:rsidRPr="00905817">
        <w:rPr>
          <w:position w:val="-106"/>
        </w:rPr>
        <w:object w:dxaOrig="3640" w:dyaOrig="2240" w14:anchorId="7F875362">
          <v:shape id="_x0000_i2029" type="#_x0000_t75" style="width:184.1pt;height:112.1pt" o:ole="">
            <v:imagedata r:id="rId2029" o:title=""/>
          </v:shape>
          <o:OLEObject Type="Embed" ProgID="Equation.DSMT4" ShapeID="_x0000_i2029" DrawAspect="Content" ObjectID="_1493626053" r:id="rId203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628" w:author="rawlins" w:date="2015-05-19T17:23:00Z">
        <w:r w:rsidR="00D3178E">
          <w:rPr>
            <w:noProof/>
          </w:rPr>
          <w:instrText>117</w:instrText>
        </w:r>
      </w:ins>
      <w:ins w:id="629" w:author="Gerard" w:date="2015-05-06T12:49:00Z">
        <w:del w:id="630" w:author="rawlins" w:date="2015-05-19T16:10:00Z">
          <w:r w:rsidR="00E3755C" w:rsidDel="00752FD5">
            <w:rPr>
              <w:noProof/>
            </w:rPr>
            <w:delInstrText>117</w:delInstrText>
          </w:r>
        </w:del>
      </w:ins>
      <w:del w:id="631" w:author="rawlins" w:date="2015-05-19T16:10:00Z">
        <w:r w:rsidR="008D52AD" w:rsidDel="00752FD5">
          <w:rPr>
            <w:noProof/>
          </w:rPr>
          <w:delInstrText>116</w:delInstrText>
        </w:r>
      </w:del>
      <w:r w:rsidR="00827503">
        <w:rPr>
          <w:noProof/>
        </w:rPr>
        <w:fldChar w:fldCharType="end"/>
      </w:r>
      <w:r>
        <w:instrText>)</w:instrText>
      </w:r>
      <w:r>
        <w:fldChar w:fldCharType="end"/>
      </w:r>
    </w:p>
    <w:p w14:paraId="2461E5B7" w14:textId="4D3AC588" w:rsidR="00FB6012" w:rsidRPr="00EA2194" w:rsidRDefault="00FB6012" w:rsidP="00FB6012">
      <w:r>
        <w:t xml:space="preserve">In this expression, </w:t>
      </w:r>
      <w:r w:rsidR="00905817" w:rsidRPr="00905817">
        <w:rPr>
          <w:position w:val="-14"/>
        </w:rPr>
        <w:object w:dxaOrig="639" w:dyaOrig="400" w14:anchorId="7AE9FEE4">
          <v:shape id="_x0000_i2030" type="#_x0000_t75" style="width:30.55pt;height:19.7pt" o:ole="">
            <v:imagedata r:id="rId2031" o:title=""/>
          </v:shape>
          <o:OLEObject Type="Embed" ProgID="Equation.DSMT4" ShapeID="_x0000_i2030" DrawAspect="Content" ObjectID="_1493626054" r:id="rId2032"/>
        </w:object>
      </w:r>
      <w:r>
        <w:t xml:space="preserve"> is the antisymmetric tensor whose dual vector is </w:t>
      </w:r>
      <w:r w:rsidR="00905817" w:rsidRPr="00905817">
        <w:rPr>
          <w:position w:val="-6"/>
        </w:rPr>
        <w:object w:dxaOrig="200" w:dyaOrig="220" w14:anchorId="6249A3AB">
          <v:shape id="_x0000_i2031" type="#_x0000_t75" style="width:10.2pt;height:10.2pt" o:ole="">
            <v:imagedata r:id="rId2033" o:title=""/>
          </v:shape>
          <o:OLEObject Type="Embed" ProgID="Equation.DSMT4" ShapeID="_x0000_i2031" DrawAspect="Content" ObjectID="_1493626055" r:id="rId2034"/>
        </w:object>
      </w:r>
      <w:r>
        <w:t xml:space="preserve"> (such that </w:t>
      </w:r>
      <w:r w:rsidR="00905817" w:rsidRPr="00905817">
        <w:rPr>
          <w:position w:val="-14"/>
        </w:rPr>
        <w:object w:dxaOrig="1579" w:dyaOrig="400" w14:anchorId="6C3AA3E3">
          <v:shape id="_x0000_i2032" type="#_x0000_t75" style="width:78.8pt;height:19.7pt" o:ole="">
            <v:imagedata r:id="rId2035" o:title=""/>
          </v:shape>
          <o:OLEObject Type="Embed" ProgID="Equation.DSMT4" ShapeID="_x0000_i2032" DrawAspect="Content" ObjectID="_1493626056" r:id="rId2036"/>
        </w:object>
      </w:r>
      <w:r>
        <w:t xml:space="preserve"> for any vector </w:t>
      </w:r>
      <w:r w:rsidR="00905817" w:rsidRPr="00905817">
        <w:rPr>
          <w:position w:val="-10"/>
        </w:rPr>
        <w:object w:dxaOrig="200" w:dyaOrig="260" w14:anchorId="1E540A76">
          <v:shape id="_x0000_i2033" type="#_x0000_t75" style="width:10.2pt;height:12.9pt" o:ole="">
            <v:imagedata r:id="rId2037" o:title=""/>
          </v:shape>
          <o:OLEObject Type="Embed" ProgID="Equation.DSMT4" ShapeID="_x0000_i2033" DrawAspect="Content" ObjectID="_1493626057" r:id="rId2038"/>
        </w:object>
      </w:r>
      <w:r>
        <w:t>).</w:t>
      </w:r>
    </w:p>
    <w:p w14:paraId="5AB663B0" w14:textId="77777777" w:rsidR="008C7882" w:rsidRPr="005D26B4" w:rsidRDefault="00FB6012" w:rsidP="00FB6012">
      <w:r>
        <w:br w:type="page"/>
      </w:r>
    </w:p>
    <w:p w14:paraId="221B3859" w14:textId="77777777" w:rsidR="004F2125" w:rsidRDefault="004F2125" w:rsidP="008C7882">
      <w:pPr>
        <w:pStyle w:val="Heading2"/>
      </w:pPr>
      <w:bookmarkStart w:id="632" w:name="_Toc289032555"/>
      <w:r>
        <w:lastRenderedPageBreak/>
        <w:t>Weak Formulation for Multiphasic Materials</w:t>
      </w:r>
      <w:bookmarkEnd w:id="632"/>
    </w:p>
    <w:p w14:paraId="094D66E8" w14:textId="77777777" w:rsidR="004F2125" w:rsidRDefault="004F2125" w:rsidP="00CB13D9">
      <w:r w:rsidRPr="004F2125">
        <w:t xml:space="preserve">The virtual work integral for a mixture of intrinsically incompressible constituents combines the balance of momentum for the mixture, the balance of mass for the mixture, and the balance of mass for each of the solutes. In addition, for charged mixtures, the condition of </w:t>
      </w:r>
      <w:r>
        <w:fldChar w:fldCharType="begin"/>
      </w:r>
      <w:r>
        <w:instrText xml:space="preserve"> GOTOBUTTON ZEqnNum351181  \* MERGEFORMAT </w:instrText>
      </w:r>
      <w:r w:rsidR="00827503">
        <w:fldChar w:fldCharType="begin"/>
      </w:r>
      <w:r w:rsidR="00827503">
        <w:instrText xml:space="preserve"> REF ZEqnNum351181 \* Charformat \! \* MERGEFORMAT </w:instrText>
      </w:r>
      <w:r w:rsidR="00827503">
        <w:fldChar w:fldCharType="separate"/>
      </w:r>
      <w:r w:rsidR="00D3178E">
        <w:instrText>(2.122)</w:instrText>
      </w:r>
      <w:r w:rsidR="00827503">
        <w:fldChar w:fldCharType="end"/>
      </w:r>
      <w:r>
        <w:fldChar w:fldCharType="end"/>
      </w:r>
      <w:r>
        <w:t xml:space="preserve"> </w:t>
      </w:r>
      <w:r w:rsidRPr="004F2125">
        <w:t>may be enforced as a penalty constraint on each solute mass balance equation:</w:t>
      </w:r>
    </w:p>
    <w:p w14:paraId="79718B13" w14:textId="013E5BB9" w:rsidR="00D822EA" w:rsidRDefault="00D822EA" w:rsidP="00D822EA">
      <w:pPr>
        <w:pStyle w:val="MTDisplayEquation"/>
      </w:pPr>
      <w:r>
        <w:tab/>
      </w:r>
      <w:r w:rsidR="00905817" w:rsidRPr="00905817">
        <w:rPr>
          <w:position w:val="-98"/>
        </w:rPr>
        <w:object w:dxaOrig="6200" w:dyaOrig="1760" w14:anchorId="30CC711B">
          <v:shape id="_x0000_i2034" type="#_x0000_t75" style="width:309.75pt;height:87.6pt" o:ole="">
            <v:imagedata r:id="rId2039" o:title=""/>
          </v:shape>
          <o:OLEObject Type="Embed" ProgID="Equation.DSMT4" ShapeID="_x0000_i2034" DrawAspect="Content" ObjectID="_1493626058" r:id="rId204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633" w:author="rawlins" w:date="2015-05-19T17:23:00Z">
        <w:r w:rsidR="00D3178E">
          <w:rPr>
            <w:noProof/>
          </w:rPr>
          <w:instrText>118</w:instrText>
        </w:r>
      </w:ins>
      <w:ins w:id="634" w:author="Gerard" w:date="2015-05-06T12:49:00Z">
        <w:del w:id="635" w:author="rawlins" w:date="2015-05-19T16:10:00Z">
          <w:r w:rsidR="00E3755C" w:rsidDel="00752FD5">
            <w:rPr>
              <w:noProof/>
            </w:rPr>
            <w:delInstrText>118</w:delInstrText>
          </w:r>
        </w:del>
      </w:ins>
      <w:del w:id="636" w:author="rawlins" w:date="2015-05-19T16:10:00Z">
        <w:r w:rsidR="008D52AD" w:rsidDel="00752FD5">
          <w:rPr>
            <w:noProof/>
          </w:rPr>
          <w:delInstrText>117</w:delInstrText>
        </w:r>
      </w:del>
      <w:r w:rsidR="00827503">
        <w:rPr>
          <w:noProof/>
        </w:rPr>
        <w:fldChar w:fldCharType="end"/>
      </w:r>
      <w:r>
        <w:instrText>)</w:instrText>
      </w:r>
      <w:r>
        <w:fldChar w:fldCharType="end"/>
      </w:r>
    </w:p>
    <w:p w14:paraId="13F14BF8" w14:textId="59A64B8E" w:rsidR="00D822EA" w:rsidRDefault="004F2125" w:rsidP="004F2125">
      <w:r w:rsidRPr="004F2125">
        <w:t xml:space="preserve">where </w:t>
      </w:r>
      <w:r w:rsidR="00905817" w:rsidRPr="00905817">
        <w:rPr>
          <w:position w:val="-6"/>
        </w:rPr>
        <w:object w:dxaOrig="340" w:dyaOrig="279" w14:anchorId="126141BC">
          <v:shape id="_x0000_i2035" type="#_x0000_t75" style="width:17pt;height:14.25pt" o:ole="">
            <v:imagedata r:id="rId2041" o:title=""/>
          </v:shape>
          <o:OLEObject Type="Embed" ProgID="Equation.DSMT4" ShapeID="_x0000_i2035" DrawAspect="Content" ObjectID="_1493626059" r:id="rId2042"/>
        </w:object>
      </w:r>
      <w:r w:rsidRPr="004F2125">
        <w:t xml:space="preserve"> is the virtual velocity of the solid, </w:t>
      </w:r>
      <w:r w:rsidR="00905817" w:rsidRPr="00905817">
        <w:rPr>
          <w:position w:val="-10"/>
        </w:rPr>
        <w:object w:dxaOrig="380" w:dyaOrig="320" w14:anchorId="315924CA">
          <v:shape id="_x0000_i2036" type="#_x0000_t75" style="width:19pt;height:15.6pt" o:ole="">
            <v:imagedata r:id="rId2043" o:title=""/>
          </v:shape>
          <o:OLEObject Type="Embed" ProgID="Equation.DSMT4" ShapeID="_x0000_i2036" DrawAspect="Content" ObjectID="_1493626060" r:id="rId2044"/>
        </w:object>
      </w:r>
      <w:r w:rsidRPr="004F2125">
        <w:t xml:space="preserve"> is the virtual effective fluid pressure, and </w:t>
      </w:r>
      <w:r w:rsidR="00905817" w:rsidRPr="00905817">
        <w:rPr>
          <w:position w:val="-6"/>
        </w:rPr>
        <w:object w:dxaOrig="440" w:dyaOrig="320" w14:anchorId="2FAB8028">
          <v:shape id="_x0000_i2037" type="#_x0000_t75" style="width:21.75pt;height:15.6pt" o:ole="">
            <v:imagedata r:id="rId2045" o:title=""/>
          </v:shape>
          <o:OLEObject Type="Embed" ProgID="Equation.DSMT4" ShapeID="_x0000_i2037" DrawAspect="Content" ObjectID="_1493626061" r:id="rId2046"/>
        </w:object>
      </w:r>
      <w:r w:rsidRPr="004F2125">
        <w:t xml:space="preserve"> is the virtual molar energy of solute </w:t>
      </w:r>
      <w:r w:rsidR="00905817" w:rsidRPr="00905817">
        <w:rPr>
          <w:position w:val="-6"/>
        </w:rPr>
        <w:object w:dxaOrig="240" w:dyaOrig="220" w14:anchorId="1F7C2430">
          <v:shape id="_x0000_i2038" type="#_x0000_t75" style="width:12.25pt;height:10.2pt" o:ole="">
            <v:imagedata r:id="rId2047" o:title=""/>
          </v:shape>
          <o:OLEObject Type="Embed" ProgID="Equation.DSMT4" ShapeID="_x0000_i2038" DrawAspect="Content" ObjectID="_1493626062" r:id="rId2048"/>
        </w:object>
      </w:r>
      <w:r w:rsidRPr="004F2125">
        <w:t xml:space="preserve">. Here, </w:t>
      </w:r>
      <w:r w:rsidR="00905817" w:rsidRPr="00905817">
        <w:rPr>
          <w:position w:val="-6"/>
        </w:rPr>
        <w:object w:dxaOrig="200" w:dyaOrig="279" w14:anchorId="1EF9A8DE">
          <v:shape id="_x0000_i2039" type="#_x0000_t75" style="width:10.2pt;height:14.25pt" o:ole="">
            <v:imagedata r:id="rId2049" o:title=""/>
          </v:shape>
          <o:OLEObject Type="Embed" ProgID="Equation.DSMT4" ShapeID="_x0000_i2039" DrawAspect="Content" ObjectID="_1493626063" r:id="rId2050"/>
        </w:object>
      </w:r>
      <w:r w:rsidRPr="004F2125">
        <w:t xml:space="preserve"> represents the mixture domain in the spatial frame and </w:t>
      </w:r>
      <w:r w:rsidR="00905817" w:rsidRPr="00905817">
        <w:rPr>
          <w:position w:val="-4"/>
        </w:rPr>
        <w:object w:dxaOrig="300" w:dyaOrig="260" w14:anchorId="1103C9EC">
          <v:shape id="_x0000_i2040" type="#_x0000_t75" style="width:14.95pt;height:12.9pt" o:ole="">
            <v:imagedata r:id="rId2051" o:title=""/>
          </v:shape>
          <o:OLEObject Type="Embed" ProgID="Equation.DSMT4" ShapeID="_x0000_i2040" DrawAspect="Content" ObjectID="_1493626064" r:id="rId2052"/>
        </w:object>
      </w:r>
      <w:r w:rsidRPr="004F2125">
        <w:t xml:space="preserve"> is an elemental volume in </w:t>
      </w:r>
      <w:r w:rsidR="00905817" w:rsidRPr="00905817">
        <w:rPr>
          <w:position w:val="-6"/>
        </w:rPr>
        <w:object w:dxaOrig="200" w:dyaOrig="279" w14:anchorId="70611569">
          <v:shape id="_x0000_i2041" type="#_x0000_t75" style="width:10.2pt;height:14.25pt" o:ole="">
            <v:imagedata r:id="rId2053" o:title=""/>
          </v:shape>
          <o:OLEObject Type="Embed" ProgID="Equation.DSMT4" ShapeID="_x0000_i2041" DrawAspect="Content" ObjectID="_1493626065" r:id="rId2054"/>
        </w:object>
      </w:r>
      <w:r w:rsidRPr="004F2125">
        <w:t xml:space="preserve">. Applying the divergence theorem, </w:t>
      </w:r>
      <w:r w:rsidR="00905817" w:rsidRPr="00905817">
        <w:rPr>
          <w:position w:val="-6"/>
        </w:rPr>
        <w:object w:dxaOrig="420" w:dyaOrig="279" w14:anchorId="60ADBDE1">
          <v:shape id="_x0000_i2042" type="#_x0000_t75" style="width:20.4pt;height:14.25pt" o:ole="">
            <v:imagedata r:id="rId2055" o:title=""/>
          </v:shape>
          <o:OLEObject Type="Embed" ProgID="Equation.DSMT4" ShapeID="_x0000_i2042" DrawAspect="Content" ObjectID="_1493626066" r:id="rId2056"/>
        </w:object>
      </w:r>
      <w:r w:rsidRPr="004F2125">
        <w:t xml:space="preserve"> may be split into internal and external contributions to the virtual work, </w:t>
      </w:r>
      <w:r w:rsidR="00905817" w:rsidRPr="00905817">
        <w:rPr>
          <w:position w:val="-12"/>
        </w:rPr>
        <w:object w:dxaOrig="1840" w:dyaOrig="360" w14:anchorId="77FAF22B">
          <v:shape id="_x0000_i2043" type="#_x0000_t75" style="width:91.7pt;height:19pt" o:ole="">
            <v:imagedata r:id="rId2057" o:title=""/>
          </v:shape>
          <o:OLEObject Type="Embed" ProgID="Equation.DSMT4" ShapeID="_x0000_i2043" DrawAspect="Content" ObjectID="_1493626067" r:id="rId2058"/>
        </w:object>
      </w:r>
      <w:r w:rsidRPr="004F2125">
        <w:t>, where</w:t>
      </w:r>
    </w:p>
    <w:p w14:paraId="2AFC2A82" w14:textId="40E6F83D" w:rsidR="008A38F5" w:rsidRDefault="008A38F5" w:rsidP="00CB13D9">
      <w:pPr>
        <w:pStyle w:val="MTDisplayEquation"/>
      </w:pPr>
      <w:r>
        <w:tab/>
      </w:r>
      <w:r w:rsidR="00905817" w:rsidRPr="00905817">
        <w:rPr>
          <w:position w:val="-92"/>
        </w:rPr>
        <w:object w:dxaOrig="5220" w:dyaOrig="2120" w14:anchorId="35F624B1">
          <v:shape id="_x0000_i2044" type="#_x0000_t75" style="width:261.5pt;height:106.65pt" o:ole="">
            <v:imagedata r:id="rId2059" o:title=""/>
          </v:shape>
          <o:OLEObject Type="Embed" ProgID="Equation.DSMT4" ShapeID="_x0000_i2044" DrawAspect="Content" ObjectID="_1493626068" r:id="rId206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637" w:author="rawlins" w:date="2015-05-19T17:23:00Z">
        <w:r w:rsidR="00D3178E">
          <w:rPr>
            <w:noProof/>
          </w:rPr>
          <w:instrText>119</w:instrText>
        </w:r>
      </w:ins>
      <w:ins w:id="638" w:author="Gerard" w:date="2015-05-06T12:49:00Z">
        <w:del w:id="639" w:author="rawlins" w:date="2015-05-19T16:10:00Z">
          <w:r w:rsidR="00E3755C" w:rsidDel="00752FD5">
            <w:rPr>
              <w:noProof/>
            </w:rPr>
            <w:delInstrText>119</w:delInstrText>
          </w:r>
        </w:del>
      </w:ins>
      <w:del w:id="640" w:author="rawlins" w:date="2015-05-19T16:10:00Z">
        <w:r w:rsidR="008D52AD" w:rsidDel="00752FD5">
          <w:rPr>
            <w:noProof/>
          </w:rPr>
          <w:delInstrText>118</w:delInstrText>
        </w:r>
      </w:del>
      <w:r w:rsidR="00827503">
        <w:rPr>
          <w:noProof/>
        </w:rPr>
        <w:fldChar w:fldCharType="end"/>
      </w:r>
      <w:r>
        <w:instrText>)</w:instrText>
      </w:r>
      <w:r>
        <w:fldChar w:fldCharType="end"/>
      </w:r>
    </w:p>
    <w:p w14:paraId="26F786A8" w14:textId="77777777" w:rsidR="00A94B6B" w:rsidRPr="00A94B6B" w:rsidRDefault="00A94B6B" w:rsidP="00CB13D9">
      <w:r>
        <w:t>and</w:t>
      </w:r>
    </w:p>
    <w:p w14:paraId="00F5B52D" w14:textId="0631EB97" w:rsidR="00A94B6B" w:rsidRPr="00A94B6B" w:rsidRDefault="00A94B6B" w:rsidP="00CB13D9">
      <w:pPr>
        <w:pStyle w:val="MTDisplayEquation"/>
      </w:pPr>
      <w:r>
        <w:tab/>
      </w:r>
      <w:r w:rsidR="00905817" w:rsidRPr="00905817">
        <w:rPr>
          <w:position w:val="-34"/>
        </w:rPr>
        <w:object w:dxaOrig="5500" w:dyaOrig="800" w14:anchorId="2F41D8C0">
          <v:shape id="_x0000_i2045" type="#_x0000_t75" style="width:275.1pt;height:40.1pt" o:ole="">
            <v:imagedata r:id="rId2061" o:title=""/>
          </v:shape>
          <o:OLEObject Type="Embed" ProgID="Equation.DSMT4" ShapeID="_x0000_i2045" DrawAspect="Content" ObjectID="_1493626069" r:id="rId206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641" w:author="rawlins" w:date="2015-05-19T17:23:00Z">
        <w:r w:rsidR="00D3178E">
          <w:rPr>
            <w:noProof/>
          </w:rPr>
          <w:instrText>120</w:instrText>
        </w:r>
      </w:ins>
      <w:ins w:id="642" w:author="Gerard" w:date="2015-05-06T12:49:00Z">
        <w:del w:id="643" w:author="rawlins" w:date="2015-05-19T16:10:00Z">
          <w:r w:rsidR="00E3755C" w:rsidDel="00752FD5">
            <w:rPr>
              <w:noProof/>
            </w:rPr>
            <w:delInstrText>120</w:delInstrText>
          </w:r>
        </w:del>
      </w:ins>
      <w:del w:id="644" w:author="rawlins" w:date="2015-05-19T16:10:00Z">
        <w:r w:rsidR="008D52AD" w:rsidDel="00752FD5">
          <w:rPr>
            <w:noProof/>
          </w:rPr>
          <w:delInstrText>119</w:delInstrText>
        </w:r>
      </w:del>
      <w:r w:rsidR="00827503">
        <w:rPr>
          <w:noProof/>
        </w:rPr>
        <w:fldChar w:fldCharType="end"/>
      </w:r>
      <w:r>
        <w:instrText>)</w:instrText>
      </w:r>
      <w:r>
        <w:fldChar w:fldCharType="end"/>
      </w:r>
    </w:p>
    <w:p w14:paraId="6D34202A" w14:textId="7360CD78" w:rsidR="00691C49" w:rsidRDefault="004F2125" w:rsidP="00CB13D9">
      <w:r w:rsidRPr="004F2125">
        <w:t xml:space="preserve">In these expressions, </w:t>
      </w:r>
      <w:r w:rsidR="00905817" w:rsidRPr="00905817">
        <w:rPr>
          <w:position w:val="-16"/>
        </w:rPr>
        <w:object w:dxaOrig="2820" w:dyaOrig="440" w14:anchorId="7BB36A6D">
          <v:shape id="_x0000_i2046" type="#_x0000_t75" style="width:141.3pt;height:21.75pt" o:ole="">
            <v:imagedata r:id="rId2063" o:title=""/>
          </v:shape>
          <o:OLEObject Type="Embed" ProgID="Equation.DSMT4" ShapeID="_x0000_i2046" DrawAspect="Content" ObjectID="_1493626070" r:id="rId2064"/>
        </w:object>
      </w:r>
      <w:r w:rsidRPr="004F2125">
        <w:t xml:space="preserve">, </w:t>
      </w:r>
      <w:r w:rsidR="00905817" w:rsidRPr="00905817">
        <w:rPr>
          <w:position w:val="-6"/>
        </w:rPr>
        <w:object w:dxaOrig="320" w:dyaOrig="279" w14:anchorId="17B5F318">
          <v:shape id="_x0000_i2047" type="#_x0000_t75" style="width:15.6pt;height:14.25pt" o:ole="">
            <v:imagedata r:id="rId2065" o:title=""/>
          </v:shape>
          <o:OLEObject Type="Embed" ProgID="Equation.DSMT4" ShapeID="_x0000_i2047" DrawAspect="Content" ObjectID="_1493626071" r:id="rId2066"/>
        </w:object>
      </w:r>
      <w:r w:rsidRPr="004F2125">
        <w:t xml:space="preserve"> is the boundary of </w:t>
      </w:r>
      <w:r w:rsidR="00905817" w:rsidRPr="00905817">
        <w:rPr>
          <w:position w:val="-6"/>
        </w:rPr>
        <w:object w:dxaOrig="200" w:dyaOrig="279" w14:anchorId="5831CBF7">
          <v:shape id="_x0000_i2048" type="#_x0000_t75" style="width:10.2pt;height:14.25pt" o:ole="">
            <v:imagedata r:id="rId2067" o:title=""/>
          </v:shape>
          <o:OLEObject Type="Embed" ProgID="Equation.DSMT4" ShapeID="_x0000_i2048" DrawAspect="Content" ObjectID="_1493626072" r:id="rId2068"/>
        </w:object>
      </w:r>
      <w:r w:rsidRPr="004F2125">
        <w:t xml:space="preserve">, and </w:t>
      </w:r>
      <w:r w:rsidR="00691C49">
        <w:t>$</w:t>
      </w:r>
      <w:r w:rsidRPr="004F2125">
        <w:t>da</w:t>
      </w:r>
      <w:r w:rsidR="00691C49">
        <w:t>$</w:t>
      </w:r>
      <w:r w:rsidRPr="004F2125">
        <w:t xml:space="preserve"> is an elemental area on </w:t>
      </w:r>
      <w:r w:rsidR="00905817" w:rsidRPr="00905817">
        <w:rPr>
          <w:position w:val="-6"/>
        </w:rPr>
        <w:object w:dxaOrig="320" w:dyaOrig="279" w14:anchorId="7B09D5EA">
          <v:shape id="_x0000_i2049" type="#_x0000_t75" style="width:15.6pt;height:14.25pt" o:ole="">
            <v:imagedata r:id="rId2069" o:title=""/>
          </v:shape>
          <o:OLEObject Type="Embed" ProgID="Equation.DSMT4" ShapeID="_x0000_i2049" DrawAspect="Content" ObjectID="_1493626073" r:id="rId2070"/>
        </w:object>
      </w:r>
      <w:r w:rsidRPr="004F2125">
        <w:t xml:space="preserve">. In this finite element formulation, </w:t>
      </w:r>
      <w:r w:rsidR="00905817" w:rsidRPr="00905817">
        <w:rPr>
          <w:position w:val="-6"/>
        </w:rPr>
        <w:object w:dxaOrig="200" w:dyaOrig="220" w14:anchorId="1987EFF8">
          <v:shape id="_x0000_i2050" type="#_x0000_t75" style="width:10.2pt;height:10.2pt" o:ole="">
            <v:imagedata r:id="rId2071" o:title=""/>
          </v:shape>
          <o:OLEObject Type="Embed" ProgID="Equation.DSMT4" ShapeID="_x0000_i2050" DrawAspect="Content" ObjectID="_1493626074" r:id="rId2072"/>
        </w:object>
      </w:r>
      <w:r w:rsidRPr="004F2125">
        <w:t xml:space="preserve">, </w:t>
      </w:r>
      <w:r w:rsidR="00905817" w:rsidRPr="00905817">
        <w:rPr>
          <w:position w:val="-10"/>
        </w:rPr>
        <w:object w:dxaOrig="240" w:dyaOrig="320" w14:anchorId="26C8AD10">
          <v:shape id="_x0000_i2051" type="#_x0000_t75" style="width:12.25pt;height:15.6pt" o:ole="">
            <v:imagedata r:id="rId2073" o:title=""/>
          </v:shape>
          <o:OLEObject Type="Embed" ProgID="Equation.DSMT4" ShapeID="_x0000_i2051" DrawAspect="Content" ObjectID="_1493626075" r:id="rId2074"/>
        </w:object>
      </w:r>
      <w:r w:rsidRPr="004F2125">
        <w:t xml:space="preserve"> and </w:t>
      </w:r>
      <w:r w:rsidR="00905817" w:rsidRPr="00905817">
        <w:rPr>
          <w:position w:val="-6"/>
        </w:rPr>
        <w:object w:dxaOrig="300" w:dyaOrig="320" w14:anchorId="540F9337">
          <v:shape id="_x0000_i2052" type="#_x0000_t75" style="width:14.95pt;height:15.6pt" o:ole="">
            <v:imagedata r:id="rId2075" o:title=""/>
          </v:shape>
          <o:OLEObject Type="Embed" ProgID="Equation.DSMT4" ShapeID="_x0000_i2052" DrawAspect="Content" ObjectID="_1493626076" r:id="rId2076"/>
        </w:object>
      </w:r>
      <w:r w:rsidRPr="004F2125">
        <w:t xml:space="preserve"> are used as nodal variables, and essential boundary conditions may be prescribed on these variables. Natural boundary conditions are prescribed to the mixture traction, </w:t>
      </w:r>
      <w:r w:rsidR="00905817" w:rsidRPr="00905817">
        <w:rPr>
          <w:position w:val="-6"/>
        </w:rPr>
        <w:object w:dxaOrig="820" w:dyaOrig="260" w14:anchorId="09C02BC4">
          <v:shape id="_x0000_i2053" type="#_x0000_t75" style="width:41.45pt;height:12.9pt" o:ole="">
            <v:imagedata r:id="rId2077" o:title=""/>
          </v:shape>
          <o:OLEObject Type="Embed" ProgID="Equation.DSMT4" ShapeID="_x0000_i2053" DrawAspect="Content" ObjectID="_1493626077" r:id="rId2078"/>
        </w:object>
      </w:r>
      <w:r w:rsidRPr="004F2125">
        <w:t xml:space="preserve">, normal fluid flux, </w:t>
      </w:r>
      <w:r w:rsidR="00905817" w:rsidRPr="00905817">
        <w:rPr>
          <w:position w:val="-12"/>
        </w:rPr>
        <w:object w:dxaOrig="999" w:dyaOrig="360" w14:anchorId="67052CE3">
          <v:shape id="_x0000_i2054" type="#_x0000_t75" style="width:50.25pt;height:19pt" o:ole="">
            <v:imagedata r:id="rId2079" o:title=""/>
          </v:shape>
          <o:OLEObject Type="Embed" ProgID="Equation.DSMT4" ShapeID="_x0000_i2054" DrawAspect="Content" ObjectID="_1493626078" r:id="rId2080"/>
        </w:object>
      </w:r>
      <w:r w:rsidRPr="004F2125">
        <w:t xml:space="preserve">, and normal solute flux, </w:t>
      </w:r>
      <w:r w:rsidR="00905817" w:rsidRPr="00905817">
        <w:rPr>
          <w:position w:val="-12"/>
        </w:rPr>
        <w:object w:dxaOrig="1020" w:dyaOrig="380" w14:anchorId="7576B871">
          <v:shape id="_x0000_i2055" type="#_x0000_t75" style="width:51.6pt;height:19pt" o:ole="">
            <v:imagedata r:id="rId2081" o:title=""/>
          </v:shape>
          <o:OLEObject Type="Embed" ProgID="Equation.DSMT4" ShapeID="_x0000_i2055" DrawAspect="Content" ObjectID="_1493626079" r:id="rId2082"/>
        </w:object>
      </w:r>
      <w:r w:rsidRPr="004F2125">
        <w:t xml:space="preserve">, where </w:t>
      </w:r>
      <w:r w:rsidR="00905817" w:rsidRPr="00905817">
        <w:rPr>
          <w:position w:val="-4"/>
        </w:rPr>
        <w:object w:dxaOrig="200" w:dyaOrig="200" w14:anchorId="31D0190C">
          <v:shape id="_x0000_i2056" type="#_x0000_t75" style="width:10.2pt;height:10.2pt" o:ole="">
            <v:imagedata r:id="rId2083" o:title=""/>
          </v:shape>
          <o:OLEObject Type="Embed" ProgID="Equation.DSMT4" ShapeID="_x0000_i2056" DrawAspect="Content" ObjectID="_1493626080" r:id="rId2084"/>
        </w:object>
      </w:r>
      <w:r w:rsidRPr="004F2125">
        <w:t xml:space="preserve"> is the outward unit normal to </w:t>
      </w:r>
      <w:r w:rsidR="00905817" w:rsidRPr="00905817">
        <w:rPr>
          <w:position w:val="-6"/>
        </w:rPr>
        <w:object w:dxaOrig="320" w:dyaOrig="279" w14:anchorId="35F7D5D1">
          <v:shape id="_x0000_i2057" type="#_x0000_t75" style="width:15.6pt;height:14.25pt" o:ole="">
            <v:imagedata r:id="rId2085" o:title=""/>
          </v:shape>
          <o:OLEObject Type="Embed" ProgID="Equation.DSMT4" ShapeID="_x0000_i2057" DrawAspect="Content" ObjectID="_1493626081" r:id="rId2086"/>
        </w:object>
      </w:r>
      <w:r w:rsidRPr="004F2125">
        <w:t xml:space="preserve">. To solve the system </w:t>
      </w:r>
      <w:r w:rsidR="00905817" w:rsidRPr="00905817">
        <w:rPr>
          <w:position w:val="-6"/>
        </w:rPr>
        <w:object w:dxaOrig="780" w:dyaOrig="279" w14:anchorId="6B4F1306">
          <v:shape id="_x0000_i2058" type="#_x0000_t75" style="width:40.1pt;height:14.25pt" o:ole="">
            <v:imagedata r:id="rId2087" o:title=""/>
          </v:shape>
          <o:OLEObject Type="Embed" ProgID="Equation.DSMT4" ShapeID="_x0000_i2058" DrawAspect="Content" ObjectID="_1493626082" r:id="rId2088"/>
        </w:object>
      </w:r>
      <w:r w:rsidRPr="004F2125">
        <w:t xml:space="preserve"> for nodal values of </w:t>
      </w:r>
      <w:r w:rsidR="00905817" w:rsidRPr="00905817">
        <w:rPr>
          <w:position w:val="-6"/>
        </w:rPr>
        <w:object w:dxaOrig="200" w:dyaOrig="220" w14:anchorId="01E660FF">
          <v:shape id="_x0000_i2059" type="#_x0000_t75" style="width:10.2pt;height:10.2pt" o:ole="">
            <v:imagedata r:id="rId2089" o:title=""/>
          </v:shape>
          <o:OLEObject Type="Embed" ProgID="Equation.DSMT4" ShapeID="_x0000_i2059" DrawAspect="Content" ObjectID="_1493626083" r:id="rId2090"/>
        </w:object>
      </w:r>
      <w:r w:rsidRPr="004F2125">
        <w:t xml:space="preserve">, </w:t>
      </w:r>
      <w:r w:rsidR="00905817" w:rsidRPr="00905817">
        <w:rPr>
          <w:position w:val="-10"/>
        </w:rPr>
        <w:object w:dxaOrig="240" w:dyaOrig="320" w14:anchorId="5B491959">
          <v:shape id="_x0000_i2060" type="#_x0000_t75" style="width:12.25pt;height:15.6pt" o:ole="">
            <v:imagedata r:id="rId2091" o:title=""/>
          </v:shape>
          <o:OLEObject Type="Embed" ProgID="Equation.DSMT4" ShapeID="_x0000_i2060" DrawAspect="Content" ObjectID="_1493626084" r:id="rId2092"/>
        </w:object>
      </w:r>
      <w:r w:rsidRPr="004F2125">
        <w:t xml:space="preserve"> and </w:t>
      </w:r>
      <w:r w:rsidR="00905817" w:rsidRPr="00905817">
        <w:rPr>
          <w:position w:val="-6"/>
        </w:rPr>
        <w:object w:dxaOrig="300" w:dyaOrig="320" w14:anchorId="18510526">
          <v:shape id="_x0000_i2061" type="#_x0000_t75" style="width:14.95pt;height:15.6pt" o:ole="">
            <v:imagedata r:id="rId2093" o:title=""/>
          </v:shape>
          <o:OLEObject Type="Embed" ProgID="Equation.DSMT4" ShapeID="_x0000_i2061" DrawAspect="Content" ObjectID="_1493626085" r:id="rId2094"/>
        </w:object>
      </w:r>
      <w:r w:rsidRPr="004F2125">
        <w:t xml:space="preserve">, it is necessary to linearize these equations, as shown for example in </w:t>
      </w:r>
      <w:r w:rsidR="001700D6">
        <w:t>Sections </w:t>
      </w:r>
      <w:r w:rsidR="001700D6">
        <w:fldChar w:fldCharType="begin"/>
      </w:r>
      <w:r w:rsidR="001700D6">
        <w:instrText xml:space="preserve"> REF _Ref191695102 \r \h </w:instrText>
      </w:r>
      <w:r w:rsidR="001700D6">
        <w:fldChar w:fldCharType="separate"/>
      </w:r>
      <w:r w:rsidR="00D3178E">
        <w:t>3.3.1</w:t>
      </w:r>
      <w:r w:rsidR="001700D6">
        <w:fldChar w:fldCharType="end"/>
      </w:r>
      <w:r w:rsidR="001700D6">
        <w:t>-</w:t>
      </w:r>
      <w:r w:rsidR="001700D6">
        <w:fldChar w:fldCharType="begin"/>
      </w:r>
      <w:r w:rsidR="001700D6">
        <w:instrText xml:space="preserve"> REF _Ref191695106 \r \h </w:instrText>
      </w:r>
      <w:r w:rsidR="001700D6">
        <w:fldChar w:fldCharType="separate"/>
      </w:r>
      <w:r w:rsidR="00D3178E">
        <w:t>3.3.2</w:t>
      </w:r>
      <w:r w:rsidR="001700D6">
        <w:fldChar w:fldCharType="end"/>
      </w:r>
      <w:r w:rsidR="001700D6">
        <w:t xml:space="preserve"> for biphasic-solute materials</w:t>
      </w:r>
      <w:r w:rsidRPr="004F2125">
        <w:t xml:space="preserve">.  If the mixture is charged, it is also necessary to solve for the electric potential </w:t>
      </w:r>
      <w:r w:rsidR="00905817" w:rsidRPr="00905817">
        <w:rPr>
          <w:position w:val="-10"/>
        </w:rPr>
        <w:object w:dxaOrig="240" w:dyaOrig="260" w14:anchorId="52E1DF97">
          <v:shape id="_x0000_i2062" type="#_x0000_t75" style="width:12.25pt;height:12.9pt" o:ole="">
            <v:imagedata r:id="rId2095" o:title=""/>
          </v:shape>
          <o:OLEObject Type="Embed" ProgID="Equation.DSMT4" ShapeID="_x0000_i2062" DrawAspect="Content" ObjectID="_1493626086" r:id="rId2096"/>
        </w:object>
      </w:r>
      <w:r w:rsidRPr="004F2125">
        <w:t xml:space="preserve"> by solving the algebraic relation of the electroneutrality condition in</w:t>
      </w:r>
      <w:r w:rsidR="001700D6">
        <w:t xml:space="preserve"> </w:t>
      </w:r>
      <w:r w:rsidR="001700D6">
        <w:fldChar w:fldCharType="begin"/>
      </w:r>
      <w:r w:rsidR="001700D6">
        <w:instrText xml:space="preserve"> GOTOBUTTON ZEqnNum814726  \* MERGEFORMAT </w:instrText>
      </w:r>
      <w:r w:rsidR="00827503">
        <w:fldChar w:fldCharType="begin"/>
      </w:r>
      <w:r w:rsidR="00827503">
        <w:instrText xml:space="preserve"> REF ZEqnNum814726 \* Charformat \! \* MERGEFORMAT </w:instrText>
      </w:r>
      <w:r w:rsidR="00827503">
        <w:fldChar w:fldCharType="separate"/>
      </w:r>
      <w:r w:rsidR="00D3178E">
        <w:instrText>(2.118)</w:instrText>
      </w:r>
      <w:r w:rsidR="00827503">
        <w:fldChar w:fldCharType="end"/>
      </w:r>
      <w:r w:rsidR="001700D6">
        <w:fldChar w:fldCharType="end"/>
      </w:r>
      <w:r w:rsidRPr="004F2125">
        <w:t>, which may be rewritten as</w:t>
      </w:r>
    </w:p>
    <w:p w14:paraId="03C2DA88" w14:textId="77777777" w:rsidR="00691C49" w:rsidRDefault="00691C49" w:rsidP="004F2125">
      <w:r>
        <w:t xml:space="preserve"> </w:t>
      </w:r>
    </w:p>
    <w:p w14:paraId="65464861" w14:textId="762D52A4" w:rsidR="00691C49" w:rsidRDefault="00691C49" w:rsidP="00691C49">
      <w:pPr>
        <w:pStyle w:val="MTDisplayEquation"/>
      </w:pPr>
      <w:r>
        <w:tab/>
      </w:r>
      <w:r w:rsidR="00905817" w:rsidRPr="00905817">
        <w:rPr>
          <w:position w:val="-30"/>
        </w:rPr>
        <w:object w:dxaOrig="2060" w:dyaOrig="560" w14:anchorId="2E9037E1">
          <v:shape id="_x0000_i2063" type="#_x0000_t75" style="width:102.55pt;height:27.85pt" o:ole="">
            <v:imagedata r:id="rId2097" o:title=""/>
          </v:shape>
          <o:OLEObject Type="Embed" ProgID="Equation.DSMT4" ShapeID="_x0000_i2063" DrawAspect="Content" ObjectID="_1493626087" r:id="rId209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645" w:author="rawlins" w:date="2015-05-19T17:23:00Z">
        <w:r w:rsidR="00D3178E">
          <w:rPr>
            <w:noProof/>
          </w:rPr>
          <w:instrText>121</w:instrText>
        </w:r>
      </w:ins>
      <w:ins w:id="646" w:author="Gerard" w:date="2015-05-06T12:49:00Z">
        <w:del w:id="647" w:author="rawlins" w:date="2015-05-19T16:10:00Z">
          <w:r w:rsidR="00E3755C" w:rsidDel="00752FD5">
            <w:rPr>
              <w:noProof/>
            </w:rPr>
            <w:delInstrText>121</w:delInstrText>
          </w:r>
        </w:del>
      </w:ins>
      <w:del w:id="648" w:author="rawlins" w:date="2015-05-19T16:10:00Z">
        <w:r w:rsidR="008D52AD" w:rsidDel="00752FD5">
          <w:rPr>
            <w:noProof/>
          </w:rPr>
          <w:delInstrText>120</w:delInstrText>
        </w:r>
      </w:del>
      <w:r w:rsidR="00827503">
        <w:rPr>
          <w:noProof/>
        </w:rPr>
        <w:fldChar w:fldCharType="end"/>
      </w:r>
      <w:r>
        <w:instrText>)</w:instrText>
      </w:r>
      <w:r>
        <w:fldChar w:fldCharType="end"/>
      </w:r>
    </w:p>
    <w:p w14:paraId="54539B30" w14:textId="32CAFF85" w:rsidR="00691C49" w:rsidRDefault="004F2125" w:rsidP="00CB13D9">
      <w:r w:rsidRPr="004F2125">
        <w:t>In the special case of a triphasic mixture, where solutes consist of two counter-ions (</w:t>
      </w:r>
      <w:r w:rsidR="00905817" w:rsidRPr="00905817">
        <w:rPr>
          <w:position w:val="-10"/>
        </w:rPr>
        <w:object w:dxaOrig="840" w:dyaOrig="279" w14:anchorId="2326DEF2">
          <v:shape id="_x0000_i2064" type="#_x0000_t75" style="width:42.1pt;height:14.25pt" o:ole="">
            <v:imagedata r:id="rId2099" o:title=""/>
          </v:shape>
          <o:OLEObject Type="Embed" ProgID="Equation.DSMT4" ShapeID="_x0000_i2064" DrawAspect="Content" ObjectID="_1493626088" r:id="rId2100"/>
        </w:object>
      </w:r>
      <w:r w:rsidRPr="004F2125">
        <w:t>), this equation may be solved in closed form to produce</w:t>
      </w:r>
    </w:p>
    <w:p w14:paraId="26755422" w14:textId="5BD22E2A" w:rsidR="00691C49" w:rsidRDefault="00691C49" w:rsidP="00691C49">
      <w:pPr>
        <w:pStyle w:val="MTDisplayEquation"/>
      </w:pPr>
      <w:r>
        <w:lastRenderedPageBreak/>
        <w:tab/>
      </w:r>
      <w:r w:rsidR="00905817" w:rsidRPr="00905817">
        <w:rPr>
          <w:position w:val="-52"/>
        </w:rPr>
        <w:object w:dxaOrig="5220" w:dyaOrig="1160" w14:anchorId="527D8DB5">
          <v:shape id="_x0000_i2065" type="#_x0000_t75" style="width:261.5pt;height:57.75pt" o:ole="">
            <v:imagedata r:id="rId2101" o:title=""/>
          </v:shape>
          <o:OLEObject Type="Embed" ProgID="Equation.DSMT4" ShapeID="_x0000_i2065" DrawAspect="Content" ObjectID="_1493626089" r:id="rId2102"/>
        </w:object>
      </w:r>
      <w:r>
        <w:t xml:space="preserve">, </w:t>
      </w:r>
      <w:r w:rsidR="00905817" w:rsidRPr="00905817">
        <w:rPr>
          <w:position w:val="-10"/>
        </w:rPr>
        <w:object w:dxaOrig="840" w:dyaOrig="279" w14:anchorId="03A2A5C9">
          <v:shape id="_x0000_i2066" type="#_x0000_t75" style="width:42.1pt;height:14.25pt" o:ole="">
            <v:imagedata r:id="rId2103" o:title=""/>
          </v:shape>
          <o:OLEObject Type="Embed" ProgID="Equation.DSMT4" ShapeID="_x0000_i2066" DrawAspect="Content" ObjectID="_1493626090" r:id="rId210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w:instrText>
      </w:r>
      <w:r w:rsidR="00827503">
        <w:instrText xml:space="preserve">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649" w:author="rawlins" w:date="2015-05-19T17:23:00Z">
        <w:r w:rsidR="00D3178E">
          <w:rPr>
            <w:noProof/>
          </w:rPr>
          <w:instrText>122</w:instrText>
        </w:r>
      </w:ins>
      <w:ins w:id="650" w:author="Gerard" w:date="2015-05-06T12:49:00Z">
        <w:del w:id="651" w:author="rawlins" w:date="2015-05-19T16:10:00Z">
          <w:r w:rsidR="00E3755C" w:rsidDel="00752FD5">
            <w:rPr>
              <w:noProof/>
            </w:rPr>
            <w:delInstrText>122</w:delInstrText>
          </w:r>
        </w:del>
      </w:ins>
      <w:del w:id="652" w:author="rawlins" w:date="2015-05-19T16:10:00Z">
        <w:r w:rsidR="008D52AD" w:rsidDel="00752FD5">
          <w:rPr>
            <w:noProof/>
          </w:rPr>
          <w:delInstrText>121</w:delInstrText>
        </w:r>
      </w:del>
      <w:r w:rsidR="00827503">
        <w:rPr>
          <w:noProof/>
        </w:rPr>
        <w:fldChar w:fldCharType="end"/>
      </w:r>
      <w:r>
        <w:instrText>)</w:instrText>
      </w:r>
      <w:r>
        <w:fldChar w:fldCharType="end"/>
      </w:r>
    </w:p>
    <w:p w14:paraId="7E297211" w14:textId="77777777" w:rsidR="004F2125" w:rsidRDefault="004F2125" w:rsidP="00CB13D9">
      <w:r w:rsidRPr="004F2125">
        <w:t>Only the positive root is valid in the argument of the logarithm function.</w:t>
      </w:r>
    </w:p>
    <w:p w14:paraId="1709EE97" w14:textId="77777777" w:rsidR="008B3EFC" w:rsidRDefault="008B3EFC" w:rsidP="00F75A04">
      <w:pPr>
        <w:pStyle w:val="Heading3"/>
      </w:pPr>
      <w:bookmarkStart w:id="653" w:name="_Toc289032556"/>
      <w:r>
        <w:t>Chemical Reactions</w:t>
      </w:r>
      <w:bookmarkEnd w:id="653"/>
    </w:p>
    <w:p w14:paraId="7312C66F" w14:textId="08B38DC3" w:rsidR="008B3EFC" w:rsidRPr="008B3EFC" w:rsidRDefault="008B3EFC">
      <w:pPr>
        <w:jc w:val="left"/>
      </w:pPr>
      <w:r>
        <w:t xml:space="preserve">The contribution to </w:t>
      </w:r>
      <w:r w:rsidR="00905817" w:rsidRPr="00905817">
        <w:rPr>
          <w:position w:val="-6"/>
        </w:rPr>
        <w:object w:dxaOrig="420" w:dyaOrig="279" w14:anchorId="42BE56C1">
          <v:shape id="_x0000_i2067" type="#_x0000_t75" style="width:20.4pt;height:14.25pt" o:ole="">
            <v:imagedata r:id="rId2105" o:title=""/>
          </v:shape>
          <o:OLEObject Type="Embed" ProgID="Equation.DSMT4" ShapeID="_x0000_i2067" DrawAspect="Content" ObjectID="_1493626091" r:id="rId2106"/>
        </w:object>
      </w:r>
      <w:r>
        <w:t xml:space="preserve"> due to chemical reactions is given by </w:t>
      </w:r>
      <w:r w:rsidR="00905817" w:rsidRPr="00905817">
        <w:rPr>
          <w:position w:val="-6"/>
        </w:rPr>
        <w:object w:dxaOrig="380" w:dyaOrig="279" w14:anchorId="71483C33">
          <v:shape id="_x0000_i2068" type="#_x0000_t75" style="width:19pt;height:14.25pt" o:ole="">
            <v:imagedata r:id="rId2107" o:title=""/>
          </v:shape>
          <o:OLEObject Type="Embed" ProgID="Equation.DSMT4" ShapeID="_x0000_i2068" DrawAspect="Content" ObjectID="_1493626092" r:id="rId2108"/>
        </w:object>
      </w:r>
      <w:r>
        <w:t>, where</w:t>
      </w:r>
    </w:p>
    <w:p w14:paraId="32537747" w14:textId="419FF849" w:rsidR="008B3EFC" w:rsidRDefault="008B3EFC" w:rsidP="008B3EFC">
      <w:pPr>
        <w:pStyle w:val="MTDisplayEquation"/>
      </w:pPr>
      <w:r>
        <w:tab/>
      </w:r>
      <w:r w:rsidR="00464F69" w:rsidRPr="00905817">
        <w:rPr>
          <w:position w:val="-28"/>
        </w:rPr>
        <w:object w:dxaOrig="4880" w:dyaOrig="560" w14:anchorId="26A9CCDF">
          <v:shape id="_x0000_i2069" type="#_x0000_t75" style="width:243.85pt;height:27.85pt" o:ole="">
            <v:imagedata r:id="rId2109" o:title=""/>
          </v:shape>
          <o:OLEObject Type="Embed" ProgID="Equation.DSMT4" ShapeID="_x0000_i2069" DrawAspect="Content" ObjectID="_1493626093" r:id="rId2110"/>
        </w:object>
      </w:r>
      <w:r w:rsidR="00D1791B">
        <w:t>.</w:t>
      </w:r>
      <w:r>
        <w:tab/>
      </w:r>
      <w:r w:rsidR="008B107E">
        <w:t>(3.122)</w:t>
      </w:r>
    </w:p>
    <w:p w14:paraId="4713A873" w14:textId="77777777" w:rsidR="008B3EFC" w:rsidRPr="008B3EFC" w:rsidRDefault="008B3EFC" w:rsidP="008B3EFC">
      <w:r w:rsidRPr="008B3EFC">
        <w:t>.</w:t>
      </w:r>
    </w:p>
    <w:p w14:paraId="58320C75" w14:textId="77777777" w:rsidR="008C7882" w:rsidRDefault="008C7882" w:rsidP="008C7882">
      <w:pPr>
        <w:pStyle w:val="Heading2"/>
      </w:pPr>
      <w:bookmarkStart w:id="654" w:name="_Toc289032557"/>
      <w:r>
        <w:t xml:space="preserve">Newton-Raphson </w:t>
      </w:r>
      <w:r w:rsidR="0081541F">
        <w:t>M</w:t>
      </w:r>
      <w:r>
        <w:t>ethod</w:t>
      </w:r>
      <w:bookmarkEnd w:id="654"/>
    </w:p>
    <w:p w14:paraId="1314C5B0" w14:textId="4554DCAF" w:rsidR="008C7882" w:rsidRDefault="008C7882" w:rsidP="008C7882">
      <w:r>
        <w:t xml:space="preserve">The Newton-Raphson method (also known as “Newton’s method”, “Full Newton method” or “the Newton method”) is the basis for solving the nonlinear finite element equations. This section will describe the </w:t>
      </w:r>
      <w:r>
        <w:rPr>
          <w:i/>
        </w:rPr>
        <w:t xml:space="preserve">Full Newton </w:t>
      </w:r>
      <w:r w:rsidRPr="00190F11">
        <w:rPr>
          <w:i/>
        </w:rPr>
        <w:t>method</w:t>
      </w:r>
      <w:r>
        <w:t xml:space="preserve"> and the Broyden-Fletcher-Goldfarb-Shanno (BFGS) method </w:t>
      </w:r>
      <w:r>
        <w:fldChar w:fldCharType="begin"/>
      </w:r>
      <w:r w:rsidR="001763A3">
        <w:instrText xml:space="preserve"> ADDIN EN.CITE &lt;EndNote&gt;&lt;Cite&gt;&lt;Author&gt;Matthies&lt;/Author&gt;&lt;Year&gt;1979&lt;/Year&gt;&lt;RecNum&gt;8&lt;/RecNum&gt;&lt;DisplayText&gt;[30]&lt;/DisplayText&gt;&lt;record&gt;&lt;rec-number&gt;8&lt;/rec-number&gt;&lt;foreign-keys&gt;&lt;key app="EN" db-id="fwxrfwzd5wwavcepe9epdeevxdsd2fftswrx" timestamp="0"&gt;8&lt;/key&gt;&lt;/foreign-keys&gt;&lt;ref-type name="Journal Article"&gt;17&lt;/ref-type&gt;&lt;contributors&gt;&lt;authors&gt;&lt;author&gt;Matthies, H.&lt;/author&gt;&lt;author&gt;Strang, G.&lt;/author&gt;&lt;/authors&gt;&lt;/contributors&gt;&lt;titles&gt;&lt;title&gt;The solution of nonlinear finite element equations&lt;/title&gt;&lt;secondary-title&gt;Intl J Num Meth Eng&lt;/secondary-title&gt;&lt;alt-title&gt;Int J Numer Methods Eng&lt;/alt-title&gt;&lt;short-title&gt;Int J Numer Methods Eng&lt;/short-title&gt;&lt;/titles&gt;&lt;pages&gt;1613-26&lt;/pages&gt;&lt;volume&gt;14&lt;/volume&gt;&lt;dates&gt;&lt;year&gt;1979&lt;/year&gt;&lt;/dates&gt;&lt;urls&gt;&lt;/urls&gt;&lt;/record&gt;&lt;/Cite&gt;&lt;/EndNote&gt;</w:instrText>
      </w:r>
      <w:r>
        <w:fldChar w:fldCharType="separate"/>
      </w:r>
      <w:r w:rsidR="00A56950">
        <w:rPr>
          <w:noProof/>
        </w:rPr>
        <w:t>[</w:t>
      </w:r>
      <w:hyperlink w:anchor="_ENREF_30" w:tooltip="Matthies, 1979 #8" w:history="1">
        <w:r w:rsidR="00214E15">
          <w:rPr>
            <w:noProof/>
          </w:rPr>
          <w:t>30</w:t>
        </w:r>
      </w:hyperlink>
      <w:r w:rsidR="00A56950">
        <w:rPr>
          <w:noProof/>
        </w:rPr>
        <w:t>]</w:t>
      </w:r>
      <w:r>
        <w:fldChar w:fldCharType="end"/>
      </w:r>
      <w:r>
        <w:t xml:space="preserve">. The latter variation is actually a </w:t>
      </w:r>
      <w:r w:rsidRPr="00F83378">
        <w:rPr>
          <w:i/>
        </w:rPr>
        <w:t>quasi-Newton method</w:t>
      </w:r>
      <w:r>
        <w:t xml:space="preserve">.  It is important since it provides several advantages over the full Newton method and it is this method that is implemented in FEBio </w:t>
      </w:r>
      <w:r>
        <w:fldChar w:fldCharType="begin"/>
      </w:r>
      <w:r w:rsidR="001763A3">
        <w:instrText xml:space="preserve"> ADDIN EN.CITE &lt;EndNote&gt;&lt;Cite&gt;&lt;Author&gt;Matthies&lt;/Author&gt;&lt;Year&gt;1979&lt;/Year&gt;&lt;RecNum&gt;8&lt;/RecNum&gt;&lt;DisplayText&gt;[30]&lt;/DisplayText&gt;&lt;record&gt;&lt;rec-number&gt;8&lt;/rec-number&gt;&lt;foreign-keys&gt;&lt;key app="EN" db-id="fwxrfwzd5wwavcepe9epdeevxdsd2fftswrx" timestamp="0"&gt;8&lt;/key&gt;&lt;/foreign-keys&gt;&lt;ref-type name="Journal Article"&gt;17&lt;/ref-type&gt;&lt;contributors&gt;&lt;authors&gt;&lt;author&gt;Matthies, H.&lt;/author&gt;&lt;author&gt;Strang, G.&lt;/author&gt;&lt;/authors&gt;&lt;/contributors&gt;&lt;titles&gt;&lt;title&gt;The solution of nonlinear finite element equations&lt;/title&gt;&lt;secondary-title&gt;Intl J Num Meth Eng&lt;/secondary-title&gt;&lt;alt-title&gt;Int J Numer Methods Eng&lt;/alt-title&gt;&lt;short-title&gt;Int J Numer Methods Eng&lt;/short-title&gt;&lt;/titles&gt;&lt;pages&gt;1613-26&lt;/pages&gt;&lt;volume&gt;14&lt;/volume&gt;&lt;dates&gt;&lt;year&gt;1979&lt;/year&gt;&lt;/dates&gt;&lt;urls&gt;&lt;/urls&gt;&lt;/record&gt;&lt;/Cite&gt;&lt;/EndNote&gt;</w:instrText>
      </w:r>
      <w:r>
        <w:fldChar w:fldCharType="separate"/>
      </w:r>
      <w:r w:rsidR="00A56950">
        <w:rPr>
          <w:noProof/>
        </w:rPr>
        <w:t>[</w:t>
      </w:r>
      <w:hyperlink w:anchor="_ENREF_30" w:tooltip="Matthies, 1979 #8" w:history="1">
        <w:r w:rsidR="00214E15">
          <w:rPr>
            <w:noProof/>
          </w:rPr>
          <w:t>30</w:t>
        </w:r>
      </w:hyperlink>
      <w:r w:rsidR="00A56950">
        <w:rPr>
          <w:noProof/>
        </w:rPr>
        <w:t>]</w:t>
      </w:r>
      <w:r>
        <w:fldChar w:fldCharType="end"/>
      </w:r>
      <w:r>
        <w:t>.</w:t>
      </w:r>
    </w:p>
    <w:p w14:paraId="1EF0BAF8" w14:textId="77777777" w:rsidR="008C7882" w:rsidRDefault="008C7882" w:rsidP="008C7882"/>
    <w:p w14:paraId="14418141" w14:textId="77777777" w:rsidR="008C7882" w:rsidRDefault="008C7882" w:rsidP="008C7882">
      <w:pPr>
        <w:pStyle w:val="Heading3"/>
      </w:pPr>
      <w:bookmarkStart w:id="655" w:name="_Toc289032558"/>
      <w:r>
        <w:t>Full Newton Method</w:t>
      </w:r>
      <w:bookmarkEnd w:id="655"/>
    </w:p>
    <w:p w14:paraId="30086731" w14:textId="77777777" w:rsidR="008C7882" w:rsidRDefault="008C7882" w:rsidP="008C7882">
      <w:r>
        <w:t xml:space="preserve">The Newton-Raphson equation </w:t>
      </w:r>
      <w:r>
        <w:fldChar w:fldCharType="begin"/>
      </w:r>
      <w:r>
        <w:instrText xml:space="preserve"> GOTOBUTTON ZEqnNum927486  \* MERGEFORMAT </w:instrText>
      </w:r>
      <w:r w:rsidR="00827503">
        <w:fldChar w:fldCharType="begin"/>
      </w:r>
      <w:r w:rsidR="00827503">
        <w:instrText xml:space="preserve"> REF ZEqnNum927486 \! \* MERGEFORMAT </w:instrText>
      </w:r>
      <w:r w:rsidR="00827503">
        <w:fldChar w:fldCharType="separate"/>
      </w:r>
      <w:r w:rsidR="00D3178E">
        <w:instrText>(3.3)</w:instrText>
      </w:r>
      <w:r w:rsidR="00827503">
        <w:fldChar w:fldCharType="end"/>
      </w:r>
      <w:r>
        <w:fldChar w:fldCharType="end"/>
      </w:r>
      <w:r>
        <w:t xml:space="preserve"> can be written in terms of the discretized equilibrium equations that were derived in the previous section as follows:</w:t>
      </w:r>
    </w:p>
    <w:p w14:paraId="4D6B8EB4" w14:textId="44C08EF3" w:rsidR="008C7882" w:rsidRDefault="008C7882" w:rsidP="008C7882">
      <w:pPr>
        <w:pStyle w:val="MTDisplayEquation"/>
      </w:pPr>
      <w:r>
        <w:tab/>
      </w:r>
      <w:r w:rsidR="00905817" w:rsidRPr="00905817">
        <w:rPr>
          <w:position w:val="-6"/>
        </w:rPr>
        <w:object w:dxaOrig="2100" w:dyaOrig="320" w14:anchorId="76ABF864">
          <v:shape id="_x0000_i2070" type="#_x0000_t75" style="width:104.6pt;height:15.6pt" o:ole="">
            <v:imagedata r:id="rId2111" o:title=""/>
          </v:shape>
          <o:OLEObject Type="Embed" ProgID="Equation.DSMT4" ShapeID="_x0000_i2070" DrawAspect="Content" ObjectID="_1493626094" r:id="rId211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656" w:author="rawlins" w:date="2015-05-19T17:23:00Z">
        <w:r w:rsidR="00D3178E">
          <w:rPr>
            <w:noProof/>
          </w:rPr>
          <w:instrText>123</w:instrText>
        </w:r>
      </w:ins>
      <w:ins w:id="657" w:author="Gerard" w:date="2015-05-06T12:49:00Z">
        <w:del w:id="658" w:author="rawlins" w:date="2015-05-19T16:10:00Z">
          <w:r w:rsidR="00E3755C" w:rsidDel="00752FD5">
            <w:rPr>
              <w:noProof/>
            </w:rPr>
            <w:delInstrText>123</w:delInstrText>
          </w:r>
        </w:del>
      </w:ins>
      <w:del w:id="659" w:author="rawlins" w:date="2015-05-19T16:10:00Z">
        <w:r w:rsidR="008D52AD" w:rsidDel="00752FD5">
          <w:rPr>
            <w:noProof/>
          </w:rPr>
          <w:delInstrText>122</w:delInstrText>
        </w:r>
      </w:del>
      <w:r w:rsidR="00827503">
        <w:rPr>
          <w:noProof/>
        </w:rPr>
        <w:fldChar w:fldCharType="end"/>
      </w:r>
      <w:r>
        <w:instrText>)</w:instrText>
      </w:r>
      <w:r>
        <w:fldChar w:fldCharType="end"/>
      </w:r>
    </w:p>
    <w:p w14:paraId="324E694E" w14:textId="3029790F" w:rsidR="008C7882" w:rsidRDefault="008C7882" w:rsidP="008C7882">
      <w:r>
        <w:t xml:space="preserve">Since the virtual velocities </w:t>
      </w:r>
      <w:r w:rsidR="00905817" w:rsidRPr="00905817">
        <w:rPr>
          <w:position w:val="-6"/>
        </w:rPr>
        <w:object w:dxaOrig="340" w:dyaOrig="279" w14:anchorId="3F32F551">
          <v:shape id="_x0000_i2071" type="#_x0000_t75" style="width:17pt;height:14.25pt" o:ole="">
            <v:imagedata r:id="rId2113" o:title=""/>
          </v:shape>
          <o:OLEObject Type="Embed" ProgID="Equation.DSMT4" ShapeID="_x0000_i2071" DrawAspect="Content" ObjectID="_1493626095" r:id="rId2114"/>
        </w:object>
      </w:r>
      <w:r>
        <w:t>are arbitrary, a discretized Newton-Raphson scheme can be formulated as follows:</w:t>
      </w:r>
    </w:p>
    <w:p w14:paraId="052AADFB" w14:textId="36844695" w:rsidR="008C7882" w:rsidRDefault="008C7882" w:rsidP="008C7882">
      <w:pPr>
        <w:pStyle w:val="MTDisplayEquation"/>
      </w:pPr>
      <w:r>
        <w:tab/>
      </w:r>
      <w:r w:rsidR="00905817" w:rsidRPr="00905817">
        <w:rPr>
          <w:position w:val="-14"/>
        </w:rPr>
        <w:object w:dxaOrig="3460" w:dyaOrig="400" w14:anchorId="75957912">
          <v:shape id="_x0000_i2072" type="#_x0000_t75" style="width:173.2pt;height:19.7pt" o:ole="">
            <v:imagedata r:id="rId2115" o:title=""/>
          </v:shape>
          <o:OLEObject Type="Embed" ProgID="Equation.DSMT4" ShapeID="_x0000_i2072" DrawAspect="Content" ObjectID="_1493626096" r:id="rId211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660" w:name="ZEqnNum957438"/>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661" w:author="rawlins" w:date="2015-05-19T17:23:00Z">
        <w:r w:rsidR="00D3178E">
          <w:rPr>
            <w:noProof/>
          </w:rPr>
          <w:instrText>124</w:instrText>
        </w:r>
      </w:ins>
      <w:ins w:id="662" w:author="Gerard" w:date="2015-05-06T12:49:00Z">
        <w:del w:id="663" w:author="rawlins" w:date="2015-05-19T16:10:00Z">
          <w:r w:rsidR="00E3755C" w:rsidDel="00752FD5">
            <w:rPr>
              <w:noProof/>
            </w:rPr>
            <w:delInstrText>124</w:delInstrText>
          </w:r>
        </w:del>
      </w:ins>
      <w:del w:id="664" w:author="rawlins" w:date="2015-05-19T16:10:00Z">
        <w:r w:rsidR="008D52AD" w:rsidDel="00752FD5">
          <w:rPr>
            <w:noProof/>
          </w:rPr>
          <w:delInstrText>123</w:delInstrText>
        </w:r>
      </w:del>
      <w:r w:rsidR="00827503">
        <w:rPr>
          <w:noProof/>
        </w:rPr>
        <w:fldChar w:fldCharType="end"/>
      </w:r>
      <w:r>
        <w:instrText>)</w:instrText>
      </w:r>
      <w:bookmarkEnd w:id="660"/>
      <w:r>
        <w:fldChar w:fldCharType="end"/>
      </w:r>
    </w:p>
    <w:p w14:paraId="51612517" w14:textId="228FCA2E" w:rsidR="008C7882" w:rsidRDefault="008C7882" w:rsidP="008C7882">
      <w:r>
        <w:t xml:space="preserve">This is the basis of the Newton-Raphson method. For each iteration </w:t>
      </w:r>
      <w:r w:rsidRPr="00F83378">
        <w:rPr>
          <w:i/>
        </w:rPr>
        <w:t>k</w:t>
      </w:r>
      <w:r>
        <w:t xml:space="preserve">, both the stiffness matrix and the residual vector are re-evaluated and a displacement increment </w:t>
      </w:r>
      <w:r>
        <w:rPr>
          <w:b/>
        </w:rPr>
        <w:t xml:space="preserve">u </w:t>
      </w:r>
      <w:r>
        <w:t xml:space="preserve">is calculated by pre-multiplying both sides of the above equation by </w:t>
      </w:r>
      <w:r w:rsidR="00905817" w:rsidRPr="00905817">
        <w:rPr>
          <w:position w:val="-4"/>
        </w:rPr>
        <w:object w:dxaOrig="420" w:dyaOrig="300" w14:anchorId="356234E3">
          <v:shape id="_x0000_i2073" type="#_x0000_t75" style="width:20.4pt;height:14.95pt" o:ole="">
            <v:imagedata r:id="rId2117" o:title=""/>
          </v:shape>
          <o:OLEObject Type="Embed" ProgID="Equation.DSMT4" ShapeID="_x0000_i2073" DrawAspect="Content" ObjectID="_1493626097" r:id="rId2118"/>
        </w:object>
      </w:r>
      <w:r>
        <w:t xml:space="preserve">. This procedure is repeated until some convergence criteria are satisfied. </w:t>
      </w:r>
    </w:p>
    <w:p w14:paraId="16D8B1F5" w14:textId="77777777" w:rsidR="008C7882" w:rsidRDefault="008C7882" w:rsidP="008C7882"/>
    <w:p w14:paraId="122FCC3D" w14:textId="77777777" w:rsidR="008C7882" w:rsidRPr="00332769" w:rsidRDefault="008C7882" w:rsidP="008C7882">
      <w:r>
        <w:t>The formation of the stiffness matrix and, especially, calculation of its inverse, are computationally expensive. Quasi-Newton methods do not require the reevaluation of the stiffness matrix for every iteration. Instead, a quick update is calculated. One particular method that has been quite successful in the field of computational solid mechanics is the BFGS method, which is described in the next section.</w:t>
      </w:r>
    </w:p>
    <w:p w14:paraId="4EBAF788" w14:textId="77777777" w:rsidR="008C7882" w:rsidRDefault="008C7882" w:rsidP="008C7882"/>
    <w:p w14:paraId="75B6FF29" w14:textId="77777777" w:rsidR="008C7882" w:rsidRDefault="008C7882" w:rsidP="008C7882">
      <w:pPr>
        <w:pStyle w:val="Heading3"/>
      </w:pPr>
      <w:bookmarkStart w:id="665" w:name="_Toc289032559"/>
      <w:r>
        <w:t>BFGS Method</w:t>
      </w:r>
      <w:bookmarkEnd w:id="665"/>
    </w:p>
    <w:p w14:paraId="0867B12C" w14:textId="77777777" w:rsidR="008C7882" w:rsidRDefault="008C7882" w:rsidP="008C7882">
      <w:r>
        <w:t>The BFGS method updates the stiffness matrix (or rather its inverse) to provide an approximation to the exact matrix. A displacement increment is defined as</w:t>
      </w:r>
    </w:p>
    <w:p w14:paraId="0D04A068" w14:textId="10FC968C" w:rsidR="008C7882" w:rsidRDefault="008C7882" w:rsidP="008C7882">
      <w:pPr>
        <w:pStyle w:val="MTDisplayEquation"/>
      </w:pPr>
      <w:r>
        <w:lastRenderedPageBreak/>
        <w:tab/>
      </w:r>
      <w:r w:rsidR="00905817" w:rsidRPr="00905817">
        <w:rPr>
          <w:position w:val="-12"/>
        </w:rPr>
        <w:object w:dxaOrig="1340" w:dyaOrig="360" w14:anchorId="11094902">
          <v:shape id="_x0000_i2074" type="#_x0000_t75" style="width:67.25pt;height:19pt" o:ole="">
            <v:imagedata r:id="rId2119" o:title=""/>
          </v:shape>
          <o:OLEObject Type="Embed" ProgID="Equation.DSMT4" ShapeID="_x0000_i2074" DrawAspect="Content" ObjectID="_1493626098" r:id="rId212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666" w:name="ZEqnNum814327"/>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667" w:author="rawlins" w:date="2015-05-19T17:23:00Z">
        <w:r w:rsidR="00D3178E">
          <w:rPr>
            <w:noProof/>
          </w:rPr>
          <w:instrText>125</w:instrText>
        </w:r>
      </w:ins>
      <w:ins w:id="668" w:author="Gerard" w:date="2015-05-06T12:49:00Z">
        <w:del w:id="669" w:author="rawlins" w:date="2015-05-19T16:10:00Z">
          <w:r w:rsidR="00E3755C" w:rsidDel="00752FD5">
            <w:rPr>
              <w:noProof/>
            </w:rPr>
            <w:delInstrText>125</w:delInstrText>
          </w:r>
        </w:del>
      </w:ins>
      <w:del w:id="670" w:author="rawlins" w:date="2015-05-19T16:10:00Z">
        <w:r w:rsidR="008D52AD" w:rsidDel="00752FD5">
          <w:rPr>
            <w:noProof/>
          </w:rPr>
          <w:delInstrText>124</w:delInstrText>
        </w:r>
      </w:del>
      <w:r w:rsidR="00827503">
        <w:rPr>
          <w:noProof/>
        </w:rPr>
        <w:fldChar w:fldCharType="end"/>
      </w:r>
      <w:r>
        <w:instrText>)</w:instrText>
      </w:r>
      <w:bookmarkEnd w:id="666"/>
      <w:r>
        <w:fldChar w:fldCharType="end"/>
      </w:r>
    </w:p>
    <w:p w14:paraId="058A6AD6" w14:textId="77777777" w:rsidR="008C7882" w:rsidRDefault="008C7882" w:rsidP="008C7882">
      <w:r>
        <w:t>and an increment in the residual is defined as</w:t>
      </w:r>
    </w:p>
    <w:p w14:paraId="2A3137EF" w14:textId="058A51F0" w:rsidR="008C7882" w:rsidRDefault="008C7882" w:rsidP="008C7882">
      <w:pPr>
        <w:pStyle w:val="MTDisplayEquation"/>
      </w:pPr>
      <w:r>
        <w:tab/>
      </w:r>
      <w:r w:rsidR="00905817" w:rsidRPr="00905817">
        <w:rPr>
          <w:position w:val="-12"/>
        </w:rPr>
        <w:object w:dxaOrig="1520" w:dyaOrig="360" w14:anchorId="60438EBE">
          <v:shape id="_x0000_i2075" type="#_x0000_t75" style="width:76.1pt;height:19pt" o:ole="">
            <v:imagedata r:id="rId2121" o:title=""/>
          </v:shape>
          <o:OLEObject Type="Embed" ProgID="Equation.DSMT4" ShapeID="_x0000_i2075" DrawAspect="Content" ObjectID="_1493626099" r:id="rId212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671" w:name="ZEqnNum799904"/>
      <w:r>
        <w:instrText>(</w:instrText>
      </w:r>
      <w:r w:rsidR="00827503">
        <w:fldChar w:fldCharType="begin"/>
      </w:r>
      <w:r w:rsidR="00827503">
        <w:instrText xml:space="preserve"> SEQ MTSec</w:instrText>
      </w:r>
      <w:r w:rsidR="00827503">
        <w:instrText xml:space="preserve">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672" w:author="rawlins" w:date="2015-05-19T17:23:00Z">
        <w:r w:rsidR="00D3178E">
          <w:rPr>
            <w:noProof/>
          </w:rPr>
          <w:instrText>126</w:instrText>
        </w:r>
      </w:ins>
      <w:ins w:id="673" w:author="Gerard" w:date="2015-05-06T12:49:00Z">
        <w:del w:id="674" w:author="rawlins" w:date="2015-05-19T16:10:00Z">
          <w:r w:rsidR="00E3755C" w:rsidDel="00752FD5">
            <w:rPr>
              <w:noProof/>
            </w:rPr>
            <w:delInstrText>126</w:delInstrText>
          </w:r>
        </w:del>
      </w:ins>
      <w:del w:id="675" w:author="rawlins" w:date="2015-05-19T16:10:00Z">
        <w:r w:rsidR="008D52AD" w:rsidDel="00752FD5">
          <w:rPr>
            <w:noProof/>
          </w:rPr>
          <w:delInstrText>125</w:delInstrText>
        </w:r>
      </w:del>
      <w:r w:rsidR="00827503">
        <w:rPr>
          <w:noProof/>
        </w:rPr>
        <w:fldChar w:fldCharType="end"/>
      </w:r>
      <w:r>
        <w:instrText>)</w:instrText>
      </w:r>
      <w:bookmarkEnd w:id="671"/>
      <w:r>
        <w:fldChar w:fldCharType="end"/>
      </w:r>
    </w:p>
    <w:p w14:paraId="3D3B9B66" w14:textId="2F07B518" w:rsidR="008C7882" w:rsidRDefault="008C7882" w:rsidP="008C7882">
      <w:r>
        <w:t xml:space="preserve">The updated matrix </w:t>
      </w:r>
      <w:r w:rsidR="00905817" w:rsidRPr="00905817">
        <w:rPr>
          <w:position w:val="-12"/>
        </w:rPr>
        <w:object w:dxaOrig="360" w:dyaOrig="360" w14:anchorId="3EFFECD8">
          <v:shape id="_x0000_i2076" type="#_x0000_t75" style="width:19pt;height:19pt" o:ole="">
            <v:imagedata r:id="rId2123" o:title=""/>
          </v:shape>
          <o:OLEObject Type="Embed" ProgID="Equation.DSMT4" ShapeID="_x0000_i2076" DrawAspect="Content" ObjectID="_1493626100" r:id="rId2124"/>
        </w:object>
      </w:r>
      <w:r>
        <w:t>should satisfy the quasi-Newton equation:</w:t>
      </w:r>
    </w:p>
    <w:p w14:paraId="32C56E26" w14:textId="21C4F0F5" w:rsidR="008C7882" w:rsidRDefault="008C7882" w:rsidP="008C7882">
      <w:pPr>
        <w:pStyle w:val="MTDisplayEquation"/>
      </w:pPr>
      <w:r>
        <w:tab/>
      </w:r>
      <w:r w:rsidR="00905817" w:rsidRPr="00905817">
        <w:rPr>
          <w:position w:val="-12"/>
        </w:rPr>
        <w:object w:dxaOrig="1120" w:dyaOrig="360" w14:anchorId="76CC3256">
          <v:shape id="_x0000_i2077" type="#_x0000_t75" style="width:56.4pt;height:19pt" o:ole="">
            <v:imagedata r:id="rId2125" o:title=""/>
          </v:shape>
          <o:OLEObject Type="Embed" ProgID="Equation.DSMT4" ShapeID="_x0000_i2077" DrawAspect="Content" ObjectID="_1493626101" r:id="rId212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676" w:author="rawlins" w:date="2015-05-19T17:23:00Z">
        <w:r w:rsidR="00D3178E">
          <w:rPr>
            <w:noProof/>
          </w:rPr>
          <w:instrText>127</w:instrText>
        </w:r>
      </w:ins>
      <w:ins w:id="677" w:author="Gerard" w:date="2015-05-06T12:49:00Z">
        <w:del w:id="678" w:author="rawlins" w:date="2015-05-19T16:10:00Z">
          <w:r w:rsidR="00E3755C" w:rsidDel="00752FD5">
            <w:rPr>
              <w:noProof/>
            </w:rPr>
            <w:delInstrText>127</w:delInstrText>
          </w:r>
        </w:del>
      </w:ins>
      <w:del w:id="679" w:author="rawlins" w:date="2015-05-19T16:10:00Z">
        <w:r w:rsidR="008D52AD" w:rsidDel="00752FD5">
          <w:rPr>
            <w:noProof/>
          </w:rPr>
          <w:delInstrText>126</w:delInstrText>
        </w:r>
      </w:del>
      <w:r w:rsidR="00827503">
        <w:rPr>
          <w:noProof/>
        </w:rPr>
        <w:fldChar w:fldCharType="end"/>
      </w:r>
      <w:r>
        <w:instrText>)</w:instrText>
      </w:r>
      <w:r>
        <w:fldChar w:fldCharType="end"/>
      </w:r>
    </w:p>
    <w:p w14:paraId="5B1F7654" w14:textId="77777777" w:rsidR="008C7882" w:rsidRDefault="008C7882" w:rsidP="008C7882">
      <w:r>
        <w:t>In order to calculate this update, as displacement increment is first calculated:</w:t>
      </w:r>
    </w:p>
    <w:p w14:paraId="610B5C24" w14:textId="3B933BF7" w:rsidR="008C7882" w:rsidRDefault="008C7882" w:rsidP="008C7882">
      <w:pPr>
        <w:pStyle w:val="MTDisplayEquation"/>
      </w:pPr>
      <w:r>
        <w:tab/>
      </w:r>
      <w:r w:rsidR="00905817" w:rsidRPr="00905817">
        <w:rPr>
          <w:position w:val="-12"/>
        </w:rPr>
        <w:object w:dxaOrig="1280" w:dyaOrig="380" w14:anchorId="67B464D0">
          <v:shape id="_x0000_i2078" type="#_x0000_t75" style="width:63.85pt;height:19pt" o:ole="">
            <v:imagedata r:id="rId2127" o:title=""/>
          </v:shape>
          <o:OLEObject Type="Embed" ProgID="Equation.DSMT4" ShapeID="_x0000_i2078" DrawAspect="Content" ObjectID="_1493626102" r:id="rId212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680" w:name="ZEqnNum548850"/>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681" w:author="rawlins" w:date="2015-05-19T17:23:00Z">
        <w:r w:rsidR="00D3178E">
          <w:rPr>
            <w:noProof/>
          </w:rPr>
          <w:instrText>128</w:instrText>
        </w:r>
      </w:ins>
      <w:ins w:id="682" w:author="Gerard" w:date="2015-05-06T12:49:00Z">
        <w:del w:id="683" w:author="rawlins" w:date="2015-05-19T16:10:00Z">
          <w:r w:rsidR="00E3755C" w:rsidDel="00752FD5">
            <w:rPr>
              <w:noProof/>
            </w:rPr>
            <w:delInstrText>128</w:delInstrText>
          </w:r>
        </w:del>
      </w:ins>
      <w:del w:id="684" w:author="rawlins" w:date="2015-05-19T16:10:00Z">
        <w:r w:rsidR="008D52AD" w:rsidDel="00752FD5">
          <w:rPr>
            <w:noProof/>
          </w:rPr>
          <w:delInstrText>127</w:delInstrText>
        </w:r>
      </w:del>
      <w:r w:rsidR="00827503">
        <w:rPr>
          <w:noProof/>
        </w:rPr>
        <w:fldChar w:fldCharType="end"/>
      </w:r>
      <w:r>
        <w:instrText>)</w:instrText>
      </w:r>
      <w:bookmarkEnd w:id="680"/>
      <w:r>
        <w:fldChar w:fldCharType="end"/>
      </w:r>
    </w:p>
    <w:p w14:paraId="0BDAB2F0" w14:textId="77777777" w:rsidR="008C7882" w:rsidRDefault="008C7882" w:rsidP="008C7882">
      <w:r>
        <w:t>This displacement vector defines a “direction” for the actual displacement increment. A line search (see next section) can now be applied to determine the optimal displacement increment:</w:t>
      </w:r>
    </w:p>
    <w:p w14:paraId="600F5D34" w14:textId="5536C57A" w:rsidR="008C7882" w:rsidRDefault="008C7882" w:rsidP="008C7882">
      <w:pPr>
        <w:pStyle w:val="MTDisplayEquation"/>
      </w:pPr>
      <w:r>
        <w:tab/>
      </w:r>
      <w:r w:rsidR="00905817" w:rsidRPr="00905817">
        <w:rPr>
          <w:position w:val="-12"/>
        </w:rPr>
        <w:object w:dxaOrig="1359" w:dyaOrig="360" w14:anchorId="286818B3">
          <v:shape id="_x0000_i2079" type="#_x0000_t75" style="width:67.9pt;height:19pt" o:ole="">
            <v:imagedata r:id="rId2129" o:title=""/>
          </v:shape>
          <o:OLEObject Type="Embed" ProgID="Equation.DSMT4" ShapeID="_x0000_i2079" DrawAspect="Content" ObjectID="_1493626103" r:id="rId213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685" w:author="rawlins" w:date="2015-05-19T17:23:00Z">
        <w:r w:rsidR="00D3178E">
          <w:rPr>
            <w:noProof/>
          </w:rPr>
          <w:instrText>129</w:instrText>
        </w:r>
      </w:ins>
      <w:ins w:id="686" w:author="Gerard" w:date="2015-05-06T12:49:00Z">
        <w:del w:id="687" w:author="rawlins" w:date="2015-05-19T16:10:00Z">
          <w:r w:rsidR="00E3755C" w:rsidDel="00752FD5">
            <w:rPr>
              <w:noProof/>
            </w:rPr>
            <w:delInstrText>129</w:delInstrText>
          </w:r>
        </w:del>
      </w:ins>
      <w:del w:id="688" w:author="rawlins" w:date="2015-05-19T16:10:00Z">
        <w:r w:rsidR="008D52AD" w:rsidDel="00752FD5">
          <w:rPr>
            <w:noProof/>
          </w:rPr>
          <w:delInstrText>128</w:delInstrText>
        </w:r>
      </w:del>
      <w:r w:rsidR="00827503">
        <w:rPr>
          <w:noProof/>
        </w:rPr>
        <w:fldChar w:fldCharType="end"/>
      </w:r>
      <w:r>
        <w:instrText>)</w:instrText>
      </w:r>
      <w:r>
        <w:fldChar w:fldCharType="end"/>
      </w:r>
    </w:p>
    <w:p w14:paraId="487780B0" w14:textId="408168E3" w:rsidR="008C7882" w:rsidRDefault="008C7882" w:rsidP="008C7882">
      <w:r>
        <w:t xml:space="preserve">where </w:t>
      </w:r>
      <w:r>
        <w:rPr>
          <w:i/>
        </w:rPr>
        <w:t xml:space="preserve">s </w:t>
      </w:r>
      <w:r>
        <w:t xml:space="preserve">is determined from the line search. With the updated position calculated, </w:t>
      </w:r>
      <w:r w:rsidR="00905817" w:rsidRPr="00905817">
        <w:rPr>
          <w:position w:val="-12"/>
        </w:rPr>
        <w:object w:dxaOrig="340" w:dyaOrig="360" w14:anchorId="6F18AE4D">
          <v:shape id="_x0000_i2080" type="#_x0000_t75" style="width:17pt;height:19pt" o:ole="">
            <v:imagedata r:id="rId2131" o:title=""/>
          </v:shape>
          <o:OLEObject Type="Embed" ProgID="Equation.DSMT4" ShapeID="_x0000_i2080" DrawAspect="Content" ObjectID="_1493626104" r:id="rId2132"/>
        </w:object>
      </w:r>
      <w:r>
        <w:t xml:space="preserve">can be evaluated.  Also, using equations </w:t>
      </w:r>
      <w:r>
        <w:fldChar w:fldCharType="begin"/>
      </w:r>
      <w:r>
        <w:instrText xml:space="preserve"> GOTOBUTTON ZEqnNum814327  \* MERGEFORMAT </w:instrText>
      </w:r>
      <w:r w:rsidR="00827503">
        <w:fldChar w:fldCharType="begin"/>
      </w:r>
      <w:r w:rsidR="00827503">
        <w:instrText xml:space="preserve"> REF ZEqnN</w:instrText>
      </w:r>
      <w:r w:rsidR="00827503">
        <w:instrText xml:space="preserve">um814327 \! \* MERGEFORMAT </w:instrText>
      </w:r>
      <w:r w:rsidR="00827503">
        <w:fldChar w:fldCharType="separate"/>
      </w:r>
      <w:ins w:id="689" w:author="rawlins" w:date="2015-05-19T17:23:00Z">
        <w:r w:rsidR="00D3178E">
          <w:instrText>(3.125)</w:instrText>
        </w:r>
      </w:ins>
      <w:ins w:id="690" w:author="Gerard" w:date="2015-05-06T12:49:00Z">
        <w:del w:id="691" w:author="rawlins" w:date="2015-05-19T16:10:00Z">
          <w:r w:rsidR="00E3755C" w:rsidDel="00752FD5">
            <w:delInstrText>(3.125)</w:delInstrText>
          </w:r>
        </w:del>
      </w:ins>
      <w:del w:id="692" w:author="rawlins" w:date="2015-05-19T16:10:00Z">
        <w:r w:rsidR="008D52AD" w:rsidDel="00752FD5">
          <w:delInstrText>(3.124)</w:delInstrText>
        </w:r>
      </w:del>
      <w:r w:rsidR="00827503">
        <w:fldChar w:fldCharType="end"/>
      </w:r>
      <w:r>
        <w:fldChar w:fldCharType="end"/>
      </w:r>
      <w:r>
        <w:t xml:space="preserve"> and </w:t>
      </w:r>
      <w:r>
        <w:fldChar w:fldCharType="begin"/>
      </w:r>
      <w:r>
        <w:instrText xml:space="preserve"> GOTOBUTTON ZEqnNum799904  \* MERGEFORMAT </w:instrText>
      </w:r>
      <w:r w:rsidR="00827503">
        <w:fldChar w:fldCharType="begin"/>
      </w:r>
      <w:r w:rsidR="00827503">
        <w:instrText xml:space="preserve"> REF ZEqnNum799904 \! \* MERGEFORMAT </w:instrText>
      </w:r>
      <w:r w:rsidR="00827503">
        <w:fldChar w:fldCharType="separate"/>
      </w:r>
      <w:ins w:id="693" w:author="rawlins" w:date="2015-05-19T17:23:00Z">
        <w:r w:rsidR="00D3178E">
          <w:instrText>(3.126)</w:instrText>
        </w:r>
      </w:ins>
      <w:ins w:id="694" w:author="Gerard" w:date="2015-05-06T12:49:00Z">
        <w:del w:id="695" w:author="rawlins" w:date="2015-05-19T16:10:00Z">
          <w:r w:rsidR="00E3755C" w:rsidDel="00752FD5">
            <w:delInstrText>(3.126)</w:delInstrText>
          </w:r>
        </w:del>
      </w:ins>
      <w:del w:id="696" w:author="rawlins" w:date="2015-05-19T16:10:00Z">
        <w:r w:rsidR="008D52AD" w:rsidDel="00752FD5">
          <w:delInstrText>(3.125)</w:delInstrText>
        </w:r>
      </w:del>
      <w:r w:rsidR="00827503">
        <w:fldChar w:fldCharType="end"/>
      </w:r>
      <w:r>
        <w:fldChar w:fldCharType="end"/>
      </w:r>
      <w:r>
        <w:t xml:space="preserve">, </w:t>
      </w:r>
      <w:r w:rsidR="00905817" w:rsidRPr="00905817">
        <w:rPr>
          <w:position w:val="-12"/>
        </w:rPr>
        <w:object w:dxaOrig="279" w:dyaOrig="360" w14:anchorId="6BF04F30">
          <v:shape id="_x0000_i2081" type="#_x0000_t75" style="width:14.25pt;height:19pt" o:ole="">
            <v:imagedata r:id="rId2133" o:title=""/>
          </v:shape>
          <o:OLEObject Type="Embed" ProgID="Equation.DSMT4" ShapeID="_x0000_i2081" DrawAspect="Content" ObjectID="_1493626105" r:id="rId2134"/>
        </w:object>
      </w:r>
      <w:r>
        <w:t xml:space="preserve">and </w:t>
      </w:r>
      <w:r w:rsidR="00905817" w:rsidRPr="00905817">
        <w:rPr>
          <w:position w:val="-12"/>
        </w:rPr>
        <w:object w:dxaOrig="340" w:dyaOrig="360" w14:anchorId="17D4F82A">
          <v:shape id="_x0000_i2082" type="#_x0000_t75" style="width:17pt;height:19pt" o:ole="">
            <v:imagedata r:id="rId2135" o:title=""/>
          </v:shape>
          <o:OLEObject Type="Embed" ProgID="Equation.DSMT4" ShapeID="_x0000_i2082" DrawAspect="Content" ObjectID="_1493626106" r:id="rId2136"/>
        </w:object>
      </w:r>
      <w:r>
        <w:t xml:space="preserve"> can be evaluted. The stiffness update can now be expressed as</w:t>
      </w:r>
    </w:p>
    <w:p w14:paraId="2B90AFE3" w14:textId="211137E6" w:rsidR="008C7882" w:rsidRDefault="008C7882" w:rsidP="008C7882">
      <w:pPr>
        <w:pStyle w:val="MTDisplayEquation"/>
      </w:pPr>
      <w:r>
        <w:tab/>
      </w:r>
      <w:r w:rsidR="00905817" w:rsidRPr="00905817">
        <w:rPr>
          <w:position w:val="-12"/>
        </w:rPr>
        <w:object w:dxaOrig="1660" w:dyaOrig="380" w14:anchorId="6855992D">
          <v:shape id="_x0000_i2083" type="#_x0000_t75" style="width:82.2pt;height:19pt" o:ole="">
            <v:imagedata r:id="rId2137" o:title=""/>
          </v:shape>
          <o:OLEObject Type="Embed" ProgID="Equation.DSMT4" ShapeID="_x0000_i2083" DrawAspect="Content" ObjectID="_1493626107" r:id="rId213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697" w:author="rawlins" w:date="2015-05-19T17:23:00Z">
        <w:r w:rsidR="00D3178E">
          <w:rPr>
            <w:noProof/>
          </w:rPr>
          <w:instrText>130</w:instrText>
        </w:r>
      </w:ins>
      <w:ins w:id="698" w:author="Gerard" w:date="2015-05-06T12:49:00Z">
        <w:del w:id="699" w:author="rawlins" w:date="2015-05-19T16:10:00Z">
          <w:r w:rsidR="00E3755C" w:rsidDel="00752FD5">
            <w:rPr>
              <w:noProof/>
            </w:rPr>
            <w:delInstrText>130</w:delInstrText>
          </w:r>
        </w:del>
      </w:ins>
      <w:del w:id="700" w:author="rawlins" w:date="2015-05-19T16:10:00Z">
        <w:r w:rsidR="008D52AD" w:rsidDel="00752FD5">
          <w:rPr>
            <w:noProof/>
          </w:rPr>
          <w:delInstrText>129</w:delInstrText>
        </w:r>
      </w:del>
      <w:r w:rsidR="00827503">
        <w:rPr>
          <w:noProof/>
        </w:rPr>
        <w:fldChar w:fldCharType="end"/>
      </w:r>
      <w:r>
        <w:instrText>)</w:instrText>
      </w:r>
      <w:r>
        <w:fldChar w:fldCharType="end"/>
      </w:r>
    </w:p>
    <w:p w14:paraId="68B86A09" w14:textId="13703A4F" w:rsidR="008C7882" w:rsidRDefault="008C7882" w:rsidP="008C7882">
      <w:r>
        <w:t xml:space="preserve">where the matrix </w:t>
      </w:r>
      <w:r>
        <w:rPr>
          <w:b/>
        </w:rPr>
        <w:t>A</w:t>
      </w:r>
      <w:r>
        <w:t xml:space="preserve"> is an </w:t>
      </w:r>
      <w:r w:rsidR="00905817" w:rsidRPr="00905817">
        <w:rPr>
          <w:position w:val="-6"/>
        </w:rPr>
        <w:object w:dxaOrig="499" w:dyaOrig="220" w14:anchorId="17E922F5">
          <v:shape id="_x0000_i2084" type="#_x0000_t75" style="width:24.45pt;height:10.2pt" o:ole="">
            <v:imagedata r:id="rId2139" o:title=""/>
          </v:shape>
          <o:OLEObject Type="Embed" ProgID="Equation.DSMT4" ShapeID="_x0000_i2084" DrawAspect="Content" ObjectID="_1493626108" r:id="rId2140"/>
        </w:object>
      </w:r>
      <w:r>
        <w:t xml:space="preserve"> matrix of the simple form:</w:t>
      </w:r>
    </w:p>
    <w:p w14:paraId="05C8BB8E" w14:textId="2038FA80" w:rsidR="008C7882" w:rsidRDefault="008C7882" w:rsidP="008C7882">
      <w:pPr>
        <w:pStyle w:val="MTDisplayEquation"/>
      </w:pPr>
      <w:r>
        <w:tab/>
      </w:r>
      <w:r w:rsidR="00905817" w:rsidRPr="00905817">
        <w:rPr>
          <w:position w:val="-12"/>
        </w:rPr>
        <w:object w:dxaOrig="1420" w:dyaOrig="380" w14:anchorId="1663A7CB">
          <v:shape id="_x0000_i2085" type="#_x0000_t75" style="width:71.3pt;height:19pt" o:ole="">
            <v:imagedata r:id="rId2141" o:title=""/>
          </v:shape>
          <o:OLEObject Type="Embed" ProgID="Equation.DSMT4" ShapeID="_x0000_i2085" DrawAspect="Content" ObjectID="_1493626109" r:id="rId214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701" w:author="rawlins" w:date="2015-05-19T17:23:00Z">
        <w:r w:rsidR="00D3178E">
          <w:rPr>
            <w:noProof/>
          </w:rPr>
          <w:instrText>131</w:instrText>
        </w:r>
      </w:ins>
      <w:ins w:id="702" w:author="Gerard" w:date="2015-05-06T12:49:00Z">
        <w:del w:id="703" w:author="rawlins" w:date="2015-05-19T16:10:00Z">
          <w:r w:rsidR="00E3755C" w:rsidDel="00752FD5">
            <w:rPr>
              <w:noProof/>
            </w:rPr>
            <w:delInstrText>131</w:delInstrText>
          </w:r>
        </w:del>
      </w:ins>
      <w:del w:id="704" w:author="rawlins" w:date="2015-05-19T16:10:00Z">
        <w:r w:rsidR="008D52AD" w:rsidDel="00752FD5">
          <w:rPr>
            <w:noProof/>
          </w:rPr>
          <w:delInstrText>130</w:delInstrText>
        </w:r>
      </w:del>
      <w:r w:rsidR="00827503">
        <w:rPr>
          <w:noProof/>
        </w:rPr>
        <w:fldChar w:fldCharType="end"/>
      </w:r>
      <w:r>
        <w:instrText>)</w:instrText>
      </w:r>
      <w:r>
        <w:fldChar w:fldCharType="end"/>
      </w:r>
    </w:p>
    <w:p w14:paraId="00CFF9BA" w14:textId="77777777" w:rsidR="008C7882" w:rsidRDefault="008C7882" w:rsidP="008C7882">
      <w:r>
        <w:t xml:space="preserve">The vectors </w:t>
      </w:r>
      <w:r>
        <w:rPr>
          <w:b/>
        </w:rPr>
        <w:t xml:space="preserve">v </w:t>
      </w:r>
      <w:r>
        <w:t xml:space="preserve">and </w:t>
      </w:r>
      <w:r>
        <w:rPr>
          <w:b/>
        </w:rPr>
        <w:t>w</w:t>
      </w:r>
      <w:r>
        <w:t xml:space="preserve"> are given by</w:t>
      </w:r>
    </w:p>
    <w:p w14:paraId="45ABFE75" w14:textId="5320B4A8" w:rsidR="008C7882" w:rsidRDefault="008C7882" w:rsidP="008C7882">
      <w:pPr>
        <w:pStyle w:val="MTDisplayEquation"/>
      </w:pPr>
      <w:r>
        <w:tab/>
      </w:r>
      <w:r w:rsidR="00905817" w:rsidRPr="00905817">
        <w:rPr>
          <w:position w:val="-32"/>
        </w:rPr>
        <w:object w:dxaOrig="3280" w:dyaOrig="800" w14:anchorId="596C45C2">
          <v:shape id="_x0000_i2086" type="#_x0000_t75" style="width:163.7pt;height:40.1pt" o:ole="">
            <v:imagedata r:id="rId2143" o:title=""/>
          </v:shape>
          <o:OLEObject Type="Embed" ProgID="Equation.DSMT4" ShapeID="_x0000_i2086" DrawAspect="Content" ObjectID="_1493626110" r:id="rId214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w:instrText>
      </w:r>
      <w:r w:rsidR="00827503">
        <w:instrText xml:space="preserve">\* MERGEFORMAT </w:instrText>
      </w:r>
      <w:r w:rsidR="00827503">
        <w:fldChar w:fldCharType="separate"/>
      </w:r>
      <w:ins w:id="705" w:author="rawlins" w:date="2015-05-19T17:23:00Z">
        <w:r w:rsidR="00D3178E">
          <w:rPr>
            <w:noProof/>
          </w:rPr>
          <w:instrText>132</w:instrText>
        </w:r>
      </w:ins>
      <w:ins w:id="706" w:author="Gerard" w:date="2015-05-06T12:49:00Z">
        <w:del w:id="707" w:author="rawlins" w:date="2015-05-19T16:10:00Z">
          <w:r w:rsidR="00E3755C" w:rsidDel="00752FD5">
            <w:rPr>
              <w:noProof/>
            </w:rPr>
            <w:delInstrText>132</w:delInstrText>
          </w:r>
        </w:del>
      </w:ins>
      <w:del w:id="708" w:author="rawlins" w:date="2015-05-19T16:10:00Z">
        <w:r w:rsidR="008D52AD" w:rsidDel="00752FD5">
          <w:rPr>
            <w:noProof/>
          </w:rPr>
          <w:delInstrText>131</w:delInstrText>
        </w:r>
      </w:del>
      <w:r w:rsidR="00827503">
        <w:rPr>
          <w:noProof/>
        </w:rPr>
        <w:fldChar w:fldCharType="end"/>
      </w:r>
      <w:r>
        <w:instrText>)</w:instrText>
      </w:r>
      <w:r>
        <w:fldChar w:fldCharType="end"/>
      </w:r>
    </w:p>
    <w:p w14:paraId="724D9695" w14:textId="0C8A3308" w:rsidR="008C7882" w:rsidRDefault="008C7882" w:rsidP="008C7882">
      <w:pPr>
        <w:pStyle w:val="MTDisplayEquation"/>
      </w:pPr>
      <w:r>
        <w:tab/>
      </w:r>
      <w:r w:rsidR="00905817" w:rsidRPr="00905817">
        <w:rPr>
          <w:position w:val="-30"/>
        </w:rPr>
        <w:object w:dxaOrig="1180" w:dyaOrig="680" w14:anchorId="73D28774">
          <v:shape id="_x0000_i2087" type="#_x0000_t75" style="width:59.1pt;height:34.65pt" o:ole="">
            <v:imagedata r:id="rId2145" o:title=""/>
          </v:shape>
          <o:OLEObject Type="Embed" ProgID="Equation.DSMT4" ShapeID="_x0000_i2087" DrawAspect="Content" ObjectID="_1493626111" r:id="rId214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709" w:author="rawlins" w:date="2015-05-19T17:23:00Z">
        <w:r w:rsidR="00D3178E">
          <w:rPr>
            <w:noProof/>
          </w:rPr>
          <w:instrText>133</w:instrText>
        </w:r>
      </w:ins>
      <w:ins w:id="710" w:author="Gerard" w:date="2015-05-06T12:49:00Z">
        <w:del w:id="711" w:author="rawlins" w:date="2015-05-19T16:10:00Z">
          <w:r w:rsidR="00E3755C" w:rsidDel="00752FD5">
            <w:rPr>
              <w:noProof/>
            </w:rPr>
            <w:delInstrText>133</w:delInstrText>
          </w:r>
        </w:del>
      </w:ins>
      <w:del w:id="712" w:author="rawlins" w:date="2015-05-19T16:10:00Z">
        <w:r w:rsidR="008D52AD" w:rsidDel="00752FD5">
          <w:rPr>
            <w:noProof/>
          </w:rPr>
          <w:delInstrText>132</w:delInstrText>
        </w:r>
      </w:del>
      <w:r w:rsidR="00827503">
        <w:rPr>
          <w:noProof/>
        </w:rPr>
        <w:fldChar w:fldCharType="end"/>
      </w:r>
      <w:r>
        <w:instrText>)</w:instrText>
      </w:r>
      <w:r>
        <w:fldChar w:fldCharType="end"/>
      </w:r>
    </w:p>
    <w:p w14:paraId="2596D3C2" w14:textId="19D93CBF" w:rsidR="008C7882" w:rsidRDefault="008C7882" w:rsidP="008C7882">
      <w:r>
        <w:t xml:space="preserve">The vector </w:t>
      </w:r>
      <w:r w:rsidR="00905817" w:rsidRPr="00905817">
        <w:rPr>
          <w:position w:val="-12"/>
        </w:rPr>
        <w:object w:dxaOrig="720" w:dyaOrig="360" w14:anchorId="47056D16">
          <v:shape id="_x0000_i2088" type="#_x0000_t75" style="width:36.7pt;height:19pt" o:ole="">
            <v:imagedata r:id="rId2147" o:title=""/>
          </v:shape>
          <o:OLEObject Type="Embed" ProgID="Equation.DSMT4" ShapeID="_x0000_i2088" DrawAspect="Content" ObjectID="_1493626112" r:id="rId2148"/>
        </w:object>
      </w:r>
      <w:r>
        <w:t xml:space="preserve">is equal to </w:t>
      </w:r>
      <w:r w:rsidR="00905817" w:rsidRPr="00905817">
        <w:rPr>
          <w:position w:val="-12"/>
        </w:rPr>
        <w:object w:dxaOrig="580" w:dyaOrig="360" w14:anchorId="61FFC621">
          <v:shape id="_x0000_i2089" type="#_x0000_t75" style="width:29.2pt;height:19pt" o:ole="">
            <v:imagedata r:id="rId2149" o:title=""/>
          </v:shape>
          <o:OLEObject Type="Embed" ProgID="Equation.DSMT4" ShapeID="_x0000_i2089" DrawAspect="Content" ObjectID="_1493626113" r:id="rId2150"/>
        </w:object>
      </w:r>
      <w:r>
        <w:t xml:space="preserve">and has already been calculated. </w:t>
      </w:r>
    </w:p>
    <w:p w14:paraId="2646763F" w14:textId="77777777" w:rsidR="008C7882" w:rsidRDefault="008C7882" w:rsidP="008C7882"/>
    <w:p w14:paraId="78330E46" w14:textId="77777777" w:rsidR="008C7882" w:rsidRDefault="008C7882" w:rsidP="008C7882">
      <w:r>
        <w:t xml:space="preserve">To avoid numerically dangerous updates, the condition number </w:t>
      </w:r>
      <w:r>
        <w:rPr>
          <w:i/>
        </w:rPr>
        <w:t>c</w:t>
      </w:r>
      <w:r>
        <w:t xml:space="preserve"> of the updating matrix </w:t>
      </w:r>
      <w:r>
        <w:rPr>
          <w:b/>
        </w:rPr>
        <w:t>A</w:t>
      </w:r>
      <w:r>
        <w:t xml:space="preserve"> is calculated:</w:t>
      </w:r>
    </w:p>
    <w:p w14:paraId="59B786E5" w14:textId="5788642B" w:rsidR="008C7882" w:rsidRDefault="008C7882" w:rsidP="008C7882">
      <w:pPr>
        <w:pStyle w:val="MTDisplayEquation"/>
      </w:pPr>
      <w:r>
        <w:tab/>
      </w:r>
      <w:r w:rsidR="00905817" w:rsidRPr="00905817">
        <w:rPr>
          <w:position w:val="-32"/>
        </w:rPr>
        <w:object w:dxaOrig="1780" w:dyaOrig="800" w14:anchorId="4033250A">
          <v:shape id="_x0000_i2090" type="#_x0000_t75" style="width:89pt;height:40.1pt" o:ole="">
            <v:imagedata r:id="rId2151" o:title=""/>
          </v:shape>
          <o:OLEObject Type="Embed" ProgID="Equation.DSMT4" ShapeID="_x0000_i2090" DrawAspect="Content" ObjectID="_1493626114" r:id="rId215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713" w:author="rawlins" w:date="2015-05-19T17:23:00Z">
        <w:r w:rsidR="00D3178E">
          <w:rPr>
            <w:noProof/>
          </w:rPr>
          <w:instrText>134</w:instrText>
        </w:r>
      </w:ins>
      <w:ins w:id="714" w:author="Gerard" w:date="2015-05-06T12:49:00Z">
        <w:del w:id="715" w:author="rawlins" w:date="2015-05-19T16:10:00Z">
          <w:r w:rsidR="00E3755C" w:rsidDel="00752FD5">
            <w:rPr>
              <w:noProof/>
            </w:rPr>
            <w:delInstrText>134</w:delInstrText>
          </w:r>
        </w:del>
      </w:ins>
      <w:del w:id="716" w:author="rawlins" w:date="2015-05-19T16:10:00Z">
        <w:r w:rsidR="008D52AD" w:rsidDel="00752FD5">
          <w:rPr>
            <w:noProof/>
          </w:rPr>
          <w:delInstrText>133</w:delInstrText>
        </w:r>
      </w:del>
      <w:r w:rsidR="00827503">
        <w:rPr>
          <w:noProof/>
        </w:rPr>
        <w:fldChar w:fldCharType="end"/>
      </w:r>
      <w:r>
        <w:instrText>)</w:instrText>
      </w:r>
      <w:r>
        <w:fldChar w:fldCharType="end"/>
      </w:r>
    </w:p>
    <w:p w14:paraId="70BED595" w14:textId="77777777" w:rsidR="008C7882" w:rsidRDefault="008C7882" w:rsidP="008C7882">
      <w:r>
        <w:t>The update is not performed when this number exceeds a preset tolerance.</w:t>
      </w:r>
    </w:p>
    <w:p w14:paraId="64149F86" w14:textId="77777777" w:rsidR="008C7882" w:rsidRDefault="008C7882" w:rsidP="008C7882"/>
    <w:p w14:paraId="0638D530" w14:textId="77777777" w:rsidR="008C7882" w:rsidRDefault="008C7882" w:rsidP="008C7882">
      <w:r>
        <w:t xml:space="preserve">Considering the actual computations involved, it should be noted that using the matrix updates defined above, the calculation of the search direction in </w:t>
      </w:r>
      <w:r>
        <w:fldChar w:fldCharType="begin"/>
      </w:r>
      <w:r>
        <w:instrText xml:space="preserve"> GOTOBUTTON ZEqnNum548850  \* MERGEFORMAT </w:instrText>
      </w:r>
      <w:r w:rsidR="00827503">
        <w:fldChar w:fldCharType="begin"/>
      </w:r>
      <w:r w:rsidR="00827503">
        <w:instrText xml:space="preserve"> REF ZEqnNum548850 \! \* MERGEFORMAT </w:instrText>
      </w:r>
      <w:r w:rsidR="00827503">
        <w:fldChar w:fldCharType="separate"/>
      </w:r>
      <w:ins w:id="717" w:author="rawlins" w:date="2015-05-19T17:23:00Z">
        <w:r w:rsidR="00D3178E">
          <w:instrText>(3.128)</w:instrText>
        </w:r>
      </w:ins>
      <w:ins w:id="718" w:author="Gerard" w:date="2015-05-06T12:49:00Z">
        <w:del w:id="719" w:author="rawlins" w:date="2015-05-19T16:10:00Z">
          <w:r w:rsidR="00E3755C" w:rsidDel="00752FD5">
            <w:delInstrText>(3.128)</w:delInstrText>
          </w:r>
        </w:del>
      </w:ins>
      <w:del w:id="720" w:author="rawlins" w:date="2015-05-19T16:10:00Z">
        <w:r w:rsidR="008D52AD" w:rsidDel="00752FD5">
          <w:delInstrText>(3.127)</w:delInstrText>
        </w:r>
      </w:del>
      <w:r w:rsidR="00827503">
        <w:fldChar w:fldCharType="end"/>
      </w:r>
      <w:r>
        <w:fldChar w:fldCharType="end"/>
      </w:r>
      <w:r>
        <w:t xml:space="preserve"> can be rewritten as,</w:t>
      </w:r>
    </w:p>
    <w:p w14:paraId="4D574F6E" w14:textId="01DDBD3F" w:rsidR="008C7882" w:rsidRDefault="008C7882" w:rsidP="008C7882">
      <w:pPr>
        <w:pStyle w:val="MTDisplayEquation"/>
      </w:pPr>
      <w:r>
        <w:tab/>
      </w:r>
      <w:r w:rsidR="00905817" w:rsidRPr="00905817">
        <w:rPr>
          <w:position w:val="-16"/>
        </w:rPr>
        <w:object w:dxaOrig="6380" w:dyaOrig="440" w14:anchorId="6316E947">
          <v:shape id="_x0000_i2091" type="#_x0000_t75" style="width:318.55pt;height:21.75pt" o:ole="">
            <v:imagedata r:id="rId2153" o:title=""/>
          </v:shape>
          <o:OLEObject Type="Embed" ProgID="Equation.DSMT4" ShapeID="_x0000_i2091" DrawAspect="Content" ObjectID="_1493626115" r:id="rId215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721" w:author="rawlins" w:date="2015-05-19T17:23:00Z">
        <w:r w:rsidR="00D3178E">
          <w:rPr>
            <w:noProof/>
          </w:rPr>
          <w:instrText>135</w:instrText>
        </w:r>
      </w:ins>
      <w:ins w:id="722" w:author="Gerard" w:date="2015-05-06T12:49:00Z">
        <w:del w:id="723" w:author="rawlins" w:date="2015-05-19T16:10:00Z">
          <w:r w:rsidR="00E3755C" w:rsidDel="00752FD5">
            <w:rPr>
              <w:noProof/>
            </w:rPr>
            <w:delInstrText>135</w:delInstrText>
          </w:r>
        </w:del>
      </w:ins>
      <w:del w:id="724" w:author="rawlins" w:date="2015-05-19T16:10:00Z">
        <w:r w:rsidR="008D52AD" w:rsidDel="00752FD5">
          <w:rPr>
            <w:noProof/>
          </w:rPr>
          <w:delInstrText>134</w:delInstrText>
        </w:r>
      </w:del>
      <w:r w:rsidR="00827503">
        <w:rPr>
          <w:noProof/>
        </w:rPr>
        <w:fldChar w:fldCharType="end"/>
      </w:r>
      <w:r>
        <w:instrText>)</w:instrText>
      </w:r>
      <w:r>
        <w:fldChar w:fldCharType="end"/>
      </w:r>
    </w:p>
    <w:p w14:paraId="298F0342" w14:textId="77777777" w:rsidR="008C7882" w:rsidRDefault="008C7882" w:rsidP="008C7882">
      <w:r>
        <w:t>Hence, the search direction can be computed without explicitly calculating the updated matrices or performing any additional costly matrix factorizations as required in the full Newton-Raphson method.</w:t>
      </w:r>
    </w:p>
    <w:p w14:paraId="6E7CBBB6" w14:textId="77777777" w:rsidR="008C7882" w:rsidRDefault="008C7882" w:rsidP="008C7882"/>
    <w:p w14:paraId="423A32EC" w14:textId="77777777" w:rsidR="008C7882" w:rsidRDefault="008C7882" w:rsidP="008C7882">
      <w:pPr>
        <w:pStyle w:val="Heading3"/>
      </w:pPr>
      <w:bookmarkStart w:id="725" w:name="_Toc289032560"/>
      <w:r>
        <w:lastRenderedPageBreak/>
        <w:t>Line Search Method</w:t>
      </w:r>
      <w:bookmarkEnd w:id="725"/>
    </w:p>
    <w:p w14:paraId="4DC060AC" w14:textId="77777777" w:rsidR="008C7882" w:rsidRDefault="008C7882" w:rsidP="008C7882">
      <w:r>
        <w:t xml:space="preserve">A powerful technique often used to improve the convergence rate of Newton based methods is the </w:t>
      </w:r>
      <w:r>
        <w:rPr>
          <w:i/>
        </w:rPr>
        <w:t>line search method</w:t>
      </w:r>
      <w:r>
        <w:t xml:space="preserve">. In this method, the direction of the displacement vector </w:t>
      </w:r>
      <w:r>
        <w:rPr>
          <w:b/>
        </w:rPr>
        <w:t xml:space="preserve">u </w:t>
      </w:r>
      <w:r>
        <w:t xml:space="preserve">is considered as optimal, but the magnitude is controlled by a parameter </w:t>
      </w:r>
      <w:r>
        <w:rPr>
          <w:i/>
        </w:rPr>
        <w:t>s</w:t>
      </w:r>
      <w:r>
        <w:t xml:space="preserve">: </w:t>
      </w:r>
    </w:p>
    <w:p w14:paraId="684997A0" w14:textId="11264CFB" w:rsidR="008C7882" w:rsidRDefault="008C7882" w:rsidP="008C7882">
      <w:pPr>
        <w:pStyle w:val="MTDisplayEquation"/>
      </w:pPr>
      <w:r>
        <w:tab/>
      </w:r>
      <w:r w:rsidR="00905817" w:rsidRPr="00905817">
        <w:rPr>
          <w:position w:val="-12"/>
        </w:rPr>
        <w:object w:dxaOrig="1359" w:dyaOrig="360" w14:anchorId="64A60B12">
          <v:shape id="_x0000_i2092" type="#_x0000_t75" style="width:67.9pt;height:19pt" o:ole="">
            <v:imagedata r:id="rId2155" o:title=""/>
          </v:shape>
          <o:OLEObject Type="Embed" ProgID="Equation.DSMT4" ShapeID="_x0000_i2092" DrawAspect="Content" ObjectID="_1493626116" r:id="rId215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726" w:author="rawlins" w:date="2015-05-19T17:23:00Z">
        <w:r w:rsidR="00D3178E">
          <w:rPr>
            <w:noProof/>
          </w:rPr>
          <w:instrText>136</w:instrText>
        </w:r>
      </w:ins>
      <w:ins w:id="727" w:author="Gerard" w:date="2015-05-06T12:49:00Z">
        <w:del w:id="728" w:author="rawlins" w:date="2015-05-19T16:10:00Z">
          <w:r w:rsidR="00E3755C" w:rsidDel="00752FD5">
            <w:rPr>
              <w:noProof/>
            </w:rPr>
            <w:delInstrText>136</w:delInstrText>
          </w:r>
        </w:del>
      </w:ins>
      <w:del w:id="729" w:author="rawlins" w:date="2015-05-19T16:10:00Z">
        <w:r w:rsidR="008D52AD" w:rsidDel="00752FD5">
          <w:rPr>
            <w:noProof/>
          </w:rPr>
          <w:delInstrText>135</w:delInstrText>
        </w:r>
      </w:del>
      <w:r w:rsidR="00827503">
        <w:rPr>
          <w:noProof/>
        </w:rPr>
        <w:fldChar w:fldCharType="end"/>
      </w:r>
      <w:r>
        <w:instrText>)</w:instrText>
      </w:r>
      <w:r>
        <w:fldChar w:fldCharType="end"/>
      </w:r>
    </w:p>
    <w:p w14:paraId="6A4AB99A" w14:textId="2FB25887" w:rsidR="008C7882" w:rsidRDefault="008C7882" w:rsidP="008C7882">
      <w:r>
        <w:t xml:space="preserve">The value of </w:t>
      </w:r>
      <w:r>
        <w:rPr>
          <w:i/>
        </w:rPr>
        <w:t xml:space="preserve">s </w:t>
      </w:r>
      <w:r>
        <w:t xml:space="preserve">is usually chosen so that the total potential energy </w:t>
      </w:r>
      <w:r w:rsidR="00905817" w:rsidRPr="00905817">
        <w:rPr>
          <w:position w:val="-14"/>
        </w:rPr>
        <w:object w:dxaOrig="1960" w:dyaOrig="400" w14:anchorId="11E383D6">
          <v:shape id="_x0000_i2093" type="#_x0000_t75" style="width:97.8pt;height:19.7pt" o:ole="">
            <v:imagedata r:id="rId2157" o:title=""/>
          </v:shape>
          <o:OLEObject Type="Embed" ProgID="Equation.DSMT4" ShapeID="_x0000_i2093" DrawAspect="Content" ObjectID="_1493626117" r:id="rId2158"/>
        </w:object>
      </w:r>
      <w:r>
        <w:t xml:space="preserve">at the end of the iteration is minimized in the direction of </w:t>
      </w:r>
      <w:r>
        <w:rPr>
          <w:b/>
        </w:rPr>
        <w:t>u</w:t>
      </w:r>
      <w:r>
        <w:t xml:space="preserve">. This is equivalent to the requirement that the residual force </w:t>
      </w:r>
      <w:r w:rsidR="00905817" w:rsidRPr="00905817">
        <w:rPr>
          <w:position w:val="-14"/>
        </w:rPr>
        <w:object w:dxaOrig="1160" w:dyaOrig="400" w14:anchorId="23CFC126">
          <v:shape id="_x0000_i2094" type="#_x0000_t75" style="width:57.75pt;height:19.7pt" o:ole="">
            <v:imagedata r:id="rId2159" o:title=""/>
          </v:shape>
          <o:OLEObject Type="Embed" ProgID="Equation.DSMT4" ShapeID="_x0000_i2094" DrawAspect="Content" ObjectID="_1493626118" r:id="rId2160"/>
        </w:object>
      </w:r>
      <w:r>
        <w:t xml:space="preserve">at the end of the iteration is orthogonal to </w:t>
      </w:r>
      <w:r>
        <w:rPr>
          <w:b/>
        </w:rPr>
        <w:t>u</w:t>
      </w:r>
      <w:r>
        <w:t>:</w:t>
      </w:r>
    </w:p>
    <w:p w14:paraId="4FBF390A" w14:textId="6B318BC6" w:rsidR="008C7882" w:rsidRDefault="008C7882" w:rsidP="008C7882">
      <w:pPr>
        <w:pStyle w:val="MTDisplayEquation"/>
      </w:pPr>
      <w:r>
        <w:tab/>
      </w:r>
      <w:r w:rsidR="00905817" w:rsidRPr="00905817">
        <w:rPr>
          <w:position w:val="-14"/>
        </w:rPr>
        <w:object w:dxaOrig="2460" w:dyaOrig="400" w14:anchorId="312E1C9E">
          <v:shape id="_x0000_i2095" type="#_x0000_t75" style="width:123.6pt;height:19.7pt" o:ole="">
            <v:imagedata r:id="rId2161" o:title=""/>
          </v:shape>
          <o:OLEObject Type="Embed" ProgID="Equation.DSMT4" ShapeID="_x0000_i2095" DrawAspect="Content" ObjectID="_1493626119" r:id="rId216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730" w:author="rawlins" w:date="2015-05-19T17:23:00Z">
        <w:r w:rsidR="00D3178E">
          <w:rPr>
            <w:noProof/>
          </w:rPr>
          <w:instrText>137</w:instrText>
        </w:r>
      </w:ins>
      <w:ins w:id="731" w:author="Gerard" w:date="2015-05-06T12:49:00Z">
        <w:del w:id="732" w:author="rawlins" w:date="2015-05-19T16:10:00Z">
          <w:r w:rsidR="00E3755C" w:rsidDel="00752FD5">
            <w:rPr>
              <w:noProof/>
            </w:rPr>
            <w:delInstrText>137</w:delInstrText>
          </w:r>
        </w:del>
      </w:ins>
      <w:del w:id="733" w:author="rawlins" w:date="2015-05-19T16:10:00Z">
        <w:r w:rsidR="008D52AD" w:rsidDel="00752FD5">
          <w:rPr>
            <w:noProof/>
          </w:rPr>
          <w:delInstrText>136</w:delInstrText>
        </w:r>
      </w:del>
      <w:r w:rsidR="00827503">
        <w:rPr>
          <w:noProof/>
        </w:rPr>
        <w:fldChar w:fldCharType="end"/>
      </w:r>
      <w:r>
        <w:instrText>)</w:instrText>
      </w:r>
      <w:r>
        <w:fldChar w:fldCharType="end"/>
      </w:r>
    </w:p>
    <w:p w14:paraId="75FC0447" w14:textId="77777777" w:rsidR="008C7882" w:rsidRDefault="008C7882" w:rsidP="008C7882">
      <w:r>
        <w:t xml:space="preserve">However, in practice it is sufficient to obtain a value of </w:t>
      </w:r>
      <w:r>
        <w:rPr>
          <w:i/>
        </w:rPr>
        <w:t xml:space="preserve">s </w:t>
      </w:r>
      <w:r>
        <w:t>such that,</w:t>
      </w:r>
    </w:p>
    <w:p w14:paraId="603D1B37" w14:textId="202DD737" w:rsidR="008C7882" w:rsidRDefault="008C7882" w:rsidP="008C7882">
      <w:pPr>
        <w:pStyle w:val="MTDisplayEquation"/>
      </w:pPr>
      <w:r>
        <w:tab/>
      </w:r>
      <w:r w:rsidR="00905817" w:rsidRPr="00905817">
        <w:rPr>
          <w:position w:val="-16"/>
        </w:rPr>
        <w:object w:dxaOrig="1620" w:dyaOrig="440" w14:anchorId="144C02A7">
          <v:shape id="_x0000_i2096" type="#_x0000_t75" style="width:80.85pt;height:21.75pt" o:ole="">
            <v:imagedata r:id="rId2163" o:title=""/>
          </v:shape>
          <o:OLEObject Type="Embed" ProgID="Equation.DSMT4" ShapeID="_x0000_i2096" DrawAspect="Content" ObjectID="_1493626120" r:id="rId216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734" w:name="ZEqnNum769174"/>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735" w:author="rawlins" w:date="2015-05-19T17:23:00Z">
        <w:r w:rsidR="00D3178E">
          <w:rPr>
            <w:noProof/>
          </w:rPr>
          <w:instrText>138</w:instrText>
        </w:r>
      </w:ins>
      <w:ins w:id="736" w:author="Gerard" w:date="2015-05-06T12:49:00Z">
        <w:del w:id="737" w:author="rawlins" w:date="2015-05-19T16:10:00Z">
          <w:r w:rsidR="00E3755C" w:rsidDel="00752FD5">
            <w:rPr>
              <w:noProof/>
            </w:rPr>
            <w:delInstrText>138</w:delInstrText>
          </w:r>
        </w:del>
      </w:ins>
      <w:del w:id="738" w:author="rawlins" w:date="2015-05-19T16:10:00Z">
        <w:r w:rsidR="008D52AD" w:rsidDel="00752FD5">
          <w:rPr>
            <w:noProof/>
          </w:rPr>
          <w:delInstrText>137</w:delInstrText>
        </w:r>
      </w:del>
      <w:r w:rsidR="00827503">
        <w:rPr>
          <w:noProof/>
        </w:rPr>
        <w:fldChar w:fldCharType="end"/>
      </w:r>
      <w:r>
        <w:instrText>)</w:instrText>
      </w:r>
      <w:bookmarkEnd w:id="734"/>
      <w:r>
        <w:fldChar w:fldCharType="end"/>
      </w:r>
    </w:p>
    <w:p w14:paraId="2349FDE6" w14:textId="39199806" w:rsidR="008C7882" w:rsidRDefault="008C7882" w:rsidP="008C7882">
      <w:r>
        <w:t xml:space="preserve">where typically a value of </w:t>
      </w:r>
      <w:r w:rsidR="00905817" w:rsidRPr="00905817">
        <w:rPr>
          <w:position w:val="-10"/>
        </w:rPr>
        <w:object w:dxaOrig="780" w:dyaOrig="320" w14:anchorId="41748802">
          <v:shape id="_x0000_i2097" type="#_x0000_t75" style="width:39.4pt;height:15.6pt" o:ole="">
            <v:imagedata r:id="rId2165" o:title=""/>
          </v:shape>
          <o:OLEObject Type="Embed" ProgID="Equation.DSMT4" ShapeID="_x0000_i2097" DrawAspect="Content" ObjectID="_1493626121" r:id="rId2166"/>
        </w:object>
      </w:r>
      <w:r>
        <w:t xml:space="preserve">is used. Under normal conditions the value </w:t>
      </w:r>
      <w:r w:rsidR="00905817" w:rsidRPr="00905817">
        <w:rPr>
          <w:position w:val="-6"/>
        </w:rPr>
        <w:object w:dxaOrig="499" w:dyaOrig="279" w14:anchorId="1E276233">
          <v:shape id="_x0000_i2098" type="#_x0000_t75" style="width:24.45pt;height:14.25pt" o:ole="">
            <v:imagedata r:id="rId2167" o:title=""/>
          </v:shape>
          <o:OLEObject Type="Embed" ProgID="Equation.DSMT4" ShapeID="_x0000_i2098" DrawAspect="Content" ObjectID="_1493626122" r:id="rId2168"/>
        </w:object>
      </w:r>
      <w:r>
        <w:t xml:space="preserve"> automatically satisfies equation </w:t>
      </w:r>
      <w:r>
        <w:fldChar w:fldCharType="begin"/>
      </w:r>
      <w:r>
        <w:instrText xml:space="preserve"> GOTOBUTTON ZEqnNum769174  \* MERGEFORMAT </w:instrText>
      </w:r>
      <w:r w:rsidR="00827503">
        <w:fldChar w:fldCharType="begin"/>
      </w:r>
      <w:r w:rsidR="00827503">
        <w:instrText xml:space="preserve"> REF ZEqnNum769174 \! \* MERGEFORMAT </w:instrText>
      </w:r>
      <w:r w:rsidR="00827503">
        <w:fldChar w:fldCharType="separate"/>
      </w:r>
      <w:ins w:id="739" w:author="rawlins" w:date="2015-05-19T17:23:00Z">
        <w:r w:rsidR="00D3178E">
          <w:instrText>(3.138)</w:instrText>
        </w:r>
      </w:ins>
      <w:ins w:id="740" w:author="Gerard" w:date="2015-05-06T12:49:00Z">
        <w:del w:id="741" w:author="rawlins" w:date="2015-05-19T16:10:00Z">
          <w:r w:rsidR="00E3755C" w:rsidDel="00752FD5">
            <w:delInstrText>(3.138)</w:delInstrText>
          </w:r>
        </w:del>
      </w:ins>
      <w:del w:id="742" w:author="rawlins" w:date="2015-05-19T16:10:00Z">
        <w:r w:rsidR="008D52AD" w:rsidDel="00752FD5">
          <w:delInstrText>(3.137)</w:delInstrText>
        </w:r>
      </w:del>
      <w:r w:rsidR="00827503">
        <w:fldChar w:fldCharType="end"/>
      </w:r>
      <w:r>
        <w:fldChar w:fldCharType="end"/>
      </w:r>
      <w:r>
        <w:t xml:space="preserve"> and therefore few extra operations are involved. However, when this is not the case, a more suitable value for </w:t>
      </w:r>
      <w:r>
        <w:rPr>
          <w:i/>
        </w:rPr>
        <w:t xml:space="preserve">s </w:t>
      </w:r>
      <w:r>
        <w:t xml:space="preserve">needs to be obtained. For this reason it is convenient to approximate </w:t>
      </w:r>
      <w:r w:rsidR="00905817" w:rsidRPr="00905817">
        <w:rPr>
          <w:position w:val="-14"/>
        </w:rPr>
        <w:object w:dxaOrig="560" w:dyaOrig="400" w14:anchorId="250C8A1A">
          <v:shape id="_x0000_i2099" type="#_x0000_t75" style="width:27.85pt;height:19.7pt" o:ole="">
            <v:imagedata r:id="rId2169" o:title=""/>
          </v:shape>
          <o:OLEObject Type="Embed" ProgID="Equation.DSMT4" ShapeID="_x0000_i2099" DrawAspect="Content" ObjectID="_1493626123" r:id="rId2170"/>
        </w:object>
      </w:r>
      <w:r>
        <w:t xml:space="preserve">as a quadratic in </w:t>
      </w:r>
      <w:r>
        <w:rPr>
          <w:i/>
        </w:rPr>
        <w:t>s</w:t>
      </w:r>
      <w:r>
        <w:t>:</w:t>
      </w:r>
    </w:p>
    <w:p w14:paraId="689E3020" w14:textId="548DC7BD" w:rsidR="008C7882" w:rsidRDefault="008C7882" w:rsidP="008C7882">
      <w:pPr>
        <w:pStyle w:val="MTDisplayEquation"/>
      </w:pPr>
      <w:r>
        <w:tab/>
      </w:r>
      <w:r w:rsidR="00905817" w:rsidRPr="00905817">
        <w:rPr>
          <w:position w:val="-14"/>
        </w:rPr>
        <w:object w:dxaOrig="3140" w:dyaOrig="400" w14:anchorId="1AFA4D46">
          <v:shape id="_x0000_i2100" type="#_x0000_t75" style="width:156.9pt;height:19.7pt" o:ole="">
            <v:imagedata r:id="rId2171" o:title=""/>
          </v:shape>
          <o:OLEObject Type="Embed" ProgID="Equation.DSMT4" ShapeID="_x0000_i2100" DrawAspect="Content" ObjectID="_1493626124" r:id="rId217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743" w:author="rawlins" w:date="2015-05-19T17:23:00Z">
        <w:r w:rsidR="00D3178E">
          <w:rPr>
            <w:noProof/>
          </w:rPr>
          <w:instrText>139</w:instrText>
        </w:r>
      </w:ins>
      <w:ins w:id="744" w:author="Gerard" w:date="2015-05-06T12:49:00Z">
        <w:del w:id="745" w:author="rawlins" w:date="2015-05-19T16:10:00Z">
          <w:r w:rsidR="00E3755C" w:rsidDel="00752FD5">
            <w:rPr>
              <w:noProof/>
            </w:rPr>
            <w:delInstrText>139</w:delInstrText>
          </w:r>
        </w:del>
      </w:ins>
      <w:del w:id="746" w:author="rawlins" w:date="2015-05-19T16:10:00Z">
        <w:r w:rsidR="008D52AD" w:rsidDel="00752FD5">
          <w:rPr>
            <w:noProof/>
          </w:rPr>
          <w:delInstrText>138</w:delInstrText>
        </w:r>
      </w:del>
      <w:r w:rsidR="00827503">
        <w:rPr>
          <w:noProof/>
        </w:rPr>
        <w:fldChar w:fldCharType="end"/>
      </w:r>
      <w:r>
        <w:instrText>)</w:instrText>
      </w:r>
      <w:r>
        <w:fldChar w:fldCharType="end"/>
      </w:r>
    </w:p>
    <w:p w14:paraId="17A93815" w14:textId="77777777" w:rsidR="008C7882" w:rsidRDefault="008C7882" w:rsidP="008C7882">
      <w:r>
        <w:t xml:space="preserve">which yields a value for </w:t>
      </w:r>
      <w:r>
        <w:rPr>
          <w:i/>
        </w:rPr>
        <w:t xml:space="preserve">s </w:t>
      </w:r>
      <w:r>
        <w:t>as</w:t>
      </w:r>
    </w:p>
    <w:p w14:paraId="51D94C27" w14:textId="7AC8C508" w:rsidR="008C7882" w:rsidRDefault="008C7882" w:rsidP="008C7882">
      <w:pPr>
        <w:pStyle w:val="MTDisplayEquation"/>
      </w:pPr>
      <w:r>
        <w:tab/>
      </w:r>
      <w:r w:rsidR="00905817" w:rsidRPr="00905817">
        <w:rPr>
          <w:position w:val="-32"/>
        </w:rPr>
        <w:object w:dxaOrig="2960" w:dyaOrig="820" w14:anchorId="0C082BA0">
          <v:shape id="_x0000_i2101" type="#_x0000_t75" style="width:148.1pt;height:41.45pt" o:ole="">
            <v:imagedata r:id="rId2173" o:title=""/>
          </v:shape>
          <o:OLEObject Type="Embed" ProgID="Equation.DSMT4" ShapeID="_x0000_i2101" DrawAspect="Content" ObjectID="_1493626125" r:id="rId217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w:instrText>
      </w:r>
      <w:r w:rsidR="00827503">
        <w:instrText xml:space="preserve">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747" w:author="rawlins" w:date="2015-05-19T17:23:00Z">
        <w:r w:rsidR="00D3178E">
          <w:rPr>
            <w:noProof/>
          </w:rPr>
          <w:instrText>140</w:instrText>
        </w:r>
      </w:ins>
      <w:ins w:id="748" w:author="Gerard" w:date="2015-05-06T12:49:00Z">
        <w:del w:id="749" w:author="rawlins" w:date="2015-05-19T16:10:00Z">
          <w:r w:rsidR="00E3755C" w:rsidDel="00752FD5">
            <w:rPr>
              <w:noProof/>
            </w:rPr>
            <w:delInstrText>140</w:delInstrText>
          </w:r>
        </w:del>
      </w:ins>
      <w:del w:id="750" w:author="rawlins" w:date="2015-05-19T16:10:00Z">
        <w:r w:rsidR="008D52AD" w:rsidDel="00752FD5">
          <w:rPr>
            <w:noProof/>
          </w:rPr>
          <w:delInstrText>139</w:delInstrText>
        </w:r>
      </w:del>
      <w:r w:rsidR="00827503">
        <w:rPr>
          <w:noProof/>
        </w:rPr>
        <w:fldChar w:fldCharType="end"/>
      </w:r>
      <w:r>
        <w:instrText>)</w:instrText>
      </w:r>
      <w:r>
        <w:fldChar w:fldCharType="end"/>
      </w:r>
    </w:p>
    <w:p w14:paraId="184B5BCC" w14:textId="703FEE0F" w:rsidR="008C7882" w:rsidRDefault="008C7882" w:rsidP="008C7882">
      <w:r>
        <w:t xml:space="preserve">If </w:t>
      </w:r>
      <w:r w:rsidR="00905817" w:rsidRPr="00905817">
        <w:rPr>
          <w:position w:val="-6"/>
        </w:rPr>
        <w:object w:dxaOrig="540" w:dyaOrig="279" w14:anchorId="02B9E875">
          <v:shape id="_x0000_i2102" type="#_x0000_t75" style="width:27.15pt;height:14.25pt" o:ole="">
            <v:imagedata r:id="rId2175" o:title=""/>
          </v:shape>
          <o:OLEObject Type="Embed" ProgID="Equation.DSMT4" ShapeID="_x0000_i2102" DrawAspect="Content" ObjectID="_1493626126" r:id="rId2176"/>
        </w:object>
      </w:r>
      <w:r>
        <w:t xml:space="preserve">, the square root is positive and a first improved value for </w:t>
      </w:r>
      <w:r>
        <w:rPr>
          <w:i/>
        </w:rPr>
        <w:t xml:space="preserve">s </w:t>
      </w:r>
      <w:r>
        <w:t>is obtained:</w:t>
      </w:r>
    </w:p>
    <w:p w14:paraId="1E0D5C9B" w14:textId="485CB5A3" w:rsidR="008C7882" w:rsidRDefault="008C7882" w:rsidP="008C7882">
      <w:pPr>
        <w:pStyle w:val="MTDisplayEquation"/>
      </w:pPr>
      <w:r>
        <w:tab/>
      </w:r>
      <w:r w:rsidR="00905817" w:rsidRPr="00905817">
        <w:rPr>
          <w:position w:val="-30"/>
        </w:rPr>
        <w:object w:dxaOrig="1860" w:dyaOrig="800" w14:anchorId="0CCABBFF">
          <v:shape id="_x0000_i2103" type="#_x0000_t75" style="width:92.4pt;height:40.1pt" o:ole="">
            <v:imagedata r:id="rId2177" o:title=""/>
          </v:shape>
          <o:OLEObject Type="Embed" ProgID="Equation.DSMT4" ShapeID="_x0000_i2103" DrawAspect="Content" ObjectID="_1493626127" r:id="rId217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3</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751" w:author="rawlins" w:date="2015-05-19T17:23:00Z">
        <w:r w:rsidR="00D3178E">
          <w:rPr>
            <w:noProof/>
          </w:rPr>
          <w:instrText>141</w:instrText>
        </w:r>
      </w:ins>
      <w:ins w:id="752" w:author="Gerard" w:date="2015-05-06T12:49:00Z">
        <w:del w:id="753" w:author="rawlins" w:date="2015-05-19T16:10:00Z">
          <w:r w:rsidR="00E3755C" w:rsidDel="00752FD5">
            <w:rPr>
              <w:noProof/>
            </w:rPr>
            <w:delInstrText>141</w:delInstrText>
          </w:r>
        </w:del>
      </w:ins>
      <w:del w:id="754" w:author="rawlins" w:date="2015-05-19T16:10:00Z">
        <w:r w:rsidR="008D52AD" w:rsidDel="00752FD5">
          <w:rPr>
            <w:noProof/>
          </w:rPr>
          <w:delInstrText>140</w:delInstrText>
        </w:r>
      </w:del>
      <w:r w:rsidR="00827503">
        <w:rPr>
          <w:noProof/>
        </w:rPr>
        <w:fldChar w:fldCharType="end"/>
      </w:r>
      <w:r>
        <w:instrText>)</w:instrText>
      </w:r>
      <w:r>
        <w:fldChar w:fldCharType="end"/>
      </w:r>
    </w:p>
    <w:p w14:paraId="01A66255" w14:textId="16C15F4E" w:rsidR="008C7882" w:rsidRPr="00C02F9F" w:rsidRDefault="008C7882" w:rsidP="008C7882">
      <w:r>
        <w:t xml:space="preserve">If </w:t>
      </w:r>
      <w:r w:rsidR="00905817" w:rsidRPr="00905817">
        <w:rPr>
          <w:position w:val="-6"/>
        </w:rPr>
        <w:object w:dxaOrig="540" w:dyaOrig="279" w14:anchorId="77876586">
          <v:shape id="_x0000_i2104" type="#_x0000_t75" style="width:27.15pt;height:14.25pt" o:ole="">
            <v:imagedata r:id="rId2179" o:title=""/>
          </v:shape>
          <o:OLEObject Type="Embed" ProgID="Equation.DSMT4" ShapeID="_x0000_i2104" DrawAspect="Content" ObjectID="_1493626128" r:id="rId2180"/>
        </w:object>
      </w:r>
      <w:r>
        <w:t xml:space="preserve"> the </w:t>
      </w:r>
      <w:r>
        <w:rPr>
          <w:i/>
        </w:rPr>
        <w:t xml:space="preserve">s </w:t>
      </w:r>
      <w:r>
        <w:t xml:space="preserve">can be obtained by using the value that minimizes the quadratic function, that is, </w:t>
      </w:r>
      <w:r w:rsidR="00905817" w:rsidRPr="00905817">
        <w:rPr>
          <w:position w:val="-12"/>
        </w:rPr>
        <w:object w:dxaOrig="859" w:dyaOrig="360" w14:anchorId="31A7DD89">
          <v:shape id="_x0000_i2105" type="#_x0000_t75" style="width:42.8pt;height:19pt" o:ole="">
            <v:imagedata r:id="rId2181" o:title=""/>
          </v:shape>
          <o:OLEObject Type="Embed" ProgID="Equation.DSMT4" ShapeID="_x0000_i2105" DrawAspect="Content" ObjectID="_1493626129" r:id="rId2182"/>
        </w:object>
      </w:r>
      <w:r>
        <w:t xml:space="preserve">. This procedure is now repeated with </w:t>
      </w:r>
      <w:r w:rsidR="00905817" w:rsidRPr="00905817">
        <w:rPr>
          <w:position w:val="-14"/>
        </w:rPr>
        <w:object w:dxaOrig="520" w:dyaOrig="400" w14:anchorId="4AF9F00B">
          <v:shape id="_x0000_i2106" type="#_x0000_t75" style="width:25.8pt;height:19.7pt" o:ole="">
            <v:imagedata r:id="rId2183" o:title=""/>
          </v:shape>
          <o:OLEObject Type="Embed" ProgID="Equation.DSMT4" ShapeID="_x0000_i2106" DrawAspect="Content" ObjectID="_1493626130" r:id="rId2184"/>
        </w:object>
      </w:r>
      <w:r>
        <w:t xml:space="preserve"> replaced by </w:t>
      </w:r>
      <w:r w:rsidR="00905817" w:rsidRPr="00905817">
        <w:rPr>
          <w:position w:val="-14"/>
        </w:rPr>
        <w:object w:dxaOrig="620" w:dyaOrig="400" w14:anchorId="4D9A11F0">
          <v:shape id="_x0000_i2107" type="#_x0000_t75" style="width:30.55pt;height:19.7pt" o:ole="">
            <v:imagedata r:id="rId2185" o:title=""/>
          </v:shape>
          <o:OLEObject Type="Embed" ProgID="Equation.DSMT4" ShapeID="_x0000_i2107" DrawAspect="Content" ObjectID="_1493626131" r:id="rId2186"/>
        </w:object>
      </w:r>
      <w:r>
        <w:t xml:space="preserve"> until equation </w:t>
      </w:r>
      <w:r>
        <w:fldChar w:fldCharType="begin"/>
      </w:r>
      <w:r>
        <w:instrText xml:space="preserve"> GOTOBUTTON ZEqnNum769174  \* MERGEFORMAT </w:instrText>
      </w:r>
      <w:r w:rsidR="00827503">
        <w:fldChar w:fldCharType="begin"/>
      </w:r>
      <w:r w:rsidR="00827503">
        <w:instrText xml:space="preserve"> REF ZEqnNum769174 \! \* MERGEFORMAT </w:instrText>
      </w:r>
      <w:r w:rsidR="00827503">
        <w:fldChar w:fldCharType="separate"/>
      </w:r>
      <w:ins w:id="755" w:author="rawlins" w:date="2015-05-19T17:23:00Z">
        <w:r w:rsidR="00D3178E">
          <w:instrText>(3.138)</w:instrText>
        </w:r>
      </w:ins>
      <w:ins w:id="756" w:author="Gerard" w:date="2015-05-06T12:49:00Z">
        <w:del w:id="757" w:author="rawlins" w:date="2015-05-19T16:10:00Z">
          <w:r w:rsidR="00E3755C" w:rsidDel="00752FD5">
            <w:delInstrText>(3.138)</w:delInstrText>
          </w:r>
        </w:del>
      </w:ins>
      <w:del w:id="758" w:author="rawlins" w:date="2015-05-19T16:10:00Z">
        <w:r w:rsidR="008D52AD" w:rsidDel="00752FD5">
          <w:delInstrText>(3.137)</w:delInstrText>
        </w:r>
      </w:del>
      <w:r w:rsidR="00827503">
        <w:fldChar w:fldCharType="end"/>
      </w:r>
      <w:r>
        <w:fldChar w:fldCharType="end"/>
      </w:r>
      <w:r>
        <w:t xml:space="preserve"> is satisfied.</w:t>
      </w:r>
    </w:p>
    <w:p w14:paraId="6716F6F2" w14:textId="77777777" w:rsidR="008C7882" w:rsidRPr="00FF287E" w:rsidRDefault="008C7882" w:rsidP="008C7882">
      <w:r>
        <w:t xml:space="preserve"> </w:t>
      </w:r>
    </w:p>
    <w:p w14:paraId="770C9839" w14:textId="77777777" w:rsidR="008C7882" w:rsidRDefault="008C7882" w:rsidP="008C7882">
      <w:pPr>
        <w:pStyle w:val="Heading1"/>
      </w:pPr>
      <w:r>
        <w:br w:type="page"/>
      </w:r>
      <w:bookmarkStart w:id="759" w:name="_Ref300825953"/>
      <w:bookmarkStart w:id="760" w:name="_Toc289032561"/>
      <w:r>
        <w:lastRenderedPageBreak/>
        <w:t>Element Library</w:t>
      </w:r>
      <w:bookmarkEnd w:id="759"/>
      <w:bookmarkEnd w:id="760"/>
    </w:p>
    <w:p w14:paraId="3938C71B" w14:textId="77777777" w:rsidR="008C7882" w:rsidRDefault="008C7882" w:rsidP="008C7882">
      <w:r>
        <w:t>FEBio provides several element types for finite element discretization. This chapter describes these elements in more detail.</w:t>
      </w:r>
    </w:p>
    <w:p w14:paraId="523B2F26" w14:textId="77777777" w:rsidR="008C7882" w:rsidRPr="00206084" w:rsidRDefault="008C7882" w:rsidP="008C7882">
      <w:pPr>
        <w:rPr>
          <w:sz w:val="20"/>
          <w:szCs w:val="20"/>
        </w:rPr>
      </w:pPr>
      <w:r w:rsidRPr="00206084">
        <w:rPr>
          <w:sz w:val="20"/>
          <w:szCs w:val="20"/>
        </w:rPr>
        <w:fldChar w:fldCharType="begin"/>
      </w:r>
      <w:r w:rsidRPr="00206084">
        <w:rPr>
          <w:sz w:val="20"/>
          <w:szCs w:val="20"/>
        </w:rPr>
        <w:instrText xml:space="preserve"> MACROBUTTON MTEditEquationSection2 </w:instrText>
      </w:r>
      <w:r w:rsidRPr="00206084">
        <w:rPr>
          <w:rStyle w:val="MTEquationSection"/>
          <w:sz w:val="20"/>
          <w:szCs w:val="20"/>
        </w:rPr>
        <w:instrText>Equation Section (Next)</w:instrText>
      </w:r>
      <w:r w:rsidRPr="00206084">
        <w:rPr>
          <w:sz w:val="20"/>
          <w:szCs w:val="20"/>
        </w:rPr>
        <w:fldChar w:fldCharType="end"/>
      </w:r>
    </w:p>
    <w:p w14:paraId="438CA490" w14:textId="77777777" w:rsidR="008C7882" w:rsidRDefault="008C7882" w:rsidP="008C7882">
      <w:pPr>
        <w:pStyle w:val="Heading2"/>
      </w:pPr>
      <w:bookmarkStart w:id="761" w:name="_Toc289032562"/>
      <w:r>
        <w:t>Solid Elements</w:t>
      </w:r>
      <w:bookmarkEnd w:id="761"/>
    </w:p>
    <w:p w14:paraId="05920767" w14:textId="77777777" w:rsidR="008C7882" w:rsidRDefault="008C7882" w:rsidP="008C7882">
      <w:r>
        <w:t xml:space="preserve">The 3D solid elements available in FEBio are </w:t>
      </w:r>
      <w:r>
        <w:rPr>
          <w:i/>
        </w:rPr>
        <w:t>isoparametric elements</w:t>
      </w:r>
      <w:r>
        <w:t xml:space="preserve">. All of the solid elements are formulated in a global Cartesian coordinate system. For all these elements, a local coordinate system (so-called </w:t>
      </w:r>
      <w:r w:rsidRPr="009D7F9B">
        <w:rPr>
          <w:i/>
        </w:rPr>
        <w:t>isoparametric coordinates</w:t>
      </w:r>
      <w:r>
        <w:t xml:space="preserve">) is defined as well. The global position vector </w:t>
      </w:r>
      <w:r>
        <w:rPr>
          <w:b/>
        </w:rPr>
        <w:t>x</w:t>
      </w:r>
      <w:r>
        <w:t xml:space="preserve"> can be written as a function of the isoparametric coordinates in the following sense:</w:t>
      </w:r>
    </w:p>
    <w:p w14:paraId="4E329AC9" w14:textId="7F2AE0AA" w:rsidR="008C7882" w:rsidRDefault="008C7882" w:rsidP="008C7882">
      <w:pPr>
        <w:pStyle w:val="MTDisplayEquation"/>
      </w:pPr>
      <w:r>
        <w:tab/>
      </w:r>
      <w:r w:rsidR="00905817" w:rsidRPr="00905817">
        <w:rPr>
          <w:position w:val="-28"/>
        </w:rPr>
        <w:object w:dxaOrig="2480" w:dyaOrig="680" w14:anchorId="7B4848BE">
          <v:shape id="_x0000_i2108" type="#_x0000_t75" style="width:124.3pt;height:34.65pt" o:ole="">
            <v:imagedata r:id="rId2187" o:title=""/>
          </v:shape>
          <o:OLEObject Type="Embed" ProgID="Equation.DSMT4" ShapeID="_x0000_i2108" DrawAspect="Content" ObjectID="_1493626132" r:id="rId2188"/>
        </w:object>
      </w:r>
      <w:r>
        <w:t>.</w:t>
      </w:r>
      <w:r>
        <w:tab/>
      </w:r>
      <w:r w:rsidR="004F1C97">
        <w:fldChar w:fldCharType="begin"/>
      </w:r>
      <w:r w:rsidR="004F1C97">
        <w:instrText xml:space="preserve"> MACROBUTTON MTEditEquationSection2 </w:instrText>
      </w:r>
      <w:r w:rsidR="004F1C97" w:rsidRPr="001A6C6A">
        <w:rPr>
          <w:rStyle w:val="MTEquationSection"/>
        </w:rPr>
        <w:instrText>Equation Section 4</w:instrText>
      </w:r>
      <w:r w:rsidR="008735F1">
        <w:fldChar w:fldCharType="begin"/>
      </w:r>
      <w:r w:rsidR="008735F1">
        <w:instrText xml:space="preserve"> SEQ MTEqn \r \h \* MERGEFORMAT </w:instrText>
      </w:r>
      <w:r w:rsidR="008735F1">
        <w:fldChar w:fldCharType="end"/>
      </w:r>
      <w:r w:rsidR="008735F1">
        <w:fldChar w:fldCharType="begin"/>
      </w:r>
      <w:r w:rsidR="008735F1">
        <w:instrText xml:space="preserve"> SEQ MTSec \r 4 \h \* MERGEFORMAT </w:instrText>
      </w:r>
      <w:r w:rsidR="008735F1">
        <w:fldChar w:fldCharType="end"/>
      </w:r>
      <w:r w:rsidR="004F1C97">
        <w:fldChar w:fldCharType="end"/>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827503">
        <w:fldChar w:fldCharType="begin"/>
      </w:r>
      <w:r w:rsidR="00827503">
        <w:instrText xml:space="preserve"> SEQ MTSec \c \* Arabic \* MERGEFORMAT </w:instrText>
      </w:r>
      <w:r w:rsidR="00827503">
        <w:fldChar w:fldCharType="separate"/>
      </w:r>
      <w:r w:rsidR="00D3178E">
        <w:rPr>
          <w:noProof/>
        </w:rPr>
        <w:instrText>4</w:instrText>
      </w:r>
      <w:r w:rsidR="00827503">
        <w:rPr>
          <w:noProof/>
        </w:rPr>
        <w:fldChar w:fldCharType="end"/>
      </w:r>
      <w:r w:rsidR="004F1C97">
        <w:instrText>.</w:instrText>
      </w:r>
      <w:r w:rsidR="00827503">
        <w:fldChar w:fldCharType="begin"/>
      </w:r>
      <w:r w:rsidR="00827503">
        <w:instrText xml:space="preserve"> SEQ MTEqn \c \* Arabic \* MERGEFORMAT </w:instrText>
      </w:r>
      <w:r w:rsidR="00827503">
        <w:fldChar w:fldCharType="separate"/>
      </w:r>
      <w:r w:rsidR="00D3178E">
        <w:rPr>
          <w:noProof/>
        </w:rPr>
        <w:instrText>1</w:instrText>
      </w:r>
      <w:r w:rsidR="00827503">
        <w:rPr>
          <w:noProof/>
        </w:rPr>
        <w:fldChar w:fldCharType="end"/>
      </w:r>
      <w:r w:rsidR="004F1C97">
        <w:instrText>)</w:instrText>
      </w:r>
      <w:r w:rsidR="004F1C97">
        <w:fldChar w:fldCharType="end"/>
      </w:r>
    </w:p>
    <w:p w14:paraId="0668FCD8" w14:textId="0BB3E86A" w:rsidR="008C7882" w:rsidRDefault="008C7882" w:rsidP="008C7882">
      <w:r>
        <w:t xml:space="preserve">Here, </w:t>
      </w:r>
      <w:r w:rsidRPr="00206084">
        <w:rPr>
          <w:i/>
        </w:rPr>
        <w:t>n</w:t>
      </w:r>
      <w:r>
        <w:t xml:space="preserve"> is the number of nodes, </w:t>
      </w:r>
      <w:r w:rsidRPr="00206084">
        <w:rPr>
          <w:i/>
        </w:rPr>
        <w:t>r</w:t>
      </w:r>
      <w:r>
        <w:t xml:space="preserve">, </w:t>
      </w:r>
      <w:r>
        <w:rPr>
          <w:i/>
        </w:rPr>
        <w:t>s</w:t>
      </w:r>
      <w:r>
        <w:t xml:space="preserve"> and </w:t>
      </w:r>
      <w:r>
        <w:rPr>
          <w:i/>
        </w:rPr>
        <w:t>t</w:t>
      </w:r>
      <w:r>
        <w:t xml:space="preserve"> are the isoparametric coordinates, </w:t>
      </w:r>
      <w:r w:rsidR="00905817" w:rsidRPr="00905817">
        <w:rPr>
          <w:position w:val="-12"/>
        </w:rPr>
        <w:object w:dxaOrig="300" w:dyaOrig="360" w14:anchorId="293F2A66">
          <v:shape id="_x0000_i2109" type="#_x0000_t75" style="width:14.95pt;height:19pt" o:ole="">
            <v:imagedata r:id="rId2189" o:title=""/>
          </v:shape>
          <o:OLEObject Type="Embed" ProgID="Equation.DSMT4" ShapeID="_x0000_i2109" DrawAspect="Content" ObjectID="_1493626133" r:id="rId2190"/>
        </w:object>
      </w:r>
      <w:r>
        <w:t xml:space="preserve"> are the element shape functions and </w:t>
      </w:r>
      <w:r w:rsidR="00905817" w:rsidRPr="00905817">
        <w:rPr>
          <w:position w:val="-12"/>
        </w:rPr>
        <w:object w:dxaOrig="240" w:dyaOrig="360" w14:anchorId="67827C5C">
          <v:shape id="_x0000_i2110" type="#_x0000_t75" style="width:12.25pt;height:19pt" o:ole="">
            <v:imagedata r:id="rId2191" o:title=""/>
          </v:shape>
          <o:OLEObject Type="Embed" ProgID="Equation.DSMT4" ShapeID="_x0000_i2110" DrawAspect="Content" ObjectID="_1493626134" r:id="rId2192"/>
        </w:object>
      </w:r>
      <w:r>
        <w:t xml:space="preserve"> are the spatial coordinates of the element nodes. The same parametric interpolation is used for the interpolation of other scalar and vector quantities.</w:t>
      </w:r>
    </w:p>
    <w:p w14:paraId="04B8AC8F" w14:textId="77777777" w:rsidR="008C7882" w:rsidRDefault="008C7882" w:rsidP="008C7882"/>
    <w:p w14:paraId="3BC0A55E" w14:textId="77777777" w:rsidR="008C7882" w:rsidRDefault="008C7882" w:rsidP="008C7882">
      <w:r>
        <w:t xml:space="preserve">All elements in FEBio are integrated numerically. This implies that integrals over the volume of the element </w:t>
      </w:r>
      <w:r w:rsidRPr="009D7F9B">
        <w:rPr>
          <w:i/>
        </w:rPr>
        <w:t>v</w:t>
      </w:r>
      <w:r w:rsidRPr="009D7F9B">
        <w:rPr>
          <w:i/>
          <w:vertAlign w:val="superscript"/>
        </w:rPr>
        <w:t>e</w:t>
      </w:r>
      <w:r>
        <w:t xml:space="preserve"> are approximated by a sum:</w:t>
      </w:r>
    </w:p>
    <w:p w14:paraId="6894E28F" w14:textId="084A061C" w:rsidR="008C7882" w:rsidRDefault="008C7882" w:rsidP="008C7882">
      <w:pPr>
        <w:pStyle w:val="MTDisplayEquation"/>
      </w:pPr>
      <w:r>
        <w:tab/>
      </w:r>
      <w:r w:rsidR="00905817" w:rsidRPr="00905817">
        <w:rPr>
          <w:position w:val="-32"/>
        </w:rPr>
        <w:object w:dxaOrig="4180" w:dyaOrig="720" w14:anchorId="7F7E9F9A">
          <v:shape id="_x0000_i2111" type="#_x0000_t75" style="width:209.2pt;height:36.7pt" o:ole="">
            <v:imagedata r:id="rId2193" o:title=""/>
          </v:shape>
          <o:OLEObject Type="Embed" ProgID="Equation.DSMT4" ShapeID="_x0000_i2111" DrawAspect="Content" ObjectID="_1493626135" r:id="rId2194"/>
        </w:object>
      </w:r>
      <w:r w:rsidR="00DC6A9C">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827503">
        <w:fldChar w:fldCharType="begin"/>
      </w:r>
      <w:r w:rsidR="00827503">
        <w:instrText xml:space="preserve"> SEQ MTSec \c \* Arabic \* MERGEFORMAT </w:instrText>
      </w:r>
      <w:r w:rsidR="00827503">
        <w:fldChar w:fldCharType="separate"/>
      </w:r>
      <w:r w:rsidR="00D3178E">
        <w:rPr>
          <w:noProof/>
        </w:rPr>
        <w:instrText>4</w:instrText>
      </w:r>
      <w:r w:rsidR="00827503">
        <w:rPr>
          <w:noProof/>
        </w:rPr>
        <w:fldChar w:fldCharType="end"/>
      </w:r>
      <w:r w:rsidR="004F1C97">
        <w:instrText>.</w:instrText>
      </w:r>
      <w:r w:rsidR="00827503">
        <w:fldChar w:fldCharType="begin"/>
      </w:r>
      <w:r w:rsidR="00827503">
        <w:instrText xml:space="preserve"> SEQ MTEqn \c \* Arabic \* MERGEFORMAT </w:instrText>
      </w:r>
      <w:r w:rsidR="00827503">
        <w:fldChar w:fldCharType="separate"/>
      </w:r>
      <w:r w:rsidR="00D3178E">
        <w:rPr>
          <w:noProof/>
        </w:rPr>
        <w:instrText>2</w:instrText>
      </w:r>
      <w:r w:rsidR="00827503">
        <w:rPr>
          <w:noProof/>
        </w:rPr>
        <w:fldChar w:fldCharType="end"/>
      </w:r>
      <w:r w:rsidR="004F1C97">
        <w:instrText>)</w:instrText>
      </w:r>
      <w:r w:rsidR="004F1C97">
        <w:fldChar w:fldCharType="end"/>
      </w:r>
    </w:p>
    <w:p w14:paraId="32C478DE" w14:textId="1FDEC586" w:rsidR="008C7882" w:rsidRPr="00206084" w:rsidRDefault="008C7882" w:rsidP="008C7882">
      <w:r>
        <w:t xml:space="preserve">Here, </w:t>
      </w:r>
      <w:r w:rsidR="00905817" w:rsidRPr="00905817">
        <w:rPr>
          <w:position w:val="-4"/>
        </w:rPr>
        <w:object w:dxaOrig="200" w:dyaOrig="200" w14:anchorId="009DD10E">
          <v:shape id="_x0000_i2112" type="#_x0000_t75" style="width:10.2pt;height:10.2pt" o:ole="">
            <v:imagedata r:id="rId2195" o:title=""/>
          </v:shape>
          <o:OLEObject Type="Embed" ProgID="Equation.DSMT4" ShapeID="_x0000_i2112" DrawAspect="Content" ObjectID="_1493626136" r:id="rId2196"/>
        </w:object>
      </w:r>
      <w:r w:rsidR="000A0A53">
        <w:t xml:space="preserve"> </w:t>
      </w:r>
      <w:r>
        <w:t xml:space="preserve">is the biunit cube, </w:t>
      </w:r>
      <w:r>
        <w:rPr>
          <w:i/>
        </w:rPr>
        <w:t>m</w:t>
      </w:r>
      <w:r>
        <w:t xml:space="preserve"> is the number of integration points, </w:t>
      </w:r>
      <w:r w:rsidR="00905817" w:rsidRPr="00905817">
        <w:rPr>
          <w:position w:val="-12"/>
        </w:rPr>
        <w:object w:dxaOrig="200" w:dyaOrig="360" w14:anchorId="55F61B8C">
          <v:shape id="_x0000_i2113" type="#_x0000_t75" style="width:10.2pt;height:19pt" o:ole="">
            <v:imagedata r:id="rId2197" o:title=""/>
          </v:shape>
          <o:OLEObject Type="Embed" ProgID="Equation.DSMT4" ShapeID="_x0000_i2113" DrawAspect="Content" ObjectID="_1493626137" r:id="rId2198"/>
        </w:object>
      </w:r>
      <w:r>
        <w:t xml:space="preserve">are the location of the integration points in isoparametric coordinates, </w:t>
      </w:r>
      <w:r>
        <w:rPr>
          <w:i/>
        </w:rPr>
        <w:t>J</w:t>
      </w:r>
      <w:r>
        <w:t xml:space="preserve"> is the Jacobian of the transformation </w:t>
      </w:r>
      <w:r w:rsidR="00905817" w:rsidRPr="00905817">
        <w:rPr>
          <w:position w:val="-14"/>
        </w:rPr>
        <w:object w:dxaOrig="1240" w:dyaOrig="400" w14:anchorId="698CB2EE">
          <v:shape id="_x0000_i2114" type="#_x0000_t75" style="width:61.8pt;height:19.7pt" o:ole="">
            <v:imagedata r:id="rId2199" o:title=""/>
          </v:shape>
          <o:OLEObject Type="Embed" ProgID="Equation.DSMT4" ShapeID="_x0000_i2114" DrawAspect="Content" ObjectID="_1493626138" r:id="rId2200"/>
        </w:object>
      </w:r>
      <w:r>
        <w:t xml:space="preserve">, and </w:t>
      </w:r>
      <w:r w:rsidR="00905817" w:rsidRPr="00905817">
        <w:rPr>
          <w:position w:val="-12"/>
        </w:rPr>
        <w:object w:dxaOrig="279" w:dyaOrig="360" w14:anchorId="2E3186C8">
          <v:shape id="_x0000_i2115" type="#_x0000_t75" style="width:14.25pt;height:19pt" o:ole="">
            <v:imagedata r:id="rId2201" o:title=""/>
          </v:shape>
          <o:OLEObject Type="Embed" ProgID="Equation.DSMT4" ShapeID="_x0000_i2115" DrawAspect="Content" ObjectID="_1493626139" r:id="rId2202"/>
        </w:object>
      </w:r>
      <w:r>
        <w:t>is a weight associated with the integration point. The integration is performed over the element’s volume in the natural coordinate system.</w:t>
      </w:r>
    </w:p>
    <w:p w14:paraId="365DAC39" w14:textId="77777777" w:rsidR="008C7882" w:rsidRDefault="008C7882" w:rsidP="008C7882"/>
    <w:p w14:paraId="42A4DCCD" w14:textId="7AFA10A9" w:rsidR="008C7882" w:rsidRDefault="008C7882" w:rsidP="008C7882">
      <w:r>
        <w:t xml:space="preserve">Most fully integrated solid elements are unsuitable for the analysis of (nearly-) incompressible material behavior. To deal with this type of deformation, a three-field element implementation is available in FEBio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hyperlink w:anchor="_ENREF_31" w:tooltip="Simo, 1991 #11" w:history="1">
        <w:r w:rsidR="00214E15">
          <w:rPr>
            <w:noProof/>
          </w:rPr>
          <w:t>31</w:t>
        </w:r>
      </w:hyperlink>
      <w:r w:rsidR="00A56950">
        <w:rPr>
          <w:noProof/>
        </w:rPr>
        <w:t>]</w:t>
      </w:r>
      <w:r>
        <w:fldChar w:fldCharType="end"/>
      </w:r>
      <w:r>
        <w:t>.</w:t>
      </w:r>
    </w:p>
    <w:p w14:paraId="49B772FF" w14:textId="77777777" w:rsidR="008C7882" w:rsidRDefault="008C7882" w:rsidP="008C7882"/>
    <w:p w14:paraId="1DC38844" w14:textId="77777777" w:rsidR="008C7882" w:rsidRDefault="008C7882" w:rsidP="008C7882">
      <w:pPr>
        <w:pStyle w:val="Heading3"/>
      </w:pPr>
      <w:bookmarkStart w:id="762" w:name="_Toc289032563"/>
      <w:r>
        <w:t xml:space="preserve">Hexahedral </w:t>
      </w:r>
      <w:r w:rsidR="0081541F">
        <w:t>E</w:t>
      </w:r>
      <w:r>
        <w:t>lements</w:t>
      </w:r>
      <w:bookmarkEnd w:id="762"/>
    </w:p>
    <w:p w14:paraId="714F5432" w14:textId="77777777" w:rsidR="008C7882" w:rsidRDefault="008C7882" w:rsidP="008C7882">
      <w:r>
        <w:t xml:space="preserve">FEBio implements an 8-node trilinear hexahedral element. This element is also known as a </w:t>
      </w:r>
      <w:r>
        <w:rPr>
          <w:i/>
        </w:rPr>
        <w:t xml:space="preserve">brick </w:t>
      </w:r>
      <w:r>
        <w:t xml:space="preserve">element. The shape functions for these elements are defined in function of the isoparametric coordinates </w:t>
      </w:r>
      <w:r w:rsidRPr="000E67ED">
        <w:rPr>
          <w:i/>
        </w:rPr>
        <w:t>r</w:t>
      </w:r>
      <w:r>
        <w:t xml:space="preserve">, </w:t>
      </w:r>
      <w:r w:rsidRPr="000E67ED">
        <w:rPr>
          <w:i/>
        </w:rPr>
        <w:t>s</w:t>
      </w:r>
      <w:r>
        <w:t xml:space="preserve"> and </w:t>
      </w:r>
      <w:r w:rsidRPr="000E67ED">
        <w:rPr>
          <w:i/>
        </w:rPr>
        <w:t>t</w:t>
      </w:r>
      <w:r>
        <w:rPr>
          <w:i/>
        </w:rPr>
        <w:t>,</w:t>
      </w:r>
      <w:r>
        <w:t xml:space="preserve"> and are given below.</w:t>
      </w:r>
    </w:p>
    <w:p w14:paraId="0B5DE48C" w14:textId="5D479F20" w:rsidR="008C7882" w:rsidRDefault="008C7882" w:rsidP="008C7882">
      <w:pPr>
        <w:pStyle w:val="MTDisplayEquation"/>
      </w:pPr>
      <w:r>
        <w:lastRenderedPageBreak/>
        <w:tab/>
      </w:r>
      <w:r w:rsidR="00905817" w:rsidRPr="00905817">
        <w:rPr>
          <w:position w:val="-252"/>
        </w:rPr>
        <w:object w:dxaOrig="2600" w:dyaOrig="5160" w14:anchorId="0CD207E7">
          <v:shape id="_x0000_i2116" type="#_x0000_t75" style="width:129.75pt;height:258.1pt" o:ole="">
            <v:imagedata r:id="rId2203" o:title=""/>
          </v:shape>
          <o:OLEObject Type="Embed" ProgID="Equation.DSMT4" ShapeID="_x0000_i2116" DrawAspect="Content" ObjectID="_1493626140" r:id="rId2204"/>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827503">
        <w:fldChar w:fldCharType="begin"/>
      </w:r>
      <w:r w:rsidR="00827503">
        <w:instrText xml:space="preserve"> SEQ MTSec \c \* Arabic \* MERGEFORMAT </w:instrText>
      </w:r>
      <w:r w:rsidR="00827503">
        <w:fldChar w:fldCharType="separate"/>
      </w:r>
      <w:r w:rsidR="00D3178E">
        <w:rPr>
          <w:noProof/>
        </w:rPr>
        <w:instrText>4</w:instrText>
      </w:r>
      <w:r w:rsidR="00827503">
        <w:rPr>
          <w:noProof/>
        </w:rPr>
        <w:fldChar w:fldCharType="end"/>
      </w:r>
      <w:r w:rsidR="004F1C97">
        <w:instrText>.</w:instrText>
      </w:r>
      <w:r w:rsidR="00827503">
        <w:fldChar w:fldCharType="begin"/>
      </w:r>
      <w:r w:rsidR="00827503">
        <w:instrText xml:space="preserve"> SEQ MTEqn \c \* Arabic \* MERGEFORMAT </w:instrText>
      </w:r>
      <w:r w:rsidR="00827503">
        <w:fldChar w:fldCharType="separate"/>
      </w:r>
      <w:r w:rsidR="00D3178E">
        <w:rPr>
          <w:noProof/>
        </w:rPr>
        <w:instrText>3</w:instrText>
      </w:r>
      <w:r w:rsidR="00827503">
        <w:rPr>
          <w:noProof/>
        </w:rPr>
        <w:fldChar w:fldCharType="end"/>
      </w:r>
      <w:r w:rsidR="004F1C97">
        <w:instrText>)</w:instrText>
      </w:r>
      <w:r w:rsidR="004F1C97">
        <w:fldChar w:fldCharType="end"/>
      </w:r>
    </w:p>
    <w:p w14:paraId="2C15955E" w14:textId="77777777" w:rsidR="008C7882" w:rsidRDefault="00A5384D" w:rsidP="008C7882">
      <w:r>
        <w:t>The following integration rule is implemented for this element type.</w:t>
      </w:r>
    </w:p>
    <w:p w14:paraId="53100E10" w14:textId="77777777" w:rsidR="00A5384D" w:rsidRDefault="00A5384D" w:rsidP="008C7882"/>
    <w:p w14:paraId="29F870A1" w14:textId="77777777" w:rsidR="00A5384D" w:rsidRPr="00A5384D" w:rsidRDefault="00A5384D" w:rsidP="008C7882">
      <w:pPr>
        <w:rPr>
          <w:b/>
        </w:rPr>
      </w:pPr>
      <w:r>
        <w:rPr>
          <w:b/>
        </w:rPr>
        <w:t>8-point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A5384D" w14:paraId="0579FAEF" w14:textId="77777777" w:rsidTr="002A17FC">
        <w:tc>
          <w:tcPr>
            <w:tcW w:w="2394" w:type="dxa"/>
            <w:shd w:val="clear" w:color="auto" w:fill="EEECE1"/>
          </w:tcPr>
          <w:p w14:paraId="3B058AC8" w14:textId="77777777" w:rsidR="00A5384D" w:rsidRPr="002A17FC" w:rsidRDefault="00A5384D" w:rsidP="008C7882">
            <w:pPr>
              <w:rPr>
                <w:b/>
              </w:rPr>
            </w:pPr>
            <w:r w:rsidRPr="002A17FC">
              <w:rPr>
                <w:b/>
              </w:rPr>
              <w:t>r</w:t>
            </w:r>
          </w:p>
        </w:tc>
        <w:tc>
          <w:tcPr>
            <w:tcW w:w="2394" w:type="dxa"/>
            <w:shd w:val="clear" w:color="auto" w:fill="EEECE1"/>
          </w:tcPr>
          <w:p w14:paraId="5EAA00A2" w14:textId="77777777" w:rsidR="00A5384D" w:rsidRPr="002A17FC" w:rsidRDefault="00A5384D" w:rsidP="008C7882">
            <w:pPr>
              <w:rPr>
                <w:b/>
              </w:rPr>
            </w:pPr>
            <w:r w:rsidRPr="002A17FC">
              <w:rPr>
                <w:b/>
              </w:rPr>
              <w:t>s</w:t>
            </w:r>
          </w:p>
        </w:tc>
        <w:tc>
          <w:tcPr>
            <w:tcW w:w="2394" w:type="dxa"/>
            <w:shd w:val="clear" w:color="auto" w:fill="EEECE1"/>
          </w:tcPr>
          <w:p w14:paraId="3AE728DC" w14:textId="77777777" w:rsidR="00A5384D" w:rsidRPr="002A17FC" w:rsidRDefault="00A5384D" w:rsidP="008C7882">
            <w:pPr>
              <w:rPr>
                <w:b/>
              </w:rPr>
            </w:pPr>
            <w:r w:rsidRPr="002A17FC">
              <w:rPr>
                <w:b/>
              </w:rPr>
              <w:t>t</w:t>
            </w:r>
          </w:p>
        </w:tc>
        <w:tc>
          <w:tcPr>
            <w:tcW w:w="2394" w:type="dxa"/>
            <w:shd w:val="clear" w:color="auto" w:fill="EEECE1"/>
          </w:tcPr>
          <w:p w14:paraId="511749E0" w14:textId="77777777" w:rsidR="00A5384D" w:rsidRPr="002A17FC" w:rsidRDefault="00A5384D" w:rsidP="008C7882">
            <w:pPr>
              <w:rPr>
                <w:b/>
              </w:rPr>
            </w:pPr>
            <w:r w:rsidRPr="002A17FC">
              <w:rPr>
                <w:b/>
              </w:rPr>
              <w:t>w</w:t>
            </w:r>
          </w:p>
        </w:tc>
      </w:tr>
      <w:tr w:rsidR="00A5384D" w14:paraId="29291B8C" w14:textId="77777777" w:rsidTr="002A17FC">
        <w:tc>
          <w:tcPr>
            <w:tcW w:w="2394" w:type="dxa"/>
            <w:shd w:val="clear" w:color="auto" w:fill="auto"/>
          </w:tcPr>
          <w:p w14:paraId="339C4D29" w14:textId="77777777" w:rsidR="00A5384D" w:rsidRDefault="00A5384D" w:rsidP="008C7882">
            <w:r>
              <w:t>-</w:t>
            </w:r>
            <w:r w:rsidRPr="00A5384D">
              <w:t>0.577350269</w:t>
            </w:r>
          </w:p>
        </w:tc>
        <w:tc>
          <w:tcPr>
            <w:tcW w:w="2394" w:type="dxa"/>
            <w:shd w:val="clear" w:color="auto" w:fill="auto"/>
          </w:tcPr>
          <w:p w14:paraId="0E48E96D" w14:textId="77777777" w:rsidR="00A5384D" w:rsidRDefault="00A5384D" w:rsidP="008C7882">
            <w:r>
              <w:t>-</w:t>
            </w:r>
            <w:r w:rsidRPr="00A5384D">
              <w:t>0.577350269</w:t>
            </w:r>
          </w:p>
        </w:tc>
        <w:tc>
          <w:tcPr>
            <w:tcW w:w="2394" w:type="dxa"/>
            <w:shd w:val="clear" w:color="auto" w:fill="auto"/>
          </w:tcPr>
          <w:p w14:paraId="1E2FB1AC" w14:textId="77777777" w:rsidR="00A5384D" w:rsidRDefault="00A5384D" w:rsidP="008C7882">
            <w:r>
              <w:t>-</w:t>
            </w:r>
            <w:r w:rsidRPr="00A5384D">
              <w:t>0.577350269</w:t>
            </w:r>
          </w:p>
        </w:tc>
        <w:tc>
          <w:tcPr>
            <w:tcW w:w="2394" w:type="dxa"/>
            <w:shd w:val="clear" w:color="auto" w:fill="auto"/>
          </w:tcPr>
          <w:p w14:paraId="26BFDA5E" w14:textId="77777777" w:rsidR="00A5384D" w:rsidRDefault="00A5384D" w:rsidP="008C7882">
            <w:r>
              <w:t>1</w:t>
            </w:r>
          </w:p>
        </w:tc>
      </w:tr>
      <w:tr w:rsidR="00A5384D" w14:paraId="3201BE46" w14:textId="77777777" w:rsidTr="002A17FC">
        <w:tc>
          <w:tcPr>
            <w:tcW w:w="2394" w:type="dxa"/>
            <w:shd w:val="clear" w:color="auto" w:fill="auto"/>
          </w:tcPr>
          <w:p w14:paraId="291283B5" w14:textId="77777777" w:rsidR="00A5384D" w:rsidRDefault="00A5384D" w:rsidP="008C7882">
            <w:r w:rsidRPr="00A5384D">
              <w:t>0.577350269</w:t>
            </w:r>
          </w:p>
        </w:tc>
        <w:tc>
          <w:tcPr>
            <w:tcW w:w="2394" w:type="dxa"/>
            <w:shd w:val="clear" w:color="auto" w:fill="auto"/>
          </w:tcPr>
          <w:p w14:paraId="465372EC" w14:textId="77777777" w:rsidR="00A5384D" w:rsidRDefault="00A5384D" w:rsidP="008C7882">
            <w:r>
              <w:t>-</w:t>
            </w:r>
            <w:r w:rsidRPr="00A5384D">
              <w:t>0.577350269</w:t>
            </w:r>
          </w:p>
        </w:tc>
        <w:tc>
          <w:tcPr>
            <w:tcW w:w="2394" w:type="dxa"/>
            <w:shd w:val="clear" w:color="auto" w:fill="auto"/>
          </w:tcPr>
          <w:p w14:paraId="0A6C9C1B" w14:textId="77777777" w:rsidR="00A5384D" w:rsidRDefault="00A5384D" w:rsidP="008C7882">
            <w:r>
              <w:t>-</w:t>
            </w:r>
            <w:r w:rsidRPr="00A5384D">
              <w:t>0.577350269</w:t>
            </w:r>
          </w:p>
        </w:tc>
        <w:tc>
          <w:tcPr>
            <w:tcW w:w="2394" w:type="dxa"/>
            <w:shd w:val="clear" w:color="auto" w:fill="auto"/>
          </w:tcPr>
          <w:p w14:paraId="03AD7F85" w14:textId="77777777" w:rsidR="00A5384D" w:rsidRDefault="00A5384D" w:rsidP="008C7882">
            <w:r>
              <w:t>1</w:t>
            </w:r>
          </w:p>
        </w:tc>
      </w:tr>
      <w:tr w:rsidR="00A5384D" w14:paraId="27BD7C14" w14:textId="77777777" w:rsidTr="002A17FC">
        <w:tc>
          <w:tcPr>
            <w:tcW w:w="2394" w:type="dxa"/>
            <w:shd w:val="clear" w:color="auto" w:fill="auto"/>
          </w:tcPr>
          <w:p w14:paraId="07ED5CAC" w14:textId="77777777" w:rsidR="00A5384D" w:rsidRPr="00A5384D" w:rsidRDefault="00A5384D" w:rsidP="008C7882">
            <w:r w:rsidRPr="00A5384D">
              <w:t>0.577350269</w:t>
            </w:r>
          </w:p>
        </w:tc>
        <w:tc>
          <w:tcPr>
            <w:tcW w:w="2394" w:type="dxa"/>
            <w:shd w:val="clear" w:color="auto" w:fill="auto"/>
          </w:tcPr>
          <w:p w14:paraId="3808F2C6" w14:textId="77777777" w:rsidR="00A5384D" w:rsidRDefault="00A5384D" w:rsidP="008C7882">
            <w:r w:rsidRPr="00A5384D">
              <w:t>0.577350269</w:t>
            </w:r>
          </w:p>
        </w:tc>
        <w:tc>
          <w:tcPr>
            <w:tcW w:w="2394" w:type="dxa"/>
            <w:shd w:val="clear" w:color="auto" w:fill="auto"/>
          </w:tcPr>
          <w:p w14:paraId="4A5669ED" w14:textId="77777777" w:rsidR="00A5384D" w:rsidRDefault="00A5384D" w:rsidP="008C7882">
            <w:r>
              <w:t>-</w:t>
            </w:r>
            <w:r w:rsidRPr="00A5384D">
              <w:t>0.577350269</w:t>
            </w:r>
          </w:p>
        </w:tc>
        <w:tc>
          <w:tcPr>
            <w:tcW w:w="2394" w:type="dxa"/>
            <w:shd w:val="clear" w:color="auto" w:fill="auto"/>
          </w:tcPr>
          <w:p w14:paraId="702A7453" w14:textId="77777777" w:rsidR="00A5384D" w:rsidRDefault="00A5384D" w:rsidP="008C7882">
            <w:r>
              <w:t>1</w:t>
            </w:r>
          </w:p>
        </w:tc>
      </w:tr>
      <w:tr w:rsidR="00A5384D" w14:paraId="36DF4AEF" w14:textId="77777777" w:rsidTr="002A17FC">
        <w:tc>
          <w:tcPr>
            <w:tcW w:w="2394" w:type="dxa"/>
            <w:shd w:val="clear" w:color="auto" w:fill="auto"/>
          </w:tcPr>
          <w:p w14:paraId="2B4DE2B5" w14:textId="77777777" w:rsidR="00A5384D" w:rsidRPr="00A5384D" w:rsidRDefault="00A5384D" w:rsidP="008C7882">
            <w:r>
              <w:t>-</w:t>
            </w:r>
            <w:r w:rsidRPr="00A5384D">
              <w:t>0.577350269</w:t>
            </w:r>
          </w:p>
        </w:tc>
        <w:tc>
          <w:tcPr>
            <w:tcW w:w="2394" w:type="dxa"/>
            <w:shd w:val="clear" w:color="auto" w:fill="auto"/>
          </w:tcPr>
          <w:p w14:paraId="65FF129E" w14:textId="77777777" w:rsidR="00A5384D" w:rsidRPr="00A5384D" w:rsidRDefault="00A5384D" w:rsidP="008C7882">
            <w:r w:rsidRPr="00A5384D">
              <w:t>0.577350269</w:t>
            </w:r>
          </w:p>
        </w:tc>
        <w:tc>
          <w:tcPr>
            <w:tcW w:w="2394" w:type="dxa"/>
            <w:shd w:val="clear" w:color="auto" w:fill="auto"/>
          </w:tcPr>
          <w:p w14:paraId="057A2193" w14:textId="77777777" w:rsidR="00A5384D" w:rsidRDefault="00A5384D" w:rsidP="008C7882">
            <w:r>
              <w:t>-</w:t>
            </w:r>
            <w:r w:rsidRPr="00A5384D">
              <w:t>0.577350269</w:t>
            </w:r>
          </w:p>
        </w:tc>
        <w:tc>
          <w:tcPr>
            <w:tcW w:w="2394" w:type="dxa"/>
            <w:shd w:val="clear" w:color="auto" w:fill="auto"/>
          </w:tcPr>
          <w:p w14:paraId="3966C6A4" w14:textId="77777777" w:rsidR="00A5384D" w:rsidRDefault="00A5384D" w:rsidP="008C7882">
            <w:r>
              <w:t>1</w:t>
            </w:r>
          </w:p>
        </w:tc>
      </w:tr>
      <w:tr w:rsidR="00A5384D" w14:paraId="471EABB9" w14:textId="77777777" w:rsidTr="002A17FC">
        <w:tc>
          <w:tcPr>
            <w:tcW w:w="2394" w:type="dxa"/>
            <w:shd w:val="clear" w:color="auto" w:fill="auto"/>
          </w:tcPr>
          <w:p w14:paraId="2F4A85FF" w14:textId="77777777" w:rsidR="00A5384D" w:rsidRDefault="00A5384D" w:rsidP="008C7882">
            <w:r>
              <w:t>-</w:t>
            </w:r>
            <w:r w:rsidRPr="00A5384D">
              <w:t>0.577350269</w:t>
            </w:r>
          </w:p>
        </w:tc>
        <w:tc>
          <w:tcPr>
            <w:tcW w:w="2394" w:type="dxa"/>
            <w:shd w:val="clear" w:color="auto" w:fill="auto"/>
          </w:tcPr>
          <w:p w14:paraId="590352F0" w14:textId="77777777" w:rsidR="00A5384D" w:rsidRPr="00A5384D" w:rsidRDefault="00A5384D" w:rsidP="008C7882">
            <w:r>
              <w:t>-</w:t>
            </w:r>
            <w:r w:rsidRPr="00A5384D">
              <w:t>0.577350269</w:t>
            </w:r>
          </w:p>
        </w:tc>
        <w:tc>
          <w:tcPr>
            <w:tcW w:w="2394" w:type="dxa"/>
            <w:shd w:val="clear" w:color="auto" w:fill="auto"/>
          </w:tcPr>
          <w:p w14:paraId="6F91B014" w14:textId="77777777" w:rsidR="00A5384D" w:rsidRDefault="00A5384D" w:rsidP="008C7882">
            <w:r w:rsidRPr="00A5384D">
              <w:t>0.577350269</w:t>
            </w:r>
          </w:p>
        </w:tc>
        <w:tc>
          <w:tcPr>
            <w:tcW w:w="2394" w:type="dxa"/>
            <w:shd w:val="clear" w:color="auto" w:fill="auto"/>
          </w:tcPr>
          <w:p w14:paraId="431CE8E0" w14:textId="77777777" w:rsidR="00A5384D" w:rsidRDefault="00A5384D" w:rsidP="008C7882">
            <w:r>
              <w:t>1</w:t>
            </w:r>
          </w:p>
        </w:tc>
      </w:tr>
      <w:tr w:rsidR="00A5384D" w14:paraId="2D1A8A2C" w14:textId="77777777" w:rsidTr="002A17FC">
        <w:tc>
          <w:tcPr>
            <w:tcW w:w="2394" w:type="dxa"/>
            <w:shd w:val="clear" w:color="auto" w:fill="auto"/>
          </w:tcPr>
          <w:p w14:paraId="7EAEA395" w14:textId="77777777" w:rsidR="00A5384D" w:rsidRDefault="00A5384D" w:rsidP="008C7882">
            <w:r w:rsidRPr="00A5384D">
              <w:t>0.577350269</w:t>
            </w:r>
          </w:p>
        </w:tc>
        <w:tc>
          <w:tcPr>
            <w:tcW w:w="2394" w:type="dxa"/>
            <w:shd w:val="clear" w:color="auto" w:fill="auto"/>
          </w:tcPr>
          <w:p w14:paraId="0CC680FF" w14:textId="77777777" w:rsidR="00A5384D" w:rsidRDefault="00A5384D" w:rsidP="008C7882">
            <w:r>
              <w:t>-</w:t>
            </w:r>
            <w:r w:rsidRPr="00A5384D">
              <w:t>0.577350269</w:t>
            </w:r>
          </w:p>
        </w:tc>
        <w:tc>
          <w:tcPr>
            <w:tcW w:w="2394" w:type="dxa"/>
            <w:shd w:val="clear" w:color="auto" w:fill="auto"/>
          </w:tcPr>
          <w:p w14:paraId="364F5F79" w14:textId="77777777" w:rsidR="00A5384D" w:rsidRPr="00A5384D" w:rsidRDefault="00A5384D" w:rsidP="008C7882">
            <w:r w:rsidRPr="00A5384D">
              <w:t>0.577350269</w:t>
            </w:r>
          </w:p>
        </w:tc>
        <w:tc>
          <w:tcPr>
            <w:tcW w:w="2394" w:type="dxa"/>
            <w:shd w:val="clear" w:color="auto" w:fill="auto"/>
          </w:tcPr>
          <w:p w14:paraId="1E0E7E93" w14:textId="77777777" w:rsidR="00A5384D" w:rsidRDefault="00A5384D" w:rsidP="008C7882">
            <w:r>
              <w:t>1</w:t>
            </w:r>
          </w:p>
        </w:tc>
      </w:tr>
      <w:tr w:rsidR="00A5384D" w14:paraId="4F475398" w14:textId="77777777" w:rsidTr="002A17FC">
        <w:tc>
          <w:tcPr>
            <w:tcW w:w="2394" w:type="dxa"/>
            <w:shd w:val="clear" w:color="auto" w:fill="auto"/>
          </w:tcPr>
          <w:p w14:paraId="6E33795F" w14:textId="77777777" w:rsidR="00A5384D" w:rsidRPr="00A5384D" w:rsidRDefault="00A5384D" w:rsidP="008C7882">
            <w:r w:rsidRPr="00A5384D">
              <w:t>0.577350269</w:t>
            </w:r>
          </w:p>
        </w:tc>
        <w:tc>
          <w:tcPr>
            <w:tcW w:w="2394" w:type="dxa"/>
            <w:shd w:val="clear" w:color="auto" w:fill="auto"/>
          </w:tcPr>
          <w:p w14:paraId="47C424FA" w14:textId="77777777" w:rsidR="00A5384D" w:rsidRDefault="00A5384D" w:rsidP="008C7882">
            <w:r w:rsidRPr="00A5384D">
              <w:t>0.577350269</w:t>
            </w:r>
          </w:p>
        </w:tc>
        <w:tc>
          <w:tcPr>
            <w:tcW w:w="2394" w:type="dxa"/>
            <w:shd w:val="clear" w:color="auto" w:fill="auto"/>
          </w:tcPr>
          <w:p w14:paraId="4ACB6136" w14:textId="77777777" w:rsidR="00A5384D" w:rsidRPr="00A5384D" w:rsidRDefault="00A5384D" w:rsidP="008C7882">
            <w:r w:rsidRPr="00A5384D">
              <w:t>0.577350269</w:t>
            </w:r>
          </w:p>
        </w:tc>
        <w:tc>
          <w:tcPr>
            <w:tcW w:w="2394" w:type="dxa"/>
            <w:shd w:val="clear" w:color="auto" w:fill="auto"/>
          </w:tcPr>
          <w:p w14:paraId="775D3F03" w14:textId="77777777" w:rsidR="00A5384D" w:rsidRDefault="00A5384D" w:rsidP="008C7882">
            <w:r>
              <w:t>1</w:t>
            </w:r>
          </w:p>
        </w:tc>
      </w:tr>
      <w:tr w:rsidR="00A5384D" w14:paraId="0C8C2EF6" w14:textId="77777777" w:rsidTr="002A17FC">
        <w:tc>
          <w:tcPr>
            <w:tcW w:w="2394" w:type="dxa"/>
            <w:shd w:val="clear" w:color="auto" w:fill="auto"/>
          </w:tcPr>
          <w:p w14:paraId="7E5ED1A5" w14:textId="77777777" w:rsidR="00A5384D" w:rsidRPr="00A5384D" w:rsidRDefault="00A5384D" w:rsidP="008C7882">
            <w:r>
              <w:t>-</w:t>
            </w:r>
            <w:r w:rsidRPr="00A5384D">
              <w:t>0.577350269</w:t>
            </w:r>
          </w:p>
        </w:tc>
        <w:tc>
          <w:tcPr>
            <w:tcW w:w="2394" w:type="dxa"/>
            <w:shd w:val="clear" w:color="auto" w:fill="auto"/>
          </w:tcPr>
          <w:p w14:paraId="169DA892" w14:textId="77777777" w:rsidR="00A5384D" w:rsidRPr="00A5384D" w:rsidRDefault="00A5384D" w:rsidP="008C7882">
            <w:r w:rsidRPr="00A5384D">
              <w:t>0.577350269</w:t>
            </w:r>
          </w:p>
        </w:tc>
        <w:tc>
          <w:tcPr>
            <w:tcW w:w="2394" w:type="dxa"/>
            <w:shd w:val="clear" w:color="auto" w:fill="auto"/>
          </w:tcPr>
          <w:p w14:paraId="3958A5CF" w14:textId="77777777" w:rsidR="00A5384D" w:rsidRPr="00A5384D" w:rsidRDefault="00A5384D" w:rsidP="008C7882">
            <w:r w:rsidRPr="00A5384D">
              <w:t>0.577350269</w:t>
            </w:r>
          </w:p>
        </w:tc>
        <w:tc>
          <w:tcPr>
            <w:tcW w:w="2394" w:type="dxa"/>
            <w:shd w:val="clear" w:color="auto" w:fill="auto"/>
          </w:tcPr>
          <w:p w14:paraId="18DDB597" w14:textId="77777777" w:rsidR="00A5384D" w:rsidRDefault="00A5384D" w:rsidP="008C7882">
            <w:r>
              <w:t>1</w:t>
            </w:r>
          </w:p>
        </w:tc>
      </w:tr>
    </w:tbl>
    <w:p w14:paraId="78F24351" w14:textId="77777777" w:rsidR="00A5384D" w:rsidRDefault="00A5384D" w:rsidP="008C7882"/>
    <w:p w14:paraId="010D8439" w14:textId="77777777" w:rsidR="008C7882" w:rsidRDefault="008C7882" w:rsidP="008C7882">
      <w:pPr>
        <w:pStyle w:val="Heading3"/>
      </w:pPr>
      <w:bookmarkStart w:id="763" w:name="_Toc289032564"/>
      <w:r>
        <w:t>Pentahedral Elements</w:t>
      </w:r>
      <w:bookmarkEnd w:id="763"/>
    </w:p>
    <w:p w14:paraId="7E9633AE" w14:textId="77777777" w:rsidR="008C7882" w:rsidRDefault="008C7882" w:rsidP="008C7882">
      <w:r>
        <w:t xml:space="preserve">Pentahedral elements (also knows as “wedge” elements) consist of six nodes and five faces. Their shape functions are defined in function of the isoparametric coordinates </w:t>
      </w:r>
      <w:r w:rsidRPr="000E67ED">
        <w:rPr>
          <w:i/>
        </w:rPr>
        <w:t>r</w:t>
      </w:r>
      <w:r>
        <w:t xml:space="preserve">, </w:t>
      </w:r>
      <w:r w:rsidRPr="000E67ED">
        <w:rPr>
          <w:i/>
        </w:rPr>
        <w:t>s</w:t>
      </w:r>
      <w:r>
        <w:t xml:space="preserve"> and </w:t>
      </w:r>
      <w:r w:rsidRPr="000E67ED">
        <w:rPr>
          <w:i/>
        </w:rPr>
        <w:t>t</w:t>
      </w:r>
      <w:r>
        <w:t xml:space="preserve"> and are </w:t>
      </w:r>
      <w:r w:rsidRPr="000E67ED">
        <w:t>given</w:t>
      </w:r>
      <w:r>
        <w:t xml:space="preserve"> as follows.</w:t>
      </w:r>
    </w:p>
    <w:p w14:paraId="63498429" w14:textId="58C8DD80" w:rsidR="008C7882" w:rsidRDefault="008C7882" w:rsidP="008C7882">
      <w:pPr>
        <w:pStyle w:val="MTDisplayEquation"/>
      </w:pPr>
      <w:r>
        <w:lastRenderedPageBreak/>
        <w:tab/>
      </w:r>
      <w:r w:rsidR="00905817" w:rsidRPr="00905817">
        <w:rPr>
          <w:position w:val="-186"/>
        </w:rPr>
        <w:object w:dxaOrig="2260" w:dyaOrig="3840" w14:anchorId="0C0D64E2">
          <v:shape id="_x0000_i2117" type="#_x0000_t75" style="width:113.45pt;height:191.55pt" o:ole="">
            <v:imagedata r:id="rId2205" o:title=""/>
          </v:shape>
          <o:OLEObject Type="Embed" ProgID="Equation.DSMT4" ShapeID="_x0000_i2117" DrawAspect="Content" ObjectID="_1493626141" r:id="rId2206"/>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827503">
        <w:fldChar w:fldCharType="begin"/>
      </w:r>
      <w:r w:rsidR="00827503">
        <w:instrText xml:space="preserve"> SEQ MTSec \c \* Arabic \* MERGEFORMAT </w:instrText>
      </w:r>
      <w:r w:rsidR="00827503">
        <w:fldChar w:fldCharType="separate"/>
      </w:r>
      <w:r w:rsidR="00D3178E">
        <w:rPr>
          <w:noProof/>
        </w:rPr>
        <w:instrText>4</w:instrText>
      </w:r>
      <w:r w:rsidR="00827503">
        <w:rPr>
          <w:noProof/>
        </w:rPr>
        <w:fldChar w:fldCharType="end"/>
      </w:r>
      <w:r w:rsidR="004F1C97">
        <w:instrText>.</w:instrText>
      </w:r>
      <w:r w:rsidR="00827503">
        <w:fldChar w:fldCharType="begin"/>
      </w:r>
      <w:r w:rsidR="00827503">
        <w:instrText xml:space="preserve"> SEQ MTEqn \c \* Arabic \* MERGEFORMAT </w:instrText>
      </w:r>
      <w:r w:rsidR="00827503">
        <w:fldChar w:fldCharType="separate"/>
      </w:r>
      <w:r w:rsidR="00D3178E">
        <w:rPr>
          <w:noProof/>
        </w:rPr>
        <w:instrText>4</w:instrText>
      </w:r>
      <w:r w:rsidR="00827503">
        <w:rPr>
          <w:noProof/>
        </w:rPr>
        <w:fldChar w:fldCharType="end"/>
      </w:r>
      <w:r w:rsidR="004F1C97">
        <w:instrText>)</w:instrText>
      </w:r>
      <w:r w:rsidR="004F1C97">
        <w:fldChar w:fldCharType="end"/>
      </w:r>
    </w:p>
    <w:p w14:paraId="165FF822" w14:textId="77777777" w:rsidR="00912318" w:rsidRDefault="00912318" w:rsidP="008C7882"/>
    <w:p w14:paraId="7ABEDEA7" w14:textId="77777777" w:rsidR="008C7882" w:rsidRDefault="00912318" w:rsidP="008C7882">
      <w:r>
        <w:t>The following integration rule is implemented for this element type.</w:t>
      </w:r>
    </w:p>
    <w:p w14:paraId="0770B69D" w14:textId="77777777" w:rsidR="00912318" w:rsidRDefault="00912318" w:rsidP="008C7882"/>
    <w:p w14:paraId="0A1A67F3" w14:textId="77777777" w:rsidR="00912318" w:rsidRDefault="00912318" w:rsidP="008C7882">
      <w:r>
        <w:rPr>
          <w:b/>
        </w:rPr>
        <w:t>6-point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14:paraId="3F13F102" w14:textId="77777777" w:rsidTr="002A17FC">
        <w:tc>
          <w:tcPr>
            <w:tcW w:w="2394" w:type="dxa"/>
            <w:shd w:val="clear" w:color="auto" w:fill="EEECE1"/>
          </w:tcPr>
          <w:p w14:paraId="3212909F" w14:textId="77777777" w:rsidR="00912318" w:rsidRPr="002A17FC" w:rsidRDefault="00912318" w:rsidP="008C7882">
            <w:pPr>
              <w:rPr>
                <w:b/>
              </w:rPr>
            </w:pPr>
            <w:r w:rsidRPr="002A17FC">
              <w:rPr>
                <w:b/>
              </w:rPr>
              <w:t>r</w:t>
            </w:r>
          </w:p>
        </w:tc>
        <w:tc>
          <w:tcPr>
            <w:tcW w:w="2394" w:type="dxa"/>
            <w:shd w:val="clear" w:color="auto" w:fill="EEECE1"/>
          </w:tcPr>
          <w:p w14:paraId="0D42F836" w14:textId="77777777" w:rsidR="00912318" w:rsidRPr="002A17FC" w:rsidRDefault="00912318" w:rsidP="008C7882">
            <w:pPr>
              <w:rPr>
                <w:b/>
              </w:rPr>
            </w:pPr>
            <w:r w:rsidRPr="002A17FC">
              <w:rPr>
                <w:b/>
              </w:rPr>
              <w:t>s</w:t>
            </w:r>
          </w:p>
        </w:tc>
        <w:tc>
          <w:tcPr>
            <w:tcW w:w="2394" w:type="dxa"/>
            <w:shd w:val="clear" w:color="auto" w:fill="EEECE1"/>
          </w:tcPr>
          <w:p w14:paraId="5D38D7ED" w14:textId="77777777" w:rsidR="00912318" w:rsidRPr="002A17FC" w:rsidRDefault="00912318" w:rsidP="008C7882">
            <w:pPr>
              <w:rPr>
                <w:b/>
              </w:rPr>
            </w:pPr>
            <w:r w:rsidRPr="002A17FC">
              <w:rPr>
                <w:b/>
              </w:rPr>
              <w:t>t</w:t>
            </w:r>
          </w:p>
        </w:tc>
        <w:tc>
          <w:tcPr>
            <w:tcW w:w="2394" w:type="dxa"/>
            <w:shd w:val="clear" w:color="auto" w:fill="EEECE1"/>
          </w:tcPr>
          <w:p w14:paraId="68C094A8" w14:textId="77777777" w:rsidR="00912318" w:rsidRPr="002A17FC" w:rsidRDefault="00912318" w:rsidP="008C7882">
            <w:pPr>
              <w:rPr>
                <w:b/>
              </w:rPr>
            </w:pPr>
            <w:r w:rsidRPr="002A17FC">
              <w:rPr>
                <w:b/>
              </w:rPr>
              <w:t>w</w:t>
            </w:r>
          </w:p>
        </w:tc>
      </w:tr>
      <w:tr w:rsidR="00912318" w14:paraId="1E1F447D" w14:textId="77777777" w:rsidTr="002A17FC">
        <w:tc>
          <w:tcPr>
            <w:tcW w:w="2394" w:type="dxa"/>
            <w:shd w:val="clear" w:color="auto" w:fill="auto"/>
          </w:tcPr>
          <w:p w14:paraId="7B11BCDA" w14:textId="77777777" w:rsidR="00912318" w:rsidRDefault="00912318" w:rsidP="008C7882">
            <w:r w:rsidRPr="00912318">
              <w:t>0.166666667</w:t>
            </w:r>
          </w:p>
        </w:tc>
        <w:tc>
          <w:tcPr>
            <w:tcW w:w="2394" w:type="dxa"/>
            <w:shd w:val="clear" w:color="auto" w:fill="auto"/>
          </w:tcPr>
          <w:p w14:paraId="7287034F" w14:textId="77777777" w:rsidR="00912318" w:rsidRDefault="00912318" w:rsidP="008C7882">
            <w:r w:rsidRPr="00912318">
              <w:t>0.166666667</w:t>
            </w:r>
          </w:p>
        </w:tc>
        <w:tc>
          <w:tcPr>
            <w:tcW w:w="2394" w:type="dxa"/>
            <w:shd w:val="clear" w:color="auto" w:fill="auto"/>
          </w:tcPr>
          <w:p w14:paraId="4096E150" w14:textId="77777777" w:rsidR="00912318" w:rsidRDefault="00912318" w:rsidP="008C7882">
            <w:r>
              <w:t>-</w:t>
            </w:r>
            <w:r w:rsidRPr="00912318">
              <w:t>0.577350269</w:t>
            </w:r>
          </w:p>
        </w:tc>
        <w:tc>
          <w:tcPr>
            <w:tcW w:w="2394" w:type="dxa"/>
            <w:shd w:val="clear" w:color="auto" w:fill="auto"/>
          </w:tcPr>
          <w:p w14:paraId="774E9E63" w14:textId="77777777" w:rsidR="00912318" w:rsidRDefault="00912318" w:rsidP="008C7882">
            <w:r w:rsidRPr="00912318">
              <w:t>0.166666667</w:t>
            </w:r>
          </w:p>
        </w:tc>
      </w:tr>
      <w:tr w:rsidR="00912318" w14:paraId="7248EE2A" w14:textId="77777777" w:rsidTr="002A17FC">
        <w:tc>
          <w:tcPr>
            <w:tcW w:w="2394" w:type="dxa"/>
            <w:shd w:val="clear" w:color="auto" w:fill="auto"/>
          </w:tcPr>
          <w:p w14:paraId="30932117" w14:textId="77777777" w:rsidR="00912318" w:rsidRDefault="00912318" w:rsidP="008C7882">
            <w:r w:rsidRPr="00912318">
              <w:t>0.666666667</w:t>
            </w:r>
          </w:p>
        </w:tc>
        <w:tc>
          <w:tcPr>
            <w:tcW w:w="2394" w:type="dxa"/>
            <w:shd w:val="clear" w:color="auto" w:fill="auto"/>
          </w:tcPr>
          <w:p w14:paraId="1769333E" w14:textId="77777777" w:rsidR="00912318" w:rsidRDefault="00912318" w:rsidP="008C7882">
            <w:r w:rsidRPr="00912318">
              <w:t>0.166666667</w:t>
            </w:r>
          </w:p>
        </w:tc>
        <w:tc>
          <w:tcPr>
            <w:tcW w:w="2394" w:type="dxa"/>
            <w:shd w:val="clear" w:color="auto" w:fill="auto"/>
          </w:tcPr>
          <w:p w14:paraId="39DF9ABB" w14:textId="77777777" w:rsidR="00912318" w:rsidRDefault="00912318" w:rsidP="008C7882">
            <w:r>
              <w:t>-</w:t>
            </w:r>
            <w:r w:rsidRPr="00912318">
              <w:t>0.577350269</w:t>
            </w:r>
          </w:p>
        </w:tc>
        <w:tc>
          <w:tcPr>
            <w:tcW w:w="2394" w:type="dxa"/>
            <w:shd w:val="clear" w:color="auto" w:fill="auto"/>
          </w:tcPr>
          <w:p w14:paraId="523FBD2B" w14:textId="77777777" w:rsidR="00912318" w:rsidRDefault="00912318" w:rsidP="008C7882">
            <w:r w:rsidRPr="00912318">
              <w:t>0.166666667</w:t>
            </w:r>
          </w:p>
        </w:tc>
      </w:tr>
      <w:tr w:rsidR="00912318" w14:paraId="0FF4E447" w14:textId="77777777" w:rsidTr="002A17FC">
        <w:tc>
          <w:tcPr>
            <w:tcW w:w="2394" w:type="dxa"/>
            <w:shd w:val="clear" w:color="auto" w:fill="auto"/>
          </w:tcPr>
          <w:p w14:paraId="72E5AF66" w14:textId="77777777" w:rsidR="00912318" w:rsidRDefault="00912318" w:rsidP="008C7882">
            <w:r w:rsidRPr="00912318">
              <w:t>0.166666667</w:t>
            </w:r>
          </w:p>
        </w:tc>
        <w:tc>
          <w:tcPr>
            <w:tcW w:w="2394" w:type="dxa"/>
            <w:shd w:val="clear" w:color="auto" w:fill="auto"/>
          </w:tcPr>
          <w:p w14:paraId="7086DCDB" w14:textId="77777777" w:rsidR="00912318" w:rsidRDefault="00912318" w:rsidP="008C7882">
            <w:r w:rsidRPr="00912318">
              <w:t>0.666666667</w:t>
            </w:r>
          </w:p>
        </w:tc>
        <w:tc>
          <w:tcPr>
            <w:tcW w:w="2394" w:type="dxa"/>
            <w:shd w:val="clear" w:color="auto" w:fill="auto"/>
          </w:tcPr>
          <w:p w14:paraId="00D3A0B1" w14:textId="77777777" w:rsidR="00912318" w:rsidRDefault="00912318" w:rsidP="008C7882">
            <w:r>
              <w:t>-</w:t>
            </w:r>
            <w:r w:rsidRPr="00912318">
              <w:t>0.577350269</w:t>
            </w:r>
          </w:p>
        </w:tc>
        <w:tc>
          <w:tcPr>
            <w:tcW w:w="2394" w:type="dxa"/>
            <w:shd w:val="clear" w:color="auto" w:fill="auto"/>
          </w:tcPr>
          <w:p w14:paraId="51C865C4" w14:textId="77777777" w:rsidR="00912318" w:rsidRDefault="00912318" w:rsidP="008C7882">
            <w:r w:rsidRPr="00912318">
              <w:t>0.166666667</w:t>
            </w:r>
          </w:p>
        </w:tc>
      </w:tr>
      <w:tr w:rsidR="00912318" w14:paraId="0CD14CDA" w14:textId="77777777" w:rsidTr="002A17FC">
        <w:tc>
          <w:tcPr>
            <w:tcW w:w="2394" w:type="dxa"/>
            <w:shd w:val="clear" w:color="auto" w:fill="auto"/>
          </w:tcPr>
          <w:p w14:paraId="40E62F17" w14:textId="77777777" w:rsidR="00912318" w:rsidRDefault="00912318" w:rsidP="008C7882">
            <w:r w:rsidRPr="00912318">
              <w:t>0.166666667</w:t>
            </w:r>
          </w:p>
        </w:tc>
        <w:tc>
          <w:tcPr>
            <w:tcW w:w="2394" w:type="dxa"/>
            <w:shd w:val="clear" w:color="auto" w:fill="auto"/>
          </w:tcPr>
          <w:p w14:paraId="59A96124" w14:textId="77777777" w:rsidR="00912318" w:rsidRDefault="00912318" w:rsidP="008C7882">
            <w:r w:rsidRPr="00912318">
              <w:t>0.166666667</w:t>
            </w:r>
          </w:p>
        </w:tc>
        <w:tc>
          <w:tcPr>
            <w:tcW w:w="2394" w:type="dxa"/>
            <w:shd w:val="clear" w:color="auto" w:fill="auto"/>
          </w:tcPr>
          <w:p w14:paraId="52008F79" w14:textId="77777777" w:rsidR="00912318" w:rsidRDefault="00912318" w:rsidP="008C7882">
            <w:r w:rsidRPr="00912318">
              <w:t>0.577350269</w:t>
            </w:r>
          </w:p>
        </w:tc>
        <w:tc>
          <w:tcPr>
            <w:tcW w:w="2394" w:type="dxa"/>
            <w:shd w:val="clear" w:color="auto" w:fill="auto"/>
          </w:tcPr>
          <w:p w14:paraId="7A8CF649" w14:textId="77777777" w:rsidR="00912318" w:rsidRDefault="00912318" w:rsidP="008C7882">
            <w:r w:rsidRPr="00912318">
              <w:t>0.166666667</w:t>
            </w:r>
          </w:p>
        </w:tc>
      </w:tr>
      <w:tr w:rsidR="00912318" w14:paraId="66F4E3DA" w14:textId="77777777" w:rsidTr="002A17FC">
        <w:tc>
          <w:tcPr>
            <w:tcW w:w="2394" w:type="dxa"/>
            <w:shd w:val="clear" w:color="auto" w:fill="auto"/>
          </w:tcPr>
          <w:p w14:paraId="547E0443" w14:textId="77777777" w:rsidR="00912318" w:rsidRDefault="00912318" w:rsidP="008C7882">
            <w:r w:rsidRPr="00912318">
              <w:t>0.666666667</w:t>
            </w:r>
          </w:p>
        </w:tc>
        <w:tc>
          <w:tcPr>
            <w:tcW w:w="2394" w:type="dxa"/>
            <w:shd w:val="clear" w:color="auto" w:fill="auto"/>
          </w:tcPr>
          <w:p w14:paraId="0176599B" w14:textId="77777777" w:rsidR="00912318" w:rsidRDefault="00912318" w:rsidP="008C7882">
            <w:r w:rsidRPr="00912318">
              <w:t>0.166666667</w:t>
            </w:r>
          </w:p>
        </w:tc>
        <w:tc>
          <w:tcPr>
            <w:tcW w:w="2394" w:type="dxa"/>
            <w:shd w:val="clear" w:color="auto" w:fill="auto"/>
          </w:tcPr>
          <w:p w14:paraId="34584BED" w14:textId="77777777" w:rsidR="00912318" w:rsidRDefault="00912318" w:rsidP="008C7882">
            <w:r w:rsidRPr="00912318">
              <w:t>0.577350269</w:t>
            </w:r>
          </w:p>
        </w:tc>
        <w:tc>
          <w:tcPr>
            <w:tcW w:w="2394" w:type="dxa"/>
            <w:shd w:val="clear" w:color="auto" w:fill="auto"/>
          </w:tcPr>
          <w:p w14:paraId="3A659AEA" w14:textId="77777777" w:rsidR="00912318" w:rsidRDefault="00912318" w:rsidP="008C7882">
            <w:r w:rsidRPr="00912318">
              <w:t>0.166666667</w:t>
            </w:r>
          </w:p>
        </w:tc>
      </w:tr>
      <w:tr w:rsidR="00912318" w14:paraId="2963A156" w14:textId="77777777" w:rsidTr="002A17FC">
        <w:tc>
          <w:tcPr>
            <w:tcW w:w="2394" w:type="dxa"/>
            <w:shd w:val="clear" w:color="auto" w:fill="auto"/>
          </w:tcPr>
          <w:p w14:paraId="5BD60673" w14:textId="77777777" w:rsidR="00912318" w:rsidRDefault="00912318" w:rsidP="008C7882">
            <w:r w:rsidRPr="00912318">
              <w:t>0.166666667</w:t>
            </w:r>
          </w:p>
        </w:tc>
        <w:tc>
          <w:tcPr>
            <w:tcW w:w="2394" w:type="dxa"/>
            <w:shd w:val="clear" w:color="auto" w:fill="auto"/>
          </w:tcPr>
          <w:p w14:paraId="3CC244F7" w14:textId="77777777" w:rsidR="00912318" w:rsidRDefault="00912318" w:rsidP="008C7882">
            <w:r w:rsidRPr="00912318">
              <w:t>0.666666667</w:t>
            </w:r>
          </w:p>
        </w:tc>
        <w:tc>
          <w:tcPr>
            <w:tcW w:w="2394" w:type="dxa"/>
            <w:shd w:val="clear" w:color="auto" w:fill="auto"/>
          </w:tcPr>
          <w:p w14:paraId="03DC93BF" w14:textId="77777777" w:rsidR="00912318" w:rsidRDefault="00912318" w:rsidP="008C7882">
            <w:r w:rsidRPr="00912318">
              <w:t>0.577350269</w:t>
            </w:r>
          </w:p>
        </w:tc>
        <w:tc>
          <w:tcPr>
            <w:tcW w:w="2394" w:type="dxa"/>
            <w:shd w:val="clear" w:color="auto" w:fill="auto"/>
          </w:tcPr>
          <w:p w14:paraId="401CBBF6" w14:textId="77777777" w:rsidR="00912318" w:rsidRDefault="00912318" w:rsidP="008C7882">
            <w:r w:rsidRPr="00912318">
              <w:t>0.166666667</w:t>
            </w:r>
          </w:p>
        </w:tc>
      </w:tr>
    </w:tbl>
    <w:p w14:paraId="6E313954" w14:textId="77777777" w:rsidR="00912318" w:rsidRPr="00912318" w:rsidRDefault="00912318" w:rsidP="008C7882"/>
    <w:p w14:paraId="71714A97" w14:textId="77777777" w:rsidR="008C7882" w:rsidRDefault="008C7882" w:rsidP="008C7882">
      <w:pPr>
        <w:pStyle w:val="Heading3"/>
      </w:pPr>
      <w:bookmarkStart w:id="764" w:name="_Toc289032565"/>
      <w:r>
        <w:t>Tetrahedral Elements</w:t>
      </w:r>
      <w:bookmarkEnd w:id="764"/>
    </w:p>
    <w:p w14:paraId="22478575" w14:textId="77777777" w:rsidR="008C7882" w:rsidRDefault="008C7882" w:rsidP="008C7882">
      <w:r>
        <w:t xml:space="preserve">Linear 4-node tetrahedral elements are also available in FEBio. Their shape functions are defined in function of the isoparametric coordinates </w:t>
      </w:r>
      <w:r w:rsidRPr="000E67ED">
        <w:rPr>
          <w:i/>
        </w:rPr>
        <w:t>r</w:t>
      </w:r>
      <w:r>
        <w:t xml:space="preserve">, </w:t>
      </w:r>
      <w:r w:rsidRPr="000E67ED">
        <w:rPr>
          <w:i/>
        </w:rPr>
        <w:t>s</w:t>
      </w:r>
      <w:r>
        <w:t xml:space="preserve"> and </w:t>
      </w:r>
      <w:r w:rsidRPr="000E67ED">
        <w:rPr>
          <w:i/>
        </w:rPr>
        <w:t>t</w:t>
      </w:r>
      <w:r>
        <w:t xml:space="preserve">. </w:t>
      </w:r>
    </w:p>
    <w:p w14:paraId="2CD7A40F" w14:textId="143639F6" w:rsidR="008C7882" w:rsidRDefault="008C7882" w:rsidP="008C7882">
      <w:pPr>
        <w:pStyle w:val="MTDisplayEquation"/>
      </w:pPr>
      <w:r>
        <w:tab/>
      </w:r>
      <w:r w:rsidR="00905817" w:rsidRPr="00905817">
        <w:rPr>
          <w:position w:val="-66"/>
        </w:rPr>
        <w:object w:dxaOrig="1560" w:dyaOrig="1440" w14:anchorId="692323A1">
          <v:shape id="_x0000_i2118" type="#_x0000_t75" style="width:78.1pt;height:1in" o:ole="">
            <v:imagedata r:id="rId2207" o:title=""/>
          </v:shape>
          <o:OLEObject Type="Embed" ProgID="Equation.DSMT4" ShapeID="_x0000_i2118" DrawAspect="Content" ObjectID="_1493626142" r:id="rId2208"/>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827503">
        <w:fldChar w:fldCharType="begin"/>
      </w:r>
      <w:r w:rsidR="00827503">
        <w:instrText xml:space="preserve"> SEQ MTSec \c \* Arabic \* MERGEFORMAT </w:instrText>
      </w:r>
      <w:r w:rsidR="00827503">
        <w:fldChar w:fldCharType="separate"/>
      </w:r>
      <w:r w:rsidR="00D3178E">
        <w:rPr>
          <w:noProof/>
        </w:rPr>
        <w:instrText>4</w:instrText>
      </w:r>
      <w:r w:rsidR="00827503">
        <w:rPr>
          <w:noProof/>
        </w:rPr>
        <w:fldChar w:fldCharType="end"/>
      </w:r>
      <w:r w:rsidR="004F1C97">
        <w:instrText>.</w:instrText>
      </w:r>
      <w:r w:rsidR="00827503">
        <w:fldChar w:fldCharType="begin"/>
      </w:r>
      <w:r w:rsidR="00827503">
        <w:instrText xml:space="preserve"> SEQ MTEqn \c \* Arabic \* MERGEFORMAT </w:instrText>
      </w:r>
      <w:r w:rsidR="00827503">
        <w:fldChar w:fldCharType="separate"/>
      </w:r>
      <w:r w:rsidR="00D3178E">
        <w:rPr>
          <w:noProof/>
        </w:rPr>
        <w:instrText>5</w:instrText>
      </w:r>
      <w:r w:rsidR="00827503">
        <w:rPr>
          <w:noProof/>
        </w:rPr>
        <w:fldChar w:fldCharType="end"/>
      </w:r>
      <w:r w:rsidR="004F1C97">
        <w:instrText>)</w:instrText>
      </w:r>
      <w:r w:rsidR="004F1C97">
        <w:fldChar w:fldCharType="end"/>
      </w:r>
    </w:p>
    <w:p w14:paraId="67BDA305" w14:textId="77777777" w:rsidR="00A5384D" w:rsidRDefault="00A5384D" w:rsidP="00A5384D"/>
    <w:p w14:paraId="7123F345" w14:textId="77777777" w:rsidR="00A5384D" w:rsidRDefault="00A5384D" w:rsidP="00A5384D">
      <w:r>
        <w:t>The following integration rules are implemented for this element type.</w:t>
      </w:r>
    </w:p>
    <w:p w14:paraId="0B3892F5" w14:textId="77777777" w:rsidR="00A5384D" w:rsidRDefault="00A5384D" w:rsidP="00A5384D"/>
    <w:p w14:paraId="146A8245" w14:textId="77777777" w:rsidR="00A5384D" w:rsidRDefault="00A5384D" w:rsidP="00A5384D">
      <w:r>
        <w:rPr>
          <w:b/>
        </w:rPr>
        <w:t>1-point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14:paraId="618E35A9" w14:textId="77777777" w:rsidTr="002A17FC">
        <w:tc>
          <w:tcPr>
            <w:tcW w:w="2394" w:type="dxa"/>
            <w:shd w:val="clear" w:color="auto" w:fill="EEECE1"/>
          </w:tcPr>
          <w:p w14:paraId="55144C8F" w14:textId="77777777" w:rsidR="00912318" w:rsidRPr="002A17FC" w:rsidRDefault="00912318" w:rsidP="00A5384D">
            <w:pPr>
              <w:rPr>
                <w:b/>
              </w:rPr>
            </w:pPr>
            <w:r w:rsidRPr="002A17FC">
              <w:rPr>
                <w:b/>
              </w:rPr>
              <w:t>r</w:t>
            </w:r>
          </w:p>
        </w:tc>
        <w:tc>
          <w:tcPr>
            <w:tcW w:w="2394" w:type="dxa"/>
            <w:shd w:val="clear" w:color="auto" w:fill="EEECE1"/>
          </w:tcPr>
          <w:p w14:paraId="06C9EC55" w14:textId="77777777" w:rsidR="00912318" w:rsidRPr="002A17FC" w:rsidRDefault="00912318" w:rsidP="00A5384D">
            <w:pPr>
              <w:rPr>
                <w:b/>
              </w:rPr>
            </w:pPr>
            <w:r w:rsidRPr="002A17FC">
              <w:rPr>
                <w:b/>
              </w:rPr>
              <w:t>s</w:t>
            </w:r>
          </w:p>
        </w:tc>
        <w:tc>
          <w:tcPr>
            <w:tcW w:w="2394" w:type="dxa"/>
            <w:shd w:val="clear" w:color="auto" w:fill="EEECE1"/>
          </w:tcPr>
          <w:p w14:paraId="0B7C3F51" w14:textId="77777777" w:rsidR="00912318" w:rsidRPr="002A17FC" w:rsidRDefault="00912318" w:rsidP="00A5384D">
            <w:pPr>
              <w:rPr>
                <w:b/>
              </w:rPr>
            </w:pPr>
            <w:r w:rsidRPr="002A17FC">
              <w:rPr>
                <w:b/>
              </w:rPr>
              <w:t>t</w:t>
            </w:r>
          </w:p>
        </w:tc>
        <w:tc>
          <w:tcPr>
            <w:tcW w:w="2394" w:type="dxa"/>
            <w:shd w:val="clear" w:color="auto" w:fill="EEECE1"/>
          </w:tcPr>
          <w:p w14:paraId="3895B003" w14:textId="77777777" w:rsidR="00912318" w:rsidRPr="002A17FC" w:rsidRDefault="00912318" w:rsidP="00A5384D">
            <w:pPr>
              <w:rPr>
                <w:b/>
              </w:rPr>
            </w:pPr>
            <w:r w:rsidRPr="002A17FC">
              <w:rPr>
                <w:b/>
              </w:rPr>
              <w:t>w</w:t>
            </w:r>
          </w:p>
        </w:tc>
      </w:tr>
      <w:tr w:rsidR="00912318" w14:paraId="0BCDCB92" w14:textId="77777777" w:rsidTr="002A17FC">
        <w:tc>
          <w:tcPr>
            <w:tcW w:w="2394" w:type="dxa"/>
            <w:shd w:val="clear" w:color="auto" w:fill="auto"/>
          </w:tcPr>
          <w:p w14:paraId="27AD74AE" w14:textId="77777777" w:rsidR="00912318" w:rsidRDefault="00912318" w:rsidP="00A5384D">
            <w:r>
              <w:t>0.25</w:t>
            </w:r>
          </w:p>
        </w:tc>
        <w:tc>
          <w:tcPr>
            <w:tcW w:w="2394" w:type="dxa"/>
            <w:shd w:val="clear" w:color="auto" w:fill="auto"/>
          </w:tcPr>
          <w:p w14:paraId="4461FA59" w14:textId="77777777" w:rsidR="00912318" w:rsidRDefault="00912318" w:rsidP="00A5384D">
            <w:r>
              <w:t>0.25</w:t>
            </w:r>
          </w:p>
        </w:tc>
        <w:tc>
          <w:tcPr>
            <w:tcW w:w="2394" w:type="dxa"/>
            <w:shd w:val="clear" w:color="auto" w:fill="auto"/>
          </w:tcPr>
          <w:p w14:paraId="7DCDF894" w14:textId="77777777" w:rsidR="00912318" w:rsidRDefault="00912318" w:rsidP="00A5384D">
            <w:r>
              <w:t>0.25</w:t>
            </w:r>
          </w:p>
        </w:tc>
        <w:tc>
          <w:tcPr>
            <w:tcW w:w="2394" w:type="dxa"/>
            <w:shd w:val="clear" w:color="auto" w:fill="auto"/>
          </w:tcPr>
          <w:p w14:paraId="61C63435" w14:textId="77777777" w:rsidR="00912318" w:rsidRDefault="00912318" w:rsidP="00A5384D">
            <w:r w:rsidRPr="00912318">
              <w:t>0.166666667</w:t>
            </w:r>
          </w:p>
        </w:tc>
      </w:tr>
    </w:tbl>
    <w:p w14:paraId="71074C3E" w14:textId="77777777" w:rsidR="00A5384D" w:rsidRDefault="00A5384D" w:rsidP="00A5384D"/>
    <w:p w14:paraId="4004ED2B" w14:textId="77777777" w:rsidR="00912318" w:rsidRDefault="00912318" w:rsidP="00A5384D"/>
    <w:p w14:paraId="180B7433" w14:textId="77777777" w:rsidR="00912318" w:rsidRDefault="00912318" w:rsidP="00A5384D"/>
    <w:p w14:paraId="0A757962" w14:textId="77777777" w:rsidR="00912318" w:rsidRDefault="00912318" w:rsidP="00A5384D"/>
    <w:p w14:paraId="57BE688F" w14:textId="77777777" w:rsidR="00912318" w:rsidRDefault="00912318" w:rsidP="00A5384D"/>
    <w:p w14:paraId="3EBE2C7C" w14:textId="77777777" w:rsidR="00912318" w:rsidRDefault="00912318" w:rsidP="00A5384D">
      <w:pPr>
        <w:rPr>
          <w:b/>
        </w:rPr>
      </w:pPr>
      <w:r>
        <w:rPr>
          <w:b/>
        </w:rPr>
        <w:lastRenderedPageBreak/>
        <w:t>4-point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rsidRPr="002A17FC" w14:paraId="5D330454" w14:textId="77777777" w:rsidTr="002A17FC">
        <w:tc>
          <w:tcPr>
            <w:tcW w:w="2394" w:type="dxa"/>
            <w:shd w:val="clear" w:color="auto" w:fill="EEECE1"/>
          </w:tcPr>
          <w:p w14:paraId="20BD7886" w14:textId="77777777" w:rsidR="00912318" w:rsidRPr="002A17FC" w:rsidRDefault="00912318" w:rsidP="00A5384D">
            <w:pPr>
              <w:rPr>
                <w:b/>
              </w:rPr>
            </w:pPr>
            <w:r w:rsidRPr="002A17FC">
              <w:rPr>
                <w:b/>
              </w:rPr>
              <w:t>r</w:t>
            </w:r>
          </w:p>
        </w:tc>
        <w:tc>
          <w:tcPr>
            <w:tcW w:w="2394" w:type="dxa"/>
            <w:shd w:val="clear" w:color="auto" w:fill="EEECE1"/>
          </w:tcPr>
          <w:p w14:paraId="1FC5809A" w14:textId="77777777" w:rsidR="00912318" w:rsidRPr="002A17FC" w:rsidRDefault="00912318" w:rsidP="00A5384D">
            <w:pPr>
              <w:rPr>
                <w:b/>
              </w:rPr>
            </w:pPr>
            <w:r w:rsidRPr="002A17FC">
              <w:rPr>
                <w:b/>
              </w:rPr>
              <w:t>s</w:t>
            </w:r>
          </w:p>
        </w:tc>
        <w:tc>
          <w:tcPr>
            <w:tcW w:w="2394" w:type="dxa"/>
            <w:shd w:val="clear" w:color="auto" w:fill="EEECE1"/>
          </w:tcPr>
          <w:p w14:paraId="76E35834" w14:textId="77777777" w:rsidR="00912318" w:rsidRPr="002A17FC" w:rsidRDefault="00912318" w:rsidP="00A5384D">
            <w:pPr>
              <w:rPr>
                <w:b/>
              </w:rPr>
            </w:pPr>
            <w:r w:rsidRPr="002A17FC">
              <w:rPr>
                <w:b/>
              </w:rPr>
              <w:t>t</w:t>
            </w:r>
          </w:p>
        </w:tc>
        <w:tc>
          <w:tcPr>
            <w:tcW w:w="2394" w:type="dxa"/>
            <w:shd w:val="clear" w:color="auto" w:fill="EEECE1"/>
          </w:tcPr>
          <w:p w14:paraId="0ABBAEF1" w14:textId="77777777" w:rsidR="00912318" w:rsidRPr="002A17FC" w:rsidRDefault="00912318" w:rsidP="00A5384D">
            <w:pPr>
              <w:rPr>
                <w:b/>
              </w:rPr>
            </w:pPr>
            <w:r w:rsidRPr="002A17FC">
              <w:rPr>
                <w:b/>
              </w:rPr>
              <w:t>w</w:t>
            </w:r>
          </w:p>
        </w:tc>
      </w:tr>
      <w:tr w:rsidR="00912318" w:rsidRPr="002A17FC" w14:paraId="7E2331DA" w14:textId="77777777" w:rsidTr="002A17FC">
        <w:tc>
          <w:tcPr>
            <w:tcW w:w="2394" w:type="dxa"/>
            <w:shd w:val="clear" w:color="auto" w:fill="auto"/>
          </w:tcPr>
          <w:p w14:paraId="0939EDE0" w14:textId="77777777" w:rsidR="00912318" w:rsidRPr="00912318" w:rsidRDefault="00912318" w:rsidP="00A5384D">
            <w:r w:rsidRPr="00912318">
              <w:t>0.13819660</w:t>
            </w:r>
          </w:p>
        </w:tc>
        <w:tc>
          <w:tcPr>
            <w:tcW w:w="2394" w:type="dxa"/>
            <w:shd w:val="clear" w:color="auto" w:fill="auto"/>
          </w:tcPr>
          <w:p w14:paraId="0E67584F" w14:textId="77777777" w:rsidR="00912318" w:rsidRPr="002A17FC" w:rsidRDefault="00912318" w:rsidP="00A5384D">
            <w:pPr>
              <w:rPr>
                <w:b/>
              </w:rPr>
            </w:pPr>
            <w:r w:rsidRPr="00912318">
              <w:t>0.13819660</w:t>
            </w:r>
          </w:p>
        </w:tc>
        <w:tc>
          <w:tcPr>
            <w:tcW w:w="2394" w:type="dxa"/>
            <w:shd w:val="clear" w:color="auto" w:fill="auto"/>
          </w:tcPr>
          <w:p w14:paraId="2DB38F70" w14:textId="77777777" w:rsidR="00912318" w:rsidRPr="002A17FC" w:rsidRDefault="00912318" w:rsidP="00A5384D">
            <w:pPr>
              <w:rPr>
                <w:b/>
              </w:rPr>
            </w:pPr>
            <w:r w:rsidRPr="00912318">
              <w:t>0.13819660</w:t>
            </w:r>
          </w:p>
        </w:tc>
        <w:tc>
          <w:tcPr>
            <w:tcW w:w="2394" w:type="dxa"/>
            <w:shd w:val="clear" w:color="auto" w:fill="auto"/>
          </w:tcPr>
          <w:p w14:paraId="5C929321" w14:textId="77777777" w:rsidR="00912318" w:rsidRPr="00912318" w:rsidRDefault="00912318" w:rsidP="00A5384D">
            <w:r w:rsidRPr="00912318">
              <w:t>0.041666667</w:t>
            </w:r>
          </w:p>
        </w:tc>
      </w:tr>
      <w:tr w:rsidR="00912318" w:rsidRPr="002A17FC" w14:paraId="33789DC4" w14:textId="77777777" w:rsidTr="002A17FC">
        <w:tc>
          <w:tcPr>
            <w:tcW w:w="2394" w:type="dxa"/>
            <w:shd w:val="clear" w:color="auto" w:fill="auto"/>
          </w:tcPr>
          <w:p w14:paraId="273C625F" w14:textId="77777777" w:rsidR="00912318" w:rsidRPr="002A17FC" w:rsidRDefault="00912318" w:rsidP="00A5384D">
            <w:pPr>
              <w:rPr>
                <w:b/>
              </w:rPr>
            </w:pPr>
            <w:r w:rsidRPr="00912318">
              <w:t>0.58541020</w:t>
            </w:r>
          </w:p>
        </w:tc>
        <w:tc>
          <w:tcPr>
            <w:tcW w:w="2394" w:type="dxa"/>
            <w:shd w:val="clear" w:color="auto" w:fill="auto"/>
          </w:tcPr>
          <w:p w14:paraId="529698D3" w14:textId="77777777" w:rsidR="00912318" w:rsidRPr="002A17FC" w:rsidRDefault="00912318" w:rsidP="00A5384D">
            <w:pPr>
              <w:rPr>
                <w:b/>
              </w:rPr>
            </w:pPr>
            <w:r w:rsidRPr="00912318">
              <w:t>0.13819660</w:t>
            </w:r>
          </w:p>
        </w:tc>
        <w:tc>
          <w:tcPr>
            <w:tcW w:w="2394" w:type="dxa"/>
            <w:shd w:val="clear" w:color="auto" w:fill="auto"/>
          </w:tcPr>
          <w:p w14:paraId="7671A6F9" w14:textId="77777777" w:rsidR="00912318" w:rsidRPr="002A17FC" w:rsidRDefault="00912318" w:rsidP="00A5384D">
            <w:pPr>
              <w:rPr>
                <w:b/>
              </w:rPr>
            </w:pPr>
            <w:r w:rsidRPr="00912318">
              <w:t>0.13819660</w:t>
            </w:r>
          </w:p>
        </w:tc>
        <w:tc>
          <w:tcPr>
            <w:tcW w:w="2394" w:type="dxa"/>
            <w:shd w:val="clear" w:color="auto" w:fill="auto"/>
          </w:tcPr>
          <w:p w14:paraId="011F93E0" w14:textId="77777777" w:rsidR="00912318" w:rsidRPr="002A17FC" w:rsidRDefault="00912318" w:rsidP="00A5384D">
            <w:pPr>
              <w:rPr>
                <w:b/>
              </w:rPr>
            </w:pPr>
            <w:r w:rsidRPr="00912318">
              <w:t>0.041666667</w:t>
            </w:r>
          </w:p>
        </w:tc>
      </w:tr>
      <w:tr w:rsidR="00912318" w:rsidRPr="002A17FC" w14:paraId="599AAA9A" w14:textId="77777777" w:rsidTr="002A17FC">
        <w:tc>
          <w:tcPr>
            <w:tcW w:w="2394" w:type="dxa"/>
            <w:shd w:val="clear" w:color="auto" w:fill="auto"/>
          </w:tcPr>
          <w:p w14:paraId="3549342F" w14:textId="77777777" w:rsidR="00912318" w:rsidRPr="002A17FC" w:rsidRDefault="00912318" w:rsidP="00A5384D">
            <w:pPr>
              <w:rPr>
                <w:b/>
              </w:rPr>
            </w:pPr>
            <w:r w:rsidRPr="00912318">
              <w:t>0.13819660</w:t>
            </w:r>
          </w:p>
        </w:tc>
        <w:tc>
          <w:tcPr>
            <w:tcW w:w="2394" w:type="dxa"/>
            <w:shd w:val="clear" w:color="auto" w:fill="auto"/>
          </w:tcPr>
          <w:p w14:paraId="5463B518" w14:textId="77777777" w:rsidR="00912318" w:rsidRPr="002A17FC" w:rsidRDefault="00912318" w:rsidP="00A5384D">
            <w:pPr>
              <w:rPr>
                <w:b/>
              </w:rPr>
            </w:pPr>
            <w:r w:rsidRPr="00912318">
              <w:t>0.58541020</w:t>
            </w:r>
          </w:p>
        </w:tc>
        <w:tc>
          <w:tcPr>
            <w:tcW w:w="2394" w:type="dxa"/>
            <w:shd w:val="clear" w:color="auto" w:fill="auto"/>
          </w:tcPr>
          <w:p w14:paraId="10273CE4" w14:textId="77777777" w:rsidR="00912318" w:rsidRPr="002A17FC" w:rsidRDefault="00912318" w:rsidP="00A5384D">
            <w:pPr>
              <w:rPr>
                <w:b/>
              </w:rPr>
            </w:pPr>
            <w:r w:rsidRPr="00912318">
              <w:t>0.13819660</w:t>
            </w:r>
          </w:p>
        </w:tc>
        <w:tc>
          <w:tcPr>
            <w:tcW w:w="2394" w:type="dxa"/>
            <w:shd w:val="clear" w:color="auto" w:fill="auto"/>
          </w:tcPr>
          <w:p w14:paraId="4C57A67B" w14:textId="77777777" w:rsidR="00912318" w:rsidRPr="002A17FC" w:rsidRDefault="00912318" w:rsidP="00A5384D">
            <w:pPr>
              <w:rPr>
                <w:b/>
              </w:rPr>
            </w:pPr>
            <w:r w:rsidRPr="00912318">
              <w:t>0.041666667</w:t>
            </w:r>
          </w:p>
        </w:tc>
      </w:tr>
      <w:tr w:rsidR="00912318" w:rsidRPr="002A17FC" w14:paraId="7825C1FB" w14:textId="77777777" w:rsidTr="002A17FC">
        <w:tc>
          <w:tcPr>
            <w:tcW w:w="2394" w:type="dxa"/>
            <w:shd w:val="clear" w:color="auto" w:fill="auto"/>
          </w:tcPr>
          <w:p w14:paraId="1D8FC1B2" w14:textId="77777777" w:rsidR="00912318" w:rsidRPr="002A17FC" w:rsidRDefault="00912318" w:rsidP="00A5384D">
            <w:pPr>
              <w:rPr>
                <w:b/>
              </w:rPr>
            </w:pPr>
            <w:r w:rsidRPr="00912318">
              <w:t>0.13819660</w:t>
            </w:r>
          </w:p>
        </w:tc>
        <w:tc>
          <w:tcPr>
            <w:tcW w:w="2394" w:type="dxa"/>
            <w:shd w:val="clear" w:color="auto" w:fill="auto"/>
          </w:tcPr>
          <w:p w14:paraId="2F0684C9" w14:textId="77777777" w:rsidR="00912318" w:rsidRPr="002A17FC" w:rsidRDefault="00912318" w:rsidP="00A5384D">
            <w:pPr>
              <w:rPr>
                <w:b/>
              </w:rPr>
            </w:pPr>
            <w:r w:rsidRPr="00912318">
              <w:t>0.13819660</w:t>
            </w:r>
          </w:p>
        </w:tc>
        <w:tc>
          <w:tcPr>
            <w:tcW w:w="2394" w:type="dxa"/>
            <w:shd w:val="clear" w:color="auto" w:fill="auto"/>
          </w:tcPr>
          <w:p w14:paraId="2820D28F" w14:textId="77777777" w:rsidR="00912318" w:rsidRPr="002A17FC" w:rsidRDefault="00912318" w:rsidP="00A5384D">
            <w:pPr>
              <w:rPr>
                <w:b/>
              </w:rPr>
            </w:pPr>
            <w:r w:rsidRPr="00912318">
              <w:t>0.58541020</w:t>
            </w:r>
          </w:p>
        </w:tc>
        <w:tc>
          <w:tcPr>
            <w:tcW w:w="2394" w:type="dxa"/>
            <w:shd w:val="clear" w:color="auto" w:fill="auto"/>
          </w:tcPr>
          <w:p w14:paraId="0E3A92FE" w14:textId="77777777" w:rsidR="00912318" w:rsidRPr="002A17FC" w:rsidRDefault="00912318" w:rsidP="00A5384D">
            <w:pPr>
              <w:rPr>
                <w:b/>
              </w:rPr>
            </w:pPr>
            <w:r w:rsidRPr="00912318">
              <w:t>0.041666667</w:t>
            </w:r>
          </w:p>
        </w:tc>
      </w:tr>
    </w:tbl>
    <w:p w14:paraId="5B8FC4BA" w14:textId="77777777" w:rsidR="00912318" w:rsidRPr="00912318" w:rsidRDefault="00912318" w:rsidP="00A5384D">
      <w:pPr>
        <w:rPr>
          <w:b/>
        </w:rPr>
      </w:pPr>
    </w:p>
    <w:p w14:paraId="357AE7DE" w14:textId="77777777" w:rsidR="008C7882" w:rsidRDefault="0087434A" w:rsidP="008C7882">
      <w:pPr>
        <w:keepNext/>
        <w:jc w:val="center"/>
      </w:pPr>
      <w:r>
        <w:rPr>
          <w:noProof/>
        </w:rPr>
        <w:drawing>
          <wp:inline distT="0" distB="0" distL="0" distR="0" wp14:anchorId="67EB36A8" wp14:editId="459CAF5C">
            <wp:extent cx="5368925" cy="3147695"/>
            <wp:effectExtent l="0" t="0" r="3175"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pic:cNvPicPr>
                      <a:picLocks noChangeAspect="1" noChangeArrowheads="1"/>
                    </pic:cNvPicPr>
                  </pic:nvPicPr>
                  <pic:blipFill>
                    <a:blip r:embed="rId2209">
                      <a:extLst>
                        <a:ext uri="{28A0092B-C50C-407E-A947-70E740481C1C}">
                          <a14:useLocalDpi xmlns:a14="http://schemas.microsoft.com/office/drawing/2010/main" val="0"/>
                        </a:ext>
                      </a:extLst>
                    </a:blip>
                    <a:srcRect/>
                    <a:stretch>
                      <a:fillRect/>
                    </a:stretch>
                  </pic:blipFill>
                  <pic:spPr bwMode="auto">
                    <a:xfrm>
                      <a:off x="0" y="0"/>
                      <a:ext cx="5368925" cy="3147695"/>
                    </a:xfrm>
                    <a:prstGeom prst="rect">
                      <a:avLst/>
                    </a:prstGeom>
                    <a:noFill/>
                    <a:ln>
                      <a:noFill/>
                    </a:ln>
                  </pic:spPr>
                </pic:pic>
              </a:graphicData>
            </a:graphic>
          </wp:inline>
        </w:drawing>
      </w:r>
    </w:p>
    <w:p w14:paraId="471DF063" w14:textId="74158488" w:rsidR="008C7882" w:rsidRDefault="008C7882" w:rsidP="00FD7660">
      <w:pPr>
        <w:pStyle w:val="Caption"/>
        <w:jc w:val="center"/>
      </w:pPr>
      <w:r>
        <w:t xml:space="preserve">Figure </w:t>
      </w:r>
      <w:ins w:id="765" w:author="Steve Maas" w:date="2015-05-13T13:51:00Z">
        <w:r w:rsidR="00AB0524">
          <w:fldChar w:fldCharType="begin"/>
        </w:r>
        <w:r w:rsidR="00AB0524">
          <w:instrText xml:space="preserve"> STYLEREF 1 \s </w:instrText>
        </w:r>
      </w:ins>
      <w:r w:rsidR="00AB0524">
        <w:fldChar w:fldCharType="separate"/>
      </w:r>
      <w:r w:rsidR="00D3178E">
        <w:rPr>
          <w:noProof/>
        </w:rPr>
        <w:t>4</w:t>
      </w:r>
      <w:ins w:id="766" w:author="Steve Maas" w:date="2015-05-13T13:51:00Z">
        <w:r w:rsidR="00AB0524">
          <w:fldChar w:fldCharType="end"/>
        </w:r>
        <w:r w:rsidR="00AB0524">
          <w:noBreakHyphen/>
        </w:r>
        <w:r w:rsidR="00AB0524">
          <w:fldChar w:fldCharType="begin"/>
        </w:r>
        <w:r w:rsidR="00AB0524">
          <w:instrText xml:space="preserve"> SEQ Figure \* ARABIC \s 1 </w:instrText>
        </w:r>
      </w:ins>
      <w:r w:rsidR="00AB0524">
        <w:fldChar w:fldCharType="separate"/>
      </w:r>
      <w:ins w:id="767" w:author="rawlins" w:date="2015-05-19T17:23:00Z">
        <w:r w:rsidR="00D3178E">
          <w:rPr>
            <w:noProof/>
          </w:rPr>
          <w:t>1</w:t>
        </w:r>
      </w:ins>
      <w:ins w:id="768" w:author="Steve Maas" w:date="2015-05-13T13:51:00Z">
        <w:r w:rsidR="00AB0524">
          <w:fldChar w:fldCharType="end"/>
        </w:r>
      </w:ins>
      <w:del w:id="769" w:author="Steve Maas" w:date="2015-05-13T13:51:00Z">
        <w:r w:rsidR="008735F1" w:rsidDel="00AB0524">
          <w:fldChar w:fldCharType="begin"/>
        </w:r>
        <w:r w:rsidR="008735F1" w:rsidDel="00AB0524">
          <w:delInstrText xml:space="preserve"> STYLEREF 1 \s </w:delInstrText>
        </w:r>
        <w:r w:rsidR="008735F1" w:rsidDel="00AB0524">
          <w:fldChar w:fldCharType="separate"/>
        </w:r>
        <w:r w:rsidR="00E3755C" w:rsidDel="00AB0524">
          <w:rPr>
            <w:noProof/>
          </w:rPr>
          <w:delText>4</w:delText>
        </w:r>
        <w:r w:rsidR="008735F1" w:rsidDel="00AB0524">
          <w:rPr>
            <w:noProof/>
          </w:rPr>
          <w:fldChar w:fldCharType="end"/>
        </w:r>
        <w:r w:rsidDel="00AB0524">
          <w:noBreakHyphen/>
        </w:r>
        <w:r w:rsidR="008735F1" w:rsidDel="00AB0524">
          <w:fldChar w:fldCharType="begin"/>
        </w:r>
        <w:r w:rsidR="008735F1" w:rsidDel="00AB0524">
          <w:delInstrText xml:space="preserve"> SEQ Figure \* ARABIC \s 1 </w:delInstrText>
        </w:r>
        <w:r w:rsidR="008735F1" w:rsidDel="00AB0524">
          <w:fldChar w:fldCharType="separate"/>
        </w:r>
        <w:r w:rsidR="00E3755C" w:rsidDel="00AB0524">
          <w:rPr>
            <w:noProof/>
          </w:rPr>
          <w:delText>1</w:delText>
        </w:r>
        <w:r w:rsidR="008735F1" w:rsidDel="00AB0524">
          <w:rPr>
            <w:noProof/>
          </w:rPr>
          <w:fldChar w:fldCharType="end"/>
        </w:r>
      </w:del>
      <w:r>
        <w:t>. Different solid element types that are available in FEBio.</w:t>
      </w:r>
    </w:p>
    <w:p w14:paraId="629BDD68" w14:textId="77777777" w:rsidR="008C7882" w:rsidRDefault="008C7882" w:rsidP="008C7882"/>
    <w:p w14:paraId="1089B7A6" w14:textId="77777777" w:rsidR="008517DD" w:rsidRDefault="008517DD" w:rsidP="008517DD">
      <w:pPr>
        <w:pStyle w:val="Heading3"/>
      </w:pPr>
      <w:bookmarkStart w:id="770" w:name="_Toc289032566"/>
      <w:r>
        <w:t xml:space="preserve">Quadratic </w:t>
      </w:r>
      <w:r w:rsidR="0081541F">
        <w:t>T</w:t>
      </w:r>
      <w:r>
        <w:t xml:space="preserve">etrahedral </w:t>
      </w:r>
      <w:r w:rsidR="0081541F">
        <w:t>E</w:t>
      </w:r>
      <w:r>
        <w:t>lements</w:t>
      </w:r>
      <w:bookmarkEnd w:id="770"/>
    </w:p>
    <w:p w14:paraId="0E571F1E" w14:textId="77777777" w:rsidR="008517DD" w:rsidRDefault="008517DD" w:rsidP="008517DD">
      <w:r>
        <w:t>FEBio implements a 10-node quadratic tetrahedral element. It has four corner nodes and six nodes located at the midpoint of the edges. The shape functions in terms area coordinates are given below. The area coordinates relate to the isoparametric coordinates as follows.</w:t>
      </w:r>
    </w:p>
    <w:p w14:paraId="3F518423" w14:textId="77777777" w:rsidR="008517DD" w:rsidRDefault="008517DD" w:rsidP="008517DD"/>
    <w:p w14:paraId="3546FC12" w14:textId="015E183D" w:rsidR="008517DD" w:rsidRDefault="008517DD" w:rsidP="008517DD">
      <w:pPr>
        <w:pStyle w:val="MTDisplayEquation"/>
      </w:pPr>
      <w:r>
        <w:tab/>
      </w:r>
      <w:r w:rsidR="00905817" w:rsidRPr="00905817">
        <w:rPr>
          <w:position w:val="-66"/>
        </w:rPr>
        <w:object w:dxaOrig="1440" w:dyaOrig="1440" w14:anchorId="619AA059">
          <v:shape id="_x0000_i2119" type="#_x0000_t75" style="width:1in;height:1in" o:ole="">
            <v:imagedata r:id="rId2210" o:title=""/>
          </v:shape>
          <o:OLEObject Type="Embed" ProgID="Equation.DSMT4" ShapeID="_x0000_i2119" DrawAspect="Content" ObjectID="_1493626143" r:id="rId2211"/>
        </w:object>
      </w:r>
      <w:r>
        <w:t xml:space="preserve"> </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827503">
        <w:fldChar w:fldCharType="begin"/>
      </w:r>
      <w:r w:rsidR="00827503">
        <w:instrText xml:space="preserve"> SEQ MTSec \c \* Arabic \* MERGEFORMAT </w:instrText>
      </w:r>
      <w:r w:rsidR="00827503">
        <w:fldChar w:fldCharType="separate"/>
      </w:r>
      <w:r w:rsidR="00D3178E">
        <w:rPr>
          <w:noProof/>
        </w:rPr>
        <w:instrText>4</w:instrText>
      </w:r>
      <w:r w:rsidR="00827503">
        <w:rPr>
          <w:noProof/>
        </w:rPr>
        <w:fldChar w:fldCharType="end"/>
      </w:r>
      <w:r w:rsidR="004F1C97">
        <w:instrText>.</w:instrText>
      </w:r>
      <w:r w:rsidR="00827503">
        <w:fldChar w:fldCharType="begin"/>
      </w:r>
      <w:r w:rsidR="00827503">
        <w:instrText xml:space="preserve"> SEQ MTEqn \c \* Arabic \* MERGEFORMAT </w:instrText>
      </w:r>
      <w:r w:rsidR="00827503">
        <w:fldChar w:fldCharType="separate"/>
      </w:r>
      <w:r w:rsidR="00D3178E">
        <w:rPr>
          <w:noProof/>
        </w:rPr>
        <w:instrText>6</w:instrText>
      </w:r>
      <w:r w:rsidR="00827503">
        <w:rPr>
          <w:noProof/>
        </w:rPr>
        <w:fldChar w:fldCharType="end"/>
      </w:r>
      <w:r w:rsidR="004F1C97">
        <w:instrText>)</w:instrText>
      </w:r>
      <w:r w:rsidR="004F1C97">
        <w:fldChar w:fldCharType="end"/>
      </w:r>
    </w:p>
    <w:p w14:paraId="7F4111B5" w14:textId="77777777" w:rsidR="008517DD" w:rsidRDefault="008517DD" w:rsidP="008517DD">
      <w:r>
        <w:t>The shape functions follow.</w:t>
      </w:r>
    </w:p>
    <w:p w14:paraId="7E513E6B" w14:textId="77777777" w:rsidR="008517DD" w:rsidRDefault="008517DD" w:rsidP="008517DD"/>
    <w:p w14:paraId="0DD47DD8" w14:textId="716B889C" w:rsidR="008517DD" w:rsidRDefault="00907E2E" w:rsidP="00907E2E">
      <w:pPr>
        <w:pStyle w:val="MTDisplayEquation"/>
      </w:pPr>
      <w:r>
        <w:lastRenderedPageBreak/>
        <w:tab/>
      </w:r>
      <w:r w:rsidR="00905817" w:rsidRPr="00905817">
        <w:rPr>
          <w:position w:val="-122"/>
        </w:rPr>
        <w:object w:dxaOrig="3019" w:dyaOrig="2600" w14:anchorId="06AF22E8">
          <v:shape id="_x0000_i2120" type="#_x0000_t75" style="width:150.8pt;height:129.75pt" o:ole="">
            <v:imagedata r:id="rId2212" o:title=""/>
          </v:shape>
          <o:OLEObject Type="Embed" ProgID="Equation.DSMT4" ShapeID="_x0000_i2120" DrawAspect="Content" ObjectID="_1493626144" r:id="rId2213"/>
        </w:object>
      </w:r>
      <w:r>
        <w:t xml:space="preserve"> </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827503">
        <w:fldChar w:fldCharType="begin"/>
      </w:r>
      <w:r w:rsidR="00827503">
        <w:instrText xml:space="preserve"> SEQ MTSec \c \* Arabic \* MERGEFORMAT </w:instrText>
      </w:r>
      <w:r w:rsidR="00827503">
        <w:fldChar w:fldCharType="separate"/>
      </w:r>
      <w:r w:rsidR="00D3178E">
        <w:rPr>
          <w:noProof/>
        </w:rPr>
        <w:instrText>4</w:instrText>
      </w:r>
      <w:r w:rsidR="00827503">
        <w:rPr>
          <w:noProof/>
        </w:rPr>
        <w:fldChar w:fldCharType="end"/>
      </w:r>
      <w:r w:rsidR="004F1C97">
        <w:instrText>.</w:instrText>
      </w:r>
      <w:r w:rsidR="00827503">
        <w:fldChar w:fldCharType="begin"/>
      </w:r>
      <w:r w:rsidR="00827503">
        <w:instrText xml:space="preserve"> SEQ MTEqn \c \* Arabic \* MERGEFORMAT </w:instrText>
      </w:r>
      <w:r w:rsidR="00827503">
        <w:fldChar w:fldCharType="separate"/>
      </w:r>
      <w:r w:rsidR="00D3178E">
        <w:rPr>
          <w:noProof/>
        </w:rPr>
        <w:instrText>7</w:instrText>
      </w:r>
      <w:r w:rsidR="00827503">
        <w:rPr>
          <w:noProof/>
        </w:rPr>
        <w:fldChar w:fldCharType="end"/>
      </w:r>
      <w:r w:rsidR="004F1C97">
        <w:instrText>)</w:instrText>
      </w:r>
      <w:r w:rsidR="004F1C97">
        <w:fldChar w:fldCharType="end"/>
      </w:r>
    </w:p>
    <w:p w14:paraId="2BEC7B65" w14:textId="77777777" w:rsidR="00717EF7" w:rsidRDefault="00717EF7" w:rsidP="00717EF7"/>
    <w:p w14:paraId="2A46A6D0" w14:textId="77777777" w:rsidR="00717EF7" w:rsidRDefault="00717EF7" w:rsidP="00717EF7">
      <w:r>
        <w:t>The following integration rules are implemented for this element type.</w:t>
      </w:r>
    </w:p>
    <w:p w14:paraId="737A3A39" w14:textId="77777777" w:rsidR="00717EF7" w:rsidRDefault="00717EF7" w:rsidP="00717EF7"/>
    <w:p w14:paraId="3318938B" w14:textId="77777777" w:rsidR="00717EF7" w:rsidRDefault="00717EF7" w:rsidP="00717EF7">
      <w:r>
        <w:rPr>
          <w:b/>
        </w:rPr>
        <w:t>4-point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717EF7" w14:paraId="41115825" w14:textId="77777777" w:rsidTr="002A17FC">
        <w:tc>
          <w:tcPr>
            <w:tcW w:w="2394" w:type="dxa"/>
            <w:shd w:val="clear" w:color="auto" w:fill="EEECE1"/>
          </w:tcPr>
          <w:p w14:paraId="50E118A2" w14:textId="77777777" w:rsidR="00717EF7" w:rsidRPr="002A17FC" w:rsidRDefault="00717EF7" w:rsidP="00717EF7">
            <w:pPr>
              <w:rPr>
                <w:b/>
              </w:rPr>
            </w:pPr>
            <w:r w:rsidRPr="002A17FC">
              <w:rPr>
                <w:b/>
              </w:rPr>
              <w:t>r</w:t>
            </w:r>
          </w:p>
        </w:tc>
        <w:tc>
          <w:tcPr>
            <w:tcW w:w="2394" w:type="dxa"/>
            <w:shd w:val="clear" w:color="auto" w:fill="EEECE1"/>
          </w:tcPr>
          <w:p w14:paraId="667AD039" w14:textId="77777777" w:rsidR="00717EF7" w:rsidRPr="002A17FC" w:rsidRDefault="00717EF7" w:rsidP="00717EF7">
            <w:pPr>
              <w:rPr>
                <w:b/>
              </w:rPr>
            </w:pPr>
            <w:r w:rsidRPr="002A17FC">
              <w:rPr>
                <w:b/>
              </w:rPr>
              <w:t>s</w:t>
            </w:r>
          </w:p>
        </w:tc>
        <w:tc>
          <w:tcPr>
            <w:tcW w:w="2394" w:type="dxa"/>
            <w:shd w:val="clear" w:color="auto" w:fill="EEECE1"/>
          </w:tcPr>
          <w:p w14:paraId="1092FE97" w14:textId="77777777" w:rsidR="00717EF7" w:rsidRPr="002A17FC" w:rsidRDefault="00717EF7" w:rsidP="00717EF7">
            <w:pPr>
              <w:rPr>
                <w:b/>
              </w:rPr>
            </w:pPr>
            <w:r w:rsidRPr="002A17FC">
              <w:rPr>
                <w:b/>
              </w:rPr>
              <w:t>t</w:t>
            </w:r>
          </w:p>
        </w:tc>
        <w:tc>
          <w:tcPr>
            <w:tcW w:w="2394" w:type="dxa"/>
            <w:shd w:val="clear" w:color="auto" w:fill="EEECE1"/>
          </w:tcPr>
          <w:p w14:paraId="723D9F33" w14:textId="77777777" w:rsidR="00717EF7" w:rsidRPr="002A17FC" w:rsidRDefault="00717EF7" w:rsidP="00717EF7">
            <w:pPr>
              <w:rPr>
                <w:b/>
              </w:rPr>
            </w:pPr>
            <w:r w:rsidRPr="002A17FC">
              <w:rPr>
                <w:b/>
              </w:rPr>
              <w:t>w</w:t>
            </w:r>
          </w:p>
        </w:tc>
      </w:tr>
      <w:tr w:rsidR="00717EF7" w14:paraId="124ACBF5" w14:textId="77777777" w:rsidTr="002A17FC">
        <w:tc>
          <w:tcPr>
            <w:tcW w:w="2394" w:type="dxa"/>
            <w:shd w:val="clear" w:color="auto" w:fill="auto"/>
          </w:tcPr>
          <w:p w14:paraId="516F5D94" w14:textId="77777777" w:rsidR="00717EF7" w:rsidRDefault="00717EF7" w:rsidP="00717EF7">
            <w:r w:rsidRPr="00717EF7">
              <w:t>0.58541020</w:t>
            </w:r>
          </w:p>
        </w:tc>
        <w:tc>
          <w:tcPr>
            <w:tcW w:w="2394" w:type="dxa"/>
            <w:shd w:val="clear" w:color="auto" w:fill="auto"/>
          </w:tcPr>
          <w:p w14:paraId="3865E450" w14:textId="77777777" w:rsidR="00717EF7" w:rsidRDefault="00717EF7" w:rsidP="00717EF7">
            <w:r w:rsidRPr="00717EF7">
              <w:t>0.13819660</w:t>
            </w:r>
          </w:p>
        </w:tc>
        <w:tc>
          <w:tcPr>
            <w:tcW w:w="2394" w:type="dxa"/>
            <w:shd w:val="clear" w:color="auto" w:fill="auto"/>
          </w:tcPr>
          <w:p w14:paraId="37F499F8" w14:textId="77777777" w:rsidR="00717EF7" w:rsidRDefault="00717EF7" w:rsidP="00717EF7">
            <w:r w:rsidRPr="00717EF7">
              <w:t>0.13819660</w:t>
            </w:r>
          </w:p>
        </w:tc>
        <w:tc>
          <w:tcPr>
            <w:tcW w:w="2394" w:type="dxa"/>
            <w:shd w:val="clear" w:color="auto" w:fill="auto"/>
          </w:tcPr>
          <w:p w14:paraId="3DC38ED1" w14:textId="77777777" w:rsidR="00717EF7" w:rsidRDefault="00717EF7" w:rsidP="00717EF7">
            <w:r>
              <w:t>0.041666667</w:t>
            </w:r>
          </w:p>
        </w:tc>
      </w:tr>
      <w:tr w:rsidR="00717EF7" w14:paraId="2068D2BC" w14:textId="77777777" w:rsidTr="002A17FC">
        <w:tc>
          <w:tcPr>
            <w:tcW w:w="2394" w:type="dxa"/>
            <w:shd w:val="clear" w:color="auto" w:fill="auto"/>
          </w:tcPr>
          <w:p w14:paraId="5A7F3C49" w14:textId="77777777" w:rsidR="00717EF7" w:rsidRDefault="00717EF7" w:rsidP="00717EF7">
            <w:r w:rsidRPr="00717EF7">
              <w:t>0.13819660</w:t>
            </w:r>
          </w:p>
        </w:tc>
        <w:tc>
          <w:tcPr>
            <w:tcW w:w="2394" w:type="dxa"/>
            <w:shd w:val="clear" w:color="auto" w:fill="auto"/>
          </w:tcPr>
          <w:p w14:paraId="5E38A4E5" w14:textId="77777777" w:rsidR="00717EF7" w:rsidRDefault="00717EF7" w:rsidP="00717EF7">
            <w:r w:rsidRPr="00717EF7">
              <w:t>0.58541020</w:t>
            </w:r>
          </w:p>
        </w:tc>
        <w:tc>
          <w:tcPr>
            <w:tcW w:w="2394" w:type="dxa"/>
            <w:shd w:val="clear" w:color="auto" w:fill="auto"/>
          </w:tcPr>
          <w:p w14:paraId="3E1AC001" w14:textId="77777777" w:rsidR="00717EF7" w:rsidRDefault="00717EF7" w:rsidP="00717EF7">
            <w:r w:rsidRPr="00717EF7">
              <w:t>0.13819660</w:t>
            </w:r>
          </w:p>
        </w:tc>
        <w:tc>
          <w:tcPr>
            <w:tcW w:w="2394" w:type="dxa"/>
            <w:shd w:val="clear" w:color="auto" w:fill="auto"/>
          </w:tcPr>
          <w:p w14:paraId="2344C5E6" w14:textId="77777777" w:rsidR="00717EF7" w:rsidRDefault="00717EF7" w:rsidP="002A17FC">
            <w:r>
              <w:t>0.041666667</w:t>
            </w:r>
          </w:p>
        </w:tc>
      </w:tr>
      <w:tr w:rsidR="00717EF7" w14:paraId="4EE11910" w14:textId="77777777" w:rsidTr="002A17FC">
        <w:tc>
          <w:tcPr>
            <w:tcW w:w="2394" w:type="dxa"/>
            <w:shd w:val="clear" w:color="auto" w:fill="auto"/>
          </w:tcPr>
          <w:p w14:paraId="70694964" w14:textId="77777777" w:rsidR="00717EF7" w:rsidRDefault="00717EF7" w:rsidP="00717EF7">
            <w:r w:rsidRPr="00717EF7">
              <w:t>0.13819660</w:t>
            </w:r>
          </w:p>
        </w:tc>
        <w:tc>
          <w:tcPr>
            <w:tcW w:w="2394" w:type="dxa"/>
            <w:shd w:val="clear" w:color="auto" w:fill="auto"/>
          </w:tcPr>
          <w:p w14:paraId="12316C07" w14:textId="77777777" w:rsidR="00717EF7" w:rsidRDefault="00717EF7" w:rsidP="00717EF7">
            <w:r w:rsidRPr="00717EF7">
              <w:t>0.13819660</w:t>
            </w:r>
          </w:p>
        </w:tc>
        <w:tc>
          <w:tcPr>
            <w:tcW w:w="2394" w:type="dxa"/>
            <w:shd w:val="clear" w:color="auto" w:fill="auto"/>
          </w:tcPr>
          <w:p w14:paraId="0D0A1533" w14:textId="77777777" w:rsidR="00717EF7" w:rsidRDefault="00717EF7" w:rsidP="00717EF7">
            <w:r w:rsidRPr="00717EF7">
              <w:t>0.58541020</w:t>
            </w:r>
          </w:p>
        </w:tc>
        <w:tc>
          <w:tcPr>
            <w:tcW w:w="2394" w:type="dxa"/>
            <w:shd w:val="clear" w:color="auto" w:fill="auto"/>
          </w:tcPr>
          <w:p w14:paraId="56DBF209" w14:textId="77777777" w:rsidR="00717EF7" w:rsidRDefault="00717EF7" w:rsidP="002A17FC">
            <w:r>
              <w:t>0.041666667</w:t>
            </w:r>
          </w:p>
        </w:tc>
      </w:tr>
      <w:tr w:rsidR="00717EF7" w14:paraId="54A01AB8" w14:textId="77777777" w:rsidTr="002A17FC">
        <w:tc>
          <w:tcPr>
            <w:tcW w:w="2394" w:type="dxa"/>
            <w:shd w:val="clear" w:color="auto" w:fill="auto"/>
          </w:tcPr>
          <w:p w14:paraId="2C8B53D4" w14:textId="77777777" w:rsidR="00717EF7" w:rsidRDefault="00717EF7" w:rsidP="00717EF7">
            <w:r w:rsidRPr="00717EF7">
              <w:t>0.13819660</w:t>
            </w:r>
          </w:p>
        </w:tc>
        <w:tc>
          <w:tcPr>
            <w:tcW w:w="2394" w:type="dxa"/>
            <w:shd w:val="clear" w:color="auto" w:fill="auto"/>
          </w:tcPr>
          <w:p w14:paraId="781BBDC2" w14:textId="77777777" w:rsidR="00717EF7" w:rsidRDefault="00717EF7" w:rsidP="00717EF7">
            <w:r w:rsidRPr="00717EF7">
              <w:t>0.13819660</w:t>
            </w:r>
          </w:p>
        </w:tc>
        <w:tc>
          <w:tcPr>
            <w:tcW w:w="2394" w:type="dxa"/>
            <w:shd w:val="clear" w:color="auto" w:fill="auto"/>
          </w:tcPr>
          <w:p w14:paraId="5B4BC232" w14:textId="77777777" w:rsidR="00717EF7" w:rsidRDefault="00717EF7" w:rsidP="00717EF7">
            <w:r w:rsidRPr="00717EF7">
              <w:t>0.13819660</w:t>
            </w:r>
          </w:p>
        </w:tc>
        <w:tc>
          <w:tcPr>
            <w:tcW w:w="2394" w:type="dxa"/>
            <w:shd w:val="clear" w:color="auto" w:fill="auto"/>
          </w:tcPr>
          <w:p w14:paraId="0465E8C9" w14:textId="77777777" w:rsidR="00717EF7" w:rsidRDefault="00717EF7" w:rsidP="002A17FC">
            <w:r>
              <w:t>0.041666667</w:t>
            </w:r>
          </w:p>
        </w:tc>
      </w:tr>
    </w:tbl>
    <w:p w14:paraId="1D2DEB6C" w14:textId="77777777" w:rsidR="00717EF7" w:rsidRDefault="00717EF7" w:rsidP="00717EF7"/>
    <w:p w14:paraId="05AD5B44" w14:textId="77777777" w:rsidR="00717EF7" w:rsidRDefault="00717EF7" w:rsidP="00717EF7">
      <w:pPr>
        <w:rPr>
          <w:b/>
        </w:rPr>
      </w:pPr>
      <w:r>
        <w:rPr>
          <w:b/>
        </w:rPr>
        <w:t>8-point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717EF7" w14:paraId="2AEE9198" w14:textId="77777777" w:rsidTr="002A17FC">
        <w:tc>
          <w:tcPr>
            <w:tcW w:w="2394" w:type="dxa"/>
            <w:shd w:val="clear" w:color="auto" w:fill="EEECE1"/>
          </w:tcPr>
          <w:p w14:paraId="6692E8B0" w14:textId="77777777" w:rsidR="00717EF7" w:rsidRPr="002A17FC" w:rsidRDefault="00717EF7" w:rsidP="00717EF7">
            <w:pPr>
              <w:rPr>
                <w:b/>
              </w:rPr>
            </w:pPr>
            <w:r w:rsidRPr="002A17FC">
              <w:rPr>
                <w:b/>
              </w:rPr>
              <w:t>r</w:t>
            </w:r>
          </w:p>
        </w:tc>
        <w:tc>
          <w:tcPr>
            <w:tcW w:w="2394" w:type="dxa"/>
            <w:shd w:val="clear" w:color="auto" w:fill="EEECE1"/>
          </w:tcPr>
          <w:p w14:paraId="2CF58F7D" w14:textId="77777777" w:rsidR="00717EF7" w:rsidRPr="002A17FC" w:rsidRDefault="00717EF7" w:rsidP="00717EF7">
            <w:pPr>
              <w:rPr>
                <w:b/>
              </w:rPr>
            </w:pPr>
            <w:r w:rsidRPr="002A17FC">
              <w:rPr>
                <w:b/>
              </w:rPr>
              <w:t>s</w:t>
            </w:r>
          </w:p>
        </w:tc>
        <w:tc>
          <w:tcPr>
            <w:tcW w:w="2394" w:type="dxa"/>
            <w:shd w:val="clear" w:color="auto" w:fill="EEECE1"/>
          </w:tcPr>
          <w:p w14:paraId="638E894C" w14:textId="77777777" w:rsidR="00717EF7" w:rsidRPr="002A17FC" w:rsidRDefault="00717EF7" w:rsidP="00717EF7">
            <w:pPr>
              <w:rPr>
                <w:b/>
              </w:rPr>
            </w:pPr>
            <w:r w:rsidRPr="002A17FC">
              <w:rPr>
                <w:b/>
              </w:rPr>
              <w:t>t</w:t>
            </w:r>
          </w:p>
        </w:tc>
        <w:tc>
          <w:tcPr>
            <w:tcW w:w="2394" w:type="dxa"/>
            <w:shd w:val="clear" w:color="auto" w:fill="EEECE1"/>
          </w:tcPr>
          <w:p w14:paraId="6E360F1C" w14:textId="77777777" w:rsidR="00717EF7" w:rsidRPr="002A17FC" w:rsidRDefault="00717EF7" w:rsidP="00717EF7">
            <w:pPr>
              <w:rPr>
                <w:b/>
              </w:rPr>
            </w:pPr>
            <w:r w:rsidRPr="002A17FC">
              <w:rPr>
                <w:b/>
              </w:rPr>
              <w:t>w</w:t>
            </w:r>
          </w:p>
        </w:tc>
      </w:tr>
      <w:tr w:rsidR="00717EF7" w14:paraId="022966F4" w14:textId="77777777" w:rsidTr="002A17FC">
        <w:tc>
          <w:tcPr>
            <w:tcW w:w="2394" w:type="dxa"/>
            <w:shd w:val="clear" w:color="auto" w:fill="auto"/>
          </w:tcPr>
          <w:p w14:paraId="1D5447C4" w14:textId="77777777" w:rsidR="00717EF7" w:rsidRDefault="00717EF7" w:rsidP="00717EF7">
            <w:r w:rsidRPr="00717EF7">
              <w:t>0.01583591</w:t>
            </w:r>
          </w:p>
        </w:tc>
        <w:tc>
          <w:tcPr>
            <w:tcW w:w="2394" w:type="dxa"/>
            <w:shd w:val="clear" w:color="auto" w:fill="auto"/>
          </w:tcPr>
          <w:p w14:paraId="4551F1FC" w14:textId="77777777" w:rsidR="00717EF7" w:rsidRDefault="00717EF7" w:rsidP="00717EF7">
            <w:r w:rsidRPr="00717EF7">
              <w:t>0.328054697</w:t>
            </w:r>
          </w:p>
        </w:tc>
        <w:tc>
          <w:tcPr>
            <w:tcW w:w="2394" w:type="dxa"/>
            <w:shd w:val="clear" w:color="auto" w:fill="auto"/>
          </w:tcPr>
          <w:p w14:paraId="73BD2AD5" w14:textId="77777777" w:rsidR="00717EF7" w:rsidRDefault="006F2CC9" w:rsidP="00717EF7">
            <w:r w:rsidRPr="006F2CC9">
              <w:t>0.328054697</w:t>
            </w:r>
          </w:p>
        </w:tc>
        <w:tc>
          <w:tcPr>
            <w:tcW w:w="2394" w:type="dxa"/>
            <w:shd w:val="clear" w:color="auto" w:fill="auto"/>
          </w:tcPr>
          <w:p w14:paraId="3B2128DD" w14:textId="77777777" w:rsidR="00717EF7" w:rsidRDefault="006F2CC9" w:rsidP="00717EF7">
            <w:r w:rsidRPr="006F2CC9">
              <w:t>0.023087995</w:t>
            </w:r>
          </w:p>
        </w:tc>
      </w:tr>
      <w:tr w:rsidR="00717EF7" w14:paraId="380FCD3F" w14:textId="77777777" w:rsidTr="002A17FC">
        <w:tc>
          <w:tcPr>
            <w:tcW w:w="2394" w:type="dxa"/>
            <w:shd w:val="clear" w:color="auto" w:fill="auto"/>
          </w:tcPr>
          <w:p w14:paraId="095F48C1" w14:textId="77777777" w:rsidR="00717EF7" w:rsidRDefault="00717EF7" w:rsidP="00717EF7">
            <w:r w:rsidRPr="00717EF7">
              <w:t>0.328054697</w:t>
            </w:r>
          </w:p>
        </w:tc>
        <w:tc>
          <w:tcPr>
            <w:tcW w:w="2394" w:type="dxa"/>
            <w:shd w:val="clear" w:color="auto" w:fill="auto"/>
          </w:tcPr>
          <w:p w14:paraId="2776CABD" w14:textId="77777777" w:rsidR="00717EF7" w:rsidRDefault="006F2CC9" w:rsidP="00717EF7">
            <w:r w:rsidRPr="006F2CC9">
              <w:t>0.01583591</w:t>
            </w:r>
          </w:p>
        </w:tc>
        <w:tc>
          <w:tcPr>
            <w:tcW w:w="2394" w:type="dxa"/>
            <w:shd w:val="clear" w:color="auto" w:fill="auto"/>
          </w:tcPr>
          <w:p w14:paraId="134C8F18" w14:textId="77777777" w:rsidR="00717EF7" w:rsidRDefault="006F2CC9" w:rsidP="00717EF7">
            <w:r w:rsidRPr="006F2CC9">
              <w:t>0.328054697</w:t>
            </w:r>
          </w:p>
        </w:tc>
        <w:tc>
          <w:tcPr>
            <w:tcW w:w="2394" w:type="dxa"/>
            <w:shd w:val="clear" w:color="auto" w:fill="auto"/>
          </w:tcPr>
          <w:p w14:paraId="7B1A3929" w14:textId="77777777" w:rsidR="00717EF7" w:rsidRDefault="006F2CC9" w:rsidP="00717EF7">
            <w:r w:rsidRPr="006F2CC9">
              <w:t>0.023087995</w:t>
            </w:r>
          </w:p>
        </w:tc>
      </w:tr>
      <w:tr w:rsidR="00717EF7" w14:paraId="00FFD362" w14:textId="77777777" w:rsidTr="002A17FC">
        <w:tc>
          <w:tcPr>
            <w:tcW w:w="2394" w:type="dxa"/>
            <w:shd w:val="clear" w:color="auto" w:fill="auto"/>
          </w:tcPr>
          <w:p w14:paraId="5141C8F8" w14:textId="77777777" w:rsidR="00717EF7" w:rsidRDefault="00717EF7" w:rsidP="00717EF7">
            <w:r w:rsidRPr="00717EF7">
              <w:t>0.328054697</w:t>
            </w:r>
          </w:p>
        </w:tc>
        <w:tc>
          <w:tcPr>
            <w:tcW w:w="2394" w:type="dxa"/>
            <w:shd w:val="clear" w:color="auto" w:fill="auto"/>
          </w:tcPr>
          <w:p w14:paraId="63C7BF30" w14:textId="77777777" w:rsidR="00717EF7" w:rsidRDefault="00717EF7" w:rsidP="00717EF7">
            <w:r w:rsidRPr="00717EF7">
              <w:t>0.328054697</w:t>
            </w:r>
          </w:p>
        </w:tc>
        <w:tc>
          <w:tcPr>
            <w:tcW w:w="2394" w:type="dxa"/>
            <w:shd w:val="clear" w:color="auto" w:fill="auto"/>
          </w:tcPr>
          <w:p w14:paraId="00FE8043" w14:textId="77777777" w:rsidR="00717EF7" w:rsidRDefault="006F2CC9" w:rsidP="00717EF7">
            <w:r w:rsidRPr="006F2CC9">
              <w:t>0.01583591</w:t>
            </w:r>
          </w:p>
        </w:tc>
        <w:tc>
          <w:tcPr>
            <w:tcW w:w="2394" w:type="dxa"/>
            <w:shd w:val="clear" w:color="auto" w:fill="auto"/>
          </w:tcPr>
          <w:p w14:paraId="3E8B4C6D" w14:textId="77777777" w:rsidR="00717EF7" w:rsidRDefault="006F2CC9" w:rsidP="00717EF7">
            <w:r w:rsidRPr="006F2CC9">
              <w:t>0.023087995</w:t>
            </w:r>
          </w:p>
        </w:tc>
      </w:tr>
      <w:tr w:rsidR="00717EF7" w14:paraId="2085AA65" w14:textId="77777777" w:rsidTr="002A17FC">
        <w:tc>
          <w:tcPr>
            <w:tcW w:w="2394" w:type="dxa"/>
            <w:shd w:val="clear" w:color="auto" w:fill="auto"/>
          </w:tcPr>
          <w:p w14:paraId="715D171D" w14:textId="77777777" w:rsidR="00717EF7" w:rsidRDefault="00717EF7" w:rsidP="00717EF7">
            <w:r w:rsidRPr="00717EF7">
              <w:t>0.328054697</w:t>
            </w:r>
          </w:p>
        </w:tc>
        <w:tc>
          <w:tcPr>
            <w:tcW w:w="2394" w:type="dxa"/>
            <w:shd w:val="clear" w:color="auto" w:fill="auto"/>
          </w:tcPr>
          <w:p w14:paraId="1B4C9C70" w14:textId="77777777" w:rsidR="00717EF7" w:rsidRDefault="006F2CC9" w:rsidP="00717EF7">
            <w:r w:rsidRPr="006F2CC9">
              <w:t>0.328054697</w:t>
            </w:r>
          </w:p>
        </w:tc>
        <w:tc>
          <w:tcPr>
            <w:tcW w:w="2394" w:type="dxa"/>
            <w:shd w:val="clear" w:color="auto" w:fill="auto"/>
          </w:tcPr>
          <w:p w14:paraId="651A3F17" w14:textId="77777777" w:rsidR="00717EF7" w:rsidRDefault="006F2CC9" w:rsidP="00717EF7">
            <w:r w:rsidRPr="006F2CC9">
              <w:t>0.328054697</w:t>
            </w:r>
          </w:p>
        </w:tc>
        <w:tc>
          <w:tcPr>
            <w:tcW w:w="2394" w:type="dxa"/>
            <w:shd w:val="clear" w:color="auto" w:fill="auto"/>
          </w:tcPr>
          <w:p w14:paraId="3AF33D5B" w14:textId="77777777" w:rsidR="00717EF7" w:rsidRDefault="006F2CC9" w:rsidP="00717EF7">
            <w:r w:rsidRPr="006F2CC9">
              <w:t>0.023087995</w:t>
            </w:r>
          </w:p>
        </w:tc>
      </w:tr>
      <w:tr w:rsidR="00717EF7" w14:paraId="3F372152" w14:textId="77777777" w:rsidTr="002A17FC">
        <w:tc>
          <w:tcPr>
            <w:tcW w:w="2394" w:type="dxa"/>
            <w:shd w:val="clear" w:color="auto" w:fill="auto"/>
          </w:tcPr>
          <w:p w14:paraId="42E6B278" w14:textId="77777777" w:rsidR="00717EF7" w:rsidRDefault="00717EF7" w:rsidP="00717EF7">
            <w:r w:rsidRPr="00717EF7">
              <w:t>0.679143178</w:t>
            </w:r>
          </w:p>
        </w:tc>
        <w:tc>
          <w:tcPr>
            <w:tcW w:w="2394" w:type="dxa"/>
            <w:shd w:val="clear" w:color="auto" w:fill="auto"/>
          </w:tcPr>
          <w:p w14:paraId="27596DE7" w14:textId="77777777" w:rsidR="00717EF7" w:rsidRDefault="006F2CC9" w:rsidP="00717EF7">
            <w:r w:rsidRPr="006F2CC9">
              <w:t>0.106952274</w:t>
            </w:r>
          </w:p>
        </w:tc>
        <w:tc>
          <w:tcPr>
            <w:tcW w:w="2394" w:type="dxa"/>
            <w:shd w:val="clear" w:color="auto" w:fill="auto"/>
          </w:tcPr>
          <w:p w14:paraId="2CD9F543" w14:textId="77777777" w:rsidR="00717EF7" w:rsidRDefault="006F2CC9" w:rsidP="00717EF7">
            <w:r w:rsidRPr="006F2CC9">
              <w:t>0.106952274</w:t>
            </w:r>
          </w:p>
        </w:tc>
        <w:tc>
          <w:tcPr>
            <w:tcW w:w="2394" w:type="dxa"/>
            <w:shd w:val="clear" w:color="auto" w:fill="auto"/>
          </w:tcPr>
          <w:p w14:paraId="40A2C39C" w14:textId="77777777" w:rsidR="00717EF7" w:rsidRDefault="006F2CC9" w:rsidP="00717EF7">
            <w:r w:rsidRPr="006F2CC9">
              <w:t>0.018578672</w:t>
            </w:r>
          </w:p>
        </w:tc>
      </w:tr>
      <w:tr w:rsidR="00717EF7" w14:paraId="2A86848B" w14:textId="77777777" w:rsidTr="002A17FC">
        <w:tc>
          <w:tcPr>
            <w:tcW w:w="2394" w:type="dxa"/>
            <w:shd w:val="clear" w:color="auto" w:fill="auto"/>
          </w:tcPr>
          <w:p w14:paraId="410624F9" w14:textId="77777777" w:rsidR="00717EF7" w:rsidRDefault="00717EF7" w:rsidP="00717EF7">
            <w:r w:rsidRPr="00717EF7">
              <w:t>0.106952274</w:t>
            </w:r>
          </w:p>
        </w:tc>
        <w:tc>
          <w:tcPr>
            <w:tcW w:w="2394" w:type="dxa"/>
            <w:shd w:val="clear" w:color="auto" w:fill="auto"/>
          </w:tcPr>
          <w:p w14:paraId="23C54AA9" w14:textId="77777777" w:rsidR="00717EF7" w:rsidRDefault="006F2CC9" w:rsidP="00717EF7">
            <w:r w:rsidRPr="006F2CC9">
              <w:t>0.679143178</w:t>
            </w:r>
          </w:p>
        </w:tc>
        <w:tc>
          <w:tcPr>
            <w:tcW w:w="2394" w:type="dxa"/>
            <w:shd w:val="clear" w:color="auto" w:fill="auto"/>
          </w:tcPr>
          <w:p w14:paraId="62CE05F1" w14:textId="77777777" w:rsidR="00717EF7" w:rsidRDefault="006F2CC9" w:rsidP="00717EF7">
            <w:r w:rsidRPr="006F2CC9">
              <w:t>0.106952274</w:t>
            </w:r>
          </w:p>
        </w:tc>
        <w:tc>
          <w:tcPr>
            <w:tcW w:w="2394" w:type="dxa"/>
            <w:shd w:val="clear" w:color="auto" w:fill="auto"/>
          </w:tcPr>
          <w:p w14:paraId="14C6D282" w14:textId="77777777" w:rsidR="00717EF7" w:rsidRDefault="006F2CC9" w:rsidP="00717EF7">
            <w:r w:rsidRPr="006F2CC9">
              <w:t>0.018578672</w:t>
            </w:r>
          </w:p>
        </w:tc>
      </w:tr>
      <w:tr w:rsidR="00717EF7" w14:paraId="69F32EDC" w14:textId="77777777" w:rsidTr="002A17FC">
        <w:tc>
          <w:tcPr>
            <w:tcW w:w="2394" w:type="dxa"/>
            <w:shd w:val="clear" w:color="auto" w:fill="auto"/>
          </w:tcPr>
          <w:p w14:paraId="05978EA2" w14:textId="77777777" w:rsidR="00717EF7" w:rsidRDefault="00717EF7" w:rsidP="00717EF7">
            <w:r w:rsidRPr="00717EF7">
              <w:t>0.106952274</w:t>
            </w:r>
          </w:p>
        </w:tc>
        <w:tc>
          <w:tcPr>
            <w:tcW w:w="2394" w:type="dxa"/>
            <w:shd w:val="clear" w:color="auto" w:fill="auto"/>
          </w:tcPr>
          <w:p w14:paraId="224790EE" w14:textId="77777777" w:rsidR="00717EF7" w:rsidRDefault="006F2CC9" w:rsidP="00717EF7">
            <w:r w:rsidRPr="006F2CC9">
              <w:t>0.106952274</w:t>
            </w:r>
          </w:p>
        </w:tc>
        <w:tc>
          <w:tcPr>
            <w:tcW w:w="2394" w:type="dxa"/>
            <w:shd w:val="clear" w:color="auto" w:fill="auto"/>
          </w:tcPr>
          <w:p w14:paraId="2E8FB727" w14:textId="77777777" w:rsidR="00717EF7" w:rsidRDefault="006F2CC9" w:rsidP="00717EF7">
            <w:r w:rsidRPr="006F2CC9">
              <w:t>0.679143178</w:t>
            </w:r>
          </w:p>
        </w:tc>
        <w:tc>
          <w:tcPr>
            <w:tcW w:w="2394" w:type="dxa"/>
            <w:shd w:val="clear" w:color="auto" w:fill="auto"/>
          </w:tcPr>
          <w:p w14:paraId="5A7231F3" w14:textId="77777777" w:rsidR="00717EF7" w:rsidRDefault="006F2CC9" w:rsidP="00717EF7">
            <w:r w:rsidRPr="006F2CC9">
              <w:t>0.018578672</w:t>
            </w:r>
          </w:p>
        </w:tc>
      </w:tr>
      <w:tr w:rsidR="00717EF7" w14:paraId="7AEE97A2" w14:textId="77777777" w:rsidTr="002A17FC">
        <w:tc>
          <w:tcPr>
            <w:tcW w:w="2394" w:type="dxa"/>
            <w:shd w:val="clear" w:color="auto" w:fill="auto"/>
          </w:tcPr>
          <w:p w14:paraId="3159AA3B" w14:textId="77777777" w:rsidR="00717EF7" w:rsidRDefault="00717EF7" w:rsidP="00717EF7">
            <w:r w:rsidRPr="00717EF7">
              <w:t>0.106952274</w:t>
            </w:r>
          </w:p>
        </w:tc>
        <w:tc>
          <w:tcPr>
            <w:tcW w:w="2394" w:type="dxa"/>
            <w:shd w:val="clear" w:color="auto" w:fill="auto"/>
          </w:tcPr>
          <w:p w14:paraId="57E45A05" w14:textId="77777777" w:rsidR="00717EF7" w:rsidRDefault="006F2CC9" w:rsidP="00717EF7">
            <w:r w:rsidRPr="006F2CC9">
              <w:t>0.106952274</w:t>
            </w:r>
          </w:p>
        </w:tc>
        <w:tc>
          <w:tcPr>
            <w:tcW w:w="2394" w:type="dxa"/>
            <w:shd w:val="clear" w:color="auto" w:fill="auto"/>
          </w:tcPr>
          <w:p w14:paraId="6E5E61AF" w14:textId="77777777" w:rsidR="00717EF7" w:rsidRDefault="006F2CC9" w:rsidP="00717EF7">
            <w:r w:rsidRPr="006F2CC9">
              <w:t>0.106952274</w:t>
            </w:r>
          </w:p>
        </w:tc>
        <w:tc>
          <w:tcPr>
            <w:tcW w:w="2394" w:type="dxa"/>
            <w:shd w:val="clear" w:color="auto" w:fill="auto"/>
          </w:tcPr>
          <w:p w14:paraId="35D657AF" w14:textId="77777777" w:rsidR="00717EF7" w:rsidRDefault="006F2CC9" w:rsidP="00717EF7">
            <w:r w:rsidRPr="006F2CC9">
              <w:t>0.018578672</w:t>
            </w:r>
          </w:p>
        </w:tc>
      </w:tr>
    </w:tbl>
    <w:p w14:paraId="2E3C117F" w14:textId="77777777" w:rsidR="00717EF7" w:rsidRDefault="00717EF7" w:rsidP="00717EF7"/>
    <w:p w14:paraId="5178017D" w14:textId="77777777" w:rsidR="006F2CC9" w:rsidRDefault="006F2CC9" w:rsidP="00717EF7">
      <w:pPr>
        <w:rPr>
          <w:b/>
        </w:rPr>
      </w:pPr>
      <w:r>
        <w:rPr>
          <w:b/>
        </w:rPr>
        <w:t>11-point Gauss-Lobatto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6F2CC9" w14:paraId="34865F5E" w14:textId="77777777" w:rsidTr="002A17FC">
        <w:tc>
          <w:tcPr>
            <w:tcW w:w="2394" w:type="dxa"/>
            <w:shd w:val="clear" w:color="auto" w:fill="EEECE1"/>
          </w:tcPr>
          <w:p w14:paraId="03DDF5C6" w14:textId="77777777" w:rsidR="006F2CC9" w:rsidRPr="002A17FC" w:rsidRDefault="006F2CC9" w:rsidP="00717EF7">
            <w:pPr>
              <w:rPr>
                <w:b/>
              </w:rPr>
            </w:pPr>
            <w:r w:rsidRPr="002A17FC">
              <w:rPr>
                <w:b/>
              </w:rPr>
              <w:t>r</w:t>
            </w:r>
          </w:p>
        </w:tc>
        <w:tc>
          <w:tcPr>
            <w:tcW w:w="2394" w:type="dxa"/>
            <w:shd w:val="clear" w:color="auto" w:fill="EEECE1"/>
          </w:tcPr>
          <w:p w14:paraId="752A6CD7" w14:textId="77777777" w:rsidR="006F2CC9" w:rsidRPr="002A17FC" w:rsidRDefault="006F2CC9" w:rsidP="00717EF7">
            <w:pPr>
              <w:rPr>
                <w:b/>
              </w:rPr>
            </w:pPr>
            <w:r w:rsidRPr="002A17FC">
              <w:rPr>
                <w:b/>
              </w:rPr>
              <w:t>s</w:t>
            </w:r>
          </w:p>
        </w:tc>
        <w:tc>
          <w:tcPr>
            <w:tcW w:w="2394" w:type="dxa"/>
            <w:shd w:val="clear" w:color="auto" w:fill="EEECE1"/>
          </w:tcPr>
          <w:p w14:paraId="779E71FB" w14:textId="77777777" w:rsidR="006F2CC9" w:rsidRPr="002A17FC" w:rsidRDefault="006F2CC9" w:rsidP="00717EF7">
            <w:pPr>
              <w:rPr>
                <w:b/>
              </w:rPr>
            </w:pPr>
            <w:r w:rsidRPr="002A17FC">
              <w:rPr>
                <w:b/>
              </w:rPr>
              <w:t>t</w:t>
            </w:r>
          </w:p>
        </w:tc>
        <w:tc>
          <w:tcPr>
            <w:tcW w:w="2394" w:type="dxa"/>
            <w:shd w:val="clear" w:color="auto" w:fill="EEECE1"/>
          </w:tcPr>
          <w:p w14:paraId="1487B062" w14:textId="77777777" w:rsidR="006F2CC9" w:rsidRPr="002A17FC" w:rsidRDefault="006F2CC9" w:rsidP="00717EF7">
            <w:pPr>
              <w:rPr>
                <w:b/>
              </w:rPr>
            </w:pPr>
            <w:r w:rsidRPr="002A17FC">
              <w:rPr>
                <w:b/>
              </w:rPr>
              <w:t>w</w:t>
            </w:r>
          </w:p>
        </w:tc>
      </w:tr>
      <w:tr w:rsidR="006F2CC9" w14:paraId="0FD46B2E" w14:textId="77777777" w:rsidTr="002A17FC">
        <w:tc>
          <w:tcPr>
            <w:tcW w:w="2394" w:type="dxa"/>
            <w:shd w:val="clear" w:color="auto" w:fill="auto"/>
          </w:tcPr>
          <w:p w14:paraId="220562BB" w14:textId="77777777" w:rsidR="006F2CC9" w:rsidRDefault="006F2CC9" w:rsidP="00717EF7">
            <w:r>
              <w:t>0</w:t>
            </w:r>
          </w:p>
        </w:tc>
        <w:tc>
          <w:tcPr>
            <w:tcW w:w="2394" w:type="dxa"/>
            <w:shd w:val="clear" w:color="auto" w:fill="auto"/>
          </w:tcPr>
          <w:p w14:paraId="43A961A5" w14:textId="77777777" w:rsidR="006F2CC9" w:rsidRDefault="006F2CC9" w:rsidP="00717EF7">
            <w:r>
              <w:t>0</w:t>
            </w:r>
          </w:p>
        </w:tc>
        <w:tc>
          <w:tcPr>
            <w:tcW w:w="2394" w:type="dxa"/>
            <w:shd w:val="clear" w:color="auto" w:fill="auto"/>
          </w:tcPr>
          <w:p w14:paraId="5413DC3E" w14:textId="77777777" w:rsidR="006F2CC9" w:rsidRDefault="006F2CC9" w:rsidP="00717EF7">
            <w:r>
              <w:t>0</w:t>
            </w:r>
          </w:p>
        </w:tc>
        <w:tc>
          <w:tcPr>
            <w:tcW w:w="2394" w:type="dxa"/>
            <w:shd w:val="clear" w:color="auto" w:fill="auto"/>
          </w:tcPr>
          <w:p w14:paraId="18F5268B" w14:textId="77777777" w:rsidR="006F2CC9" w:rsidRDefault="006F2CC9" w:rsidP="00717EF7">
            <w:r w:rsidRPr="006F2CC9">
              <w:t>0.002777778</w:t>
            </w:r>
          </w:p>
        </w:tc>
      </w:tr>
      <w:tr w:rsidR="006F2CC9" w14:paraId="255F3EEB" w14:textId="77777777" w:rsidTr="002A17FC">
        <w:tc>
          <w:tcPr>
            <w:tcW w:w="2394" w:type="dxa"/>
            <w:shd w:val="clear" w:color="auto" w:fill="auto"/>
          </w:tcPr>
          <w:p w14:paraId="63207E87" w14:textId="77777777" w:rsidR="006F2CC9" w:rsidRDefault="006F2CC9" w:rsidP="00717EF7">
            <w:r>
              <w:t>1</w:t>
            </w:r>
          </w:p>
        </w:tc>
        <w:tc>
          <w:tcPr>
            <w:tcW w:w="2394" w:type="dxa"/>
            <w:shd w:val="clear" w:color="auto" w:fill="auto"/>
          </w:tcPr>
          <w:p w14:paraId="70A2F16F" w14:textId="77777777" w:rsidR="006F2CC9" w:rsidRDefault="006F2CC9" w:rsidP="00717EF7">
            <w:r>
              <w:t>0</w:t>
            </w:r>
          </w:p>
        </w:tc>
        <w:tc>
          <w:tcPr>
            <w:tcW w:w="2394" w:type="dxa"/>
            <w:shd w:val="clear" w:color="auto" w:fill="auto"/>
          </w:tcPr>
          <w:p w14:paraId="36151AD9" w14:textId="77777777" w:rsidR="006F2CC9" w:rsidRDefault="006F2CC9" w:rsidP="00717EF7">
            <w:r>
              <w:t>0</w:t>
            </w:r>
          </w:p>
        </w:tc>
        <w:tc>
          <w:tcPr>
            <w:tcW w:w="2394" w:type="dxa"/>
            <w:shd w:val="clear" w:color="auto" w:fill="auto"/>
          </w:tcPr>
          <w:p w14:paraId="62B3C37B" w14:textId="77777777" w:rsidR="006F2CC9" w:rsidRPr="006F2CC9" w:rsidRDefault="006F2CC9" w:rsidP="00717EF7">
            <w:r w:rsidRPr="006F2CC9">
              <w:t>0.002777778</w:t>
            </w:r>
          </w:p>
        </w:tc>
      </w:tr>
      <w:tr w:rsidR="006F2CC9" w14:paraId="44060DDC" w14:textId="77777777" w:rsidTr="002A17FC">
        <w:tc>
          <w:tcPr>
            <w:tcW w:w="2394" w:type="dxa"/>
            <w:shd w:val="clear" w:color="auto" w:fill="auto"/>
          </w:tcPr>
          <w:p w14:paraId="51FD932A" w14:textId="77777777" w:rsidR="006F2CC9" w:rsidRDefault="006F2CC9" w:rsidP="00717EF7">
            <w:r>
              <w:t>0</w:t>
            </w:r>
          </w:p>
        </w:tc>
        <w:tc>
          <w:tcPr>
            <w:tcW w:w="2394" w:type="dxa"/>
            <w:shd w:val="clear" w:color="auto" w:fill="auto"/>
          </w:tcPr>
          <w:p w14:paraId="08038B47" w14:textId="77777777" w:rsidR="006F2CC9" w:rsidRDefault="006F2CC9" w:rsidP="00717EF7">
            <w:r>
              <w:t>1</w:t>
            </w:r>
          </w:p>
        </w:tc>
        <w:tc>
          <w:tcPr>
            <w:tcW w:w="2394" w:type="dxa"/>
            <w:shd w:val="clear" w:color="auto" w:fill="auto"/>
          </w:tcPr>
          <w:p w14:paraId="0B02CE2E" w14:textId="77777777" w:rsidR="006F2CC9" w:rsidRDefault="006F2CC9" w:rsidP="00717EF7">
            <w:r>
              <w:t>0</w:t>
            </w:r>
          </w:p>
        </w:tc>
        <w:tc>
          <w:tcPr>
            <w:tcW w:w="2394" w:type="dxa"/>
            <w:shd w:val="clear" w:color="auto" w:fill="auto"/>
          </w:tcPr>
          <w:p w14:paraId="05AC74B6" w14:textId="77777777" w:rsidR="006F2CC9" w:rsidRPr="006F2CC9" w:rsidRDefault="006F2CC9" w:rsidP="00717EF7">
            <w:r w:rsidRPr="006F2CC9">
              <w:t>0.002777778</w:t>
            </w:r>
          </w:p>
        </w:tc>
      </w:tr>
      <w:tr w:rsidR="006F2CC9" w14:paraId="262E185F" w14:textId="77777777" w:rsidTr="002A17FC">
        <w:tc>
          <w:tcPr>
            <w:tcW w:w="2394" w:type="dxa"/>
            <w:shd w:val="clear" w:color="auto" w:fill="auto"/>
          </w:tcPr>
          <w:p w14:paraId="374E7D0D" w14:textId="77777777" w:rsidR="006F2CC9" w:rsidRDefault="006F2CC9" w:rsidP="00717EF7">
            <w:r>
              <w:t>0</w:t>
            </w:r>
          </w:p>
        </w:tc>
        <w:tc>
          <w:tcPr>
            <w:tcW w:w="2394" w:type="dxa"/>
            <w:shd w:val="clear" w:color="auto" w:fill="auto"/>
          </w:tcPr>
          <w:p w14:paraId="5920242D" w14:textId="77777777" w:rsidR="006F2CC9" w:rsidRDefault="006F2CC9" w:rsidP="00717EF7">
            <w:r>
              <w:t>0</w:t>
            </w:r>
          </w:p>
        </w:tc>
        <w:tc>
          <w:tcPr>
            <w:tcW w:w="2394" w:type="dxa"/>
            <w:shd w:val="clear" w:color="auto" w:fill="auto"/>
          </w:tcPr>
          <w:p w14:paraId="4118C4FD" w14:textId="77777777" w:rsidR="006F2CC9" w:rsidRDefault="006F2CC9" w:rsidP="00717EF7">
            <w:r>
              <w:t>1</w:t>
            </w:r>
          </w:p>
        </w:tc>
        <w:tc>
          <w:tcPr>
            <w:tcW w:w="2394" w:type="dxa"/>
            <w:shd w:val="clear" w:color="auto" w:fill="auto"/>
          </w:tcPr>
          <w:p w14:paraId="6E49F44D" w14:textId="77777777" w:rsidR="006F2CC9" w:rsidRPr="006F2CC9" w:rsidRDefault="006F2CC9" w:rsidP="00717EF7">
            <w:r w:rsidRPr="006F2CC9">
              <w:t>0.002777778</w:t>
            </w:r>
          </w:p>
        </w:tc>
      </w:tr>
      <w:tr w:rsidR="006F2CC9" w14:paraId="235DB2E5" w14:textId="77777777" w:rsidTr="002A17FC">
        <w:tc>
          <w:tcPr>
            <w:tcW w:w="2394" w:type="dxa"/>
            <w:shd w:val="clear" w:color="auto" w:fill="auto"/>
          </w:tcPr>
          <w:p w14:paraId="5169CBA7" w14:textId="77777777" w:rsidR="006F2CC9" w:rsidRDefault="000D279B" w:rsidP="00717EF7">
            <w:r>
              <w:t>0.5</w:t>
            </w:r>
          </w:p>
        </w:tc>
        <w:tc>
          <w:tcPr>
            <w:tcW w:w="2394" w:type="dxa"/>
            <w:shd w:val="clear" w:color="auto" w:fill="auto"/>
          </w:tcPr>
          <w:p w14:paraId="62B6A905" w14:textId="77777777" w:rsidR="006F2CC9" w:rsidRDefault="000D279B" w:rsidP="00717EF7">
            <w:r>
              <w:t>0</w:t>
            </w:r>
          </w:p>
        </w:tc>
        <w:tc>
          <w:tcPr>
            <w:tcW w:w="2394" w:type="dxa"/>
            <w:shd w:val="clear" w:color="auto" w:fill="auto"/>
          </w:tcPr>
          <w:p w14:paraId="147F1F7A" w14:textId="77777777" w:rsidR="006F2CC9" w:rsidRDefault="000D279B" w:rsidP="00717EF7">
            <w:r>
              <w:t>0</w:t>
            </w:r>
          </w:p>
        </w:tc>
        <w:tc>
          <w:tcPr>
            <w:tcW w:w="2394" w:type="dxa"/>
            <w:shd w:val="clear" w:color="auto" w:fill="auto"/>
          </w:tcPr>
          <w:p w14:paraId="6BE74C0E" w14:textId="77777777" w:rsidR="006F2CC9" w:rsidRPr="006F2CC9" w:rsidRDefault="000D279B" w:rsidP="00717EF7">
            <w:r w:rsidRPr="000D279B">
              <w:t>0.011111111</w:t>
            </w:r>
          </w:p>
        </w:tc>
      </w:tr>
      <w:tr w:rsidR="000D279B" w14:paraId="68639CE0" w14:textId="77777777" w:rsidTr="002A17FC">
        <w:tc>
          <w:tcPr>
            <w:tcW w:w="2394" w:type="dxa"/>
            <w:shd w:val="clear" w:color="auto" w:fill="auto"/>
          </w:tcPr>
          <w:p w14:paraId="5CA4ADC4" w14:textId="77777777" w:rsidR="000D279B" w:rsidRDefault="000D279B" w:rsidP="00717EF7">
            <w:r>
              <w:t>0.5</w:t>
            </w:r>
          </w:p>
        </w:tc>
        <w:tc>
          <w:tcPr>
            <w:tcW w:w="2394" w:type="dxa"/>
            <w:shd w:val="clear" w:color="auto" w:fill="auto"/>
          </w:tcPr>
          <w:p w14:paraId="34AB2959" w14:textId="77777777" w:rsidR="000D279B" w:rsidRDefault="000D279B" w:rsidP="00717EF7">
            <w:r>
              <w:t>0.5</w:t>
            </w:r>
          </w:p>
        </w:tc>
        <w:tc>
          <w:tcPr>
            <w:tcW w:w="2394" w:type="dxa"/>
            <w:shd w:val="clear" w:color="auto" w:fill="auto"/>
          </w:tcPr>
          <w:p w14:paraId="255DF973" w14:textId="77777777" w:rsidR="000D279B" w:rsidRDefault="000D279B" w:rsidP="00717EF7">
            <w:r>
              <w:t>0</w:t>
            </w:r>
          </w:p>
        </w:tc>
        <w:tc>
          <w:tcPr>
            <w:tcW w:w="2394" w:type="dxa"/>
            <w:shd w:val="clear" w:color="auto" w:fill="auto"/>
          </w:tcPr>
          <w:p w14:paraId="21377A82" w14:textId="77777777" w:rsidR="000D279B" w:rsidRPr="000D279B" w:rsidRDefault="000D279B" w:rsidP="00717EF7">
            <w:r w:rsidRPr="000D279B">
              <w:t>0.011111111</w:t>
            </w:r>
          </w:p>
        </w:tc>
      </w:tr>
      <w:tr w:rsidR="000D279B" w14:paraId="1888908B" w14:textId="77777777" w:rsidTr="002A17FC">
        <w:tc>
          <w:tcPr>
            <w:tcW w:w="2394" w:type="dxa"/>
            <w:shd w:val="clear" w:color="auto" w:fill="auto"/>
          </w:tcPr>
          <w:p w14:paraId="50861A6F" w14:textId="77777777" w:rsidR="000D279B" w:rsidRDefault="000D279B" w:rsidP="00717EF7">
            <w:r>
              <w:t>0</w:t>
            </w:r>
          </w:p>
        </w:tc>
        <w:tc>
          <w:tcPr>
            <w:tcW w:w="2394" w:type="dxa"/>
            <w:shd w:val="clear" w:color="auto" w:fill="auto"/>
          </w:tcPr>
          <w:p w14:paraId="43B10517" w14:textId="77777777" w:rsidR="000D279B" w:rsidRDefault="000D279B" w:rsidP="00717EF7">
            <w:r>
              <w:t>0.5</w:t>
            </w:r>
          </w:p>
        </w:tc>
        <w:tc>
          <w:tcPr>
            <w:tcW w:w="2394" w:type="dxa"/>
            <w:shd w:val="clear" w:color="auto" w:fill="auto"/>
          </w:tcPr>
          <w:p w14:paraId="791D2B5A" w14:textId="77777777" w:rsidR="000D279B" w:rsidRDefault="000D279B" w:rsidP="00717EF7">
            <w:r>
              <w:t>0</w:t>
            </w:r>
          </w:p>
        </w:tc>
        <w:tc>
          <w:tcPr>
            <w:tcW w:w="2394" w:type="dxa"/>
            <w:shd w:val="clear" w:color="auto" w:fill="auto"/>
          </w:tcPr>
          <w:p w14:paraId="6F152064" w14:textId="77777777" w:rsidR="000D279B" w:rsidRPr="000D279B" w:rsidRDefault="000D279B" w:rsidP="00717EF7">
            <w:r w:rsidRPr="000D279B">
              <w:t>0.011111111</w:t>
            </w:r>
          </w:p>
        </w:tc>
      </w:tr>
      <w:tr w:rsidR="000D279B" w14:paraId="19F2A51F" w14:textId="77777777" w:rsidTr="002A17FC">
        <w:tc>
          <w:tcPr>
            <w:tcW w:w="2394" w:type="dxa"/>
            <w:shd w:val="clear" w:color="auto" w:fill="auto"/>
          </w:tcPr>
          <w:p w14:paraId="4A1DF3D8" w14:textId="77777777" w:rsidR="000D279B" w:rsidRDefault="000D279B" w:rsidP="00717EF7">
            <w:r>
              <w:t>0</w:t>
            </w:r>
          </w:p>
        </w:tc>
        <w:tc>
          <w:tcPr>
            <w:tcW w:w="2394" w:type="dxa"/>
            <w:shd w:val="clear" w:color="auto" w:fill="auto"/>
          </w:tcPr>
          <w:p w14:paraId="7A208D04" w14:textId="77777777" w:rsidR="000D279B" w:rsidRDefault="000D279B" w:rsidP="00717EF7">
            <w:r>
              <w:t>0</w:t>
            </w:r>
          </w:p>
        </w:tc>
        <w:tc>
          <w:tcPr>
            <w:tcW w:w="2394" w:type="dxa"/>
            <w:shd w:val="clear" w:color="auto" w:fill="auto"/>
          </w:tcPr>
          <w:p w14:paraId="4DCED3B4" w14:textId="77777777" w:rsidR="000D279B" w:rsidRDefault="000D279B" w:rsidP="00717EF7">
            <w:r>
              <w:t>0.5</w:t>
            </w:r>
          </w:p>
        </w:tc>
        <w:tc>
          <w:tcPr>
            <w:tcW w:w="2394" w:type="dxa"/>
            <w:shd w:val="clear" w:color="auto" w:fill="auto"/>
          </w:tcPr>
          <w:p w14:paraId="129C86F8" w14:textId="77777777" w:rsidR="000D279B" w:rsidRPr="000D279B" w:rsidRDefault="000D279B" w:rsidP="00717EF7">
            <w:r w:rsidRPr="000D279B">
              <w:t>0.011111111</w:t>
            </w:r>
          </w:p>
        </w:tc>
      </w:tr>
      <w:tr w:rsidR="000D279B" w14:paraId="60D98243" w14:textId="77777777" w:rsidTr="002A17FC">
        <w:tc>
          <w:tcPr>
            <w:tcW w:w="2394" w:type="dxa"/>
            <w:shd w:val="clear" w:color="auto" w:fill="auto"/>
          </w:tcPr>
          <w:p w14:paraId="0CB5659D" w14:textId="77777777" w:rsidR="000D279B" w:rsidRDefault="000D279B" w:rsidP="00717EF7">
            <w:r>
              <w:t>0.5</w:t>
            </w:r>
          </w:p>
        </w:tc>
        <w:tc>
          <w:tcPr>
            <w:tcW w:w="2394" w:type="dxa"/>
            <w:shd w:val="clear" w:color="auto" w:fill="auto"/>
          </w:tcPr>
          <w:p w14:paraId="2607F93A" w14:textId="77777777" w:rsidR="000D279B" w:rsidRDefault="000D279B" w:rsidP="00717EF7">
            <w:r>
              <w:t>0</w:t>
            </w:r>
          </w:p>
        </w:tc>
        <w:tc>
          <w:tcPr>
            <w:tcW w:w="2394" w:type="dxa"/>
            <w:shd w:val="clear" w:color="auto" w:fill="auto"/>
          </w:tcPr>
          <w:p w14:paraId="1AF0DA99" w14:textId="77777777" w:rsidR="000D279B" w:rsidRDefault="000D279B" w:rsidP="00717EF7">
            <w:r>
              <w:t>0.5</w:t>
            </w:r>
          </w:p>
        </w:tc>
        <w:tc>
          <w:tcPr>
            <w:tcW w:w="2394" w:type="dxa"/>
            <w:shd w:val="clear" w:color="auto" w:fill="auto"/>
          </w:tcPr>
          <w:p w14:paraId="24FEDFB9" w14:textId="77777777" w:rsidR="000D279B" w:rsidRPr="000D279B" w:rsidRDefault="000D279B" w:rsidP="00717EF7">
            <w:r w:rsidRPr="000D279B">
              <w:t>0.011111111</w:t>
            </w:r>
          </w:p>
        </w:tc>
      </w:tr>
      <w:tr w:rsidR="000D279B" w14:paraId="2FAFAED1" w14:textId="77777777" w:rsidTr="002A17FC">
        <w:tc>
          <w:tcPr>
            <w:tcW w:w="2394" w:type="dxa"/>
            <w:shd w:val="clear" w:color="auto" w:fill="auto"/>
          </w:tcPr>
          <w:p w14:paraId="13673E2D" w14:textId="77777777" w:rsidR="000D279B" w:rsidRDefault="000D279B" w:rsidP="00717EF7">
            <w:r>
              <w:t>0</w:t>
            </w:r>
          </w:p>
        </w:tc>
        <w:tc>
          <w:tcPr>
            <w:tcW w:w="2394" w:type="dxa"/>
            <w:shd w:val="clear" w:color="auto" w:fill="auto"/>
          </w:tcPr>
          <w:p w14:paraId="7AC90528" w14:textId="77777777" w:rsidR="000D279B" w:rsidRDefault="000D279B" w:rsidP="00717EF7">
            <w:r>
              <w:t>0.5</w:t>
            </w:r>
          </w:p>
        </w:tc>
        <w:tc>
          <w:tcPr>
            <w:tcW w:w="2394" w:type="dxa"/>
            <w:shd w:val="clear" w:color="auto" w:fill="auto"/>
          </w:tcPr>
          <w:p w14:paraId="0CD7D44F" w14:textId="77777777" w:rsidR="000D279B" w:rsidRDefault="000D279B" w:rsidP="00717EF7">
            <w:r>
              <w:t>0.5</w:t>
            </w:r>
          </w:p>
        </w:tc>
        <w:tc>
          <w:tcPr>
            <w:tcW w:w="2394" w:type="dxa"/>
            <w:shd w:val="clear" w:color="auto" w:fill="auto"/>
          </w:tcPr>
          <w:p w14:paraId="4EF88914" w14:textId="77777777" w:rsidR="000D279B" w:rsidRPr="000D279B" w:rsidRDefault="000D279B" w:rsidP="00717EF7">
            <w:r w:rsidRPr="000D279B">
              <w:t>0.011111111</w:t>
            </w:r>
          </w:p>
        </w:tc>
      </w:tr>
      <w:tr w:rsidR="000D279B" w14:paraId="60EDE882" w14:textId="77777777" w:rsidTr="002A17FC">
        <w:tc>
          <w:tcPr>
            <w:tcW w:w="2394" w:type="dxa"/>
            <w:shd w:val="clear" w:color="auto" w:fill="auto"/>
          </w:tcPr>
          <w:p w14:paraId="01D246A5" w14:textId="77777777" w:rsidR="000D279B" w:rsidRDefault="000D279B" w:rsidP="00717EF7">
            <w:r>
              <w:t>0.25</w:t>
            </w:r>
          </w:p>
        </w:tc>
        <w:tc>
          <w:tcPr>
            <w:tcW w:w="2394" w:type="dxa"/>
            <w:shd w:val="clear" w:color="auto" w:fill="auto"/>
          </w:tcPr>
          <w:p w14:paraId="7AECDCB0" w14:textId="77777777" w:rsidR="000D279B" w:rsidRDefault="000D279B" w:rsidP="00717EF7">
            <w:r>
              <w:t>0.25</w:t>
            </w:r>
          </w:p>
        </w:tc>
        <w:tc>
          <w:tcPr>
            <w:tcW w:w="2394" w:type="dxa"/>
            <w:shd w:val="clear" w:color="auto" w:fill="auto"/>
          </w:tcPr>
          <w:p w14:paraId="6BDB4758" w14:textId="77777777" w:rsidR="000D279B" w:rsidRDefault="000D279B" w:rsidP="00717EF7">
            <w:r>
              <w:t>0.25</w:t>
            </w:r>
          </w:p>
        </w:tc>
        <w:tc>
          <w:tcPr>
            <w:tcW w:w="2394" w:type="dxa"/>
            <w:shd w:val="clear" w:color="auto" w:fill="auto"/>
          </w:tcPr>
          <w:p w14:paraId="564CF207" w14:textId="77777777" w:rsidR="000D279B" w:rsidRPr="000D279B" w:rsidRDefault="000D279B" w:rsidP="00717EF7">
            <w:r w:rsidRPr="000D279B">
              <w:t>0.088888889</w:t>
            </w:r>
          </w:p>
        </w:tc>
      </w:tr>
    </w:tbl>
    <w:p w14:paraId="21FDA7A2" w14:textId="77777777" w:rsidR="006F2CC9" w:rsidRDefault="006F2CC9" w:rsidP="00717EF7">
      <w:pPr>
        <w:rPr>
          <w:ins w:id="771" w:author="Steve Maas" w:date="2015-05-13T13:47:00Z"/>
        </w:rPr>
      </w:pPr>
    </w:p>
    <w:p w14:paraId="1801BA05" w14:textId="77777777" w:rsidR="002D4065" w:rsidRDefault="002D4065" w:rsidP="00717EF7">
      <w:pPr>
        <w:rPr>
          <w:ins w:id="772" w:author="Steve Maas" w:date="2015-05-13T13:52:00Z"/>
        </w:rPr>
      </w:pPr>
    </w:p>
    <w:p w14:paraId="5997C563" w14:textId="5597F82E" w:rsidR="00AB0524" w:rsidRDefault="00AB0524" w:rsidP="00717EF7">
      <w:pPr>
        <w:rPr>
          <w:ins w:id="773" w:author="Steve Maas" w:date="2015-05-13T13:49:00Z"/>
        </w:rPr>
      </w:pPr>
      <w:ins w:id="774" w:author="Steve Maas" w:date="2015-05-13T13:47:00Z">
        <w:r>
          <w:lastRenderedPageBreak/>
          <w:t>FEBio also implements a 15-node quadratic tetrahedral element</w:t>
        </w:r>
      </w:ins>
      <w:ins w:id="775" w:author="Steve Maas" w:date="2015-05-13T13:52:00Z">
        <w:r w:rsidR="002D4065">
          <w:t xml:space="preserve"> (see </w:t>
        </w:r>
      </w:ins>
      <w:ins w:id="776" w:author="Steve Maas" w:date="2015-05-13T13:53:00Z">
        <w:r w:rsidR="002D4065">
          <w:fldChar w:fldCharType="begin"/>
        </w:r>
        <w:r w:rsidR="002D4065">
          <w:instrText xml:space="preserve"> REF _Ref419288509 \h </w:instrText>
        </w:r>
      </w:ins>
      <w:r w:rsidR="002D4065">
        <w:fldChar w:fldCharType="separate"/>
      </w:r>
      <w:ins w:id="777" w:author="rawlins" w:date="2015-05-19T17:23:00Z">
        <w:r w:rsidR="00D3178E">
          <w:t xml:space="preserve">Figure </w:t>
        </w:r>
        <w:r w:rsidR="00D3178E">
          <w:rPr>
            <w:noProof/>
          </w:rPr>
          <w:t>4</w:t>
        </w:r>
        <w:r w:rsidR="00D3178E">
          <w:noBreakHyphen/>
        </w:r>
        <w:r w:rsidR="00D3178E">
          <w:rPr>
            <w:noProof/>
          </w:rPr>
          <w:t>2</w:t>
        </w:r>
      </w:ins>
      <w:ins w:id="778" w:author="Steve Maas" w:date="2015-05-13T13:53:00Z">
        <w:r w:rsidR="002D4065">
          <w:fldChar w:fldCharType="end"/>
        </w:r>
      </w:ins>
      <w:ins w:id="779" w:author="Steve Maas" w:date="2015-05-13T13:52:00Z">
        <w:r w:rsidR="002D4065">
          <w:t>)</w:t>
        </w:r>
      </w:ins>
      <w:ins w:id="780" w:author="Steve Maas" w:date="2015-05-13T13:47:00Z">
        <w:r>
          <w:t xml:space="preserve">. </w:t>
        </w:r>
      </w:ins>
    </w:p>
    <w:p w14:paraId="70B2064A" w14:textId="6253EB28" w:rsidR="00AB0524" w:rsidRDefault="00AB0524" w:rsidP="00717EF7">
      <w:pPr>
        <w:rPr>
          <w:ins w:id="781" w:author="Steve Maas" w:date="2015-05-13T13:50:00Z"/>
        </w:rPr>
      </w:pPr>
      <w:ins w:id="782" w:author="Steve Maas" w:date="2015-05-13T13:49:00Z">
        <w:r>
          <w:rPr>
            <w:noProof/>
          </w:rPr>
          <mc:AlternateContent>
            <mc:Choice Requires="wpg">
              <w:drawing>
                <wp:inline distT="0" distB="0" distL="0" distR="0" wp14:anchorId="6B317F06" wp14:editId="68513EC9">
                  <wp:extent cx="5943600" cy="2299648"/>
                  <wp:effectExtent l="0" t="0" r="0" b="0"/>
                  <wp:docPr id="4" name="Group 1"/>
                  <wp:cNvGraphicFramePr/>
                  <a:graphic xmlns:a="http://schemas.openxmlformats.org/drawingml/2006/main">
                    <a:graphicData uri="http://schemas.microsoft.com/office/word/2010/wordprocessingGroup">
                      <wpg:wgp>
                        <wpg:cNvGrpSpPr/>
                        <wpg:grpSpPr>
                          <a:xfrm>
                            <a:off x="0" y="0"/>
                            <a:ext cx="5943600" cy="2299648"/>
                            <a:chOff x="0" y="0"/>
                            <a:chExt cx="7252129" cy="3219071"/>
                          </a:xfrm>
                        </wpg:grpSpPr>
                        <pic:pic xmlns:pic="http://schemas.openxmlformats.org/drawingml/2006/picture">
                          <pic:nvPicPr>
                            <pic:cNvPr id="5" name="Picture 5"/>
                            <pic:cNvPicPr>
                              <a:picLocks noChangeAspect="1" noChangeArrowheads="1"/>
                            </pic:cNvPicPr>
                          </pic:nvPicPr>
                          <pic:blipFill>
                            <a:blip r:embed="rId2214" cstate="print">
                              <a:extLst>
                                <a:ext uri="{28A0092B-C50C-407E-A947-70E740481C1C}">
                                  <a14:useLocalDpi xmlns:a14="http://schemas.microsoft.com/office/drawing/2010/main" val="0"/>
                                </a:ext>
                              </a:extLst>
                            </a:blip>
                            <a:srcRect/>
                            <a:stretch>
                              <a:fillRect/>
                            </a:stretch>
                          </pic:blipFill>
                          <pic:spPr bwMode="auto">
                            <a:xfrm>
                              <a:off x="0" y="7559"/>
                              <a:ext cx="3626064" cy="3211512"/>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6" name="Picture 6"/>
                            <pic:cNvPicPr>
                              <a:picLocks noChangeAspect="1" noChangeArrowheads="1"/>
                            </pic:cNvPicPr>
                          </pic:nvPicPr>
                          <pic:blipFill>
                            <a:blip r:embed="rId2215" cstate="print">
                              <a:extLst>
                                <a:ext uri="{28A0092B-C50C-407E-A947-70E740481C1C}">
                                  <a14:useLocalDpi xmlns:a14="http://schemas.microsoft.com/office/drawing/2010/main" val="0"/>
                                </a:ext>
                              </a:extLst>
                            </a:blip>
                            <a:srcRect/>
                            <a:stretch>
                              <a:fillRect/>
                            </a:stretch>
                          </pic:blipFill>
                          <pic:spPr bwMode="auto">
                            <a:xfrm>
                              <a:off x="3626064" y="0"/>
                              <a:ext cx="3626065" cy="32115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w14:anchorId="36FE0A11" id="Group 1" o:spid="_x0000_s1026" style="width:468pt;height:181.05pt;mso-position-horizontal-relative:char;mso-position-vertical-relative:line" coordsize="72521,32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">
                  <v:shape id="Picture 5" o:spid="_x0000_s1027" type="#_x0000_t75" style="position:absolute;top:75;width:36260;height:32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5mdTCAAAA2gAAAA8AAABkcnMvZG93bnJldi54bWxEj09rwkAUxO8Fv8PyBG91o2AJ0VVE8V/x&#10;0ij0+si+Jmmzb8PuauK37xaEHoeZ3wyzWPWmEXdyvrasYDJOQBAXVtdcKrhedq8pCB+QNTaWScGD&#10;PKyWg5cFZtp2/EH3PJQilrDPUEEVQptJ6YuKDPqxbYmj92WdwRClK6V22MVy08hpkrxJgzXHhQpb&#10;2lRU/OQ3o2CW7j8L9/693qI2h8vZt2m3PSk1GvbrOYhAffgPP+mjjhz8XYk3QC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eZnUwgAAANoAAAAPAAAAAAAAAAAAAAAAAJ8C&#10;AABkcnMvZG93bnJldi54bWxQSwUGAAAAAAQABAD3AAAAjgMAAAAA&#10;" fillcolor="#4f81bd [3204]" strokecolor="black [3213]">
                    <v:imagedata r:id="rId2216" o:title=""/>
                    <v:shadow color="#eeece1 [3214]"/>
                  </v:shape>
                  <v:shape id="Picture 6" o:spid="_x0000_s1028" type="#_x0000_t75" style="position:absolute;left:36260;width:36261;height:32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j13CAAAA2gAAAA8AAABkcnMvZG93bnJldi54bWxEj9Fqg0AURN8D/YflFvoS6mohQWxWqaGB&#10;9LG2H3Dj3qro3hV3o+bvu4VAH4eZOcMcitUMYqbJdZYVJFEMgri2uuNGwffX6TkF4TyyxsEyKbiR&#10;gyJ/2Bww03bhT5or34gAYZehgtb7MZPS1S0ZdJEdiYP3YyeDPsipkXrCJcDNIF/ieC8NdhwWWhzp&#10;2FLdV1ejYHtLuvJyMpfqPY13S12e++TDKvX0uL69gvC0+v/wvX3WCvbwdyXcAJn/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zI9dwgAAANoAAAAPAAAAAAAAAAAAAAAAAJ8C&#10;AABkcnMvZG93bnJldi54bWxQSwUGAAAAAAQABAD3AAAAjgMAAAAA&#10;" fillcolor="#4f81bd [3204]" strokecolor="black [3213]">
                    <v:imagedata r:id="rId2217" o:title=""/>
                    <v:shadow color="#eeece1 [3214]"/>
                  </v:shape>
                  <w10:anchorlock/>
                </v:group>
              </w:pict>
            </mc:Fallback>
          </mc:AlternateContent>
        </w:r>
      </w:ins>
    </w:p>
    <w:p w14:paraId="308F4544" w14:textId="2D1C014D" w:rsidR="00AB0524" w:rsidRDefault="00AB0524">
      <w:pPr>
        <w:pStyle w:val="Caption"/>
        <w:rPr>
          <w:ins w:id="783" w:author="Steve Maas" w:date="2015-05-13T13:52:00Z"/>
        </w:rPr>
        <w:pPrChange w:id="784" w:author="Steve Maas" w:date="2015-05-13T13:51:00Z">
          <w:pPr/>
        </w:pPrChange>
      </w:pPr>
      <w:bookmarkStart w:id="785" w:name="_Ref419288509"/>
      <w:ins w:id="786" w:author="Steve Maas" w:date="2015-05-13T13:51:00Z">
        <w:r>
          <w:t xml:space="preserve">Figure </w:t>
        </w:r>
        <w:r>
          <w:fldChar w:fldCharType="begin"/>
        </w:r>
        <w:r>
          <w:instrText xml:space="preserve"> STYLEREF 1 \s </w:instrText>
        </w:r>
      </w:ins>
      <w:r>
        <w:fldChar w:fldCharType="separate"/>
      </w:r>
      <w:r w:rsidR="00D3178E">
        <w:rPr>
          <w:noProof/>
        </w:rPr>
        <w:t>4</w:t>
      </w:r>
      <w:ins w:id="787" w:author="Steve Maas" w:date="2015-05-13T13:51:00Z">
        <w:r>
          <w:fldChar w:fldCharType="end"/>
        </w:r>
        <w:r>
          <w:noBreakHyphen/>
        </w:r>
        <w:r>
          <w:fldChar w:fldCharType="begin"/>
        </w:r>
        <w:r>
          <w:instrText xml:space="preserve"> SEQ Figure \* ARABIC \s 1 </w:instrText>
        </w:r>
      </w:ins>
      <w:r>
        <w:fldChar w:fldCharType="separate"/>
      </w:r>
      <w:ins w:id="788" w:author="rawlins" w:date="2015-05-19T17:23:00Z">
        <w:r w:rsidR="00D3178E">
          <w:rPr>
            <w:noProof/>
          </w:rPr>
          <w:t>2</w:t>
        </w:r>
      </w:ins>
      <w:ins w:id="789" w:author="Steve Maas" w:date="2015-05-13T13:51:00Z">
        <w:r>
          <w:fldChar w:fldCharType="end"/>
        </w:r>
        <w:bookmarkEnd w:id="785"/>
        <w:r>
          <w:t xml:space="preserve"> Quadratic tetrahedral elements available in FEBio. Left, a 10-node quadratic tet</w:t>
        </w:r>
      </w:ins>
      <w:ins w:id="790" w:author="Steve Maas" w:date="2015-05-13T13:52:00Z">
        <w:r>
          <w:t>.</w:t>
        </w:r>
      </w:ins>
      <w:ins w:id="791" w:author="Steve Maas" w:date="2015-05-13T13:51:00Z">
        <w:r>
          <w:t xml:space="preserve"> Right</w:t>
        </w:r>
      </w:ins>
      <w:ins w:id="792" w:author="Steve Maas" w:date="2015-05-13T13:52:00Z">
        <w:r>
          <w:t>, a 15-node quadratic tet.</w:t>
        </w:r>
      </w:ins>
    </w:p>
    <w:p w14:paraId="0FE28980" w14:textId="77777777" w:rsidR="00AB0524" w:rsidRDefault="00AB0524">
      <w:pPr>
        <w:rPr>
          <w:ins w:id="793" w:author="Steve Maas" w:date="2015-05-13T13:52:00Z"/>
        </w:rPr>
      </w:pPr>
    </w:p>
    <w:p w14:paraId="284BFC40" w14:textId="77777777" w:rsidR="002D4065" w:rsidRDefault="002D4065" w:rsidP="002D4065">
      <w:pPr>
        <w:rPr>
          <w:ins w:id="794" w:author="Steve Maas" w:date="2015-05-13T13:54:00Z"/>
        </w:rPr>
      </w:pPr>
      <w:ins w:id="795" w:author="Steve Maas" w:date="2015-05-13T13:54:00Z">
        <w:r>
          <w:t>The following integration rules are implemented for this element type.</w:t>
        </w:r>
      </w:ins>
    </w:p>
    <w:p w14:paraId="00C1BD3C" w14:textId="77777777" w:rsidR="00AB0524" w:rsidRDefault="00AB0524" w:rsidP="002D4065">
      <w:pPr>
        <w:rPr>
          <w:ins w:id="796" w:author="Steve Maas" w:date="2015-05-13T13:55:00Z"/>
        </w:rPr>
      </w:pPr>
    </w:p>
    <w:p w14:paraId="5BA6A4A9" w14:textId="66528FCF" w:rsidR="002D4065" w:rsidRPr="002D4065" w:rsidRDefault="002D4065" w:rsidP="002D4065">
      <w:pPr>
        <w:rPr>
          <w:ins w:id="797" w:author="Steve Maas" w:date="2015-05-13T13:54:00Z"/>
          <w:b/>
          <w:rPrChange w:id="798" w:author="Steve Maas" w:date="2015-05-13T13:55:00Z">
            <w:rPr>
              <w:ins w:id="799" w:author="Steve Maas" w:date="2015-05-13T13:54:00Z"/>
            </w:rPr>
          </w:rPrChange>
        </w:rPr>
      </w:pPr>
      <w:ins w:id="800" w:author="Steve Maas" w:date="2015-05-13T13:55:00Z">
        <w:r>
          <w:rPr>
            <w:b/>
          </w:rPr>
          <w:t>8-point Gauss rule</w:t>
        </w:r>
      </w:ins>
      <w:ins w:id="801" w:author="Steve Maas" w:date="2015-05-13T13:56:00Z">
        <w:r>
          <w:rPr>
            <w:rStyle w:val="FootnoteReference"/>
            <w:b/>
          </w:rPr>
          <w:footnoteReference w:id="1"/>
        </w:r>
      </w:ins>
    </w:p>
    <w:tbl>
      <w:tblPr>
        <w:tblStyle w:val="TableGrid"/>
        <w:tblW w:w="0" w:type="auto"/>
        <w:tblLook w:val="04A0" w:firstRow="1" w:lastRow="0" w:firstColumn="1" w:lastColumn="0" w:noHBand="0" w:noVBand="1"/>
        <w:tblPrChange w:id="805" w:author="Steve Maas" w:date="2015-05-13T13:59:00Z">
          <w:tblPr>
            <w:tblStyle w:val="TableGrid"/>
            <w:tblW w:w="0" w:type="auto"/>
            <w:tblLook w:val="04A0" w:firstRow="1" w:lastRow="0" w:firstColumn="1" w:lastColumn="0" w:noHBand="0" w:noVBand="1"/>
          </w:tblPr>
        </w:tblPrChange>
      </w:tblPr>
      <w:tblGrid>
        <w:gridCol w:w="2394"/>
        <w:gridCol w:w="2394"/>
        <w:gridCol w:w="2394"/>
        <w:gridCol w:w="2394"/>
        <w:tblGridChange w:id="806">
          <w:tblGrid>
            <w:gridCol w:w="2394"/>
            <w:gridCol w:w="2394"/>
            <w:gridCol w:w="2394"/>
            <w:gridCol w:w="2394"/>
          </w:tblGrid>
        </w:tblGridChange>
      </w:tblGrid>
      <w:tr w:rsidR="002D4065" w14:paraId="3A0DF056" w14:textId="77777777" w:rsidTr="002D4065">
        <w:trPr>
          <w:ins w:id="807" w:author="Steve Maas" w:date="2015-05-13T13:55:00Z"/>
        </w:trPr>
        <w:tc>
          <w:tcPr>
            <w:tcW w:w="2394" w:type="dxa"/>
            <w:shd w:val="clear" w:color="auto" w:fill="DDD9C3" w:themeFill="background2" w:themeFillShade="E6"/>
            <w:tcPrChange w:id="808" w:author="Steve Maas" w:date="2015-05-13T13:59:00Z">
              <w:tcPr>
                <w:tcW w:w="2394" w:type="dxa"/>
              </w:tcPr>
            </w:tcPrChange>
          </w:tcPr>
          <w:p w14:paraId="3F897F03" w14:textId="08B8747E" w:rsidR="002D4065" w:rsidRPr="002D4065" w:rsidRDefault="002D4065" w:rsidP="002D4065">
            <w:pPr>
              <w:rPr>
                <w:ins w:id="809" w:author="Steve Maas" w:date="2015-05-13T13:55:00Z"/>
                <w:b/>
                <w:rPrChange w:id="810" w:author="Steve Maas" w:date="2015-05-13T13:55:00Z">
                  <w:rPr>
                    <w:ins w:id="811" w:author="Steve Maas" w:date="2015-05-13T13:55:00Z"/>
                  </w:rPr>
                </w:rPrChange>
              </w:rPr>
            </w:pPr>
            <w:ins w:id="812" w:author="Steve Maas" w:date="2015-05-13T13:55:00Z">
              <w:r>
                <w:rPr>
                  <w:b/>
                </w:rPr>
                <w:t>r</w:t>
              </w:r>
            </w:ins>
          </w:p>
        </w:tc>
        <w:tc>
          <w:tcPr>
            <w:tcW w:w="2394" w:type="dxa"/>
            <w:shd w:val="clear" w:color="auto" w:fill="DDD9C3" w:themeFill="background2" w:themeFillShade="E6"/>
            <w:tcPrChange w:id="813" w:author="Steve Maas" w:date="2015-05-13T13:59:00Z">
              <w:tcPr>
                <w:tcW w:w="2394" w:type="dxa"/>
              </w:tcPr>
            </w:tcPrChange>
          </w:tcPr>
          <w:p w14:paraId="18DA77B9" w14:textId="2759CBD5" w:rsidR="002D4065" w:rsidRPr="002D4065" w:rsidRDefault="002D4065" w:rsidP="002D4065">
            <w:pPr>
              <w:rPr>
                <w:ins w:id="814" w:author="Steve Maas" w:date="2015-05-13T13:55:00Z"/>
                <w:b/>
                <w:rPrChange w:id="815" w:author="Steve Maas" w:date="2015-05-13T13:55:00Z">
                  <w:rPr>
                    <w:ins w:id="816" w:author="Steve Maas" w:date="2015-05-13T13:55:00Z"/>
                  </w:rPr>
                </w:rPrChange>
              </w:rPr>
            </w:pPr>
            <w:ins w:id="817" w:author="Steve Maas" w:date="2015-05-13T13:55:00Z">
              <w:r w:rsidRPr="002D4065">
                <w:rPr>
                  <w:b/>
                </w:rPr>
                <w:t>s</w:t>
              </w:r>
            </w:ins>
          </w:p>
        </w:tc>
        <w:tc>
          <w:tcPr>
            <w:tcW w:w="2394" w:type="dxa"/>
            <w:shd w:val="clear" w:color="auto" w:fill="DDD9C3" w:themeFill="background2" w:themeFillShade="E6"/>
            <w:tcPrChange w:id="818" w:author="Steve Maas" w:date="2015-05-13T13:59:00Z">
              <w:tcPr>
                <w:tcW w:w="2394" w:type="dxa"/>
              </w:tcPr>
            </w:tcPrChange>
          </w:tcPr>
          <w:p w14:paraId="102FC1B0" w14:textId="3AED7DDA" w:rsidR="002D4065" w:rsidRPr="002D4065" w:rsidRDefault="002D4065" w:rsidP="002D4065">
            <w:pPr>
              <w:rPr>
                <w:ins w:id="819" w:author="Steve Maas" w:date="2015-05-13T13:55:00Z"/>
                <w:b/>
                <w:rPrChange w:id="820" w:author="Steve Maas" w:date="2015-05-13T13:55:00Z">
                  <w:rPr>
                    <w:ins w:id="821" w:author="Steve Maas" w:date="2015-05-13T13:55:00Z"/>
                  </w:rPr>
                </w:rPrChange>
              </w:rPr>
            </w:pPr>
            <w:ins w:id="822" w:author="Steve Maas" w:date="2015-05-13T13:55:00Z">
              <w:r>
                <w:rPr>
                  <w:b/>
                </w:rPr>
                <w:t>t</w:t>
              </w:r>
            </w:ins>
          </w:p>
        </w:tc>
        <w:tc>
          <w:tcPr>
            <w:tcW w:w="2394" w:type="dxa"/>
            <w:shd w:val="clear" w:color="auto" w:fill="DDD9C3" w:themeFill="background2" w:themeFillShade="E6"/>
            <w:tcPrChange w:id="823" w:author="Steve Maas" w:date="2015-05-13T13:59:00Z">
              <w:tcPr>
                <w:tcW w:w="2394" w:type="dxa"/>
              </w:tcPr>
            </w:tcPrChange>
          </w:tcPr>
          <w:p w14:paraId="1326295F" w14:textId="647445CD" w:rsidR="002D4065" w:rsidRPr="002D4065" w:rsidRDefault="002D4065" w:rsidP="002D4065">
            <w:pPr>
              <w:rPr>
                <w:ins w:id="824" w:author="Steve Maas" w:date="2015-05-13T13:55:00Z"/>
                <w:b/>
                <w:rPrChange w:id="825" w:author="Steve Maas" w:date="2015-05-13T13:55:00Z">
                  <w:rPr>
                    <w:ins w:id="826" w:author="Steve Maas" w:date="2015-05-13T13:55:00Z"/>
                  </w:rPr>
                </w:rPrChange>
              </w:rPr>
            </w:pPr>
            <w:ins w:id="827" w:author="Steve Maas" w:date="2015-05-13T13:55:00Z">
              <w:r w:rsidRPr="002D4065">
                <w:rPr>
                  <w:b/>
                  <w:rPrChange w:id="828" w:author="Steve Maas" w:date="2015-05-13T13:55:00Z">
                    <w:rPr/>
                  </w:rPrChange>
                </w:rPr>
                <w:t>w</w:t>
              </w:r>
            </w:ins>
          </w:p>
        </w:tc>
      </w:tr>
      <w:tr w:rsidR="002D4065" w14:paraId="7F575413" w14:textId="77777777" w:rsidTr="002D4065">
        <w:trPr>
          <w:ins w:id="829" w:author="Steve Maas" w:date="2015-05-13T13:55:00Z"/>
        </w:trPr>
        <w:tc>
          <w:tcPr>
            <w:tcW w:w="2394" w:type="dxa"/>
          </w:tcPr>
          <w:p w14:paraId="43C9F061" w14:textId="3A126FC0" w:rsidR="002D4065" w:rsidRDefault="002D4065" w:rsidP="002D4065">
            <w:pPr>
              <w:rPr>
                <w:ins w:id="830" w:author="Steve Maas" w:date="2015-05-13T13:55:00Z"/>
              </w:rPr>
            </w:pPr>
            <w:ins w:id="831" w:author="Steve Maas" w:date="2015-05-13T13:57:00Z">
              <w:r w:rsidRPr="002D4065">
                <w:t>0.0158359099</w:t>
              </w:r>
            </w:ins>
          </w:p>
        </w:tc>
        <w:tc>
          <w:tcPr>
            <w:tcW w:w="2394" w:type="dxa"/>
          </w:tcPr>
          <w:p w14:paraId="35178A9D" w14:textId="5D999A79" w:rsidR="002D4065" w:rsidRDefault="002D4065" w:rsidP="002D4065">
            <w:pPr>
              <w:rPr>
                <w:ins w:id="832" w:author="Steve Maas" w:date="2015-05-13T13:55:00Z"/>
              </w:rPr>
            </w:pPr>
            <w:ins w:id="833" w:author="Steve Maas" w:date="2015-05-13T13:57:00Z">
              <w:r w:rsidRPr="002D4065">
                <w:t>0.3280546970</w:t>
              </w:r>
            </w:ins>
          </w:p>
        </w:tc>
        <w:tc>
          <w:tcPr>
            <w:tcW w:w="2394" w:type="dxa"/>
          </w:tcPr>
          <w:p w14:paraId="632D668D" w14:textId="15836BBB" w:rsidR="002D4065" w:rsidRDefault="002D4065" w:rsidP="002D4065">
            <w:pPr>
              <w:rPr>
                <w:ins w:id="834" w:author="Steve Maas" w:date="2015-05-13T13:55:00Z"/>
              </w:rPr>
            </w:pPr>
            <w:ins w:id="835" w:author="Steve Maas" w:date="2015-05-13T13:57:00Z">
              <w:r w:rsidRPr="002D4065">
                <w:t>0.3280546970</w:t>
              </w:r>
            </w:ins>
          </w:p>
        </w:tc>
        <w:tc>
          <w:tcPr>
            <w:tcW w:w="2394" w:type="dxa"/>
          </w:tcPr>
          <w:p w14:paraId="5FC40DEE" w14:textId="6C179B41" w:rsidR="002D4065" w:rsidRDefault="002D4065" w:rsidP="002D4065">
            <w:pPr>
              <w:rPr>
                <w:ins w:id="836" w:author="Steve Maas" w:date="2015-05-13T13:55:00Z"/>
              </w:rPr>
            </w:pPr>
            <w:ins w:id="837" w:author="Steve Maas" w:date="2015-05-13T13:57:00Z">
              <w:r w:rsidRPr="002D4065">
                <w:t>0.138527967</w:t>
              </w:r>
            </w:ins>
          </w:p>
        </w:tc>
      </w:tr>
      <w:tr w:rsidR="002D4065" w14:paraId="09825542" w14:textId="77777777" w:rsidTr="002D4065">
        <w:trPr>
          <w:ins w:id="838" w:author="Steve Maas" w:date="2015-05-13T13:55:00Z"/>
        </w:trPr>
        <w:tc>
          <w:tcPr>
            <w:tcW w:w="2394" w:type="dxa"/>
          </w:tcPr>
          <w:p w14:paraId="54415D54" w14:textId="642E7833" w:rsidR="002D4065" w:rsidRDefault="002D4065" w:rsidP="002D4065">
            <w:pPr>
              <w:rPr>
                <w:ins w:id="839" w:author="Steve Maas" w:date="2015-05-13T13:55:00Z"/>
              </w:rPr>
            </w:pPr>
            <w:ins w:id="840" w:author="Steve Maas" w:date="2015-05-13T13:57:00Z">
              <w:r w:rsidRPr="002D4065">
                <w:t>0.3280546970</w:t>
              </w:r>
            </w:ins>
          </w:p>
        </w:tc>
        <w:tc>
          <w:tcPr>
            <w:tcW w:w="2394" w:type="dxa"/>
          </w:tcPr>
          <w:p w14:paraId="6AA6463D" w14:textId="6CCFF86A" w:rsidR="002D4065" w:rsidRDefault="002D4065" w:rsidP="002D4065">
            <w:pPr>
              <w:rPr>
                <w:ins w:id="841" w:author="Steve Maas" w:date="2015-05-13T13:55:00Z"/>
              </w:rPr>
            </w:pPr>
            <w:ins w:id="842" w:author="Steve Maas" w:date="2015-05-13T13:58:00Z">
              <w:r w:rsidRPr="002D4065">
                <w:t>0.0158359099</w:t>
              </w:r>
            </w:ins>
          </w:p>
        </w:tc>
        <w:tc>
          <w:tcPr>
            <w:tcW w:w="2394" w:type="dxa"/>
          </w:tcPr>
          <w:p w14:paraId="07E1937D" w14:textId="009EC8E9" w:rsidR="002D4065" w:rsidRDefault="002D4065" w:rsidP="002D4065">
            <w:pPr>
              <w:rPr>
                <w:ins w:id="843" w:author="Steve Maas" w:date="2015-05-13T13:55:00Z"/>
              </w:rPr>
            </w:pPr>
            <w:ins w:id="844" w:author="Steve Maas" w:date="2015-05-13T13:58:00Z">
              <w:r w:rsidRPr="002D4065">
                <w:t>0.3280546970</w:t>
              </w:r>
            </w:ins>
          </w:p>
        </w:tc>
        <w:tc>
          <w:tcPr>
            <w:tcW w:w="2394" w:type="dxa"/>
          </w:tcPr>
          <w:p w14:paraId="73E3E984" w14:textId="59AB20A0" w:rsidR="002D4065" w:rsidRDefault="002D4065" w:rsidP="002D4065">
            <w:pPr>
              <w:rPr>
                <w:ins w:id="845" w:author="Steve Maas" w:date="2015-05-13T13:55:00Z"/>
              </w:rPr>
            </w:pPr>
            <w:ins w:id="846" w:author="Steve Maas" w:date="2015-05-13T13:57:00Z">
              <w:r w:rsidRPr="002D4065">
                <w:t>0.138527967</w:t>
              </w:r>
            </w:ins>
          </w:p>
        </w:tc>
      </w:tr>
      <w:tr w:rsidR="002D4065" w14:paraId="150703E2" w14:textId="77777777" w:rsidTr="002D4065">
        <w:trPr>
          <w:ins w:id="847" w:author="Steve Maas" w:date="2015-05-13T13:55:00Z"/>
        </w:trPr>
        <w:tc>
          <w:tcPr>
            <w:tcW w:w="2394" w:type="dxa"/>
          </w:tcPr>
          <w:p w14:paraId="680D7275" w14:textId="668E552E" w:rsidR="002D4065" w:rsidRDefault="002D4065" w:rsidP="002D4065">
            <w:pPr>
              <w:rPr>
                <w:ins w:id="848" w:author="Steve Maas" w:date="2015-05-13T13:55:00Z"/>
              </w:rPr>
            </w:pPr>
            <w:ins w:id="849" w:author="Steve Maas" w:date="2015-05-13T13:58:00Z">
              <w:r w:rsidRPr="002D4065">
                <w:t>0.3280546970</w:t>
              </w:r>
            </w:ins>
          </w:p>
        </w:tc>
        <w:tc>
          <w:tcPr>
            <w:tcW w:w="2394" w:type="dxa"/>
          </w:tcPr>
          <w:p w14:paraId="66ECD628" w14:textId="7D66AAF0" w:rsidR="002D4065" w:rsidRDefault="002D4065" w:rsidP="002D4065">
            <w:pPr>
              <w:rPr>
                <w:ins w:id="850" w:author="Steve Maas" w:date="2015-05-13T13:55:00Z"/>
              </w:rPr>
            </w:pPr>
            <w:ins w:id="851" w:author="Steve Maas" w:date="2015-05-13T13:58:00Z">
              <w:r w:rsidRPr="002D4065">
                <w:t>0.3280546970</w:t>
              </w:r>
            </w:ins>
          </w:p>
        </w:tc>
        <w:tc>
          <w:tcPr>
            <w:tcW w:w="2394" w:type="dxa"/>
          </w:tcPr>
          <w:p w14:paraId="26E0ACB3" w14:textId="0179F7B8" w:rsidR="002D4065" w:rsidRDefault="002D4065" w:rsidP="002D4065">
            <w:pPr>
              <w:rPr>
                <w:ins w:id="852" w:author="Steve Maas" w:date="2015-05-13T13:55:00Z"/>
              </w:rPr>
            </w:pPr>
            <w:ins w:id="853" w:author="Steve Maas" w:date="2015-05-13T13:58:00Z">
              <w:r w:rsidRPr="002D4065">
                <w:t>0.0158359099</w:t>
              </w:r>
            </w:ins>
          </w:p>
        </w:tc>
        <w:tc>
          <w:tcPr>
            <w:tcW w:w="2394" w:type="dxa"/>
          </w:tcPr>
          <w:p w14:paraId="144E25A6" w14:textId="20302099" w:rsidR="002D4065" w:rsidRDefault="002D4065" w:rsidP="002D4065">
            <w:pPr>
              <w:rPr>
                <w:ins w:id="854" w:author="Steve Maas" w:date="2015-05-13T13:55:00Z"/>
              </w:rPr>
            </w:pPr>
            <w:ins w:id="855" w:author="Steve Maas" w:date="2015-05-13T13:57:00Z">
              <w:r w:rsidRPr="002D4065">
                <w:t>0.138527967</w:t>
              </w:r>
            </w:ins>
          </w:p>
        </w:tc>
      </w:tr>
      <w:tr w:rsidR="002D4065" w14:paraId="1F831F49" w14:textId="77777777" w:rsidTr="002D4065">
        <w:trPr>
          <w:ins w:id="856" w:author="Steve Maas" w:date="2015-05-13T13:55:00Z"/>
        </w:trPr>
        <w:tc>
          <w:tcPr>
            <w:tcW w:w="2394" w:type="dxa"/>
          </w:tcPr>
          <w:p w14:paraId="492CBFE1" w14:textId="66B8ADB3" w:rsidR="002D4065" w:rsidRDefault="002D4065" w:rsidP="002D4065">
            <w:pPr>
              <w:rPr>
                <w:ins w:id="857" w:author="Steve Maas" w:date="2015-05-13T13:55:00Z"/>
              </w:rPr>
            </w:pPr>
            <w:ins w:id="858" w:author="Steve Maas" w:date="2015-05-13T13:58:00Z">
              <w:r w:rsidRPr="002D4065">
                <w:t>0.3280546970</w:t>
              </w:r>
            </w:ins>
          </w:p>
        </w:tc>
        <w:tc>
          <w:tcPr>
            <w:tcW w:w="2394" w:type="dxa"/>
          </w:tcPr>
          <w:p w14:paraId="54C9FF37" w14:textId="55EC9740" w:rsidR="002D4065" w:rsidRDefault="002D4065" w:rsidP="002D4065">
            <w:pPr>
              <w:rPr>
                <w:ins w:id="859" w:author="Steve Maas" w:date="2015-05-13T13:55:00Z"/>
              </w:rPr>
            </w:pPr>
            <w:ins w:id="860" w:author="Steve Maas" w:date="2015-05-13T13:58:00Z">
              <w:r w:rsidRPr="002D4065">
                <w:t>0.3280546970</w:t>
              </w:r>
            </w:ins>
          </w:p>
        </w:tc>
        <w:tc>
          <w:tcPr>
            <w:tcW w:w="2394" w:type="dxa"/>
          </w:tcPr>
          <w:p w14:paraId="6450D112" w14:textId="70734950" w:rsidR="002D4065" w:rsidRDefault="002D4065" w:rsidP="002D4065">
            <w:pPr>
              <w:rPr>
                <w:ins w:id="861" w:author="Steve Maas" w:date="2015-05-13T13:55:00Z"/>
              </w:rPr>
            </w:pPr>
            <w:ins w:id="862" w:author="Steve Maas" w:date="2015-05-13T13:58:00Z">
              <w:r w:rsidRPr="002D4065">
                <w:t>0.3280546970</w:t>
              </w:r>
            </w:ins>
          </w:p>
        </w:tc>
        <w:tc>
          <w:tcPr>
            <w:tcW w:w="2394" w:type="dxa"/>
          </w:tcPr>
          <w:p w14:paraId="0B71958E" w14:textId="6E7580C2" w:rsidR="002D4065" w:rsidRDefault="002D4065" w:rsidP="002D4065">
            <w:pPr>
              <w:rPr>
                <w:ins w:id="863" w:author="Steve Maas" w:date="2015-05-13T13:55:00Z"/>
              </w:rPr>
            </w:pPr>
            <w:ins w:id="864" w:author="Steve Maas" w:date="2015-05-13T13:57:00Z">
              <w:r w:rsidRPr="002D4065">
                <w:t>0.138527967</w:t>
              </w:r>
            </w:ins>
          </w:p>
        </w:tc>
      </w:tr>
      <w:tr w:rsidR="002D4065" w14:paraId="1E65ECCC" w14:textId="77777777" w:rsidTr="002D4065">
        <w:trPr>
          <w:ins w:id="865" w:author="Steve Maas" w:date="2015-05-13T13:55:00Z"/>
        </w:trPr>
        <w:tc>
          <w:tcPr>
            <w:tcW w:w="2394" w:type="dxa"/>
          </w:tcPr>
          <w:p w14:paraId="0453FDED" w14:textId="4790953B" w:rsidR="002D4065" w:rsidRDefault="002D4065" w:rsidP="002D4065">
            <w:pPr>
              <w:rPr>
                <w:ins w:id="866" w:author="Steve Maas" w:date="2015-05-13T13:55:00Z"/>
              </w:rPr>
            </w:pPr>
            <w:ins w:id="867" w:author="Steve Maas" w:date="2015-05-13T13:58:00Z">
              <w:r w:rsidRPr="002D4065">
                <w:t>0.6791431780</w:t>
              </w:r>
            </w:ins>
          </w:p>
        </w:tc>
        <w:tc>
          <w:tcPr>
            <w:tcW w:w="2394" w:type="dxa"/>
          </w:tcPr>
          <w:p w14:paraId="25412EBD" w14:textId="5CFEF764" w:rsidR="002D4065" w:rsidRDefault="002D4065" w:rsidP="002D4065">
            <w:pPr>
              <w:rPr>
                <w:ins w:id="868" w:author="Steve Maas" w:date="2015-05-13T13:55:00Z"/>
              </w:rPr>
            </w:pPr>
            <w:ins w:id="869" w:author="Steve Maas" w:date="2015-05-13T13:58:00Z">
              <w:r w:rsidRPr="002D4065">
                <w:t>0.1069522740</w:t>
              </w:r>
            </w:ins>
          </w:p>
        </w:tc>
        <w:tc>
          <w:tcPr>
            <w:tcW w:w="2394" w:type="dxa"/>
          </w:tcPr>
          <w:p w14:paraId="50AAC0A2" w14:textId="201189B3" w:rsidR="002D4065" w:rsidRDefault="002D4065" w:rsidP="002D4065">
            <w:pPr>
              <w:rPr>
                <w:ins w:id="870" w:author="Steve Maas" w:date="2015-05-13T13:55:00Z"/>
              </w:rPr>
            </w:pPr>
            <w:ins w:id="871" w:author="Steve Maas" w:date="2015-05-13T13:58:00Z">
              <w:r w:rsidRPr="002D4065">
                <w:t>0.1069522740</w:t>
              </w:r>
            </w:ins>
          </w:p>
        </w:tc>
        <w:tc>
          <w:tcPr>
            <w:tcW w:w="2394" w:type="dxa"/>
          </w:tcPr>
          <w:p w14:paraId="41ACD4A1" w14:textId="6B74D984" w:rsidR="002D4065" w:rsidRDefault="002D4065" w:rsidP="002D4065">
            <w:pPr>
              <w:rPr>
                <w:ins w:id="872" w:author="Steve Maas" w:date="2015-05-13T13:55:00Z"/>
              </w:rPr>
            </w:pPr>
            <w:ins w:id="873" w:author="Steve Maas" w:date="2015-05-13T13:57:00Z">
              <w:r w:rsidRPr="002D4065">
                <w:t>0.111472033</w:t>
              </w:r>
            </w:ins>
          </w:p>
        </w:tc>
      </w:tr>
      <w:tr w:rsidR="002D4065" w14:paraId="6C2CF0A9" w14:textId="77777777" w:rsidTr="002D4065">
        <w:trPr>
          <w:ins w:id="874" w:author="Steve Maas" w:date="2015-05-13T13:55:00Z"/>
        </w:trPr>
        <w:tc>
          <w:tcPr>
            <w:tcW w:w="2394" w:type="dxa"/>
          </w:tcPr>
          <w:p w14:paraId="473A0C73" w14:textId="5BDC5F0F" w:rsidR="002D4065" w:rsidRDefault="002D4065" w:rsidP="002D4065">
            <w:pPr>
              <w:rPr>
                <w:ins w:id="875" w:author="Steve Maas" w:date="2015-05-13T13:55:00Z"/>
              </w:rPr>
            </w:pPr>
            <w:ins w:id="876" w:author="Steve Maas" w:date="2015-05-13T13:58:00Z">
              <w:r w:rsidRPr="002D4065">
                <w:t>0.1069522740</w:t>
              </w:r>
            </w:ins>
          </w:p>
        </w:tc>
        <w:tc>
          <w:tcPr>
            <w:tcW w:w="2394" w:type="dxa"/>
          </w:tcPr>
          <w:p w14:paraId="18FC766A" w14:textId="44C74D76" w:rsidR="002D4065" w:rsidRDefault="002D4065" w:rsidP="002D4065">
            <w:pPr>
              <w:rPr>
                <w:ins w:id="877" w:author="Steve Maas" w:date="2015-05-13T13:55:00Z"/>
              </w:rPr>
            </w:pPr>
            <w:ins w:id="878" w:author="Steve Maas" w:date="2015-05-13T13:58:00Z">
              <w:r w:rsidRPr="002D4065">
                <w:t>0.6791431780</w:t>
              </w:r>
            </w:ins>
          </w:p>
        </w:tc>
        <w:tc>
          <w:tcPr>
            <w:tcW w:w="2394" w:type="dxa"/>
          </w:tcPr>
          <w:p w14:paraId="285783CC" w14:textId="3037A3C8" w:rsidR="002D4065" w:rsidRDefault="002D4065" w:rsidP="002D4065">
            <w:pPr>
              <w:rPr>
                <w:ins w:id="879" w:author="Steve Maas" w:date="2015-05-13T13:55:00Z"/>
              </w:rPr>
            </w:pPr>
            <w:ins w:id="880" w:author="Steve Maas" w:date="2015-05-13T13:58:00Z">
              <w:r w:rsidRPr="002D4065">
                <w:t>0.1069522740</w:t>
              </w:r>
            </w:ins>
          </w:p>
        </w:tc>
        <w:tc>
          <w:tcPr>
            <w:tcW w:w="2394" w:type="dxa"/>
          </w:tcPr>
          <w:p w14:paraId="4067E0EE" w14:textId="1B25DE70" w:rsidR="002D4065" w:rsidRDefault="002D4065" w:rsidP="002D4065">
            <w:pPr>
              <w:rPr>
                <w:ins w:id="881" w:author="Steve Maas" w:date="2015-05-13T13:55:00Z"/>
              </w:rPr>
            </w:pPr>
            <w:ins w:id="882" w:author="Steve Maas" w:date="2015-05-13T13:57:00Z">
              <w:r w:rsidRPr="002D4065">
                <w:t>0.111472033</w:t>
              </w:r>
            </w:ins>
          </w:p>
        </w:tc>
      </w:tr>
      <w:tr w:rsidR="002D4065" w14:paraId="611F4C21" w14:textId="77777777" w:rsidTr="002D4065">
        <w:trPr>
          <w:ins w:id="883" w:author="Steve Maas" w:date="2015-05-13T13:55:00Z"/>
        </w:trPr>
        <w:tc>
          <w:tcPr>
            <w:tcW w:w="2394" w:type="dxa"/>
          </w:tcPr>
          <w:p w14:paraId="13197A4F" w14:textId="6193079F" w:rsidR="002D4065" w:rsidRDefault="002D4065" w:rsidP="002D4065">
            <w:pPr>
              <w:rPr>
                <w:ins w:id="884" w:author="Steve Maas" w:date="2015-05-13T13:55:00Z"/>
              </w:rPr>
            </w:pPr>
            <w:ins w:id="885" w:author="Steve Maas" w:date="2015-05-13T13:58:00Z">
              <w:r w:rsidRPr="002D4065">
                <w:t>0.1069522740</w:t>
              </w:r>
            </w:ins>
          </w:p>
        </w:tc>
        <w:tc>
          <w:tcPr>
            <w:tcW w:w="2394" w:type="dxa"/>
          </w:tcPr>
          <w:p w14:paraId="5375E65D" w14:textId="6098420A" w:rsidR="002D4065" w:rsidRDefault="002D4065" w:rsidP="002D4065">
            <w:pPr>
              <w:rPr>
                <w:ins w:id="886" w:author="Steve Maas" w:date="2015-05-13T13:55:00Z"/>
              </w:rPr>
            </w:pPr>
            <w:ins w:id="887" w:author="Steve Maas" w:date="2015-05-13T13:58:00Z">
              <w:r w:rsidRPr="002D4065">
                <w:t>0.1069522740</w:t>
              </w:r>
            </w:ins>
          </w:p>
        </w:tc>
        <w:tc>
          <w:tcPr>
            <w:tcW w:w="2394" w:type="dxa"/>
          </w:tcPr>
          <w:p w14:paraId="6D136A6E" w14:textId="2CF38DFF" w:rsidR="002D4065" w:rsidRDefault="002D4065" w:rsidP="002D4065">
            <w:pPr>
              <w:rPr>
                <w:ins w:id="888" w:author="Steve Maas" w:date="2015-05-13T13:55:00Z"/>
              </w:rPr>
            </w:pPr>
            <w:ins w:id="889" w:author="Steve Maas" w:date="2015-05-13T13:58:00Z">
              <w:r w:rsidRPr="002D4065">
                <w:t>0.6791431780</w:t>
              </w:r>
            </w:ins>
          </w:p>
        </w:tc>
        <w:tc>
          <w:tcPr>
            <w:tcW w:w="2394" w:type="dxa"/>
          </w:tcPr>
          <w:p w14:paraId="1CE6E657" w14:textId="31458BEF" w:rsidR="002D4065" w:rsidRDefault="002D4065" w:rsidP="002D4065">
            <w:pPr>
              <w:rPr>
                <w:ins w:id="890" w:author="Steve Maas" w:date="2015-05-13T13:55:00Z"/>
              </w:rPr>
            </w:pPr>
            <w:ins w:id="891" w:author="Steve Maas" w:date="2015-05-13T13:57:00Z">
              <w:r w:rsidRPr="002D4065">
                <w:t>0.111472033</w:t>
              </w:r>
            </w:ins>
          </w:p>
        </w:tc>
      </w:tr>
      <w:tr w:rsidR="002D4065" w14:paraId="4AB2FBF7" w14:textId="77777777" w:rsidTr="002D4065">
        <w:trPr>
          <w:ins w:id="892" w:author="Steve Maas" w:date="2015-05-13T13:57:00Z"/>
        </w:trPr>
        <w:tc>
          <w:tcPr>
            <w:tcW w:w="2394" w:type="dxa"/>
          </w:tcPr>
          <w:p w14:paraId="1A10E1A5" w14:textId="4C2A6D52" w:rsidR="002D4065" w:rsidRDefault="002D4065" w:rsidP="002D4065">
            <w:pPr>
              <w:rPr>
                <w:ins w:id="893" w:author="Steve Maas" w:date="2015-05-13T13:57:00Z"/>
              </w:rPr>
            </w:pPr>
            <w:ins w:id="894" w:author="Steve Maas" w:date="2015-05-13T13:58:00Z">
              <w:r w:rsidRPr="002D4065">
                <w:t>0.1069522740</w:t>
              </w:r>
            </w:ins>
          </w:p>
        </w:tc>
        <w:tc>
          <w:tcPr>
            <w:tcW w:w="2394" w:type="dxa"/>
          </w:tcPr>
          <w:p w14:paraId="14AD31EA" w14:textId="12B0CE04" w:rsidR="002D4065" w:rsidRDefault="002D4065" w:rsidP="002D4065">
            <w:pPr>
              <w:rPr>
                <w:ins w:id="895" w:author="Steve Maas" w:date="2015-05-13T13:57:00Z"/>
              </w:rPr>
            </w:pPr>
            <w:ins w:id="896" w:author="Steve Maas" w:date="2015-05-13T13:58:00Z">
              <w:r w:rsidRPr="002D4065">
                <w:t>0.1069522740</w:t>
              </w:r>
            </w:ins>
          </w:p>
        </w:tc>
        <w:tc>
          <w:tcPr>
            <w:tcW w:w="2394" w:type="dxa"/>
          </w:tcPr>
          <w:p w14:paraId="53608F9C" w14:textId="23DC2029" w:rsidR="002D4065" w:rsidRDefault="002D4065" w:rsidP="002D4065">
            <w:pPr>
              <w:rPr>
                <w:ins w:id="897" w:author="Steve Maas" w:date="2015-05-13T13:57:00Z"/>
              </w:rPr>
            </w:pPr>
            <w:ins w:id="898" w:author="Steve Maas" w:date="2015-05-13T13:58:00Z">
              <w:r w:rsidRPr="002D4065">
                <w:t>0.1069522740</w:t>
              </w:r>
            </w:ins>
          </w:p>
        </w:tc>
        <w:tc>
          <w:tcPr>
            <w:tcW w:w="2394" w:type="dxa"/>
          </w:tcPr>
          <w:p w14:paraId="3A7236F4" w14:textId="7194D10F" w:rsidR="002D4065" w:rsidRPr="002D4065" w:rsidRDefault="002D4065" w:rsidP="002D4065">
            <w:pPr>
              <w:rPr>
                <w:ins w:id="899" w:author="Steve Maas" w:date="2015-05-13T13:57:00Z"/>
              </w:rPr>
            </w:pPr>
            <w:ins w:id="900" w:author="Steve Maas" w:date="2015-05-13T13:57:00Z">
              <w:r w:rsidRPr="002D4065">
                <w:t>0.111472033</w:t>
              </w:r>
            </w:ins>
          </w:p>
        </w:tc>
      </w:tr>
    </w:tbl>
    <w:p w14:paraId="0618F407" w14:textId="77777777" w:rsidR="002D4065" w:rsidRDefault="002D4065" w:rsidP="002D4065">
      <w:pPr>
        <w:rPr>
          <w:ins w:id="901" w:author="Steve Maas" w:date="2015-05-13T13:57:00Z"/>
        </w:rPr>
      </w:pPr>
    </w:p>
    <w:p w14:paraId="4ECA7AEB" w14:textId="7795D80E" w:rsidR="002D4065" w:rsidRDefault="002D4065" w:rsidP="002D4065">
      <w:pPr>
        <w:rPr>
          <w:ins w:id="902" w:author="Steve Maas" w:date="2015-05-13T13:59:00Z"/>
          <w:b/>
        </w:rPr>
      </w:pPr>
      <w:ins w:id="903" w:author="Steve Maas" w:date="2015-05-13T13:59:00Z">
        <w:r>
          <w:rPr>
            <w:b/>
          </w:rPr>
          <w:t>11-point Gauss rule</w:t>
        </w:r>
      </w:ins>
    </w:p>
    <w:tbl>
      <w:tblPr>
        <w:tblStyle w:val="TableGrid"/>
        <w:tblW w:w="0" w:type="auto"/>
        <w:tblLook w:val="04A0" w:firstRow="1" w:lastRow="0" w:firstColumn="1" w:lastColumn="0" w:noHBand="0" w:noVBand="1"/>
      </w:tblPr>
      <w:tblGrid>
        <w:gridCol w:w="2394"/>
        <w:gridCol w:w="2394"/>
        <w:gridCol w:w="2394"/>
        <w:gridCol w:w="2394"/>
      </w:tblGrid>
      <w:tr w:rsidR="002D4065" w14:paraId="71768F12" w14:textId="77777777" w:rsidTr="00486E22">
        <w:trPr>
          <w:ins w:id="904" w:author="Steve Maas" w:date="2015-05-13T14:00:00Z"/>
        </w:trPr>
        <w:tc>
          <w:tcPr>
            <w:tcW w:w="2394" w:type="dxa"/>
            <w:shd w:val="clear" w:color="auto" w:fill="DDD9C3" w:themeFill="background2" w:themeFillShade="E6"/>
          </w:tcPr>
          <w:p w14:paraId="10EE4EDD" w14:textId="77777777" w:rsidR="002D4065" w:rsidRPr="00A76791" w:rsidRDefault="002D4065" w:rsidP="00486E22">
            <w:pPr>
              <w:rPr>
                <w:ins w:id="905" w:author="Steve Maas" w:date="2015-05-13T14:00:00Z"/>
                <w:b/>
              </w:rPr>
            </w:pPr>
            <w:ins w:id="906" w:author="Steve Maas" w:date="2015-05-13T14:00:00Z">
              <w:r>
                <w:rPr>
                  <w:b/>
                </w:rPr>
                <w:t>r</w:t>
              </w:r>
            </w:ins>
          </w:p>
        </w:tc>
        <w:tc>
          <w:tcPr>
            <w:tcW w:w="2394" w:type="dxa"/>
            <w:shd w:val="clear" w:color="auto" w:fill="DDD9C3" w:themeFill="background2" w:themeFillShade="E6"/>
          </w:tcPr>
          <w:p w14:paraId="2154297D" w14:textId="77777777" w:rsidR="002D4065" w:rsidRPr="00A76791" w:rsidRDefault="002D4065" w:rsidP="00486E22">
            <w:pPr>
              <w:rPr>
                <w:ins w:id="907" w:author="Steve Maas" w:date="2015-05-13T14:00:00Z"/>
                <w:b/>
              </w:rPr>
            </w:pPr>
            <w:ins w:id="908" w:author="Steve Maas" w:date="2015-05-13T14:00:00Z">
              <w:r w:rsidRPr="002D4065">
                <w:rPr>
                  <w:b/>
                </w:rPr>
                <w:t>s</w:t>
              </w:r>
            </w:ins>
          </w:p>
        </w:tc>
        <w:tc>
          <w:tcPr>
            <w:tcW w:w="2394" w:type="dxa"/>
            <w:shd w:val="clear" w:color="auto" w:fill="DDD9C3" w:themeFill="background2" w:themeFillShade="E6"/>
          </w:tcPr>
          <w:p w14:paraId="34C8528A" w14:textId="77777777" w:rsidR="002D4065" w:rsidRPr="00A76791" w:rsidRDefault="002D4065" w:rsidP="00486E22">
            <w:pPr>
              <w:rPr>
                <w:ins w:id="909" w:author="Steve Maas" w:date="2015-05-13T14:00:00Z"/>
                <w:b/>
              </w:rPr>
            </w:pPr>
            <w:ins w:id="910" w:author="Steve Maas" w:date="2015-05-13T14:00:00Z">
              <w:r>
                <w:rPr>
                  <w:b/>
                </w:rPr>
                <w:t>t</w:t>
              </w:r>
            </w:ins>
          </w:p>
        </w:tc>
        <w:tc>
          <w:tcPr>
            <w:tcW w:w="2394" w:type="dxa"/>
            <w:shd w:val="clear" w:color="auto" w:fill="DDD9C3" w:themeFill="background2" w:themeFillShade="E6"/>
          </w:tcPr>
          <w:p w14:paraId="04133F78" w14:textId="77777777" w:rsidR="002D4065" w:rsidRPr="00A76791" w:rsidRDefault="002D4065" w:rsidP="00486E22">
            <w:pPr>
              <w:rPr>
                <w:ins w:id="911" w:author="Steve Maas" w:date="2015-05-13T14:00:00Z"/>
                <w:b/>
              </w:rPr>
            </w:pPr>
            <w:ins w:id="912" w:author="Steve Maas" w:date="2015-05-13T14:00:00Z">
              <w:r w:rsidRPr="00A76791">
                <w:rPr>
                  <w:b/>
                </w:rPr>
                <w:t>w</w:t>
              </w:r>
            </w:ins>
          </w:p>
        </w:tc>
      </w:tr>
      <w:tr w:rsidR="002D4065" w14:paraId="28069772" w14:textId="77777777" w:rsidTr="002D4065">
        <w:trPr>
          <w:ins w:id="913" w:author="Steve Maas" w:date="2015-05-13T13:59:00Z"/>
        </w:trPr>
        <w:tc>
          <w:tcPr>
            <w:tcW w:w="2394" w:type="dxa"/>
          </w:tcPr>
          <w:p w14:paraId="13E059B0" w14:textId="26D329F2" w:rsidR="002D4065" w:rsidRPr="002D4065" w:rsidRDefault="002D4065" w:rsidP="002D4065">
            <w:pPr>
              <w:rPr>
                <w:ins w:id="914" w:author="Steve Maas" w:date="2015-05-13T13:59:00Z"/>
                <w:rPrChange w:id="915" w:author="Steve Maas" w:date="2015-05-13T14:01:00Z">
                  <w:rPr>
                    <w:ins w:id="916" w:author="Steve Maas" w:date="2015-05-13T13:59:00Z"/>
                    <w:b/>
                  </w:rPr>
                </w:rPrChange>
              </w:rPr>
            </w:pPr>
            <w:ins w:id="917" w:author="Steve Maas" w:date="2015-05-13T14:01:00Z">
              <w:r w:rsidRPr="002D4065">
                <w:rPr>
                  <w:rPrChange w:id="918" w:author="Steve Maas" w:date="2015-05-13T14:01:00Z">
                    <w:rPr>
                      <w:b/>
                    </w:rPr>
                  </w:rPrChange>
                </w:rPr>
                <w:t>0.25</w:t>
              </w:r>
            </w:ins>
          </w:p>
        </w:tc>
        <w:tc>
          <w:tcPr>
            <w:tcW w:w="2394" w:type="dxa"/>
          </w:tcPr>
          <w:p w14:paraId="20DD80B1" w14:textId="3AFB5ED8" w:rsidR="002D4065" w:rsidRDefault="002D4065" w:rsidP="002D4065">
            <w:pPr>
              <w:rPr>
                <w:ins w:id="919" w:author="Steve Maas" w:date="2015-05-13T13:59:00Z"/>
                <w:b/>
              </w:rPr>
            </w:pPr>
            <w:ins w:id="920" w:author="Steve Maas" w:date="2015-05-13T14:01:00Z">
              <w:r w:rsidRPr="00A76791">
                <w:t>0.25</w:t>
              </w:r>
            </w:ins>
          </w:p>
        </w:tc>
        <w:tc>
          <w:tcPr>
            <w:tcW w:w="2394" w:type="dxa"/>
          </w:tcPr>
          <w:p w14:paraId="6C9ED247" w14:textId="5872486D" w:rsidR="002D4065" w:rsidRDefault="002D4065" w:rsidP="002D4065">
            <w:pPr>
              <w:rPr>
                <w:ins w:id="921" w:author="Steve Maas" w:date="2015-05-13T13:59:00Z"/>
                <w:b/>
              </w:rPr>
            </w:pPr>
            <w:ins w:id="922" w:author="Steve Maas" w:date="2015-05-13T14:01:00Z">
              <w:r w:rsidRPr="00A76791">
                <w:t>0.25</w:t>
              </w:r>
            </w:ins>
          </w:p>
        </w:tc>
        <w:tc>
          <w:tcPr>
            <w:tcW w:w="2394" w:type="dxa"/>
          </w:tcPr>
          <w:p w14:paraId="23F5CEAD" w14:textId="3B29AD0C" w:rsidR="002D4065" w:rsidRPr="002D4065" w:rsidRDefault="002D4065" w:rsidP="002D4065">
            <w:pPr>
              <w:rPr>
                <w:ins w:id="923" w:author="Steve Maas" w:date="2015-05-13T13:59:00Z"/>
                <w:rPrChange w:id="924" w:author="Steve Maas" w:date="2015-05-13T14:00:00Z">
                  <w:rPr>
                    <w:ins w:id="925" w:author="Steve Maas" w:date="2015-05-13T13:59:00Z"/>
                    <w:b/>
                  </w:rPr>
                </w:rPrChange>
              </w:rPr>
            </w:pPr>
            <w:ins w:id="926" w:author="Steve Maas" w:date="2015-05-13T14:00:00Z">
              <w:r w:rsidRPr="002D4065">
                <w:rPr>
                  <w:rPrChange w:id="927" w:author="Steve Maas" w:date="2015-05-13T14:00:00Z">
                    <w:rPr>
                      <w:b/>
                    </w:rPr>
                  </w:rPrChange>
                </w:rPr>
                <w:t>-0.01315555556</w:t>
              </w:r>
            </w:ins>
          </w:p>
        </w:tc>
      </w:tr>
      <w:tr w:rsidR="002D4065" w14:paraId="2A35F87E" w14:textId="77777777" w:rsidTr="002D4065">
        <w:trPr>
          <w:ins w:id="928" w:author="Steve Maas" w:date="2015-05-13T13:59:00Z"/>
        </w:trPr>
        <w:tc>
          <w:tcPr>
            <w:tcW w:w="2394" w:type="dxa"/>
          </w:tcPr>
          <w:p w14:paraId="1FECA6AA" w14:textId="54D5F780" w:rsidR="002D4065" w:rsidRPr="002D4065" w:rsidRDefault="002D4065" w:rsidP="002D4065">
            <w:pPr>
              <w:rPr>
                <w:ins w:id="929" w:author="Steve Maas" w:date="2015-05-13T13:59:00Z"/>
                <w:rPrChange w:id="930" w:author="Steve Maas" w:date="2015-05-13T14:01:00Z">
                  <w:rPr>
                    <w:ins w:id="931" w:author="Steve Maas" w:date="2015-05-13T13:59:00Z"/>
                    <w:b/>
                  </w:rPr>
                </w:rPrChange>
              </w:rPr>
            </w:pPr>
            <w:ins w:id="932" w:author="Steve Maas" w:date="2015-05-13T14:01:00Z">
              <w:r w:rsidRPr="002D4065">
                <w:t>0.071428571428571</w:t>
              </w:r>
            </w:ins>
          </w:p>
        </w:tc>
        <w:tc>
          <w:tcPr>
            <w:tcW w:w="2394" w:type="dxa"/>
          </w:tcPr>
          <w:p w14:paraId="54C28EB7" w14:textId="16600E96" w:rsidR="002D4065" w:rsidRDefault="002D4065" w:rsidP="002D4065">
            <w:pPr>
              <w:rPr>
                <w:ins w:id="933" w:author="Steve Maas" w:date="2015-05-13T13:59:00Z"/>
                <w:b/>
              </w:rPr>
            </w:pPr>
            <w:ins w:id="934" w:author="Steve Maas" w:date="2015-05-13T14:01:00Z">
              <w:r w:rsidRPr="002D4065">
                <w:t>0.071428571428571</w:t>
              </w:r>
            </w:ins>
          </w:p>
        </w:tc>
        <w:tc>
          <w:tcPr>
            <w:tcW w:w="2394" w:type="dxa"/>
          </w:tcPr>
          <w:p w14:paraId="46E9DCD8" w14:textId="7E1C5101" w:rsidR="002D4065" w:rsidRDefault="002D4065" w:rsidP="002D4065">
            <w:pPr>
              <w:rPr>
                <w:ins w:id="935" w:author="Steve Maas" w:date="2015-05-13T13:59:00Z"/>
                <w:b/>
              </w:rPr>
            </w:pPr>
            <w:ins w:id="936" w:author="Steve Maas" w:date="2015-05-13T14:01:00Z">
              <w:r w:rsidRPr="002D4065">
                <w:t>0.071428571428571</w:t>
              </w:r>
            </w:ins>
          </w:p>
        </w:tc>
        <w:tc>
          <w:tcPr>
            <w:tcW w:w="2394" w:type="dxa"/>
          </w:tcPr>
          <w:p w14:paraId="14CA268F" w14:textId="717E985B" w:rsidR="002D4065" w:rsidRPr="002D4065" w:rsidRDefault="002D4065" w:rsidP="002D4065">
            <w:pPr>
              <w:rPr>
                <w:ins w:id="937" w:author="Steve Maas" w:date="2015-05-13T13:59:00Z"/>
                <w:rPrChange w:id="938" w:author="Steve Maas" w:date="2015-05-13T14:00:00Z">
                  <w:rPr>
                    <w:ins w:id="939" w:author="Steve Maas" w:date="2015-05-13T13:59:00Z"/>
                    <w:b/>
                  </w:rPr>
                </w:rPrChange>
              </w:rPr>
            </w:pPr>
            <w:ins w:id="940" w:author="Steve Maas" w:date="2015-05-13T14:00:00Z">
              <w:r w:rsidRPr="002D4065">
                <w:rPr>
                  <w:rPrChange w:id="941" w:author="Steve Maas" w:date="2015-05-13T14:00:00Z">
                    <w:rPr>
                      <w:b/>
                    </w:rPr>
                  </w:rPrChange>
                </w:rPr>
                <w:t>0.007622222222</w:t>
              </w:r>
            </w:ins>
          </w:p>
        </w:tc>
      </w:tr>
      <w:tr w:rsidR="002D4065" w14:paraId="76243C62" w14:textId="77777777" w:rsidTr="002D4065">
        <w:trPr>
          <w:ins w:id="942" w:author="Steve Maas" w:date="2015-05-13T14:00:00Z"/>
        </w:trPr>
        <w:tc>
          <w:tcPr>
            <w:tcW w:w="2394" w:type="dxa"/>
          </w:tcPr>
          <w:p w14:paraId="2B040391" w14:textId="1C72A0DA" w:rsidR="002D4065" w:rsidRPr="002D4065" w:rsidRDefault="002D4065" w:rsidP="002D4065">
            <w:pPr>
              <w:rPr>
                <w:ins w:id="943" w:author="Steve Maas" w:date="2015-05-13T14:00:00Z"/>
                <w:rPrChange w:id="944" w:author="Steve Maas" w:date="2015-05-13T14:01:00Z">
                  <w:rPr>
                    <w:ins w:id="945" w:author="Steve Maas" w:date="2015-05-13T14:00:00Z"/>
                    <w:b/>
                  </w:rPr>
                </w:rPrChange>
              </w:rPr>
            </w:pPr>
            <w:ins w:id="946" w:author="Steve Maas" w:date="2015-05-13T14:01:00Z">
              <w:r w:rsidRPr="002D4065">
                <w:rPr>
                  <w:rPrChange w:id="947" w:author="Steve Maas" w:date="2015-05-13T14:01:00Z">
                    <w:rPr>
                      <w:b/>
                    </w:rPr>
                  </w:rPrChange>
                </w:rPr>
                <w:t>0.785714285714286</w:t>
              </w:r>
            </w:ins>
          </w:p>
        </w:tc>
        <w:tc>
          <w:tcPr>
            <w:tcW w:w="2394" w:type="dxa"/>
          </w:tcPr>
          <w:p w14:paraId="5409909D" w14:textId="1F5C7C44" w:rsidR="002D4065" w:rsidRDefault="002D4065" w:rsidP="002D4065">
            <w:pPr>
              <w:rPr>
                <w:ins w:id="948" w:author="Steve Maas" w:date="2015-05-13T14:00:00Z"/>
                <w:b/>
              </w:rPr>
            </w:pPr>
            <w:ins w:id="949" w:author="Steve Maas" w:date="2015-05-13T14:01:00Z">
              <w:r w:rsidRPr="002D4065">
                <w:t>0.071428571428571</w:t>
              </w:r>
            </w:ins>
          </w:p>
        </w:tc>
        <w:tc>
          <w:tcPr>
            <w:tcW w:w="2394" w:type="dxa"/>
          </w:tcPr>
          <w:p w14:paraId="0DFDC70E" w14:textId="3A17FB92" w:rsidR="002D4065" w:rsidRDefault="002D4065" w:rsidP="002D4065">
            <w:pPr>
              <w:rPr>
                <w:ins w:id="950" w:author="Steve Maas" w:date="2015-05-13T14:00:00Z"/>
                <w:b/>
              </w:rPr>
            </w:pPr>
            <w:ins w:id="951" w:author="Steve Maas" w:date="2015-05-13T14:01:00Z">
              <w:r w:rsidRPr="002D4065">
                <w:t>0.071428571428571</w:t>
              </w:r>
            </w:ins>
          </w:p>
        </w:tc>
        <w:tc>
          <w:tcPr>
            <w:tcW w:w="2394" w:type="dxa"/>
          </w:tcPr>
          <w:p w14:paraId="5BCA2CC4" w14:textId="672D6BFE" w:rsidR="002D4065" w:rsidRPr="002D4065" w:rsidRDefault="002D4065" w:rsidP="002D4065">
            <w:pPr>
              <w:rPr>
                <w:ins w:id="952" w:author="Steve Maas" w:date="2015-05-13T14:00:00Z"/>
                <w:b/>
                <w:rPrChange w:id="953" w:author="Steve Maas" w:date="2015-05-13T14:00:00Z">
                  <w:rPr>
                    <w:ins w:id="954" w:author="Steve Maas" w:date="2015-05-13T14:00:00Z"/>
                  </w:rPr>
                </w:rPrChange>
              </w:rPr>
            </w:pPr>
            <w:ins w:id="955" w:author="Steve Maas" w:date="2015-05-13T14:00:00Z">
              <w:r w:rsidRPr="00A76791">
                <w:t>0.007622222222</w:t>
              </w:r>
            </w:ins>
          </w:p>
        </w:tc>
      </w:tr>
      <w:tr w:rsidR="002D4065" w14:paraId="556CD2DB" w14:textId="77777777" w:rsidTr="002D4065">
        <w:trPr>
          <w:ins w:id="956" w:author="Steve Maas" w:date="2015-05-13T14:00:00Z"/>
        </w:trPr>
        <w:tc>
          <w:tcPr>
            <w:tcW w:w="2394" w:type="dxa"/>
          </w:tcPr>
          <w:p w14:paraId="11209555" w14:textId="451AD2BA" w:rsidR="002D4065" w:rsidRDefault="002D4065" w:rsidP="002D4065">
            <w:pPr>
              <w:rPr>
                <w:ins w:id="957" w:author="Steve Maas" w:date="2015-05-13T14:00:00Z"/>
                <w:b/>
              </w:rPr>
            </w:pPr>
            <w:ins w:id="958" w:author="Steve Maas" w:date="2015-05-13T14:01:00Z">
              <w:r w:rsidRPr="002D4065">
                <w:t>0.071428571428571</w:t>
              </w:r>
            </w:ins>
          </w:p>
        </w:tc>
        <w:tc>
          <w:tcPr>
            <w:tcW w:w="2394" w:type="dxa"/>
          </w:tcPr>
          <w:p w14:paraId="2A0D88AA" w14:textId="0E3C4C92" w:rsidR="002D4065" w:rsidRDefault="002D4065" w:rsidP="002D4065">
            <w:pPr>
              <w:rPr>
                <w:ins w:id="959" w:author="Steve Maas" w:date="2015-05-13T14:00:00Z"/>
                <w:b/>
              </w:rPr>
            </w:pPr>
            <w:ins w:id="960" w:author="Steve Maas" w:date="2015-05-13T14:02:00Z">
              <w:r w:rsidRPr="00A76791">
                <w:t>0.785714285714286</w:t>
              </w:r>
            </w:ins>
          </w:p>
        </w:tc>
        <w:tc>
          <w:tcPr>
            <w:tcW w:w="2394" w:type="dxa"/>
          </w:tcPr>
          <w:p w14:paraId="6440B0BB" w14:textId="0BC1C658" w:rsidR="002D4065" w:rsidRDefault="002D4065" w:rsidP="002D4065">
            <w:pPr>
              <w:rPr>
                <w:ins w:id="961" w:author="Steve Maas" w:date="2015-05-13T14:00:00Z"/>
                <w:b/>
              </w:rPr>
            </w:pPr>
            <w:ins w:id="962" w:author="Steve Maas" w:date="2015-05-13T14:01:00Z">
              <w:r w:rsidRPr="002D4065">
                <w:t>0.071428571428571</w:t>
              </w:r>
            </w:ins>
          </w:p>
        </w:tc>
        <w:tc>
          <w:tcPr>
            <w:tcW w:w="2394" w:type="dxa"/>
          </w:tcPr>
          <w:p w14:paraId="20C8E102" w14:textId="4AE20030" w:rsidR="002D4065" w:rsidRPr="00A76791" w:rsidRDefault="002D4065" w:rsidP="002D4065">
            <w:pPr>
              <w:rPr>
                <w:ins w:id="963" w:author="Steve Maas" w:date="2015-05-13T14:00:00Z"/>
              </w:rPr>
            </w:pPr>
            <w:ins w:id="964" w:author="Steve Maas" w:date="2015-05-13T14:00:00Z">
              <w:r w:rsidRPr="00A76791">
                <w:t>0.007622222222</w:t>
              </w:r>
            </w:ins>
          </w:p>
        </w:tc>
      </w:tr>
      <w:tr w:rsidR="002D4065" w14:paraId="61ACBC03" w14:textId="77777777" w:rsidTr="002D4065">
        <w:trPr>
          <w:ins w:id="965" w:author="Steve Maas" w:date="2015-05-13T14:00:00Z"/>
        </w:trPr>
        <w:tc>
          <w:tcPr>
            <w:tcW w:w="2394" w:type="dxa"/>
          </w:tcPr>
          <w:p w14:paraId="0B9CAEF7" w14:textId="3112F660" w:rsidR="002D4065" w:rsidRDefault="002D4065" w:rsidP="002D4065">
            <w:pPr>
              <w:rPr>
                <w:ins w:id="966" w:author="Steve Maas" w:date="2015-05-13T14:00:00Z"/>
                <w:b/>
              </w:rPr>
            </w:pPr>
            <w:ins w:id="967" w:author="Steve Maas" w:date="2015-05-13T14:01:00Z">
              <w:r w:rsidRPr="002D4065">
                <w:t>0.071428571428571</w:t>
              </w:r>
            </w:ins>
          </w:p>
        </w:tc>
        <w:tc>
          <w:tcPr>
            <w:tcW w:w="2394" w:type="dxa"/>
          </w:tcPr>
          <w:p w14:paraId="14F0F574" w14:textId="3F827B52" w:rsidR="002D4065" w:rsidRDefault="002D4065" w:rsidP="002D4065">
            <w:pPr>
              <w:rPr>
                <w:ins w:id="968" w:author="Steve Maas" w:date="2015-05-13T14:00:00Z"/>
                <w:b/>
              </w:rPr>
            </w:pPr>
            <w:ins w:id="969" w:author="Steve Maas" w:date="2015-05-13T14:01:00Z">
              <w:r w:rsidRPr="002D4065">
                <w:t>0.071428571428571</w:t>
              </w:r>
            </w:ins>
          </w:p>
        </w:tc>
        <w:tc>
          <w:tcPr>
            <w:tcW w:w="2394" w:type="dxa"/>
          </w:tcPr>
          <w:p w14:paraId="7B050DB2" w14:textId="3A523F34" w:rsidR="002D4065" w:rsidRDefault="002D4065" w:rsidP="002D4065">
            <w:pPr>
              <w:rPr>
                <w:ins w:id="970" w:author="Steve Maas" w:date="2015-05-13T14:00:00Z"/>
                <w:b/>
              </w:rPr>
            </w:pPr>
            <w:ins w:id="971" w:author="Steve Maas" w:date="2015-05-13T14:02:00Z">
              <w:r w:rsidRPr="00A76791">
                <w:t>0.785714285714286</w:t>
              </w:r>
            </w:ins>
          </w:p>
        </w:tc>
        <w:tc>
          <w:tcPr>
            <w:tcW w:w="2394" w:type="dxa"/>
          </w:tcPr>
          <w:p w14:paraId="0BEB6C77" w14:textId="3AB5B46E" w:rsidR="002D4065" w:rsidRPr="00A76791" w:rsidRDefault="002D4065" w:rsidP="002D4065">
            <w:pPr>
              <w:rPr>
                <w:ins w:id="972" w:author="Steve Maas" w:date="2015-05-13T14:00:00Z"/>
              </w:rPr>
            </w:pPr>
            <w:ins w:id="973" w:author="Steve Maas" w:date="2015-05-13T14:00:00Z">
              <w:r w:rsidRPr="00A76791">
                <w:t>0.007622222222</w:t>
              </w:r>
            </w:ins>
          </w:p>
        </w:tc>
      </w:tr>
      <w:tr w:rsidR="002D4065" w14:paraId="566B8A5D" w14:textId="77777777" w:rsidTr="002D4065">
        <w:trPr>
          <w:ins w:id="974" w:author="Steve Maas" w:date="2015-05-13T14:00:00Z"/>
        </w:trPr>
        <w:tc>
          <w:tcPr>
            <w:tcW w:w="2394" w:type="dxa"/>
          </w:tcPr>
          <w:p w14:paraId="3E273C01" w14:textId="5449C0F0" w:rsidR="002D4065" w:rsidRPr="002D4065" w:rsidRDefault="002D4065" w:rsidP="002D4065">
            <w:pPr>
              <w:rPr>
                <w:ins w:id="975" w:author="Steve Maas" w:date="2015-05-13T14:00:00Z"/>
                <w:rPrChange w:id="976" w:author="Steve Maas" w:date="2015-05-13T14:02:00Z">
                  <w:rPr>
                    <w:ins w:id="977" w:author="Steve Maas" w:date="2015-05-13T14:00:00Z"/>
                    <w:b/>
                  </w:rPr>
                </w:rPrChange>
              </w:rPr>
            </w:pPr>
            <w:ins w:id="978" w:author="Steve Maas" w:date="2015-05-13T14:02:00Z">
              <w:r w:rsidRPr="002D4065">
                <w:t>0.399403576166799</w:t>
              </w:r>
            </w:ins>
          </w:p>
        </w:tc>
        <w:tc>
          <w:tcPr>
            <w:tcW w:w="2394" w:type="dxa"/>
          </w:tcPr>
          <w:p w14:paraId="0235D02D" w14:textId="6ECD72FF" w:rsidR="002D4065" w:rsidRPr="002D4065" w:rsidRDefault="002D4065" w:rsidP="002D4065">
            <w:pPr>
              <w:rPr>
                <w:ins w:id="979" w:author="Steve Maas" w:date="2015-05-13T14:00:00Z"/>
                <w:rPrChange w:id="980" w:author="Steve Maas" w:date="2015-05-13T14:02:00Z">
                  <w:rPr>
                    <w:ins w:id="981" w:author="Steve Maas" w:date="2015-05-13T14:00:00Z"/>
                    <w:b/>
                  </w:rPr>
                </w:rPrChange>
              </w:rPr>
            </w:pPr>
            <w:ins w:id="982" w:author="Steve Maas" w:date="2015-05-13T14:02:00Z">
              <w:r w:rsidRPr="002D4065">
                <w:rPr>
                  <w:rPrChange w:id="983" w:author="Steve Maas" w:date="2015-05-13T14:02:00Z">
                    <w:rPr>
                      <w:b/>
                    </w:rPr>
                  </w:rPrChange>
                </w:rPr>
                <w:t>0.100596423833201</w:t>
              </w:r>
            </w:ins>
          </w:p>
        </w:tc>
        <w:tc>
          <w:tcPr>
            <w:tcW w:w="2394" w:type="dxa"/>
          </w:tcPr>
          <w:p w14:paraId="658011B5" w14:textId="4DB4F2EC" w:rsidR="002D4065" w:rsidRDefault="002D4065" w:rsidP="002D4065">
            <w:pPr>
              <w:rPr>
                <w:ins w:id="984" w:author="Steve Maas" w:date="2015-05-13T14:00:00Z"/>
                <w:b/>
              </w:rPr>
            </w:pPr>
            <w:ins w:id="985" w:author="Steve Maas" w:date="2015-05-13T14:02:00Z">
              <w:r w:rsidRPr="00A76791">
                <w:t>0.100596423833201</w:t>
              </w:r>
            </w:ins>
          </w:p>
        </w:tc>
        <w:tc>
          <w:tcPr>
            <w:tcW w:w="2394" w:type="dxa"/>
          </w:tcPr>
          <w:p w14:paraId="7D3431E8" w14:textId="5FF29D84" w:rsidR="002D4065" w:rsidRPr="00A76791" w:rsidRDefault="002D4065" w:rsidP="002D4065">
            <w:pPr>
              <w:rPr>
                <w:ins w:id="986" w:author="Steve Maas" w:date="2015-05-13T14:00:00Z"/>
              </w:rPr>
            </w:pPr>
            <w:ins w:id="987" w:author="Steve Maas" w:date="2015-05-13T14:00:00Z">
              <w:r w:rsidRPr="002D4065">
                <w:t>0.024888888889</w:t>
              </w:r>
            </w:ins>
          </w:p>
        </w:tc>
      </w:tr>
      <w:tr w:rsidR="002D4065" w14:paraId="6EE3D457" w14:textId="77777777" w:rsidTr="002D4065">
        <w:trPr>
          <w:ins w:id="988" w:author="Steve Maas" w:date="2015-05-13T14:00:00Z"/>
        </w:trPr>
        <w:tc>
          <w:tcPr>
            <w:tcW w:w="2394" w:type="dxa"/>
          </w:tcPr>
          <w:p w14:paraId="1E62EDC8" w14:textId="31D83116" w:rsidR="002D4065" w:rsidRDefault="002D4065" w:rsidP="002D4065">
            <w:pPr>
              <w:rPr>
                <w:ins w:id="989" w:author="Steve Maas" w:date="2015-05-13T14:00:00Z"/>
                <w:b/>
              </w:rPr>
            </w:pPr>
            <w:ins w:id="990" w:author="Steve Maas" w:date="2015-05-13T14:03:00Z">
              <w:r w:rsidRPr="00A76791">
                <w:t>0.100596423833201</w:t>
              </w:r>
            </w:ins>
          </w:p>
        </w:tc>
        <w:tc>
          <w:tcPr>
            <w:tcW w:w="2394" w:type="dxa"/>
          </w:tcPr>
          <w:p w14:paraId="5448E25A" w14:textId="1BAE28C3" w:rsidR="002D4065" w:rsidRDefault="002D4065" w:rsidP="002D4065">
            <w:pPr>
              <w:rPr>
                <w:ins w:id="991" w:author="Steve Maas" w:date="2015-05-13T14:00:00Z"/>
                <w:b/>
              </w:rPr>
            </w:pPr>
            <w:ins w:id="992" w:author="Steve Maas" w:date="2015-05-13T14:02:00Z">
              <w:r w:rsidRPr="002D4065">
                <w:t>0.399403576166799</w:t>
              </w:r>
            </w:ins>
          </w:p>
        </w:tc>
        <w:tc>
          <w:tcPr>
            <w:tcW w:w="2394" w:type="dxa"/>
          </w:tcPr>
          <w:p w14:paraId="0B208897" w14:textId="4DDFDB4E" w:rsidR="002D4065" w:rsidRDefault="002D4065" w:rsidP="002D4065">
            <w:pPr>
              <w:rPr>
                <w:ins w:id="993" w:author="Steve Maas" w:date="2015-05-13T14:00:00Z"/>
                <w:b/>
              </w:rPr>
            </w:pPr>
            <w:ins w:id="994" w:author="Steve Maas" w:date="2015-05-13T14:03:00Z">
              <w:r w:rsidRPr="00A76791">
                <w:t>0.100596423833201</w:t>
              </w:r>
            </w:ins>
          </w:p>
        </w:tc>
        <w:tc>
          <w:tcPr>
            <w:tcW w:w="2394" w:type="dxa"/>
          </w:tcPr>
          <w:p w14:paraId="7A24BFED" w14:textId="5FE2F8A4" w:rsidR="002D4065" w:rsidRPr="002D4065" w:rsidRDefault="002D4065" w:rsidP="002D4065">
            <w:pPr>
              <w:rPr>
                <w:ins w:id="995" w:author="Steve Maas" w:date="2015-05-13T14:00:00Z"/>
              </w:rPr>
            </w:pPr>
            <w:ins w:id="996" w:author="Steve Maas" w:date="2015-05-13T14:01:00Z">
              <w:r w:rsidRPr="002D4065">
                <w:t>0.024888888889</w:t>
              </w:r>
            </w:ins>
          </w:p>
        </w:tc>
      </w:tr>
      <w:tr w:rsidR="002D4065" w14:paraId="3F5B6184" w14:textId="77777777" w:rsidTr="002D4065">
        <w:trPr>
          <w:ins w:id="997" w:author="Steve Maas" w:date="2015-05-13T14:00:00Z"/>
        </w:trPr>
        <w:tc>
          <w:tcPr>
            <w:tcW w:w="2394" w:type="dxa"/>
          </w:tcPr>
          <w:p w14:paraId="2B0982E7" w14:textId="1FED0FA9" w:rsidR="002D4065" w:rsidRDefault="002D4065" w:rsidP="002D4065">
            <w:pPr>
              <w:rPr>
                <w:ins w:id="998" w:author="Steve Maas" w:date="2015-05-13T14:00:00Z"/>
                <w:b/>
              </w:rPr>
            </w:pPr>
            <w:ins w:id="999" w:author="Steve Maas" w:date="2015-05-13T14:03:00Z">
              <w:r w:rsidRPr="00A76791">
                <w:t>0.100596423833201</w:t>
              </w:r>
            </w:ins>
          </w:p>
        </w:tc>
        <w:tc>
          <w:tcPr>
            <w:tcW w:w="2394" w:type="dxa"/>
          </w:tcPr>
          <w:p w14:paraId="26EFA4DF" w14:textId="647E9571" w:rsidR="002D4065" w:rsidRDefault="002D4065" w:rsidP="002D4065">
            <w:pPr>
              <w:rPr>
                <w:ins w:id="1000" w:author="Steve Maas" w:date="2015-05-13T14:00:00Z"/>
                <w:b/>
              </w:rPr>
            </w:pPr>
            <w:ins w:id="1001" w:author="Steve Maas" w:date="2015-05-13T14:03:00Z">
              <w:r w:rsidRPr="00A76791">
                <w:t>0.100596423833201</w:t>
              </w:r>
            </w:ins>
          </w:p>
        </w:tc>
        <w:tc>
          <w:tcPr>
            <w:tcW w:w="2394" w:type="dxa"/>
          </w:tcPr>
          <w:p w14:paraId="5294C764" w14:textId="035E724C" w:rsidR="002D4065" w:rsidRDefault="002D4065" w:rsidP="002D4065">
            <w:pPr>
              <w:rPr>
                <w:ins w:id="1002" w:author="Steve Maas" w:date="2015-05-13T14:00:00Z"/>
                <w:b/>
              </w:rPr>
            </w:pPr>
            <w:ins w:id="1003" w:author="Steve Maas" w:date="2015-05-13T14:02:00Z">
              <w:r w:rsidRPr="002D4065">
                <w:t>0.399403576166799</w:t>
              </w:r>
            </w:ins>
          </w:p>
        </w:tc>
        <w:tc>
          <w:tcPr>
            <w:tcW w:w="2394" w:type="dxa"/>
          </w:tcPr>
          <w:p w14:paraId="30B23300" w14:textId="21698E56" w:rsidR="002D4065" w:rsidRPr="002D4065" w:rsidRDefault="002D4065" w:rsidP="002D4065">
            <w:pPr>
              <w:rPr>
                <w:ins w:id="1004" w:author="Steve Maas" w:date="2015-05-13T14:00:00Z"/>
              </w:rPr>
            </w:pPr>
            <w:ins w:id="1005" w:author="Steve Maas" w:date="2015-05-13T14:01:00Z">
              <w:r w:rsidRPr="002D4065">
                <w:t>0.024888888889</w:t>
              </w:r>
            </w:ins>
          </w:p>
        </w:tc>
      </w:tr>
      <w:tr w:rsidR="002D4065" w14:paraId="4B7375EF" w14:textId="77777777" w:rsidTr="002D4065">
        <w:trPr>
          <w:ins w:id="1006" w:author="Steve Maas" w:date="2015-05-13T14:00:00Z"/>
        </w:trPr>
        <w:tc>
          <w:tcPr>
            <w:tcW w:w="2394" w:type="dxa"/>
          </w:tcPr>
          <w:p w14:paraId="14CCDA35" w14:textId="59537C97" w:rsidR="002D4065" w:rsidRDefault="002D4065" w:rsidP="002D4065">
            <w:pPr>
              <w:rPr>
                <w:ins w:id="1007" w:author="Steve Maas" w:date="2015-05-13T14:00:00Z"/>
                <w:b/>
              </w:rPr>
            </w:pPr>
            <w:ins w:id="1008" w:author="Steve Maas" w:date="2015-05-13T14:02:00Z">
              <w:r w:rsidRPr="002D4065">
                <w:t>0.399403576166799</w:t>
              </w:r>
            </w:ins>
          </w:p>
        </w:tc>
        <w:tc>
          <w:tcPr>
            <w:tcW w:w="2394" w:type="dxa"/>
          </w:tcPr>
          <w:p w14:paraId="11DBEEA3" w14:textId="72DF826C" w:rsidR="002D4065" w:rsidRDefault="002D4065" w:rsidP="002D4065">
            <w:pPr>
              <w:rPr>
                <w:ins w:id="1009" w:author="Steve Maas" w:date="2015-05-13T14:00:00Z"/>
                <w:b/>
              </w:rPr>
            </w:pPr>
            <w:ins w:id="1010" w:author="Steve Maas" w:date="2015-05-13T14:02:00Z">
              <w:r w:rsidRPr="002D4065">
                <w:t>0.399403576166799</w:t>
              </w:r>
            </w:ins>
          </w:p>
        </w:tc>
        <w:tc>
          <w:tcPr>
            <w:tcW w:w="2394" w:type="dxa"/>
          </w:tcPr>
          <w:p w14:paraId="3D5E8C5A" w14:textId="67380217" w:rsidR="002D4065" w:rsidRDefault="002D4065" w:rsidP="002D4065">
            <w:pPr>
              <w:rPr>
                <w:ins w:id="1011" w:author="Steve Maas" w:date="2015-05-13T14:00:00Z"/>
                <w:b/>
              </w:rPr>
            </w:pPr>
            <w:ins w:id="1012" w:author="Steve Maas" w:date="2015-05-13T14:03:00Z">
              <w:r w:rsidRPr="00A76791">
                <w:t>0.100596423833201</w:t>
              </w:r>
            </w:ins>
          </w:p>
        </w:tc>
        <w:tc>
          <w:tcPr>
            <w:tcW w:w="2394" w:type="dxa"/>
          </w:tcPr>
          <w:p w14:paraId="6F3B27D1" w14:textId="69863C27" w:rsidR="002D4065" w:rsidRPr="002D4065" w:rsidRDefault="002D4065" w:rsidP="002D4065">
            <w:pPr>
              <w:rPr>
                <w:ins w:id="1013" w:author="Steve Maas" w:date="2015-05-13T14:00:00Z"/>
              </w:rPr>
            </w:pPr>
            <w:ins w:id="1014" w:author="Steve Maas" w:date="2015-05-13T14:01:00Z">
              <w:r w:rsidRPr="002D4065">
                <w:t>0.024888888889</w:t>
              </w:r>
            </w:ins>
          </w:p>
        </w:tc>
      </w:tr>
      <w:tr w:rsidR="002D4065" w14:paraId="184F80DB" w14:textId="77777777" w:rsidTr="002D4065">
        <w:trPr>
          <w:ins w:id="1015" w:author="Steve Maas" w:date="2015-05-13T14:00:00Z"/>
        </w:trPr>
        <w:tc>
          <w:tcPr>
            <w:tcW w:w="2394" w:type="dxa"/>
          </w:tcPr>
          <w:p w14:paraId="54E3A8C7" w14:textId="039B53B6" w:rsidR="002D4065" w:rsidRDefault="002D4065" w:rsidP="002D4065">
            <w:pPr>
              <w:rPr>
                <w:ins w:id="1016" w:author="Steve Maas" w:date="2015-05-13T14:00:00Z"/>
                <w:b/>
              </w:rPr>
            </w:pPr>
            <w:ins w:id="1017" w:author="Steve Maas" w:date="2015-05-13T14:02:00Z">
              <w:r w:rsidRPr="002D4065">
                <w:t>0.399403576166799</w:t>
              </w:r>
            </w:ins>
          </w:p>
        </w:tc>
        <w:tc>
          <w:tcPr>
            <w:tcW w:w="2394" w:type="dxa"/>
          </w:tcPr>
          <w:p w14:paraId="3CCEAE70" w14:textId="6AB517BA" w:rsidR="002D4065" w:rsidRDefault="002D4065" w:rsidP="002D4065">
            <w:pPr>
              <w:rPr>
                <w:ins w:id="1018" w:author="Steve Maas" w:date="2015-05-13T14:00:00Z"/>
                <w:b/>
              </w:rPr>
            </w:pPr>
            <w:ins w:id="1019" w:author="Steve Maas" w:date="2015-05-13T14:03:00Z">
              <w:r w:rsidRPr="00A76791">
                <w:t>0.100596423833201</w:t>
              </w:r>
            </w:ins>
          </w:p>
        </w:tc>
        <w:tc>
          <w:tcPr>
            <w:tcW w:w="2394" w:type="dxa"/>
          </w:tcPr>
          <w:p w14:paraId="6006D7DA" w14:textId="78E724F0" w:rsidR="002D4065" w:rsidRDefault="002D4065" w:rsidP="002D4065">
            <w:pPr>
              <w:rPr>
                <w:ins w:id="1020" w:author="Steve Maas" w:date="2015-05-13T14:00:00Z"/>
                <w:b/>
              </w:rPr>
            </w:pPr>
            <w:ins w:id="1021" w:author="Steve Maas" w:date="2015-05-13T14:02:00Z">
              <w:r w:rsidRPr="002D4065">
                <w:t>0.399403576166799</w:t>
              </w:r>
            </w:ins>
          </w:p>
        </w:tc>
        <w:tc>
          <w:tcPr>
            <w:tcW w:w="2394" w:type="dxa"/>
          </w:tcPr>
          <w:p w14:paraId="0193A5E2" w14:textId="5DBE85DF" w:rsidR="002D4065" w:rsidRPr="002D4065" w:rsidRDefault="002D4065" w:rsidP="002D4065">
            <w:pPr>
              <w:rPr>
                <w:ins w:id="1022" w:author="Steve Maas" w:date="2015-05-13T14:00:00Z"/>
              </w:rPr>
            </w:pPr>
            <w:ins w:id="1023" w:author="Steve Maas" w:date="2015-05-13T14:01:00Z">
              <w:r w:rsidRPr="002D4065">
                <w:t>0.024888888889</w:t>
              </w:r>
            </w:ins>
          </w:p>
        </w:tc>
      </w:tr>
      <w:tr w:rsidR="002D4065" w14:paraId="140A0809" w14:textId="77777777" w:rsidTr="002D4065">
        <w:trPr>
          <w:ins w:id="1024" w:author="Steve Maas" w:date="2015-05-13T14:01:00Z"/>
        </w:trPr>
        <w:tc>
          <w:tcPr>
            <w:tcW w:w="2394" w:type="dxa"/>
          </w:tcPr>
          <w:p w14:paraId="1963675B" w14:textId="405C1F93" w:rsidR="002D4065" w:rsidRDefault="002D4065" w:rsidP="002D4065">
            <w:pPr>
              <w:rPr>
                <w:ins w:id="1025" w:author="Steve Maas" w:date="2015-05-13T14:01:00Z"/>
                <w:b/>
              </w:rPr>
            </w:pPr>
            <w:ins w:id="1026" w:author="Steve Maas" w:date="2015-05-13T14:03:00Z">
              <w:r w:rsidRPr="00A76791">
                <w:t>0.100596423833201</w:t>
              </w:r>
            </w:ins>
          </w:p>
        </w:tc>
        <w:tc>
          <w:tcPr>
            <w:tcW w:w="2394" w:type="dxa"/>
          </w:tcPr>
          <w:p w14:paraId="1580C057" w14:textId="5680F163" w:rsidR="002D4065" w:rsidRDefault="002D4065" w:rsidP="002D4065">
            <w:pPr>
              <w:rPr>
                <w:ins w:id="1027" w:author="Steve Maas" w:date="2015-05-13T14:01:00Z"/>
                <w:b/>
              </w:rPr>
            </w:pPr>
            <w:ins w:id="1028" w:author="Steve Maas" w:date="2015-05-13T14:02:00Z">
              <w:r w:rsidRPr="002D4065">
                <w:t>0.399403576166799</w:t>
              </w:r>
            </w:ins>
          </w:p>
        </w:tc>
        <w:tc>
          <w:tcPr>
            <w:tcW w:w="2394" w:type="dxa"/>
          </w:tcPr>
          <w:p w14:paraId="075F7884" w14:textId="2BB959E1" w:rsidR="002D4065" w:rsidRDefault="002D4065" w:rsidP="002D4065">
            <w:pPr>
              <w:rPr>
                <w:ins w:id="1029" w:author="Steve Maas" w:date="2015-05-13T14:01:00Z"/>
                <w:b/>
              </w:rPr>
            </w:pPr>
            <w:ins w:id="1030" w:author="Steve Maas" w:date="2015-05-13T14:02:00Z">
              <w:r w:rsidRPr="002D4065">
                <w:t>0.399403576166799</w:t>
              </w:r>
            </w:ins>
          </w:p>
        </w:tc>
        <w:tc>
          <w:tcPr>
            <w:tcW w:w="2394" w:type="dxa"/>
          </w:tcPr>
          <w:p w14:paraId="749F0830" w14:textId="2AF46724" w:rsidR="002D4065" w:rsidRPr="002D4065" w:rsidRDefault="002D4065" w:rsidP="002D4065">
            <w:pPr>
              <w:rPr>
                <w:ins w:id="1031" w:author="Steve Maas" w:date="2015-05-13T14:01:00Z"/>
              </w:rPr>
            </w:pPr>
            <w:ins w:id="1032" w:author="Steve Maas" w:date="2015-05-13T14:01:00Z">
              <w:r w:rsidRPr="002D4065">
                <w:t>0.024888888889</w:t>
              </w:r>
            </w:ins>
          </w:p>
        </w:tc>
      </w:tr>
    </w:tbl>
    <w:p w14:paraId="527AF088" w14:textId="12AC0130" w:rsidR="002D4065" w:rsidRDefault="002D4065" w:rsidP="002D4065">
      <w:pPr>
        <w:rPr>
          <w:ins w:id="1033" w:author="Steve Maas" w:date="2015-05-13T14:05:00Z"/>
        </w:rPr>
      </w:pPr>
    </w:p>
    <w:p w14:paraId="6BB65AC9" w14:textId="4DC5D4BE" w:rsidR="002D4065" w:rsidRPr="002D4065" w:rsidRDefault="002D4065" w:rsidP="002D4065">
      <w:pPr>
        <w:rPr>
          <w:ins w:id="1034" w:author="Steve Maas" w:date="2015-05-13T14:05:00Z"/>
          <w:b/>
          <w:rPrChange w:id="1035" w:author="Steve Maas" w:date="2015-05-13T14:05:00Z">
            <w:rPr>
              <w:ins w:id="1036" w:author="Steve Maas" w:date="2015-05-13T14:05:00Z"/>
            </w:rPr>
          </w:rPrChange>
        </w:rPr>
      </w:pPr>
      <w:ins w:id="1037" w:author="Steve Maas" w:date="2015-05-13T14:05:00Z">
        <w:r>
          <w:rPr>
            <w:b/>
          </w:rPr>
          <w:t>15-point Gauss rule</w:t>
        </w:r>
      </w:ins>
    </w:p>
    <w:tbl>
      <w:tblPr>
        <w:tblStyle w:val="TableGrid"/>
        <w:tblW w:w="0" w:type="auto"/>
        <w:tblLook w:val="04A0" w:firstRow="1" w:lastRow="0" w:firstColumn="1" w:lastColumn="0" w:noHBand="0" w:noVBand="1"/>
      </w:tblPr>
      <w:tblGrid>
        <w:gridCol w:w="2394"/>
        <w:gridCol w:w="2394"/>
        <w:gridCol w:w="2394"/>
        <w:gridCol w:w="2394"/>
      </w:tblGrid>
      <w:tr w:rsidR="002D4065" w:rsidRPr="00A76791" w14:paraId="0F6F8954" w14:textId="77777777" w:rsidTr="00486E22">
        <w:trPr>
          <w:ins w:id="1038" w:author="Steve Maas" w:date="2015-05-13T14:05:00Z"/>
        </w:trPr>
        <w:tc>
          <w:tcPr>
            <w:tcW w:w="2394" w:type="dxa"/>
            <w:shd w:val="clear" w:color="auto" w:fill="DDD9C3" w:themeFill="background2" w:themeFillShade="E6"/>
          </w:tcPr>
          <w:p w14:paraId="1C51F2E0" w14:textId="77777777" w:rsidR="002D4065" w:rsidRPr="00A76791" w:rsidRDefault="002D4065" w:rsidP="00486E22">
            <w:pPr>
              <w:rPr>
                <w:ins w:id="1039" w:author="Steve Maas" w:date="2015-05-13T14:05:00Z"/>
                <w:b/>
              </w:rPr>
            </w:pPr>
            <w:ins w:id="1040" w:author="Steve Maas" w:date="2015-05-13T14:05:00Z">
              <w:r w:rsidRPr="00A76791">
                <w:rPr>
                  <w:b/>
                </w:rPr>
                <w:t>r</w:t>
              </w:r>
            </w:ins>
          </w:p>
        </w:tc>
        <w:tc>
          <w:tcPr>
            <w:tcW w:w="2394" w:type="dxa"/>
            <w:shd w:val="clear" w:color="auto" w:fill="DDD9C3" w:themeFill="background2" w:themeFillShade="E6"/>
          </w:tcPr>
          <w:p w14:paraId="0EDF360C" w14:textId="77777777" w:rsidR="002D4065" w:rsidRPr="00A76791" w:rsidRDefault="002D4065" w:rsidP="00486E22">
            <w:pPr>
              <w:rPr>
                <w:ins w:id="1041" w:author="Steve Maas" w:date="2015-05-13T14:05:00Z"/>
                <w:b/>
              </w:rPr>
            </w:pPr>
            <w:ins w:id="1042" w:author="Steve Maas" w:date="2015-05-13T14:05:00Z">
              <w:r w:rsidRPr="00A76791">
                <w:rPr>
                  <w:b/>
                </w:rPr>
                <w:t>s</w:t>
              </w:r>
            </w:ins>
          </w:p>
        </w:tc>
        <w:tc>
          <w:tcPr>
            <w:tcW w:w="2394" w:type="dxa"/>
            <w:shd w:val="clear" w:color="auto" w:fill="DDD9C3" w:themeFill="background2" w:themeFillShade="E6"/>
          </w:tcPr>
          <w:p w14:paraId="24292674" w14:textId="77777777" w:rsidR="002D4065" w:rsidRPr="00A76791" w:rsidRDefault="002D4065" w:rsidP="00486E22">
            <w:pPr>
              <w:rPr>
                <w:ins w:id="1043" w:author="Steve Maas" w:date="2015-05-13T14:05:00Z"/>
                <w:b/>
              </w:rPr>
            </w:pPr>
            <w:ins w:id="1044" w:author="Steve Maas" w:date="2015-05-13T14:05:00Z">
              <w:r w:rsidRPr="00A76791">
                <w:rPr>
                  <w:b/>
                </w:rPr>
                <w:t>t</w:t>
              </w:r>
            </w:ins>
          </w:p>
        </w:tc>
        <w:tc>
          <w:tcPr>
            <w:tcW w:w="2394" w:type="dxa"/>
            <w:shd w:val="clear" w:color="auto" w:fill="DDD9C3" w:themeFill="background2" w:themeFillShade="E6"/>
          </w:tcPr>
          <w:p w14:paraId="59B4FD8A" w14:textId="77777777" w:rsidR="002D4065" w:rsidRPr="00A76791" w:rsidRDefault="002D4065" w:rsidP="00486E22">
            <w:pPr>
              <w:rPr>
                <w:ins w:id="1045" w:author="Steve Maas" w:date="2015-05-13T14:05:00Z"/>
                <w:b/>
              </w:rPr>
            </w:pPr>
            <w:ins w:id="1046" w:author="Steve Maas" w:date="2015-05-13T14:05:00Z">
              <w:r w:rsidRPr="00A76791">
                <w:rPr>
                  <w:b/>
                </w:rPr>
                <w:t>w</w:t>
              </w:r>
            </w:ins>
          </w:p>
        </w:tc>
      </w:tr>
      <w:tr w:rsidR="002D4065" w14:paraId="6A8F581D" w14:textId="77777777" w:rsidTr="00486E22">
        <w:trPr>
          <w:ins w:id="1047" w:author="Steve Maas" w:date="2015-05-13T14:05:00Z"/>
        </w:trPr>
        <w:tc>
          <w:tcPr>
            <w:tcW w:w="2394" w:type="dxa"/>
          </w:tcPr>
          <w:p w14:paraId="44F40819" w14:textId="2A4D3621" w:rsidR="002D4065" w:rsidRDefault="00030690" w:rsidP="00486E22">
            <w:pPr>
              <w:rPr>
                <w:ins w:id="1048" w:author="Steve Maas" w:date="2015-05-13T14:05:00Z"/>
              </w:rPr>
            </w:pPr>
            <w:ins w:id="1049" w:author="Steve Maas" w:date="2015-05-13T14:06:00Z">
              <w:r w:rsidRPr="00030690">
                <w:t>0.25</w:t>
              </w:r>
            </w:ins>
          </w:p>
        </w:tc>
        <w:tc>
          <w:tcPr>
            <w:tcW w:w="2394" w:type="dxa"/>
          </w:tcPr>
          <w:p w14:paraId="60E783D7" w14:textId="11017837" w:rsidR="002D4065" w:rsidRDefault="00030690" w:rsidP="00486E22">
            <w:pPr>
              <w:rPr>
                <w:ins w:id="1050" w:author="Steve Maas" w:date="2015-05-13T14:05:00Z"/>
              </w:rPr>
            </w:pPr>
            <w:ins w:id="1051" w:author="Steve Maas" w:date="2015-05-13T14:06:00Z">
              <w:r w:rsidRPr="00030690">
                <w:t>0.25</w:t>
              </w:r>
            </w:ins>
          </w:p>
        </w:tc>
        <w:tc>
          <w:tcPr>
            <w:tcW w:w="2394" w:type="dxa"/>
          </w:tcPr>
          <w:p w14:paraId="2CB9CA5D" w14:textId="006D93A7" w:rsidR="002D4065" w:rsidRDefault="00030690" w:rsidP="00486E22">
            <w:pPr>
              <w:rPr>
                <w:ins w:id="1052" w:author="Steve Maas" w:date="2015-05-13T14:05:00Z"/>
              </w:rPr>
            </w:pPr>
            <w:ins w:id="1053" w:author="Steve Maas" w:date="2015-05-13T14:06:00Z">
              <w:r w:rsidRPr="00030690">
                <w:t>0.25</w:t>
              </w:r>
            </w:ins>
          </w:p>
        </w:tc>
        <w:tc>
          <w:tcPr>
            <w:tcW w:w="2394" w:type="dxa"/>
          </w:tcPr>
          <w:p w14:paraId="6E9523E7" w14:textId="066E8C86" w:rsidR="002D4065" w:rsidRDefault="00030690" w:rsidP="00486E22">
            <w:pPr>
              <w:rPr>
                <w:ins w:id="1054" w:author="Steve Maas" w:date="2015-05-13T14:05:00Z"/>
              </w:rPr>
            </w:pPr>
            <w:ins w:id="1055" w:author="Steve Maas" w:date="2015-05-13T14:06:00Z">
              <w:r w:rsidRPr="00030690">
                <w:t>0.030283678097089</w:t>
              </w:r>
            </w:ins>
          </w:p>
        </w:tc>
      </w:tr>
      <w:tr w:rsidR="002D4065" w14:paraId="573DD254" w14:textId="77777777" w:rsidTr="00486E22">
        <w:trPr>
          <w:ins w:id="1056" w:author="Steve Maas" w:date="2015-05-13T14:05:00Z"/>
        </w:trPr>
        <w:tc>
          <w:tcPr>
            <w:tcW w:w="2394" w:type="dxa"/>
          </w:tcPr>
          <w:p w14:paraId="183452D7" w14:textId="771BF953" w:rsidR="002D4065" w:rsidRDefault="00030690" w:rsidP="00486E22">
            <w:pPr>
              <w:rPr>
                <w:ins w:id="1057" w:author="Steve Maas" w:date="2015-05-13T14:05:00Z"/>
              </w:rPr>
            </w:pPr>
            <w:ins w:id="1058" w:author="Steve Maas" w:date="2015-05-13T14:06:00Z">
              <w:r w:rsidRPr="00030690">
                <w:t>0.333333333333333</w:t>
              </w:r>
            </w:ins>
          </w:p>
        </w:tc>
        <w:tc>
          <w:tcPr>
            <w:tcW w:w="2394" w:type="dxa"/>
          </w:tcPr>
          <w:p w14:paraId="2A5AB0B6" w14:textId="2C9E4790" w:rsidR="002D4065" w:rsidRDefault="00030690" w:rsidP="00486E22">
            <w:pPr>
              <w:rPr>
                <w:ins w:id="1059" w:author="Steve Maas" w:date="2015-05-13T14:05:00Z"/>
              </w:rPr>
            </w:pPr>
            <w:ins w:id="1060" w:author="Steve Maas" w:date="2015-05-13T14:06:00Z">
              <w:r w:rsidRPr="00030690">
                <w:t>0.333333333333333</w:t>
              </w:r>
            </w:ins>
          </w:p>
        </w:tc>
        <w:tc>
          <w:tcPr>
            <w:tcW w:w="2394" w:type="dxa"/>
          </w:tcPr>
          <w:p w14:paraId="743A0F34" w14:textId="4F2C2F7C" w:rsidR="002D4065" w:rsidRDefault="00030690" w:rsidP="00486E22">
            <w:pPr>
              <w:rPr>
                <w:ins w:id="1061" w:author="Steve Maas" w:date="2015-05-13T14:05:00Z"/>
              </w:rPr>
            </w:pPr>
            <w:ins w:id="1062" w:author="Steve Maas" w:date="2015-05-13T14:06:00Z">
              <w:r w:rsidRPr="00030690">
                <w:t>0.333333333333333</w:t>
              </w:r>
            </w:ins>
          </w:p>
        </w:tc>
        <w:tc>
          <w:tcPr>
            <w:tcW w:w="2394" w:type="dxa"/>
          </w:tcPr>
          <w:p w14:paraId="72663CF7" w14:textId="46847039" w:rsidR="002D4065" w:rsidRDefault="00030690" w:rsidP="00486E22">
            <w:pPr>
              <w:rPr>
                <w:ins w:id="1063" w:author="Steve Maas" w:date="2015-05-13T14:05:00Z"/>
              </w:rPr>
            </w:pPr>
            <w:ins w:id="1064" w:author="Steve Maas" w:date="2015-05-13T14:06:00Z">
              <w:r w:rsidRPr="00030690">
                <w:t>0.006026785714286</w:t>
              </w:r>
            </w:ins>
          </w:p>
        </w:tc>
      </w:tr>
      <w:tr w:rsidR="002D4065" w14:paraId="79B1016B" w14:textId="77777777" w:rsidTr="00486E22">
        <w:trPr>
          <w:ins w:id="1065" w:author="Steve Maas" w:date="2015-05-13T14:05:00Z"/>
        </w:trPr>
        <w:tc>
          <w:tcPr>
            <w:tcW w:w="2394" w:type="dxa"/>
          </w:tcPr>
          <w:p w14:paraId="79BAD16E" w14:textId="6BE3D3FA" w:rsidR="002D4065" w:rsidRDefault="00030690" w:rsidP="00486E22">
            <w:pPr>
              <w:rPr>
                <w:ins w:id="1066" w:author="Steve Maas" w:date="2015-05-13T14:05:00Z"/>
              </w:rPr>
            </w:pPr>
            <w:ins w:id="1067" w:author="Steve Maas" w:date="2015-05-13T14:06:00Z">
              <w:r w:rsidRPr="00030690">
                <w:t>0.000000000000000</w:t>
              </w:r>
            </w:ins>
          </w:p>
        </w:tc>
        <w:tc>
          <w:tcPr>
            <w:tcW w:w="2394" w:type="dxa"/>
          </w:tcPr>
          <w:p w14:paraId="0F015EE7" w14:textId="6D268F85" w:rsidR="002D4065" w:rsidRDefault="00030690" w:rsidP="00486E22">
            <w:pPr>
              <w:rPr>
                <w:ins w:id="1068" w:author="Steve Maas" w:date="2015-05-13T14:05:00Z"/>
              </w:rPr>
            </w:pPr>
            <w:ins w:id="1069" w:author="Steve Maas" w:date="2015-05-13T14:06:00Z">
              <w:r w:rsidRPr="00030690">
                <w:t>0.333333333333333</w:t>
              </w:r>
            </w:ins>
          </w:p>
        </w:tc>
        <w:tc>
          <w:tcPr>
            <w:tcW w:w="2394" w:type="dxa"/>
          </w:tcPr>
          <w:p w14:paraId="42A273CC" w14:textId="7B5CDB99" w:rsidR="002D4065" w:rsidRDefault="00030690" w:rsidP="00486E22">
            <w:pPr>
              <w:rPr>
                <w:ins w:id="1070" w:author="Steve Maas" w:date="2015-05-13T14:05:00Z"/>
              </w:rPr>
            </w:pPr>
            <w:ins w:id="1071" w:author="Steve Maas" w:date="2015-05-13T14:06:00Z">
              <w:r w:rsidRPr="00030690">
                <w:t>0.333333333333333</w:t>
              </w:r>
            </w:ins>
          </w:p>
        </w:tc>
        <w:tc>
          <w:tcPr>
            <w:tcW w:w="2394" w:type="dxa"/>
          </w:tcPr>
          <w:p w14:paraId="6D413592" w14:textId="52EC9639" w:rsidR="002D4065" w:rsidRDefault="00030690" w:rsidP="00486E22">
            <w:pPr>
              <w:rPr>
                <w:ins w:id="1072" w:author="Steve Maas" w:date="2015-05-13T14:05:00Z"/>
              </w:rPr>
            </w:pPr>
            <w:ins w:id="1073" w:author="Steve Maas" w:date="2015-05-13T14:06:00Z">
              <w:r w:rsidRPr="00030690">
                <w:t>0.006026785714286</w:t>
              </w:r>
            </w:ins>
          </w:p>
        </w:tc>
      </w:tr>
      <w:tr w:rsidR="002D4065" w14:paraId="4A98DEF4" w14:textId="77777777" w:rsidTr="00486E22">
        <w:trPr>
          <w:ins w:id="1074" w:author="Steve Maas" w:date="2015-05-13T14:05:00Z"/>
        </w:trPr>
        <w:tc>
          <w:tcPr>
            <w:tcW w:w="2394" w:type="dxa"/>
          </w:tcPr>
          <w:p w14:paraId="16906EEB" w14:textId="34616735" w:rsidR="002D4065" w:rsidRDefault="00030690" w:rsidP="00486E22">
            <w:pPr>
              <w:rPr>
                <w:ins w:id="1075" w:author="Steve Maas" w:date="2015-05-13T14:05:00Z"/>
              </w:rPr>
            </w:pPr>
            <w:ins w:id="1076" w:author="Steve Maas" w:date="2015-05-13T14:06:00Z">
              <w:r w:rsidRPr="00030690">
                <w:t>0.333333333333333</w:t>
              </w:r>
            </w:ins>
          </w:p>
        </w:tc>
        <w:tc>
          <w:tcPr>
            <w:tcW w:w="2394" w:type="dxa"/>
          </w:tcPr>
          <w:p w14:paraId="3DFBE964" w14:textId="4CB3B07C" w:rsidR="002D4065" w:rsidRDefault="00030690" w:rsidP="00486E22">
            <w:pPr>
              <w:rPr>
                <w:ins w:id="1077" w:author="Steve Maas" w:date="2015-05-13T14:05:00Z"/>
              </w:rPr>
            </w:pPr>
            <w:ins w:id="1078" w:author="Steve Maas" w:date="2015-05-13T14:06:00Z">
              <w:r w:rsidRPr="00030690">
                <w:t>0.000000000000000</w:t>
              </w:r>
            </w:ins>
          </w:p>
        </w:tc>
        <w:tc>
          <w:tcPr>
            <w:tcW w:w="2394" w:type="dxa"/>
          </w:tcPr>
          <w:p w14:paraId="043567C4" w14:textId="17C12204" w:rsidR="002D4065" w:rsidRDefault="00030690" w:rsidP="00486E22">
            <w:pPr>
              <w:rPr>
                <w:ins w:id="1079" w:author="Steve Maas" w:date="2015-05-13T14:05:00Z"/>
              </w:rPr>
            </w:pPr>
            <w:ins w:id="1080" w:author="Steve Maas" w:date="2015-05-13T14:06:00Z">
              <w:r w:rsidRPr="00030690">
                <w:t>0.333333333333333</w:t>
              </w:r>
            </w:ins>
          </w:p>
        </w:tc>
        <w:tc>
          <w:tcPr>
            <w:tcW w:w="2394" w:type="dxa"/>
          </w:tcPr>
          <w:p w14:paraId="0FDA73CB" w14:textId="594BD79B" w:rsidR="002D4065" w:rsidRDefault="00030690" w:rsidP="00486E22">
            <w:pPr>
              <w:rPr>
                <w:ins w:id="1081" w:author="Steve Maas" w:date="2015-05-13T14:05:00Z"/>
              </w:rPr>
            </w:pPr>
            <w:ins w:id="1082" w:author="Steve Maas" w:date="2015-05-13T14:06:00Z">
              <w:r w:rsidRPr="00030690">
                <w:t>0.006026785714286</w:t>
              </w:r>
            </w:ins>
          </w:p>
        </w:tc>
      </w:tr>
      <w:tr w:rsidR="002D4065" w14:paraId="3AF99A00" w14:textId="77777777" w:rsidTr="00486E22">
        <w:trPr>
          <w:ins w:id="1083" w:author="Steve Maas" w:date="2015-05-13T14:05:00Z"/>
        </w:trPr>
        <w:tc>
          <w:tcPr>
            <w:tcW w:w="2394" w:type="dxa"/>
          </w:tcPr>
          <w:p w14:paraId="65AE16EC" w14:textId="6742AB0C" w:rsidR="002D4065" w:rsidRDefault="00030690" w:rsidP="00486E22">
            <w:pPr>
              <w:rPr>
                <w:ins w:id="1084" w:author="Steve Maas" w:date="2015-05-13T14:05:00Z"/>
              </w:rPr>
            </w:pPr>
            <w:ins w:id="1085" w:author="Steve Maas" w:date="2015-05-13T14:06:00Z">
              <w:r w:rsidRPr="00030690">
                <w:t>0.333333333333333</w:t>
              </w:r>
            </w:ins>
          </w:p>
        </w:tc>
        <w:tc>
          <w:tcPr>
            <w:tcW w:w="2394" w:type="dxa"/>
          </w:tcPr>
          <w:p w14:paraId="62B2453B" w14:textId="03A8E306" w:rsidR="002D4065" w:rsidRDefault="00030690" w:rsidP="00486E22">
            <w:pPr>
              <w:rPr>
                <w:ins w:id="1086" w:author="Steve Maas" w:date="2015-05-13T14:05:00Z"/>
              </w:rPr>
            </w:pPr>
            <w:ins w:id="1087" w:author="Steve Maas" w:date="2015-05-13T14:06:00Z">
              <w:r w:rsidRPr="00030690">
                <w:t>0.333333333333333</w:t>
              </w:r>
            </w:ins>
          </w:p>
        </w:tc>
        <w:tc>
          <w:tcPr>
            <w:tcW w:w="2394" w:type="dxa"/>
          </w:tcPr>
          <w:p w14:paraId="6C16DF0B" w14:textId="248657C5" w:rsidR="002D4065" w:rsidRDefault="00030690" w:rsidP="00486E22">
            <w:pPr>
              <w:rPr>
                <w:ins w:id="1088" w:author="Steve Maas" w:date="2015-05-13T14:05:00Z"/>
              </w:rPr>
            </w:pPr>
            <w:ins w:id="1089" w:author="Steve Maas" w:date="2015-05-13T14:06:00Z">
              <w:r w:rsidRPr="00030690">
                <w:t>0.000000000000000</w:t>
              </w:r>
            </w:ins>
          </w:p>
        </w:tc>
        <w:tc>
          <w:tcPr>
            <w:tcW w:w="2394" w:type="dxa"/>
          </w:tcPr>
          <w:p w14:paraId="44779771" w14:textId="4D9B396A" w:rsidR="002D4065" w:rsidRDefault="00030690" w:rsidP="00486E22">
            <w:pPr>
              <w:rPr>
                <w:ins w:id="1090" w:author="Steve Maas" w:date="2015-05-13T14:05:00Z"/>
              </w:rPr>
            </w:pPr>
            <w:ins w:id="1091" w:author="Steve Maas" w:date="2015-05-13T14:06:00Z">
              <w:r w:rsidRPr="00030690">
                <w:t>0.006026785714286</w:t>
              </w:r>
            </w:ins>
          </w:p>
        </w:tc>
      </w:tr>
      <w:tr w:rsidR="002D4065" w14:paraId="3F119F6F" w14:textId="77777777" w:rsidTr="00486E22">
        <w:trPr>
          <w:ins w:id="1092" w:author="Steve Maas" w:date="2015-05-13T14:05:00Z"/>
        </w:trPr>
        <w:tc>
          <w:tcPr>
            <w:tcW w:w="2394" w:type="dxa"/>
          </w:tcPr>
          <w:p w14:paraId="1495C493" w14:textId="51EC7745" w:rsidR="002D4065" w:rsidRDefault="00030690" w:rsidP="00486E22">
            <w:pPr>
              <w:rPr>
                <w:ins w:id="1093" w:author="Steve Maas" w:date="2015-05-13T14:05:00Z"/>
              </w:rPr>
            </w:pPr>
            <w:ins w:id="1094" w:author="Steve Maas" w:date="2015-05-13T14:07:00Z">
              <w:r w:rsidRPr="00030690">
                <w:t>0.090909090909091</w:t>
              </w:r>
            </w:ins>
          </w:p>
        </w:tc>
        <w:tc>
          <w:tcPr>
            <w:tcW w:w="2394" w:type="dxa"/>
          </w:tcPr>
          <w:p w14:paraId="50A2F552" w14:textId="14968591" w:rsidR="002D4065" w:rsidRDefault="00030690" w:rsidP="00486E22">
            <w:pPr>
              <w:rPr>
                <w:ins w:id="1095" w:author="Steve Maas" w:date="2015-05-13T14:05:00Z"/>
              </w:rPr>
            </w:pPr>
            <w:ins w:id="1096" w:author="Steve Maas" w:date="2015-05-13T14:07:00Z">
              <w:r w:rsidRPr="00030690">
                <w:t>0.090909090909091</w:t>
              </w:r>
            </w:ins>
          </w:p>
        </w:tc>
        <w:tc>
          <w:tcPr>
            <w:tcW w:w="2394" w:type="dxa"/>
          </w:tcPr>
          <w:p w14:paraId="16AA344A" w14:textId="6D8EC717" w:rsidR="002D4065" w:rsidRDefault="00030690" w:rsidP="00486E22">
            <w:pPr>
              <w:rPr>
                <w:ins w:id="1097" w:author="Steve Maas" w:date="2015-05-13T14:05:00Z"/>
              </w:rPr>
            </w:pPr>
            <w:ins w:id="1098" w:author="Steve Maas" w:date="2015-05-13T14:07:00Z">
              <w:r w:rsidRPr="00030690">
                <w:t>0.090909090909091</w:t>
              </w:r>
            </w:ins>
          </w:p>
        </w:tc>
        <w:tc>
          <w:tcPr>
            <w:tcW w:w="2394" w:type="dxa"/>
          </w:tcPr>
          <w:p w14:paraId="1AA4CB22" w14:textId="43F76761" w:rsidR="002D4065" w:rsidRDefault="00030690" w:rsidP="00486E22">
            <w:pPr>
              <w:rPr>
                <w:ins w:id="1099" w:author="Steve Maas" w:date="2015-05-13T14:05:00Z"/>
              </w:rPr>
            </w:pPr>
            <w:ins w:id="1100" w:author="Steve Maas" w:date="2015-05-13T14:07:00Z">
              <w:r w:rsidRPr="00030690">
                <w:t>0.011645249086029</w:t>
              </w:r>
            </w:ins>
          </w:p>
        </w:tc>
      </w:tr>
      <w:tr w:rsidR="002D4065" w14:paraId="1881EA6A" w14:textId="77777777" w:rsidTr="00486E22">
        <w:trPr>
          <w:ins w:id="1101" w:author="Steve Maas" w:date="2015-05-13T14:05:00Z"/>
        </w:trPr>
        <w:tc>
          <w:tcPr>
            <w:tcW w:w="2394" w:type="dxa"/>
          </w:tcPr>
          <w:p w14:paraId="221E3520" w14:textId="424B6A2D" w:rsidR="002D4065" w:rsidRDefault="00030690" w:rsidP="00486E22">
            <w:pPr>
              <w:rPr>
                <w:ins w:id="1102" w:author="Steve Maas" w:date="2015-05-13T14:05:00Z"/>
              </w:rPr>
            </w:pPr>
            <w:ins w:id="1103" w:author="Steve Maas" w:date="2015-05-13T14:07:00Z">
              <w:r w:rsidRPr="00030690">
                <w:t>0.727272727272727</w:t>
              </w:r>
            </w:ins>
          </w:p>
        </w:tc>
        <w:tc>
          <w:tcPr>
            <w:tcW w:w="2394" w:type="dxa"/>
          </w:tcPr>
          <w:p w14:paraId="7BE8D142" w14:textId="1978BF22" w:rsidR="002D4065" w:rsidRDefault="00030690" w:rsidP="00486E22">
            <w:pPr>
              <w:rPr>
                <w:ins w:id="1104" w:author="Steve Maas" w:date="2015-05-13T14:05:00Z"/>
              </w:rPr>
            </w:pPr>
            <w:ins w:id="1105" w:author="Steve Maas" w:date="2015-05-13T14:07:00Z">
              <w:r w:rsidRPr="00030690">
                <w:t>0.090909090909091</w:t>
              </w:r>
            </w:ins>
          </w:p>
        </w:tc>
        <w:tc>
          <w:tcPr>
            <w:tcW w:w="2394" w:type="dxa"/>
          </w:tcPr>
          <w:p w14:paraId="2DB0B981" w14:textId="484945E8" w:rsidR="002D4065" w:rsidRDefault="00030690" w:rsidP="00486E22">
            <w:pPr>
              <w:rPr>
                <w:ins w:id="1106" w:author="Steve Maas" w:date="2015-05-13T14:05:00Z"/>
              </w:rPr>
            </w:pPr>
            <w:ins w:id="1107" w:author="Steve Maas" w:date="2015-05-13T14:07:00Z">
              <w:r w:rsidRPr="00030690">
                <w:t>0.090909090909091</w:t>
              </w:r>
            </w:ins>
          </w:p>
        </w:tc>
        <w:tc>
          <w:tcPr>
            <w:tcW w:w="2394" w:type="dxa"/>
          </w:tcPr>
          <w:p w14:paraId="6FC94C52" w14:textId="64BA2782" w:rsidR="002D4065" w:rsidRDefault="00030690" w:rsidP="00486E22">
            <w:pPr>
              <w:rPr>
                <w:ins w:id="1108" w:author="Steve Maas" w:date="2015-05-13T14:05:00Z"/>
              </w:rPr>
            </w:pPr>
            <w:ins w:id="1109" w:author="Steve Maas" w:date="2015-05-13T14:07:00Z">
              <w:r w:rsidRPr="00030690">
                <w:t>0.011645249086029</w:t>
              </w:r>
            </w:ins>
          </w:p>
        </w:tc>
      </w:tr>
      <w:tr w:rsidR="002D4065" w14:paraId="7FFE633D" w14:textId="77777777" w:rsidTr="00486E22">
        <w:trPr>
          <w:ins w:id="1110" w:author="Steve Maas" w:date="2015-05-13T14:05:00Z"/>
        </w:trPr>
        <w:tc>
          <w:tcPr>
            <w:tcW w:w="2394" w:type="dxa"/>
          </w:tcPr>
          <w:p w14:paraId="4B0AAB77" w14:textId="5FC03BA6" w:rsidR="002D4065" w:rsidRDefault="00030690" w:rsidP="00486E22">
            <w:pPr>
              <w:rPr>
                <w:ins w:id="1111" w:author="Steve Maas" w:date="2015-05-13T14:05:00Z"/>
              </w:rPr>
            </w:pPr>
            <w:ins w:id="1112" w:author="Steve Maas" w:date="2015-05-13T14:07:00Z">
              <w:r w:rsidRPr="00030690">
                <w:t>0.090909090909091</w:t>
              </w:r>
            </w:ins>
          </w:p>
        </w:tc>
        <w:tc>
          <w:tcPr>
            <w:tcW w:w="2394" w:type="dxa"/>
          </w:tcPr>
          <w:p w14:paraId="7360CE97" w14:textId="298B1D00" w:rsidR="002D4065" w:rsidRDefault="00030690" w:rsidP="00486E22">
            <w:pPr>
              <w:rPr>
                <w:ins w:id="1113" w:author="Steve Maas" w:date="2015-05-13T14:05:00Z"/>
              </w:rPr>
            </w:pPr>
            <w:ins w:id="1114" w:author="Steve Maas" w:date="2015-05-13T14:07:00Z">
              <w:r w:rsidRPr="00030690">
                <w:t>0.727272727272727</w:t>
              </w:r>
            </w:ins>
          </w:p>
        </w:tc>
        <w:tc>
          <w:tcPr>
            <w:tcW w:w="2394" w:type="dxa"/>
          </w:tcPr>
          <w:p w14:paraId="63E2794E" w14:textId="3E0BA4DB" w:rsidR="002D4065" w:rsidRDefault="00030690" w:rsidP="00486E22">
            <w:pPr>
              <w:rPr>
                <w:ins w:id="1115" w:author="Steve Maas" w:date="2015-05-13T14:05:00Z"/>
              </w:rPr>
            </w:pPr>
            <w:ins w:id="1116" w:author="Steve Maas" w:date="2015-05-13T14:07:00Z">
              <w:r w:rsidRPr="00030690">
                <w:t>0.090909090909091</w:t>
              </w:r>
            </w:ins>
          </w:p>
        </w:tc>
        <w:tc>
          <w:tcPr>
            <w:tcW w:w="2394" w:type="dxa"/>
          </w:tcPr>
          <w:p w14:paraId="02548852" w14:textId="548AA202" w:rsidR="002D4065" w:rsidRDefault="00030690" w:rsidP="00486E22">
            <w:pPr>
              <w:rPr>
                <w:ins w:id="1117" w:author="Steve Maas" w:date="2015-05-13T14:05:00Z"/>
              </w:rPr>
            </w:pPr>
            <w:ins w:id="1118" w:author="Steve Maas" w:date="2015-05-13T14:07:00Z">
              <w:r w:rsidRPr="00030690">
                <w:t>0.011645249086029</w:t>
              </w:r>
            </w:ins>
          </w:p>
        </w:tc>
      </w:tr>
      <w:tr w:rsidR="002D4065" w14:paraId="1830C4BC" w14:textId="77777777" w:rsidTr="00486E22">
        <w:trPr>
          <w:ins w:id="1119" w:author="Steve Maas" w:date="2015-05-13T14:05:00Z"/>
        </w:trPr>
        <w:tc>
          <w:tcPr>
            <w:tcW w:w="2394" w:type="dxa"/>
          </w:tcPr>
          <w:p w14:paraId="5D3216DE" w14:textId="6CBD4431" w:rsidR="002D4065" w:rsidRDefault="00030690" w:rsidP="00486E22">
            <w:pPr>
              <w:rPr>
                <w:ins w:id="1120" w:author="Steve Maas" w:date="2015-05-13T14:05:00Z"/>
              </w:rPr>
            </w:pPr>
            <w:ins w:id="1121" w:author="Steve Maas" w:date="2015-05-13T14:07:00Z">
              <w:r w:rsidRPr="00030690">
                <w:t>0.090909090909091</w:t>
              </w:r>
            </w:ins>
          </w:p>
        </w:tc>
        <w:tc>
          <w:tcPr>
            <w:tcW w:w="2394" w:type="dxa"/>
          </w:tcPr>
          <w:p w14:paraId="65A42F38" w14:textId="33EDF36D" w:rsidR="002D4065" w:rsidRDefault="00030690" w:rsidP="00486E22">
            <w:pPr>
              <w:rPr>
                <w:ins w:id="1122" w:author="Steve Maas" w:date="2015-05-13T14:05:00Z"/>
              </w:rPr>
            </w:pPr>
            <w:ins w:id="1123" w:author="Steve Maas" w:date="2015-05-13T14:07:00Z">
              <w:r w:rsidRPr="00030690">
                <w:t>0.090909090909091</w:t>
              </w:r>
            </w:ins>
          </w:p>
        </w:tc>
        <w:tc>
          <w:tcPr>
            <w:tcW w:w="2394" w:type="dxa"/>
          </w:tcPr>
          <w:p w14:paraId="66B458C0" w14:textId="58E4513B" w:rsidR="002D4065" w:rsidRDefault="00030690" w:rsidP="00486E22">
            <w:pPr>
              <w:rPr>
                <w:ins w:id="1124" w:author="Steve Maas" w:date="2015-05-13T14:05:00Z"/>
              </w:rPr>
            </w:pPr>
            <w:ins w:id="1125" w:author="Steve Maas" w:date="2015-05-13T14:07:00Z">
              <w:r w:rsidRPr="00030690">
                <w:t>0.727272727272727</w:t>
              </w:r>
            </w:ins>
          </w:p>
        </w:tc>
        <w:tc>
          <w:tcPr>
            <w:tcW w:w="2394" w:type="dxa"/>
          </w:tcPr>
          <w:p w14:paraId="2FBD9CAF" w14:textId="65760343" w:rsidR="002D4065" w:rsidRDefault="00030690" w:rsidP="00486E22">
            <w:pPr>
              <w:rPr>
                <w:ins w:id="1126" w:author="Steve Maas" w:date="2015-05-13T14:05:00Z"/>
              </w:rPr>
            </w:pPr>
            <w:ins w:id="1127" w:author="Steve Maas" w:date="2015-05-13T14:07:00Z">
              <w:r w:rsidRPr="00030690">
                <w:t>0.011645249086029</w:t>
              </w:r>
            </w:ins>
          </w:p>
        </w:tc>
      </w:tr>
      <w:tr w:rsidR="002D4065" w14:paraId="2777907F" w14:textId="77777777" w:rsidTr="00486E22">
        <w:trPr>
          <w:ins w:id="1128" w:author="Steve Maas" w:date="2015-05-13T14:05:00Z"/>
        </w:trPr>
        <w:tc>
          <w:tcPr>
            <w:tcW w:w="2394" w:type="dxa"/>
          </w:tcPr>
          <w:p w14:paraId="21F82E00" w14:textId="3A79D9D6" w:rsidR="002D4065" w:rsidRDefault="00030690" w:rsidP="00486E22">
            <w:pPr>
              <w:rPr>
                <w:ins w:id="1129" w:author="Steve Maas" w:date="2015-05-13T14:05:00Z"/>
              </w:rPr>
            </w:pPr>
            <w:ins w:id="1130" w:author="Steve Maas" w:date="2015-05-13T14:08:00Z">
              <w:r w:rsidRPr="00030690">
                <w:t>0.433449846426336</w:t>
              </w:r>
            </w:ins>
          </w:p>
        </w:tc>
        <w:tc>
          <w:tcPr>
            <w:tcW w:w="2394" w:type="dxa"/>
          </w:tcPr>
          <w:p w14:paraId="49097756" w14:textId="3C6C2DC3" w:rsidR="002D4065" w:rsidRDefault="00030690" w:rsidP="00486E22">
            <w:pPr>
              <w:rPr>
                <w:ins w:id="1131" w:author="Steve Maas" w:date="2015-05-13T14:05:00Z"/>
              </w:rPr>
            </w:pPr>
            <w:ins w:id="1132" w:author="Steve Maas" w:date="2015-05-13T14:08:00Z">
              <w:r w:rsidRPr="00030690">
                <w:t>0.066550153573664</w:t>
              </w:r>
            </w:ins>
          </w:p>
        </w:tc>
        <w:tc>
          <w:tcPr>
            <w:tcW w:w="2394" w:type="dxa"/>
          </w:tcPr>
          <w:p w14:paraId="0B340712" w14:textId="1B26AE29" w:rsidR="002D4065" w:rsidRDefault="00030690" w:rsidP="00486E22">
            <w:pPr>
              <w:rPr>
                <w:ins w:id="1133" w:author="Steve Maas" w:date="2015-05-13T14:05:00Z"/>
              </w:rPr>
            </w:pPr>
            <w:ins w:id="1134" w:author="Steve Maas" w:date="2015-05-13T14:08:00Z">
              <w:r w:rsidRPr="00030690">
                <w:t>0.066550153573664</w:t>
              </w:r>
            </w:ins>
          </w:p>
        </w:tc>
        <w:tc>
          <w:tcPr>
            <w:tcW w:w="2394" w:type="dxa"/>
          </w:tcPr>
          <w:p w14:paraId="65FFF56F" w14:textId="04C86B26" w:rsidR="002D4065" w:rsidRDefault="00030690" w:rsidP="00486E22">
            <w:pPr>
              <w:rPr>
                <w:ins w:id="1135" w:author="Steve Maas" w:date="2015-05-13T14:05:00Z"/>
              </w:rPr>
            </w:pPr>
            <w:ins w:id="1136" w:author="Steve Maas" w:date="2015-05-13T14:07:00Z">
              <w:r w:rsidRPr="00030690">
                <w:t>0.010949141561386</w:t>
              </w:r>
            </w:ins>
          </w:p>
        </w:tc>
      </w:tr>
      <w:tr w:rsidR="002D4065" w14:paraId="5A811ABF" w14:textId="77777777" w:rsidTr="00486E22">
        <w:trPr>
          <w:ins w:id="1137" w:author="Steve Maas" w:date="2015-05-13T14:05:00Z"/>
        </w:trPr>
        <w:tc>
          <w:tcPr>
            <w:tcW w:w="2394" w:type="dxa"/>
          </w:tcPr>
          <w:p w14:paraId="30EF2491" w14:textId="35F40C20" w:rsidR="002D4065" w:rsidRDefault="00030690" w:rsidP="00486E22">
            <w:pPr>
              <w:rPr>
                <w:ins w:id="1138" w:author="Steve Maas" w:date="2015-05-13T14:05:00Z"/>
              </w:rPr>
            </w:pPr>
            <w:ins w:id="1139" w:author="Steve Maas" w:date="2015-05-13T14:08:00Z">
              <w:r w:rsidRPr="00030690">
                <w:t>0.066550153573664</w:t>
              </w:r>
            </w:ins>
          </w:p>
        </w:tc>
        <w:tc>
          <w:tcPr>
            <w:tcW w:w="2394" w:type="dxa"/>
          </w:tcPr>
          <w:p w14:paraId="615A8CA4" w14:textId="6A5F4F7F" w:rsidR="002D4065" w:rsidRDefault="00030690" w:rsidP="00486E22">
            <w:pPr>
              <w:rPr>
                <w:ins w:id="1140" w:author="Steve Maas" w:date="2015-05-13T14:05:00Z"/>
              </w:rPr>
            </w:pPr>
            <w:ins w:id="1141" w:author="Steve Maas" w:date="2015-05-13T14:08:00Z">
              <w:r w:rsidRPr="00030690">
                <w:t>0.433449846426336</w:t>
              </w:r>
            </w:ins>
          </w:p>
        </w:tc>
        <w:tc>
          <w:tcPr>
            <w:tcW w:w="2394" w:type="dxa"/>
          </w:tcPr>
          <w:p w14:paraId="69D251BB" w14:textId="6E81E810" w:rsidR="002D4065" w:rsidRDefault="00030690" w:rsidP="00486E22">
            <w:pPr>
              <w:rPr>
                <w:ins w:id="1142" w:author="Steve Maas" w:date="2015-05-13T14:05:00Z"/>
              </w:rPr>
            </w:pPr>
            <w:ins w:id="1143" w:author="Steve Maas" w:date="2015-05-13T14:08:00Z">
              <w:r w:rsidRPr="00030690">
                <w:t>0.066550153573664</w:t>
              </w:r>
            </w:ins>
          </w:p>
        </w:tc>
        <w:tc>
          <w:tcPr>
            <w:tcW w:w="2394" w:type="dxa"/>
          </w:tcPr>
          <w:p w14:paraId="44967130" w14:textId="38395A2D" w:rsidR="002D4065" w:rsidRDefault="00030690" w:rsidP="00486E22">
            <w:pPr>
              <w:rPr>
                <w:ins w:id="1144" w:author="Steve Maas" w:date="2015-05-13T14:05:00Z"/>
              </w:rPr>
            </w:pPr>
            <w:ins w:id="1145" w:author="Steve Maas" w:date="2015-05-13T14:07:00Z">
              <w:r w:rsidRPr="00030690">
                <w:t>0.010949141561386</w:t>
              </w:r>
            </w:ins>
          </w:p>
        </w:tc>
      </w:tr>
      <w:tr w:rsidR="002D4065" w14:paraId="51271285" w14:textId="77777777" w:rsidTr="00486E22">
        <w:trPr>
          <w:ins w:id="1146" w:author="Steve Maas" w:date="2015-05-13T14:05:00Z"/>
        </w:trPr>
        <w:tc>
          <w:tcPr>
            <w:tcW w:w="2394" w:type="dxa"/>
          </w:tcPr>
          <w:p w14:paraId="25EC0933" w14:textId="08B08FBF" w:rsidR="002D4065" w:rsidRDefault="00030690" w:rsidP="00486E22">
            <w:pPr>
              <w:rPr>
                <w:ins w:id="1147" w:author="Steve Maas" w:date="2015-05-13T14:05:00Z"/>
              </w:rPr>
            </w:pPr>
            <w:ins w:id="1148" w:author="Steve Maas" w:date="2015-05-13T14:08:00Z">
              <w:r w:rsidRPr="00030690">
                <w:t>0.066550153573664</w:t>
              </w:r>
            </w:ins>
          </w:p>
        </w:tc>
        <w:tc>
          <w:tcPr>
            <w:tcW w:w="2394" w:type="dxa"/>
          </w:tcPr>
          <w:p w14:paraId="6B29AE02" w14:textId="78875572" w:rsidR="002D4065" w:rsidRDefault="00030690" w:rsidP="00486E22">
            <w:pPr>
              <w:rPr>
                <w:ins w:id="1149" w:author="Steve Maas" w:date="2015-05-13T14:05:00Z"/>
              </w:rPr>
            </w:pPr>
            <w:ins w:id="1150" w:author="Steve Maas" w:date="2015-05-13T14:08:00Z">
              <w:r w:rsidRPr="00030690">
                <w:t>0.066550153573664</w:t>
              </w:r>
            </w:ins>
          </w:p>
        </w:tc>
        <w:tc>
          <w:tcPr>
            <w:tcW w:w="2394" w:type="dxa"/>
          </w:tcPr>
          <w:p w14:paraId="390583AE" w14:textId="6579BD23" w:rsidR="002D4065" w:rsidRDefault="00030690" w:rsidP="00486E22">
            <w:pPr>
              <w:rPr>
                <w:ins w:id="1151" w:author="Steve Maas" w:date="2015-05-13T14:05:00Z"/>
              </w:rPr>
            </w:pPr>
            <w:ins w:id="1152" w:author="Steve Maas" w:date="2015-05-13T14:08:00Z">
              <w:r w:rsidRPr="00030690">
                <w:t>0.433449846426336</w:t>
              </w:r>
            </w:ins>
          </w:p>
        </w:tc>
        <w:tc>
          <w:tcPr>
            <w:tcW w:w="2394" w:type="dxa"/>
          </w:tcPr>
          <w:p w14:paraId="239974EB" w14:textId="0B453A28" w:rsidR="002D4065" w:rsidRDefault="00030690" w:rsidP="00486E22">
            <w:pPr>
              <w:rPr>
                <w:ins w:id="1153" w:author="Steve Maas" w:date="2015-05-13T14:05:00Z"/>
              </w:rPr>
            </w:pPr>
            <w:ins w:id="1154" w:author="Steve Maas" w:date="2015-05-13T14:07:00Z">
              <w:r w:rsidRPr="00030690">
                <w:t>0.010949141561386</w:t>
              </w:r>
            </w:ins>
          </w:p>
        </w:tc>
      </w:tr>
      <w:tr w:rsidR="002D4065" w14:paraId="397CDE51" w14:textId="77777777" w:rsidTr="00486E22">
        <w:trPr>
          <w:ins w:id="1155" w:author="Steve Maas" w:date="2015-05-13T14:05:00Z"/>
        </w:trPr>
        <w:tc>
          <w:tcPr>
            <w:tcW w:w="2394" w:type="dxa"/>
          </w:tcPr>
          <w:p w14:paraId="62FE462A" w14:textId="7AE5E60E" w:rsidR="002D4065" w:rsidRDefault="00030690" w:rsidP="00486E22">
            <w:pPr>
              <w:rPr>
                <w:ins w:id="1156" w:author="Steve Maas" w:date="2015-05-13T14:05:00Z"/>
              </w:rPr>
            </w:pPr>
            <w:ins w:id="1157" w:author="Steve Maas" w:date="2015-05-13T14:08:00Z">
              <w:r w:rsidRPr="00030690">
                <w:t>0.066550153573664</w:t>
              </w:r>
            </w:ins>
          </w:p>
        </w:tc>
        <w:tc>
          <w:tcPr>
            <w:tcW w:w="2394" w:type="dxa"/>
          </w:tcPr>
          <w:p w14:paraId="4FD6AEE5" w14:textId="0A59C72D" w:rsidR="002D4065" w:rsidRDefault="00030690" w:rsidP="00486E22">
            <w:pPr>
              <w:rPr>
                <w:ins w:id="1158" w:author="Steve Maas" w:date="2015-05-13T14:05:00Z"/>
              </w:rPr>
            </w:pPr>
            <w:ins w:id="1159" w:author="Steve Maas" w:date="2015-05-13T14:08:00Z">
              <w:r w:rsidRPr="00030690">
                <w:t>0.433449846426336</w:t>
              </w:r>
            </w:ins>
          </w:p>
        </w:tc>
        <w:tc>
          <w:tcPr>
            <w:tcW w:w="2394" w:type="dxa"/>
          </w:tcPr>
          <w:p w14:paraId="7A0067C5" w14:textId="313ACC8F" w:rsidR="002D4065" w:rsidRDefault="00030690" w:rsidP="00486E22">
            <w:pPr>
              <w:rPr>
                <w:ins w:id="1160" w:author="Steve Maas" w:date="2015-05-13T14:05:00Z"/>
              </w:rPr>
            </w:pPr>
            <w:ins w:id="1161" w:author="Steve Maas" w:date="2015-05-13T14:08:00Z">
              <w:r w:rsidRPr="00030690">
                <w:t>0.433449846426336</w:t>
              </w:r>
            </w:ins>
          </w:p>
        </w:tc>
        <w:tc>
          <w:tcPr>
            <w:tcW w:w="2394" w:type="dxa"/>
          </w:tcPr>
          <w:p w14:paraId="7C99F5EF" w14:textId="79D4C0C8" w:rsidR="002D4065" w:rsidRDefault="00030690" w:rsidP="00486E22">
            <w:pPr>
              <w:rPr>
                <w:ins w:id="1162" w:author="Steve Maas" w:date="2015-05-13T14:05:00Z"/>
              </w:rPr>
            </w:pPr>
            <w:ins w:id="1163" w:author="Steve Maas" w:date="2015-05-13T14:07:00Z">
              <w:r w:rsidRPr="00030690">
                <w:t>0.010949141561386</w:t>
              </w:r>
            </w:ins>
          </w:p>
        </w:tc>
      </w:tr>
      <w:tr w:rsidR="002D4065" w14:paraId="300D3D83" w14:textId="77777777" w:rsidTr="00486E22">
        <w:trPr>
          <w:ins w:id="1164" w:author="Steve Maas" w:date="2015-05-13T14:05:00Z"/>
        </w:trPr>
        <w:tc>
          <w:tcPr>
            <w:tcW w:w="2394" w:type="dxa"/>
          </w:tcPr>
          <w:p w14:paraId="06699316" w14:textId="37C6612B" w:rsidR="002D4065" w:rsidRDefault="00030690" w:rsidP="00486E22">
            <w:pPr>
              <w:rPr>
                <w:ins w:id="1165" w:author="Steve Maas" w:date="2015-05-13T14:05:00Z"/>
              </w:rPr>
            </w:pPr>
            <w:ins w:id="1166" w:author="Steve Maas" w:date="2015-05-13T14:08:00Z">
              <w:r w:rsidRPr="00030690">
                <w:t>0.433449846426336</w:t>
              </w:r>
            </w:ins>
          </w:p>
        </w:tc>
        <w:tc>
          <w:tcPr>
            <w:tcW w:w="2394" w:type="dxa"/>
          </w:tcPr>
          <w:p w14:paraId="1B3C5550" w14:textId="60B799CD" w:rsidR="002D4065" w:rsidRDefault="00030690" w:rsidP="00486E22">
            <w:pPr>
              <w:rPr>
                <w:ins w:id="1167" w:author="Steve Maas" w:date="2015-05-13T14:05:00Z"/>
              </w:rPr>
            </w:pPr>
            <w:ins w:id="1168" w:author="Steve Maas" w:date="2015-05-13T14:08:00Z">
              <w:r w:rsidRPr="00030690">
                <w:t>0.066550153573664</w:t>
              </w:r>
            </w:ins>
          </w:p>
        </w:tc>
        <w:tc>
          <w:tcPr>
            <w:tcW w:w="2394" w:type="dxa"/>
          </w:tcPr>
          <w:p w14:paraId="74A198E1" w14:textId="508A7295" w:rsidR="002D4065" w:rsidRDefault="00030690" w:rsidP="00486E22">
            <w:pPr>
              <w:rPr>
                <w:ins w:id="1169" w:author="Steve Maas" w:date="2015-05-13T14:05:00Z"/>
              </w:rPr>
            </w:pPr>
            <w:ins w:id="1170" w:author="Steve Maas" w:date="2015-05-13T14:08:00Z">
              <w:r w:rsidRPr="00030690">
                <w:t>0.433449846426336</w:t>
              </w:r>
            </w:ins>
          </w:p>
        </w:tc>
        <w:tc>
          <w:tcPr>
            <w:tcW w:w="2394" w:type="dxa"/>
          </w:tcPr>
          <w:p w14:paraId="7672E021" w14:textId="71F4B7F5" w:rsidR="002D4065" w:rsidRDefault="00030690" w:rsidP="00486E22">
            <w:pPr>
              <w:rPr>
                <w:ins w:id="1171" w:author="Steve Maas" w:date="2015-05-13T14:05:00Z"/>
              </w:rPr>
            </w:pPr>
            <w:ins w:id="1172" w:author="Steve Maas" w:date="2015-05-13T14:07:00Z">
              <w:r w:rsidRPr="00030690">
                <w:t>0.010949141561386</w:t>
              </w:r>
            </w:ins>
          </w:p>
        </w:tc>
      </w:tr>
      <w:tr w:rsidR="002D4065" w14:paraId="68BBBD8F" w14:textId="77777777" w:rsidTr="00486E22">
        <w:trPr>
          <w:ins w:id="1173" w:author="Steve Maas" w:date="2015-05-13T14:05:00Z"/>
        </w:trPr>
        <w:tc>
          <w:tcPr>
            <w:tcW w:w="2394" w:type="dxa"/>
          </w:tcPr>
          <w:p w14:paraId="06FD973F" w14:textId="6A5A8E4D" w:rsidR="002D4065" w:rsidRDefault="00030690" w:rsidP="00486E22">
            <w:pPr>
              <w:rPr>
                <w:ins w:id="1174" w:author="Steve Maas" w:date="2015-05-13T14:05:00Z"/>
              </w:rPr>
            </w:pPr>
            <w:ins w:id="1175" w:author="Steve Maas" w:date="2015-05-13T14:08:00Z">
              <w:r w:rsidRPr="00030690">
                <w:t>0.433449846426336</w:t>
              </w:r>
            </w:ins>
          </w:p>
        </w:tc>
        <w:tc>
          <w:tcPr>
            <w:tcW w:w="2394" w:type="dxa"/>
          </w:tcPr>
          <w:p w14:paraId="499FF865" w14:textId="2F120773" w:rsidR="002D4065" w:rsidRDefault="00030690" w:rsidP="00486E22">
            <w:pPr>
              <w:rPr>
                <w:ins w:id="1176" w:author="Steve Maas" w:date="2015-05-13T14:05:00Z"/>
              </w:rPr>
            </w:pPr>
            <w:ins w:id="1177" w:author="Steve Maas" w:date="2015-05-13T14:08:00Z">
              <w:r w:rsidRPr="00030690">
                <w:t>0.433449846426336</w:t>
              </w:r>
            </w:ins>
          </w:p>
        </w:tc>
        <w:tc>
          <w:tcPr>
            <w:tcW w:w="2394" w:type="dxa"/>
          </w:tcPr>
          <w:p w14:paraId="1909107D" w14:textId="7E942AE8" w:rsidR="002D4065" w:rsidRDefault="00030690" w:rsidP="00486E22">
            <w:pPr>
              <w:rPr>
                <w:ins w:id="1178" w:author="Steve Maas" w:date="2015-05-13T14:05:00Z"/>
              </w:rPr>
            </w:pPr>
            <w:ins w:id="1179" w:author="Steve Maas" w:date="2015-05-13T14:08:00Z">
              <w:r w:rsidRPr="00030690">
                <w:t>0.066550153573664</w:t>
              </w:r>
            </w:ins>
          </w:p>
        </w:tc>
        <w:tc>
          <w:tcPr>
            <w:tcW w:w="2394" w:type="dxa"/>
          </w:tcPr>
          <w:p w14:paraId="0BCA3E11" w14:textId="54422338" w:rsidR="002D4065" w:rsidRDefault="00030690" w:rsidP="00486E22">
            <w:pPr>
              <w:rPr>
                <w:ins w:id="1180" w:author="Steve Maas" w:date="2015-05-13T14:05:00Z"/>
              </w:rPr>
            </w:pPr>
            <w:ins w:id="1181" w:author="Steve Maas" w:date="2015-05-13T14:07:00Z">
              <w:r w:rsidRPr="00030690">
                <w:t>0.010949141561386</w:t>
              </w:r>
            </w:ins>
          </w:p>
        </w:tc>
      </w:tr>
    </w:tbl>
    <w:p w14:paraId="7B30DB17" w14:textId="77777777" w:rsidR="002D4065" w:rsidRPr="002D4065" w:rsidRDefault="002D4065" w:rsidP="002D4065">
      <w:pPr>
        <w:rPr>
          <w:ins w:id="1182" w:author="Steve Maas" w:date="2015-05-13T14:04:00Z"/>
          <w:rPrChange w:id="1183" w:author="Steve Maas" w:date="2015-05-13T14:04:00Z">
            <w:rPr>
              <w:ins w:id="1184" w:author="Steve Maas" w:date="2015-05-13T14:04:00Z"/>
              <w:b/>
            </w:rPr>
          </w:rPrChange>
        </w:rPr>
      </w:pPr>
    </w:p>
    <w:p w14:paraId="460071C6" w14:textId="397F6373" w:rsidR="002D4065" w:rsidRPr="00AB0524" w:rsidRDefault="002D4065" w:rsidP="002D4065"/>
    <w:p w14:paraId="1B14B49E" w14:textId="77777777" w:rsidR="008C7882" w:rsidRDefault="008C7882" w:rsidP="008C7882">
      <w:pPr>
        <w:pStyle w:val="Heading2"/>
      </w:pPr>
      <w:bookmarkStart w:id="1185" w:name="_Toc289032567"/>
      <w:r>
        <w:t>Shell Elements</w:t>
      </w:r>
      <w:bookmarkEnd w:id="1185"/>
    </w:p>
    <w:p w14:paraId="0461BECF" w14:textId="45E09874" w:rsidR="008C7882" w:rsidRDefault="008C7882" w:rsidP="008C7882">
      <w:pPr>
        <w:pStyle w:val="MTDisplayEquation"/>
      </w:pPr>
      <w:r>
        <w:t xml:space="preserve">Historically, shells have been formulated using two different approaches </w:t>
      </w:r>
      <w:r>
        <w:fldChar w:fldCharType="begin"/>
      </w:r>
      <w:r w:rsidR="001763A3">
        <w:instrText xml:space="preserve"> ADDIN EN.CITE &lt;EndNote&gt;&lt;Cite&gt;&lt;Author&gt;Hughes&lt;/Author&gt;&lt;Year&gt;1980&lt;/Year&gt;&lt;RecNum&gt;30&lt;/RecNum&gt;&lt;DisplayText&gt;[32]&lt;/DisplayText&gt;&lt;record&gt;&lt;rec-number&gt;30&lt;/rec-number&gt;&lt;foreign-keys&gt;&lt;key app="EN" db-id="fwxrfwzd5wwavcepe9epdeevxdsd2fftswrx" timestamp="0"&gt;30&lt;/key&gt;&lt;/foreign-keys&gt;&lt;ref-type name="Journal Article"&gt;17&lt;/ref-type&gt;&lt;contributors&gt;&lt;authors&gt;&lt;author&gt;Hughes, J.R.&lt;/author&gt;&lt;author&gt;Liu, Wing Kam&lt;/author&gt;&lt;/authors&gt;&lt;/contributors&gt;&lt;titles&gt;&lt;title&gt;Nonlinear Finite Element Analysis of Shells: Part I. Three-dimensional Shells&lt;/title&gt;&lt;secondary-title&gt;Computer Methods in Applied Mechanics and Engineering&lt;/secondary-title&gt;&lt;/titles&gt;&lt;periodical&gt;&lt;full-title&gt;Computer methods in applied mechanics and engineering&lt;/full-title&gt;&lt;abbr-1&gt;Comput Method Appl M&lt;/abbr-1&gt;&lt;/periodical&gt;&lt;pages&gt;331-362&lt;/pages&gt;&lt;volume&gt;26&lt;/volume&gt;&lt;dates&gt;&lt;year&gt;1980&lt;/year&gt;&lt;/dates&gt;&lt;urls&gt;&lt;/urls&gt;&lt;/record&gt;&lt;/Cite&gt;&lt;/EndNote&gt;</w:instrText>
      </w:r>
      <w:r>
        <w:fldChar w:fldCharType="separate"/>
      </w:r>
      <w:r w:rsidR="00A56950">
        <w:rPr>
          <w:noProof/>
        </w:rPr>
        <w:t>[</w:t>
      </w:r>
      <w:hyperlink w:anchor="_ENREF_32" w:tooltip="Hughes, 1980 #30" w:history="1">
        <w:r w:rsidR="00214E15">
          <w:rPr>
            <w:noProof/>
          </w:rPr>
          <w:t>32</w:t>
        </w:r>
      </w:hyperlink>
      <w:r w:rsidR="00A56950">
        <w:rPr>
          <w:noProof/>
        </w:rPr>
        <w:t>]</w:t>
      </w:r>
      <w:r>
        <w:fldChar w:fldCharType="end"/>
      </w:r>
      <w:r>
        <w:t xml:space="preserve">. The difference between these approaches lies in the way the rotational degrees of freedom are defined. In the first approach, the rotational degrees of freedom are defined as angles. In addition, the plane stress condition needs to be enforced to take thickness variations into account. This approach is very useful for infinitesimal strains, but becomes very difficult to pursue in finite deformation due to the fact that finite rotations do not commute. Another disadvantage of this approach is that it requires a modification to the material formulation to enforce the plane stress condition. For complex materials this modification is very difficult or even impossible to obtain. </w:t>
      </w:r>
    </w:p>
    <w:p w14:paraId="34E1C186" w14:textId="77777777" w:rsidR="008C7882" w:rsidRPr="009D7F9B" w:rsidRDefault="008C7882" w:rsidP="008C7882"/>
    <w:p w14:paraId="53C9FF9B" w14:textId="77777777" w:rsidR="008C7882" w:rsidRDefault="008C7882" w:rsidP="008C7882">
      <w:pPr>
        <w:pStyle w:val="MTDisplayEquation"/>
      </w:pPr>
      <w:r>
        <w:t xml:space="preserve">The alternative approach is to use an </w:t>
      </w:r>
      <w:r>
        <w:rPr>
          <w:i/>
        </w:rPr>
        <w:t xml:space="preserve">extensible director </w:t>
      </w:r>
      <w:r>
        <w:t xml:space="preserve">to describe the rotational degrees of freedom. With this approach it is not necessary to enforce the plane-stress condition and the full 3D constitutive relations can be employed. This approach is used in FEBio. A disadvantage of this approach is that it becomes difficult to enforce the unit length of the director throughout the entire element. </w:t>
      </w:r>
    </w:p>
    <w:p w14:paraId="075FB38E" w14:textId="77777777" w:rsidR="008C7882" w:rsidRDefault="008C7882" w:rsidP="008C7882">
      <w:pPr>
        <w:pStyle w:val="MTDisplayEquation"/>
      </w:pPr>
    </w:p>
    <w:p w14:paraId="7D7804AE" w14:textId="1C17737C" w:rsidR="008C7882" w:rsidRDefault="008C7882" w:rsidP="008C7882">
      <w:pPr>
        <w:pStyle w:val="MTDisplayEquation"/>
      </w:pPr>
      <w:r>
        <w:t xml:space="preserve">The shell formulation implemented in FEBio is still a work in progress. The goal is to implement an extensible director formulation with strain enhancements to deal with the well-known locking effect in incompressible and bending problems </w:t>
      </w:r>
      <w:r>
        <w:fldChar w:fldCharType="begin"/>
      </w:r>
      <w:r w:rsidR="001763A3">
        <w:instrText xml:space="preserve"> ADDIN EN.CITE &lt;EndNote&gt;&lt;Cite&gt;&lt;Author&gt;Betsch&lt;/Author&gt;&lt;Year&gt;1996&lt;/Year&gt;&lt;RecNum&gt;31&lt;/RecNum&gt;&lt;DisplayText&gt;[33]&lt;/DisplayText&gt;&lt;record&gt;&lt;rec-number&gt;31&lt;/rec-number&gt;&lt;foreign-keys&gt;&lt;key app="EN" db-id="fwxrfwzd5wwavcepe9epdeevxdsd2fftswrx" timestamp="0"&gt;31&lt;/key&gt;&lt;/foreign-keys&gt;&lt;ref-type name="Journal Article"&gt;17&lt;/ref-type&gt;&lt;contributors&gt;&lt;authors&gt;&lt;author&gt;Betsch, P.&lt;/author&gt;&lt;author&gt;Gruttmann, F.&lt;/author&gt;&lt;author&gt;Stein E.&lt;/author&gt;&lt;/authors&gt;&lt;/contributors&gt;&lt;titles&gt;&lt;title&gt;A 4-node finite shell element for the implementation of general hyperelastic 3D-elasticity at finite strains&lt;/title&gt;&lt;secondary-title&gt;Comput. Methods Appl. Mech. Engrg&lt;/secondary-title&gt;&lt;/titles&gt;&lt;pages&gt;57-79&lt;/pages&gt;&lt;volume&gt;130&lt;/volume&gt;&lt;dates&gt;&lt;year&gt;1996&lt;/year&gt;&lt;/dates&gt;&lt;urls&gt;&lt;/urls&gt;&lt;/record&gt;&lt;/Cite&gt;&lt;/EndNote&gt;</w:instrText>
      </w:r>
      <w:r>
        <w:fldChar w:fldCharType="separate"/>
      </w:r>
      <w:r w:rsidR="00A56950">
        <w:rPr>
          <w:noProof/>
        </w:rPr>
        <w:t>[</w:t>
      </w:r>
      <w:hyperlink w:anchor="_ENREF_33" w:tooltip="Betsch, 1996 #31" w:history="1">
        <w:r w:rsidR="00214E15">
          <w:rPr>
            <w:noProof/>
          </w:rPr>
          <w:t>33</w:t>
        </w:r>
      </w:hyperlink>
      <w:r w:rsidR="00A56950">
        <w:rPr>
          <w:noProof/>
        </w:rPr>
        <w:t>]</w:t>
      </w:r>
      <w:r>
        <w:fldChar w:fldCharType="end"/>
      </w:r>
      <w:r>
        <w:t>. With the current state of the implementation, it is advised to use a fine mesh in such problems.</w:t>
      </w:r>
    </w:p>
    <w:p w14:paraId="00588CF6" w14:textId="77777777" w:rsidR="008C7882" w:rsidRDefault="008C7882" w:rsidP="008C7882">
      <w:pPr>
        <w:pStyle w:val="MTDisplayEquation"/>
      </w:pPr>
    </w:p>
    <w:p w14:paraId="602475AF" w14:textId="77777777" w:rsidR="008C7882" w:rsidRDefault="008C7882" w:rsidP="008C7882">
      <w:pPr>
        <w:pStyle w:val="Heading3"/>
      </w:pPr>
      <w:bookmarkStart w:id="1186" w:name="_Toc289032568"/>
      <w:r>
        <w:lastRenderedPageBreak/>
        <w:t>Shell formulation</w:t>
      </w:r>
      <w:bookmarkEnd w:id="1186"/>
    </w:p>
    <w:p w14:paraId="71C39CE1" w14:textId="781938D2" w:rsidR="008C7882" w:rsidRDefault="008C7882" w:rsidP="008C7882">
      <w:r>
        <w:t xml:space="preserve">In FEBio an extensible director formulation is implemented </w:t>
      </w:r>
      <w:r>
        <w:fldChar w:fldCharType="begin"/>
      </w:r>
      <w:r w:rsidR="001763A3">
        <w:instrText xml:space="preserve"> ADDIN EN.CITE &lt;EndNote&gt;&lt;Cite&gt;&lt;Author&gt;Betsch&lt;/Author&gt;&lt;Year&gt;1996&lt;/Year&gt;&lt;RecNum&gt;31&lt;/RecNum&gt;&lt;DisplayText&gt;[33]&lt;/DisplayText&gt;&lt;record&gt;&lt;rec-number&gt;31&lt;/rec-number&gt;&lt;foreign-keys&gt;&lt;key app="EN" db-id="fwxrfwzd5wwavcepe9epdeevxdsd2fftswrx" timestamp="0"&gt;31&lt;/key&gt;&lt;/foreign-keys&gt;&lt;ref-type name="Journal Article"&gt;17&lt;/ref-type&gt;&lt;contributors&gt;&lt;authors&gt;&lt;author&gt;Betsch, P.&lt;/author&gt;&lt;author&gt;Gruttmann, F.&lt;/author&gt;&lt;author&gt;Stein E.&lt;/author&gt;&lt;/authors&gt;&lt;/contributors&gt;&lt;titles&gt;&lt;title&gt;A 4-node finite shell element for the implementation of general hyperelastic 3D-elasticity at finite strains&lt;/title&gt;&lt;secondary-title&gt;Comput. Methods Appl. Mech. Engrg&lt;/secondary-title&gt;&lt;/titles&gt;&lt;pages&gt;57-79&lt;/pages&gt;&lt;volume&gt;130&lt;/volume&gt;&lt;dates&gt;&lt;year&gt;1996&lt;/year&gt;&lt;/dates&gt;&lt;urls&gt;&lt;/urls&gt;&lt;/record&gt;&lt;/Cite&gt;&lt;/EndNote&gt;</w:instrText>
      </w:r>
      <w:r>
        <w:fldChar w:fldCharType="separate"/>
      </w:r>
      <w:r w:rsidR="00A56950">
        <w:rPr>
          <w:noProof/>
        </w:rPr>
        <w:t>[</w:t>
      </w:r>
      <w:hyperlink w:anchor="_ENREF_33" w:tooltip="Betsch, 1996 #31" w:history="1">
        <w:r w:rsidR="00214E15">
          <w:rPr>
            <w:noProof/>
          </w:rPr>
          <w:t>33</w:t>
        </w:r>
      </w:hyperlink>
      <w:r w:rsidR="00A56950">
        <w:rPr>
          <w:noProof/>
        </w:rPr>
        <w:t>]</w:t>
      </w:r>
      <w:r>
        <w:fldChar w:fldCharType="end"/>
      </w:r>
      <w:r>
        <w:t>. Six degrees of freedom are assigned to each shell node: three displacement degrees of freedom and three director degrees of freedom. The position of any point in the shell can be written as:</w:t>
      </w:r>
    </w:p>
    <w:p w14:paraId="786657F3" w14:textId="0FDED821" w:rsidR="008C7882" w:rsidRDefault="008C7882" w:rsidP="008C7882">
      <w:pPr>
        <w:pStyle w:val="MTDisplayEquation"/>
      </w:pPr>
      <w:r>
        <w:tab/>
      </w:r>
      <w:r w:rsidR="00905817" w:rsidRPr="00905817">
        <w:rPr>
          <w:position w:val="-122"/>
        </w:rPr>
        <w:object w:dxaOrig="4040" w:dyaOrig="2560" w14:anchorId="71AEAC34">
          <v:shape id="_x0000_i2121" type="#_x0000_t75" style="width:201.75pt;height:128.4pt" o:ole="">
            <v:imagedata r:id="rId2218" o:title=""/>
          </v:shape>
          <o:OLEObject Type="Embed" ProgID="Equation.DSMT4" ShapeID="_x0000_i2121" DrawAspect="Content" ObjectID="_1493626145" r:id="rId2219"/>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827503">
        <w:fldChar w:fldCharType="begin"/>
      </w:r>
      <w:r w:rsidR="00827503">
        <w:instrText xml:space="preserve"> SEQ MTSec \c \* Arabic \* MERGEFORMAT </w:instrText>
      </w:r>
      <w:r w:rsidR="00827503">
        <w:fldChar w:fldCharType="separate"/>
      </w:r>
      <w:r w:rsidR="00D3178E">
        <w:rPr>
          <w:noProof/>
        </w:rPr>
        <w:instrText>4</w:instrText>
      </w:r>
      <w:r w:rsidR="00827503">
        <w:rPr>
          <w:noProof/>
        </w:rPr>
        <w:fldChar w:fldCharType="end"/>
      </w:r>
      <w:r w:rsidR="004F1C97">
        <w:instrText>.</w:instrText>
      </w:r>
      <w:r w:rsidR="00827503">
        <w:fldChar w:fldCharType="begin"/>
      </w:r>
      <w:r w:rsidR="00827503">
        <w:instrText xml:space="preserve"> SEQ MTEqn \c \* Arabic \* MERGEFORMAT </w:instrText>
      </w:r>
      <w:r w:rsidR="00827503">
        <w:fldChar w:fldCharType="separate"/>
      </w:r>
      <w:r w:rsidR="00D3178E">
        <w:rPr>
          <w:noProof/>
        </w:rPr>
        <w:instrText>8</w:instrText>
      </w:r>
      <w:r w:rsidR="00827503">
        <w:rPr>
          <w:noProof/>
        </w:rPr>
        <w:fldChar w:fldCharType="end"/>
      </w:r>
      <w:r w:rsidR="004F1C97">
        <w:instrText>)</w:instrText>
      </w:r>
      <w:r w:rsidR="004F1C97">
        <w:fldChar w:fldCharType="end"/>
      </w:r>
    </w:p>
    <w:p w14:paraId="0948FAFE" w14:textId="77777777" w:rsidR="008C7882" w:rsidRPr="005B6F5B" w:rsidRDefault="008C7882" w:rsidP="008C7882"/>
    <w:p w14:paraId="4FD1A389" w14:textId="4247ADBD" w:rsidR="008C7882" w:rsidRPr="0082527F" w:rsidRDefault="008C7882" w:rsidP="008C7882">
      <w:r>
        <w:t xml:space="preserve">It is assumed that Latin indices range from 1 to 3 and that Greek indices range from 1 to 2. The vector </w:t>
      </w:r>
      <w:r>
        <w:rPr>
          <w:b/>
        </w:rPr>
        <w:t xml:space="preserve">D </w:t>
      </w:r>
      <w:r>
        <w:t xml:space="preserve">is called the </w:t>
      </w:r>
      <w:r>
        <w:rPr>
          <w:i/>
        </w:rPr>
        <w:t xml:space="preserve">director </w:t>
      </w:r>
      <w:r>
        <w:t xml:space="preserve">and it is assumed that </w:t>
      </w:r>
      <w:r w:rsidR="00905817" w:rsidRPr="00905817">
        <w:rPr>
          <w:position w:val="-14"/>
        </w:rPr>
        <w:object w:dxaOrig="800" w:dyaOrig="400" w14:anchorId="322E0D81">
          <v:shape id="_x0000_i2122" type="#_x0000_t75" style="width:40.1pt;height:19.7pt" o:ole="">
            <v:imagedata r:id="rId2220" o:title=""/>
          </v:shape>
          <o:OLEObject Type="Embed" ProgID="Equation.DSMT4" ShapeID="_x0000_i2122" DrawAspect="Content" ObjectID="_1493626146" r:id="rId2221"/>
        </w:object>
      </w:r>
      <w:r>
        <w:t xml:space="preserve">. (Note that this does not necessarily imply that </w:t>
      </w:r>
      <w:r w:rsidR="00905817" w:rsidRPr="00905817">
        <w:rPr>
          <w:position w:val="-14"/>
        </w:rPr>
        <w:object w:dxaOrig="700" w:dyaOrig="400" w14:anchorId="0C58E3A5">
          <v:shape id="_x0000_i2123" type="#_x0000_t75" style="width:34.65pt;height:19.7pt" o:ole="">
            <v:imagedata r:id="rId2222" o:title=""/>
          </v:shape>
          <o:OLEObject Type="Embed" ProgID="Equation.DSMT4" ShapeID="_x0000_i2123" DrawAspect="Content" ObjectID="_1493626147" r:id="rId2223"/>
        </w:object>
      </w:r>
      <w:r>
        <w:t xml:space="preserve"> throughout the entire shell.) The function </w:t>
      </w:r>
      <w:r w:rsidR="00905817" w:rsidRPr="00905817">
        <w:rPr>
          <w:position w:val="-12"/>
        </w:rPr>
        <w:object w:dxaOrig="260" w:dyaOrig="360" w14:anchorId="66AC1392">
          <v:shape id="_x0000_i2124" type="#_x0000_t75" style="width:12.9pt;height:19pt" o:ole="">
            <v:imagedata r:id="rId2224" o:title=""/>
          </v:shape>
          <o:OLEObject Type="Embed" ProgID="Equation.DSMT4" ShapeID="_x0000_i2124" DrawAspect="Content" ObjectID="_1493626148" r:id="rId2225"/>
        </w:object>
      </w:r>
      <w:r>
        <w:t xml:space="preserve">is the </w:t>
      </w:r>
      <w:r>
        <w:rPr>
          <w:i/>
        </w:rPr>
        <w:t xml:space="preserve">thickness function </w:t>
      </w:r>
      <w:r>
        <w:t xml:space="preserve">and evaluates the initial thickness of the shell, which at node </w:t>
      </w:r>
      <w:r>
        <w:rPr>
          <w:i/>
        </w:rPr>
        <w:t xml:space="preserve">a </w:t>
      </w:r>
      <w:r>
        <w:t xml:space="preserve">is given by </w:t>
      </w:r>
      <w:r w:rsidR="00905817" w:rsidRPr="00905817">
        <w:rPr>
          <w:position w:val="-12"/>
        </w:rPr>
        <w:object w:dxaOrig="279" w:dyaOrig="380" w14:anchorId="3943D52B">
          <v:shape id="_x0000_i2125" type="#_x0000_t75" style="width:14.25pt;height:19pt" o:ole="">
            <v:imagedata r:id="rId2226" o:title=""/>
          </v:shape>
          <o:OLEObject Type="Embed" ProgID="Equation.DSMT4" ShapeID="_x0000_i2125" DrawAspect="Content" ObjectID="_1493626149" r:id="rId2227"/>
        </w:object>
      </w:r>
      <w:r>
        <w:t xml:space="preserve">. </w:t>
      </w:r>
    </w:p>
    <w:p w14:paraId="387BA0A0" w14:textId="77777777" w:rsidR="008C7882" w:rsidRDefault="008C7882" w:rsidP="008C7882"/>
    <w:p w14:paraId="79CDFC81" w14:textId="77777777" w:rsidR="008C7882" w:rsidRDefault="008C7882" w:rsidP="00FD7660">
      <w:r>
        <w:t>Similarly, the displacement is given by</w:t>
      </w:r>
    </w:p>
    <w:p w14:paraId="6E5CCDA8" w14:textId="77777777" w:rsidR="008C7882" w:rsidRDefault="008C7882" w:rsidP="008C7882"/>
    <w:p w14:paraId="794A9C57" w14:textId="4C1925B0" w:rsidR="008C7882" w:rsidRDefault="008C7882" w:rsidP="008C7882">
      <w:pPr>
        <w:pStyle w:val="MTDisplayEquation"/>
      </w:pPr>
      <w:r>
        <w:tab/>
      </w:r>
      <w:r w:rsidR="00905817" w:rsidRPr="00905817">
        <w:rPr>
          <w:position w:val="-98"/>
        </w:rPr>
        <w:object w:dxaOrig="2780" w:dyaOrig="1780" w14:anchorId="226BA832">
          <v:shape id="_x0000_i2126" type="#_x0000_t75" style="width:139.25pt;height:89pt" o:ole="">
            <v:imagedata r:id="rId2228" o:title=""/>
          </v:shape>
          <o:OLEObject Type="Embed" ProgID="Equation.DSMT4" ShapeID="_x0000_i2126" DrawAspect="Content" ObjectID="_1493626150" r:id="rId2229"/>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827503">
        <w:fldChar w:fldCharType="begin"/>
      </w:r>
      <w:r w:rsidR="00827503">
        <w:instrText xml:space="preserve"> SEQ MTSec \c \* Arabic \* MERGEFORMAT </w:instrText>
      </w:r>
      <w:r w:rsidR="00827503">
        <w:fldChar w:fldCharType="separate"/>
      </w:r>
      <w:r w:rsidR="00D3178E">
        <w:rPr>
          <w:noProof/>
        </w:rPr>
        <w:instrText>4</w:instrText>
      </w:r>
      <w:r w:rsidR="00827503">
        <w:rPr>
          <w:noProof/>
        </w:rPr>
        <w:fldChar w:fldCharType="end"/>
      </w:r>
      <w:r w:rsidR="004F1C97">
        <w:instrText>.</w:instrText>
      </w:r>
      <w:r w:rsidR="00827503">
        <w:fldChar w:fldCharType="begin"/>
      </w:r>
      <w:r w:rsidR="00827503">
        <w:instrText xml:space="preserve"> SEQ MTEqn \c \* Arabic \* MERGEFORMAT </w:instrText>
      </w:r>
      <w:r w:rsidR="00827503">
        <w:fldChar w:fldCharType="separate"/>
      </w:r>
      <w:r w:rsidR="00D3178E">
        <w:rPr>
          <w:noProof/>
        </w:rPr>
        <w:instrText>9</w:instrText>
      </w:r>
      <w:r w:rsidR="00827503">
        <w:rPr>
          <w:noProof/>
        </w:rPr>
        <w:fldChar w:fldCharType="end"/>
      </w:r>
      <w:r w:rsidR="004F1C97">
        <w:instrText>)</w:instrText>
      </w:r>
      <w:r w:rsidR="004F1C97">
        <w:fldChar w:fldCharType="end"/>
      </w:r>
    </w:p>
    <w:p w14:paraId="3E5CAE9D" w14:textId="77777777" w:rsidR="008C7882" w:rsidRDefault="008C7882" w:rsidP="008C7882"/>
    <w:p w14:paraId="04A3A45D" w14:textId="77777777" w:rsidR="008C7882" w:rsidRDefault="008C7882" w:rsidP="00FD7660">
      <w:r>
        <w:t>The current configuration is then determined by</w:t>
      </w:r>
    </w:p>
    <w:p w14:paraId="14E549C5" w14:textId="77777777" w:rsidR="008C7882" w:rsidRDefault="008C7882" w:rsidP="008C7882"/>
    <w:p w14:paraId="3B4BD712" w14:textId="61E3934F" w:rsidR="008C7882" w:rsidRDefault="008C7882" w:rsidP="008C7882">
      <w:pPr>
        <w:pStyle w:val="MTDisplayEquation"/>
      </w:pPr>
      <w:r>
        <w:tab/>
      </w:r>
      <w:r w:rsidR="00905817" w:rsidRPr="00905817">
        <w:rPr>
          <w:position w:val="-90"/>
        </w:rPr>
        <w:object w:dxaOrig="2460" w:dyaOrig="1980" w14:anchorId="37F79C28">
          <v:shape id="_x0000_i2127" type="#_x0000_t75" style="width:123.6pt;height:98.5pt" o:ole="">
            <v:imagedata r:id="rId2230" o:title=""/>
          </v:shape>
          <o:OLEObject Type="Embed" ProgID="Equation.DSMT4" ShapeID="_x0000_i2127" DrawAspect="Content" ObjectID="_1493626151" r:id="rId2231"/>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827503">
        <w:fldChar w:fldCharType="begin"/>
      </w:r>
      <w:r w:rsidR="00827503">
        <w:instrText xml:space="preserve"> SEQ MTSec \c \* Arabic \* MERGEFORMAT </w:instrText>
      </w:r>
      <w:r w:rsidR="00827503">
        <w:fldChar w:fldCharType="separate"/>
      </w:r>
      <w:r w:rsidR="00D3178E">
        <w:rPr>
          <w:noProof/>
        </w:rPr>
        <w:instrText>4</w:instrText>
      </w:r>
      <w:r w:rsidR="00827503">
        <w:rPr>
          <w:noProof/>
        </w:rPr>
        <w:fldChar w:fldCharType="end"/>
      </w:r>
      <w:r w:rsidR="004F1C97">
        <w:instrText>.</w:instrText>
      </w:r>
      <w:r w:rsidR="00827503">
        <w:fldChar w:fldCharType="begin"/>
      </w:r>
      <w:r w:rsidR="00827503">
        <w:instrText xml:space="preserve"> SEQ MTEqn \c \* Arabic \* MERGEFORMAT </w:instrText>
      </w:r>
      <w:r w:rsidR="00827503">
        <w:fldChar w:fldCharType="separate"/>
      </w:r>
      <w:r w:rsidR="00D3178E">
        <w:rPr>
          <w:noProof/>
        </w:rPr>
        <w:instrText>10</w:instrText>
      </w:r>
      <w:r w:rsidR="00827503">
        <w:rPr>
          <w:noProof/>
        </w:rPr>
        <w:fldChar w:fldCharType="end"/>
      </w:r>
      <w:r w:rsidR="004F1C97">
        <w:instrText>)</w:instrText>
      </w:r>
      <w:r w:rsidR="004F1C97">
        <w:fldChar w:fldCharType="end"/>
      </w:r>
    </w:p>
    <w:p w14:paraId="67869279" w14:textId="77777777" w:rsidR="008C7882" w:rsidRPr="00B26585" w:rsidRDefault="008C7882" w:rsidP="008C7882"/>
    <w:p w14:paraId="30AE09FE" w14:textId="4D2E3E91" w:rsidR="008C7882" w:rsidRDefault="008C7882" w:rsidP="00FD7660">
      <w:r>
        <w:t xml:space="preserve">To take thickness variations into account, it is not required that </w:t>
      </w:r>
      <w:r w:rsidR="00905817" w:rsidRPr="00905817">
        <w:rPr>
          <w:position w:val="-12"/>
        </w:rPr>
        <w:object w:dxaOrig="279" w:dyaOrig="360" w14:anchorId="1DBC5E82">
          <v:shape id="_x0000_i2128" type="#_x0000_t75" style="width:14.25pt;height:19pt" o:ole="">
            <v:imagedata r:id="rId2232" o:title=""/>
          </v:shape>
          <o:OLEObject Type="Embed" ProgID="Equation.DSMT4" ShapeID="_x0000_i2128" DrawAspect="Content" ObjectID="_1493626152" r:id="rId2233"/>
        </w:object>
      </w:r>
      <w:r>
        <w:t>is of unit length.</w:t>
      </w:r>
    </w:p>
    <w:p w14:paraId="1FC22D8B" w14:textId="77777777" w:rsidR="008C7882" w:rsidRDefault="008C7882" w:rsidP="008C7882"/>
    <w:p w14:paraId="7759DFEB" w14:textId="77777777" w:rsidR="008C7882" w:rsidRDefault="008C7882" w:rsidP="008C7882">
      <w:r>
        <w:t>It is assumed that the virtual displacements have a similar interpolation than the actual displacements:</w:t>
      </w:r>
    </w:p>
    <w:p w14:paraId="4DF043F0" w14:textId="77777777" w:rsidR="008C7882" w:rsidRDefault="008C7882" w:rsidP="008C7882"/>
    <w:p w14:paraId="156B3AE9" w14:textId="75F84CD0" w:rsidR="008C7882" w:rsidRDefault="008C7882" w:rsidP="008C7882">
      <w:pPr>
        <w:pStyle w:val="MTDisplayEquation"/>
      </w:pPr>
      <w:r>
        <w:lastRenderedPageBreak/>
        <w:tab/>
      </w:r>
      <w:r w:rsidR="00905817" w:rsidRPr="00905817">
        <w:rPr>
          <w:position w:val="-28"/>
        </w:rPr>
        <w:object w:dxaOrig="4640" w:dyaOrig="680" w14:anchorId="24B5ED8D">
          <v:shape id="_x0000_i2129" type="#_x0000_t75" style="width:231.6pt;height:34.65pt" o:ole="">
            <v:imagedata r:id="rId2234" o:title=""/>
          </v:shape>
          <o:OLEObject Type="Embed" ProgID="Equation.DSMT4" ShapeID="_x0000_i2129" DrawAspect="Content" ObjectID="_1493626153" r:id="rId2235"/>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827503">
        <w:fldChar w:fldCharType="begin"/>
      </w:r>
      <w:r w:rsidR="00827503">
        <w:instrText xml:space="preserve"> SEQ MTSec \c \* Arabic \* </w:instrText>
      </w:r>
      <w:r w:rsidR="00827503">
        <w:instrText xml:space="preserve">MERGEFORMAT </w:instrText>
      </w:r>
      <w:r w:rsidR="00827503">
        <w:fldChar w:fldCharType="separate"/>
      </w:r>
      <w:r w:rsidR="00D3178E">
        <w:rPr>
          <w:noProof/>
        </w:rPr>
        <w:instrText>4</w:instrText>
      </w:r>
      <w:r w:rsidR="00827503">
        <w:rPr>
          <w:noProof/>
        </w:rPr>
        <w:fldChar w:fldCharType="end"/>
      </w:r>
      <w:r w:rsidR="004F1C97">
        <w:instrText>.</w:instrText>
      </w:r>
      <w:r w:rsidR="00827503">
        <w:fldChar w:fldCharType="begin"/>
      </w:r>
      <w:r w:rsidR="00827503">
        <w:instrText xml:space="preserve"> SEQ MTEqn \c \* Arabic \* MERGEFORMAT </w:instrText>
      </w:r>
      <w:r w:rsidR="00827503">
        <w:fldChar w:fldCharType="separate"/>
      </w:r>
      <w:r w:rsidR="00D3178E">
        <w:rPr>
          <w:noProof/>
        </w:rPr>
        <w:instrText>11</w:instrText>
      </w:r>
      <w:r w:rsidR="00827503">
        <w:rPr>
          <w:noProof/>
        </w:rPr>
        <w:fldChar w:fldCharType="end"/>
      </w:r>
      <w:r w:rsidR="004F1C97">
        <w:instrText>)</w:instrText>
      </w:r>
      <w:r w:rsidR="004F1C97">
        <w:fldChar w:fldCharType="end"/>
      </w:r>
    </w:p>
    <w:p w14:paraId="4DBFC5A0" w14:textId="77777777" w:rsidR="008C7882" w:rsidRDefault="008C7882" w:rsidP="008C7882"/>
    <w:p w14:paraId="510D61D1" w14:textId="77777777" w:rsidR="008C7882" w:rsidRDefault="008C7882" w:rsidP="00FD7660">
      <w:r>
        <w:t xml:space="preserve">The gradient of </w:t>
      </w:r>
      <w:r>
        <w:rPr>
          <w:b/>
        </w:rPr>
        <w:t xml:space="preserve">u </w:t>
      </w:r>
      <w:r>
        <w:t>is given by</w:t>
      </w:r>
    </w:p>
    <w:p w14:paraId="096E6ED6" w14:textId="77777777" w:rsidR="008C7882" w:rsidRDefault="008C7882" w:rsidP="008C7882">
      <w:pPr>
        <w:pStyle w:val="MTDisplayEquation"/>
      </w:pPr>
      <w:r>
        <w:tab/>
      </w:r>
    </w:p>
    <w:p w14:paraId="6C9ECE66" w14:textId="7FB3B927" w:rsidR="008C7882" w:rsidRDefault="008C7882" w:rsidP="008C7882">
      <w:pPr>
        <w:pStyle w:val="MTDisplayEquation"/>
      </w:pPr>
      <w:r>
        <w:tab/>
      </w:r>
      <w:r w:rsidR="00905817" w:rsidRPr="00905817">
        <w:rPr>
          <w:position w:val="-28"/>
        </w:rPr>
        <w:object w:dxaOrig="2740" w:dyaOrig="680" w14:anchorId="41901F07">
          <v:shape id="_x0000_i2130" type="#_x0000_t75" style="width:137.2pt;height:34.65pt" o:ole="">
            <v:imagedata r:id="rId2236" o:title=""/>
          </v:shape>
          <o:OLEObject Type="Embed" ProgID="Equation.DSMT4" ShapeID="_x0000_i2130" DrawAspect="Content" ObjectID="_1493626154" r:id="rId2237"/>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827503">
        <w:fldChar w:fldCharType="begin"/>
      </w:r>
      <w:r w:rsidR="00827503">
        <w:instrText xml:space="preserve"> SEQ MTSec \c \* Arabic \* MERGEFORMAT </w:instrText>
      </w:r>
      <w:r w:rsidR="00827503">
        <w:fldChar w:fldCharType="separate"/>
      </w:r>
      <w:r w:rsidR="00D3178E">
        <w:rPr>
          <w:noProof/>
        </w:rPr>
        <w:instrText>4</w:instrText>
      </w:r>
      <w:r w:rsidR="00827503">
        <w:rPr>
          <w:noProof/>
        </w:rPr>
        <w:fldChar w:fldCharType="end"/>
      </w:r>
      <w:r w:rsidR="004F1C97">
        <w:instrText>.</w:instrText>
      </w:r>
      <w:r w:rsidR="00827503">
        <w:fldChar w:fldCharType="begin"/>
      </w:r>
      <w:r w:rsidR="00827503">
        <w:instrText xml:space="preserve"> SEQ MTEqn \c \* Arabic \* MERGEFORMAT </w:instrText>
      </w:r>
      <w:r w:rsidR="00827503">
        <w:fldChar w:fldCharType="separate"/>
      </w:r>
      <w:r w:rsidR="00D3178E">
        <w:rPr>
          <w:noProof/>
        </w:rPr>
        <w:instrText>12</w:instrText>
      </w:r>
      <w:r w:rsidR="00827503">
        <w:rPr>
          <w:noProof/>
        </w:rPr>
        <w:fldChar w:fldCharType="end"/>
      </w:r>
      <w:r w:rsidR="004F1C97">
        <w:instrText>)</w:instrText>
      </w:r>
      <w:r w:rsidR="004F1C97">
        <w:fldChar w:fldCharType="end"/>
      </w:r>
    </w:p>
    <w:p w14:paraId="236103E9" w14:textId="77777777" w:rsidR="008C7882" w:rsidRDefault="008C7882" w:rsidP="008C7882"/>
    <w:p w14:paraId="5BDFC800" w14:textId="75815BB1" w:rsidR="008C7882" w:rsidRDefault="008C7882" w:rsidP="008C7882">
      <w:r>
        <w:t xml:space="preserve">where we have defined </w:t>
      </w:r>
      <w:r w:rsidR="00905817" w:rsidRPr="00905817">
        <w:rPr>
          <w:position w:val="-14"/>
        </w:rPr>
        <w:object w:dxaOrig="2420" w:dyaOrig="400" w14:anchorId="6B644AB4">
          <v:shape id="_x0000_i2131" type="#_x0000_t75" style="width:121.6pt;height:19.7pt" o:ole="">
            <v:imagedata r:id="rId2238" o:title=""/>
          </v:shape>
          <o:OLEObject Type="Embed" ProgID="Equation.DSMT4" ShapeID="_x0000_i2131" DrawAspect="Content" ObjectID="_1493626155" r:id="rId2239"/>
        </w:object>
      </w:r>
      <w:r>
        <w:t>. And similarly for the gradient of the virtual displacement,</w:t>
      </w:r>
    </w:p>
    <w:p w14:paraId="33089758" w14:textId="3EAD8EB8" w:rsidR="008C7882" w:rsidRDefault="008C7882" w:rsidP="008C7882">
      <w:pPr>
        <w:pStyle w:val="MTDisplayEquation"/>
      </w:pPr>
      <w:r>
        <w:tab/>
      </w:r>
      <w:r w:rsidR="00905817" w:rsidRPr="00905817">
        <w:rPr>
          <w:position w:val="-28"/>
        </w:rPr>
        <w:object w:dxaOrig="3159" w:dyaOrig="680" w14:anchorId="365EDA2F">
          <v:shape id="_x0000_i2132" type="#_x0000_t75" style="width:158.25pt;height:34.65pt" o:ole="">
            <v:imagedata r:id="rId2240" o:title=""/>
          </v:shape>
          <o:OLEObject Type="Embed" ProgID="Equation.DSMT4" ShapeID="_x0000_i2132" DrawAspect="Content" ObjectID="_1493626156" r:id="rId2241"/>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827503">
        <w:fldChar w:fldCharType="begin"/>
      </w:r>
      <w:r w:rsidR="00827503">
        <w:instrText xml:space="preserve"> SEQ MTSec \c \* Arabic \* MERGEFORMAT </w:instrText>
      </w:r>
      <w:r w:rsidR="00827503">
        <w:fldChar w:fldCharType="separate"/>
      </w:r>
      <w:r w:rsidR="00D3178E">
        <w:rPr>
          <w:noProof/>
        </w:rPr>
        <w:instrText>4</w:instrText>
      </w:r>
      <w:r w:rsidR="00827503">
        <w:rPr>
          <w:noProof/>
        </w:rPr>
        <w:fldChar w:fldCharType="end"/>
      </w:r>
      <w:r w:rsidR="004F1C97">
        <w:instrText>.</w:instrText>
      </w:r>
      <w:r w:rsidR="00827503">
        <w:fldChar w:fldCharType="begin"/>
      </w:r>
      <w:r w:rsidR="00827503">
        <w:instrText xml:space="preserve"> SEQ MTEqn \c \* Arabic \* MERGEFORMAT </w:instrText>
      </w:r>
      <w:r w:rsidR="00827503">
        <w:fldChar w:fldCharType="separate"/>
      </w:r>
      <w:r w:rsidR="00D3178E">
        <w:rPr>
          <w:noProof/>
        </w:rPr>
        <w:instrText>13</w:instrText>
      </w:r>
      <w:r w:rsidR="00827503">
        <w:rPr>
          <w:noProof/>
        </w:rPr>
        <w:fldChar w:fldCharType="end"/>
      </w:r>
      <w:r w:rsidR="004F1C97">
        <w:instrText>)</w:instrText>
      </w:r>
      <w:r w:rsidR="004F1C97">
        <w:fldChar w:fldCharType="end"/>
      </w:r>
    </w:p>
    <w:p w14:paraId="6BA2E1A9" w14:textId="77777777" w:rsidR="008C7882" w:rsidRPr="00BE3058" w:rsidRDefault="008C7882" w:rsidP="008C7882"/>
    <w:p w14:paraId="62B7F04D" w14:textId="77777777" w:rsidR="008C7882" w:rsidRDefault="008C7882" w:rsidP="00FD7660">
      <w:r>
        <w:t>The internal virtual work is now given by</w:t>
      </w:r>
    </w:p>
    <w:p w14:paraId="458AA6FE" w14:textId="77777777" w:rsidR="008C7882" w:rsidRDefault="008C7882" w:rsidP="008C7882"/>
    <w:p w14:paraId="73354320" w14:textId="02950709" w:rsidR="008C7882" w:rsidRDefault="008C7882" w:rsidP="008C7882">
      <w:pPr>
        <w:pStyle w:val="MTDisplayEquation"/>
      </w:pPr>
      <w:r>
        <w:tab/>
      </w:r>
      <w:r w:rsidR="00905817" w:rsidRPr="00905817">
        <w:rPr>
          <w:position w:val="-62"/>
        </w:rPr>
        <w:object w:dxaOrig="4060" w:dyaOrig="1359" w14:anchorId="36ED6C8E">
          <v:shape id="_x0000_i2133" type="#_x0000_t75" style="width:203.1pt;height:67.9pt" o:ole="">
            <v:imagedata r:id="rId2242" o:title=""/>
          </v:shape>
          <o:OLEObject Type="Embed" ProgID="Equation.DSMT4" ShapeID="_x0000_i2133" DrawAspect="Content" ObjectID="_1493626157" r:id="rId2243"/>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827503">
        <w:fldChar w:fldCharType="begin"/>
      </w:r>
      <w:r w:rsidR="00827503">
        <w:instrText xml:space="preserve"> SEQ MTSec \c \* Arabic \* MERGEFORMAT </w:instrText>
      </w:r>
      <w:r w:rsidR="00827503">
        <w:fldChar w:fldCharType="separate"/>
      </w:r>
      <w:r w:rsidR="00D3178E">
        <w:rPr>
          <w:noProof/>
        </w:rPr>
        <w:instrText>4</w:instrText>
      </w:r>
      <w:r w:rsidR="00827503">
        <w:rPr>
          <w:noProof/>
        </w:rPr>
        <w:fldChar w:fldCharType="end"/>
      </w:r>
      <w:r w:rsidR="004F1C97">
        <w:instrText>.</w:instrText>
      </w:r>
      <w:r w:rsidR="00827503">
        <w:fldChar w:fldCharType="begin"/>
      </w:r>
      <w:r w:rsidR="00827503">
        <w:instrText xml:space="preserve"> SEQ MTEqn \c \* Arabic \* MERGEFORMAT </w:instrText>
      </w:r>
      <w:r w:rsidR="00827503">
        <w:fldChar w:fldCharType="separate"/>
      </w:r>
      <w:r w:rsidR="00D3178E">
        <w:rPr>
          <w:noProof/>
        </w:rPr>
        <w:instrText>14</w:instrText>
      </w:r>
      <w:r w:rsidR="00827503">
        <w:rPr>
          <w:noProof/>
        </w:rPr>
        <w:fldChar w:fldCharType="end"/>
      </w:r>
      <w:r w:rsidR="004F1C97">
        <w:instrText>)</w:instrText>
      </w:r>
      <w:r w:rsidR="004F1C97">
        <w:fldChar w:fldCharType="end"/>
      </w:r>
    </w:p>
    <w:p w14:paraId="5D5D0F32" w14:textId="77777777" w:rsidR="008C7882" w:rsidRDefault="008C7882" w:rsidP="008C7882">
      <w:r>
        <w:t>The shell geometry suggests an integration of the following type:</w:t>
      </w:r>
    </w:p>
    <w:p w14:paraId="561CD2A5" w14:textId="77777777" w:rsidR="008C7882" w:rsidRDefault="008C7882" w:rsidP="008C7882"/>
    <w:p w14:paraId="2AC9E9D8" w14:textId="0F882CD5" w:rsidR="008C7882" w:rsidRDefault="008C7882" w:rsidP="008C7882">
      <w:pPr>
        <w:pStyle w:val="MTDisplayEquation"/>
      </w:pPr>
      <w:r>
        <w:tab/>
      </w:r>
      <w:r w:rsidR="00905817" w:rsidRPr="00905817">
        <w:rPr>
          <w:position w:val="-32"/>
        </w:rPr>
        <w:object w:dxaOrig="2980" w:dyaOrig="760" w14:anchorId="07065F06">
          <v:shape id="_x0000_i2134" type="#_x0000_t75" style="width:148.75pt;height:37.35pt" o:ole="">
            <v:imagedata r:id="rId2244" o:title=""/>
          </v:shape>
          <o:OLEObject Type="Embed" ProgID="Equation.DSMT4" ShapeID="_x0000_i2134" DrawAspect="Content" ObjectID="_1493626158" r:id="rId2245"/>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827503">
        <w:fldChar w:fldCharType="begin"/>
      </w:r>
      <w:r w:rsidR="00827503">
        <w:instrText xml:space="preserve"> SEQ MTSec \c \* Arabic \* MERGEFORMAT </w:instrText>
      </w:r>
      <w:r w:rsidR="00827503">
        <w:fldChar w:fldCharType="separate"/>
      </w:r>
      <w:r w:rsidR="00D3178E">
        <w:rPr>
          <w:noProof/>
        </w:rPr>
        <w:instrText>4</w:instrText>
      </w:r>
      <w:r w:rsidR="00827503">
        <w:rPr>
          <w:noProof/>
        </w:rPr>
        <w:fldChar w:fldCharType="end"/>
      </w:r>
      <w:r w:rsidR="004F1C97">
        <w:instrText>.</w:instrText>
      </w:r>
      <w:r w:rsidR="00827503">
        <w:fldChar w:fldCharType="begin"/>
      </w:r>
      <w:r w:rsidR="00827503">
        <w:instrText xml:space="preserve"> SEQ MTEqn \c \* Arabic \* MERGEFORMAT </w:instrText>
      </w:r>
      <w:r w:rsidR="00827503">
        <w:fldChar w:fldCharType="separate"/>
      </w:r>
      <w:r w:rsidR="00D3178E">
        <w:rPr>
          <w:noProof/>
        </w:rPr>
        <w:instrText>15</w:instrText>
      </w:r>
      <w:r w:rsidR="00827503">
        <w:rPr>
          <w:noProof/>
        </w:rPr>
        <w:fldChar w:fldCharType="end"/>
      </w:r>
      <w:r w:rsidR="004F1C97">
        <w:instrText>)</w:instrText>
      </w:r>
      <w:r w:rsidR="004F1C97">
        <w:fldChar w:fldCharType="end"/>
      </w:r>
    </w:p>
    <w:p w14:paraId="1F1CDE82" w14:textId="52D590BA" w:rsidR="008C7882" w:rsidRDefault="008C7882" w:rsidP="008C7882">
      <w:r>
        <w:t xml:space="preserve">where </w:t>
      </w:r>
      <w:r w:rsidR="00905817" w:rsidRPr="00905817">
        <w:rPr>
          <w:position w:val="-28"/>
        </w:rPr>
        <w:object w:dxaOrig="1040" w:dyaOrig="660" w14:anchorId="72184558">
          <v:shape id="_x0000_i2135" type="#_x0000_t75" style="width:52.3pt;height:32.6pt" o:ole="">
            <v:imagedata r:id="rId2246" o:title=""/>
          </v:shape>
          <o:OLEObject Type="Embed" ProgID="Equation.DSMT4" ShapeID="_x0000_i2135" DrawAspect="Content" ObjectID="_1493626159" r:id="rId2247"/>
        </w:object>
      </w:r>
      <w:r>
        <w:rPr>
          <w:i/>
        </w:rPr>
        <w:t xml:space="preserve"> </w:t>
      </w:r>
      <w:r>
        <w:t>is the Jacobian of the transformation. In FEBio a 3-point Gaussian quadrature rule is used for the through-the-thickness integration.</w:t>
      </w:r>
    </w:p>
    <w:p w14:paraId="3190EF4E" w14:textId="77777777" w:rsidR="008C7882" w:rsidRDefault="008C7882" w:rsidP="008C7882"/>
    <w:p w14:paraId="20394127" w14:textId="77777777" w:rsidR="008C7882" w:rsidRPr="00B03BA8" w:rsidRDefault="008C7882" w:rsidP="008C7882">
      <w:r>
        <w:t xml:space="preserve">FEBio currently supports four node quadrilateral and three-node triangular shell elements.   </w:t>
      </w:r>
    </w:p>
    <w:p w14:paraId="4F854963" w14:textId="77777777" w:rsidR="008C7882" w:rsidRDefault="008C7882" w:rsidP="008C7882">
      <w:pPr>
        <w:pStyle w:val="Heading3"/>
      </w:pPr>
      <w:bookmarkStart w:id="1187" w:name="_Toc289032569"/>
      <w:r>
        <w:t>Quadrilateral shells</w:t>
      </w:r>
      <w:bookmarkEnd w:id="1187"/>
    </w:p>
    <w:p w14:paraId="475D3B19" w14:textId="77777777" w:rsidR="008C7882" w:rsidRDefault="008C7882" w:rsidP="008C7882">
      <w:r>
        <w:t>For quadrilateral shells, the shape functions are given by</w:t>
      </w:r>
    </w:p>
    <w:p w14:paraId="5EB109A5" w14:textId="2009614F" w:rsidR="008C7882" w:rsidRDefault="008C7882" w:rsidP="008C7882">
      <w:pPr>
        <w:pStyle w:val="MTDisplayEquation"/>
      </w:pPr>
      <w:r>
        <w:tab/>
      </w:r>
      <w:r w:rsidR="00905817" w:rsidRPr="00905817">
        <w:rPr>
          <w:position w:val="-122"/>
        </w:rPr>
        <w:object w:dxaOrig="2060" w:dyaOrig="2560" w14:anchorId="665BC2DB">
          <v:shape id="_x0000_i2136" type="#_x0000_t75" style="width:102.55pt;height:128.4pt" o:ole="">
            <v:imagedata r:id="rId2248" o:title=""/>
          </v:shape>
          <o:OLEObject Type="Embed" ProgID="Equation.DSMT4" ShapeID="_x0000_i2136" DrawAspect="Content" ObjectID="_1493626160" r:id="rId2249"/>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827503">
        <w:fldChar w:fldCharType="begin"/>
      </w:r>
      <w:r w:rsidR="00827503">
        <w:instrText xml:space="preserve"> SEQ MTSec \c \* Arabic \* MERGEFORMAT </w:instrText>
      </w:r>
      <w:r w:rsidR="00827503">
        <w:fldChar w:fldCharType="separate"/>
      </w:r>
      <w:r w:rsidR="00D3178E">
        <w:rPr>
          <w:noProof/>
        </w:rPr>
        <w:instrText>4</w:instrText>
      </w:r>
      <w:r w:rsidR="00827503">
        <w:rPr>
          <w:noProof/>
        </w:rPr>
        <w:fldChar w:fldCharType="end"/>
      </w:r>
      <w:r w:rsidR="004F1C97">
        <w:instrText>.</w:instrText>
      </w:r>
      <w:r w:rsidR="00827503">
        <w:fldChar w:fldCharType="begin"/>
      </w:r>
      <w:r w:rsidR="00827503">
        <w:instrText xml:space="preserve"> SEQ MTEqn \c \* Arabic \* MERGEFORMAT </w:instrText>
      </w:r>
      <w:r w:rsidR="00827503">
        <w:fldChar w:fldCharType="separate"/>
      </w:r>
      <w:r w:rsidR="00D3178E">
        <w:rPr>
          <w:noProof/>
        </w:rPr>
        <w:instrText>16</w:instrText>
      </w:r>
      <w:r w:rsidR="00827503">
        <w:rPr>
          <w:noProof/>
        </w:rPr>
        <w:fldChar w:fldCharType="end"/>
      </w:r>
      <w:r w:rsidR="004F1C97">
        <w:instrText>)</w:instrText>
      </w:r>
      <w:r w:rsidR="004F1C97">
        <w:fldChar w:fldCharType="end"/>
      </w:r>
    </w:p>
    <w:p w14:paraId="48CBD76E" w14:textId="77777777" w:rsidR="008C7882" w:rsidRDefault="008C7882" w:rsidP="008C7882">
      <w:pPr>
        <w:pStyle w:val="Heading3"/>
      </w:pPr>
      <w:bookmarkStart w:id="1188" w:name="_Toc289032570"/>
      <w:r>
        <w:lastRenderedPageBreak/>
        <w:t>Triangular shells</w:t>
      </w:r>
      <w:bookmarkEnd w:id="1188"/>
    </w:p>
    <w:p w14:paraId="4F1484A8" w14:textId="77777777" w:rsidR="008C7882" w:rsidRDefault="008C7882" w:rsidP="008C7882">
      <w:r>
        <w:t>For triangular shell elements, the shape functions are given by</w:t>
      </w:r>
    </w:p>
    <w:p w14:paraId="6131F7DF" w14:textId="3D4AA6E4" w:rsidR="008C7882" w:rsidRDefault="008C7882" w:rsidP="008C7882">
      <w:pPr>
        <w:pStyle w:val="MTDisplayEquation"/>
      </w:pPr>
      <w:r>
        <w:tab/>
      </w:r>
      <w:r w:rsidR="00905817" w:rsidRPr="00905817">
        <w:rPr>
          <w:position w:val="-48"/>
        </w:rPr>
        <w:object w:dxaOrig="1280" w:dyaOrig="1080" w14:anchorId="2C606D88">
          <v:shape id="_x0000_i2137" type="#_x0000_t75" style="width:63.85pt;height:54.35pt" o:ole="">
            <v:imagedata r:id="rId2250" o:title=""/>
          </v:shape>
          <o:OLEObject Type="Embed" ProgID="Equation.DSMT4" ShapeID="_x0000_i2137" DrawAspect="Content" ObjectID="_1493626161" r:id="rId2251"/>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827503">
        <w:fldChar w:fldCharType="begin"/>
      </w:r>
      <w:r w:rsidR="00827503">
        <w:instrText xml:space="preserve"> SEQ MTSec \c \* Arabic \* MERGEFORMAT </w:instrText>
      </w:r>
      <w:r w:rsidR="00827503">
        <w:fldChar w:fldCharType="separate"/>
      </w:r>
      <w:r w:rsidR="00D3178E">
        <w:rPr>
          <w:noProof/>
        </w:rPr>
        <w:instrText>4</w:instrText>
      </w:r>
      <w:r w:rsidR="00827503">
        <w:rPr>
          <w:noProof/>
        </w:rPr>
        <w:fldChar w:fldCharType="end"/>
      </w:r>
      <w:r w:rsidR="004F1C97">
        <w:instrText>.</w:instrText>
      </w:r>
      <w:r w:rsidR="00827503">
        <w:fldChar w:fldCharType="begin"/>
      </w:r>
      <w:r w:rsidR="00827503">
        <w:instrText xml:space="preserve"> SEQ MTEqn \c \* Arabic \* MERGEFORMAT </w:instrText>
      </w:r>
      <w:r w:rsidR="00827503">
        <w:fldChar w:fldCharType="separate"/>
      </w:r>
      <w:r w:rsidR="00D3178E">
        <w:rPr>
          <w:noProof/>
        </w:rPr>
        <w:instrText>17</w:instrText>
      </w:r>
      <w:r w:rsidR="00827503">
        <w:rPr>
          <w:noProof/>
        </w:rPr>
        <w:fldChar w:fldCharType="end"/>
      </w:r>
      <w:r w:rsidR="004F1C97">
        <w:instrText>)</w:instrText>
      </w:r>
      <w:r w:rsidR="004F1C97">
        <w:fldChar w:fldCharType="end"/>
      </w:r>
    </w:p>
    <w:p w14:paraId="54FF13DB" w14:textId="77777777" w:rsidR="008C7882" w:rsidRDefault="008C7882" w:rsidP="008C7882"/>
    <w:p w14:paraId="58A99D56" w14:textId="77777777" w:rsidR="008C7882" w:rsidRPr="005B2032" w:rsidRDefault="008C7882" w:rsidP="008C7882"/>
    <w:p w14:paraId="7E05D1D7" w14:textId="77777777" w:rsidR="008C7882" w:rsidRDefault="0087434A" w:rsidP="008C7882">
      <w:pPr>
        <w:pStyle w:val="Caption"/>
        <w:jc w:val="center"/>
      </w:pPr>
      <w:r>
        <w:rPr>
          <w:noProof/>
        </w:rPr>
        <w:drawing>
          <wp:inline distT="0" distB="0" distL="0" distR="0" wp14:anchorId="1177A79B" wp14:editId="3665AFCA">
            <wp:extent cx="5527675" cy="2098675"/>
            <wp:effectExtent l="0" t="0" r="0" b="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2252">
                      <a:extLst>
                        <a:ext uri="{28A0092B-C50C-407E-A947-70E740481C1C}">
                          <a14:useLocalDpi xmlns:a14="http://schemas.microsoft.com/office/drawing/2010/main" val="0"/>
                        </a:ext>
                      </a:extLst>
                    </a:blip>
                    <a:srcRect/>
                    <a:stretch>
                      <a:fillRect/>
                    </a:stretch>
                  </pic:blipFill>
                  <pic:spPr bwMode="auto">
                    <a:xfrm>
                      <a:off x="0" y="0"/>
                      <a:ext cx="5527675" cy="2098675"/>
                    </a:xfrm>
                    <a:prstGeom prst="rect">
                      <a:avLst/>
                    </a:prstGeom>
                    <a:noFill/>
                    <a:ln>
                      <a:noFill/>
                    </a:ln>
                  </pic:spPr>
                </pic:pic>
              </a:graphicData>
            </a:graphic>
          </wp:inline>
        </w:drawing>
      </w:r>
    </w:p>
    <w:p w14:paraId="405030FF" w14:textId="6F8F4343" w:rsidR="008C7882" w:rsidRPr="00C97806" w:rsidRDefault="008C7882" w:rsidP="00FD7660">
      <w:pPr>
        <w:pStyle w:val="Caption"/>
        <w:jc w:val="center"/>
      </w:pPr>
      <w:r>
        <w:t xml:space="preserve">Figure </w:t>
      </w:r>
      <w:ins w:id="1189" w:author="Steve Maas" w:date="2015-05-13T13:51:00Z">
        <w:r w:rsidR="00AB0524">
          <w:fldChar w:fldCharType="begin"/>
        </w:r>
        <w:r w:rsidR="00AB0524">
          <w:instrText xml:space="preserve"> STYLEREF 1 \s </w:instrText>
        </w:r>
      </w:ins>
      <w:r w:rsidR="00AB0524">
        <w:fldChar w:fldCharType="separate"/>
      </w:r>
      <w:r w:rsidR="00D3178E">
        <w:rPr>
          <w:noProof/>
        </w:rPr>
        <w:t>4</w:t>
      </w:r>
      <w:ins w:id="1190" w:author="Steve Maas" w:date="2015-05-13T13:51:00Z">
        <w:r w:rsidR="00AB0524">
          <w:fldChar w:fldCharType="end"/>
        </w:r>
        <w:r w:rsidR="00AB0524">
          <w:noBreakHyphen/>
        </w:r>
        <w:r w:rsidR="00AB0524">
          <w:fldChar w:fldCharType="begin"/>
        </w:r>
        <w:r w:rsidR="00AB0524">
          <w:instrText xml:space="preserve"> SEQ Figure \* ARABIC \s 1 </w:instrText>
        </w:r>
      </w:ins>
      <w:r w:rsidR="00AB0524">
        <w:fldChar w:fldCharType="separate"/>
      </w:r>
      <w:ins w:id="1191" w:author="rawlins" w:date="2015-05-19T17:23:00Z">
        <w:r w:rsidR="00D3178E">
          <w:rPr>
            <w:noProof/>
          </w:rPr>
          <w:t>3</w:t>
        </w:r>
      </w:ins>
      <w:ins w:id="1192" w:author="Steve Maas" w:date="2015-05-13T13:51:00Z">
        <w:r w:rsidR="00AB0524">
          <w:fldChar w:fldCharType="end"/>
        </w:r>
      </w:ins>
      <w:del w:id="1193" w:author="Steve Maas" w:date="2015-05-13T13:51:00Z">
        <w:r w:rsidR="008735F1" w:rsidDel="00AB0524">
          <w:fldChar w:fldCharType="begin"/>
        </w:r>
        <w:r w:rsidR="008735F1" w:rsidDel="00AB0524">
          <w:delInstrText xml:space="preserve"> STYLEREF 1 \s </w:delInstrText>
        </w:r>
        <w:r w:rsidR="008735F1" w:rsidDel="00AB0524">
          <w:fldChar w:fldCharType="separate"/>
        </w:r>
        <w:r w:rsidR="00E3755C" w:rsidDel="00AB0524">
          <w:rPr>
            <w:noProof/>
          </w:rPr>
          <w:delText>4</w:delText>
        </w:r>
        <w:r w:rsidR="008735F1" w:rsidDel="00AB0524">
          <w:rPr>
            <w:noProof/>
          </w:rPr>
          <w:fldChar w:fldCharType="end"/>
        </w:r>
        <w:r w:rsidDel="00AB0524">
          <w:noBreakHyphen/>
        </w:r>
        <w:r w:rsidR="008735F1" w:rsidDel="00AB0524">
          <w:fldChar w:fldCharType="begin"/>
        </w:r>
        <w:r w:rsidR="008735F1" w:rsidDel="00AB0524">
          <w:delInstrText xml:space="preserve"> SEQ Figure \* ARABIC \s 1 </w:delInstrText>
        </w:r>
        <w:r w:rsidR="008735F1" w:rsidDel="00AB0524">
          <w:fldChar w:fldCharType="separate"/>
        </w:r>
        <w:r w:rsidR="00E3755C" w:rsidDel="00AB0524">
          <w:rPr>
            <w:noProof/>
          </w:rPr>
          <w:delText>2</w:delText>
        </w:r>
        <w:r w:rsidR="008735F1" w:rsidDel="00AB0524">
          <w:rPr>
            <w:noProof/>
          </w:rPr>
          <w:fldChar w:fldCharType="end"/>
        </w:r>
      </w:del>
      <w:r>
        <w:t>. Different shell elements available in FEBio</w:t>
      </w:r>
    </w:p>
    <w:p w14:paraId="5F748545" w14:textId="77777777" w:rsidR="008C7882" w:rsidRPr="00C97806" w:rsidRDefault="008C7882" w:rsidP="008C7882"/>
    <w:p w14:paraId="142991B8" w14:textId="77777777" w:rsidR="008C7882" w:rsidRPr="00C97806" w:rsidRDefault="008C7882" w:rsidP="008C7882"/>
    <w:p w14:paraId="19C7F7AB" w14:textId="77777777" w:rsidR="008C7882" w:rsidRDefault="008C7882" w:rsidP="008C7882"/>
    <w:p w14:paraId="27751AF6" w14:textId="77777777" w:rsidR="008C7882" w:rsidRDefault="008C7882" w:rsidP="008C7882">
      <w:pPr>
        <w:pStyle w:val="Heading1"/>
      </w:pPr>
      <w:r>
        <w:br w:type="page"/>
      </w:r>
      <w:bookmarkStart w:id="1194" w:name="_Ref172970092"/>
      <w:bookmarkStart w:id="1195" w:name="_Toc289032571"/>
      <w:r>
        <w:lastRenderedPageBreak/>
        <w:t>Constitutive Models</w:t>
      </w:r>
      <w:bookmarkEnd w:id="1194"/>
      <w:bookmarkEnd w:id="1195"/>
    </w:p>
    <w:p w14:paraId="52981FEA" w14:textId="77777777" w:rsidR="008C7882" w:rsidRPr="00D85B2B" w:rsidRDefault="004F1C97" w:rsidP="008C7882">
      <w:r>
        <w:fldChar w:fldCharType="begin"/>
      </w:r>
      <w:r>
        <w:instrText xml:space="preserve"> MACROBUTTON MTEditEquationSection2 </w:instrText>
      </w:r>
      <w:r w:rsidRPr="004F1C97">
        <w:rPr>
          <w:rStyle w:val="MTEquationSection"/>
        </w:rPr>
        <w:instrText>Equation Section 5</w:instrText>
      </w:r>
      <w:r w:rsidR="008735F1">
        <w:fldChar w:fldCharType="begin"/>
      </w:r>
      <w:r w:rsidR="008735F1">
        <w:instrText xml:space="preserve"> SEQ MTEqn \r \h \* MERGEFORMAT </w:instrText>
      </w:r>
      <w:r w:rsidR="008735F1">
        <w:fldChar w:fldCharType="end"/>
      </w:r>
      <w:r w:rsidR="008735F1">
        <w:fldChar w:fldCharType="begin"/>
      </w:r>
      <w:r w:rsidR="008735F1">
        <w:instrText xml:space="preserve"> SEQ MTSec \r 5 \h \* MERGEFORMAT </w:instrText>
      </w:r>
      <w:r w:rsidR="008735F1">
        <w:fldChar w:fldCharType="end"/>
      </w:r>
      <w:r>
        <w:fldChar w:fldCharType="end"/>
      </w:r>
      <w:r w:rsidR="008C7882">
        <w:t xml:space="preserve">This chapter describes the theoretical background behind the constitutive models that are available in FEBio. Most materials are derived from a hyperelastic strain-energy function. Please consult section </w:t>
      </w:r>
      <w:r w:rsidR="008C7882">
        <w:fldChar w:fldCharType="begin"/>
      </w:r>
      <w:r w:rsidR="008C7882">
        <w:instrText xml:space="preserve"> REF _Ref174423034 \r \h </w:instrText>
      </w:r>
      <w:r w:rsidR="008C7882">
        <w:fldChar w:fldCharType="separate"/>
      </w:r>
      <w:r w:rsidR="00D3178E">
        <w:t>2.4</w:t>
      </w:r>
      <w:r w:rsidR="008C7882">
        <w:fldChar w:fldCharType="end"/>
      </w:r>
      <w:r w:rsidR="008C7882">
        <w:t xml:space="preserve"> for more background information on this </w:t>
      </w:r>
      <w:r w:rsidR="007A0C8E">
        <w:t xml:space="preserve">class </w:t>
      </w:r>
      <w:r w:rsidR="008C7882">
        <w:t>of material</w:t>
      </w:r>
      <w:r w:rsidR="007A0C8E">
        <w:t>s</w:t>
      </w:r>
      <w:r w:rsidR="008C7882">
        <w:t xml:space="preserve">. </w:t>
      </w:r>
    </w:p>
    <w:p w14:paraId="310D37F7" w14:textId="77777777" w:rsidR="008C7882" w:rsidRDefault="008C7882" w:rsidP="008C7882">
      <w:pPr>
        <w:pStyle w:val="Heading2"/>
      </w:pPr>
      <w:bookmarkStart w:id="1196" w:name="_Ref172102939"/>
      <w:bookmarkStart w:id="1197" w:name="_Toc289032572"/>
      <w:r>
        <w:t>Linear Elasticity</w:t>
      </w:r>
      <w:bookmarkEnd w:id="1196"/>
      <w:bookmarkEnd w:id="1197"/>
    </w:p>
    <w:p w14:paraId="6328BE0B" w14:textId="585106AD" w:rsidR="008C7882" w:rsidRDefault="008C7882" w:rsidP="008C7882">
      <w:r>
        <w:t xml:space="preserve">In the theory of linear elasticity the Cauchy stress tensor is a linear function of the small strain tensor </w:t>
      </w:r>
      <w:r w:rsidR="00905817" w:rsidRPr="00905817">
        <w:rPr>
          <w:position w:val="-6"/>
        </w:rPr>
        <w:object w:dxaOrig="180" w:dyaOrig="220" w14:anchorId="0CA7DF39">
          <v:shape id="_x0000_i2138" type="#_x0000_t75" style="width:8.85pt;height:10.85pt" o:ole="">
            <v:imagedata r:id="rId2253" o:title=""/>
          </v:shape>
          <o:OLEObject Type="Embed" ProgID="Equation.DSMT4" ShapeID="_x0000_i2138" DrawAspect="Content" ObjectID="_1493626162" r:id="rId2254"/>
        </w:object>
      </w:r>
      <w:r>
        <w:t>:</w:t>
      </w:r>
    </w:p>
    <w:p w14:paraId="2D0F987E" w14:textId="3C446A02" w:rsidR="008C7882" w:rsidRDefault="008C7882" w:rsidP="008C7882">
      <w:pPr>
        <w:pStyle w:val="MTDisplayEquation"/>
      </w:pPr>
      <w:r>
        <w:tab/>
      </w:r>
      <w:r w:rsidR="00905817" w:rsidRPr="00905817">
        <w:rPr>
          <w:position w:val="-6"/>
        </w:rPr>
        <w:object w:dxaOrig="840" w:dyaOrig="220" w14:anchorId="0A43F3AD">
          <v:shape id="_x0000_i2139" type="#_x0000_t75" style="width:42.1pt;height:10.85pt" o:ole="">
            <v:imagedata r:id="rId2255" o:title=""/>
          </v:shape>
          <o:OLEObject Type="Embed" ProgID="Equation.DSMT4" ShapeID="_x0000_i2139" DrawAspect="Content" ObjectID="_1493626163" r:id="rId2256"/>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rsidR="004F1C97">
        <w:instrText>.</w:instrText>
      </w:r>
      <w:r w:rsidR="00827503">
        <w:fldChar w:fldCharType="begin"/>
      </w:r>
      <w:r w:rsidR="00827503">
        <w:instrText xml:space="preserve"> SEQ MTEqn \c \* Arabic \* MERGEFORMAT </w:instrText>
      </w:r>
      <w:r w:rsidR="00827503">
        <w:fldChar w:fldCharType="separate"/>
      </w:r>
      <w:r w:rsidR="00D3178E">
        <w:rPr>
          <w:noProof/>
        </w:rPr>
        <w:instrText>1</w:instrText>
      </w:r>
      <w:r w:rsidR="00827503">
        <w:rPr>
          <w:noProof/>
        </w:rPr>
        <w:fldChar w:fldCharType="end"/>
      </w:r>
      <w:r w:rsidR="004F1C97">
        <w:instrText>)</w:instrText>
      </w:r>
      <w:r w:rsidR="004F1C97">
        <w:fldChar w:fldCharType="end"/>
      </w:r>
    </w:p>
    <w:p w14:paraId="4A59F436" w14:textId="6D44188D" w:rsidR="008C7882" w:rsidRDefault="008C7882" w:rsidP="008C7882">
      <w:pPr>
        <w:pStyle w:val="MTDisplayEquation"/>
      </w:pPr>
      <w:r>
        <w:t>Here,</w:t>
      </w:r>
      <w:r w:rsidR="00905817" w:rsidRPr="00905817">
        <w:rPr>
          <w:position w:val="-4"/>
        </w:rPr>
        <w:object w:dxaOrig="200" w:dyaOrig="200" w14:anchorId="5D6B5D06">
          <v:shape id="_x0000_i2140" type="#_x0000_t75" style="width:10.2pt;height:10.2pt" o:ole="">
            <v:imagedata r:id="rId2257" o:title=""/>
          </v:shape>
          <o:OLEObject Type="Embed" ProgID="Equation.DSMT4" ShapeID="_x0000_i2140" DrawAspect="Content" ObjectID="_1493626164" r:id="rId2258"/>
        </w:object>
      </w:r>
      <w:r w:rsidR="00DC47AD">
        <w:t xml:space="preserve"> </w:t>
      </w:r>
      <w:r>
        <w:t>is the fourth-order elasticity tensor that contains the material properties. In the most general case this tensor has 21 independent parameters. However, in the presence of material symmetry the number of independent parameters is greatly reduced. For example, in the case of isotropic linear elasticity only two independent parameters remain. In this case, the elasticity tensor is given by</w:t>
      </w:r>
      <w:r w:rsidR="00DC47AD">
        <w:t xml:space="preserve"> </w:t>
      </w:r>
      <w:r w:rsidR="00905817" w:rsidRPr="00905817">
        <w:rPr>
          <w:position w:val="-10"/>
        </w:rPr>
        <w:object w:dxaOrig="1980" w:dyaOrig="360" w14:anchorId="357ECBB3">
          <v:shape id="_x0000_i2141" type="#_x0000_t75" style="width:98.5pt;height:19pt" o:ole="">
            <v:imagedata r:id="rId2259" o:title=""/>
          </v:shape>
          <o:OLEObject Type="Embed" ProgID="Equation.DSMT4" ShapeID="_x0000_i2141" DrawAspect="Content" ObjectID="_1493626165" r:id="rId2260"/>
        </w:object>
      </w:r>
      <w:r w:rsidR="00DC47AD">
        <w:t>, or equivalently,</w:t>
      </w:r>
    </w:p>
    <w:p w14:paraId="77FA9EAB" w14:textId="6E2A984D" w:rsidR="008C7882" w:rsidRDefault="008C7882" w:rsidP="008C7882">
      <w:pPr>
        <w:pStyle w:val="MTDisplayEquation"/>
      </w:pPr>
      <w:r>
        <w:tab/>
      </w:r>
      <w:r w:rsidR="00905817" w:rsidRPr="00905817">
        <w:rPr>
          <w:position w:val="-16"/>
        </w:rPr>
        <w:object w:dxaOrig="3040" w:dyaOrig="440" w14:anchorId="78A90803">
          <v:shape id="_x0000_i2142" type="#_x0000_t75" style="width:152.15pt;height:21.75pt" o:ole="">
            <v:imagedata r:id="rId2261" o:title=""/>
          </v:shape>
          <o:OLEObject Type="Embed" ProgID="Equation.DSMT4" ShapeID="_x0000_i2142" DrawAspect="Content" ObjectID="_1493626166" r:id="rId2262"/>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827503">
        <w:fldChar w:fldCharType="begin"/>
      </w:r>
      <w:r w:rsidR="00827503">
        <w:instrText xml:space="preserve"> SEQ MTSec \c \* Arabic \* MERGE</w:instrText>
      </w:r>
      <w:r w:rsidR="00827503">
        <w:instrText xml:space="preserve">FORMAT </w:instrText>
      </w:r>
      <w:r w:rsidR="00827503">
        <w:fldChar w:fldCharType="separate"/>
      </w:r>
      <w:r w:rsidR="00D3178E">
        <w:rPr>
          <w:noProof/>
        </w:rPr>
        <w:instrText>5</w:instrText>
      </w:r>
      <w:r w:rsidR="00827503">
        <w:rPr>
          <w:noProof/>
        </w:rPr>
        <w:fldChar w:fldCharType="end"/>
      </w:r>
      <w:r w:rsidR="004F1C97">
        <w:instrText>.</w:instrText>
      </w:r>
      <w:r w:rsidR="00827503">
        <w:fldChar w:fldCharType="begin"/>
      </w:r>
      <w:r w:rsidR="00827503">
        <w:instrText xml:space="preserve"> SEQ MTEqn \c \* Arabic \* MERGEFORMAT </w:instrText>
      </w:r>
      <w:r w:rsidR="00827503">
        <w:fldChar w:fldCharType="separate"/>
      </w:r>
      <w:r w:rsidR="00D3178E">
        <w:rPr>
          <w:noProof/>
        </w:rPr>
        <w:instrText>2</w:instrText>
      </w:r>
      <w:r w:rsidR="00827503">
        <w:rPr>
          <w:noProof/>
        </w:rPr>
        <w:fldChar w:fldCharType="end"/>
      </w:r>
      <w:r w:rsidR="004F1C97">
        <w:instrText>)</w:instrText>
      </w:r>
      <w:r w:rsidR="004F1C97">
        <w:fldChar w:fldCharType="end"/>
      </w:r>
    </w:p>
    <w:p w14:paraId="64A60B44" w14:textId="7F741934" w:rsidR="008C7882" w:rsidRDefault="008C7882" w:rsidP="008C7882">
      <w:r>
        <w:t xml:space="preserve">The material coefficients </w:t>
      </w:r>
      <w:r w:rsidR="00905817" w:rsidRPr="00905817">
        <w:rPr>
          <w:position w:val="-6"/>
        </w:rPr>
        <w:object w:dxaOrig="220" w:dyaOrig="279" w14:anchorId="72499989">
          <v:shape id="_x0000_i2143" type="#_x0000_t75" style="width:10.85pt;height:14.25pt" o:ole="">
            <v:imagedata r:id="rId2263" o:title=""/>
          </v:shape>
          <o:OLEObject Type="Embed" ProgID="Equation.DSMT4" ShapeID="_x0000_i2143" DrawAspect="Content" ObjectID="_1493626167" r:id="rId2264"/>
        </w:object>
      </w:r>
      <w:r w:rsidR="00190B2E">
        <w:t xml:space="preserve"> </w:t>
      </w:r>
      <w:r>
        <w:t xml:space="preserve">and </w:t>
      </w:r>
      <w:r w:rsidR="00905817" w:rsidRPr="00905817">
        <w:rPr>
          <w:position w:val="-10"/>
        </w:rPr>
        <w:object w:dxaOrig="240" w:dyaOrig="260" w14:anchorId="6D2FE26D">
          <v:shape id="_x0000_i2144" type="#_x0000_t75" style="width:12.25pt;height:12.9pt" o:ole="">
            <v:imagedata r:id="rId2265" o:title=""/>
          </v:shape>
          <o:OLEObject Type="Embed" ProgID="Equation.DSMT4" ShapeID="_x0000_i2144" DrawAspect="Content" ObjectID="_1493626168" r:id="rId2266"/>
        </w:object>
      </w:r>
      <w:r>
        <w:t>are known as the Lamé parameters. Using this equation, the stress-strain relationship can be written as</w:t>
      </w:r>
    </w:p>
    <w:p w14:paraId="510B275D" w14:textId="3BC595A7" w:rsidR="008C7882" w:rsidRDefault="008C7882" w:rsidP="008C7882">
      <w:pPr>
        <w:pStyle w:val="MTDisplayEquation"/>
      </w:pPr>
      <w:r>
        <w:tab/>
      </w:r>
      <w:r w:rsidR="00905817" w:rsidRPr="00905817">
        <w:rPr>
          <w:position w:val="-14"/>
        </w:rPr>
        <w:object w:dxaOrig="1900" w:dyaOrig="380" w14:anchorId="4E018BEC">
          <v:shape id="_x0000_i2145" type="#_x0000_t75" style="width:94.4pt;height:19pt" o:ole="">
            <v:imagedata r:id="rId2267" o:title=""/>
          </v:shape>
          <o:OLEObject Type="Embed" ProgID="Equation.DSMT4" ShapeID="_x0000_i2145" DrawAspect="Content" ObjectID="_1493626169" r:id="rId2268"/>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rsidR="004F1C97">
        <w:instrText>.</w:instrText>
      </w:r>
      <w:r w:rsidR="00827503">
        <w:fldChar w:fldCharType="begin"/>
      </w:r>
      <w:r w:rsidR="00827503">
        <w:instrText xml:space="preserve"> SEQ MTEqn \c \* Arabic \* MERGEFORMAT </w:instrText>
      </w:r>
      <w:r w:rsidR="00827503">
        <w:fldChar w:fldCharType="separate"/>
      </w:r>
      <w:r w:rsidR="00D3178E">
        <w:rPr>
          <w:noProof/>
        </w:rPr>
        <w:instrText>3</w:instrText>
      </w:r>
      <w:r w:rsidR="00827503">
        <w:rPr>
          <w:noProof/>
        </w:rPr>
        <w:fldChar w:fldCharType="end"/>
      </w:r>
      <w:r w:rsidR="004F1C97">
        <w:instrText>)</w:instrText>
      </w:r>
      <w:r w:rsidR="004F1C97">
        <w:fldChar w:fldCharType="end"/>
      </w:r>
    </w:p>
    <w:p w14:paraId="33F1F7B3" w14:textId="77777777" w:rsidR="008C7882" w:rsidRDefault="008C7882" w:rsidP="008C7882">
      <w:pPr>
        <w:pStyle w:val="MTDisplayEquation"/>
      </w:pPr>
      <w:r>
        <w:t xml:space="preserve">If the stress and strain are represented </w:t>
      </w:r>
      <w:r w:rsidR="00A574BE">
        <w:t>in</w:t>
      </w:r>
      <w:r>
        <w:t xml:space="preserve">Voigt </w:t>
      </w:r>
      <w:r w:rsidR="00A574BE">
        <w:t>notation</w:t>
      </w:r>
      <w:r>
        <w:t>, the constitutive equation can be rewritten in matrix form as</w:t>
      </w:r>
    </w:p>
    <w:p w14:paraId="64B84A7E" w14:textId="77777777" w:rsidR="008C7882" w:rsidRDefault="008C7882" w:rsidP="008C7882"/>
    <w:p w14:paraId="0D0EB405" w14:textId="12607FFC" w:rsidR="008C7882" w:rsidRDefault="008C7882" w:rsidP="008C7882">
      <w:pPr>
        <w:pStyle w:val="MTDisplayEquation"/>
      </w:pPr>
      <w:r>
        <w:tab/>
      </w:r>
      <w:r w:rsidR="00905817" w:rsidRPr="00905817">
        <w:rPr>
          <w:position w:val="-212"/>
        </w:rPr>
        <w:object w:dxaOrig="5140" w:dyaOrig="2380" w14:anchorId="082AF8F9">
          <v:shape id="_x0000_i2146" type="#_x0000_t75" style="width:257.45pt;height:118.85pt" o:ole="">
            <v:imagedata r:id="rId2269" o:title=""/>
          </v:shape>
          <o:OLEObject Type="Embed" ProgID="Equation.DSMT4" ShapeID="_x0000_i2146" DrawAspect="Content" ObjectID="_1493626170" r:id="rId2270"/>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rsidR="004F1C97">
        <w:instrText>.</w:instrText>
      </w:r>
      <w:r w:rsidR="00827503">
        <w:fldChar w:fldCharType="begin"/>
      </w:r>
      <w:r w:rsidR="00827503">
        <w:instrText xml:space="preserve"> SEQ MTEqn \c \* Arabic \* MERGEFORMAT </w:instrText>
      </w:r>
      <w:r w:rsidR="00827503">
        <w:fldChar w:fldCharType="separate"/>
      </w:r>
      <w:r w:rsidR="00D3178E">
        <w:rPr>
          <w:noProof/>
        </w:rPr>
        <w:instrText>4</w:instrText>
      </w:r>
      <w:r w:rsidR="00827503">
        <w:rPr>
          <w:noProof/>
        </w:rPr>
        <w:fldChar w:fldCharType="end"/>
      </w:r>
      <w:r w:rsidR="004F1C97">
        <w:instrText>)</w:instrText>
      </w:r>
      <w:r w:rsidR="004F1C97">
        <w:fldChar w:fldCharType="end"/>
      </w:r>
    </w:p>
    <w:p w14:paraId="081CDB0B" w14:textId="77777777" w:rsidR="008C7882" w:rsidRDefault="008C7882" w:rsidP="008C7882"/>
    <w:p w14:paraId="560BE373" w14:textId="3D7FE391" w:rsidR="008C7882" w:rsidRDefault="008C7882" w:rsidP="00FD7660">
      <w:r>
        <w:t xml:space="preserve">The </w:t>
      </w:r>
      <w:r w:rsidR="00190B2E">
        <w:t xml:space="preserve">shear </w:t>
      </w:r>
      <w:r>
        <w:t xml:space="preserve">strain measures </w:t>
      </w:r>
      <w:r w:rsidR="00905817" w:rsidRPr="00905817">
        <w:rPr>
          <w:position w:val="-14"/>
        </w:rPr>
        <w:object w:dxaOrig="859" w:dyaOrig="380" w14:anchorId="470BA4FC">
          <v:shape id="_x0000_i2147" type="#_x0000_t75" style="width:42.8pt;height:19pt" o:ole="">
            <v:imagedata r:id="rId2271" o:title=""/>
          </v:shape>
          <o:OLEObject Type="Embed" ProgID="Equation.DSMT4" ShapeID="_x0000_i2147" DrawAspect="Content" ObjectID="_1493626171" r:id="rId2272"/>
        </w:object>
      </w:r>
      <w:r w:rsidR="00190B2E">
        <w:t xml:space="preserve"> </w:t>
      </w:r>
      <w:r>
        <w:t xml:space="preserve">are </w:t>
      </w:r>
      <w:r w:rsidR="00A574BE">
        <w:t xml:space="preserve">called </w:t>
      </w:r>
      <w:r>
        <w:t xml:space="preserve">the </w:t>
      </w:r>
      <w:r>
        <w:rPr>
          <w:i/>
        </w:rPr>
        <w:t>engineering strains</w:t>
      </w:r>
      <w:r>
        <w:t xml:space="preserve">. </w:t>
      </w:r>
    </w:p>
    <w:p w14:paraId="2121A44C" w14:textId="77777777" w:rsidR="008C7882" w:rsidRDefault="008C7882" w:rsidP="008C7882"/>
    <w:p w14:paraId="22A8B235" w14:textId="6B7535C7" w:rsidR="008C7882" w:rsidRDefault="008C7882" w:rsidP="008C7882">
      <w:r>
        <w:t>The following table relates the Lam</w:t>
      </w:r>
      <w:r w:rsidR="00A574BE">
        <w:t>é</w:t>
      </w:r>
      <w:r>
        <w:t xml:space="preserve"> parameters to the more familiar Young’s modulus </w:t>
      </w:r>
      <w:r>
        <w:rPr>
          <w:i/>
        </w:rPr>
        <w:t>E</w:t>
      </w:r>
      <w:r>
        <w:t xml:space="preserve"> and Poisson’s ratio </w:t>
      </w:r>
      <w:r w:rsidR="00905817" w:rsidRPr="00905817">
        <w:rPr>
          <w:position w:val="-6"/>
        </w:rPr>
        <w:object w:dxaOrig="200" w:dyaOrig="220" w14:anchorId="14FDAB91">
          <v:shape id="_x0000_i2148" type="#_x0000_t75" style="width:10.2pt;height:10.85pt" o:ole="">
            <v:imagedata r:id="rId2273" o:title=""/>
          </v:shape>
          <o:OLEObject Type="Embed" ProgID="Equation.DSMT4" ShapeID="_x0000_i2148" DrawAspect="Content" ObjectID="_1493626172" r:id="rId2274"/>
        </w:object>
      </w:r>
      <w:r>
        <w:t xml:space="preserve">or to the bulk modulus </w:t>
      </w:r>
      <w:r>
        <w:rPr>
          <w:i/>
        </w:rPr>
        <w:t xml:space="preserve">K </w:t>
      </w:r>
      <w:r>
        <w:t xml:space="preserve">and shear modulus </w:t>
      </w:r>
      <w:r>
        <w:rPr>
          <w:i/>
        </w:rPr>
        <w:t>G</w:t>
      </w:r>
      <w:r>
        <w:t>.</w:t>
      </w:r>
    </w:p>
    <w:p w14:paraId="3CC95061" w14:textId="77777777" w:rsidR="008C7882" w:rsidRDefault="008C7882" w:rsidP="008C7882"/>
    <w:p w14:paraId="121D6AC3" w14:textId="77777777" w:rsidR="008C7882" w:rsidRDefault="008C7882" w:rsidP="008C7882"/>
    <w:p w14:paraId="0D95864C" w14:textId="77777777" w:rsidR="008C7882" w:rsidRDefault="008C7882" w:rsidP="008C7882"/>
    <w:p w14:paraId="3C4DC1B7" w14:textId="77777777" w:rsidR="008C7882" w:rsidRDefault="008C7882" w:rsidP="008C7882"/>
    <w:p w14:paraId="0E0D547D" w14:textId="77777777" w:rsidR="008C7882" w:rsidRDefault="008C7882" w:rsidP="008C7882"/>
    <w:p w14:paraId="306EEC12" w14:textId="77777777" w:rsidR="008C7882" w:rsidRDefault="008C7882" w:rsidP="008C7882"/>
    <w:p w14:paraId="2A632BE8" w14:textId="77777777" w:rsidR="008C7882" w:rsidRDefault="008C7882" w:rsidP="008C7882"/>
    <w:p w14:paraId="3998340E" w14:textId="77777777" w:rsidR="008C7882" w:rsidRDefault="008C7882" w:rsidP="008C7882"/>
    <w:p w14:paraId="1F11CF96" w14:textId="77777777" w:rsidR="008C7882" w:rsidRDefault="008C7882" w:rsidP="008C788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8C7882" w14:paraId="45A65D95" w14:textId="77777777" w:rsidTr="00FE38CD">
        <w:tc>
          <w:tcPr>
            <w:tcW w:w="2214" w:type="dxa"/>
            <w:shd w:val="clear" w:color="auto" w:fill="auto"/>
          </w:tcPr>
          <w:p w14:paraId="09556072" w14:textId="77777777" w:rsidR="008C7882" w:rsidRDefault="008C7882" w:rsidP="008C7882"/>
        </w:tc>
        <w:tc>
          <w:tcPr>
            <w:tcW w:w="2214" w:type="dxa"/>
            <w:shd w:val="clear" w:color="auto" w:fill="auto"/>
          </w:tcPr>
          <w:p w14:paraId="2B61BCAC" w14:textId="435F8FFF" w:rsidR="008C7882" w:rsidRDefault="00905817" w:rsidP="00905817">
            <w:r w:rsidRPr="00905817">
              <w:rPr>
                <w:position w:val="-10"/>
              </w:rPr>
              <w:object w:dxaOrig="460" w:dyaOrig="320" w14:anchorId="333B06CF">
                <v:shape id="_x0000_i2149" type="#_x0000_t75" style="width:22.4pt;height:15.6pt" o:ole="">
                  <v:imagedata r:id="rId2275" o:title=""/>
                </v:shape>
                <o:OLEObject Type="Embed" ProgID="Equation.DSMT4" ShapeID="_x0000_i2149" DrawAspect="Content" ObjectID="_1493626173" r:id="rId2276"/>
              </w:object>
            </w:r>
          </w:p>
        </w:tc>
        <w:tc>
          <w:tcPr>
            <w:tcW w:w="2214" w:type="dxa"/>
            <w:shd w:val="clear" w:color="auto" w:fill="auto"/>
          </w:tcPr>
          <w:p w14:paraId="5F8FE25B" w14:textId="308CD74D" w:rsidR="008C7882" w:rsidRDefault="00905817" w:rsidP="00905817">
            <w:r w:rsidRPr="00905817">
              <w:rPr>
                <w:position w:val="-10"/>
              </w:rPr>
              <w:object w:dxaOrig="460" w:dyaOrig="320" w14:anchorId="324A6FF9">
                <v:shape id="_x0000_i2150" type="#_x0000_t75" style="width:22.4pt;height:15.6pt" o:ole="">
                  <v:imagedata r:id="rId2277" o:title=""/>
                </v:shape>
                <o:OLEObject Type="Embed" ProgID="Equation.DSMT4" ShapeID="_x0000_i2150" DrawAspect="Content" ObjectID="_1493626174" r:id="rId2278"/>
              </w:object>
            </w:r>
          </w:p>
        </w:tc>
        <w:tc>
          <w:tcPr>
            <w:tcW w:w="2214" w:type="dxa"/>
            <w:shd w:val="clear" w:color="auto" w:fill="auto"/>
          </w:tcPr>
          <w:p w14:paraId="2DEBAF07" w14:textId="19CF269B" w:rsidR="008C7882" w:rsidRDefault="00905817" w:rsidP="00905817">
            <w:r w:rsidRPr="00905817">
              <w:rPr>
                <w:position w:val="-10"/>
              </w:rPr>
              <w:object w:dxaOrig="540" w:dyaOrig="320" w14:anchorId="08C57FED">
                <v:shape id="_x0000_i2151" type="#_x0000_t75" style="width:27.15pt;height:15.6pt" o:ole="">
                  <v:imagedata r:id="rId2279" o:title=""/>
                </v:shape>
                <o:OLEObject Type="Embed" ProgID="Equation.DSMT4" ShapeID="_x0000_i2151" DrawAspect="Content" ObjectID="_1493626175" r:id="rId2280"/>
              </w:object>
            </w:r>
          </w:p>
        </w:tc>
      </w:tr>
      <w:tr w:rsidR="008C7882" w14:paraId="10075672" w14:textId="77777777" w:rsidTr="00FE38CD">
        <w:tc>
          <w:tcPr>
            <w:tcW w:w="2214" w:type="dxa"/>
            <w:shd w:val="clear" w:color="auto" w:fill="auto"/>
          </w:tcPr>
          <w:p w14:paraId="1A610642" w14:textId="0BF812C5" w:rsidR="008C7882" w:rsidRDefault="00905817" w:rsidP="00905817">
            <w:r w:rsidRPr="00905817">
              <w:rPr>
                <w:position w:val="-10"/>
              </w:rPr>
              <w:object w:dxaOrig="460" w:dyaOrig="320" w14:anchorId="32C38B0D">
                <v:shape id="_x0000_i2152" type="#_x0000_t75" style="width:22.4pt;height:15.6pt" o:ole="">
                  <v:imagedata r:id="rId2281" o:title=""/>
                </v:shape>
                <o:OLEObject Type="Embed" ProgID="Equation.DSMT4" ShapeID="_x0000_i2152" DrawAspect="Content" ObjectID="_1493626176" r:id="rId2282"/>
              </w:object>
            </w:r>
          </w:p>
        </w:tc>
        <w:tc>
          <w:tcPr>
            <w:tcW w:w="2214" w:type="dxa"/>
            <w:shd w:val="clear" w:color="auto" w:fill="auto"/>
          </w:tcPr>
          <w:p w14:paraId="1739BF63" w14:textId="77777777" w:rsidR="008C7882" w:rsidRDefault="008C7882" w:rsidP="008C7882"/>
        </w:tc>
        <w:tc>
          <w:tcPr>
            <w:tcW w:w="2214" w:type="dxa"/>
            <w:shd w:val="clear" w:color="auto" w:fill="auto"/>
          </w:tcPr>
          <w:p w14:paraId="1D6FEF4A" w14:textId="298CBCF0" w:rsidR="008C7882" w:rsidRDefault="00905817" w:rsidP="00905817">
            <w:r w:rsidRPr="00905817">
              <w:rPr>
                <w:position w:val="-64"/>
              </w:rPr>
              <w:object w:dxaOrig="2000" w:dyaOrig="1400" w14:anchorId="2EF9BD2F">
                <v:shape id="_x0000_i2153" type="#_x0000_t75" style="width:99.85pt;height:69.95pt" o:ole="">
                  <v:imagedata r:id="rId2283" o:title=""/>
                </v:shape>
                <o:OLEObject Type="Embed" ProgID="Equation.DSMT4" ShapeID="_x0000_i2153" DrawAspect="Content" ObjectID="_1493626177" r:id="rId2284"/>
              </w:object>
            </w:r>
          </w:p>
        </w:tc>
        <w:tc>
          <w:tcPr>
            <w:tcW w:w="2214" w:type="dxa"/>
            <w:shd w:val="clear" w:color="auto" w:fill="auto"/>
          </w:tcPr>
          <w:p w14:paraId="6A3BB7CE" w14:textId="464BE777" w:rsidR="008C7882" w:rsidRDefault="00905817" w:rsidP="00905817">
            <w:r w:rsidRPr="00905817">
              <w:rPr>
                <w:position w:val="-58"/>
              </w:rPr>
              <w:object w:dxaOrig="1300" w:dyaOrig="1280" w14:anchorId="216D0985">
                <v:shape id="_x0000_i2154" type="#_x0000_t75" style="width:65.2pt;height:63.85pt" o:ole="">
                  <v:imagedata r:id="rId2285" o:title=""/>
                </v:shape>
                <o:OLEObject Type="Embed" ProgID="Equation.DSMT4" ShapeID="_x0000_i2154" DrawAspect="Content" ObjectID="_1493626178" r:id="rId2286"/>
              </w:object>
            </w:r>
          </w:p>
        </w:tc>
      </w:tr>
      <w:tr w:rsidR="008C7882" w14:paraId="43E91CD4" w14:textId="77777777" w:rsidTr="00FE38CD">
        <w:tc>
          <w:tcPr>
            <w:tcW w:w="2214" w:type="dxa"/>
            <w:shd w:val="clear" w:color="auto" w:fill="auto"/>
          </w:tcPr>
          <w:p w14:paraId="048C0984" w14:textId="2308F789" w:rsidR="008C7882" w:rsidRDefault="00905817" w:rsidP="00905817">
            <w:r w:rsidRPr="00905817">
              <w:rPr>
                <w:position w:val="-10"/>
              </w:rPr>
              <w:object w:dxaOrig="460" w:dyaOrig="320" w14:anchorId="266FC6F0">
                <v:shape id="_x0000_i2155" type="#_x0000_t75" style="width:22.4pt;height:15.6pt" o:ole="">
                  <v:imagedata r:id="rId2287" o:title=""/>
                </v:shape>
                <o:OLEObject Type="Embed" ProgID="Equation.DSMT4" ShapeID="_x0000_i2155" DrawAspect="Content" ObjectID="_1493626179" r:id="rId2288"/>
              </w:object>
            </w:r>
          </w:p>
        </w:tc>
        <w:tc>
          <w:tcPr>
            <w:tcW w:w="2214" w:type="dxa"/>
            <w:shd w:val="clear" w:color="auto" w:fill="auto"/>
          </w:tcPr>
          <w:p w14:paraId="0B55C5FA" w14:textId="7362858F" w:rsidR="008C7882" w:rsidRDefault="00905817" w:rsidP="00905817">
            <w:r w:rsidRPr="00905817">
              <w:rPr>
                <w:position w:val="-66"/>
              </w:rPr>
              <w:object w:dxaOrig="1840" w:dyaOrig="1440" w14:anchorId="15CB0EB9">
                <v:shape id="_x0000_i2156" type="#_x0000_t75" style="width:91.7pt;height:1in" o:ole="">
                  <v:imagedata r:id="rId2289" o:title=""/>
                </v:shape>
                <o:OLEObject Type="Embed" ProgID="Equation.DSMT4" ShapeID="_x0000_i2156" DrawAspect="Content" ObjectID="_1493626180" r:id="rId2290"/>
              </w:object>
            </w:r>
          </w:p>
        </w:tc>
        <w:tc>
          <w:tcPr>
            <w:tcW w:w="2214" w:type="dxa"/>
            <w:shd w:val="clear" w:color="auto" w:fill="auto"/>
          </w:tcPr>
          <w:p w14:paraId="7498C40F" w14:textId="77777777" w:rsidR="008C7882" w:rsidRDefault="008C7882" w:rsidP="008C7882"/>
        </w:tc>
        <w:tc>
          <w:tcPr>
            <w:tcW w:w="2214" w:type="dxa"/>
            <w:shd w:val="clear" w:color="auto" w:fill="auto"/>
          </w:tcPr>
          <w:p w14:paraId="23A67527" w14:textId="5C92E7EA" w:rsidR="008C7882" w:rsidRDefault="00905817" w:rsidP="00905817">
            <w:r w:rsidRPr="00905817">
              <w:rPr>
                <w:position w:val="-42"/>
              </w:rPr>
              <w:object w:dxaOrig="1219" w:dyaOrig="960" w14:anchorId="5D4D28F3">
                <v:shape id="_x0000_i2157" type="#_x0000_t75" style="width:61.15pt;height:47.55pt" o:ole="">
                  <v:imagedata r:id="rId2291" o:title=""/>
                </v:shape>
                <o:OLEObject Type="Embed" ProgID="Equation.DSMT4" ShapeID="_x0000_i2157" DrawAspect="Content" ObjectID="_1493626181" r:id="rId2292"/>
              </w:object>
            </w:r>
          </w:p>
        </w:tc>
      </w:tr>
      <w:tr w:rsidR="008C7882" w14:paraId="74D4498C" w14:textId="77777777" w:rsidTr="00FE38CD">
        <w:tc>
          <w:tcPr>
            <w:tcW w:w="2214" w:type="dxa"/>
            <w:shd w:val="clear" w:color="auto" w:fill="auto"/>
          </w:tcPr>
          <w:p w14:paraId="6103CBAD" w14:textId="5F94EF4C" w:rsidR="008C7882" w:rsidRDefault="00905817" w:rsidP="00905817">
            <w:r w:rsidRPr="00905817">
              <w:rPr>
                <w:position w:val="-10"/>
              </w:rPr>
              <w:object w:dxaOrig="540" w:dyaOrig="320" w14:anchorId="7CF70602">
                <v:shape id="_x0000_i2158" type="#_x0000_t75" style="width:27.15pt;height:15.6pt" o:ole="">
                  <v:imagedata r:id="rId2293" o:title=""/>
                </v:shape>
                <o:OLEObject Type="Embed" ProgID="Equation.DSMT4" ShapeID="_x0000_i2158" DrawAspect="Content" ObjectID="_1493626182" r:id="rId2294"/>
              </w:object>
            </w:r>
          </w:p>
        </w:tc>
        <w:tc>
          <w:tcPr>
            <w:tcW w:w="2214" w:type="dxa"/>
            <w:shd w:val="clear" w:color="auto" w:fill="auto"/>
          </w:tcPr>
          <w:p w14:paraId="69A9A3CE" w14:textId="3833706B" w:rsidR="008C7882" w:rsidRDefault="00905817" w:rsidP="00905817">
            <w:r w:rsidRPr="00905817">
              <w:rPr>
                <w:position w:val="-66"/>
              </w:rPr>
              <w:object w:dxaOrig="1380" w:dyaOrig="1440" w14:anchorId="1CD7AEE7">
                <v:shape id="_x0000_i2159" type="#_x0000_t75" style="width:69.3pt;height:1in" o:ole="">
                  <v:imagedata r:id="rId2295" o:title=""/>
                </v:shape>
                <o:OLEObject Type="Embed" ProgID="Equation.DSMT4" ShapeID="_x0000_i2159" DrawAspect="Content" ObjectID="_1493626183" r:id="rId2296"/>
              </w:object>
            </w:r>
          </w:p>
        </w:tc>
        <w:tc>
          <w:tcPr>
            <w:tcW w:w="2214" w:type="dxa"/>
            <w:shd w:val="clear" w:color="auto" w:fill="auto"/>
          </w:tcPr>
          <w:p w14:paraId="2BFE0E9F" w14:textId="1BFA7CAA" w:rsidR="008C7882" w:rsidRDefault="00905817" w:rsidP="00905817">
            <w:r w:rsidRPr="00905817">
              <w:rPr>
                <w:position w:val="-42"/>
              </w:rPr>
              <w:object w:dxaOrig="1219" w:dyaOrig="960" w14:anchorId="068F2AFA">
                <v:shape id="_x0000_i2160" type="#_x0000_t75" style="width:61.15pt;height:47.55pt" o:ole="">
                  <v:imagedata r:id="rId2297" o:title=""/>
                </v:shape>
                <o:OLEObject Type="Embed" ProgID="Equation.DSMT4" ShapeID="_x0000_i2160" DrawAspect="Content" ObjectID="_1493626184" r:id="rId2298"/>
              </w:object>
            </w:r>
          </w:p>
        </w:tc>
        <w:tc>
          <w:tcPr>
            <w:tcW w:w="2214" w:type="dxa"/>
            <w:shd w:val="clear" w:color="auto" w:fill="auto"/>
          </w:tcPr>
          <w:p w14:paraId="4C83BC1C" w14:textId="77777777" w:rsidR="008C7882" w:rsidRDefault="008C7882" w:rsidP="008C7882"/>
        </w:tc>
      </w:tr>
    </w:tbl>
    <w:p w14:paraId="0F1675BA" w14:textId="77777777" w:rsidR="008C7882" w:rsidRDefault="008C7882" w:rsidP="008C7882"/>
    <w:p w14:paraId="6BAF0967" w14:textId="77777777" w:rsidR="008C7882" w:rsidRPr="00A20A31" w:rsidRDefault="008C7882" w:rsidP="008C7882"/>
    <w:p w14:paraId="3508B465" w14:textId="77777777" w:rsidR="00536D05" w:rsidRDefault="00536D05" w:rsidP="008C7882">
      <w:r>
        <w:t>T</w:t>
      </w:r>
      <w:r w:rsidR="008C7882">
        <w:t xml:space="preserve">he theoretical range of the </w:t>
      </w:r>
      <w:r>
        <w:t xml:space="preserve">Young’s modulus and </w:t>
      </w:r>
      <w:r w:rsidR="008C7882">
        <w:t xml:space="preserve">Poisson’s ratio for an isotropic material </w:t>
      </w:r>
      <w:r w:rsidR="000A0A53">
        <w:t>have the ranges</w:t>
      </w:r>
    </w:p>
    <w:p w14:paraId="29FD69D3" w14:textId="6F6D8ABD" w:rsidR="00C420FD" w:rsidRDefault="00C420FD" w:rsidP="00C420FD">
      <w:pPr>
        <w:pStyle w:val="MTDisplayEquation"/>
      </w:pPr>
      <w:r>
        <w:tab/>
      </w:r>
      <w:r w:rsidR="00905817" w:rsidRPr="00905817">
        <w:rPr>
          <w:position w:val="-6"/>
        </w:rPr>
        <w:object w:dxaOrig="999" w:dyaOrig="279" w14:anchorId="63AC72C6">
          <v:shape id="_x0000_i2161" type="#_x0000_t75" style="width:50.25pt;height:14.25pt" o:ole="">
            <v:imagedata r:id="rId2299" o:title=""/>
          </v:shape>
          <o:OLEObject Type="Embed" ProgID="Equation.DSMT4" ShapeID="_x0000_i2161" DrawAspect="Content" ObjectID="_1493626185" r:id="rId2300"/>
        </w:object>
      </w:r>
      <w:r w:rsidR="000A0A53">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rsidR="004F1C97">
        <w:instrText>.</w:instrText>
      </w:r>
      <w:r w:rsidR="00827503">
        <w:fldChar w:fldCharType="begin"/>
      </w:r>
      <w:r w:rsidR="00827503">
        <w:instrText xml:space="preserve"> SEQ MTEqn \c \* Arabic \* MERGEFORMAT </w:instrText>
      </w:r>
      <w:r w:rsidR="00827503">
        <w:fldChar w:fldCharType="separate"/>
      </w:r>
      <w:r w:rsidR="00D3178E">
        <w:rPr>
          <w:noProof/>
        </w:rPr>
        <w:instrText>5</w:instrText>
      </w:r>
      <w:r w:rsidR="00827503">
        <w:rPr>
          <w:noProof/>
        </w:rPr>
        <w:fldChar w:fldCharType="end"/>
      </w:r>
      <w:r w:rsidR="004F1C97">
        <w:instrText>)</w:instrText>
      </w:r>
      <w:r w:rsidR="004F1C97">
        <w:fldChar w:fldCharType="end"/>
      </w:r>
    </w:p>
    <w:p w14:paraId="79D1830A" w14:textId="01BD41A5" w:rsidR="00C420FD" w:rsidRPr="00C420FD" w:rsidRDefault="00C420FD" w:rsidP="00C420FD">
      <w:pPr>
        <w:pStyle w:val="MTDisplayEquation"/>
      </w:pPr>
      <w:r>
        <w:tab/>
      </w:r>
      <w:r w:rsidR="00905817" w:rsidRPr="00905817">
        <w:rPr>
          <w:position w:val="-6"/>
        </w:rPr>
        <w:object w:dxaOrig="1200" w:dyaOrig="279" w14:anchorId="3BC34A26">
          <v:shape id="_x0000_i2162" type="#_x0000_t75" style="width:59.75pt;height:14.25pt" o:ole="">
            <v:imagedata r:id="rId2301" o:title=""/>
          </v:shape>
          <o:OLEObject Type="Embed" ProgID="Equation.DSMT4" ShapeID="_x0000_i2162" DrawAspect="Content" ObjectID="_1493626186" r:id="rId2302"/>
        </w:object>
      </w:r>
      <w:r w:rsidR="000A0A53">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rsidR="004F1C97">
        <w:instrText>.</w:instrText>
      </w:r>
      <w:r w:rsidR="00827503">
        <w:fldChar w:fldCharType="begin"/>
      </w:r>
      <w:r w:rsidR="00827503">
        <w:instrText xml:space="preserve"> SEQ MTEqn \c \* Arabic \* MERGEFORMAT </w:instrText>
      </w:r>
      <w:r w:rsidR="00827503">
        <w:fldChar w:fldCharType="separate"/>
      </w:r>
      <w:r w:rsidR="00D3178E">
        <w:rPr>
          <w:noProof/>
        </w:rPr>
        <w:instrText>6</w:instrText>
      </w:r>
      <w:r w:rsidR="00827503">
        <w:rPr>
          <w:noProof/>
        </w:rPr>
        <w:fldChar w:fldCharType="end"/>
      </w:r>
      <w:r w:rsidR="004F1C97">
        <w:instrText>)</w:instrText>
      </w:r>
      <w:r w:rsidR="004F1C97">
        <w:fldChar w:fldCharType="end"/>
      </w:r>
    </w:p>
    <w:p w14:paraId="759D0A18" w14:textId="77777777" w:rsidR="008C7882" w:rsidRDefault="008C7882" w:rsidP="008C7882">
      <w:r>
        <w:t>Materials with Poisson’s ratio (close to) 0.5 are known as (nearly-) incompressible materials. For these materials, the bulk modulus approaches infinity. Most materials have a positive Poisson’s ratio</w:t>
      </w:r>
      <w:r w:rsidR="000A0A53">
        <w:t>.  H</w:t>
      </w:r>
      <w:r w:rsidR="00A574BE">
        <w:t xml:space="preserve">owever </w:t>
      </w:r>
      <w:r>
        <w:t xml:space="preserve">there do exist some materials with a negative ratio. These materials are known as </w:t>
      </w:r>
      <w:r w:rsidRPr="002B361D">
        <w:rPr>
          <w:i/>
        </w:rPr>
        <w:t>auxetic</w:t>
      </w:r>
      <w:r>
        <w:t xml:space="preserve"> materials and they have the remarkable property that they expand under tension.</w:t>
      </w:r>
    </w:p>
    <w:p w14:paraId="2499377A" w14:textId="77777777" w:rsidR="008C7882" w:rsidRDefault="008C7882" w:rsidP="008C7882"/>
    <w:p w14:paraId="24F2076F" w14:textId="77777777" w:rsidR="008C7882" w:rsidRDefault="008C7882" w:rsidP="008C7882">
      <w:r>
        <w:t>The linear stress-strain relationship can also be derived from a strain-energy function such as in the case of hyperelastic materials. In this case the linear strain-energy is given by</w:t>
      </w:r>
    </w:p>
    <w:p w14:paraId="7413E511" w14:textId="077B6473" w:rsidR="008C7882" w:rsidRDefault="008C7882" w:rsidP="008C7882">
      <w:pPr>
        <w:pStyle w:val="MTDisplayEquation"/>
      </w:pPr>
      <w:r>
        <w:tab/>
      </w:r>
      <w:r w:rsidR="00905817" w:rsidRPr="00905817">
        <w:rPr>
          <w:position w:val="-24"/>
        </w:rPr>
        <w:object w:dxaOrig="1340" w:dyaOrig="620" w14:anchorId="12312971">
          <v:shape id="_x0000_i2163" type="#_x0000_t75" style="width:67.25pt;height:30.55pt" o:ole="">
            <v:imagedata r:id="rId2303" o:title=""/>
          </v:shape>
          <o:OLEObject Type="Embed" ProgID="Equation.DSMT4" ShapeID="_x0000_i2163" DrawAspect="Content" ObjectID="_1493626187" r:id="rId2304"/>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bookmarkStart w:id="1198" w:name="ZEqnNum907167"/>
      <w:r w:rsidR="004F1C97">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rsidR="004F1C97">
        <w:instrText>.</w:instrText>
      </w:r>
      <w:r w:rsidR="00827503">
        <w:fldChar w:fldCharType="begin"/>
      </w:r>
      <w:r w:rsidR="00827503">
        <w:instrText xml:space="preserve"> SEQ MTEqn \c \* Arabic \* MERGEFORMAT </w:instrText>
      </w:r>
      <w:r w:rsidR="00827503">
        <w:fldChar w:fldCharType="separate"/>
      </w:r>
      <w:r w:rsidR="00D3178E">
        <w:rPr>
          <w:noProof/>
        </w:rPr>
        <w:instrText>7</w:instrText>
      </w:r>
      <w:r w:rsidR="00827503">
        <w:rPr>
          <w:noProof/>
        </w:rPr>
        <w:fldChar w:fldCharType="end"/>
      </w:r>
      <w:r w:rsidR="004F1C97">
        <w:instrText>)</w:instrText>
      </w:r>
      <w:bookmarkEnd w:id="1198"/>
      <w:r w:rsidR="004F1C97">
        <w:fldChar w:fldCharType="end"/>
      </w:r>
    </w:p>
    <w:p w14:paraId="3A47C2C6" w14:textId="786384B7" w:rsidR="008C7882" w:rsidRDefault="008C7882" w:rsidP="008C7882">
      <w:r>
        <w:t xml:space="preserve">The stress is then similarly derived from </w:t>
      </w:r>
      <w:r w:rsidR="00905817" w:rsidRPr="00905817">
        <w:rPr>
          <w:position w:val="-24"/>
        </w:rPr>
        <w:object w:dxaOrig="840" w:dyaOrig="620" w14:anchorId="3B6216FD">
          <v:shape id="_x0000_i2164" type="#_x0000_t75" style="width:42.1pt;height:30.55pt" o:ole="">
            <v:imagedata r:id="rId2305" o:title=""/>
          </v:shape>
          <o:OLEObject Type="Embed" ProgID="Equation.DSMT4" ShapeID="_x0000_i2164" DrawAspect="Content" ObjectID="_1493626188" r:id="rId2306"/>
        </w:object>
      </w:r>
      <w:r>
        <w:t xml:space="preserve">. In the case of isotropic elasticity, </w:t>
      </w:r>
      <w:r w:rsidR="004F1C97">
        <w:fldChar w:fldCharType="begin"/>
      </w:r>
      <w:r w:rsidR="004F1C97">
        <w:instrText xml:space="preserve"> GOTOBUTTON ZEqnNum907167  \* MERGEFORMAT </w:instrText>
      </w:r>
      <w:r w:rsidR="00827503">
        <w:fldChar w:fldCharType="begin"/>
      </w:r>
      <w:r w:rsidR="00827503">
        <w:instrText xml:space="preserve"> REF ZEqnNum9071</w:instrText>
      </w:r>
      <w:r w:rsidR="00827503">
        <w:instrText xml:space="preserve">67 \* Charformat \! \* MERGEFORMAT </w:instrText>
      </w:r>
      <w:r w:rsidR="00827503">
        <w:fldChar w:fldCharType="separate"/>
      </w:r>
      <w:r w:rsidR="00D3178E">
        <w:instrText>(5.7)</w:instrText>
      </w:r>
      <w:r w:rsidR="00827503">
        <w:fldChar w:fldCharType="end"/>
      </w:r>
      <w:r w:rsidR="004F1C97">
        <w:fldChar w:fldCharType="end"/>
      </w:r>
      <w:r w:rsidR="004F1C97">
        <w:t xml:space="preserve"> </w:t>
      </w:r>
      <w:r>
        <w:t>can be simplified:</w:t>
      </w:r>
    </w:p>
    <w:p w14:paraId="6E07FAAC" w14:textId="1620A521" w:rsidR="008C7882" w:rsidRDefault="008C7882" w:rsidP="008C7882">
      <w:pPr>
        <w:pStyle w:val="MTDisplayEquation"/>
      </w:pPr>
      <w:r>
        <w:tab/>
      </w:r>
      <w:r w:rsidR="00905817" w:rsidRPr="00905817">
        <w:rPr>
          <w:position w:val="-24"/>
        </w:rPr>
        <w:object w:dxaOrig="2180" w:dyaOrig="620" w14:anchorId="1A6D4E32">
          <v:shape id="_x0000_i2165" type="#_x0000_t75" style="width:108.7pt;height:30.55pt" o:ole="">
            <v:imagedata r:id="rId2307" o:title=""/>
          </v:shape>
          <o:OLEObject Type="Embed" ProgID="Equation.DSMT4" ShapeID="_x0000_i2165" DrawAspect="Content" ObjectID="_1493626189" r:id="rId230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8</w:instrText>
      </w:r>
      <w:r w:rsidR="00827503">
        <w:rPr>
          <w:noProof/>
        </w:rPr>
        <w:fldChar w:fldCharType="end"/>
      </w:r>
      <w:r>
        <w:instrText>)</w:instrText>
      </w:r>
      <w:r>
        <w:fldChar w:fldCharType="end"/>
      </w:r>
    </w:p>
    <w:p w14:paraId="43288308" w14:textId="77777777" w:rsidR="008C7882" w:rsidRDefault="008C7882" w:rsidP="00FD7660">
      <w:r>
        <w:t>The Cauchy stress is now given</w:t>
      </w:r>
      <w:r w:rsidR="00A574BE">
        <w:t xml:space="preserve"> in tensor form</w:t>
      </w:r>
      <w:r>
        <w:t xml:space="preserve"> by</w:t>
      </w:r>
    </w:p>
    <w:p w14:paraId="0437AF23" w14:textId="3783D1EB" w:rsidR="008C7882" w:rsidRDefault="008C7882" w:rsidP="008C7882">
      <w:pPr>
        <w:pStyle w:val="MTDisplayEquation"/>
      </w:pPr>
      <w:r>
        <w:tab/>
      </w:r>
      <w:r w:rsidR="00905817" w:rsidRPr="00905817">
        <w:rPr>
          <w:position w:val="-14"/>
        </w:rPr>
        <w:object w:dxaOrig="1840" w:dyaOrig="400" w14:anchorId="1ED4AB47">
          <v:shape id="_x0000_i2166" type="#_x0000_t75" style="width:91.7pt;height:19.7pt" o:ole="">
            <v:imagedata r:id="rId2309" o:title=""/>
          </v:shape>
          <o:OLEObject Type="Embed" ProgID="Equation.DSMT4" ShapeID="_x0000_i2166" DrawAspect="Content" ObjectID="_1493626190" r:id="rId231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9</w:instrText>
      </w:r>
      <w:r w:rsidR="00827503">
        <w:rPr>
          <w:noProof/>
        </w:rPr>
        <w:fldChar w:fldCharType="end"/>
      </w:r>
      <w:r>
        <w:instrText>)</w:instrText>
      </w:r>
      <w:r>
        <w:fldChar w:fldCharType="end"/>
      </w:r>
    </w:p>
    <w:p w14:paraId="67469466" w14:textId="77777777" w:rsidR="008C7882" w:rsidRPr="008B003E" w:rsidRDefault="008C7882" w:rsidP="008C7882"/>
    <w:p w14:paraId="19B80039" w14:textId="77777777" w:rsidR="008C7882" w:rsidRDefault="008C7882" w:rsidP="008C7882"/>
    <w:p w14:paraId="42ED4527" w14:textId="77777777" w:rsidR="00C5691A" w:rsidRDefault="008C7882" w:rsidP="008C7882">
      <w:pPr>
        <w:pStyle w:val="Heading2"/>
      </w:pPr>
      <w:r>
        <w:br w:type="page"/>
      </w:r>
      <w:bookmarkStart w:id="1199" w:name="_Toc289032573"/>
      <w:bookmarkStart w:id="1200" w:name="_Ref160500499"/>
      <w:r w:rsidR="00C5691A">
        <w:lastRenderedPageBreak/>
        <w:t>Compressible Materials</w:t>
      </w:r>
      <w:bookmarkEnd w:id="1199"/>
    </w:p>
    <w:p w14:paraId="2382B6B9" w14:textId="77777777" w:rsidR="008C7882" w:rsidRDefault="008C7882" w:rsidP="008F4203">
      <w:pPr>
        <w:pStyle w:val="Heading3"/>
      </w:pPr>
      <w:bookmarkStart w:id="1201" w:name="_Toc289032574"/>
      <w:r>
        <w:t>Isotropic Elasticity</w:t>
      </w:r>
      <w:bookmarkEnd w:id="1200"/>
      <w:bookmarkEnd w:id="1201"/>
    </w:p>
    <w:p w14:paraId="68A88A9B" w14:textId="589888FC" w:rsidR="008C7882" w:rsidRDefault="008C7882" w:rsidP="008C7882">
      <w:r>
        <w:t xml:space="preserve">The linear elastic material model as described in section </w:t>
      </w:r>
      <w:r>
        <w:fldChar w:fldCharType="begin"/>
      </w:r>
      <w:r>
        <w:instrText xml:space="preserve"> REF _Ref172102939 \r \h </w:instrText>
      </w:r>
      <w:r>
        <w:fldChar w:fldCharType="separate"/>
      </w:r>
      <w:r w:rsidR="00D3178E">
        <w:t>5.1</w:t>
      </w:r>
      <w:r>
        <w:fldChar w:fldCharType="end"/>
      </w:r>
      <w:r>
        <w:t xml:space="preserve"> is only valid for small strains and small rotations. A first modification to this model to the range of nonlinear deformations is given by the St. Venant-Kirchhoff model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 xml:space="preserve">, which in FEBio is referred to as </w:t>
      </w:r>
      <w:r>
        <w:rPr>
          <w:i/>
        </w:rPr>
        <w:t>isotropic elasticity</w:t>
      </w:r>
      <w:r>
        <w:t>. This model is objective for large strains and rotations. For the isotropic case it can be derived from the following hyperelastic strain-energy function:</w:t>
      </w:r>
    </w:p>
    <w:p w14:paraId="24DA4D61" w14:textId="029567B5" w:rsidR="008C7882" w:rsidRDefault="008C7882" w:rsidP="008C7882">
      <w:pPr>
        <w:pStyle w:val="MTDisplayEquation"/>
      </w:pPr>
      <w:r>
        <w:tab/>
      </w:r>
      <w:r w:rsidR="00905817" w:rsidRPr="00905817">
        <w:rPr>
          <w:position w:val="-24"/>
        </w:rPr>
        <w:object w:dxaOrig="2360" w:dyaOrig="620" w14:anchorId="3F958697">
          <v:shape id="_x0000_i2167" type="#_x0000_t75" style="width:118.2pt;height:30.55pt" o:ole="">
            <v:imagedata r:id="rId2311" o:title=""/>
          </v:shape>
          <o:OLEObject Type="Embed" ProgID="Equation.DSMT4" ShapeID="_x0000_i2167" DrawAspect="Content" ObjectID="_1493626191" r:id="rId231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w:instrText>
      </w:r>
      <w:r w:rsidR="00827503">
        <w:instrText xml:space="preserve">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10</w:instrText>
      </w:r>
      <w:r w:rsidR="00827503">
        <w:rPr>
          <w:noProof/>
        </w:rPr>
        <w:fldChar w:fldCharType="end"/>
      </w:r>
      <w:r>
        <w:instrText>)</w:instrText>
      </w:r>
      <w:r>
        <w:fldChar w:fldCharType="end"/>
      </w:r>
    </w:p>
    <w:p w14:paraId="65D73962" w14:textId="77777777" w:rsidR="008C7882" w:rsidRDefault="008C7882" w:rsidP="008C7882">
      <w:r>
        <w:t>The second Piola-Kirchhoff stress can be derived from this:</w:t>
      </w:r>
    </w:p>
    <w:p w14:paraId="0CC158D2" w14:textId="74C7EFCC" w:rsidR="008C7882" w:rsidRDefault="008C7882" w:rsidP="008C7882">
      <w:pPr>
        <w:pStyle w:val="MTDisplayEquation"/>
      </w:pPr>
      <w:r>
        <w:tab/>
      </w:r>
      <w:r w:rsidR="00905817" w:rsidRPr="00905817">
        <w:rPr>
          <w:position w:val="-24"/>
        </w:rPr>
        <w:object w:dxaOrig="2560" w:dyaOrig="620" w14:anchorId="35A3580B">
          <v:shape id="_x0000_i2168" type="#_x0000_t75" style="width:128.4pt;height:30.55pt" o:ole="">
            <v:imagedata r:id="rId2313" o:title=""/>
          </v:shape>
          <o:OLEObject Type="Embed" ProgID="Equation.DSMT4" ShapeID="_x0000_i2168" DrawAspect="Content" ObjectID="_1493626192" r:id="rId231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11</w:instrText>
      </w:r>
      <w:r w:rsidR="00827503">
        <w:rPr>
          <w:noProof/>
        </w:rPr>
        <w:fldChar w:fldCharType="end"/>
      </w:r>
      <w:r>
        <w:instrText>)</w:instrText>
      </w:r>
      <w:r>
        <w:fldChar w:fldCharType="end"/>
      </w:r>
    </w:p>
    <w:p w14:paraId="70791933" w14:textId="77777777" w:rsidR="00CA0005" w:rsidRDefault="008C7882" w:rsidP="008C7882">
      <w:r>
        <w:t xml:space="preserve">Note that these equations are similar to the corresponding equations in the linear elastic case, </w:t>
      </w:r>
      <w:r w:rsidR="00A574BE">
        <w:t xml:space="preserve">except that </w:t>
      </w:r>
      <w:r>
        <w:t xml:space="preserve">the small strain tensor is replaced by the </w:t>
      </w:r>
      <w:r w:rsidR="00A574BE">
        <w:t>Green-</w:t>
      </w:r>
      <w:r>
        <w:t>Lagrang</w:t>
      </w:r>
      <w:r w:rsidR="00A574BE">
        <w:t>e</w:t>
      </w:r>
      <w:r>
        <w:t xml:space="preserve"> elasticity tensor </w:t>
      </w:r>
      <w:r>
        <w:rPr>
          <w:b/>
        </w:rPr>
        <w:t>E</w:t>
      </w:r>
      <w:r>
        <w:t>.</w:t>
      </w:r>
      <w:r w:rsidR="00714C24">
        <w:t xml:space="preserve"> The material elasticity tensor is then given by,</w:t>
      </w:r>
    </w:p>
    <w:p w14:paraId="70C89A1B" w14:textId="6A83E453" w:rsidR="004F6FB0" w:rsidRDefault="004F6FB0" w:rsidP="004F6FB0">
      <w:pPr>
        <w:pStyle w:val="MTDisplayEquation"/>
      </w:pPr>
      <w:r>
        <w:tab/>
      </w:r>
      <w:r w:rsidR="002E6B79" w:rsidRPr="00905817">
        <w:rPr>
          <w:position w:val="-24"/>
        </w:rPr>
        <w:object w:dxaOrig="2560" w:dyaOrig="620" w14:anchorId="288EF076">
          <v:shape id="_x0000_i2169" type="#_x0000_t75" style="width:128.4pt;height:30.55pt" o:ole="">
            <v:imagedata r:id="rId2315" o:title=""/>
          </v:shape>
          <o:OLEObject Type="Embed" ProgID="Equation.DSMT4" ShapeID="_x0000_i2169" DrawAspect="Content" ObjectID="_1493626193" r:id="rId2316"/>
        </w:object>
      </w:r>
      <w:r w:rsidR="006D761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12</w:instrText>
      </w:r>
      <w:r w:rsidR="00827503">
        <w:rPr>
          <w:noProof/>
        </w:rPr>
        <w:fldChar w:fldCharType="end"/>
      </w:r>
      <w:r>
        <w:instrText>)</w:instrText>
      </w:r>
      <w:r>
        <w:fldChar w:fldCharType="end"/>
      </w:r>
    </w:p>
    <w:p w14:paraId="5ACD0341" w14:textId="77777777" w:rsidR="00A447B3" w:rsidRDefault="008C7882" w:rsidP="008C7882">
      <w:pPr>
        <w:rPr>
          <w:ins w:id="1202" w:author="Gerard" w:date="2014-08-27T22:11:00Z"/>
        </w:rPr>
      </w:pPr>
      <w:r>
        <w:t xml:space="preserve">It is important to note that </w:t>
      </w:r>
      <w:r w:rsidR="000A0A53">
        <w:t xml:space="preserve">although </w:t>
      </w:r>
      <w:r>
        <w:t>this model is objective,</w:t>
      </w:r>
      <w:r w:rsidR="000A0A53">
        <w:t xml:space="preserve"> it</w:t>
      </w:r>
      <w:r>
        <w:t xml:space="preserve"> should only be used for small strains. For large strains, the response can be somewhat strange if not completely unrealistic. For example, it can be shown that under uni-axial tension the stress becomes infinite and the volume tends to zero for finite strains. Therefore, for large strains it is highly recommended to avoid this material and instead use one of the other non-linear material models described below.</w:t>
      </w:r>
      <w:ins w:id="1203" w:author="Gerard" w:date="2014-08-27T22:11:00Z">
        <w:r w:rsidR="00A447B3">
          <w:t xml:space="preserve"> The Cauchy stress is</w:t>
        </w:r>
      </w:ins>
    </w:p>
    <w:p w14:paraId="0602C1CA" w14:textId="27C89654" w:rsidR="00A447B3" w:rsidRDefault="00A447B3">
      <w:pPr>
        <w:pStyle w:val="MTDisplayEquation"/>
        <w:pPrChange w:id="1204" w:author="Gerard" w:date="2014-08-27T22:11:00Z">
          <w:pPr/>
        </w:pPrChange>
      </w:pPr>
      <w:ins w:id="1205" w:author="Gerard" w:date="2014-08-27T22:11:00Z">
        <w:r>
          <w:tab/>
        </w:r>
      </w:ins>
      <w:r w:rsidR="00905817" w:rsidRPr="00905817">
        <w:rPr>
          <w:position w:val="-24"/>
        </w:rPr>
        <w:object w:dxaOrig="2680" w:dyaOrig="620" w14:anchorId="4CD4710F">
          <v:shape id="_x0000_i2170" type="#_x0000_t75" style="width:133.8pt;height:30.55pt" o:ole="">
            <v:imagedata r:id="rId2317" o:title=""/>
          </v:shape>
          <o:OLEObject Type="Embed" ProgID="Equation.DSMT4" ShapeID="_x0000_i2170" DrawAspect="Content" ObjectID="_1493626194" r:id="rId2318"/>
        </w:object>
      </w:r>
      <w:ins w:id="1206" w:author="Gerard" w:date="2014-08-27T22:11:00Z">
        <w:r>
          <w:t xml:space="preserve"> </w:t>
        </w:r>
        <w:r>
          <w:tab/>
        </w:r>
        <w:r>
          <w:fldChar w:fldCharType="begin"/>
        </w:r>
        <w:r>
          <w:instrText xml:space="preserve"> MACROBUTTON MTPlaceRef \* MERGEFORMAT </w:instrText>
        </w:r>
        <w:r>
          <w:fldChar w:fldCharType="begin"/>
        </w:r>
        <w:r>
          <w:instrText xml:space="preserve"> SEQ MTEqn \h \* MERGEFORMAT </w:instrText>
        </w:r>
      </w:ins>
      <w:del w:id="1207" w:author="Gerard" w:date="2015-05-06T12:49:00Z">
        <w:r>
          <w:fldChar w:fldCharType="end"/>
        </w:r>
      </w:del>
      <w:ins w:id="1208" w:author="Gerard" w:date="2014-08-27T22:11:00Z">
        <w:r>
          <w:instrText>(</w:instrText>
        </w:r>
        <w:r>
          <w:fldChar w:fldCharType="begin"/>
        </w:r>
        <w:r>
          <w:instrText xml:space="preserve"> SEQ MTSec \c \* Arabic \* MERGEFORMAT </w:instrText>
        </w:r>
      </w:ins>
      <w:r>
        <w:fldChar w:fldCharType="separate"/>
      </w:r>
      <w:ins w:id="1209" w:author="rawlins" w:date="2015-05-19T17:23:00Z">
        <w:r w:rsidR="00D3178E">
          <w:rPr>
            <w:noProof/>
          </w:rPr>
          <w:instrText>5</w:instrText>
        </w:r>
      </w:ins>
      <w:ins w:id="1210" w:author="Gerard" w:date="2014-08-27T22:11:00Z">
        <w:r>
          <w:fldChar w:fldCharType="end"/>
        </w:r>
        <w:r>
          <w:instrText>.</w:instrText>
        </w:r>
        <w:r>
          <w:fldChar w:fldCharType="begin"/>
        </w:r>
        <w:r>
          <w:instrText xml:space="preserve"> SEQ MTEqn \c \* Arabic \* MERGEFORMAT </w:instrText>
        </w:r>
      </w:ins>
      <w:r>
        <w:fldChar w:fldCharType="separate"/>
      </w:r>
      <w:ins w:id="1211" w:author="rawlins" w:date="2015-05-19T17:23:00Z">
        <w:r w:rsidR="00D3178E">
          <w:rPr>
            <w:noProof/>
          </w:rPr>
          <w:instrText>13</w:instrText>
        </w:r>
      </w:ins>
      <w:ins w:id="1212" w:author="Gerard" w:date="2014-08-27T22:11:00Z">
        <w:r>
          <w:fldChar w:fldCharType="end"/>
        </w:r>
        <w:r>
          <w:instrText>)</w:instrText>
        </w:r>
        <w:r>
          <w:fldChar w:fldCharType="end"/>
        </w:r>
      </w:ins>
    </w:p>
    <w:p w14:paraId="32D10873" w14:textId="59A96B4A" w:rsidR="008C7882" w:rsidRDefault="00A447B3" w:rsidP="008C7882">
      <w:pPr>
        <w:rPr>
          <w:ins w:id="1213" w:author="Gerard" w:date="2014-08-27T22:16:00Z"/>
        </w:rPr>
      </w:pPr>
      <w:ins w:id="1214" w:author="Gerard" w:date="2014-08-27T22:15:00Z">
        <w:r>
          <w:t xml:space="preserve">where </w:t>
        </w:r>
      </w:ins>
      <w:r w:rsidR="00905817" w:rsidRPr="00905817">
        <w:rPr>
          <w:position w:val="-14"/>
        </w:rPr>
        <w:object w:dxaOrig="1719" w:dyaOrig="400" w14:anchorId="4A7787E2">
          <v:shape id="_x0000_i2171" type="#_x0000_t75" style="width:86.25pt;height:19.7pt" o:ole="">
            <v:imagedata r:id="rId2319" o:title=""/>
          </v:shape>
          <o:OLEObject Type="Embed" ProgID="Equation.DSMT4" ShapeID="_x0000_i2171" DrawAspect="Content" ObjectID="_1493626195" r:id="rId2320"/>
        </w:object>
      </w:r>
      <w:ins w:id="1215" w:author="Gerard" w:date="2014-08-27T22:15:00Z">
        <w:r>
          <w:t xml:space="preserve"> , whereas the spatial elasticity tensor is</w:t>
        </w:r>
      </w:ins>
    </w:p>
    <w:p w14:paraId="183DE1BF" w14:textId="0CE7FF42" w:rsidR="00A447B3" w:rsidRDefault="00A447B3">
      <w:pPr>
        <w:pStyle w:val="MTDisplayEquation"/>
        <w:pPrChange w:id="1216" w:author="Gerard" w:date="2014-08-27T22:16:00Z">
          <w:pPr/>
        </w:pPrChange>
      </w:pPr>
      <w:ins w:id="1217" w:author="Gerard" w:date="2014-08-27T22:16:00Z">
        <w:r>
          <w:tab/>
        </w:r>
      </w:ins>
      <w:r w:rsidR="00905817" w:rsidRPr="00905817">
        <w:rPr>
          <w:position w:val="-24"/>
        </w:rPr>
        <w:object w:dxaOrig="2340" w:dyaOrig="620" w14:anchorId="5E328A41">
          <v:shape id="_x0000_i2172" type="#_x0000_t75" style="width:116.85pt;height:30.55pt" o:ole="">
            <v:imagedata r:id="rId2321" o:title=""/>
          </v:shape>
          <o:OLEObject Type="Embed" ProgID="Equation.DSMT4" ShapeID="_x0000_i2172" DrawAspect="Content" ObjectID="_1493626196" r:id="rId2322"/>
        </w:object>
      </w:r>
      <w:ins w:id="1218" w:author="Gerard" w:date="2014-08-27T22:16:00Z">
        <w:r>
          <w:t xml:space="preserve"> </w:t>
        </w:r>
        <w:r>
          <w:tab/>
        </w:r>
        <w:r>
          <w:fldChar w:fldCharType="begin"/>
        </w:r>
        <w:r>
          <w:instrText xml:space="preserve"> MACROBUTTON MTPlaceRef \* MERGEFORMAT </w:instrText>
        </w:r>
        <w:r>
          <w:fldChar w:fldCharType="begin"/>
        </w:r>
        <w:r>
          <w:instrText xml:space="preserve"> SEQ MTEqn \h \* MERGEFORMAT </w:instrText>
        </w:r>
      </w:ins>
      <w:del w:id="1219" w:author="Gerard" w:date="2015-05-06T12:49:00Z">
        <w:r>
          <w:fldChar w:fldCharType="end"/>
        </w:r>
      </w:del>
      <w:ins w:id="1220" w:author="Gerard" w:date="2014-08-27T22:16:00Z">
        <w:r>
          <w:instrText>(</w:instrText>
        </w:r>
        <w:r>
          <w:fldChar w:fldCharType="begin"/>
        </w:r>
        <w:r>
          <w:instrText xml:space="preserve"> SEQ MTSec \c \* Arabic \* MERGEFORMAT </w:instrText>
        </w:r>
      </w:ins>
      <w:r>
        <w:fldChar w:fldCharType="separate"/>
      </w:r>
      <w:ins w:id="1221" w:author="rawlins" w:date="2015-05-19T17:23:00Z">
        <w:r w:rsidR="00D3178E">
          <w:rPr>
            <w:noProof/>
          </w:rPr>
          <w:instrText>5</w:instrText>
        </w:r>
      </w:ins>
      <w:ins w:id="1222" w:author="Gerard" w:date="2014-08-27T22:16:00Z">
        <w:r>
          <w:fldChar w:fldCharType="end"/>
        </w:r>
        <w:r>
          <w:instrText>.</w:instrText>
        </w:r>
        <w:r>
          <w:fldChar w:fldCharType="begin"/>
        </w:r>
        <w:r>
          <w:instrText xml:space="preserve"> SEQ MTEqn \c \* Arabic \* MERGEFORMAT </w:instrText>
        </w:r>
      </w:ins>
      <w:r>
        <w:fldChar w:fldCharType="separate"/>
      </w:r>
      <w:ins w:id="1223" w:author="rawlins" w:date="2015-05-19T17:23:00Z">
        <w:r w:rsidR="00D3178E">
          <w:rPr>
            <w:noProof/>
          </w:rPr>
          <w:instrText>14</w:instrText>
        </w:r>
      </w:ins>
      <w:ins w:id="1224" w:author="Gerard" w:date="2014-08-27T22:16:00Z">
        <w:r>
          <w:fldChar w:fldCharType="end"/>
        </w:r>
        <w:r>
          <w:instrText>)</w:instrText>
        </w:r>
        <w:r>
          <w:fldChar w:fldCharType="end"/>
        </w:r>
      </w:ins>
    </w:p>
    <w:p w14:paraId="190A182F" w14:textId="77777777" w:rsidR="004979AD" w:rsidRDefault="004979AD" w:rsidP="004979AD">
      <w:pPr>
        <w:pStyle w:val="Heading3"/>
      </w:pPr>
      <w:bookmarkStart w:id="1225" w:name="_Toc289032575"/>
      <w:r>
        <w:t>Orthotropic Elasticity</w:t>
      </w:r>
      <w:bookmarkEnd w:id="1225"/>
    </w:p>
    <w:p w14:paraId="334E749A" w14:textId="22B2577F" w:rsidR="004979AD" w:rsidRDefault="004979AD" w:rsidP="004979AD">
      <w:r>
        <w:t xml:space="preserve">An extension of the St. Venant-Kirchhoff model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Pr>
          <w:noProof/>
        </w:rPr>
        <w:t>[</w:t>
      </w:r>
      <w:hyperlink w:anchor="_ENREF_1" w:tooltip="Bonet, 1997 #21" w:history="1">
        <w:r w:rsidR="00214E15">
          <w:rPr>
            <w:noProof/>
          </w:rPr>
          <w:t>1</w:t>
        </w:r>
      </w:hyperlink>
      <w:r>
        <w:rPr>
          <w:noProof/>
        </w:rPr>
        <w:t>]</w:t>
      </w:r>
      <w:r>
        <w:fldChar w:fldCharType="end"/>
      </w:r>
      <w:r>
        <w:t xml:space="preserve"> to orthotropic symmetry is provided in FEBio, referred to as </w:t>
      </w:r>
      <w:r>
        <w:rPr>
          <w:i/>
        </w:rPr>
        <w:t>orthotropic elasticity</w:t>
      </w:r>
      <w:r>
        <w:t>. This model is objective for large strains and rotations. It can be derived from the following hyperelastic strain-energy function:</w:t>
      </w:r>
    </w:p>
    <w:p w14:paraId="63DC1441" w14:textId="73446EC2" w:rsidR="004979AD" w:rsidRDefault="004979AD" w:rsidP="004979AD">
      <w:pPr>
        <w:pStyle w:val="MTDisplayEquation"/>
      </w:pPr>
      <w:r>
        <w:tab/>
      </w:r>
      <w:r w:rsidR="00905817" w:rsidRPr="00905817">
        <w:rPr>
          <w:position w:val="-28"/>
        </w:rPr>
        <w:object w:dxaOrig="4320" w:dyaOrig="680" w14:anchorId="7C0FEAAB">
          <v:shape id="_x0000_i2173" type="#_x0000_t75" style="width:3in;height:34.65pt" o:ole="">
            <v:imagedata r:id="rId2323" o:title=""/>
          </v:shape>
          <o:OLEObject Type="Embed" ProgID="Equation.DSMT4" ShapeID="_x0000_i2173" DrawAspect="Content" ObjectID="_1493626197" r:id="rId2324"/>
        </w:object>
      </w:r>
      <w:r w:rsidR="00E903D4">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1226" w:author="rawlins" w:date="2015-05-19T17:23:00Z">
        <w:r w:rsidR="00D3178E">
          <w:rPr>
            <w:noProof/>
          </w:rPr>
          <w:instrText>15</w:instrText>
        </w:r>
      </w:ins>
      <w:ins w:id="1227" w:author="Gerard" w:date="2015-05-06T12:49:00Z">
        <w:del w:id="1228" w:author="rawlins" w:date="2015-05-19T16:10:00Z">
          <w:r w:rsidR="00E3755C" w:rsidDel="00752FD5">
            <w:rPr>
              <w:noProof/>
            </w:rPr>
            <w:delInstrText>15</w:delInstrText>
          </w:r>
        </w:del>
      </w:ins>
      <w:del w:id="1229" w:author="rawlins" w:date="2015-05-19T16:10:00Z">
        <w:r w:rsidR="00567B45" w:rsidDel="00752FD5">
          <w:rPr>
            <w:noProof/>
          </w:rPr>
          <w:delInstrText>13</w:delInstrText>
        </w:r>
      </w:del>
      <w:r w:rsidR="00827503">
        <w:rPr>
          <w:noProof/>
        </w:rPr>
        <w:fldChar w:fldCharType="end"/>
      </w:r>
      <w:r>
        <w:instrText>)</w:instrText>
      </w:r>
      <w:r>
        <w:fldChar w:fldCharType="end"/>
      </w:r>
    </w:p>
    <w:p w14:paraId="0D01F96D" w14:textId="335AA07D" w:rsidR="00067FF4" w:rsidRDefault="00E903D4" w:rsidP="004979AD">
      <w:r>
        <w:t xml:space="preserve">where </w:t>
      </w:r>
      <w:r w:rsidR="00905817" w:rsidRPr="00905817">
        <w:rPr>
          <w:position w:val="-12"/>
        </w:rPr>
        <w:object w:dxaOrig="1280" w:dyaOrig="380" w14:anchorId="22012A8E">
          <v:shape id="_x0000_i2174" type="#_x0000_t75" style="width:63.85pt;height:19pt" o:ole="">
            <v:imagedata r:id="rId2325" o:title=""/>
          </v:shape>
          <o:OLEObject Type="Embed" ProgID="Equation.DSMT4" ShapeID="_x0000_i2174" DrawAspect="Content" ObjectID="_1493626198" r:id="rId2326"/>
        </w:object>
      </w:r>
      <w:r>
        <w:t xml:space="preserve"> is the structural tensor corresponding to one of the three mutually orthogonal planes of symmetry whose unit outward normal is </w:t>
      </w:r>
      <w:r w:rsidR="00905817" w:rsidRPr="00905817">
        <w:rPr>
          <w:position w:val="-12"/>
        </w:rPr>
        <w:object w:dxaOrig="279" w:dyaOrig="380" w14:anchorId="1CD7E7E7">
          <v:shape id="_x0000_i2175" type="#_x0000_t75" style="width:14.25pt;height:19pt" o:ole="">
            <v:imagedata r:id="rId2327" o:title=""/>
          </v:shape>
          <o:OLEObject Type="Embed" ProgID="Equation.DSMT4" ShapeID="_x0000_i2175" DrawAspect="Content" ObjectID="_1493626199" r:id="rId2328"/>
        </w:object>
      </w:r>
      <w:r>
        <w:t xml:space="preserve"> (</w:t>
      </w:r>
      <w:r w:rsidR="00905817" w:rsidRPr="00905817">
        <w:rPr>
          <w:position w:val="-12"/>
        </w:rPr>
        <w:object w:dxaOrig="1140" w:dyaOrig="380" w14:anchorId="66D30F4F">
          <v:shape id="_x0000_i2176" type="#_x0000_t75" style="width:57.05pt;height:19pt" o:ole="">
            <v:imagedata r:id="rId2329" o:title=""/>
          </v:shape>
          <o:OLEObject Type="Embed" ProgID="Equation.DSMT4" ShapeID="_x0000_i2176" DrawAspect="Content" ObjectID="_1493626200" r:id="rId2330"/>
        </w:object>
      </w:r>
      <w:r>
        <w:t xml:space="preserve">). The material constants are the three shear moduli </w:t>
      </w:r>
      <w:r w:rsidR="00905817" w:rsidRPr="00905817">
        <w:rPr>
          <w:position w:val="-12"/>
        </w:rPr>
        <w:object w:dxaOrig="300" w:dyaOrig="360" w14:anchorId="0136DDE2">
          <v:shape id="_x0000_i2177" type="#_x0000_t75" style="width:14.95pt;height:19pt" o:ole="">
            <v:imagedata r:id="rId2331" o:title=""/>
          </v:shape>
          <o:OLEObject Type="Embed" ProgID="Equation.DSMT4" ShapeID="_x0000_i2177" DrawAspect="Content" ObjectID="_1493626201" r:id="rId2332"/>
        </w:object>
      </w:r>
      <w:r w:rsidR="00067FF4">
        <w:t xml:space="preserve"> and six moduli </w:t>
      </w:r>
      <w:r w:rsidR="00905817" w:rsidRPr="00905817">
        <w:rPr>
          <w:position w:val="-12"/>
        </w:rPr>
        <w:object w:dxaOrig="340" w:dyaOrig="360" w14:anchorId="58582D3F">
          <v:shape id="_x0000_i2178" type="#_x0000_t75" style="width:17pt;height:19pt" o:ole="">
            <v:imagedata r:id="rId2333" o:title=""/>
          </v:shape>
          <o:OLEObject Type="Embed" ProgID="Equation.DSMT4" ShapeID="_x0000_i2178" DrawAspect="Content" ObjectID="_1493626202" r:id="rId2334"/>
        </w:object>
      </w:r>
      <w:r w:rsidR="00067FF4">
        <w:t xml:space="preserve">, where </w:t>
      </w:r>
      <w:r w:rsidR="00905817" w:rsidRPr="00905817">
        <w:rPr>
          <w:position w:val="-12"/>
        </w:rPr>
        <w:object w:dxaOrig="880" w:dyaOrig="360" w14:anchorId="1B1DED36">
          <v:shape id="_x0000_i2179" type="#_x0000_t75" style="width:44.15pt;height:19pt" o:ole="">
            <v:imagedata r:id="rId2335" o:title=""/>
          </v:shape>
          <o:OLEObject Type="Embed" ProgID="Equation.DSMT4" ShapeID="_x0000_i2179" DrawAspect="Content" ObjectID="_1493626203" r:id="rId2336"/>
        </w:object>
      </w:r>
      <w:r w:rsidR="00067FF4">
        <w:t xml:space="preserve">.  They may be related to the Young’s moduli </w:t>
      </w:r>
      <w:r w:rsidR="00905817" w:rsidRPr="00905817">
        <w:rPr>
          <w:position w:val="-12"/>
        </w:rPr>
        <w:object w:dxaOrig="300" w:dyaOrig="360" w14:anchorId="487F2877">
          <v:shape id="_x0000_i2180" type="#_x0000_t75" style="width:14.95pt;height:19pt" o:ole="">
            <v:imagedata r:id="rId2337" o:title=""/>
          </v:shape>
          <o:OLEObject Type="Embed" ProgID="Equation.DSMT4" ShapeID="_x0000_i2180" DrawAspect="Content" ObjectID="_1493626204" r:id="rId2338"/>
        </w:object>
      </w:r>
      <w:r w:rsidR="00067FF4">
        <w:t xml:space="preserve">, shear moduli </w:t>
      </w:r>
      <w:r w:rsidR="00905817" w:rsidRPr="00905817">
        <w:rPr>
          <w:position w:val="-12"/>
        </w:rPr>
        <w:object w:dxaOrig="380" w:dyaOrig="360" w14:anchorId="3CE99EEC">
          <v:shape id="_x0000_i2181" type="#_x0000_t75" style="width:19pt;height:19pt" o:ole="">
            <v:imagedata r:id="rId2339" o:title=""/>
          </v:shape>
          <o:OLEObject Type="Embed" ProgID="Equation.DSMT4" ShapeID="_x0000_i2181" DrawAspect="Content" ObjectID="_1493626205" r:id="rId2340"/>
        </w:object>
      </w:r>
      <w:r w:rsidR="00067FF4">
        <w:t xml:space="preserve"> and Poisson’s ratios </w:t>
      </w:r>
      <w:r w:rsidR="00905817" w:rsidRPr="00905817">
        <w:rPr>
          <w:position w:val="-12"/>
        </w:rPr>
        <w:object w:dxaOrig="340" w:dyaOrig="360" w14:anchorId="6990B747">
          <v:shape id="_x0000_i2182" type="#_x0000_t75" style="width:17pt;height:19pt" o:ole="">
            <v:imagedata r:id="rId2341" o:title=""/>
          </v:shape>
          <o:OLEObject Type="Embed" ProgID="Equation.DSMT4" ShapeID="_x0000_i2182" DrawAspect="Content" ObjectID="_1493626206" r:id="rId2342"/>
        </w:object>
      </w:r>
      <w:r w:rsidR="00067FF4">
        <w:t xml:space="preserve"> via</w:t>
      </w:r>
    </w:p>
    <w:p w14:paraId="1FCA8F16" w14:textId="425A6233" w:rsidR="00067FF4" w:rsidRDefault="00067FF4" w:rsidP="00CB13D9">
      <w:pPr>
        <w:pStyle w:val="MTDisplayEquation"/>
      </w:pPr>
      <w:r>
        <w:lastRenderedPageBreak/>
        <w:tab/>
      </w:r>
      <w:r w:rsidR="00905817" w:rsidRPr="00905817">
        <w:rPr>
          <w:position w:val="-236"/>
        </w:rPr>
        <w:object w:dxaOrig="7640" w:dyaOrig="4840" w14:anchorId="6266351D">
          <v:shape id="_x0000_i2183" type="#_x0000_t75" style="width:381.75pt;height:241.8pt" o:ole="">
            <v:imagedata r:id="rId2343" o:title=""/>
          </v:shape>
          <o:OLEObject Type="Embed" ProgID="Equation.DSMT4" ShapeID="_x0000_i2183" DrawAspect="Content" ObjectID="_1493626207" r:id="rId2344"/>
        </w:object>
      </w:r>
      <w:r>
        <w:t xml:space="preserve"> </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w:instrText>
      </w:r>
      <w:r w:rsidR="00827503">
        <w:instrText xml:space="preserve">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1230" w:author="rawlins" w:date="2015-05-19T17:23:00Z">
        <w:r w:rsidR="00D3178E">
          <w:rPr>
            <w:noProof/>
          </w:rPr>
          <w:instrText>16</w:instrText>
        </w:r>
      </w:ins>
      <w:ins w:id="1231" w:author="Gerard" w:date="2015-05-06T12:49:00Z">
        <w:del w:id="1232" w:author="rawlins" w:date="2015-05-19T16:10:00Z">
          <w:r w:rsidR="00E3755C" w:rsidDel="00752FD5">
            <w:rPr>
              <w:noProof/>
            </w:rPr>
            <w:delInstrText>16</w:delInstrText>
          </w:r>
        </w:del>
      </w:ins>
      <w:del w:id="1233" w:author="rawlins" w:date="2015-05-19T16:10:00Z">
        <w:r w:rsidR="00567B45" w:rsidDel="00752FD5">
          <w:rPr>
            <w:noProof/>
          </w:rPr>
          <w:delInstrText>14</w:delInstrText>
        </w:r>
      </w:del>
      <w:r w:rsidR="00827503">
        <w:rPr>
          <w:noProof/>
        </w:rPr>
        <w:fldChar w:fldCharType="end"/>
      </w:r>
      <w:r>
        <w:instrText>)</w:instrText>
      </w:r>
      <w:r>
        <w:fldChar w:fldCharType="end"/>
      </w:r>
    </w:p>
    <w:p w14:paraId="38DFF338" w14:textId="77777777" w:rsidR="004979AD" w:rsidRDefault="004979AD" w:rsidP="004979AD">
      <w:r>
        <w:t>The second Piola-Kirchhoff stress can be derived from this</w:t>
      </w:r>
      <w:r w:rsidR="00DB568B">
        <w:t xml:space="preserve"> strain energy density function</w:t>
      </w:r>
      <w:r>
        <w:t>:</w:t>
      </w:r>
    </w:p>
    <w:p w14:paraId="028275FA" w14:textId="00351B34" w:rsidR="004979AD" w:rsidRDefault="004979AD" w:rsidP="004979AD">
      <w:pPr>
        <w:pStyle w:val="MTDisplayEquation"/>
      </w:pPr>
      <w:r>
        <w:tab/>
      </w:r>
      <w:r w:rsidR="00905817" w:rsidRPr="00905817">
        <w:rPr>
          <w:position w:val="-62"/>
        </w:rPr>
        <w:object w:dxaOrig="3960" w:dyaOrig="1359" w14:anchorId="3DEF66BB">
          <v:shape id="_x0000_i2184" type="#_x0000_t75" style="width:198.35pt;height:67.9pt" o:ole="">
            <v:imagedata r:id="rId2345" o:title=""/>
          </v:shape>
          <o:OLEObject Type="Embed" ProgID="Equation.DSMT4" ShapeID="_x0000_i2184" DrawAspect="Content" ObjectID="_1493626208" r:id="rId234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1234" w:author="rawlins" w:date="2015-05-19T17:23:00Z">
        <w:r w:rsidR="00D3178E">
          <w:rPr>
            <w:noProof/>
          </w:rPr>
          <w:instrText>17</w:instrText>
        </w:r>
      </w:ins>
      <w:ins w:id="1235" w:author="Gerard" w:date="2015-05-06T12:49:00Z">
        <w:del w:id="1236" w:author="rawlins" w:date="2015-05-19T16:10:00Z">
          <w:r w:rsidR="00E3755C" w:rsidDel="00752FD5">
            <w:rPr>
              <w:noProof/>
            </w:rPr>
            <w:delInstrText>17</w:delInstrText>
          </w:r>
        </w:del>
      </w:ins>
      <w:del w:id="1237" w:author="rawlins" w:date="2015-05-19T16:10:00Z">
        <w:r w:rsidR="00567B45" w:rsidDel="00752FD5">
          <w:rPr>
            <w:noProof/>
          </w:rPr>
          <w:delInstrText>15</w:delInstrText>
        </w:r>
      </w:del>
      <w:r w:rsidR="00827503">
        <w:rPr>
          <w:noProof/>
        </w:rPr>
        <w:fldChar w:fldCharType="end"/>
      </w:r>
      <w:r>
        <w:instrText>)</w:instrText>
      </w:r>
      <w:r>
        <w:fldChar w:fldCharType="end"/>
      </w:r>
    </w:p>
    <w:p w14:paraId="61F4A7FF" w14:textId="52931926" w:rsidR="004979AD" w:rsidRDefault="004979AD" w:rsidP="004979AD">
      <w:r>
        <w:t xml:space="preserve">Note that these equations are similar to the corresponding equations in the linear </w:t>
      </w:r>
      <w:r w:rsidR="000311A6">
        <w:t xml:space="preserve">orthotropic </w:t>
      </w:r>
      <w:r>
        <w:t>elastic case, except that the small strain tensor is replaced by the Green-Lagrange elasticity tensor</w:t>
      </w:r>
      <w:r w:rsidR="00E903D4">
        <w:t xml:space="preserve"> </w:t>
      </w:r>
      <w:r w:rsidR="00905817" w:rsidRPr="00905817">
        <w:rPr>
          <w:position w:val="-4"/>
        </w:rPr>
        <w:object w:dxaOrig="240" w:dyaOrig="260" w14:anchorId="08B47F60">
          <v:shape id="_x0000_i2185" type="#_x0000_t75" style="width:12.25pt;height:12.9pt" o:ole="">
            <v:imagedata r:id="rId2347" o:title=""/>
          </v:shape>
          <o:OLEObject Type="Embed" ProgID="Equation.DSMT4" ShapeID="_x0000_i2185" DrawAspect="Content" ObjectID="_1493626209" r:id="rId2348"/>
        </w:object>
      </w:r>
      <w:r>
        <w:t>. The material elasticity tensor is then given by,</w:t>
      </w:r>
    </w:p>
    <w:p w14:paraId="01DDD9FA" w14:textId="10824B26" w:rsidR="004979AD" w:rsidRPr="006B4CAD" w:rsidRDefault="004979AD" w:rsidP="004979AD">
      <w:pPr>
        <w:pStyle w:val="MTDisplayEquation"/>
        <w:rPr>
          <w:position w:val="-28"/>
          <w:rPrChange w:id="1238" w:author="Gerard" w:date="2014-08-27T22:47:00Z">
            <w:rPr/>
          </w:rPrChange>
        </w:rPr>
      </w:pPr>
      <w:r>
        <w:tab/>
      </w:r>
      <w:r w:rsidR="002E6B79" w:rsidRPr="00905817">
        <w:rPr>
          <w:position w:val="-28"/>
        </w:rPr>
        <w:object w:dxaOrig="6340" w:dyaOrig="680" w14:anchorId="676AAD61">
          <v:shape id="_x0000_i2186" type="#_x0000_t75" style="width:317.9pt;height:34.65pt" o:ole="">
            <v:imagedata r:id="rId2349" o:title=""/>
          </v:shape>
          <o:OLEObject Type="Embed" ProgID="Equation.DSMT4" ShapeID="_x0000_i2186" DrawAspect="Content" ObjectID="_1493626210" r:id="rId2350"/>
        </w:object>
      </w:r>
      <w:del w:id="1239" w:author="Gerard" w:date="2014-08-27T22:47:00Z">
        <w:r w:rsidR="006E0743" w:rsidDel="006B4CAD">
          <w:delText>.</w:delText>
        </w:r>
      </w:del>
      <w:ins w:id="1240" w:author="Gerard" w:date="2014-08-27T22:47:00Z">
        <w:r w:rsidR="006B4CAD">
          <w:t>.</w:t>
        </w:r>
      </w:ins>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1241" w:author="rawlins" w:date="2015-05-19T17:23:00Z">
        <w:r w:rsidR="00D3178E">
          <w:rPr>
            <w:noProof/>
          </w:rPr>
          <w:instrText>18</w:instrText>
        </w:r>
      </w:ins>
      <w:ins w:id="1242" w:author="Gerard" w:date="2015-05-06T12:49:00Z">
        <w:del w:id="1243" w:author="rawlins" w:date="2015-05-19T16:10:00Z">
          <w:r w:rsidR="00E3755C" w:rsidDel="00752FD5">
            <w:rPr>
              <w:noProof/>
            </w:rPr>
            <w:delInstrText>18</w:delInstrText>
          </w:r>
        </w:del>
      </w:ins>
      <w:del w:id="1244" w:author="rawlins" w:date="2015-05-19T16:10:00Z">
        <w:r w:rsidR="00567B45" w:rsidDel="00752FD5">
          <w:rPr>
            <w:noProof/>
          </w:rPr>
          <w:delInstrText>16</w:delInstrText>
        </w:r>
      </w:del>
      <w:r w:rsidR="00827503">
        <w:rPr>
          <w:noProof/>
        </w:rPr>
        <w:fldChar w:fldCharType="end"/>
      </w:r>
      <w:r>
        <w:instrText>)</w:instrText>
      </w:r>
      <w:r>
        <w:fldChar w:fldCharType="end"/>
      </w:r>
    </w:p>
    <w:p w14:paraId="37000B5C" w14:textId="6A43AB4E" w:rsidR="004979AD" w:rsidRDefault="004979AD" w:rsidP="004979AD">
      <w:pPr>
        <w:rPr>
          <w:ins w:id="1245" w:author="Gerard" w:date="2014-08-27T22:32:00Z"/>
        </w:rPr>
      </w:pPr>
      <w:r>
        <w:t>It is important to note that although this model is objective, it should only be used for small strains. For large strains, the response can be somewhat strange if not completely unrealistic. For example, it can be shown that under uni-axial tension the stress becomes infinite and the volume tends to zero for finite strains. Therefore, for large strains it is highly recommended to avoid this material and instead use one of the other non-linear material models described below.</w:t>
      </w:r>
      <w:ins w:id="1246" w:author="Gerard" w:date="2014-08-27T22:32:00Z">
        <w:r w:rsidR="00D41B2F">
          <w:t xml:space="preserve"> The Cauchy stress is</w:t>
        </w:r>
      </w:ins>
    </w:p>
    <w:p w14:paraId="410FAECB" w14:textId="17CEF4D3" w:rsidR="00D41B2F" w:rsidRDefault="00D41B2F">
      <w:pPr>
        <w:pStyle w:val="MTDisplayEquation"/>
        <w:rPr>
          <w:ins w:id="1247" w:author="Gerard" w:date="2014-08-27T22:43:00Z"/>
        </w:rPr>
        <w:pPrChange w:id="1248" w:author="Gerard" w:date="2014-08-27T22:32:00Z">
          <w:pPr/>
        </w:pPrChange>
      </w:pPr>
      <w:ins w:id="1249" w:author="Gerard" w:date="2014-08-27T22:32:00Z">
        <w:r>
          <w:tab/>
        </w:r>
      </w:ins>
      <w:r w:rsidR="00905817" w:rsidRPr="00905817">
        <w:rPr>
          <w:position w:val="-62"/>
        </w:rPr>
        <w:object w:dxaOrig="4500" w:dyaOrig="1359" w14:anchorId="3F844481">
          <v:shape id="_x0000_i2187" type="#_x0000_t75" style="width:225.5pt;height:67.9pt" o:ole="">
            <v:imagedata r:id="rId2351" o:title=""/>
          </v:shape>
          <o:OLEObject Type="Embed" ProgID="Equation.DSMT4" ShapeID="_x0000_i2187" DrawAspect="Content" ObjectID="_1493626211" r:id="rId2352"/>
        </w:object>
      </w:r>
      <w:ins w:id="1250" w:author="Gerard" w:date="2014-08-27T22:32:00Z">
        <w:r>
          <w:t xml:space="preserve"> </w:t>
        </w:r>
        <w:r>
          <w:tab/>
        </w:r>
      </w:ins>
      <w:ins w:id="1251" w:author="rawlins" w:date="2015-05-19T15:52:00Z">
        <w:r w:rsidR="00FE64EB">
          <w:fldChar w:fldCharType="begin"/>
        </w:r>
        <w:r w:rsidR="00FE64EB">
          <w:instrText xml:space="preserve"> MACROBUTTON MTPlaceRef \* MERGEFORMAT </w:instrText>
        </w:r>
        <w:r w:rsidR="00FE64EB">
          <w:fldChar w:fldCharType="begin"/>
        </w:r>
        <w:r w:rsidR="00FE64EB">
          <w:instrText xml:space="preserve"> SEQ MTEqn \h \* MERGEFORMAT </w:instrText>
        </w:r>
        <w:r w:rsidR="00FE64EB">
          <w:fldChar w:fldCharType="end"/>
        </w:r>
        <w:r w:rsidR="00FE64EB">
          <w:instrText>(</w:instrText>
        </w:r>
        <w:r w:rsidR="00FE64EB">
          <w:fldChar w:fldCharType="begin"/>
        </w:r>
        <w:r w:rsidR="00FE64EB">
          <w:instrText xml:space="preserve"> SEQ MTSec \c \* Arabic \* MERGEFORMAT </w:instrText>
        </w:r>
      </w:ins>
      <w:r w:rsidR="00FE64EB">
        <w:fldChar w:fldCharType="separate"/>
      </w:r>
      <w:ins w:id="1252" w:author="rawlins" w:date="2015-05-19T17:23:00Z">
        <w:r w:rsidR="00D3178E">
          <w:rPr>
            <w:noProof/>
          </w:rPr>
          <w:instrText>5</w:instrText>
        </w:r>
      </w:ins>
      <w:ins w:id="1253" w:author="rawlins" w:date="2015-05-19T15:52:00Z">
        <w:r w:rsidR="00FE64EB">
          <w:fldChar w:fldCharType="end"/>
        </w:r>
        <w:r w:rsidR="00FE64EB">
          <w:instrText>.</w:instrText>
        </w:r>
        <w:r w:rsidR="00FE64EB">
          <w:fldChar w:fldCharType="begin"/>
        </w:r>
        <w:r w:rsidR="00FE64EB">
          <w:instrText xml:space="preserve"> SEQ MTEqn \c \* Arabic \* MERGEFORMAT </w:instrText>
        </w:r>
      </w:ins>
      <w:r w:rsidR="00FE64EB">
        <w:fldChar w:fldCharType="separate"/>
      </w:r>
      <w:ins w:id="1254" w:author="rawlins" w:date="2015-05-19T17:23:00Z">
        <w:r w:rsidR="00D3178E">
          <w:rPr>
            <w:noProof/>
          </w:rPr>
          <w:instrText>19</w:instrText>
        </w:r>
      </w:ins>
      <w:ins w:id="1255" w:author="rawlins" w:date="2015-05-19T15:52:00Z">
        <w:r w:rsidR="00FE64EB">
          <w:fldChar w:fldCharType="end"/>
        </w:r>
        <w:r w:rsidR="00FE64EB">
          <w:instrText>)</w:instrText>
        </w:r>
        <w:r w:rsidR="00FE64EB">
          <w:fldChar w:fldCharType="end"/>
        </w:r>
      </w:ins>
      <w:ins w:id="1256" w:author="Gerard" w:date="2014-08-27T22:32:00Z">
        <w:del w:id="1257" w:author="rawlins" w:date="2015-05-19T15:53:00Z">
          <w:r w:rsidDel="00FE64EB">
            <w:fldChar w:fldCharType="begin"/>
          </w:r>
          <w:r w:rsidDel="00FE64EB">
            <w:delInstrText xml:space="preserve"> MACROBUTTON MTPlaceRef \* MERGEFORMAT </w:delInstrText>
          </w:r>
          <w:r w:rsidDel="00FE64EB">
            <w:fldChar w:fldCharType="begin"/>
          </w:r>
          <w:r w:rsidDel="00FE64EB">
            <w:delInstrText xml:space="preserve"> SEQ MTEqn \h \* MERGEFORMAT </w:delInstrText>
          </w:r>
        </w:del>
      </w:ins>
      <w:del w:id="1258" w:author="rawlins" w:date="2015-05-19T15:53:00Z">
        <w:r w:rsidDel="00FE64EB">
          <w:fldChar w:fldCharType="end"/>
        </w:r>
      </w:del>
      <w:ins w:id="1259" w:author="Gerard" w:date="2014-08-27T22:32:00Z">
        <w:del w:id="1260" w:author="rawlins" w:date="2015-05-19T15:53:00Z">
          <w:r w:rsidDel="00FE64EB">
            <w:delInstrText>(</w:delInstrText>
          </w:r>
          <w:r w:rsidDel="00FE64EB">
            <w:fldChar w:fldCharType="begin"/>
          </w:r>
          <w:r w:rsidDel="00FE64EB">
            <w:delInstrText xml:space="preserve"> SEQ MTSec \c \* Arabic \* MERGEFORMAT </w:delInstrText>
          </w:r>
        </w:del>
      </w:ins>
      <w:del w:id="1261" w:author="rawlins" w:date="2015-05-19T15:53:00Z">
        <w:r w:rsidDel="00FE64EB">
          <w:fldChar w:fldCharType="separate"/>
        </w:r>
      </w:del>
      <w:ins w:id="1262" w:author="Gerard" w:date="2015-05-06T12:49:00Z">
        <w:del w:id="1263" w:author="rawlins" w:date="2015-05-19T15:53:00Z">
          <w:r w:rsidR="00E3755C" w:rsidDel="00FE64EB">
            <w:rPr>
              <w:noProof/>
            </w:rPr>
            <w:delInstrText>5</w:delInstrText>
          </w:r>
        </w:del>
      </w:ins>
      <w:ins w:id="1264" w:author="Gerard" w:date="2014-08-27T22:32:00Z">
        <w:del w:id="1265" w:author="rawlins" w:date="2015-05-19T15:53:00Z">
          <w:r w:rsidDel="00FE64EB">
            <w:fldChar w:fldCharType="end"/>
          </w:r>
          <w:r w:rsidDel="00FE64EB">
            <w:delInstrText>.</w:delInstrText>
          </w:r>
          <w:r w:rsidDel="00FE64EB">
            <w:fldChar w:fldCharType="begin"/>
          </w:r>
          <w:r w:rsidDel="00FE64EB">
            <w:delInstrText xml:space="preserve"> SEQ MTEqn \c \* Arabic \* MERGEFORMAT </w:delInstrText>
          </w:r>
        </w:del>
      </w:ins>
      <w:del w:id="1266" w:author="rawlins" w:date="2015-05-19T15:53:00Z">
        <w:r w:rsidDel="00FE64EB">
          <w:fldChar w:fldCharType="separate"/>
        </w:r>
      </w:del>
      <w:ins w:id="1267" w:author="Gerard" w:date="2015-05-06T12:49:00Z">
        <w:del w:id="1268" w:author="rawlins" w:date="2015-05-19T15:53:00Z">
          <w:r w:rsidR="00E3755C" w:rsidDel="00FE64EB">
            <w:rPr>
              <w:noProof/>
            </w:rPr>
            <w:delInstrText>19</w:delInstrText>
          </w:r>
        </w:del>
      </w:ins>
      <w:ins w:id="1269" w:author="Gerard" w:date="2014-08-27T22:32:00Z">
        <w:del w:id="1270" w:author="rawlins" w:date="2015-05-19T15:53:00Z">
          <w:r w:rsidDel="00FE64EB">
            <w:fldChar w:fldCharType="end"/>
          </w:r>
          <w:r w:rsidDel="00FE64EB">
            <w:delInstrText>)</w:delInstrText>
          </w:r>
          <w:r w:rsidDel="00FE64EB">
            <w:fldChar w:fldCharType="end"/>
          </w:r>
        </w:del>
      </w:ins>
    </w:p>
    <w:p w14:paraId="11D04B39" w14:textId="561A5C44" w:rsidR="00C67E37" w:rsidRDefault="00C67E37" w:rsidP="00C67E37">
      <w:pPr>
        <w:rPr>
          <w:ins w:id="1271" w:author="Gerard" w:date="2014-08-27T22:45:00Z"/>
        </w:rPr>
      </w:pPr>
      <w:ins w:id="1272" w:author="Gerard" w:date="2014-08-27T22:43:00Z">
        <w:r>
          <w:t xml:space="preserve">where </w:t>
        </w:r>
      </w:ins>
      <w:r w:rsidR="00905817" w:rsidRPr="00905817">
        <w:rPr>
          <w:position w:val="-12"/>
        </w:rPr>
        <w:object w:dxaOrig="1520" w:dyaOrig="380" w14:anchorId="27807ACE">
          <v:shape id="_x0000_i2188" type="#_x0000_t75" style="width:76.1pt;height:19pt" o:ole="">
            <v:imagedata r:id="rId2353" o:title=""/>
          </v:shape>
          <o:OLEObject Type="Embed" ProgID="Equation.DSMT4" ShapeID="_x0000_i2188" DrawAspect="Content" ObjectID="_1493626212" r:id="rId2354"/>
        </w:object>
      </w:r>
      <w:ins w:id="1273" w:author="Gerard" w:date="2014-08-27T22:44:00Z">
        <w:r>
          <w:t xml:space="preserve"> </w:t>
        </w:r>
        <w:r w:rsidR="006B4CAD">
          <w:t xml:space="preserve"> and the spatial elasticity tensor is</w:t>
        </w:r>
      </w:ins>
    </w:p>
    <w:p w14:paraId="43C0C871" w14:textId="710179DF" w:rsidR="006B4CAD" w:rsidRPr="00C67E37" w:rsidRDefault="006B4CAD">
      <w:pPr>
        <w:pStyle w:val="MTDisplayEquation"/>
        <w:pPrChange w:id="1274" w:author="Gerard" w:date="2014-08-27T22:45:00Z">
          <w:pPr/>
        </w:pPrChange>
      </w:pPr>
      <w:ins w:id="1275" w:author="Gerard" w:date="2014-08-27T22:45:00Z">
        <w:r>
          <w:tab/>
        </w:r>
      </w:ins>
      <w:r w:rsidR="00905817" w:rsidRPr="00905817">
        <w:rPr>
          <w:position w:val="-28"/>
        </w:rPr>
        <w:object w:dxaOrig="5960" w:dyaOrig="680" w14:anchorId="0AE4462B">
          <v:shape id="_x0000_i2189" type="#_x0000_t75" style="width:298.2pt;height:34.65pt" o:ole="">
            <v:imagedata r:id="rId2355" o:title=""/>
          </v:shape>
          <o:OLEObject Type="Embed" ProgID="Equation.DSMT4" ShapeID="_x0000_i2189" DrawAspect="Content" ObjectID="_1493626213" r:id="rId2356"/>
        </w:object>
      </w:r>
      <w:ins w:id="1276" w:author="Gerard" w:date="2014-08-27T22:45:00Z">
        <w:r>
          <w:t xml:space="preserve"> </w:t>
        </w:r>
        <w:r>
          <w:tab/>
        </w:r>
      </w:ins>
      <w:ins w:id="1277" w:author="rawlins" w:date="2015-05-19T15:53:00Z">
        <w:r w:rsidR="00FE64EB">
          <w:fldChar w:fldCharType="begin"/>
        </w:r>
        <w:r w:rsidR="00FE64EB">
          <w:instrText xml:space="preserve"> MACROBUTTON MTPlaceRef \* MERGEFORMAT </w:instrText>
        </w:r>
        <w:r w:rsidR="00FE64EB">
          <w:fldChar w:fldCharType="begin"/>
        </w:r>
        <w:r w:rsidR="00FE64EB">
          <w:instrText xml:space="preserve"> SEQ MTEqn \h \* MERGEFORMAT </w:instrText>
        </w:r>
        <w:r w:rsidR="00FE64EB">
          <w:fldChar w:fldCharType="end"/>
        </w:r>
        <w:r w:rsidR="00FE64EB">
          <w:instrText>(</w:instrText>
        </w:r>
        <w:r w:rsidR="00FE64EB">
          <w:fldChar w:fldCharType="begin"/>
        </w:r>
        <w:r w:rsidR="00FE64EB">
          <w:instrText xml:space="preserve"> SEQ MTSec \c \* Arabic \* MERGEFORMAT </w:instrText>
        </w:r>
      </w:ins>
      <w:r w:rsidR="00FE64EB">
        <w:fldChar w:fldCharType="separate"/>
      </w:r>
      <w:ins w:id="1278" w:author="rawlins" w:date="2015-05-19T17:23:00Z">
        <w:r w:rsidR="00D3178E">
          <w:rPr>
            <w:noProof/>
          </w:rPr>
          <w:instrText>5</w:instrText>
        </w:r>
      </w:ins>
      <w:ins w:id="1279" w:author="rawlins" w:date="2015-05-19T15:53:00Z">
        <w:r w:rsidR="00FE64EB">
          <w:fldChar w:fldCharType="end"/>
        </w:r>
        <w:r w:rsidR="00FE64EB">
          <w:instrText>.</w:instrText>
        </w:r>
        <w:r w:rsidR="00FE64EB">
          <w:fldChar w:fldCharType="begin"/>
        </w:r>
        <w:r w:rsidR="00FE64EB">
          <w:instrText xml:space="preserve"> SEQ MTEqn \c \* Arabic \* MERGEFORMAT </w:instrText>
        </w:r>
      </w:ins>
      <w:r w:rsidR="00FE64EB">
        <w:fldChar w:fldCharType="separate"/>
      </w:r>
      <w:ins w:id="1280" w:author="rawlins" w:date="2015-05-19T17:23:00Z">
        <w:r w:rsidR="00D3178E">
          <w:rPr>
            <w:noProof/>
          </w:rPr>
          <w:instrText>20</w:instrText>
        </w:r>
      </w:ins>
      <w:ins w:id="1281" w:author="rawlins" w:date="2015-05-19T15:53:00Z">
        <w:r w:rsidR="00FE64EB">
          <w:fldChar w:fldCharType="end"/>
        </w:r>
        <w:r w:rsidR="00FE64EB">
          <w:instrText>)</w:instrText>
        </w:r>
        <w:r w:rsidR="00FE64EB">
          <w:fldChar w:fldCharType="end"/>
        </w:r>
      </w:ins>
      <w:ins w:id="1282" w:author="Gerard" w:date="2014-08-27T22:45:00Z">
        <w:del w:id="1283" w:author="rawlins" w:date="2015-05-19T15:53:00Z">
          <w:r w:rsidDel="00FE64EB">
            <w:fldChar w:fldCharType="begin"/>
          </w:r>
          <w:r w:rsidDel="00FE64EB">
            <w:delInstrText xml:space="preserve"> MACROBUTTON MTPlaceRef \* MERGEFORMAT </w:delInstrText>
          </w:r>
          <w:r w:rsidDel="00FE64EB">
            <w:fldChar w:fldCharType="begin"/>
          </w:r>
          <w:r w:rsidDel="00FE64EB">
            <w:delInstrText xml:space="preserve"> SEQ MTEqn \h \* MERGEFORMAT </w:delInstrText>
          </w:r>
        </w:del>
      </w:ins>
      <w:del w:id="1284" w:author="rawlins" w:date="2015-05-19T15:53:00Z">
        <w:r w:rsidDel="00FE64EB">
          <w:fldChar w:fldCharType="end"/>
        </w:r>
      </w:del>
      <w:ins w:id="1285" w:author="Gerard" w:date="2014-08-27T22:45:00Z">
        <w:del w:id="1286" w:author="rawlins" w:date="2015-05-19T15:53:00Z">
          <w:r w:rsidDel="00FE64EB">
            <w:delInstrText>(</w:delInstrText>
          </w:r>
          <w:r w:rsidDel="00FE64EB">
            <w:fldChar w:fldCharType="begin"/>
          </w:r>
          <w:r w:rsidDel="00FE64EB">
            <w:delInstrText xml:space="preserve"> SEQ MTSec \c \* Arabic \* MERGEFORMAT </w:delInstrText>
          </w:r>
        </w:del>
      </w:ins>
      <w:del w:id="1287" w:author="rawlins" w:date="2015-05-19T15:53:00Z">
        <w:r w:rsidDel="00FE64EB">
          <w:fldChar w:fldCharType="separate"/>
        </w:r>
      </w:del>
      <w:ins w:id="1288" w:author="Gerard" w:date="2015-05-06T12:49:00Z">
        <w:del w:id="1289" w:author="rawlins" w:date="2015-05-19T15:53:00Z">
          <w:r w:rsidR="00E3755C" w:rsidDel="00FE64EB">
            <w:rPr>
              <w:noProof/>
            </w:rPr>
            <w:delInstrText>5</w:delInstrText>
          </w:r>
        </w:del>
      </w:ins>
      <w:ins w:id="1290" w:author="Gerard" w:date="2014-08-27T22:45:00Z">
        <w:del w:id="1291" w:author="rawlins" w:date="2015-05-19T15:53:00Z">
          <w:r w:rsidDel="00FE64EB">
            <w:fldChar w:fldCharType="end"/>
          </w:r>
          <w:r w:rsidDel="00FE64EB">
            <w:delInstrText>.</w:delInstrText>
          </w:r>
          <w:r w:rsidDel="00FE64EB">
            <w:fldChar w:fldCharType="begin"/>
          </w:r>
          <w:r w:rsidDel="00FE64EB">
            <w:delInstrText xml:space="preserve"> SEQ MTEqn \c \* Arabic \* MERGEFORMAT </w:delInstrText>
          </w:r>
        </w:del>
      </w:ins>
      <w:del w:id="1292" w:author="rawlins" w:date="2015-05-19T15:53:00Z">
        <w:r w:rsidDel="00FE64EB">
          <w:fldChar w:fldCharType="separate"/>
        </w:r>
      </w:del>
      <w:ins w:id="1293" w:author="Gerard" w:date="2015-05-06T12:49:00Z">
        <w:del w:id="1294" w:author="rawlins" w:date="2015-05-19T15:53:00Z">
          <w:r w:rsidR="00E3755C" w:rsidDel="00FE64EB">
            <w:rPr>
              <w:noProof/>
            </w:rPr>
            <w:delInstrText>20</w:delInstrText>
          </w:r>
        </w:del>
      </w:ins>
      <w:ins w:id="1295" w:author="Gerard" w:date="2014-08-27T22:45:00Z">
        <w:del w:id="1296" w:author="rawlins" w:date="2015-05-19T15:53:00Z">
          <w:r w:rsidDel="00FE64EB">
            <w:fldChar w:fldCharType="end"/>
          </w:r>
          <w:r w:rsidDel="00FE64EB">
            <w:delInstrText>)</w:delInstrText>
          </w:r>
          <w:r w:rsidDel="00FE64EB">
            <w:fldChar w:fldCharType="end"/>
          </w:r>
        </w:del>
      </w:ins>
    </w:p>
    <w:p w14:paraId="17C0A377" w14:textId="77777777" w:rsidR="004979AD" w:rsidRDefault="004979AD" w:rsidP="004979AD"/>
    <w:p w14:paraId="544BCAF2" w14:textId="77777777" w:rsidR="008C7882" w:rsidRDefault="008C7882" w:rsidP="008F4203">
      <w:pPr>
        <w:pStyle w:val="Heading3"/>
      </w:pPr>
      <w:bookmarkStart w:id="1297" w:name="_Toc289032576"/>
      <w:r>
        <w:lastRenderedPageBreak/>
        <w:t>Neo-Hookean Hyperelasticity</w:t>
      </w:r>
      <w:bookmarkEnd w:id="1297"/>
    </w:p>
    <w:p w14:paraId="7AB58106" w14:textId="2E14B6B3" w:rsidR="008C7882" w:rsidRDefault="008C7882" w:rsidP="008C7882">
      <w:r>
        <w:t xml:space="preserve">This is a compressible neo-Hookean material. It is derived from the following hyperelastic strain energy function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w:t>
      </w:r>
    </w:p>
    <w:p w14:paraId="2023BE97" w14:textId="0BE42358" w:rsidR="004F6FB0" w:rsidRDefault="004F6FB0" w:rsidP="004F6FB0">
      <w:pPr>
        <w:pStyle w:val="MTDisplayEquation"/>
      </w:pPr>
      <w:r>
        <w:tab/>
      </w:r>
      <w:r w:rsidR="00905817" w:rsidRPr="00905817">
        <w:rPr>
          <w:position w:val="-24"/>
        </w:rPr>
        <w:object w:dxaOrig="3260" w:dyaOrig="620" w14:anchorId="789B7356">
          <v:shape id="_x0000_i2190" type="#_x0000_t75" style="width:163pt;height:30.55pt" o:ole="">
            <v:imagedata r:id="rId2357" o:title=""/>
          </v:shape>
          <o:OLEObject Type="Embed" ProgID="Equation.DSMT4" ShapeID="_x0000_i2190" DrawAspect="Content" ObjectID="_1493626214" r:id="rId2358"/>
        </w:object>
      </w:r>
      <w:r w:rsidR="000A0A5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w:instrText>
      </w:r>
      <w:r w:rsidR="00827503">
        <w:instrText xml:space="preserve">MTSec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1298" w:author="rawlins" w:date="2015-05-19T17:23:00Z">
        <w:r w:rsidR="00D3178E">
          <w:rPr>
            <w:noProof/>
          </w:rPr>
          <w:instrText>21</w:instrText>
        </w:r>
      </w:ins>
      <w:ins w:id="1299" w:author="Gerard" w:date="2015-05-06T12:49:00Z">
        <w:del w:id="1300" w:author="rawlins" w:date="2015-05-19T16:10:00Z">
          <w:r w:rsidR="00E3755C" w:rsidDel="00752FD5">
            <w:rPr>
              <w:noProof/>
            </w:rPr>
            <w:delInstrText>21</w:delInstrText>
          </w:r>
        </w:del>
      </w:ins>
      <w:del w:id="1301" w:author="rawlins" w:date="2015-05-19T16:10:00Z">
        <w:r w:rsidR="00567B45" w:rsidDel="00752FD5">
          <w:rPr>
            <w:noProof/>
          </w:rPr>
          <w:delInstrText>17</w:delInstrText>
        </w:r>
      </w:del>
      <w:r w:rsidR="00827503">
        <w:rPr>
          <w:noProof/>
        </w:rPr>
        <w:fldChar w:fldCharType="end"/>
      </w:r>
      <w:r>
        <w:instrText>)</w:instrText>
      </w:r>
      <w:r>
        <w:fldChar w:fldCharType="end"/>
      </w:r>
    </w:p>
    <w:p w14:paraId="165360A1" w14:textId="66F171E7" w:rsidR="008C7882" w:rsidRDefault="008C7882" w:rsidP="008C7882">
      <w:pPr>
        <w:pStyle w:val="MTDisplayEquation"/>
      </w:pPr>
      <w:r>
        <w:t xml:space="preserve">The parameters </w:t>
      </w:r>
      <w:r w:rsidR="00905817" w:rsidRPr="00905817">
        <w:rPr>
          <w:position w:val="-10"/>
        </w:rPr>
        <w:object w:dxaOrig="240" w:dyaOrig="260" w14:anchorId="0EEEB661">
          <v:shape id="_x0000_i2191" type="#_x0000_t75" style="width:12.25pt;height:12.9pt" o:ole="">
            <v:imagedata r:id="rId2359" o:title=""/>
          </v:shape>
          <o:OLEObject Type="Embed" ProgID="Equation.DSMT4" ShapeID="_x0000_i2191" DrawAspect="Content" ObjectID="_1493626215" r:id="rId2360"/>
        </w:object>
      </w:r>
      <w:r>
        <w:t xml:space="preserve"> and </w:t>
      </w:r>
      <w:r w:rsidR="00905817" w:rsidRPr="00905817">
        <w:rPr>
          <w:position w:val="-6"/>
        </w:rPr>
        <w:object w:dxaOrig="220" w:dyaOrig="279" w14:anchorId="2F37CEE3">
          <v:shape id="_x0000_i2192" type="#_x0000_t75" style="width:10.85pt;height:14.25pt" o:ole="">
            <v:imagedata r:id="rId2361" o:title=""/>
          </v:shape>
          <o:OLEObject Type="Embed" ProgID="Equation.DSMT4" ShapeID="_x0000_i2192" DrawAspect="Content" ObjectID="_1493626216" r:id="rId2362"/>
        </w:object>
      </w:r>
      <w:r>
        <w:t xml:space="preserve"> are the Lamé parameters from linear elasticity. This model reduces to the isotropic linear elastic model for small strains and rotations.</w:t>
      </w:r>
    </w:p>
    <w:p w14:paraId="17AEB5B1" w14:textId="77777777" w:rsidR="003A422F" w:rsidRDefault="003A422F" w:rsidP="008F4203"/>
    <w:p w14:paraId="247CF96E" w14:textId="77777777" w:rsidR="003A422F" w:rsidRDefault="003A422F" w:rsidP="008F4203">
      <w:r>
        <w:t>The Cauchy stress is given by,</w:t>
      </w:r>
    </w:p>
    <w:p w14:paraId="6979B84A" w14:textId="3451DCAF" w:rsidR="003A422F" w:rsidRPr="003A422F" w:rsidRDefault="003A422F" w:rsidP="003A422F">
      <w:pPr>
        <w:pStyle w:val="MTDisplayEquation"/>
      </w:pPr>
      <w:r>
        <w:tab/>
      </w:r>
      <w:r w:rsidR="00905817" w:rsidRPr="00905817">
        <w:rPr>
          <w:position w:val="-24"/>
        </w:rPr>
        <w:object w:dxaOrig="2420" w:dyaOrig="620" w14:anchorId="796FE987">
          <v:shape id="_x0000_i2193" type="#_x0000_t75" style="width:121.6pt;height:30.55pt" o:ole="">
            <v:imagedata r:id="rId2363" o:title=""/>
          </v:shape>
          <o:OLEObject Type="Embed" ProgID="Equation.DSMT4" ShapeID="_x0000_i2193" DrawAspect="Content" ObjectID="_1493626217" r:id="rId2364"/>
        </w:object>
      </w:r>
      <w:r w:rsidR="000A0A5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1302" w:author="rawlins" w:date="2015-05-19T17:23:00Z">
        <w:r w:rsidR="00D3178E">
          <w:rPr>
            <w:noProof/>
          </w:rPr>
          <w:instrText>22</w:instrText>
        </w:r>
      </w:ins>
      <w:ins w:id="1303" w:author="Gerard" w:date="2015-05-06T12:49:00Z">
        <w:del w:id="1304" w:author="rawlins" w:date="2015-05-19T16:10:00Z">
          <w:r w:rsidR="00E3755C" w:rsidDel="00752FD5">
            <w:rPr>
              <w:noProof/>
            </w:rPr>
            <w:delInstrText>22</w:delInstrText>
          </w:r>
        </w:del>
      </w:ins>
      <w:del w:id="1305" w:author="rawlins" w:date="2015-05-19T16:10:00Z">
        <w:r w:rsidR="00567B45" w:rsidDel="00752FD5">
          <w:rPr>
            <w:noProof/>
          </w:rPr>
          <w:delInstrText>18</w:delInstrText>
        </w:r>
      </w:del>
      <w:r w:rsidR="00827503">
        <w:rPr>
          <w:noProof/>
        </w:rPr>
        <w:fldChar w:fldCharType="end"/>
      </w:r>
      <w:r>
        <w:instrText>)</w:instrText>
      </w:r>
      <w:r>
        <w:fldChar w:fldCharType="end"/>
      </w:r>
    </w:p>
    <w:p w14:paraId="7D9FEC16" w14:textId="77777777" w:rsidR="00A12EF4" w:rsidRDefault="00A12EF4" w:rsidP="008C7882"/>
    <w:p w14:paraId="7B30F5D5" w14:textId="77777777" w:rsidR="008C7882" w:rsidRDefault="003A422F" w:rsidP="008C7882">
      <w:r>
        <w:t>and the spatial elasticity tensor</w:t>
      </w:r>
      <w:r w:rsidR="00A12EF4">
        <w:t xml:space="preserve"> </w:t>
      </w:r>
      <w:r w:rsidR="009F1978">
        <w:t xml:space="preserve">is given </w:t>
      </w:r>
      <w:r>
        <w:t>by,</w:t>
      </w:r>
    </w:p>
    <w:p w14:paraId="2053F7AC" w14:textId="77777777" w:rsidR="003A422F" w:rsidRDefault="003A422F" w:rsidP="008C7882"/>
    <w:p w14:paraId="50514EBC" w14:textId="307BB993" w:rsidR="003A422F" w:rsidRDefault="00246FDD" w:rsidP="00246FDD">
      <w:pPr>
        <w:pStyle w:val="MTDisplayEquation"/>
      </w:pPr>
      <w:r>
        <w:tab/>
      </w:r>
      <w:r w:rsidR="00905817" w:rsidRPr="00905817">
        <w:rPr>
          <w:position w:val="-24"/>
        </w:rPr>
        <w:object w:dxaOrig="3120" w:dyaOrig="620" w14:anchorId="0E830770">
          <v:shape id="_x0000_i2194" type="#_x0000_t75" style="width:156.25pt;height:30.55pt" o:ole="">
            <v:imagedata r:id="rId2365" o:title=""/>
          </v:shape>
          <o:OLEObject Type="Embed" ProgID="Equation.DSMT4" ShapeID="_x0000_i2194" DrawAspect="Content" ObjectID="_1493626218" r:id="rId2366"/>
        </w:object>
      </w:r>
      <w:r w:rsidR="000A0A5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1306" w:author="rawlins" w:date="2015-05-19T17:23:00Z">
        <w:r w:rsidR="00D3178E">
          <w:rPr>
            <w:noProof/>
          </w:rPr>
          <w:instrText>23</w:instrText>
        </w:r>
      </w:ins>
      <w:ins w:id="1307" w:author="Gerard" w:date="2015-05-06T12:49:00Z">
        <w:del w:id="1308" w:author="rawlins" w:date="2015-05-19T16:10:00Z">
          <w:r w:rsidR="00E3755C" w:rsidDel="00752FD5">
            <w:rPr>
              <w:noProof/>
            </w:rPr>
            <w:delInstrText>23</w:delInstrText>
          </w:r>
        </w:del>
      </w:ins>
      <w:del w:id="1309" w:author="rawlins" w:date="2015-05-19T16:10:00Z">
        <w:r w:rsidR="00567B45" w:rsidDel="00752FD5">
          <w:rPr>
            <w:noProof/>
          </w:rPr>
          <w:delInstrText>19</w:delInstrText>
        </w:r>
      </w:del>
      <w:r w:rsidR="00827503">
        <w:rPr>
          <w:noProof/>
        </w:rPr>
        <w:fldChar w:fldCharType="end"/>
      </w:r>
      <w:r>
        <w:instrText>)</w:instrText>
      </w:r>
      <w:r>
        <w:fldChar w:fldCharType="end"/>
      </w:r>
    </w:p>
    <w:p w14:paraId="5A46668D" w14:textId="77777777" w:rsidR="008C7882" w:rsidRPr="002A1AE5" w:rsidRDefault="008C7882" w:rsidP="008C7882">
      <w:r>
        <w:t xml:space="preserve">The neo-Hookean material is an extension of Hooke’s law for the case of large deformations. It is useable for </w:t>
      </w:r>
      <w:r w:rsidR="00A574BE">
        <w:t xml:space="preserve">certain </w:t>
      </w:r>
      <w:r>
        <w:t xml:space="preserve">plastics and rubber-like substances. A generalization of this model is the Mooney-Rivlin material, which is often used to describe the elastic response of biological tissue. </w:t>
      </w:r>
    </w:p>
    <w:p w14:paraId="59D90A69" w14:textId="77777777" w:rsidR="008C7882" w:rsidRPr="004C73D4" w:rsidRDefault="008C7882" w:rsidP="008C7882"/>
    <w:p w14:paraId="76713A27" w14:textId="77777777" w:rsidR="008C7882" w:rsidRDefault="008C7882" w:rsidP="008C7882">
      <w:r>
        <w:t>In FEBio t</w:t>
      </w:r>
      <w:r w:rsidRPr="008234BB">
        <w:t xml:space="preserve">his </w:t>
      </w:r>
      <w:r>
        <w:t xml:space="preserve">constitutive </w:t>
      </w:r>
      <w:r w:rsidRPr="008234BB">
        <w:t>model uses a standard displacement-based element formulation</w:t>
      </w:r>
      <w:r>
        <w:t xml:space="preserve"> and a "coupled" strain energy</w:t>
      </w:r>
      <w:r w:rsidRPr="008234BB">
        <w:t xml:space="preserve">, so care must be taken when modeling materials with nearly-incompressible material behavior to avoid element locking.  </w:t>
      </w:r>
    </w:p>
    <w:p w14:paraId="70D0EC77" w14:textId="77777777" w:rsidR="00C5691A" w:rsidRDefault="00C5691A" w:rsidP="008F4203">
      <w:pPr>
        <w:pStyle w:val="Heading3"/>
      </w:pPr>
      <w:bookmarkStart w:id="1310" w:name="_Toc289032577"/>
      <w:r>
        <w:t>Ogden Unconstrained</w:t>
      </w:r>
      <w:bookmarkEnd w:id="1310"/>
    </w:p>
    <w:p w14:paraId="1A0C8CA4" w14:textId="77777777" w:rsidR="00C5691A" w:rsidRDefault="00C5691A" w:rsidP="00C5691A">
      <w:r>
        <w:t>The Ogden unconstrained material is defined using the following hyperelastic strain energy function:</w:t>
      </w:r>
    </w:p>
    <w:p w14:paraId="6E7C2958" w14:textId="0AA412FB" w:rsidR="00C5691A" w:rsidRDefault="00C5691A" w:rsidP="00C5691A">
      <w:pPr>
        <w:pStyle w:val="MTDisplayEquation"/>
      </w:pPr>
      <w:r>
        <w:tab/>
      </w:r>
      <w:r w:rsidR="00905817" w:rsidRPr="00905817">
        <w:rPr>
          <w:position w:val="-30"/>
        </w:rPr>
        <w:object w:dxaOrig="6380" w:dyaOrig="700" w14:anchorId="4493686D">
          <v:shape id="_x0000_i2195" type="#_x0000_t75" style="width:318.55pt;height:34.65pt" o:ole="">
            <v:imagedata r:id="rId2367" o:title=""/>
          </v:shape>
          <o:OLEObject Type="Embed" ProgID="Equation.DSMT4" ShapeID="_x0000_i2195" DrawAspect="Content" ObjectID="_1493626219" r:id="rId236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1311" w:author="rawlins" w:date="2015-05-19T17:23:00Z">
        <w:r w:rsidR="00D3178E">
          <w:rPr>
            <w:noProof/>
          </w:rPr>
          <w:instrText>24</w:instrText>
        </w:r>
      </w:ins>
      <w:ins w:id="1312" w:author="Gerard" w:date="2015-05-06T12:49:00Z">
        <w:del w:id="1313" w:author="rawlins" w:date="2015-05-19T16:10:00Z">
          <w:r w:rsidR="00E3755C" w:rsidDel="00752FD5">
            <w:rPr>
              <w:noProof/>
            </w:rPr>
            <w:delInstrText>24</w:delInstrText>
          </w:r>
        </w:del>
      </w:ins>
      <w:del w:id="1314" w:author="rawlins" w:date="2015-05-19T16:10:00Z">
        <w:r w:rsidR="00567B45" w:rsidDel="00752FD5">
          <w:rPr>
            <w:noProof/>
          </w:rPr>
          <w:delInstrText>20</w:delInstrText>
        </w:r>
      </w:del>
      <w:r w:rsidR="00827503">
        <w:rPr>
          <w:noProof/>
        </w:rPr>
        <w:fldChar w:fldCharType="end"/>
      </w:r>
      <w:r>
        <w:instrText>)</w:instrText>
      </w:r>
      <w:r>
        <w:fldChar w:fldCharType="end"/>
      </w:r>
    </w:p>
    <w:p w14:paraId="2C4B16E5" w14:textId="2DB40FE7" w:rsidR="00C5691A" w:rsidRDefault="00C5691A" w:rsidP="00C5691A">
      <w:r>
        <w:t xml:space="preserve">Here, </w:t>
      </w:r>
      <w:r w:rsidR="00905817" w:rsidRPr="00905817">
        <w:rPr>
          <w:position w:val="-12"/>
        </w:rPr>
        <w:object w:dxaOrig="240" w:dyaOrig="360" w14:anchorId="43283C29">
          <v:shape id="_x0000_i2196" type="#_x0000_t75" style="width:12.25pt;height:19pt" o:ole="">
            <v:imagedata r:id="rId2369" o:title=""/>
          </v:shape>
          <o:OLEObject Type="Embed" ProgID="Equation.DSMT4" ShapeID="_x0000_i2196" DrawAspect="Content" ObjectID="_1493626220" r:id="rId2370"/>
        </w:object>
      </w:r>
      <w:r w:rsidR="00863541">
        <w:t xml:space="preserve"> </w:t>
      </w:r>
      <w:r>
        <w:t xml:space="preserve">are the principal stretches and </w:t>
      </w:r>
      <w:r w:rsidR="00905817" w:rsidRPr="00905817">
        <w:rPr>
          <w:position w:val="-14"/>
        </w:rPr>
        <w:object w:dxaOrig="279" w:dyaOrig="380" w14:anchorId="76BA56EF">
          <v:shape id="_x0000_i2197" type="#_x0000_t75" style="width:14.25pt;height:19pt" o:ole="">
            <v:imagedata r:id="rId2371" o:title=""/>
          </v:shape>
          <o:OLEObject Type="Embed" ProgID="Equation.DSMT4" ShapeID="_x0000_i2197" DrawAspect="Content" ObjectID="_1493626221" r:id="rId2372"/>
        </w:object>
      </w:r>
      <w:r>
        <w:t xml:space="preserve">, </w:t>
      </w:r>
      <w:r w:rsidR="00905817" w:rsidRPr="00905817">
        <w:rPr>
          <w:position w:val="-12"/>
        </w:rPr>
        <w:object w:dxaOrig="260" w:dyaOrig="360" w14:anchorId="4B59DB7C">
          <v:shape id="_x0000_i2198" type="#_x0000_t75" style="width:12.9pt;height:19pt" o:ole="">
            <v:imagedata r:id="rId2373" o:title=""/>
          </v:shape>
          <o:OLEObject Type="Embed" ProgID="Equation.DSMT4" ShapeID="_x0000_i2198" DrawAspect="Content" ObjectID="_1493626222" r:id="rId2374"/>
        </w:object>
      </w:r>
      <w:r>
        <w:t xml:space="preserve">and </w:t>
      </w:r>
      <w:r w:rsidR="00905817" w:rsidRPr="00905817">
        <w:rPr>
          <w:position w:val="-12"/>
        </w:rPr>
        <w:object w:dxaOrig="320" w:dyaOrig="360" w14:anchorId="2EA61B14">
          <v:shape id="_x0000_i2199" type="#_x0000_t75" style="width:15.6pt;height:19pt" o:ole="">
            <v:imagedata r:id="rId2375" o:title=""/>
          </v:shape>
          <o:OLEObject Type="Embed" ProgID="Equation.DSMT4" ShapeID="_x0000_i2199" DrawAspect="Content" ObjectID="_1493626223" r:id="rId2376"/>
        </w:object>
      </w:r>
      <w:r>
        <w:t xml:space="preserve"> are material parameters.</w:t>
      </w:r>
    </w:p>
    <w:p w14:paraId="57BA27D5" w14:textId="77777777" w:rsidR="00C5691A" w:rsidRDefault="00C5691A" w:rsidP="00C5691A"/>
    <w:p w14:paraId="1B96EBA6" w14:textId="77777777" w:rsidR="00C5691A" w:rsidRDefault="00C5691A" w:rsidP="00C5691A">
      <w:r>
        <w:t xml:space="preserve">The Cauchy stress tensor for this material may be obtained using the general formula for isotropic elasticity in principal directions given in </w:t>
      </w:r>
      <w:r>
        <w:fldChar w:fldCharType="begin"/>
      </w:r>
      <w:r>
        <w:instrText xml:space="preserve"> GOTOBUTTON ZEqnNum891122  \* MERGEFORMAT </w:instrText>
      </w:r>
      <w:r w:rsidR="00827503">
        <w:fldChar w:fldCharType="begin"/>
      </w:r>
      <w:r w:rsidR="00827503">
        <w:instrText xml:space="preserve"> REF ZEqnNum891122 \! \* MERGEFORMAT </w:instrText>
      </w:r>
      <w:r w:rsidR="00827503">
        <w:fldChar w:fldCharType="separate"/>
      </w:r>
      <w:ins w:id="1315" w:author="rawlins" w:date="2015-05-19T17:23:00Z">
        <w:r w:rsidR="00D3178E" w:rsidRPr="00C1257B">
          <w:instrText>(</w:instrText>
        </w:r>
        <w:r w:rsidR="00D3178E">
          <w:instrText>2</w:instrText>
        </w:r>
        <w:r w:rsidR="00D3178E" w:rsidRPr="00C1257B">
          <w:instrText>.</w:instrText>
        </w:r>
        <w:r w:rsidR="00D3178E">
          <w:instrText>74</w:instrText>
        </w:r>
        <w:r w:rsidR="00D3178E" w:rsidRPr="00C1257B">
          <w:instrText>)</w:instrText>
        </w:r>
      </w:ins>
      <w:ins w:id="1316" w:author="Gerard" w:date="2015-05-06T12:49:00Z">
        <w:del w:id="1317" w:author="rawlins" w:date="2015-05-19T16:10:00Z">
          <w:r w:rsidR="00E3755C" w:rsidRPr="00C1257B" w:rsidDel="00752FD5">
            <w:delInstrText>(</w:delInstrText>
          </w:r>
          <w:r w:rsidR="00E3755C" w:rsidDel="00752FD5">
            <w:delInstrText>2</w:delInstrText>
          </w:r>
          <w:r w:rsidR="00E3755C" w:rsidRPr="00C1257B" w:rsidDel="00752FD5">
            <w:delInstrText>.</w:delInstrText>
          </w:r>
          <w:r w:rsidR="00E3755C" w:rsidDel="00752FD5">
            <w:delInstrText>74</w:delInstrText>
          </w:r>
          <w:r w:rsidR="00E3755C" w:rsidRPr="00C1257B" w:rsidDel="00752FD5">
            <w:delInstrText>)</w:delInstrText>
          </w:r>
        </w:del>
      </w:ins>
      <w:ins w:id="1318" w:author="Kingsley" w:date="2014-05-24T14:28:00Z">
        <w:del w:id="1319" w:author="rawlins" w:date="2015-05-19T16:10:00Z">
          <w:r w:rsidR="00567B45" w:rsidRPr="00C1257B" w:rsidDel="00752FD5">
            <w:delInstrText>(</w:delInstrText>
          </w:r>
          <w:r w:rsidR="00567B45" w:rsidDel="00752FD5">
            <w:delInstrText>2</w:delInstrText>
          </w:r>
          <w:r w:rsidR="00567B45" w:rsidRPr="00C1257B" w:rsidDel="00752FD5">
            <w:delInstrText>.</w:delInstrText>
          </w:r>
          <w:r w:rsidR="00567B45" w:rsidDel="00752FD5">
            <w:delInstrText>74</w:delInstrText>
          </w:r>
          <w:r w:rsidR="00567B45" w:rsidRPr="00C1257B" w:rsidDel="00752FD5">
            <w:delInstrText>)</w:delInstrText>
          </w:r>
        </w:del>
      </w:ins>
      <w:del w:id="1320" w:author="rawlins" w:date="2015-05-19T16:10:00Z">
        <w:r w:rsidR="004F1C97" w:rsidRPr="00C1257B" w:rsidDel="00752FD5">
          <w:delInstrText>(</w:delInstrText>
        </w:r>
        <w:r w:rsidR="004F1C97" w:rsidDel="00752FD5">
          <w:delInstrText>2</w:delInstrText>
        </w:r>
        <w:r w:rsidR="004F1C97" w:rsidRPr="00C1257B" w:rsidDel="00752FD5">
          <w:delInstrText>.</w:delInstrText>
        </w:r>
        <w:r w:rsidR="004F1C97" w:rsidDel="00752FD5">
          <w:delInstrText>74</w:delInstrText>
        </w:r>
        <w:r w:rsidR="004F1C97" w:rsidRPr="00C1257B" w:rsidDel="00752FD5">
          <w:delInstrText>)</w:delInstrText>
        </w:r>
      </w:del>
      <w:r w:rsidR="00827503">
        <w:fldChar w:fldCharType="end"/>
      </w:r>
      <w:r>
        <w:fldChar w:fldCharType="end"/>
      </w:r>
      <w:r>
        <w:t>, with</w:t>
      </w:r>
    </w:p>
    <w:p w14:paraId="07DB0DE9" w14:textId="6B493073" w:rsidR="00C5691A" w:rsidRDefault="00C5691A" w:rsidP="00C5691A">
      <w:pPr>
        <w:pStyle w:val="MTDisplayEquation"/>
      </w:pPr>
      <w:r>
        <w:tab/>
      </w:r>
      <w:r w:rsidR="00905817" w:rsidRPr="00905817">
        <w:rPr>
          <w:position w:val="-30"/>
        </w:rPr>
        <w:object w:dxaOrig="3260" w:dyaOrig="700" w14:anchorId="3C6738FD">
          <v:shape id="_x0000_i2200" type="#_x0000_t75" style="width:163pt;height:34.65pt" o:ole="">
            <v:imagedata r:id="rId2377" o:title=""/>
          </v:shape>
          <o:OLEObject Type="Embed" ProgID="Equation.DSMT4" ShapeID="_x0000_i2200" DrawAspect="Content" ObjectID="_1493626224" r:id="rId237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1321" w:author="rawlins" w:date="2015-05-19T17:23:00Z">
        <w:r w:rsidR="00D3178E">
          <w:rPr>
            <w:noProof/>
          </w:rPr>
          <w:instrText>25</w:instrText>
        </w:r>
      </w:ins>
      <w:ins w:id="1322" w:author="Gerard" w:date="2015-05-06T12:49:00Z">
        <w:del w:id="1323" w:author="rawlins" w:date="2015-05-19T16:10:00Z">
          <w:r w:rsidR="00E3755C" w:rsidDel="00752FD5">
            <w:rPr>
              <w:noProof/>
            </w:rPr>
            <w:delInstrText>25</w:delInstrText>
          </w:r>
        </w:del>
      </w:ins>
      <w:del w:id="1324" w:author="rawlins" w:date="2015-05-19T16:10:00Z">
        <w:r w:rsidR="00567B45" w:rsidDel="00752FD5">
          <w:rPr>
            <w:noProof/>
          </w:rPr>
          <w:delInstrText>21</w:delInstrText>
        </w:r>
      </w:del>
      <w:r w:rsidR="00827503">
        <w:rPr>
          <w:noProof/>
        </w:rPr>
        <w:fldChar w:fldCharType="end"/>
      </w:r>
      <w:r>
        <w:instrText>)</w:instrText>
      </w:r>
      <w:r>
        <w:fldChar w:fldCharType="end"/>
      </w:r>
    </w:p>
    <w:p w14:paraId="79B14582" w14:textId="77777777" w:rsidR="00C5691A" w:rsidRPr="00927C02" w:rsidRDefault="00C5691A" w:rsidP="00C5691A">
      <w:r w:rsidRPr="00927C02">
        <w:t>Similarly, the spatial elasticity tensor is given by</w:t>
      </w:r>
    </w:p>
    <w:p w14:paraId="20C49054" w14:textId="6AD15F71" w:rsidR="00C5691A" w:rsidRPr="00927C02" w:rsidRDefault="00C5691A" w:rsidP="00C5691A">
      <w:pPr>
        <w:pStyle w:val="MTDisplayEquation"/>
      </w:pPr>
      <w:r w:rsidRPr="00927C02">
        <w:lastRenderedPageBreak/>
        <w:tab/>
      </w:r>
      <w:r w:rsidR="00905817" w:rsidRPr="00905817">
        <w:rPr>
          <w:position w:val="-110"/>
        </w:rPr>
        <w:object w:dxaOrig="4620" w:dyaOrig="2280" w14:anchorId="632B861A">
          <v:shape id="_x0000_i2201" type="#_x0000_t75" style="width:230.95pt;height:114.1pt" o:ole="">
            <v:imagedata r:id="rId2379" o:title=""/>
          </v:shape>
          <o:OLEObject Type="Embed" ProgID="Equation.DSMT4" ShapeID="_x0000_i2201" DrawAspect="Content" ObjectID="_1493626225" r:id="rId2380"/>
        </w:object>
      </w:r>
      <w:r w:rsidRPr="00927C02">
        <w:tab/>
      </w:r>
      <w:r w:rsidRPr="00927C02">
        <w:fldChar w:fldCharType="begin"/>
      </w:r>
      <w:r w:rsidRPr="00927C02">
        <w:instrText xml:space="preserve"> MACROBUTTON MTPlaceRef \* MERGEFORMAT </w:instrText>
      </w:r>
      <w:r w:rsidR="008735F1">
        <w:fldChar w:fldCharType="begin"/>
      </w:r>
      <w:r w:rsidR="008735F1">
        <w:instrText xml:space="preserve"> SEQ MTEqn \h \* MERGEFORMAT </w:instrText>
      </w:r>
      <w:r w:rsidR="008735F1">
        <w:fldChar w:fldCharType="end"/>
      </w:r>
      <w:r w:rsidRPr="00927C02">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rsidRPr="00927C02">
        <w:instrText>.</w:instrText>
      </w:r>
      <w:r w:rsidR="00827503">
        <w:fldChar w:fldCharType="begin"/>
      </w:r>
      <w:r w:rsidR="00827503">
        <w:instrText xml:space="preserve"> SEQ MTEqn \c \* Arabic \* MERGEFORMAT </w:instrText>
      </w:r>
      <w:r w:rsidR="00827503">
        <w:fldChar w:fldCharType="separate"/>
      </w:r>
      <w:ins w:id="1325" w:author="rawlins" w:date="2015-05-19T17:23:00Z">
        <w:r w:rsidR="00D3178E">
          <w:rPr>
            <w:noProof/>
          </w:rPr>
          <w:instrText>26</w:instrText>
        </w:r>
      </w:ins>
      <w:ins w:id="1326" w:author="Gerard" w:date="2015-05-06T12:49:00Z">
        <w:del w:id="1327" w:author="rawlins" w:date="2015-05-19T16:10:00Z">
          <w:r w:rsidR="00E3755C" w:rsidDel="00752FD5">
            <w:rPr>
              <w:noProof/>
            </w:rPr>
            <w:delInstrText>26</w:delInstrText>
          </w:r>
        </w:del>
      </w:ins>
      <w:del w:id="1328" w:author="rawlins" w:date="2015-05-19T16:10:00Z">
        <w:r w:rsidR="00567B45" w:rsidDel="00752FD5">
          <w:rPr>
            <w:noProof/>
          </w:rPr>
          <w:delInstrText>22</w:delInstrText>
        </w:r>
      </w:del>
      <w:r w:rsidR="00827503">
        <w:rPr>
          <w:noProof/>
        </w:rPr>
        <w:fldChar w:fldCharType="end"/>
      </w:r>
      <w:r w:rsidRPr="00927C02">
        <w:instrText>)</w:instrText>
      </w:r>
      <w:r w:rsidRPr="00927C02">
        <w:fldChar w:fldCharType="end"/>
      </w:r>
    </w:p>
    <w:p w14:paraId="2FE1A2FC" w14:textId="1CEA2C65" w:rsidR="00C5691A" w:rsidRPr="00927C02" w:rsidRDefault="00C5691A" w:rsidP="00C5691A">
      <w:r w:rsidRPr="00927C02">
        <w:t xml:space="preserve">where </w:t>
      </w:r>
      <w:r w:rsidR="00905817" w:rsidRPr="00905817">
        <w:rPr>
          <w:position w:val="-12"/>
        </w:rPr>
        <w:object w:dxaOrig="1140" w:dyaOrig="360" w14:anchorId="6F577486">
          <v:shape id="_x0000_i2202" type="#_x0000_t75" style="width:57.05pt;height:19pt" o:ole="">
            <v:imagedata r:id="rId2381" o:title=""/>
          </v:shape>
          <o:OLEObject Type="Embed" ProgID="Equation.DSMT4" ShapeID="_x0000_i2202" DrawAspect="Content" ObjectID="_1493626226" r:id="rId2382"/>
        </w:object>
      </w:r>
      <w:r w:rsidRPr="00927C02">
        <w:t xml:space="preserve"> and </w:t>
      </w:r>
      <w:r w:rsidR="00905817" w:rsidRPr="00905817">
        <w:rPr>
          <w:position w:val="-12"/>
        </w:rPr>
        <w:object w:dxaOrig="260" w:dyaOrig="360" w14:anchorId="6486C92C">
          <v:shape id="_x0000_i2203" type="#_x0000_t75" style="width:12.9pt;height:19pt" o:ole="">
            <v:imagedata r:id="rId2383" o:title=""/>
          </v:shape>
          <o:OLEObject Type="Embed" ProgID="Equation.DSMT4" ShapeID="_x0000_i2203" DrawAspect="Content" ObjectID="_1493626227" r:id="rId2384"/>
        </w:object>
      </w:r>
      <w:r w:rsidRPr="00927C02">
        <w:t xml:space="preserve"> are the eigenvectors of </w:t>
      </w:r>
      <w:r w:rsidR="00905817" w:rsidRPr="00905817">
        <w:rPr>
          <w:position w:val="-6"/>
        </w:rPr>
        <w:object w:dxaOrig="200" w:dyaOrig="279" w14:anchorId="531F48FD">
          <v:shape id="_x0000_i2204" type="#_x0000_t75" style="width:10.2pt;height:14.25pt" o:ole="">
            <v:imagedata r:id="rId2385" o:title=""/>
          </v:shape>
          <o:OLEObject Type="Embed" ProgID="Equation.DSMT4" ShapeID="_x0000_i2204" DrawAspect="Content" ObjectID="_1493626228" r:id="rId2386"/>
        </w:object>
      </w:r>
      <w:r w:rsidRPr="00927C02">
        <w:t>.  In the limit when eigenvalues coincide,</w:t>
      </w:r>
    </w:p>
    <w:p w14:paraId="7E36676C" w14:textId="310AE16C" w:rsidR="00C5691A" w:rsidRPr="00927C02" w:rsidRDefault="00C5691A" w:rsidP="00C5691A">
      <w:pPr>
        <w:pStyle w:val="MTDisplayEquation"/>
      </w:pPr>
      <w:r w:rsidRPr="00927C02">
        <w:tab/>
      </w:r>
      <w:r w:rsidR="00905817" w:rsidRPr="00905817">
        <w:rPr>
          <w:position w:val="-32"/>
        </w:rPr>
        <w:object w:dxaOrig="5840" w:dyaOrig="760" w14:anchorId="2DB893DF">
          <v:shape id="_x0000_i2205" type="#_x0000_t75" style="width:290.7pt;height:37.35pt" o:ole="">
            <v:imagedata r:id="rId2387" o:title=""/>
          </v:shape>
          <o:OLEObject Type="Embed" ProgID="Equation.DSMT4" ShapeID="_x0000_i2205" DrawAspect="Content" ObjectID="_1493626229" r:id="rId2388"/>
        </w:object>
      </w:r>
      <w:r w:rsidRPr="00927C02">
        <w:t>.</w:t>
      </w:r>
      <w:r w:rsidRPr="00927C02">
        <w:tab/>
      </w:r>
      <w:r w:rsidRPr="00927C02">
        <w:fldChar w:fldCharType="begin"/>
      </w:r>
      <w:r w:rsidRPr="00927C02">
        <w:instrText xml:space="preserve"> MACROBUTTON MTPlaceRef \* MERGEFORMAT </w:instrText>
      </w:r>
      <w:r w:rsidR="008735F1">
        <w:fldChar w:fldCharType="begin"/>
      </w:r>
      <w:r w:rsidR="008735F1">
        <w:instrText xml:space="preserve"> SEQ MTEqn \h \* MERGEFORMAT </w:instrText>
      </w:r>
      <w:r w:rsidR="008735F1">
        <w:fldChar w:fldCharType="end"/>
      </w:r>
      <w:r w:rsidRPr="00927C02">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rsidRPr="00927C02">
        <w:instrText>.</w:instrText>
      </w:r>
      <w:r w:rsidR="00827503">
        <w:fldChar w:fldCharType="begin"/>
      </w:r>
      <w:r w:rsidR="00827503">
        <w:instrText xml:space="preserve"> SEQ MTEqn \c \* Arabic \* MERGEFORMAT </w:instrText>
      </w:r>
      <w:r w:rsidR="00827503">
        <w:fldChar w:fldCharType="separate"/>
      </w:r>
      <w:ins w:id="1329" w:author="rawlins" w:date="2015-05-19T17:23:00Z">
        <w:r w:rsidR="00D3178E">
          <w:rPr>
            <w:noProof/>
          </w:rPr>
          <w:instrText>27</w:instrText>
        </w:r>
      </w:ins>
      <w:ins w:id="1330" w:author="Gerard" w:date="2015-05-06T12:49:00Z">
        <w:del w:id="1331" w:author="rawlins" w:date="2015-05-19T16:10:00Z">
          <w:r w:rsidR="00E3755C" w:rsidDel="00752FD5">
            <w:rPr>
              <w:noProof/>
            </w:rPr>
            <w:delInstrText>27</w:delInstrText>
          </w:r>
        </w:del>
      </w:ins>
      <w:del w:id="1332" w:author="rawlins" w:date="2015-05-19T16:10:00Z">
        <w:r w:rsidR="00567B45" w:rsidDel="00752FD5">
          <w:rPr>
            <w:noProof/>
          </w:rPr>
          <w:delInstrText>23</w:delInstrText>
        </w:r>
      </w:del>
      <w:r w:rsidR="00827503">
        <w:rPr>
          <w:noProof/>
        </w:rPr>
        <w:fldChar w:fldCharType="end"/>
      </w:r>
      <w:r w:rsidRPr="00927C02">
        <w:instrText>)</w:instrText>
      </w:r>
      <w:r w:rsidRPr="00927C02">
        <w:fldChar w:fldCharType="end"/>
      </w:r>
    </w:p>
    <w:p w14:paraId="082A9E30" w14:textId="77777777" w:rsidR="00C5691A" w:rsidRPr="00927C02" w:rsidRDefault="000A0A53" w:rsidP="00C5691A">
      <w:r>
        <w:t xml:space="preserve">In the reference configuration, </w:t>
      </w:r>
      <w:r w:rsidR="00C5691A" w:rsidRPr="00927C02">
        <w:t>the elasticity tensor reduces to</w:t>
      </w:r>
    </w:p>
    <w:p w14:paraId="660345F7" w14:textId="3953429B" w:rsidR="00C5691A" w:rsidRPr="00927C02" w:rsidRDefault="00C5691A" w:rsidP="00C5691A">
      <w:pPr>
        <w:pStyle w:val="MTDisplayEquation"/>
      </w:pPr>
      <w:r w:rsidRPr="00927C02">
        <w:tab/>
      </w:r>
      <w:r w:rsidR="00905817" w:rsidRPr="00905817">
        <w:rPr>
          <w:position w:val="-30"/>
        </w:rPr>
        <w:object w:dxaOrig="2820" w:dyaOrig="720" w14:anchorId="48B0B93A">
          <v:shape id="_x0000_i2206" type="#_x0000_t75" style="width:141.3pt;height:36.7pt" o:ole="">
            <v:imagedata r:id="rId2389" o:title=""/>
          </v:shape>
          <o:OLEObject Type="Embed" ProgID="Equation.DSMT4" ShapeID="_x0000_i2206" DrawAspect="Content" ObjectID="_1493626230" r:id="rId2390"/>
        </w:object>
      </w:r>
      <w:r w:rsidRPr="00927C02">
        <w:t>,</w:t>
      </w:r>
      <w:r w:rsidRPr="00927C02">
        <w:tab/>
      </w:r>
      <w:r w:rsidRPr="00927C02">
        <w:fldChar w:fldCharType="begin"/>
      </w:r>
      <w:r w:rsidRPr="00927C02">
        <w:instrText xml:space="preserve"> MACROBUTTON MTPlaceRef \* MERGEFORMAT </w:instrText>
      </w:r>
      <w:r w:rsidR="008735F1">
        <w:fldChar w:fldCharType="begin"/>
      </w:r>
      <w:r w:rsidR="008735F1">
        <w:instrText xml:space="preserve"> SEQ MTEqn \h \* MERGEFORMAT </w:instrText>
      </w:r>
      <w:r w:rsidR="008735F1">
        <w:fldChar w:fldCharType="end"/>
      </w:r>
      <w:r w:rsidRPr="00927C02">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rsidRPr="00927C02">
        <w:instrText>.</w:instrText>
      </w:r>
      <w:r w:rsidR="00827503">
        <w:fldChar w:fldCharType="begin"/>
      </w:r>
      <w:r w:rsidR="00827503">
        <w:instrText xml:space="preserve"> SEQ MTEqn \c \* Arabic \* MERGEFORMAT </w:instrText>
      </w:r>
      <w:r w:rsidR="00827503">
        <w:fldChar w:fldCharType="separate"/>
      </w:r>
      <w:ins w:id="1333" w:author="rawlins" w:date="2015-05-19T17:23:00Z">
        <w:r w:rsidR="00D3178E">
          <w:rPr>
            <w:noProof/>
          </w:rPr>
          <w:instrText>28</w:instrText>
        </w:r>
      </w:ins>
      <w:ins w:id="1334" w:author="Gerard" w:date="2015-05-06T12:49:00Z">
        <w:del w:id="1335" w:author="rawlins" w:date="2015-05-19T16:10:00Z">
          <w:r w:rsidR="00E3755C" w:rsidDel="00752FD5">
            <w:rPr>
              <w:noProof/>
            </w:rPr>
            <w:delInstrText>28</w:delInstrText>
          </w:r>
        </w:del>
      </w:ins>
      <w:del w:id="1336" w:author="rawlins" w:date="2015-05-19T16:10:00Z">
        <w:r w:rsidR="00567B45" w:rsidDel="00752FD5">
          <w:rPr>
            <w:noProof/>
          </w:rPr>
          <w:delInstrText>24</w:delInstrText>
        </w:r>
      </w:del>
      <w:r w:rsidR="00827503">
        <w:rPr>
          <w:noProof/>
        </w:rPr>
        <w:fldChar w:fldCharType="end"/>
      </w:r>
      <w:r w:rsidRPr="00927C02">
        <w:instrText>)</w:instrText>
      </w:r>
      <w:r w:rsidRPr="00927C02">
        <w:fldChar w:fldCharType="end"/>
      </w:r>
    </w:p>
    <w:p w14:paraId="26A00D38" w14:textId="4CE78308" w:rsidR="00C5691A" w:rsidRDefault="00C5691A" w:rsidP="00C5691A">
      <w:r w:rsidRPr="00033649">
        <w:t xml:space="preserve">which has the form of Hooke’s law for infinitesimal isotropic elasticity (see Section </w:t>
      </w:r>
      <w:r w:rsidRPr="00033649">
        <w:fldChar w:fldCharType="begin"/>
      </w:r>
      <w:r w:rsidRPr="00033649">
        <w:instrText xml:space="preserve"> REF _Ref172102939 \r \h </w:instrText>
      </w:r>
      <w:r w:rsidRPr="00033649">
        <w:fldChar w:fldCharType="separate"/>
      </w:r>
      <w:r w:rsidR="00D3178E">
        <w:t>5.1</w:t>
      </w:r>
      <w:r w:rsidRPr="00033649">
        <w:fldChar w:fldCharType="end"/>
      </w:r>
      <w:r w:rsidRPr="00033649">
        <w:t xml:space="preserve">), with equivalent Lamé coefficients </w:t>
      </w:r>
      <w:r w:rsidR="00905817" w:rsidRPr="00905817">
        <w:rPr>
          <w:position w:val="-14"/>
        </w:rPr>
        <w:object w:dxaOrig="680" w:dyaOrig="380" w14:anchorId="18F26767">
          <v:shape id="_x0000_i2207" type="#_x0000_t75" style="width:34.65pt;height:19pt" o:ole="">
            <v:imagedata r:id="rId2391" o:title=""/>
          </v:shape>
          <o:OLEObject Type="Embed" ProgID="Equation.DSMT4" ShapeID="_x0000_i2207" DrawAspect="Content" ObjectID="_1493626231" r:id="rId2392"/>
        </w:object>
      </w:r>
      <w:r w:rsidRPr="00033649">
        <w:t xml:space="preserve"> and </w:t>
      </w:r>
      <w:r w:rsidR="00905817" w:rsidRPr="00905817">
        <w:rPr>
          <w:position w:val="-16"/>
        </w:rPr>
        <w:object w:dxaOrig="1320" w:dyaOrig="460" w14:anchorId="7C3A8942">
          <v:shape id="_x0000_i2208" type="#_x0000_t75" style="width:65.9pt;height:22.4pt" o:ole="">
            <v:imagedata r:id="rId2393" o:title=""/>
          </v:shape>
          <o:OLEObject Type="Embed" ProgID="Equation.DSMT4" ShapeID="_x0000_i2208" DrawAspect="Content" ObjectID="_1493626232" r:id="rId2394"/>
        </w:object>
      </w:r>
      <w:r w:rsidRPr="00033649">
        <w:t>.</w:t>
      </w:r>
    </w:p>
    <w:p w14:paraId="6527D3D1" w14:textId="77777777" w:rsidR="00122416" w:rsidRDefault="00122416" w:rsidP="00C5691A"/>
    <w:p w14:paraId="43F5D4CA" w14:textId="77777777" w:rsidR="00122416" w:rsidRDefault="00122416" w:rsidP="00122416">
      <w:pPr>
        <w:pStyle w:val="Heading3"/>
      </w:pPr>
      <w:bookmarkStart w:id="1337" w:name="_Toc289032578"/>
      <w:r>
        <w:t>Holmes-Mow</w:t>
      </w:r>
      <w:bookmarkEnd w:id="1337"/>
    </w:p>
    <w:p w14:paraId="48F11762" w14:textId="736C6496" w:rsidR="00122416" w:rsidRDefault="00122416" w:rsidP="00122416">
      <w:r>
        <w:t>The coupled hyperelastic strain-energy function for this material is given by</w:t>
      </w:r>
      <w:r w:rsidR="007412C6">
        <w:t xml:space="preserve"> </w:t>
      </w:r>
      <w:r w:rsidR="007412C6">
        <w:fldChar w:fldCharType="begin"/>
      </w:r>
      <w:r w:rsidR="001763A3">
        <w:instrText xml:space="preserve"> ADDIN EN.CITE &lt;EndNote&gt;&lt;Cite&gt;&lt;Author&gt;Holmes&lt;/Author&gt;&lt;Year&gt;1990&lt;/Year&gt;&lt;RecNum&gt;41&lt;/RecNum&gt;&lt;DisplayText&gt;[34]&lt;/DisplayText&gt;&lt;record&gt;&lt;rec-number&gt;41&lt;/rec-number&gt;&lt;foreign-keys&gt;&lt;key app="EN" db-id="fwxrfwzd5wwavcepe9epdeevxdsd2fftswrx"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Biomech&lt;/full-title&gt;&lt;abbr-1&gt;Journal of biomechanics&lt;/abbr-1&gt;&lt;/periodical&gt;&lt;pages&gt;1145-56&lt;/pages&gt;&lt;volume&gt;23&lt;/volume&gt;&lt;number&gt;11&lt;/number&gt;&lt;edition&gt;1990/01/01&lt;/edition&gt;&lt;keywords&gt;&lt;keyword&gt;Animals&lt;/keyword&gt;&lt;keyword&gt;Cartilage,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rsidR="007412C6">
        <w:fldChar w:fldCharType="separate"/>
      </w:r>
      <w:r w:rsidR="00A56950">
        <w:rPr>
          <w:noProof/>
        </w:rPr>
        <w:t>[</w:t>
      </w:r>
      <w:hyperlink w:anchor="_ENREF_34" w:tooltip="Holmes, 1990 #41" w:history="1">
        <w:r w:rsidR="00214E15">
          <w:rPr>
            <w:noProof/>
          </w:rPr>
          <w:t>34</w:t>
        </w:r>
      </w:hyperlink>
      <w:r w:rsidR="00A56950">
        <w:rPr>
          <w:noProof/>
        </w:rPr>
        <w:t>]</w:t>
      </w:r>
      <w:r w:rsidR="007412C6">
        <w:fldChar w:fldCharType="end"/>
      </w:r>
      <w:r>
        <w:t>,</w:t>
      </w:r>
    </w:p>
    <w:p w14:paraId="641AE7CF" w14:textId="02355CEF" w:rsidR="00122416" w:rsidRDefault="00122416" w:rsidP="00122416">
      <w:pPr>
        <w:pStyle w:val="MTDisplayEquation"/>
      </w:pPr>
      <w:r>
        <w:tab/>
      </w:r>
      <w:r w:rsidR="00905817" w:rsidRPr="00905817">
        <w:rPr>
          <w:position w:val="-24"/>
        </w:rPr>
        <w:object w:dxaOrig="2460" w:dyaOrig="620" w14:anchorId="0EB3342F">
          <v:shape id="_x0000_i2209" type="#_x0000_t75" style="width:123.6pt;height:30.55pt" o:ole="">
            <v:imagedata r:id="rId2395" o:title=""/>
          </v:shape>
          <o:OLEObject Type="Embed" ProgID="Equation.DSMT4" ShapeID="_x0000_i2209" DrawAspect="Content" ObjectID="_1493626233" r:id="rId2396"/>
        </w:object>
      </w:r>
      <w:r w:rsidR="000A0A5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1338" w:author="rawlins" w:date="2015-05-19T17:23:00Z">
        <w:r w:rsidR="00D3178E">
          <w:rPr>
            <w:noProof/>
          </w:rPr>
          <w:instrText>29</w:instrText>
        </w:r>
      </w:ins>
      <w:ins w:id="1339" w:author="Gerard" w:date="2015-05-06T12:49:00Z">
        <w:del w:id="1340" w:author="rawlins" w:date="2015-05-19T16:10:00Z">
          <w:r w:rsidR="00E3755C" w:rsidDel="00752FD5">
            <w:rPr>
              <w:noProof/>
            </w:rPr>
            <w:delInstrText>29</w:delInstrText>
          </w:r>
        </w:del>
      </w:ins>
      <w:del w:id="1341" w:author="rawlins" w:date="2015-05-19T16:10:00Z">
        <w:r w:rsidR="00567B45" w:rsidDel="00752FD5">
          <w:rPr>
            <w:noProof/>
          </w:rPr>
          <w:delInstrText>25</w:delInstrText>
        </w:r>
      </w:del>
      <w:r w:rsidR="00827503">
        <w:rPr>
          <w:noProof/>
        </w:rPr>
        <w:fldChar w:fldCharType="end"/>
      </w:r>
      <w:r>
        <w:instrText>)</w:instrText>
      </w:r>
      <w:r>
        <w:fldChar w:fldCharType="end"/>
      </w:r>
    </w:p>
    <w:p w14:paraId="773BEEE6" w14:textId="0D3D669A" w:rsidR="00122416" w:rsidRDefault="00122416" w:rsidP="00122416">
      <w:r>
        <w:t xml:space="preserve">where </w:t>
      </w:r>
      <w:r w:rsidR="00905817" w:rsidRPr="00905817">
        <w:rPr>
          <w:position w:val="-12"/>
        </w:rPr>
        <w:object w:dxaOrig="220" w:dyaOrig="360" w14:anchorId="37DC0971">
          <v:shape id="_x0000_i2210" type="#_x0000_t75" style="width:10.85pt;height:19pt" o:ole="">
            <v:imagedata r:id="rId2397" o:title=""/>
          </v:shape>
          <o:OLEObject Type="Embed" ProgID="Equation.DSMT4" ShapeID="_x0000_i2210" DrawAspect="Content" ObjectID="_1493626234" r:id="rId2398"/>
        </w:object>
      </w:r>
      <w:r>
        <w:t xml:space="preserve">and </w:t>
      </w:r>
      <w:r w:rsidR="00905817" w:rsidRPr="00905817">
        <w:rPr>
          <w:position w:val="-12"/>
        </w:rPr>
        <w:object w:dxaOrig="240" w:dyaOrig="360" w14:anchorId="0372790B">
          <v:shape id="_x0000_i2211" type="#_x0000_t75" style="width:12.25pt;height:19pt" o:ole="">
            <v:imagedata r:id="rId2399" o:title=""/>
          </v:shape>
          <o:OLEObject Type="Embed" ProgID="Equation.DSMT4" ShapeID="_x0000_i2211" DrawAspect="Content" ObjectID="_1493626235" r:id="rId2400"/>
        </w:object>
      </w:r>
      <w:r>
        <w:t xml:space="preserve">are the first and second invariants of the right Cauchy-Green tensor and </w:t>
      </w:r>
      <w:r>
        <w:rPr>
          <w:i/>
        </w:rPr>
        <w:t xml:space="preserve">J </w:t>
      </w:r>
      <w:r>
        <w:t>the jacobian of the deformation. Furthermore,</w:t>
      </w:r>
    </w:p>
    <w:p w14:paraId="5148F3AD" w14:textId="77777777" w:rsidR="00122416" w:rsidRDefault="00122416" w:rsidP="00122416"/>
    <w:p w14:paraId="76B91314" w14:textId="2C9CF9F8" w:rsidR="00122416" w:rsidRDefault="00122416" w:rsidP="00122416">
      <w:pPr>
        <w:pStyle w:val="MTDisplayEquation"/>
      </w:pPr>
      <w:r>
        <w:tab/>
      </w:r>
      <w:r w:rsidR="00905817" w:rsidRPr="00905817">
        <w:rPr>
          <w:position w:val="-62"/>
        </w:rPr>
        <w:object w:dxaOrig="5679" w:dyaOrig="1359" w14:anchorId="314B9413">
          <v:shape id="_x0000_i2212" type="#_x0000_t75" style="width:283.9pt;height:67.9pt" o:ole="">
            <v:imagedata r:id="rId2401" o:title=""/>
          </v:shape>
          <o:OLEObject Type="Embed" ProgID="Equation.DSMT4" ShapeID="_x0000_i2212" DrawAspect="Content" ObjectID="_1493626236" r:id="rId240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1342" w:author="rawlins" w:date="2015-05-19T17:23:00Z">
        <w:r w:rsidR="00D3178E">
          <w:rPr>
            <w:noProof/>
          </w:rPr>
          <w:instrText>30</w:instrText>
        </w:r>
      </w:ins>
      <w:ins w:id="1343" w:author="Gerard" w:date="2015-05-06T12:49:00Z">
        <w:del w:id="1344" w:author="rawlins" w:date="2015-05-19T16:10:00Z">
          <w:r w:rsidR="00E3755C" w:rsidDel="00752FD5">
            <w:rPr>
              <w:noProof/>
            </w:rPr>
            <w:delInstrText>30</w:delInstrText>
          </w:r>
        </w:del>
      </w:ins>
      <w:del w:id="1345" w:author="rawlins" w:date="2015-05-19T16:10:00Z">
        <w:r w:rsidR="00567B45" w:rsidDel="00752FD5">
          <w:rPr>
            <w:noProof/>
          </w:rPr>
          <w:delInstrText>26</w:delInstrText>
        </w:r>
      </w:del>
      <w:r w:rsidR="00827503">
        <w:rPr>
          <w:noProof/>
        </w:rPr>
        <w:fldChar w:fldCharType="end"/>
      </w:r>
      <w:r>
        <w:instrText>)</w:instrText>
      </w:r>
      <w:r>
        <w:fldChar w:fldCharType="end"/>
      </w:r>
    </w:p>
    <w:p w14:paraId="351DE14D" w14:textId="4E870FEF" w:rsidR="00122416" w:rsidRDefault="00122416" w:rsidP="00122416">
      <w:r>
        <w:t xml:space="preserve">and </w:t>
      </w:r>
      <w:r w:rsidR="00905817" w:rsidRPr="00905817">
        <w:rPr>
          <w:position w:val="-6"/>
        </w:rPr>
        <w:object w:dxaOrig="220" w:dyaOrig="279" w14:anchorId="15222016">
          <v:shape id="_x0000_i2213" type="#_x0000_t75" style="width:10.85pt;height:14.25pt" o:ole="">
            <v:imagedata r:id="rId2403" o:title=""/>
          </v:shape>
          <o:OLEObject Type="Embed" ProgID="Equation.DSMT4" ShapeID="_x0000_i2213" DrawAspect="Content" ObjectID="_1493626237" r:id="rId2404"/>
        </w:object>
      </w:r>
      <w:r>
        <w:t xml:space="preserve">and </w:t>
      </w:r>
      <w:r w:rsidR="00905817" w:rsidRPr="00905817">
        <w:rPr>
          <w:position w:val="-10"/>
        </w:rPr>
        <w:object w:dxaOrig="240" w:dyaOrig="260" w14:anchorId="34542AF1">
          <v:shape id="_x0000_i2214" type="#_x0000_t75" style="width:12.25pt;height:12.9pt" o:ole="">
            <v:imagedata r:id="rId2405" o:title=""/>
          </v:shape>
          <o:OLEObject Type="Embed" ProgID="Equation.DSMT4" ShapeID="_x0000_i2214" DrawAspect="Content" ObjectID="_1493626238" r:id="rId2406"/>
        </w:object>
      </w:r>
      <w:r w:rsidR="0055288F">
        <w:t xml:space="preserve"> </w:t>
      </w:r>
      <w:r>
        <w:t>are the Lamé parameters.</w:t>
      </w:r>
      <w:r w:rsidR="0055288F">
        <w:t xml:space="preserve"> The corresponding Cauchy stress tensor is</w:t>
      </w:r>
    </w:p>
    <w:p w14:paraId="56590457" w14:textId="78365D5A" w:rsidR="0055288F" w:rsidRDefault="0055288F" w:rsidP="0051289D">
      <w:pPr>
        <w:pStyle w:val="MTDisplayEquation"/>
      </w:pPr>
      <w:r>
        <w:tab/>
      </w:r>
      <w:r w:rsidR="00905817" w:rsidRPr="00905817">
        <w:rPr>
          <w:position w:val="-24"/>
        </w:rPr>
        <w:object w:dxaOrig="4740" w:dyaOrig="620" w14:anchorId="2B4DE50C">
          <v:shape id="_x0000_i2215" type="#_x0000_t75" style="width:237.05pt;height:30.55pt" o:ole="">
            <v:imagedata r:id="rId2407" o:title=""/>
          </v:shape>
          <o:OLEObject Type="Embed" ProgID="Equation.DSMT4" ShapeID="_x0000_i2215" DrawAspect="Content" ObjectID="_1493626239" r:id="rId240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1346" w:author="rawlins" w:date="2015-05-19T17:23:00Z">
        <w:r w:rsidR="00D3178E">
          <w:rPr>
            <w:noProof/>
          </w:rPr>
          <w:instrText>31</w:instrText>
        </w:r>
      </w:ins>
      <w:ins w:id="1347" w:author="Gerard" w:date="2015-05-06T12:49:00Z">
        <w:del w:id="1348" w:author="rawlins" w:date="2015-05-19T16:10:00Z">
          <w:r w:rsidR="00E3755C" w:rsidDel="00752FD5">
            <w:rPr>
              <w:noProof/>
            </w:rPr>
            <w:delInstrText>31</w:delInstrText>
          </w:r>
        </w:del>
      </w:ins>
      <w:del w:id="1349" w:author="rawlins" w:date="2015-05-19T16:10:00Z">
        <w:r w:rsidR="00567B45" w:rsidDel="00752FD5">
          <w:rPr>
            <w:noProof/>
          </w:rPr>
          <w:delInstrText>27</w:delInstrText>
        </w:r>
      </w:del>
      <w:r w:rsidR="00827503">
        <w:rPr>
          <w:noProof/>
        </w:rPr>
        <w:fldChar w:fldCharType="end"/>
      </w:r>
      <w:r>
        <w:instrText>)</w:instrText>
      </w:r>
      <w:r>
        <w:fldChar w:fldCharType="end"/>
      </w:r>
    </w:p>
    <w:p w14:paraId="30084E61" w14:textId="77777777" w:rsidR="00715ECB" w:rsidRDefault="0055288F" w:rsidP="00C5691A">
      <w:r>
        <w:t>and the spatial elasticity tensor is</w:t>
      </w:r>
    </w:p>
    <w:p w14:paraId="49B3B1BC" w14:textId="1EF6EA14" w:rsidR="0055288F" w:rsidRDefault="0055288F" w:rsidP="0051289D">
      <w:pPr>
        <w:pStyle w:val="MTDisplayEquation"/>
        <w:rPr>
          <w:ins w:id="1350" w:author="Gerard" w:date="2015-03-26T23:11:00Z"/>
        </w:rPr>
      </w:pPr>
      <w:r>
        <w:tab/>
      </w:r>
      <w:r w:rsidR="00905817" w:rsidRPr="00905817">
        <w:rPr>
          <w:position w:val="-28"/>
        </w:rPr>
        <w:object w:dxaOrig="6259" w:dyaOrig="660" w14:anchorId="689DC561">
          <v:shape id="_x0000_i2216" type="#_x0000_t75" style="width:312.45pt;height:32.6pt" o:ole="">
            <v:imagedata r:id="rId2409" o:title=""/>
          </v:shape>
          <o:OLEObject Type="Embed" ProgID="Equation.DSMT4" ShapeID="_x0000_i2216" DrawAspect="Content" ObjectID="_1493626240" r:id="rId241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1351" w:author="rawlins" w:date="2015-05-19T17:23:00Z">
        <w:r w:rsidR="00D3178E">
          <w:rPr>
            <w:noProof/>
          </w:rPr>
          <w:instrText>32</w:instrText>
        </w:r>
      </w:ins>
      <w:ins w:id="1352" w:author="Gerard" w:date="2015-05-06T12:49:00Z">
        <w:del w:id="1353" w:author="rawlins" w:date="2015-05-19T16:10:00Z">
          <w:r w:rsidR="00E3755C" w:rsidDel="00752FD5">
            <w:rPr>
              <w:noProof/>
            </w:rPr>
            <w:delInstrText>32</w:delInstrText>
          </w:r>
        </w:del>
      </w:ins>
      <w:del w:id="1354" w:author="rawlins" w:date="2015-05-19T16:10:00Z">
        <w:r w:rsidR="00567B45" w:rsidDel="00752FD5">
          <w:rPr>
            <w:noProof/>
          </w:rPr>
          <w:delInstrText>28</w:delInstrText>
        </w:r>
      </w:del>
      <w:r w:rsidR="00827503">
        <w:rPr>
          <w:noProof/>
        </w:rPr>
        <w:fldChar w:fldCharType="end"/>
      </w:r>
      <w:r>
        <w:instrText>)</w:instrText>
      </w:r>
      <w:r>
        <w:fldChar w:fldCharType="end"/>
      </w:r>
    </w:p>
    <w:p w14:paraId="6374DEAF" w14:textId="1672AE6C" w:rsidR="00214E15" w:rsidRDefault="00214E15" w:rsidP="00214E15">
      <w:pPr>
        <w:pStyle w:val="Heading3"/>
        <w:rPr>
          <w:ins w:id="1355" w:author="Gerard" w:date="2015-03-26T23:11:00Z"/>
        </w:rPr>
      </w:pPr>
      <w:bookmarkStart w:id="1356" w:name="_Toc289032579"/>
      <w:ins w:id="1357" w:author="Gerard" w:date="2015-03-26T23:12:00Z">
        <w:r>
          <w:t>Conewise Linear Elasticity</w:t>
        </w:r>
      </w:ins>
      <w:bookmarkEnd w:id="1356"/>
    </w:p>
    <w:p w14:paraId="158FCC99" w14:textId="650AB6F4" w:rsidR="00214E15" w:rsidRDefault="00214E15" w:rsidP="00214E15">
      <w:pPr>
        <w:rPr>
          <w:ins w:id="1358" w:author="Gerard" w:date="2015-03-26T23:11:00Z"/>
        </w:rPr>
      </w:pPr>
      <w:ins w:id="1359" w:author="Gerard" w:date="2015-03-26T23:12:00Z">
        <w:r>
          <w:t xml:space="preserve">Curnier et al. </w:t>
        </w:r>
        <w:r>
          <w:fldChar w:fldCharType="begin"/>
        </w:r>
      </w:ins>
      <w:r>
        <w:instrText xml:space="preserve"> ADDIN EN.CITE &lt;EndNote&gt;&lt;Cite&gt;&lt;Author&gt;Curnier&lt;/Author&gt;&lt;Year&gt;1995&lt;/Year&gt;&lt;RecNum&gt;52&lt;/RecNum&gt;&lt;DisplayText&gt;[27]&lt;/DisplayText&gt;&lt;record&gt;&lt;rec-number&gt;52&lt;/rec-number&gt;&lt;foreign-keys&gt;&lt;key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hyperlink w:anchor="_ENREF_27" w:tooltip="Curnier, 1995 #52" w:history="1">
        <w:r>
          <w:rPr>
            <w:noProof/>
          </w:rPr>
          <w:t>27</w:t>
        </w:r>
      </w:hyperlink>
      <w:r>
        <w:rPr>
          <w:noProof/>
        </w:rPr>
        <w:t>]</w:t>
      </w:r>
      <w:ins w:id="1360" w:author="Gerard" w:date="2015-03-26T23:12:00Z">
        <w:r>
          <w:fldChar w:fldCharType="end"/>
        </w:r>
      </w:ins>
      <w:ins w:id="1361" w:author="Gerard" w:date="2015-03-26T23:14:00Z">
        <w:r w:rsidR="000450C4">
          <w:t xml:space="preserve"> formulated a model for describing bimodular elastic solids exhibiting orthotropic material symmetry. </w:t>
        </w:r>
      </w:ins>
      <w:ins w:id="1362" w:author="Gerard" w:date="2015-03-26T23:15:00Z">
        <w:r w:rsidR="000450C4">
          <w:t xml:space="preserve">This </w:t>
        </w:r>
      </w:ins>
      <w:ins w:id="1363" w:author="Gerard" w:date="2015-03-26T23:11:00Z">
        <w:r>
          <w:t>can be derived from the following hyperelastic strain-energy function:</w:t>
        </w:r>
      </w:ins>
    </w:p>
    <w:p w14:paraId="48A8C812" w14:textId="69AB8442" w:rsidR="00214E15" w:rsidRDefault="00214E15" w:rsidP="00214E15">
      <w:pPr>
        <w:pStyle w:val="MTDisplayEquation"/>
        <w:rPr>
          <w:ins w:id="1364" w:author="Gerard" w:date="2015-03-26T23:11:00Z"/>
        </w:rPr>
      </w:pPr>
      <w:ins w:id="1365" w:author="Gerard" w:date="2015-03-26T23:11:00Z">
        <w:r>
          <w:lastRenderedPageBreak/>
          <w:tab/>
        </w:r>
      </w:ins>
      <w:ins w:id="1366" w:author="Gerard" w:date="2015-03-26T23:11:00Z">
        <w:r w:rsidR="00153956" w:rsidRPr="00153375">
          <w:rPr>
            <w:position w:val="-30"/>
          </w:rPr>
          <w:object w:dxaOrig="6740" w:dyaOrig="720" w14:anchorId="1B2CB3A5">
            <v:shape id="_x0000_i2217" type="#_x0000_t75" style="width:337.6pt;height:36.7pt" o:ole="">
              <v:imagedata r:id="rId2411" o:title=""/>
            </v:shape>
            <o:OLEObject Type="Embed" ProgID="Equation.DSMT4" ShapeID="_x0000_i2217" DrawAspect="Content" ObjectID="_1493626241" r:id="rId2412"/>
          </w:object>
        </w:r>
      </w:ins>
      <w:ins w:id="1367" w:author="Gerard" w:date="2015-03-26T23:11:00Z">
        <w:r>
          <w:t>,</w:t>
        </w:r>
        <w:r>
          <w:tab/>
        </w:r>
        <w:del w:id="1368" w:author="rawlins" w:date="2015-05-19T16:09:00Z">
          <w:r w:rsidDel="00752FD5">
            <w:fldChar w:fldCharType="begin"/>
          </w:r>
          <w:r w:rsidDel="00752FD5">
            <w:delInstrText xml:space="preserve"> MACROBUTTON MTPlaceRef \* MERGEFORMAT (</w:delInstrText>
          </w:r>
          <w:r w:rsidDel="00752FD5">
            <w:fldChar w:fldCharType="begin"/>
          </w:r>
          <w:r w:rsidDel="00752FD5">
            <w:delInstrText xml:space="preserve"> SEQ MTSec \c \* Arabic \* MERGEFORMAT </w:delInstrText>
          </w:r>
          <w:r w:rsidDel="00752FD5">
            <w:fldChar w:fldCharType="separate"/>
          </w:r>
        </w:del>
      </w:ins>
      <w:del w:id="1369" w:author="rawlins" w:date="2015-05-19T16:09:00Z">
        <w:r w:rsidR="00E3755C" w:rsidDel="00752FD5">
          <w:rPr>
            <w:noProof/>
          </w:rPr>
          <w:delInstrText>5</w:delInstrText>
        </w:r>
      </w:del>
      <w:ins w:id="1370" w:author="Gerard" w:date="2015-03-26T23:11:00Z">
        <w:del w:id="1371" w:author="rawlins" w:date="2015-05-19T16:09:00Z">
          <w:r w:rsidDel="00752FD5">
            <w:rPr>
              <w:noProof/>
            </w:rPr>
            <w:fldChar w:fldCharType="end"/>
          </w:r>
          <w:r w:rsidDel="00752FD5">
            <w:delInstrText>.</w:delInstrText>
          </w:r>
          <w:r w:rsidDel="00752FD5">
            <w:fldChar w:fldCharType="begin"/>
          </w:r>
          <w:r w:rsidDel="00752FD5">
            <w:delInstrText xml:space="preserve"> SEQ MTEqn \c \* Arabic \* MERGEFORMAT </w:delInstrText>
          </w:r>
          <w:r w:rsidDel="00752FD5">
            <w:fldChar w:fldCharType="separate"/>
          </w:r>
        </w:del>
      </w:ins>
      <w:del w:id="1372" w:author="rawlins" w:date="2015-05-19T16:09:00Z">
        <w:r w:rsidR="00E3755C" w:rsidDel="00752FD5">
          <w:rPr>
            <w:noProof/>
          </w:rPr>
          <w:delInstrText>32</w:delInstrText>
        </w:r>
      </w:del>
      <w:ins w:id="1373" w:author="Gerard" w:date="2015-03-26T23:11:00Z">
        <w:del w:id="1374" w:author="rawlins" w:date="2015-05-19T16:09:00Z">
          <w:r w:rsidDel="00752FD5">
            <w:rPr>
              <w:noProof/>
            </w:rPr>
            <w:fldChar w:fldCharType="end"/>
          </w:r>
          <w:r w:rsidDel="00752FD5">
            <w:delInstrText>)</w:delInstrText>
          </w:r>
          <w:r w:rsidDel="00752FD5">
            <w:fldChar w:fldCharType="end"/>
          </w:r>
        </w:del>
      </w:ins>
      <w:ins w:id="1375" w:author="rawlins" w:date="2015-05-19T16:09:00Z">
        <w:r w:rsidR="00752FD5">
          <w:fldChar w:fldCharType="begin"/>
        </w:r>
        <w:r w:rsidR="00752FD5">
          <w:instrText xml:space="preserve"> MACROBUTTON MTPlaceRef \* MERGEFORMAT </w:instrText>
        </w:r>
        <w:r w:rsidR="00752FD5">
          <w:fldChar w:fldCharType="begin"/>
        </w:r>
        <w:r w:rsidR="00752FD5">
          <w:instrText xml:space="preserve"> SEQ MTEqn \h \* MERGEFORMAT </w:instrText>
        </w:r>
        <w:r w:rsidR="00752FD5">
          <w:fldChar w:fldCharType="end"/>
        </w:r>
        <w:r w:rsidR="00752FD5">
          <w:instrText>(</w:instrText>
        </w:r>
        <w:r w:rsidR="00752FD5">
          <w:fldChar w:fldCharType="begin"/>
        </w:r>
        <w:r w:rsidR="00752FD5">
          <w:instrText xml:space="preserve"> SEQ MTSec \c \* Arabic \* MERGEFORMAT </w:instrText>
        </w:r>
      </w:ins>
      <w:r w:rsidR="00752FD5">
        <w:fldChar w:fldCharType="separate"/>
      </w:r>
      <w:ins w:id="1376" w:author="rawlins" w:date="2015-05-19T17:23:00Z">
        <w:r w:rsidR="00D3178E">
          <w:rPr>
            <w:noProof/>
          </w:rPr>
          <w:instrText>5</w:instrText>
        </w:r>
      </w:ins>
      <w:ins w:id="1377" w:author="rawlins" w:date="2015-05-19T16:09:00Z">
        <w:r w:rsidR="00752FD5">
          <w:fldChar w:fldCharType="end"/>
        </w:r>
        <w:r w:rsidR="00752FD5">
          <w:instrText>.</w:instrText>
        </w:r>
        <w:r w:rsidR="00752FD5">
          <w:fldChar w:fldCharType="begin"/>
        </w:r>
        <w:r w:rsidR="00752FD5">
          <w:instrText xml:space="preserve"> SEQ MTEqn \c \* Arabic \* MERGEFORMAT </w:instrText>
        </w:r>
      </w:ins>
      <w:r w:rsidR="00752FD5">
        <w:fldChar w:fldCharType="separate"/>
      </w:r>
      <w:ins w:id="1378" w:author="rawlins" w:date="2015-05-19T17:23:00Z">
        <w:r w:rsidR="00D3178E">
          <w:rPr>
            <w:noProof/>
          </w:rPr>
          <w:instrText>33</w:instrText>
        </w:r>
      </w:ins>
      <w:ins w:id="1379" w:author="rawlins" w:date="2015-05-19T16:09:00Z">
        <w:r w:rsidR="00752FD5">
          <w:fldChar w:fldCharType="end"/>
        </w:r>
        <w:r w:rsidR="00752FD5">
          <w:instrText>)</w:instrText>
        </w:r>
        <w:r w:rsidR="00752FD5">
          <w:fldChar w:fldCharType="end"/>
        </w:r>
      </w:ins>
    </w:p>
    <w:p w14:paraId="594E7482" w14:textId="5F58A69C" w:rsidR="000450C4" w:rsidRDefault="00214E15" w:rsidP="00214E15">
      <w:pPr>
        <w:rPr>
          <w:ins w:id="1380" w:author="Gerard" w:date="2015-03-26T23:16:00Z"/>
        </w:rPr>
      </w:pPr>
      <w:ins w:id="1381" w:author="Gerard" w:date="2015-03-26T23:11:00Z">
        <w:r>
          <w:t xml:space="preserve">where </w:t>
        </w:r>
      </w:ins>
      <w:ins w:id="1382" w:author="Gerard" w:date="2015-03-26T23:11:00Z">
        <w:r w:rsidRPr="00905817">
          <w:rPr>
            <w:position w:val="-12"/>
          </w:rPr>
          <w:object w:dxaOrig="1280" w:dyaOrig="380" w14:anchorId="1CF4711F">
            <v:shape id="_x0000_i2218" type="#_x0000_t75" style="width:63.85pt;height:19pt" o:ole="">
              <v:imagedata r:id="rId2325" o:title=""/>
            </v:shape>
            <o:OLEObject Type="Embed" ProgID="Equation.DSMT4" ShapeID="_x0000_i2218" DrawAspect="Content" ObjectID="_1493626242" r:id="rId2413"/>
          </w:object>
        </w:r>
      </w:ins>
      <w:ins w:id="1383" w:author="Gerard" w:date="2015-03-26T23:11:00Z">
        <w:r>
          <w:t xml:space="preserve"> is the structural tensor corresponding to one of the three mutually orthogonal planes of symmetry whose unit outward normal is </w:t>
        </w:r>
      </w:ins>
      <w:ins w:id="1384" w:author="Gerard" w:date="2015-03-26T23:11:00Z">
        <w:r w:rsidRPr="00905817">
          <w:rPr>
            <w:position w:val="-12"/>
          </w:rPr>
          <w:object w:dxaOrig="279" w:dyaOrig="380" w14:anchorId="68A4843B">
            <v:shape id="_x0000_i2219" type="#_x0000_t75" style="width:14.25pt;height:19pt" o:ole="">
              <v:imagedata r:id="rId2327" o:title=""/>
            </v:shape>
            <o:OLEObject Type="Embed" ProgID="Equation.DSMT4" ShapeID="_x0000_i2219" DrawAspect="Content" ObjectID="_1493626243" r:id="rId2414"/>
          </w:object>
        </w:r>
      </w:ins>
      <w:ins w:id="1385" w:author="Gerard" w:date="2015-03-26T23:11:00Z">
        <w:r>
          <w:t xml:space="preserve"> (</w:t>
        </w:r>
      </w:ins>
      <w:ins w:id="1386" w:author="Gerard" w:date="2015-03-26T23:11:00Z">
        <w:r w:rsidRPr="00905817">
          <w:rPr>
            <w:position w:val="-12"/>
          </w:rPr>
          <w:object w:dxaOrig="1140" w:dyaOrig="380" w14:anchorId="0A71C0B3">
            <v:shape id="_x0000_i2220" type="#_x0000_t75" style="width:57.05pt;height:19pt" o:ole="">
              <v:imagedata r:id="rId2329" o:title=""/>
            </v:shape>
            <o:OLEObject Type="Embed" ProgID="Equation.DSMT4" ShapeID="_x0000_i2220" DrawAspect="Content" ObjectID="_1493626244" r:id="rId2415"/>
          </w:object>
        </w:r>
      </w:ins>
      <w:ins w:id="1387" w:author="Gerard" w:date="2015-03-26T23:11:00Z">
        <w:r>
          <w:t xml:space="preserve">). </w:t>
        </w:r>
      </w:ins>
      <w:ins w:id="1388" w:author="Gerard" w:date="2015-03-26T23:16:00Z">
        <w:r w:rsidR="000450C4">
          <w:t>The bimodular response is described by</w:t>
        </w:r>
      </w:ins>
    </w:p>
    <w:p w14:paraId="66FC8AE9" w14:textId="0FA1ADFA" w:rsidR="000450C4" w:rsidRDefault="000450C4">
      <w:pPr>
        <w:pStyle w:val="MTDisplayEquation"/>
        <w:rPr>
          <w:ins w:id="1389" w:author="Gerard" w:date="2015-03-26T23:16:00Z"/>
        </w:rPr>
        <w:pPrChange w:id="1390" w:author="Gerard" w:date="2015-03-26T23:16:00Z">
          <w:pPr/>
        </w:pPrChange>
      </w:pPr>
      <w:ins w:id="1391" w:author="Gerard" w:date="2015-03-26T23:16:00Z">
        <w:r>
          <w:tab/>
        </w:r>
      </w:ins>
      <w:ins w:id="1392" w:author="Gerard" w:date="2015-03-26T23:16:00Z">
        <w:r w:rsidRPr="00153375">
          <w:rPr>
            <w:position w:val="-42"/>
          </w:rPr>
          <w:object w:dxaOrig="3360" w:dyaOrig="980" w14:anchorId="57E12787">
            <v:shape id="_x0000_i2221" type="#_x0000_t75" style="width:168.45pt;height:49.6pt" o:ole="">
              <v:imagedata r:id="rId2416" o:title=""/>
            </v:shape>
            <o:OLEObject Type="Embed" ProgID="Equation.DSMT4" ShapeID="_x0000_i2221" DrawAspect="Content" ObjectID="_1493626245" r:id="rId2417"/>
          </w:object>
        </w:r>
      </w:ins>
      <w:ins w:id="1393" w:author="Gerard" w:date="2015-03-26T23:16:00Z">
        <w:r>
          <w:t xml:space="preserve"> </w:t>
        </w:r>
        <w:r>
          <w:tab/>
        </w:r>
        <w:del w:id="1394" w:author="rawlins" w:date="2015-05-19T16:09:00Z">
          <w:r w:rsidDel="00752FD5">
            <w:fldChar w:fldCharType="begin"/>
          </w:r>
          <w:r w:rsidDel="00752FD5">
            <w:delInstrText xml:space="preserve"> MACROBUTTON MTPlaceRef \* MERGEFORMAT </w:delInstrText>
          </w:r>
          <w:r w:rsidDel="00752FD5">
            <w:fldChar w:fldCharType="begin"/>
          </w:r>
          <w:r w:rsidDel="00752FD5">
            <w:delInstrText xml:space="preserve"> SEQ MTEqn \h \* MERGEFORMAT </w:delInstrText>
          </w:r>
        </w:del>
      </w:ins>
      <w:del w:id="1395" w:author="rawlins" w:date="2015-05-19T16:09:00Z">
        <w:r w:rsidDel="00752FD5">
          <w:fldChar w:fldCharType="end"/>
        </w:r>
      </w:del>
      <w:ins w:id="1396" w:author="Gerard" w:date="2015-03-26T23:16:00Z">
        <w:del w:id="1397" w:author="rawlins" w:date="2015-05-19T16:09:00Z">
          <w:r w:rsidDel="00752FD5">
            <w:delInstrText>(</w:delInstrText>
          </w:r>
          <w:r w:rsidDel="00752FD5">
            <w:fldChar w:fldCharType="begin"/>
          </w:r>
          <w:r w:rsidDel="00752FD5">
            <w:delInstrText xml:space="preserve"> SEQ MTSec \c \* Arabic \* MERGEFORMAT </w:delInstrText>
          </w:r>
        </w:del>
      </w:ins>
      <w:del w:id="1398" w:author="rawlins" w:date="2015-05-19T16:09:00Z">
        <w:r w:rsidDel="00752FD5">
          <w:fldChar w:fldCharType="separate"/>
        </w:r>
      </w:del>
      <w:ins w:id="1399" w:author="Gerard" w:date="2015-05-06T12:49:00Z">
        <w:del w:id="1400" w:author="rawlins" w:date="2015-05-19T16:09:00Z">
          <w:r w:rsidR="00E3755C" w:rsidDel="00752FD5">
            <w:rPr>
              <w:noProof/>
            </w:rPr>
            <w:delInstrText>5</w:delInstrText>
          </w:r>
        </w:del>
      </w:ins>
      <w:ins w:id="1401" w:author="Gerard" w:date="2015-03-26T23:16:00Z">
        <w:del w:id="1402" w:author="rawlins" w:date="2015-05-19T16:09:00Z">
          <w:r w:rsidDel="00752FD5">
            <w:fldChar w:fldCharType="end"/>
          </w:r>
          <w:r w:rsidDel="00752FD5">
            <w:delInstrText>.</w:delInstrText>
          </w:r>
          <w:r w:rsidDel="00752FD5">
            <w:fldChar w:fldCharType="begin"/>
          </w:r>
          <w:r w:rsidDel="00752FD5">
            <w:delInstrText xml:space="preserve"> SEQ MTEqn \c \* Arabic \* MERGEFORMAT </w:delInstrText>
          </w:r>
        </w:del>
      </w:ins>
      <w:del w:id="1403" w:author="rawlins" w:date="2015-05-19T16:09:00Z">
        <w:r w:rsidDel="00752FD5">
          <w:fldChar w:fldCharType="separate"/>
        </w:r>
      </w:del>
      <w:ins w:id="1404" w:author="Gerard" w:date="2015-05-06T12:49:00Z">
        <w:del w:id="1405" w:author="rawlins" w:date="2015-05-19T16:09:00Z">
          <w:r w:rsidR="00E3755C" w:rsidDel="00752FD5">
            <w:rPr>
              <w:noProof/>
            </w:rPr>
            <w:delInstrText>33</w:delInstrText>
          </w:r>
        </w:del>
      </w:ins>
      <w:ins w:id="1406" w:author="Gerard" w:date="2015-03-26T23:16:00Z">
        <w:del w:id="1407" w:author="rawlins" w:date="2015-05-19T16:09:00Z">
          <w:r w:rsidDel="00752FD5">
            <w:fldChar w:fldCharType="end"/>
          </w:r>
          <w:r w:rsidDel="00752FD5">
            <w:delInstrText>)</w:delInstrText>
          </w:r>
          <w:r w:rsidDel="00752FD5">
            <w:fldChar w:fldCharType="end"/>
          </w:r>
        </w:del>
      </w:ins>
      <w:ins w:id="1408" w:author="rawlins" w:date="2015-05-19T16:09:00Z">
        <w:r w:rsidR="00752FD5">
          <w:fldChar w:fldCharType="begin"/>
        </w:r>
        <w:r w:rsidR="00752FD5">
          <w:instrText xml:space="preserve"> MACROBUTTON MTPlaceRef \* MERGEFORMAT </w:instrText>
        </w:r>
        <w:r w:rsidR="00752FD5">
          <w:fldChar w:fldCharType="begin"/>
        </w:r>
        <w:r w:rsidR="00752FD5">
          <w:instrText xml:space="preserve"> SEQ MTEqn \h \* MERGEFORMAT </w:instrText>
        </w:r>
        <w:r w:rsidR="00752FD5">
          <w:fldChar w:fldCharType="end"/>
        </w:r>
        <w:r w:rsidR="00752FD5">
          <w:instrText>(</w:instrText>
        </w:r>
        <w:r w:rsidR="00752FD5">
          <w:fldChar w:fldCharType="begin"/>
        </w:r>
        <w:r w:rsidR="00752FD5">
          <w:instrText xml:space="preserve"> SEQ MTSec \c \* Arabic \* MERGEFORMAT </w:instrText>
        </w:r>
      </w:ins>
      <w:r w:rsidR="00752FD5">
        <w:fldChar w:fldCharType="separate"/>
      </w:r>
      <w:ins w:id="1409" w:author="rawlins" w:date="2015-05-19T17:23:00Z">
        <w:r w:rsidR="00D3178E">
          <w:rPr>
            <w:noProof/>
          </w:rPr>
          <w:instrText>5</w:instrText>
        </w:r>
      </w:ins>
      <w:ins w:id="1410" w:author="rawlins" w:date="2015-05-19T16:09:00Z">
        <w:r w:rsidR="00752FD5">
          <w:fldChar w:fldCharType="end"/>
        </w:r>
        <w:r w:rsidR="00752FD5">
          <w:instrText>.</w:instrText>
        </w:r>
        <w:r w:rsidR="00752FD5">
          <w:fldChar w:fldCharType="begin"/>
        </w:r>
        <w:r w:rsidR="00752FD5">
          <w:instrText xml:space="preserve"> SEQ MTEqn \c \* Arabic \* MERGEFORMAT </w:instrText>
        </w:r>
      </w:ins>
      <w:r w:rsidR="00752FD5">
        <w:fldChar w:fldCharType="separate"/>
      </w:r>
      <w:ins w:id="1411" w:author="rawlins" w:date="2015-05-19T17:23:00Z">
        <w:r w:rsidR="00D3178E">
          <w:rPr>
            <w:noProof/>
          </w:rPr>
          <w:instrText>34</w:instrText>
        </w:r>
      </w:ins>
      <w:ins w:id="1412" w:author="rawlins" w:date="2015-05-19T16:09:00Z">
        <w:r w:rsidR="00752FD5">
          <w:fldChar w:fldCharType="end"/>
        </w:r>
        <w:r w:rsidR="00752FD5">
          <w:instrText>)</w:instrText>
        </w:r>
        <w:r w:rsidR="00752FD5">
          <w:fldChar w:fldCharType="end"/>
        </w:r>
      </w:ins>
    </w:p>
    <w:p w14:paraId="015BB2B4" w14:textId="5A134664" w:rsidR="00214E15" w:rsidRDefault="00214E15" w:rsidP="00214E15">
      <w:pPr>
        <w:rPr>
          <w:ins w:id="1413" w:author="Gerard" w:date="2015-03-26T23:11:00Z"/>
        </w:rPr>
      </w:pPr>
      <w:ins w:id="1414" w:author="Gerard" w:date="2015-03-26T23:11:00Z">
        <w:r>
          <w:t xml:space="preserve">The material constants are the three shear moduli </w:t>
        </w:r>
      </w:ins>
      <w:ins w:id="1415" w:author="Gerard" w:date="2015-03-26T23:11:00Z">
        <w:r w:rsidRPr="00905817">
          <w:rPr>
            <w:position w:val="-12"/>
          </w:rPr>
          <w:object w:dxaOrig="300" w:dyaOrig="360" w14:anchorId="48FA50C5">
            <v:shape id="_x0000_i2222" type="#_x0000_t75" style="width:14.95pt;height:19pt" o:ole="">
              <v:imagedata r:id="rId2331" o:title=""/>
            </v:shape>
            <o:OLEObject Type="Embed" ProgID="Equation.DSMT4" ShapeID="_x0000_i2222" DrawAspect="Content" ObjectID="_1493626246" r:id="rId2418"/>
          </w:object>
        </w:r>
      </w:ins>
      <w:ins w:id="1416" w:author="Gerard" w:date="2015-03-26T23:19:00Z">
        <w:r w:rsidR="000450C4" w:rsidRPr="000450C4">
          <w:rPr>
            <w:rPrChange w:id="1417" w:author="Gerard" w:date="2015-03-26T23:19:00Z">
              <w:rPr>
                <w:position w:val="-12"/>
              </w:rPr>
            </w:rPrChange>
          </w:rPr>
          <w:t>,</w:t>
        </w:r>
      </w:ins>
      <w:ins w:id="1418" w:author="Gerard" w:date="2015-03-26T23:11:00Z">
        <w:r>
          <w:t xml:space="preserve"> </w:t>
        </w:r>
      </w:ins>
      <w:ins w:id="1419" w:author="Gerard" w:date="2015-03-26T23:20:00Z">
        <w:r w:rsidR="000450C4">
          <w:t xml:space="preserve">three tensile moduli </w:t>
        </w:r>
      </w:ins>
      <w:ins w:id="1420" w:author="Gerard" w:date="2015-03-26T23:20:00Z">
        <w:r w:rsidR="000450C4" w:rsidRPr="00153375">
          <w:rPr>
            <w:position w:val="-12"/>
          </w:rPr>
          <w:object w:dxaOrig="460" w:dyaOrig="380" w14:anchorId="011D0531">
            <v:shape id="_x0000_i2223" type="#_x0000_t75" style="width:22.4pt;height:19pt" o:ole="">
              <v:imagedata r:id="rId2419" o:title=""/>
            </v:shape>
            <o:OLEObject Type="Embed" ProgID="Equation.DSMT4" ShapeID="_x0000_i2223" DrawAspect="Content" ObjectID="_1493626247" r:id="rId2420"/>
          </w:object>
        </w:r>
      </w:ins>
      <w:ins w:id="1421" w:author="Gerard" w:date="2015-03-26T23:20:00Z">
        <w:r w:rsidR="000450C4">
          <w:t xml:space="preserve">, three compressive moduli </w:t>
        </w:r>
      </w:ins>
      <w:ins w:id="1422" w:author="Gerard" w:date="2015-03-26T23:20:00Z">
        <w:r w:rsidR="000450C4" w:rsidRPr="00153375">
          <w:rPr>
            <w:position w:val="-12"/>
          </w:rPr>
          <w:object w:dxaOrig="460" w:dyaOrig="380" w14:anchorId="22BA29F6">
            <v:shape id="_x0000_i2224" type="#_x0000_t75" style="width:22.4pt;height:19pt" o:ole="">
              <v:imagedata r:id="rId2421" o:title=""/>
            </v:shape>
            <o:OLEObject Type="Embed" ProgID="Equation.DSMT4" ShapeID="_x0000_i2224" DrawAspect="Content" ObjectID="_1493626248" r:id="rId2422"/>
          </w:object>
        </w:r>
      </w:ins>
      <w:ins w:id="1423" w:author="Gerard" w:date="2015-03-26T23:20:00Z">
        <w:r w:rsidR="000450C4">
          <w:t xml:space="preserve">, </w:t>
        </w:r>
      </w:ins>
      <w:ins w:id="1424" w:author="Gerard" w:date="2015-03-26T23:11:00Z">
        <w:r>
          <w:t xml:space="preserve">and </w:t>
        </w:r>
      </w:ins>
      <w:ins w:id="1425" w:author="Gerard" w:date="2015-03-26T23:20:00Z">
        <w:r w:rsidR="000450C4">
          <w:t xml:space="preserve">three </w:t>
        </w:r>
      </w:ins>
      <w:ins w:id="1426" w:author="Gerard" w:date="2015-03-26T23:11:00Z">
        <w:r>
          <w:t xml:space="preserve">moduli </w:t>
        </w:r>
      </w:ins>
      <w:ins w:id="1427" w:author="Gerard" w:date="2015-03-26T23:11:00Z">
        <w:r w:rsidR="000450C4" w:rsidRPr="00905817">
          <w:rPr>
            <w:position w:val="-12"/>
          </w:rPr>
          <w:object w:dxaOrig="360" w:dyaOrig="380" w14:anchorId="45F962D1">
            <v:shape id="_x0000_i2225" type="#_x0000_t75" style="width:17.65pt;height:19.7pt" o:ole="">
              <v:imagedata r:id="rId2423" o:title=""/>
            </v:shape>
            <o:OLEObject Type="Embed" ProgID="Equation.DSMT4" ShapeID="_x0000_i2225" DrawAspect="Content" ObjectID="_1493626249" r:id="rId2424"/>
          </w:object>
        </w:r>
      </w:ins>
      <w:ins w:id="1428" w:author="Gerard" w:date="2015-03-26T23:20:00Z">
        <w:r w:rsidR="000450C4" w:rsidRPr="000450C4">
          <w:rPr>
            <w:rPrChange w:id="1429" w:author="Gerard" w:date="2015-03-26T23:20:00Z">
              <w:rPr>
                <w:position w:val="-12"/>
              </w:rPr>
            </w:rPrChange>
          </w:rPr>
          <w:t xml:space="preserve"> </w:t>
        </w:r>
      </w:ins>
      <w:ins w:id="1430" w:author="Gerard" w:date="2015-03-26T23:21:00Z">
        <w:r w:rsidR="000450C4">
          <w:t>(</w:t>
        </w:r>
      </w:ins>
      <w:ins w:id="1431" w:author="Gerard" w:date="2015-03-26T23:21:00Z">
        <w:r w:rsidR="000450C4" w:rsidRPr="00153375">
          <w:rPr>
            <w:position w:val="-6"/>
          </w:rPr>
          <w:object w:dxaOrig="560" w:dyaOrig="280" w14:anchorId="68E35055">
            <v:shape id="_x0000_i2226" type="#_x0000_t75" style="width:27.85pt;height:14.25pt" o:ole="">
              <v:imagedata r:id="rId2425" o:title=""/>
            </v:shape>
            <o:OLEObject Type="Embed" ProgID="Equation.DSMT4" ShapeID="_x0000_i2226" DrawAspect="Content" ObjectID="_1493626250" r:id="rId2426"/>
          </w:object>
        </w:r>
      </w:ins>
      <w:ins w:id="1432" w:author="Gerard" w:date="2015-03-26T23:21:00Z">
        <w:r w:rsidR="000450C4">
          <w:t>)</w:t>
        </w:r>
      </w:ins>
      <w:ins w:id="1433" w:author="Gerard" w:date="2015-03-26T23:11:00Z">
        <w:r>
          <w:t xml:space="preserve">, where </w:t>
        </w:r>
      </w:ins>
      <w:ins w:id="1434" w:author="Gerard" w:date="2015-03-26T23:11:00Z">
        <w:r w:rsidRPr="00905817">
          <w:rPr>
            <w:position w:val="-12"/>
          </w:rPr>
          <w:object w:dxaOrig="880" w:dyaOrig="360" w14:anchorId="0B50D02F">
            <v:shape id="_x0000_i2227" type="#_x0000_t75" style="width:44.15pt;height:19pt" o:ole="">
              <v:imagedata r:id="rId2335" o:title=""/>
            </v:shape>
            <o:OLEObject Type="Embed" ProgID="Equation.DSMT4" ShapeID="_x0000_i2227" DrawAspect="Content" ObjectID="_1493626251" r:id="rId2427"/>
          </w:object>
        </w:r>
      </w:ins>
      <w:ins w:id="1435" w:author="Gerard" w:date="2015-03-26T23:11:00Z">
        <w:r>
          <w:t>.</w:t>
        </w:r>
      </w:ins>
      <w:ins w:id="1436" w:author="Gerard" w:date="2015-03-26T23:24:00Z">
        <w:r w:rsidR="000450C4">
          <w:t xml:space="preserve"> </w:t>
        </w:r>
      </w:ins>
      <w:ins w:id="1437" w:author="Gerard" w:date="2015-03-26T23:11:00Z">
        <w:r>
          <w:t>The second Piola-Kirchhoff stress can be derived from this strain energy density function:</w:t>
        </w:r>
      </w:ins>
    </w:p>
    <w:p w14:paraId="35E35C30" w14:textId="7C9E11D3" w:rsidR="00214E15" w:rsidRDefault="00214E15" w:rsidP="00214E15">
      <w:pPr>
        <w:pStyle w:val="MTDisplayEquation"/>
        <w:rPr>
          <w:ins w:id="1438" w:author="Gerard" w:date="2015-03-26T23:11:00Z"/>
        </w:rPr>
      </w:pPr>
      <w:ins w:id="1439" w:author="Gerard" w:date="2015-03-26T23:11:00Z">
        <w:r>
          <w:tab/>
        </w:r>
      </w:ins>
      <w:ins w:id="1440" w:author="Gerard" w:date="2015-03-26T23:11:00Z">
        <w:r w:rsidR="00153956" w:rsidRPr="00153375">
          <w:rPr>
            <w:position w:val="-66"/>
          </w:rPr>
          <w:object w:dxaOrig="4840" w:dyaOrig="1440" w14:anchorId="271D4F74">
            <v:shape id="_x0000_i2228" type="#_x0000_t75" style="width:241.8pt;height:1in" o:ole="">
              <v:imagedata r:id="rId2428" o:title=""/>
            </v:shape>
            <o:OLEObject Type="Embed" ProgID="Equation.DSMT4" ShapeID="_x0000_i2228" DrawAspect="Content" ObjectID="_1493626252" r:id="rId2429"/>
          </w:object>
        </w:r>
      </w:ins>
      <w:ins w:id="1441" w:author="Gerard" w:date="2015-03-26T23:11:00Z">
        <w:r>
          <w:tab/>
        </w:r>
        <w:del w:id="1442" w:author="rawlins" w:date="2015-05-19T16:09:00Z">
          <w:r w:rsidDel="00752FD5">
            <w:fldChar w:fldCharType="begin"/>
          </w:r>
          <w:r w:rsidDel="00752FD5">
            <w:delInstrText xml:space="preserve"> MACROBUTTON MTPlaceRef \* MERGEFORMAT (</w:delInstrText>
          </w:r>
          <w:r w:rsidDel="00752FD5">
            <w:fldChar w:fldCharType="begin"/>
          </w:r>
          <w:r w:rsidDel="00752FD5">
            <w:delInstrText xml:space="preserve"> SEQ MTSec \c \* Arabic \* MERGEFORMAT </w:delInstrText>
          </w:r>
          <w:r w:rsidDel="00752FD5">
            <w:fldChar w:fldCharType="separate"/>
          </w:r>
        </w:del>
      </w:ins>
      <w:del w:id="1443" w:author="rawlins" w:date="2015-05-19T16:09:00Z">
        <w:r w:rsidR="00E3755C" w:rsidDel="00752FD5">
          <w:rPr>
            <w:noProof/>
          </w:rPr>
          <w:delInstrText>5</w:delInstrText>
        </w:r>
      </w:del>
      <w:ins w:id="1444" w:author="Gerard" w:date="2015-03-26T23:11:00Z">
        <w:del w:id="1445" w:author="rawlins" w:date="2015-05-19T16:09:00Z">
          <w:r w:rsidDel="00752FD5">
            <w:rPr>
              <w:noProof/>
            </w:rPr>
            <w:fldChar w:fldCharType="end"/>
          </w:r>
          <w:r w:rsidDel="00752FD5">
            <w:delInstrText>.</w:delInstrText>
          </w:r>
          <w:r w:rsidDel="00752FD5">
            <w:fldChar w:fldCharType="begin"/>
          </w:r>
          <w:r w:rsidDel="00752FD5">
            <w:delInstrText xml:space="preserve"> SEQ MTEqn \c \* Arabic \* MERGEFORMAT </w:delInstrText>
          </w:r>
          <w:r w:rsidDel="00752FD5">
            <w:fldChar w:fldCharType="separate"/>
          </w:r>
        </w:del>
      </w:ins>
      <w:ins w:id="1446" w:author="Gerard" w:date="2015-05-06T12:49:00Z">
        <w:del w:id="1447" w:author="rawlins" w:date="2015-05-19T16:09:00Z">
          <w:r w:rsidR="00E3755C" w:rsidDel="00752FD5">
            <w:rPr>
              <w:noProof/>
            </w:rPr>
            <w:delInstrText>33</w:delInstrText>
          </w:r>
        </w:del>
      </w:ins>
      <w:del w:id="1448" w:author="rawlins" w:date="2015-05-19T16:09:00Z">
        <w:r w:rsidDel="00752FD5">
          <w:rPr>
            <w:noProof/>
          </w:rPr>
          <w:delInstrText>32</w:delInstrText>
        </w:r>
      </w:del>
      <w:ins w:id="1449" w:author="Gerard" w:date="2015-03-26T23:11:00Z">
        <w:del w:id="1450" w:author="rawlins" w:date="2015-05-19T16:09:00Z">
          <w:r w:rsidDel="00752FD5">
            <w:rPr>
              <w:noProof/>
            </w:rPr>
            <w:fldChar w:fldCharType="end"/>
          </w:r>
          <w:r w:rsidDel="00752FD5">
            <w:delInstrText>)</w:delInstrText>
          </w:r>
          <w:r w:rsidDel="00752FD5">
            <w:fldChar w:fldCharType="end"/>
          </w:r>
        </w:del>
      </w:ins>
      <w:ins w:id="1451" w:author="rawlins" w:date="2015-05-19T16:09:00Z">
        <w:r w:rsidR="00752FD5">
          <w:fldChar w:fldCharType="begin"/>
        </w:r>
        <w:r w:rsidR="00752FD5">
          <w:instrText xml:space="preserve"> MACROBUTTON MTPlaceRef \* MERGEFORMAT </w:instrText>
        </w:r>
        <w:r w:rsidR="00752FD5">
          <w:fldChar w:fldCharType="begin"/>
        </w:r>
        <w:r w:rsidR="00752FD5">
          <w:instrText xml:space="preserve"> SEQ MTEqn \h \* MERGEFORMAT </w:instrText>
        </w:r>
        <w:r w:rsidR="00752FD5">
          <w:fldChar w:fldCharType="end"/>
        </w:r>
        <w:r w:rsidR="00752FD5">
          <w:instrText>(</w:instrText>
        </w:r>
        <w:r w:rsidR="00752FD5">
          <w:fldChar w:fldCharType="begin"/>
        </w:r>
        <w:r w:rsidR="00752FD5">
          <w:instrText xml:space="preserve"> SEQ MTSec \c \* Arabic \* MERGEFORMAT </w:instrText>
        </w:r>
      </w:ins>
      <w:r w:rsidR="00752FD5">
        <w:fldChar w:fldCharType="separate"/>
      </w:r>
      <w:ins w:id="1452" w:author="rawlins" w:date="2015-05-19T17:23:00Z">
        <w:r w:rsidR="00D3178E">
          <w:rPr>
            <w:noProof/>
          </w:rPr>
          <w:instrText>5</w:instrText>
        </w:r>
      </w:ins>
      <w:ins w:id="1453" w:author="rawlins" w:date="2015-05-19T16:09:00Z">
        <w:r w:rsidR="00752FD5">
          <w:fldChar w:fldCharType="end"/>
        </w:r>
        <w:r w:rsidR="00752FD5">
          <w:instrText>.</w:instrText>
        </w:r>
        <w:r w:rsidR="00752FD5">
          <w:fldChar w:fldCharType="begin"/>
        </w:r>
        <w:r w:rsidR="00752FD5">
          <w:instrText xml:space="preserve"> SEQ MTEqn \c \* Arabic \* MERGEFORMAT </w:instrText>
        </w:r>
      </w:ins>
      <w:r w:rsidR="00752FD5">
        <w:fldChar w:fldCharType="separate"/>
      </w:r>
      <w:ins w:id="1454" w:author="rawlins" w:date="2015-05-19T17:23:00Z">
        <w:r w:rsidR="00D3178E">
          <w:rPr>
            <w:noProof/>
          </w:rPr>
          <w:instrText>35</w:instrText>
        </w:r>
      </w:ins>
      <w:ins w:id="1455" w:author="rawlins" w:date="2015-05-19T16:09:00Z">
        <w:r w:rsidR="00752FD5">
          <w:fldChar w:fldCharType="end"/>
        </w:r>
        <w:r w:rsidR="00752FD5">
          <w:instrText>)</w:instrText>
        </w:r>
        <w:r w:rsidR="00752FD5">
          <w:fldChar w:fldCharType="end"/>
        </w:r>
      </w:ins>
    </w:p>
    <w:p w14:paraId="6E546B23" w14:textId="67F1FB35" w:rsidR="00214E15" w:rsidRDefault="00214E15" w:rsidP="00214E15">
      <w:pPr>
        <w:rPr>
          <w:ins w:id="1456" w:author="Gerard" w:date="2015-03-26T23:11:00Z"/>
        </w:rPr>
      </w:pPr>
      <w:ins w:id="1457" w:author="Gerard" w:date="2015-03-26T23:11:00Z">
        <w:r>
          <w:t>The material elasticity tensor is then given by,</w:t>
        </w:r>
      </w:ins>
    </w:p>
    <w:p w14:paraId="379F10E1" w14:textId="7F0F087B" w:rsidR="00214E15" w:rsidRPr="00782091" w:rsidRDefault="00214E15" w:rsidP="00214E15">
      <w:pPr>
        <w:pStyle w:val="MTDisplayEquation"/>
        <w:rPr>
          <w:ins w:id="1458" w:author="Gerard" w:date="2015-03-26T23:11:00Z"/>
          <w:position w:val="-28"/>
        </w:rPr>
      </w:pPr>
      <w:ins w:id="1459" w:author="Gerard" w:date="2015-03-26T23:11:00Z">
        <w:r>
          <w:tab/>
        </w:r>
      </w:ins>
      <w:ins w:id="1460" w:author="Gerard" w:date="2015-03-26T23:11:00Z">
        <w:r w:rsidR="002E6B79" w:rsidRPr="002E6B79">
          <w:rPr>
            <w:position w:val="-64"/>
            <w:rPrChange w:id="1461" w:author="rawlins" w:date="2015-05-19T13:03:00Z">
              <w:rPr>
                <w:position w:val="-64"/>
              </w:rPr>
            </w:rPrChange>
          </w:rPr>
          <w:object w:dxaOrig="4320" w:dyaOrig="1400" w14:anchorId="3C1DA6AB">
            <v:shape id="_x0000_i2229" type="#_x0000_t75" style="width:3in;height:69.95pt" o:ole="">
              <v:imagedata r:id="rId2430" o:title=""/>
            </v:shape>
            <o:OLEObject Type="Embed" ProgID="Equation.DSMT4" ShapeID="_x0000_i2229" DrawAspect="Content" ObjectID="_1493626253" r:id="rId2431"/>
          </w:object>
        </w:r>
      </w:ins>
      <w:ins w:id="1462" w:author="Gerard" w:date="2015-03-26T23:11:00Z">
        <w:r>
          <w:t>.</w:t>
        </w:r>
        <w:r>
          <w:tab/>
        </w:r>
        <w:del w:id="1463" w:author="rawlins" w:date="2015-05-19T16:09:00Z">
          <w:r w:rsidDel="00752FD5">
            <w:fldChar w:fldCharType="begin"/>
          </w:r>
          <w:r w:rsidDel="00752FD5">
            <w:delInstrText xml:space="preserve"> MACROBUTTON MTPlaceRef \* MERGEFORMAT (</w:delInstrText>
          </w:r>
          <w:r w:rsidDel="00752FD5">
            <w:fldChar w:fldCharType="begin"/>
          </w:r>
          <w:r w:rsidDel="00752FD5">
            <w:delInstrText xml:space="preserve"> SEQ MTSec \c \* Arabic \* MERGEFORMAT </w:delInstrText>
          </w:r>
          <w:r w:rsidDel="00752FD5">
            <w:fldChar w:fldCharType="separate"/>
          </w:r>
        </w:del>
      </w:ins>
      <w:del w:id="1464" w:author="rawlins" w:date="2015-05-19T16:09:00Z">
        <w:r w:rsidR="00E3755C" w:rsidDel="00752FD5">
          <w:rPr>
            <w:noProof/>
          </w:rPr>
          <w:delInstrText>5</w:delInstrText>
        </w:r>
      </w:del>
      <w:ins w:id="1465" w:author="Gerard" w:date="2015-03-26T23:11:00Z">
        <w:del w:id="1466" w:author="rawlins" w:date="2015-05-19T16:09:00Z">
          <w:r w:rsidDel="00752FD5">
            <w:rPr>
              <w:noProof/>
            </w:rPr>
            <w:fldChar w:fldCharType="end"/>
          </w:r>
          <w:r w:rsidDel="00752FD5">
            <w:delInstrText>.</w:delInstrText>
          </w:r>
          <w:r w:rsidDel="00752FD5">
            <w:fldChar w:fldCharType="begin"/>
          </w:r>
          <w:r w:rsidDel="00752FD5">
            <w:delInstrText xml:space="preserve"> SEQ MTEqn \c \* Arabic \* MERGEFORMAT </w:delInstrText>
          </w:r>
          <w:r w:rsidDel="00752FD5">
            <w:fldChar w:fldCharType="separate"/>
          </w:r>
        </w:del>
      </w:ins>
      <w:ins w:id="1467" w:author="Gerard" w:date="2015-05-06T12:49:00Z">
        <w:del w:id="1468" w:author="rawlins" w:date="2015-05-19T16:09:00Z">
          <w:r w:rsidR="00E3755C" w:rsidDel="00752FD5">
            <w:rPr>
              <w:noProof/>
            </w:rPr>
            <w:delInstrText>33</w:delInstrText>
          </w:r>
        </w:del>
      </w:ins>
      <w:del w:id="1469" w:author="rawlins" w:date="2015-05-19T16:09:00Z">
        <w:r w:rsidDel="00752FD5">
          <w:rPr>
            <w:noProof/>
          </w:rPr>
          <w:delInstrText>32</w:delInstrText>
        </w:r>
      </w:del>
      <w:ins w:id="1470" w:author="Gerard" w:date="2015-03-26T23:11:00Z">
        <w:del w:id="1471" w:author="rawlins" w:date="2015-05-19T16:09:00Z">
          <w:r w:rsidDel="00752FD5">
            <w:rPr>
              <w:noProof/>
            </w:rPr>
            <w:fldChar w:fldCharType="end"/>
          </w:r>
          <w:r w:rsidDel="00752FD5">
            <w:delInstrText>)</w:delInstrText>
          </w:r>
          <w:r w:rsidDel="00752FD5">
            <w:fldChar w:fldCharType="end"/>
          </w:r>
        </w:del>
      </w:ins>
      <w:ins w:id="1472" w:author="rawlins" w:date="2015-05-19T16:09:00Z">
        <w:r w:rsidR="00752FD5">
          <w:fldChar w:fldCharType="begin"/>
        </w:r>
        <w:r w:rsidR="00752FD5">
          <w:instrText xml:space="preserve"> MACROBUTTON MTPlaceRef \* MERGEFORMAT </w:instrText>
        </w:r>
        <w:r w:rsidR="00752FD5">
          <w:fldChar w:fldCharType="begin"/>
        </w:r>
        <w:r w:rsidR="00752FD5">
          <w:instrText xml:space="preserve"> SEQ MTEqn \h \* MERGEFORMAT </w:instrText>
        </w:r>
        <w:r w:rsidR="00752FD5">
          <w:fldChar w:fldCharType="end"/>
        </w:r>
        <w:r w:rsidR="00752FD5">
          <w:instrText>(</w:instrText>
        </w:r>
        <w:r w:rsidR="00752FD5">
          <w:fldChar w:fldCharType="begin"/>
        </w:r>
        <w:r w:rsidR="00752FD5">
          <w:instrText xml:space="preserve"> SEQ MTSec \c \* Arabic \* MERGEFORMAT </w:instrText>
        </w:r>
      </w:ins>
      <w:r w:rsidR="00752FD5">
        <w:fldChar w:fldCharType="separate"/>
      </w:r>
      <w:ins w:id="1473" w:author="rawlins" w:date="2015-05-19T17:23:00Z">
        <w:r w:rsidR="00D3178E">
          <w:rPr>
            <w:noProof/>
          </w:rPr>
          <w:instrText>5</w:instrText>
        </w:r>
      </w:ins>
      <w:ins w:id="1474" w:author="rawlins" w:date="2015-05-19T16:09:00Z">
        <w:r w:rsidR="00752FD5">
          <w:fldChar w:fldCharType="end"/>
        </w:r>
        <w:r w:rsidR="00752FD5">
          <w:instrText>.</w:instrText>
        </w:r>
        <w:r w:rsidR="00752FD5">
          <w:fldChar w:fldCharType="begin"/>
        </w:r>
        <w:r w:rsidR="00752FD5">
          <w:instrText xml:space="preserve"> SEQ MTEqn \c \* Arabic \* MERGEFORMAT </w:instrText>
        </w:r>
      </w:ins>
      <w:r w:rsidR="00752FD5">
        <w:fldChar w:fldCharType="separate"/>
      </w:r>
      <w:ins w:id="1475" w:author="rawlins" w:date="2015-05-19T17:23:00Z">
        <w:r w:rsidR="00D3178E">
          <w:rPr>
            <w:noProof/>
          </w:rPr>
          <w:instrText>36</w:instrText>
        </w:r>
      </w:ins>
      <w:ins w:id="1476" w:author="rawlins" w:date="2015-05-19T16:09:00Z">
        <w:r w:rsidR="00752FD5">
          <w:fldChar w:fldCharType="end"/>
        </w:r>
        <w:r w:rsidR="00752FD5">
          <w:instrText>)</w:instrText>
        </w:r>
        <w:r w:rsidR="00752FD5">
          <w:fldChar w:fldCharType="end"/>
        </w:r>
      </w:ins>
    </w:p>
    <w:p w14:paraId="6C57689E" w14:textId="0F23A92E" w:rsidR="00214E15" w:rsidRDefault="00214E15" w:rsidP="00214E15">
      <w:pPr>
        <w:rPr>
          <w:ins w:id="1477" w:author="Gerard" w:date="2015-03-26T23:11:00Z"/>
        </w:rPr>
      </w:pPr>
      <w:ins w:id="1478" w:author="Gerard" w:date="2015-03-26T23:11:00Z">
        <w:r>
          <w:t xml:space="preserve">It is important to note that although this model is objective, it should only be used for small strains. For large strains, the response </w:t>
        </w:r>
      </w:ins>
      <w:ins w:id="1479" w:author="Gerard" w:date="2015-03-26T23:29:00Z">
        <w:r w:rsidR="007F446F">
          <w:t>may be</w:t>
        </w:r>
      </w:ins>
      <w:ins w:id="1480" w:author="Gerard" w:date="2015-03-26T23:11:00Z">
        <w:r>
          <w:t xml:space="preserve"> unrealistic.</w:t>
        </w:r>
      </w:ins>
      <w:ins w:id="1481" w:author="Gerard" w:date="2015-03-26T23:30:00Z">
        <w:r w:rsidR="007F446F">
          <w:t xml:space="preserve"> </w:t>
        </w:r>
      </w:ins>
      <w:ins w:id="1482" w:author="Gerard" w:date="2015-03-26T23:11:00Z">
        <w:r>
          <w:t>The Cauchy stress is</w:t>
        </w:r>
      </w:ins>
    </w:p>
    <w:p w14:paraId="70557047" w14:textId="4B454617" w:rsidR="00214E15" w:rsidRDefault="00214E15" w:rsidP="00214E15">
      <w:pPr>
        <w:pStyle w:val="MTDisplayEquation"/>
        <w:rPr>
          <w:ins w:id="1483" w:author="Gerard" w:date="2015-03-26T23:11:00Z"/>
        </w:rPr>
      </w:pPr>
      <w:ins w:id="1484" w:author="Gerard" w:date="2015-03-26T23:11:00Z">
        <w:r>
          <w:tab/>
        </w:r>
      </w:ins>
      <w:ins w:id="1485" w:author="Gerard" w:date="2015-03-26T23:11:00Z">
        <w:r w:rsidR="00153956" w:rsidRPr="00153375">
          <w:rPr>
            <w:position w:val="-72"/>
          </w:rPr>
          <w:object w:dxaOrig="3940" w:dyaOrig="1560" w14:anchorId="588FB47A">
            <v:shape id="_x0000_i2230" type="#_x0000_t75" style="width:196.3pt;height:78.8pt" o:ole="">
              <v:imagedata r:id="rId2432" o:title=""/>
            </v:shape>
            <o:OLEObject Type="Embed" ProgID="Equation.DSMT4" ShapeID="_x0000_i2230" DrawAspect="Content" ObjectID="_1493626254" r:id="rId2433"/>
          </w:object>
        </w:r>
      </w:ins>
      <w:ins w:id="1486" w:author="Gerard" w:date="2015-03-26T23:11:00Z">
        <w:r>
          <w:t xml:space="preserve"> </w:t>
        </w:r>
        <w:r>
          <w:tab/>
        </w:r>
        <w:del w:id="1487" w:author="rawlins" w:date="2015-05-19T16:10:00Z">
          <w:r w:rsidDel="00752FD5">
            <w:fldChar w:fldCharType="begin"/>
          </w:r>
          <w:r w:rsidDel="00752FD5">
            <w:delInstrText xml:space="preserve"> MACROBUTTON MTPlaceRef \* MERGEFORMAT (</w:delInstrText>
          </w:r>
          <w:r w:rsidDel="00752FD5">
            <w:fldChar w:fldCharType="begin"/>
          </w:r>
          <w:r w:rsidDel="00752FD5">
            <w:delInstrText xml:space="preserve"> SEQ MTSec \c \* Arabic \* MERGEFORMAT </w:delInstrText>
          </w:r>
          <w:r w:rsidDel="00752FD5">
            <w:fldChar w:fldCharType="separate"/>
          </w:r>
        </w:del>
      </w:ins>
      <w:del w:id="1488" w:author="rawlins" w:date="2015-05-19T16:10:00Z">
        <w:r w:rsidR="00E3755C" w:rsidDel="00752FD5">
          <w:rPr>
            <w:noProof/>
          </w:rPr>
          <w:delInstrText>5</w:delInstrText>
        </w:r>
      </w:del>
      <w:ins w:id="1489" w:author="Gerard" w:date="2015-03-26T23:11:00Z">
        <w:del w:id="1490" w:author="rawlins" w:date="2015-05-19T16:10:00Z">
          <w:r w:rsidDel="00752FD5">
            <w:fldChar w:fldCharType="end"/>
          </w:r>
          <w:r w:rsidDel="00752FD5">
            <w:delInstrText>.</w:delInstrText>
          </w:r>
          <w:r w:rsidDel="00752FD5">
            <w:fldChar w:fldCharType="begin"/>
          </w:r>
          <w:r w:rsidDel="00752FD5">
            <w:delInstrText xml:space="preserve"> SEQ MTEqn \c \* Arabic \* MERGEFORMAT </w:delInstrText>
          </w:r>
          <w:r w:rsidDel="00752FD5">
            <w:fldChar w:fldCharType="separate"/>
          </w:r>
        </w:del>
      </w:ins>
      <w:ins w:id="1491" w:author="Gerard" w:date="2015-05-06T12:49:00Z">
        <w:del w:id="1492" w:author="rawlins" w:date="2015-05-19T16:10:00Z">
          <w:r w:rsidR="00E3755C" w:rsidDel="00752FD5">
            <w:rPr>
              <w:noProof/>
            </w:rPr>
            <w:delInstrText>33</w:delInstrText>
          </w:r>
        </w:del>
      </w:ins>
      <w:del w:id="1493" w:author="rawlins" w:date="2015-05-19T16:10:00Z">
        <w:r w:rsidDel="00752FD5">
          <w:rPr>
            <w:noProof/>
          </w:rPr>
          <w:delInstrText>32</w:delInstrText>
        </w:r>
      </w:del>
      <w:ins w:id="1494" w:author="Gerard" w:date="2015-03-26T23:11:00Z">
        <w:del w:id="1495" w:author="rawlins" w:date="2015-05-19T16:10:00Z">
          <w:r w:rsidDel="00752FD5">
            <w:fldChar w:fldCharType="end"/>
          </w:r>
          <w:r w:rsidDel="00752FD5">
            <w:delInstrText>)</w:delInstrText>
          </w:r>
          <w:r w:rsidDel="00752FD5">
            <w:fldChar w:fldCharType="end"/>
          </w:r>
        </w:del>
      </w:ins>
      <w:ins w:id="1496" w:author="rawlins" w:date="2015-05-19T16:10:00Z">
        <w:r w:rsidR="00752FD5">
          <w:fldChar w:fldCharType="begin"/>
        </w:r>
        <w:r w:rsidR="00752FD5">
          <w:instrText xml:space="preserve"> MACROBUTTON MTPlaceRef \* MERGEFORMAT </w:instrText>
        </w:r>
        <w:r w:rsidR="00752FD5">
          <w:fldChar w:fldCharType="begin"/>
        </w:r>
        <w:r w:rsidR="00752FD5">
          <w:instrText xml:space="preserve"> SEQ MTEqn \h \* MERGEFORMAT </w:instrText>
        </w:r>
        <w:r w:rsidR="00752FD5">
          <w:fldChar w:fldCharType="end"/>
        </w:r>
        <w:r w:rsidR="00752FD5">
          <w:instrText>(</w:instrText>
        </w:r>
        <w:r w:rsidR="00752FD5">
          <w:fldChar w:fldCharType="begin"/>
        </w:r>
        <w:r w:rsidR="00752FD5">
          <w:instrText xml:space="preserve"> SEQ MTSec \c \* Arabic \* MERGEFORMAT </w:instrText>
        </w:r>
      </w:ins>
      <w:r w:rsidR="00752FD5">
        <w:fldChar w:fldCharType="separate"/>
      </w:r>
      <w:ins w:id="1497" w:author="rawlins" w:date="2015-05-19T17:23:00Z">
        <w:r w:rsidR="00D3178E">
          <w:rPr>
            <w:noProof/>
          </w:rPr>
          <w:instrText>5</w:instrText>
        </w:r>
      </w:ins>
      <w:ins w:id="1498" w:author="rawlins" w:date="2015-05-19T16:10:00Z">
        <w:r w:rsidR="00752FD5">
          <w:fldChar w:fldCharType="end"/>
        </w:r>
        <w:r w:rsidR="00752FD5">
          <w:instrText>.</w:instrText>
        </w:r>
        <w:r w:rsidR="00752FD5">
          <w:fldChar w:fldCharType="begin"/>
        </w:r>
        <w:r w:rsidR="00752FD5">
          <w:instrText xml:space="preserve"> SEQ MTEqn \c \* Arabic \* MERGEFORMAT </w:instrText>
        </w:r>
      </w:ins>
      <w:r w:rsidR="00752FD5">
        <w:fldChar w:fldCharType="separate"/>
      </w:r>
      <w:ins w:id="1499" w:author="rawlins" w:date="2015-05-19T17:23:00Z">
        <w:r w:rsidR="00D3178E">
          <w:rPr>
            <w:noProof/>
          </w:rPr>
          <w:instrText>37</w:instrText>
        </w:r>
      </w:ins>
      <w:ins w:id="1500" w:author="rawlins" w:date="2015-05-19T16:10:00Z">
        <w:r w:rsidR="00752FD5">
          <w:fldChar w:fldCharType="end"/>
        </w:r>
        <w:r w:rsidR="00752FD5">
          <w:instrText>)</w:instrText>
        </w:r>
        <w:r w:rsidR="00752FD5">
          <w:fldChar w:fldCharType="end"/>
        </w:r>
      </w:ins>
    </w:p>
    <w:p w14:paraId="18C14FCD" w14:textId="241EAE95" w:rsidR="00214E15" w:rsidRDefault="00214E15" w:rsidP="00153956">
      <w:pPr>
        <w:rPr>
          <w:ins w:id="1501" w:author="Gerard" w:date="2015-03-26T23:11:00Z"/>
        </w:rPr>
      </w:pPr>
      <w:ins w:id="1502" w:author="Gerard" w:date="2015-03-26T23:11:00Z">
        <w:r>
          <w:t xml:space="preserve">where </w:t>
        </w:r>
      </w:ins>
      <w:ins w:id="1503" w:author="Gerard" w:date="2015-03-26T23:11:00Z">
        <w:r w:rsidRPr="00905817">
          <w:rPr>
            <w:position w:val="-12"/>
          </w:rPr>
          <w:object w:dxaOrig="1520" w:dyaOrig="380" w14:anchorId="1C0B9BAB">
            <v:shape id="_x0000_i2231" type="#_x0000_t75" style="width:76.1pt;height:19pt" o:ole="">
              <v:imagedata r:id="rId2353" o:title=""/>
            </v:shape>
            <o:OLEObject Type="Embed" ProgID="Equation.DSMT4" ShapeID="_x0000_i2231" DrawAspect="Content" ObjectID="_1493626255" r:id="rId2434"/>
          </w:object>
        </w:r>
      </w:ins>
      <w:ins w:id="1504" w:author="Gerard" w:date="2015-03-26T23:34:00Z">
        <w:r w:rsidR="00153956" w:rsidRPr="00153956">
          <w:t xml:space="preserve"> and</w:t>
        </w:r>
        <w:r w:rsidR="00153956" w:rsidRPr="00153956">
          <w:rPr>
            <w:rPrChange w:id="1505" w:author="Gerard" w:date="2015-03-26T23:34:00Z">
              <w:rPr>
                <w:position w:val="-12"/>
              </w:rPr>
            </w:rPrChange>
          </w:rPr>
          <w:t xml:space="preserve"> </w:t>
        </w:r>
      </w:ins>
      <w:ins w:id="1506" w:author="Gerard" w:date="2015-03-26T23:34:00Z">
        <w:r w:rsidR="00153956" w:rsidRPr="00153375">
          <w:rPr>
            <w:position w:val="-24"/>
          </w:rPr>
          <w:object w:dxaOrig="1760" w:dyaOrig="660" w14:anchorId="33C0590B">
            <v:shape id="_x0000_i2232" type="#_x0000_t75" style="width:87.6pt;height:32.6pt" o:ole="">
              <v:imagedata r:id="rId2435" o:title=""/>
            </v:shape>
            <o:OLEObject Type="Embed" ProgID="Equation.DSMT4" ShapeID="_x0000_i2232" DrawAspect="Content" ObjectID="_1493626256" r:id="rId2436"/>
          </w:object>
        </w:r>
      </w:ins>
      <w:ins w:id="1507" w:author="Gerard" w:date="2015-03-26T23:35:00Z">
        <w:r w:rsidR="00153956">
          <w:t>.</w:t>
        </w:r>
      </w:ins>
      <w:ins w:id="1508" w:author="Gerard" w:date="2015-03-26T23:11:00Z">
        <w:r w:rsidR="007F446F">
          <w:t xml:space="preserve"> </w:t>
        </w:r>
      </w:ins>
      <w:ins w:id="1509" w:author="Gerard" w:date="2015-03-26T23:35:00Z">
        <w:r w:rsidR="00153956">
          <w:t>T</w:t>
        </w:r>
      </w:ins>
      <w:ins w:id="1510" w:author="Gerard" w:date="2015-03-26T23:11:00Z">
        <w:r>
          <w:t>he spatial elasticity tensor is</w:t>
        </w:r>
      </w:ins>
    </w:p>
    <w:p w14:paraId="4B1F36A0" w14:textId="638E1218" w:rsidR="00214E15" w:rsidRPr="00C67E37" w:rsidRDefault="00214E15" w:rsidP="00214E15">
      <w:pPr>
        <w:pStyle w:val="MTDisplayEquation"/>
        <w:rPr>
          <w:ins w:id="1511" w:author="Gerard" w:date="2015-03-26T23:11:00Z"/>
        </w:rPr>
      </w:pPr>
      <w:ins w:id="1512" w:author="Gerard" w:date="2015-03-26T23:11:00Z">
        <w:r>
          <w:tab/>
        </w:r>
      </w:ins>
      <w:ins w:id="1513" w:author="Gerard" w:date="2015-03-26T23:11:00Z">
        <w:r w:rsidR="00153956" w:rsidRPr="00153375">
          <w:rPr>
            <w:position w:val="-32"/>
          </w:rPr>
          <w:object w:dxaOrig="7080" w:dyaOrig="780" w14:anchorId="045F9F74">
            <v:shape id="_x0000_i2233" type="#_x0000_t75" style="width:353.9pt;height:39.4pt" o:ole="">
              <v:imagedata r:id="rId2437" o:title=""/>
            </v:shape>
            <o:OLEObject Type="Embed" ProgID="Equation.DSMT4" ShapeID="_x0000_i2233" DrawAspect="Content" ObjectID="_1493626257" r:id="rId2438"/>
          </w:object>
        </w:r>
      </w:ins>
      <w:ins w:id="1514" w:author="Gerard" w:date="2015-03-26T23:11:00Z">
        <w:r>
          <w:t xml:space="preserve"> </w:t>
        </w:r>
        <w:r>
          <w:tab/>
        </w:r>
        <w:del w:id="1515" w:author="rawlins" w:date="2015-05-19T16:10:00Z">
          <w:r w:rsidDel="00752FD5">
            <w:fldChar w:fldCharType="begin"/>
          </w:r>
          <w:r w:rsidDel="00752FD5">
            <w:delInstrText xml:space="preserve"> MACROBUTTON MTPlaceRef \* MERGEFORMAT (</w:delInstrText>
          </w:r>
          <w:r w:rsidDel="00752FD5">
            <w:fldChar w:fldCharType="begin"/>
          </w:r>
          <w:r w:rsidDel="00752FD5">
            <w:delInstrText xml:space="preserve"> SEQ MTSec \c \* Arabic \* MERGEFORMAT </w:delInstrText>
          </w:r>
          <w:r w:rsidDel="00752FD5">
            <w:fldChar w:fldCharType="separate"/>
          </w:r>
        </w:del>
      </w:ins>
      <w:del w:id="1516" w:author="rawlins" w:date="2015-05-19T16:10:00Z">
        <w:r w:rsidR="00E3755C" w:rsidDel="00752FD5">
          <w:rPr>
            <w:noProof/>
          </w:rPr>
          <w:delInstrText>5</w:delInstrText>
        </w:r>
      </w:del>
      <w:ins w:id="1517" w:author="Gerard" w:date="2015-03-26T23:11:00Z">
        <w:del w:id="1518" w:author="rawlins" w:date="2015-05-19T16:10:00Z">
          <w:r w:rsidDel="00752FD5">
            <w:fldChar w:fldCharType="end"/>
          </w:r>
          <w:r w:rsidDel="00752FD5">
            <w:delInstrText>.</w:delInstrText>
          </w:r>
          <w:r w:rsidDel="00752FD5">
            <w:fldChar w:fldCharType="begin"/>
          </w:r>
          <w:r w:rsidDel="00752FD5">
            <w:delInstrText xml:space="preserve"> SEQ MTEqn \c \* Arabic \* MERGEFORMAT </w:delInstrText>
          </w:r>
          <w:r w:rsidDel="00752FD5">
            <w:fldChar w:fldCharType="separate"/>
          </w:r>
        </w:del>
      </w:ins>
      <w:ins w:id="1519" w:author="Gerard" w:date="2015-05-06T12:49:00Z">
        <w:del w:id="1520" w:author="rawlins" w:date="2015-05-19T16:10:00Z">
          <w:r w:rsidR="00E3755C" w:rsidDel="00752FD5">
            <w:rPr>
              <w:noProof/>
            </w:rPr>
            <w:delInstrText>33</w:delInstrText>
          </w:r>
        </w:del>
      </w:ins>
      <w:del w:id="1521" w:author="rawlins" w:date="2015-05-19T16:10:00Z">
        <w:r w:rsidDel="00752FD5">
          <w:rPr>
            <w:noProof/>
          </w:rPr>
          <w:delInstrText>32</w:delInstrText>
        </w:r>
      </w:del>
      <w:ins w:id="1522" w:author="Gerard" w:date="2015-03-26T23:11:00Z">
        <w:del w:id="1523" w:author="rawlins" w:date="2015-05-19T16:10:00Z">
          <w:r w:rsidDel="00752FD5">
            <w:fldChar w:fldCharType="end"/>
          </w:r>
          <w:r w:rsidDel="00752FD5">
            <w:delInstrText>)</w:delInstrText>
          </w:r>
          <w:r w:rsidDel="00752FD5">
            <w:fldChar w:fldCharType="end"/>
          </w:r>
        </w:del>
      </w:ins>
      <w:ins w:id="1524" w:author="rawlins" w:date="2015-05-19T16:10:00Z">
        <w:r w:rsidR="00752FD5">
          <w:fldChar w:fldCharType="begin"/>
        </w:r>
        <w:r w:rsidR="00752FD5">
          <w:instrText xml:space="preserve"> MACROBUTTON MTPlaceRef \* MERGEFORMAT </w:instrText>
        </w:r>
        <w:r w:rsidR="00752FD5">
          <w:fldChar w:fldCharType="begin"/>
        </w:r>
        <w:r w:rsidR="00752FD5">
          <w:instrText xml:space="preserve"> SEQ MTEqn \h \* MERGEFORMAT </w:instrText>
        </w:r>
        <w:r w:rsidR="00752FD5">
          <w:fldChar w:fldCharType="end"/>
        </w:r>
        <w:r w:rsidR="00752FD5">
          <w:instrText>(</w:instrText>
        </w:r>
        <w:r w:rsidR="00752FD5">
          <w:fldChar w:fldCharType="begin"/>
        </w:r>
        <w:r w:rsidR="00752FD5">
          <w:instrText xml:space="preserve"> SEQ MTSec \c \* Arabic \* MERGEFORMAT </w:instrText>
        </w:r>
      </w:ins>
      <w:r w:rsidR="00752FD5">
        <w:fldChar w:fldCharType="separate"/>
      </w:r>
      <w:ins w:id="1525" w:author="rawlins" w:date="2015-05-19T17:23:00Z">
        <w:r w:rsidR="00D3178E">
          <w:rPr>
            <w:noProof/>
          </w:rPr>
          <w:instrText>5</w:instrText>
        </w:r>
      </w:ins>
      <w:ins w:id="1526" w:author="rawlins" w:date="2015-05-19T16:10:00Z">
        <w:r w:rsidR="00752FD5">
          <w:fldChar w:fldCharType="end"/>
        </w:r>
        <w:r w:rsidR="00752FD5">
          <w:instrText>.</w:instrText>
        </w:r>
        <w:r w:rsidR="00752FD5">
          <w:fldChar w:fldCharType="begin"/>
        </w:r>
        <w:r w:rsidR="00752FD5">
          <w:instrText xml:space="preserve"> SEQ MTEqn \c \* Arabic \* MERGEFORMAT </w:instrText>
        </w:r>
      </w:ins>
      <w:r w:rsidR="00752FD5">
        <w:fldChar w:fldCharType="separate"/>
      </w:r>
      <w:ins w:id="1527" w:author="rawlins" w:date="2015-05-19T17:23:00Z">
        <w:r w:rsidR="00D3178E">
          <w:rPr>
            <w:noProof/>
          </w:rPr>
          <w:instrText>38</w:instrText>
        </w:r>
      </w:ins>
      <w:ins w:id="1528" w:author="rawlins" w:date="2015-05-19T16:10:00Z">
        <w:r w:rsidR="00752FD5">
          <w:fldChar w:fldCharType="end"/>
        </w:r>
        <w:r w:rsidR="00752FD5">
          <w:instrText>)</w:instrText>
        </w:r>
        <w:r w:rsidR="00752FD5">
          <w:fldChar w:fldCharType="end"/>
        </w:r>
      </w:ins>
    </w:p>
    <w:p w14:paraId="6F5496DE" w14:textId="53015DC7" w:rsidR="00214E15" w:rsidRDefault="00153956" w:rsidP="00214E15">
      <w:pPr>
        <w:rPr>
          <w:ins w:id="1529" w:author="Gerard" w:date="2015-03-26T23:38:00Z"/>
        </w:rPr>
      </w:pPr>
      <w:ins w:id="1530" w:author="Gerard" w:date="2015-03-26T23:38:00Z">
        <w:r>
          <w:t xml:space="preserve">In the special case of cubic symmetry, the number of material constants reduces </w:t>
        </w:r>
      </w:ins>
      <w:ins w:id="1531" w:author="Gerard" w:date="2015-03-26T23:39:00Z">
        <w:r>
          <w:t>to four</w:t>
        </w:r>
      </w:ins>
      <w:ins w:id="1532" w:author="Gerard" w:date="2015-03-26T23:38:00Z">
        <w:r>
          <w:t>,</w:t>
        </w:r>
      </w:ins>
    </w:p>
    <w:p w14:paraId="20FB5CD3" w14:textId="56242B76" w:rsidR="00153956" w:rsidRPr="00214E15" w:rsidRDefault="00153956" w:rsidP="00153956">
      <w:pPr>
        <w:pStyle w:val="MTDisplayEquation"/>
      </w:pPr>
      <w:ins w:id="1533" w:author="Gerard" w:date="2015-03-26T23:38:00Z">
        <w:r>
          <w:tab/>
        </w:r>
      </w:ins>
      <w:ins w:id="1534" w:author="Gerard" w:date="2015-03-26T23:38:00Z">
        <w:r w:rsidRPr="00153375">
          <w:rPr>
            <w:position w:val="-70"/>
          </w:rPr>
          <w:object w:dxaOrig="2180" w:dyaOrig="1540" w14:anchorId="2CD5102F">
            <v:shape id="_x0000_i2234" type="#_x0000_t75" style="width:108.7pt;height:76.75pt" o:ole="">
              <v:imagedata r:id="rId2439" o:title=""/>
            </v:shape>
            <o:OLEObject Type="Embed" ProgID="Equation.DSMT4" ShapeID="_x0000_i2234" DrawAspect="Content" ObjectID="_1493626258" r:id="rId2440"/>
          </w:object>
        </w:r>
      </w:ins>
      <w:ins w:id="1535" w:author="Gerard" w:date="2015-03-26T23:38:00Z">
        <w:r>
          <w:t xml:space="preserve"> </w:t>
        </w:r>
        <w:r>
          <w:tab/>
        </w:r>
        <w:del w:id="1536" w:author="rawlins" w:date="2015-05-19T16:10:00Z">
          <w:r w:rsidDel="00752FD5">
            <w:fldChar w:fldCharType="begin"/>
          </w:r>
          <w:r w:rsidDel="00752FD5">
            <w:delInstrText xml:space="preserve"> MACROBUTTON MTPlaceRef \* MERGEFORMAT </w:delInstrText>
          </w:r>
          <w:r w:rsidDel="00752FD5">
            <w:fldChar w:fldCharType="begin"/>
          </w:r>
          <w:r w:rsidDel="00752FD5">
            <w:delInstrText xml:space="preserve"> SEQ MTEqn \h \* MERGEFORMAT </w:delInstrText>
          </w:r>
        </w:del>
      </w:ins>
      <w:del w:id="1537" w:author="rawlins" w:date="2015-05-19T16:10:00Z">
        <w:r w:rsidDel="00752FD5">
          <w:fldChar w:fldCharType="end"/>
        </w:r>
      </w:del>
      <w:ins w:id="1538" w:author="Gerard" w:date="2015-03-26T23:38:00Z">
        <w:del w:id="1539" w:author="rawlins" w:date="2015-05-19T16:10:00Z">
          <w:r w:rsidDel="00752FD5">
            <w:delInstrText>(</w:delInstrText>
          </w:r>
          <w:r w:rsidDel="00752FD5">
            <w:fldChar w:fldCharType="begin"/>
          </w:r>
          <w:r w:rsidDel="00752FD5">
            <w:delInstrText xml:space="preserve"> SEQ MTSec \c \* Arabic \* MERGEFORMAT </w:delInstrText>
          </w:r>
        </w:del>
      </w:ins>
      <w:del w:id="1540" w:author="rawlins" w:date="2015-05-19T16:10:00Z">
        <w:r w:rsidDel="00752FD5">
          <w:fldChar w:fldCharType="separate"/>
        </w:r>
      </w:del>
      <w:ins w:id="1541" w:author="Gerard" w:date="2015-05-06T12:49:00Z">
        <w:del w:id="1542" w:author="rawlins" w:date="2015-05-19T16:10:00Z">
          <w:r w:rsidR="00E3755C" w:rsidDel="00752FD5">
            <w:rPr>
              <w:noProof/>
            </w:rPr>
            <w:delInstrText>5</w:delInstrText>
          </w:r>
        </w:del>
      </w:ins>
      <w:ins w:id="1543" w:author="Gerard" w:date="2015-03-26T23:38:00Z">
        <w:del w:id="1544" w:author="rawlins" w:date="2015-05-19T16:10:00Z">
          <w:r w:rsidDel="00752FD5">
            <w:fldChar w:fldCharType="end"/>
          </w:r>
          <w:r w:rsidDel="00752FD5">
            <w:delInstrText>.</w:delInstrText>
          </w:r>
          <w:r w:rsidDel="00752FD5">
            <w:fldChar w:fldCharType="begin"/>
          </w:r>
          <w:r w:rsidDel="00752FD5">
            <w:delInstrText xml:space="preserve"> SEQ MTEqn \c \* Arabic \* MERGEFORMAT </w:delInstrText>
          </w:r>
        </w:del>
      </w:ins>
      <w:del w:id="1545" w:author="rawlins" w:date="2015-05-19T16:10:00Z">
        <w:r w:rsidDel="00752FD5">
          <w:fldChar w:fldCharType="separate"/>
        </w:r>
      </w:del>
      <w:ins w:id="1546" w:author="Gerard" w:date="2015-05-06T12:49:00Z">
        <w:del w:id="1547" w:author="rawlins" w:date="2015-05-19T16:10:00Z">
          <w:r w:rsidR="00E3755C" w:rsidDel="00752FD5">
            <w:rPr>
              <w:noProof/>
            </w:rPr>
            <w:delInstrText>34</w:delInstrText>
          </w:r>
        </w:del>
      </w:ins>
      <w:ins w:id="1548" w:author="Gerard" w:date="2015-03-26T23:38:00Z">
        <w:del w:id="1549" w:author="rawlins" w:date="2015-05-19T16:10:00Z">
          <w:r w:rsidDel="00752FD5">
            <w:fldChar w:fldCharType="end"/>
          </w:r>
          <w:r w:rsidDel="00752FD5">
            <w:delInstrText>)</w:delInstrText>
          </w:r>
          <w:r w:rsidDel="00752FD5">
            <w:fldChar w:fldCharType="end"/>
          </w:r>
        </w:del>
      </w:ins>
      <w:ins w:id="1550" w:author="rawlins" w:date="2015-05-19T16:10:00Z">
        <w:r w:rsidR="00752FD5">
          <w:fldChar w:fldCharType="begin"/>
        </w:r>
        <w:r w:rsidR="00752FD5">
          <w:instrText xml:space="preserve"> MACROBUTTON MTPlaceRef \* MERGEFORMAT </w:instrText>
        </w:r>
        <w:r w:rsidR="00752FD5">
          <w:fldChar w:fldCharType="begin"/>
        </w:r>
        <w:r w:rsidR="00752FD5">
          <w:instrText xml:space="preserve"> SEQ MTEqn \h \* MERGEFORMAT </w:instrText>
        </w:r>
        <w:r w:rsidR="00752FD5">
          <w:fldChar w:fldCharType="end"/>
        </w:r>
        <w:r w:rsidR="00752FD5">
          <w:instrText>(</w:instrText>
        </w:r>
        <w:r w:rsidR="00752FD5">
          <w:fldChar w:fldCharType="begin"/>
        </w:r>
        <w:r w:rsidR="00752FD5">
          <w:instrText xml:space="preserve"> SEQ MTSec \c \* Arabic \* MERGEFORMAT </w:instrText>
        </w:r>
      </w:ins>
      <w:r w:rsidR="00752FD5">
        <w:fldChar w:fldCharType="separate"/>
      </w:r>
      <w:ins w:id="1551" w:author="rawlins" w:date="2015-05-19T17:23:00Z">
        <w:r w:rsidR="00D3178E">
          <w:rPr>
            <w:noProof/>
          </w:rPr>
          <w:instrText>5</w:instrText>
        </w:r>
      </w:ins>
      <w:ins w:id="1552" w:author="rawlins" w:date="2015-05-19T16:10:00Z">
        <w:r w:rsidR="00752FD5">
          <w:fldChar w:fldCharType="end"/>
        </w:r>
        <w:r w:rsidR="00752FD5">
          <w:instrText>.</w:instrText>
        </w:r>
        <w:r w:rsidR="00752FD5">
          <w:fldChar w:fldCharType="begin"/>
        </w:r>
        <w:r w:rsidR="00752FD5">
          <w:instrText xml:space="preserve"> SEQ MTEqn \c \* Arabic \* MERGEFORMAT </w:instrText>
        </w:r>
      </w:ins>
      <w:r w:rsidR="00752FD5">
        <w:fldChar w:fldCharType="separate"/>
      </w:r>
      <w:ins w:id="1553" w:author="rawlins" w:date="2015-05-19T17:23:00Z">
        <w:r w:rsidR="00D3178E">
          <w:rPr>
            <w:noProof/>
          </w:rPr>
          <w:instrText>39</w:instrText>
        </w:r>
      </w:ins>
      <w:ins w:id="1554" w:author="rawlins" w:date="2015-05-19T16:10:00Z">
        <w:r w:rsidR="00752FD5">
          <w:fldChar w:fldCharType="end"/>
        </w:r>
        <w:r w:rsidR="00752FD5">
          <w:instrText>)</w:instrText>
        </w:r>
        <w:r w:rsidR="00752FD5">
          <w:fldChar w:fldCharType="end"/>
        </w:r>
      </w:ins>
    </w:p>
    <w:p w14:paraId="0DB6529D" w14:textId="77777777" w:rsidR="00715ECB" w:rsidRDefault="00715ECB" w:rsidP="008F4203">
      <w:pPr>
        <w:pStyle w:val="Heading3"/>
      </w:pPr>
      <w:bookmarkStart w:id="1555" w:name="_Toc289032580"/>
      <w:r>
        <w:lastRenderedPageBreak/>
        <w:t>Donnan Equilibrium Swelling</w:t>
      </w:r>
      <w:bookmarkEnd w:id="1555"/>
    </w:p>
    <w:p w14:paraId="268C184B" w14:textId="77777777" w:rsidR="00715ECB" w:rsidRDefault="00715ECB" w:rsidP="00715ECB">
      <w:r>
        <w:t xml:space="preserve">The swelling pressure is described by the equations for ideal Donnan equilibrium, assuming that the material is porous, with a charged solid matrix, and the external bathing environment consists of a salt solution of monovalent counter-ions. Since osmotic swelling must be resisted by a solid material, this material is not stable on its own. It must be combined with an elastic material that resists the swelling. </w:t>
      </w:r>
    </w:p>
    <w:p w14:paraId="678CC51E" w14:textId="77777777" w:rsidR="00715ECB" w:rsidRDefault="00715ECB" w:rsidP="00715ECB"/>
    <w:p w14:paraId="1E7301DE" w14:textId="69F69C2F" w:rsidR="00715ECB" w:rsidRDefault="00715ECB" w:rsidP="00715ECB">
      <w:r>
        <w:t>The Cauchy stress for this material is the stress from the Donnan equilibrium response</w:t>
      </w:r>
      <w:r w:rsidR="007412C6">
        <w:t xml:space="preserve"> </w:t>
      </w:r>
      <w:r w:rsidR="007412C6">
        <w:fldChar w:fldCharType="begin"/>
      </w:r>
      <w:r w:rsidR="00F119D4">
        <w:instrText xml:space="preserve"> ADDIN EN.CITE &lt;EndNote&gt;&lt;Cite&gt;&lt;Author&gt;Ateshian&lt;/Author&gt;&lt;Year&gt;2009&lt;/Year&gt;&lt;RecNum&gt;46&lt;/RecNum&gt;&lt;DisplayText&gt;[35]&lt;/DisplayText&gt;&lt;record&gt;&lt;rec-number&gt;46&lt;/rec-number&gt;&lt;foreign-keys&gt;&lt;key app="EN" db-id="fwxrfwzd5wwavcepe9epdeevxdsd2fftswrx" timestamp="0"&gt;46&lt;/key&gt;&lt;/foreign-keys&gt;&lt;ref-type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Eng&lt;/secondary-title&gt;&lt;/titles&gt;&lt;periodical&gt;&lt;full-title&gt;J Biomech Eng&lt;/full-title&gt;&lt;abbr-1&gt;Journal of biomechanical engineering&lt;/abbr-1&gt;&lt;/periodical&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rsidR="007412C6">
        <w:fldChar w:fldCharType="separate"/>
      </w:r>
      <w:r w:rsidR="00A56950">
        <w:rPr>
          <w:noProof/>
        </w:rPr>
        <w:t>[</w:t>
      </w:r>
      <w:hyperlink w:anchor="_ENREF_35" w:tooltip="Ateshian, 2009 #46" w:history="1">
        <w:r w:rsidR="00214E15">
          <w:rPr>
            <w:noProof/>
          </w:rPr>
          <w:t>35</w:t>
        </w:r>
      </w:hyperlink>
      <w:r w:rsidR="00A56950">
        <w:rPr>
          <w:noProof/>
        </w:rPr>
        <w:t>]</w:t>
      </w:r>
      <w:r w:rsidR="007412C6">
        <w:fldChar w:fldCharType="end"/>
      </w:r>
      <w:r w:rsidR="00FB3B8D">
        <w:t>:</w:t>
      </w:r>
    </w:p>
    <w:p w14:paraId="3D1B5FB1" w14:textId="0E6FE732" w:rsidR="00715ECB" w:rsidRDefault="000748EF" w:rsidP="000748EF">
      <w:pPr>
        <w:pStyle w:val="MTDisplayEquation"/>
      </w:pPr>
      <w:r>
        <w:tab/>
      </w:r>
      <w:r w:rsidR="00905817" w:rsidRPr="00905817">
        <w:rPr>
          <w:position w:val="-10"/>
        </w:rPr>
        <w:object w:dxaOrig="880" w:dyaOrig="320" w14:anchorId="61B0732A">
          <v:shape id="_x0000_i2235" type="#_x0000_t75" style="width:44.15pt;height:15.6pt" o:ole="">
            <v:imagedata r:id="rId2441" o:title=""/>
          </v:shape>
          <o:OLEObject Type="Embed" ProgID="Equation.DSMT4" ShapeID="_x0000_i2235" DrawAspect="Content" ObjectID="_1493626259" r:id="rId2442"/>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1556" w:author="rawlins" w:date="2015-05-19T17:23:00Z">
        <w:r w:rsidR="00D3178E">
          <w:rPr>
            <w:noProof/>
          </w:rPr>
          <w:instrText>40</w:instrText>
        </w:r>
      </w:ins>
      <w:ins w:id="1557" w:author="Gerard" w:date="2015-05-06T12:49:00Z">
        <w:del w:id="1558" w:author="rawlins" w:date="2015-05-19T16:10:00Z">
          <w:r w:rsidR="00E3755C" w:rsidDel="00752FD5">
            <w:rPr>
              <w:noProof/>
            </w:rPr>
            <w:delInstrText>35</w:delInstrText>
          </w:r>
        </w:del>
      </w:ins>
      <w:del w:id="1559" w:author="rawlins" w:date="2015-05-19T16:10:00Z">
        <w:r w:rsidR="00567B45" w:rsidDel="00752FD5">
          <w:rPr>
            <w:noProof/>
          </w:rPr>
          <w:delInstrText>29</w:delInstrText>
        </w:r>
      </w:del>
      <w:r w:rsidR="00827503">
        <w:rPr>
          <w:noProof/>
        </w:rPr>
        <w:fldChar w:fldCharType="end"/>
      </w:r>
      <w:r>
        <w:instrText>)</w:instrText>
      </w:r>
      <w:r>
        <w:fldChar w:fldCharType="end"/>
      </w:r>
    </w:p>
    <w:p w14:paraId="5E32CC0F" w14:textId="3FED7B83" w:rsidR="00715ECB" w:rsidRDefault="00715ECB" w:rsidP="00715ECB">
      <w:r>
        <w:t xml:space="preserve">where </w:t>
      </w:r>
      <w:r w:rsidR="00905817" w:rsidRPr="00905817">
        <w:rPr>
          <w:position w:val="-6"/>
        </w:rPr>
        <w:object w:dxaOrig="220" w:dyaOrig="220" w14:anchorId="0D46D25B">
          <v:shape id="_x0000_i2236" type="#_x0000_t75" style="width:10.85pt;height:10.85pt" o:ole="">
            <v:imagedata r:id="rId2443" o:title=""/>
          </v:shape>
          <o:OLEObject Type="Embed" ProgID="Equation.DSMT4" ShapeID="_x0000_i2236" DrawAspect="Content" ObjectID="_1493626260" r:id="rId2444"/>
        </w:object>
      </w:r>
      <w:r w:rsidR="00644EF7">
        <w:t xml:space="preserve"> </w:t>
      </w:r>
      <w:r>
        <w:t>is the osmotic pressure, given by</w:t>
      </w:r>
    </w:p>
    <w:p w14:paraId="5DCB5595" w14:textId="16F380F5" w:rsidR="000748EF" w:rsidRDefault="000748EF" w:rsidP="000748EF">
      <w:pPr>
        <w:pStyle w:val="MTDisplayEquation"/>
      </w:pPr>
      <w:r>
        <w:tab/>
      </w:r>
      <w:r w:rsidR="00905817" w:rsidRPr="00905817">
        <w:rPr>
          <w:position w:val="-28"/>
        </w:rPr>
        <w:object w:dxaOrig="2880" w:dyaOrig="680" w14:anchorId="58728892">
          <v:shape id="_x0000_i2237" type="#_x0000_t75" style="width:2in;height:34.65pt" o:ole="">
            <v:imagedata r:id="rId2445" o:title=""/>
          </v:shape>
          <o:OLEObject Type="Embed" ProgID="Equation.DSMT4" ShapeID="_x0000_i2237" DrawAspect="Content" ObjectID="_1493626261" r:id="rId2446"/>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1560" w:author="rawlins" w:date="2015-05-19T17:23:00Z">
        <w:r w:rsidR="00D3178E">
          <w:rPr>
            <w:noProof/>
          </w:rPr>
          <w:instrText>41</w:instrText>
        </w:r>
      </w:ins>
      <w:ins w:id="1561" w:author="Gerard" w:date="2015-05-06T12:49:00Z">
        <w:del w:id="1562" w:author="rawlins" w:date="2015-05-19T16:10:00Z">
          <w:r w:rsidR="00E3755C" w:rsidDel="00752FD5">
            <w:rPr>
              <w:noProof/>
            </w:rPr>
            <w:delInstrText>36</w:delInstrText>
          </w:r>
        </w:del>
      </w:ins>
      <w:del w:id="1563" w:author="rawlins" w:date="2015-05-19T16:10:00Z">
        <w:r w:rsidR="00567B45" w:rsidDel="00752FD5">
          <w:rPr>
            <w:noProof/>
          </w:rPr>
          <w:delInstrText>30</w:delInstrText>
        </w:r>
      </w:del>
      <w:r w:rsidR="00827503">
        <w:rPr>
          <w:noProof/>
        </w:rPr>
        <w:fldChar w:fldCharType="end"/>
      </w:r>
      <w:r>
        <w:instrText>)</w:instrText>
      </w:r>
      <w:r>
        <w:fldChar w:fldCharType="end"/>
      </w:r>
    </w:p>
    <w:p w14:paraId="5C9F11D0" w14:textId="0653457D" w:rsidR="00715ECB" w:rsidRDefault="00715ECB" w:rsidP="00715ECB">
      <w:r>
        <w:t xml:space="preserve">and </w:t>
      </w:r>
      <w:r w:rsidR="00905817" w:rsidRPr="00905817">
        <w:rPr>
          <w:position w:val="-6"/>
        </w:rPr>
        <w:object w:dxaOrig="300" w:dyaOrig="320" w14:anchorId="2350ACE2">
          <v:shape id="_x0000_i2238" type="#_x0000_t75" style="width:14.95pt;height:15.6pt" o:ole="">
            <v:imagedata r:id="rId2447" o:title=""/>
          </v:shape>
          <o:OLEObject Type="Embed" ProgID="Equation.DSMT4" ShapeID="_x0000_i2238" DrawAspect="Content" ObjectID="_1493626262" r:id="rId2448"/>
        </w:object>
      </w:r>
      <w:r w:rsidR="00644EF7">
        <w:t xml:space="preserve"> </w:t>
      </w:r>
      <w:r>
        <w:t>is the fixed charge density in the current configuration, related to the reference configuration via,</w:t>
      </w:r>
    </w:p>
    <w:p w14:paraId="5D7B4CDA" w14:textId="24D10599" w:rsidR="000748EF" w:rsidRDefault="000748EF" w:rsidP="000748EF">
      <w:pPr>
        <w:pStyle w:val="MTDisplayEquation"/>
      </w:pPr>
      <w:r>
        <w:tab/>
      </w:r>
      <w:r w:rsidR="00905817" w:rsidRPr="00905817">
        <w:rPr>
          <w:position w:val="-30"/>
        </w:rPr>
        <w:object w:dxaOrig="1780" w:dyaOrig="720" w14:anchorId="73A34020">
          <v:shape id="_x0000_i2239" type="#_x0000_t75" style="width:89pt;height:36.7pt" o:ole="">
            <v:imagedata r:id="rId2449" o:title=""/>
          </v:shape>
          <o:OLEObject Type="Embed" ProgID="Equation.DSMT4" ShapeID="_x0000_i2239" DrawAspect="Content" ObjectID="_1493626263" r:id="rId2450"/>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1564" w:author="rawlins" w:date="2015-05-19T17:23:00Z">
        <w:r w:rsidR="00D3178E">
          <w:rPr>
            <w:noProof/>
          </w:rPr>
          <w:instrText>42</w:instrText>
        </w:r>
      </w:ins>
      <w:ins w:id="1565" w:author="Gerard" w:date="2015-05-06T12:49:00Z">
        <w:del w:id="1566" w:author="rawlins" w:date="2015-05-19T16:10:00Z">
          <w:r w:rsidR="00E3755C" w:rsidDel="00752FD5">
            <w:rPr>
              <w:noProof/>
            </w:rPr>
            <w:delInstrText>37</w:delInstrText>
          </w:r>
        </w:del>
      </w:ins>
      <w:del w:id="1567" w:author="rawlins" w:date="2015-05-19T16:10:00Z">
        <w:r w:rsidR="00567B45" w:rsidDel="00752FD5">
          <w:rPr>
            <w:noProof/>
          </w:rPr>
          <w:delInstrText>31</w:delInstrText>
        </w:r>
      </w:del>
      <w:r w:rsidR="00827503">
        <w:rPr>
          <w:noProof/>
        </w:rPr>
        <w:fldChar w:fldCharType="end"/>
      </w:r>
      <w:r>
        <w:instrText>)</w:instrText>
      </w:r>
      <w:r>
        <w:fldChar w:fldCharType="end"/>
      </w:r>
    </w:p>
    <w:p w14:paraId="5E401D70" w14:textId="1237FF6F" w:rsidR="00C5691A" w:rsidRDefault="00715ECB" w:rsidP="008C7882">
      <w:r>
        <w:t xml:space="preserve">where </w:t>
      </w:r>
      <w:r w:rsidR="00905817" w:rsidRPr="00905817">
        <w:rPr>
          <w:position w:val="-6"/>
        </w:rPr>
        <w:object w:dxaOrig="940" w:dyaOrig="279" w14:anchorId="74B08CBD">
          <v:shape id="_x0000_i2240" type="#_x0000_t75" style="width:47.55pt;height:14.25pt" o:ole="">
            <v:imagedata r:id="rId2451" o:title=""/>
          </v:shape>
          <o:OLEObject Type="Embed" ProgID="Equation.DSMT4" ShapeID="_x0000_i2240" DrawAspect="Content" ObjectID="_1493626264" r:id="rId2452"/>
        </w:object>
      </w:r>
      <w:r w:rsidR="00644EF7">
        <w:t xml:space="preserve"> </w:t>
      </w:r>
      <w:r w:rsidR="00122416">
        <w:t>is the relative volume,</w:t>
      </w:r>
      <w:r w:rsidR="00B21CEB">
        <w:t xml:space="preserve"> </w:t>
      </w:r>
      <w:r w:rsidR="00905817" w:rsidRPr="00905817">
        <w:rPr>
          <w:position w:val="-4"/>
        </w:rPr>
        <w:object w:dxaOrig="240" w:dyaOrig="260" w14:anchorId="162076A2">
          <v:shape id="_x0000_i2241" type="#_x0000_t75" style="width:12.25pt;height:12.9pt" o:ole="">
            <v:imagedata r:id="rId2453" o:title=""/>
          </v:shape>
          <o:OLEObject Type="Embed" ProgID="Equation.DSMT4" ShapeID="_x0000_i2241" DrawAspect="Content" ObjectID="_1493626265" r:id="rId2454"/>
        </w:object>
      </w:r>
      <w:r w:rsidR="00122416">
        <w:rPr>
          <w:i/>
        </w:rPr>
        <w:t xml:space="preserve"> </w:t>
      </w:r>
      <w:r w:rsidR="00122416">
        <w:t>is the universal gas constant and</w:t>
      </w:r>
      <w:r w:rsidR="00644EF7">
        <w:t xml:space="preserve"> </w:t>
      </w:r>
      <w:r w:rsidR="00905817" w:rsidRPr="00905817">
        <w:rPr>
          <w:position w:val="-6"/>
        </w:rPr>
        <w:object w:dxaOrig="200" w:dyaOrig="279" w14:anchorId="19DCDBDE">
          <v:shape id="_x0000_i2242" type="#_x0000_t75" style="width:10.2pt;height:14.25pt" o:ole="">
            <v:imagedata r:id="rId2455" o:title=""/>
          </v:shape>
          <o:OLEObject Type="Embed" ProgID="Equation.DSMT4" ShapeID="_x0000_i2242" DrawAspect="Content" ObjectID="_1493626266" r:id="rId2456"/>
        </w:object>
      </w:r>
      <w:r w:rsidR="00122416">
        <w:t xml:space="preserve"> is the absolute temperature. </w:t>
      </w:r>
    </w:p>
    <w:p w14:paraId="5CB62E26" w14:textId="77777777" w:rsidR="00122416" w:rsidRDefault="00122416" w:rsidP="008C7882"/>
    <w:p w14:paraId="54154730" w14:textId="6AE24EB2" w:rsidR="00644EF7" w:rsidRDefault="00122416" w:rsidP="008C7882">
      <w:r>
        <w:t xml:space="preserve">Note that </w:t>
      </w:r>
      <w:r w:rsidR="00905817" w:rsidRPr="00905817">
        <w:rPr>
          <w:position w:val="-12"/>
        </w:rPr>
        <w:object w:dxaOrig="300" w:dyaOrig="380" w14:anchorId="05BD2B23">
          <v:shape id="_x0000_i2243" type="#_x0000_t75" style="width:14.95pt;height:19pt" o:ole="">
            <v:imagedata r:id="rId2457" o:title=""/>
          </v:shape>
          <o:OLEObject Type="Embed" ProgID="Equation.DSMT4" ShapeID="_x0000_i2243" DrawAspect="Content" ObjectID="_1493626267" r:id="rId2458"/>
        </w:object>
      </w:r>
      <w:r w:rsidR="00644EF7">
        <w:t xml:space="preserve"> </w:t>
      </w:r>
      <w:r>
        <w:t>may be negative or positive</w:t>
      </w:r>
      <w:r w:rsidR="00FB3B8D">
        <w:t>.</w:t>
      </w:r>
      <w:r>
        <w:t xml:space="preserve"> </w:t>
      </w:r>
      <w:r w:rsidR="00FB3B8D">
        <w:t>T</w:t>
      </w:r>
      <w:r>
        <w:t xml:space="preserve">he gel porosity </w:t>
      </w:r>
      <w:r w:rsidR="00905817" w:rsidRPr="00905817">
        <w:rPr>
          <w:position w:val="-12"/>
        </w:rPr>
        <w:object w:dxaOrig="320" w:dyaOrig="380" w14:anchorId="167D8D1C">
          <v:shape id="_x0000_i2244" type="#_x0000_t75" style="width:15.6pt;height:19pt" o:ole="">
            <v:imagedata r:id="rId2459" o:title=""/>
          </v:shape>
          <o:OLEObject Type="Embed" ProgID="Equation.DSMT4" ShapeID="_x0000_i2244" DrawAspect="Content" ObjectID="_1493626268" r:id="rId2460"/>
        </w:object>
      </w:r>
      <w:r>
        <w:t xml:space="preserve">is unitless and must be in the range </w:t>
      </w:r>
      <w:r w:rsidR="00905817" w:rsidRPr="00905817">
        <w:rPr>
          <w:position w:val="-12"/>
        </w:rPr>
        <w:object w:dxaOrig="1020" w:dyaOrig="380" w14:anchorId="6BDAAA2C">
          <v:shape id="_x0000_i2245" type="#_x0000_t75" style="width:51.6pt;height:19pt" o:ole="">
            <v:imagedata r:id="rId2461" o:title=""/>
          </v:shape>
          <o:OLEObject Type="Embed" ProgID="Equation.DSMT4" ShapeID="_x0000_i2245" DrawAspect="Content" ObjectID="_1493626269" r:id="rId2462"/>
        </w:object>
      </w:r>
      <w:r>
        <w:t xml:space="preserve">. </w:t>
      </w:r>
      <w:r w:rsidR="00644EF7">
        <w:t>The corresponding spatial elasticity tensor is</w:t>
      </w:r>
      <w:r w:rsidR="00EB2008">
        <w:t xml:space="preserve"> </w:t>
      </w:r>
      <w:r w:rsidR="00A56950">
        <w:fldChar w:fldCharType="begin">
          <w:fldData xml:space="preserve">PEVuZE5vdGU+PENpdGU+PEF1dGhvcj5BemVsb2dsdTwvQXV0aG9yPjxZZWFyPjIwMDg8L1llYXI+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</w:fldData>
        </w:fldChar>
      </w:r>
      <w:r w:rsidR="00A56950">
        <w:instrText xml:space="preserve"> ADDIN EN.CITE </w:instrText>
      </w:r>
      <w:r w:rsidR="00A56950">
        <w:fldChar w:fldCharType="begin">
          <w:fldData xml:space="preserve">PEVuZE5vdGU+PENpdGU+PEF1dGhvcj5BemVsb2dsdTwvQXV0aG9yPjxZZWFyPjIwMDg8L1llYXI+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</w:fldData>
        </w:fldChar>
      </w:r>
      <w:r w:rsidR="00A56950">
        <w:instrText xml:space="preserve"> ADDIN EN.CITE.DATA </w:instrText>
      </w:r>
      <w:r w:rsidR="00A56950">
        <w:fldChar w:fldCharType="end"/>
      </w:r>
      <w:r w:rsidR="00A56950">
        <w:fldChar w:fldCharType="separate"/>
      </w:r>
      <w:r w:rsidR="00A56950">
        <w:rPr>
          <w:noProof/>
        </w:rPr>
        <w:t>[</w:t>
      </w:r>
      <w:hyperlink w:anchor="_ENREF_36" w:tooltip="Azeloglu, 2008 #71" w:history="1">
        <w:r w:rsidR="00214E15">
          <w:rPr>
            <w:noProof/>
          </w:rPr>
          <w:t>36</w:t>
        </w:r>
      </w:hyperlink>
      <w:r w:rsidR="00A56950">
        <w:rPr>
          <w:noProof/>
        </w:rPr>
        <w:t>]</w:t>
      </w:r>
      <w:r w:rsidR="00A56950">
        <w:fldChar w:fldCharType="end"/>
      </w:r>
    </w:p>
    <w:p w14:paraId="4F58DF0B" w14:textId="09DDC159" w:rsidR="00644EF7" w:rsidRDefault="00644EF7" w:rsidP="009773FE">
      <w:pPr>
        <w:pStyle w:val="MTDisplayEquation"/>
      </w:pPr>
      <w:r>
        <w:tab/>
      </w:r>
      <w:r w:rsidR="00905817" w:rsidRPr="00905817">
        <w:rPr>
          <w:position w:val="-80"/>
        </w:rPr>
        <w:object w:dxaOrig="4380" w:dyaOrig="1719" w14:anchorId="43685830">
          <v:shape id="_x0000_i2246" type="#_x0000_t75" style="width:220.1pt;height:86.25pt" o:ole="">
            <v:imagedata r:id="rId2463" o:title=""/>
          </v:shape>
          <o:OLEObject Type="Embed" ProgID="Equation.DSMT4" ShapeID="_x0000_i2246" DrawAspect="Content" ObjectID="_1493626270" r:id="rId246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1568" w:author="rawlins" w:date="2015-05-19T17:23:00Z">
        <w:r w:rsidR="00D3178E">
          <w:rPr>
            <w:noProof/>
          </w:rPr>
          <w:instrText>43</w:instrText>
        </w:r>
      </w:ins>
      <w:ins w:id="1569" w:author="Gerard" w:date="2015-05-06T12:49:00Z">
        <w:del w:id="1570" w:author="rawlins" w:date="2015-05-19T16:10:00Z">
          <w:r w:rsidR="00E3755C" w:rsidDel="00752FD5">
            <w:rPr>
              <w:noProof/>
            </w:rPr>
            <w:delInstrText>38</w:delInstrText>
          </w:r>
        </w:del>
      </w:ins>
      <w:del w:id="1571" w:author="rawlins" w:date="2015-05-19T16:10:00Z">
        <w:r w:rsidR="00567B45" w:rsidDel="00752FD5">
          <w:rPr>
            <w:noProof/>
          </w:rPr>
          <w:delInstrText>32</w:delInstrText>
        </w:r>
      </w:del>
      <w:r w:rsidR="00827503">
        <w:rPr>
          <w:noProof/>
        </w:rPr>
        <w:fldChar w:fldCharType="end"/>
      </w:r>
      <w:r>
        <w:instrText>)</w:instrText>
      </w:r>
      <w:r>
        <w:fldChar w:fldCharType="end"/>
      </w:r>
    </w:p>
    <w:p w14:paraId="1F718456" w14:textId="77777777" w:rsidR="00122416" w:rsidRDefault="00122416" w:rsidP="008C7882"/>
    <w:p w14:paraId="60EE9AD3" w14:textId="77777777" w:rsidR="00122416" w:rsidRDefault="00122416" w:rsidP="008F4203">
      <w:pPr>
        <w:pStyle w:val="Heading3"/>
      </w:pPr>
      <w:bookmarkStart w:id="1572" w:name="_Toc289032581"/>
      <w:r>
        <w:t>Perfect Osmometer Equilibrium Osmotic Pressure</w:t>
      </w:r>
      <w:bookmarkEnd w:id="1572"/>
    </w:p>
    <w:p w14:paraId="3CB68AB6" w14:textId="77777777" w:rsidR="00122416" w:rsidRDefault="00122416" w:rsidP="00122416">
      <w:r>
        <w:t>The swelling pressure is described by the equations for a perfect osmometer, assuming that the material is porous, containing an interstitial solution whose solutes cannot be exchanged with the external bathing environment</w:t>
      </w:r>
      <w:r w:rsidR="00FB3B8D">
        <w:t>.</w:t>
      </w:r>
      <w:r>
        <w:t xml:space="preserve"> </w:t>
      </w:r>
      <w:r w:rsidR="00FB3B8D">
        <w:t>S</w:t>
      </w:r>
      <w:r>
        <w:t xml:space="preserve">imilarly, solutes in the external bathing solution cannot be exchanged with the interstitial fluid of the porous material. Therefore, osmotic pressurization occurs when there is an imbalance between the interstitial and bathing solution osmolarities. Since osmotic swelling must be resisted by a solid matrix, this material is not stable on its own. It must be combined with an elastic material that resists the swelling. </w:t>
      </w:r>
    </w:p>
    <w:p w14:paraId="41F43DD6" w14:textId="77777777" w:rsidR="00122416" w:rsidRDefault="00122416" w:rsidP="00122416"/>
    <w:p w14:paraId="51F50CCA" w14:textId="59A53409" w:rsidR="00122416" w:rsidRDefault="00122416" w:rsidP="00122416">
      <w:r>
        <w:t>The Cauchy stress for this material is the stress from the perfect osmometer equilibrium response</w:t>
      </w:r>
      <w:r w:rsidR="00B21CEB">
        <w:t xml:space="preserve"> </w:t>
      </w:r>
      <w:r w:rsidR="00A56950">
        <w:fldChar w:fldCharType="begin"/>
      </w:r>
      <w:r w:rsidR="001763A3">
        <w:instrText xml:space="preserve"> ADDIN EN.CITE &lt;EndNote&gt;&lt;Cite&gt;&lt;Author&gt;Ateshian&lt;/Author&gt;&lt;Year&gt;2006&lt;/Year&gt;&lt;RecNum&gt;55&lt;/RecNum&gt;&lt;DisplayText&gt;[14]&lt;/DisplayText&gt;&lt;record&gt;&lt;rec-number&gt;55&lt;/rec-number&gt;&lt;foreign-keys&gt;&lt;key app="EN" db-id="fwxrfwzd5wwavcepe9epdeevxdsd2fftswrx" timestamp="0"&gt;55&lt;/key&gt;&lt;/foreign-keys&gt;&lt;ref-type name="Journal Article"&gt;17&lt;/ref-type&gt;&lt;contributors&gt;&lt;authors&gt;&lt;author&gt;Ateshian, G. A.&lt;/author&gt;&lt;author&gt;Likhitpanichkul, M.&lt;/author&gt;&lt;author&gt;Hung, C. T.&lt;/author&gt;&lt;/authors&gt;&lt;/contributors&gt;&lt;auth-address&gt;Departments of Mechanical Engineering and Biomedical Engineering, Columbia University, 500 West 120th St, MC4703 New York, NY 10027, USA. ateshian@columbia.edu&lt;/auth-address&gt;&lt;titles&gt;&lt;title&gt;A mixture theory analysis for passive transport in osmotic loading of cells&lt;/title&gt;&lt;secondary-title&gt;J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biomechanics&lt;/abbr-1&gt;&lt;/alt-periodical&gt;&lt;pages&gt;464-75&lt;/pages&gt;&lt;volume&gt;39&lt;/volume&gt;&lt;number&gt;3&lt;/number&gt;&lt;keywords&gt;&lt;keyword&gt;Biological Transport&lt;/keyword&gt;&lt;keyword&gt;Cell Membrane/physiology&lt;/keyword&gt;&lt;keyword&gt;*Models, Theoretical&lt;/keyword&gt;&lt;keyword&gt;*Osmosis&lt;/keyword&gt;&lt;keyword&gt;Surface Tension&lt;/keyword&gt;&lt;/keywords&gt;&lt;dates&gt;&lt;year&gt;2006&lt;/year&gt;&lt;/dates&gt;&lt;isbn&gt;0021-9290 (Print)&lt;/isbn&gt;&lt;accession-num&gt;16389086&lt;/accession-num&gt;&lt;urls&gt;&lt;related-urls&gt;&lt;url&gt;http://www.ncbi.nlm.nih.gov/entrez/query.fcgi?cmd=Retrieve&amp;amp;db=PubMed&amp;amp;dopt=Citation&amp;amp;list_uids=16389086 &lt;/url&gt;&lt;/related-urls&gt;&lt;/urls&gt;&lt;research-notes&gt; R01 ar46532/ar/niams&amp;#xD;R21 ar48791/ar/niams&amp;#xD;Journal Article&amp;#xD;Research Support, N.I.H., Extramural&amp;#xD;United States&lt;/research-notes&gt;&lt;language&gt;eng&lt;/language&gt;&lt;/record&gt;&lt;/Cite&gt;&lt;/EndNote&gt;</w:instrText>
      </w:r>
      <w:r w:rsidR="00A56950">
        <w:fldChar w:fldCharType="separate"/>
      </w:r>
      <w:r w:rsidR="00A56950">
        <w:rPr>
          <w:noProof/>
        </w:rPr>
        <w:t>[</w:t>
      </w:r>
      <w:hyperlink w:anchor="_ENREF_14" w:tooltip="Ateshian, 2006 #55" w:history="1">
        <w:r w:rsidR="00214E15">
          <w:rPr>
            <w:noProof/>
          </w:rPr>
          <w:t>14</w:t>
        </w:r>
      </w:hyperlink>
      <w:r w:rsidR="00A56950">
        <w:rPr>
          <w:noProof/>
        </w:rPr>
        <w:t>]</w:t>
      </w:r>
      <w:r w:rsidR="00A56950">
        <w:fldChar w:fldCharType="end"/>
      </w:r>
      <w:r w:rsidR="00FB3B8D">
        <w:t>:</w:t>
      </w:r>
    </w:p>
    <w:p w14:paraId="40F87740" w14:textId="5710E594" w:rsidR="000748EF" w:rsidRDefault="000748EF" w:rsidP="000748EF">
      <w:pPr>
        <w:pStyle w:val="MTDisplayEquation"/>
      </w:pPr>
      <w:r>
        <w:tab/>
      </w:r>
      <w:r w:rsidR="00905817" w:rsidRPr="00905817">
        <w:rPr>
          <w:position w:val="-10"/>
        </w:rPr>
        <w:object w:dxaOrig="900" w:dyaOrig="320" w14:anchorId="5A2EDE14">
          <v:shape id="_x0000_i2247" type="#_x0000_t75" style="width:44.85pt;height:15.6pt" o:ole="">
            <v:imagedata r:id="rId2465" o:title=""/>
          </v:shape>
          <o:OLEObject Type="Embed" ProgID="Equation.DSMT4" ShapeID="_x0000_i2247" DrawAspect="Content" ObjectID="_1493626271" r:id="rId2466"/>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1573" w:author="rawlins" w:date="2015-05-19T17:23:00Z">
        <w:r w:rsidR="00D3178E">
          <w:rPr>
            <w:noProof/>
          </w:rPr>
          <w:instrText>44</w:instrText>
        </w:r>
      </w:ins>
      <w:ins w:id="1574" w:author="Gerard" w:date="2015-05-06T12:49:00Z">
        <w:del w:id="1575" w:author="rawlins" w:date="2015-05-19T16:10:00Z">
          <w:r w:rsidR="00E3755C" w:rsidDel="00752FD5">
            <w:rPr>
              <w:noProof/>
            </w:rPr>
            <w:delInstrText>39</w:delInstrText>
          </w:r>
        </w:del>
      </w:ins>
      <w:del w:id="1576" w:author="rawlins" w:date="2015-05-19T16:10:00Z">
        <w:r w:rsidR="00567B45" w:rsidDel="00752FD5">
          <w:rPr>
            <w:noProof/>
          </w:rPr>
          <w:delInstrText>33</w:delInstrText>
        </w:r>
      </w:del>
      <w:r w:rsidR="00827503">
        <w:rPr>
          <w:noProof/>
        </w:rPr>
        <w:fldChar w:fldCharType="end"/>
      </w:r>
      <w:r>
        <w:instrText>)</w:instrText>
      </w:r>
      <w:r>
        <w:fldChar w:fldCharType="end"/>
      </w:r>
    </w:p>
    <w:p w14:paraId="1703B23C" w14:textId="43D825B0" w:rsidR="00122416" w:rsidRDefault="00122416" w:rsidP="008C7882">
      <w:r>
        <w:t xml:space="preserve">where </w:t>
      </w:r>
      <w:r w:rsidR="00905817" w:rsidRPr="00905817">
        <w:rPr>
          <w:position w:val="-6"/>
        </w:rPr>
        <w:object w:dxaOrig="220" w:dyaOrig="220" w14:anchorId="3F31FD1D">
          <v:shape id="_x0000_i2248" type="#_x0000_t75" style="width:10.85pt;height:10.85pt" o:ole="">
            <v:imagedata r:id="rId2467" o:title=""/>
          </v:shape>
          <o:OLEObject Type="Embed" ProgID="Equation.DSMT4" ShapeID="_x0000_i2248" DrawAspect="Content" ObjectID="_1493626272" r:id="rId2468"/>
        </w:object>
      </w:r>
      <w:r w:rsidR="00EB2008">
        <w:t xml:space="preserve"> </w:t>
      </w:r>
      <w:r>
        <w:t>is the osmotic pressure, given by</w:t>
      </w:r>
    </w:p>
    <w:p w14:paraId="03D9756D" w14:textId="45C9E52A" w:rsidR="000748EF" w:rsidRDefault="000748EF" w:rsidP="000748EF">
      <w:pPr>
        <w:pStyle w:val="MTDisplayEquation"/>
      </w:pPr>
      <w:r>
        <w:lastRenderedPageBreak/>
        <w:tab/>
      </w:r>
      <w:r w:rsidR="00905817" w:rsidRPr="00905817">
        <w:rPr>
          <w:position w:val="-16"/>
        </w:rPr>
        <w:object w:dxaOrig="1540" w:dyaOrig="440" w14:anchorId="33A65255">
          <v:shape id="_x0000_i2249" type="#_x0000_t75" style="width:76.75pt;height:21.75pt" o:ole="">
            <v:imagedata r:id="rId2469" o:title=""/>
          </v:shape>
          <o:OLEObject Type="Embed" ProgID="Equation.DSMT4" ShapeID="_x0000_i2249" DrawAspect="Content" ObjectID="_1493626273" r:id="rId2470"/>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1577" w:author="rawlins" w:date="2015-05-19T17:23:00Z">
        <w:r w:rsidR="00D3178E">
          <w:rPr>
            <w:noProof/>
          </w:rPr>
          <w:instrText>45</w:instrText>
        </w:r>
      </w:ins>
      <w:ins w:id="1578" w:author="Gerard" w:date="2015-05-06T12:49:00Z">
        <w:del w:id="1579" w:author="rawlins" w:date="2015-05-19T16:10:00Z">
          <w:r w:rsidR="00E3755C" w:rsidDel="00752FD5">
            <w:rPr>
              <w:noProof/>
            </w:rPr>
            <w:delInstrText>40</w:delInstrText>
          </w:r>
        </w:del>
      </w:ins>
      <w:del w:id="1580" w:author="rawlins" w:date="2015-05-19T16:10:00Z">
        <w:r w:rsidR="00567B45" w:rsidDel="00752FD5">
          <w:rPr>
            <w:noProof/>
          </w:rPr>
          <w:delInstrText>34</w:delInstrText>
        </w:r>
      </w:del>
      <w:r w:rsidR="00827503">
        <w:rPr>
          <w:noProof/>
        </w:rPr>
        <w:fldChar w:fldCharType="end"/>
      </w:r>
      <w:r>
        <w:instrText>)</w:instrText>
      </w:r>
      <w:r>
        <w:fldChar w:fldCharType="end"/>
      </w:r>
    </w:p>
    <w:p w14:paraId="487A90F7" w14:textId="6D75ADF8" w:rsidR="002E4E77" w:rsidRDefault="00905817" w:rsidP="00122416">
      <w:r w:rsidRPr="00905817">
        <w:rPr>
          <w:position w:val="-6"/>
        </w:rPr>
        <w:object w:dxaOrig="220" w:dyaOrig="260" w14:anchorId="75EF7D3E">
          <v:shape id="_x0000_i2250" type="#_x0000_t75" style="width:10.85pt;height:12.9pt" o:ole="">
            <v:imagedata r:id="rId2471" o:title=""/>
          </v:shape>
          <o:OLEObject Type="Embed" ProgID="Equation.DSMT4" ShapeID="_x0000_i2250" DrawAspect="Content" ObjectID="_1493626274" r:id="rId2472"/>
        </w:object>
      </w:r>
      <w:r w:rsidR="00EB2008">
        <w:t xml:space="preserve"> </w:t>
      </w:r>
      <w:r w:rsidR="002E4E77">
        <w:t>is the interstitial fluid in the current configuration, related to the reference configuration via,</w:t>
      </w:r>
    </w:p>
    <w:p w14:paraId="211840AE" w14:textId="46E30FDA" w:rsidR="000748EF" w:rsidRDefault="000748EF" w:rsidP="000748EF">
      <w:pPr>
        <w:pStyle w:val="MTDisplayEquation"/>
      </w:pPr>
      <w:r>
        <w:tab/>
      </w:r>
      <w:r w:rsidR="00905817" w:rsidRPr="00905817">
        <w:rPr>
          <w:position w:val="-30"/>
        </w:rPr>
        <w:object w:dxaOrig="1620" w:dyaOrig="720" w14:anchorId="49C55207">
          <v:shape id="_x0000_i2251" type="#_x0000_t75" style="width:80.85pt;height:36.7pt" o:ole="">
            <v:imagedata r:id="rId2473" o:title=""/>
          </v:shape>
          <o:OLEObject Type="Embed" ProgID="Equation.DSMT4" ShapeID="_x0000_i2251" DrawAspect="Content" ObjectID="_1493626275" r:id="rId2474"/>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1581" w:author="rawlins" w:date="2015-05-19T17:23:00Z">
        <w:r w:rsidR="00D3178E">
          <w:rPr>
            <w:noProof/>
          </w:rPr>
          <w:instrText>46</w:instrText>
        </w:r>
      </w:ins>
      <w:ins w:id="1582" w:author="Gerard" w:date="2015-05-06T12:49:00Z">
        <w:del w:id="1583" w:author="rawlins" w:date="2015-05-19T16:10:00Z">
          <w:r w:rsidR="00E3755C" w:rsidDel="00752FD5">
            <w:rPr>
              <w:noProof/>
            </w:rPr>
            <w:delInstrText>41</w:delInstrText>
          </w:r>
        </w:del>
      </w:ins>
      <w:del w:id="1584" w:author="rawlins" w:date="2015-05-19T16:10:00Z">
        <w:r w:rsidR="00567B45" w:rsidDel="00752FD5">
          <w:rPr>
            <w:noProof/>
          </w:rPr>
          <w:delInstrText>35</w:delInstrText>
        </w:r>
      </w:del>
      <w:r w:rsidR="00827503">
        <w:rPr>
          <w:noProof/>
        </w:rPr>
        <w:fldChar w:fldCharType="end"/>
      </w:r>
      <w:r>
        <w:instrText>)</w:instrText>
      </w:r>
      <w:r>
        <w:fldChar w:fldCharType="end"/>
      </w:r>
    </w:p>
    <w:p w14:paraId="3A760ABC" w14:textId="44350A25" w:rsidR="00122416" w:rsidRDefault="002E4E77" w:rsidP="00122416">
      <w:r>
        <w:t>where</w:t>
      </w:r>
      <w:r w:rsidR="00EB2008">
        <w:t xml:space="preserve"> </w:t>
      </w:r>
      <w:r w:rsidR="00905817" w:rsidRPr="00905817">
        <w:rPr>
          <w:position w:val="-4"/>
        </w:rPr>
        <w:object w:dxaOrig="240" w:dyaOrig="260" w14:anchorId="1DAB8A29">
          <v:shape id="_x0000_i2252" type="#_x0000_t75" style="width:12.25pt;height:12.9pt" o:ole="">
            <v:imagedata r:id="rId2475" o:title=""/>
          </v:shape>
          <o:OLEObject Type="Embed" ProgID="Equation.DSMT4" ShapeID="_x0000_i2252" DrawAspect="Content" ObjectID="_1493626276" r:id="rId2476"/>
        </w:object>
      </w:r>
      <w:r>
        <w:rPr>
          <w:i/>
        </w:rPr>
        <w:t xml:space="preserve"> </w:t>
      </w:r>
      <w:r>
        <w:t>is the universal gas constant and</w:t>
      </w:r>
      <w:r w:rsidR="00EB2008">
        <w:t xml:space="preserve"> </w:t>
      </w:r>
      <w:r w:rsidR="00905817" w:rsidRPr="00905817">
        <w:rPr>
          <w:position w:val="-6"/>
        </w:rPr>
        <w:object w:dxaOrig="200" w:dyaOrig="279" w14:anchorId="566E3012">
          <v:shape id="_x0000_i2253" type="#_x0000_t75" style="width:10.2pt;height:14.25pt" o:ole="">
            <v:imagedata r:id="rId2477" o:title=""/>
          </v:shape>
          <o:OLEObject Type="Embed" ProgID="Equation.DSMT4" ShapeID="_x0000_i2253" DrawAspect="Content" ObjectID="_1493626277" r:id="rId2478"/>
        </w:object>
      </w:r>
      <w:r>
        <w:t xml:space="preserve"> is the absolute temperature.</w:t>
      </w:r>
    </w:p>
    <w:p w14:paraId="5D8698A0" w14:textId="77777777" w:rsidR="002E4E77" w:rsidRDefault="002E4E77" w:rsidP="00122416"/>
    <w:p w14:paraId="0F9A1329" w14:textId="77777777" w:rsidR="002E4E77" w:rsidRDefault="002E4E77" w:rsidP="00122416">
      <w:r>
        <w:t xml:space="preserve">Though this material is porous, this is not a full-fledged poroelastic material. The behavior described by this material is strictly valid only after the transient response of interstitial fluid and solute fluxes as subsided. </w:t>
      </w:r>
      <w:r w:rsidR="00B21CEB">
        <w:t xml:space="preserve"> The corresponding spatial elasticity tensor is</w:t>
      </w:r>
    </w:p>
    <w:p w14:paraId="24DDC7FD" w14:textId="5C5EFC76" w:rsidR="00B21CEB" w:rsidRPr="00122416" w:rsidRDefault="00B21CEB" w:rsidP="009773FE">
      <w:pPr>
        <w:pStyle w:val="MTDisplayEquation"/>
      </w:pPr>
      <w:r>
        <w:tab/>
      </w:r>
      <w:r w:rsidR="00905817" w:rsidRPr="00905817">
        <w:rPr>
          <w:position w:val="-32"/>
        </w:rPr>
        <w:object w:dxaOrig="4819" w:dyaOrig="760" w14:anchorId="5D889867">
          <v:shape id="_x0000_i2254" type="#_x0000_t75" style="width:240.45pt;height:37.35pt" o:ole="">
            <v:imagedata r:id="rId2479" o:title=""/>
          </v:shape>
          <o:OLEObject Type="Embed" ProgID="Equation.DSMT4" ShapeID="_x0000_i2254" DrawAspect="Content" ObjectID="_1493626278" r:id="rId2480"/>
        </w:object>
      </w:r>
      <w:r w:rsidR="0074295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1585" w:author="rawlins" w:date="2015-05-19T17:23:00Z">
        <w:r w:rsidR="00D3178E">
          <w:rPr>
            <w:noProof/>
          </w:rPr>
          <w:instrText>47</w:instrText>
        </w:r>
      </w:ins>
      <w:ins w:id="1586" w:author="Gerard" w:date="2015-05-06T12:49:00Z">
        <w:del w:id="1587" w:author="rawlins" w:date="2015-05-19T16:10:00Z">
          <w:r w:rsidR="00E3755C" w:rsidDel="00752FD5">
            <w:rPr>
              <w:noProof/>
            </w:rPr>
            <w:delInstrText>42</w:delInstrText>
          </w:r>
        </w:del>
      </w:ins>
      <w:del w:id="1588" w:author="rawlins" w:date="2015-05-19T16:10:00Z">
        <w:r w:rsidR="00567B45" w:rsidDel="00752FD5">
          <w:rPr>
            <w:noProof/>
          </w:rPr>
          <w:delInstrText>36</w:delInstrText>
        </w:r>
      </w:del>
      <w:r w:rsidR="00827503">
        <w:rPr>
          <w:noProof/>
        </w:rPr>
        <w:fldChar w:fldCharType="end"/>
      </w:r>
      <w:r>
        <w:instrText>)</w:instrText>
      </w:r>
      <w:r>
        <w:fldChar w:fldCharType="end"/>
      </w:r>
    </w:p>
    <w:p w14:paraId="6B4E024F" w14:textId="77777777" w:rsidR="00122416" w:rsidRPr="00122416" w:rsidRDefault="00122416" w:rsidP="00122416"/>
    <w:p w14:paraId="2ABB82E4" w14:textId="77777777" w:rsidR="00C5691A" w:rsidRDefault="00C5691A" w:rsidP="008C7882">
      <w:pPr>
        <w:pStyle w:val="Heading2"/>
      </w:pPr>
      <w:bookmarkStart w:id="1589" w:name="_Toc289032582"/>
      <w:r>
        <w:t>Nearly-Incompressible Materials</w:t>
      </w:r>
      <w:bookmarkEnd w:id="1589"/>
    </w:p>
    <w:p w14:paraId="769937C5" w14:textId="77777777" w:rsidR="008C7882" w:rsidRDefault="008C7882" w:rsidP="008F4203">
      <w:pPr>
        <w:pStyle w:val="Heading3"/>
      </w:pPr>
      <w:bookmarkStart w:id="1590" w:name="_Toc289032583"/>
      <w:r>
        <w:t>Mooney-Rivlin Hyperelasticity</w:t>
      </w:r>
      <w:bookmarkEnd w:id="1590"/>
    </w:p>
    <w:p w14:paraId="6EFD83B0" w14:textId="77777777" w:rsidR="008C7882" w:rsidRDefault="008C7882" w:rsidP="008C7882">
      <w:r>
        <w:t>This material model is a hyperelastic Mooney-Rivlin type with uncoupled deviatoric and volumetric behavior. The uncoupled strain energy W is given by:</w:t>
      </w:r>
    </w:p>
    <w:p w14:paraId="0EB1F259" w14:textId="752C5E0A" w:rsidR="00594984" w:rsidRDefault="00594984" w:rsidP="00594984">
      <w:pPr>
        <w:pStyle w:val="MTDisplayEquation"/>
      </w:pPr>
      <w:r>
        <w:tab/>
      </w:r>
      <w:r w:rsidR="00905817" w:rsidRPr="00905817">
        <w:rPr>
          <w:position w:val="-24"/>
        </w:rPr>
        <w:object w:dxaOrig="3800" w:dyaOrig="620" w14:anchorId="1B41C4DC">
          <v:shape id="_x0000_i2255" type="#_x0000_t75" style="width:190.2pt;height:30.55pt" o:ole="">
            <v:imagedata r:id="rId2481" o:title=""/>
          </v:shape>
          <o:OLEObject Type="Embed" ProgID="Equation.DSMT4" ShapeID="_x0000_i2255" DrawAspect="Content" ObjectID="_1493626279" r:id="rId2482"/>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1591" w:author="rawlins" w:date="2015-05-19T17:23:00Z">
        <w:r w:rsidR="00D3178E">
          <w:rPr>
            <w:noProof/>
          </w:rPr>
          <w:instrText>48</w:instrText>
        </w:r>
      </w:ins>
      <w:ins w:id="1592" w:author="Gerard" w:date="2015-05-06T12:49:00Z">
        <w:del w:id="1593" w:author="rawlins" w:date="2015-05-19T16:10:00Z">
          <w:r w:rsidR="00E3755C" w:rsidDel="00752FD5">
            <w:rPr>
              <w:noProof/>
            </w:rPr>
            <w:delInstrText>43</w:delInstrText>
          </w:r>
        </w:del>
      </w:ins>
      <w:del w:id="1594" w:author="rawlins" w:date="2015-05-19T16:10:00Z">
        <w:r w:rsidR="00567B45" w:rsidDel="00752FD5">
          <w:rPr>
            <w:noProof/>
          </w:rPr>
          <w:delInstrText>37</w:delInstrText>
        </w:r>
      </w:del>
      <w:r w:rsidR="00827503">
        <w:rPr>
          <w:noProof/>
        </w:rPr>
        <w:fldChar w:fldCharType="end"/>
      </w:r>
      <w:r>
        <w:instrText>)</w:instrText>
      </w:r>
      <w:r>
        <w:fldChar w:fldCharType="end"/>
      </w:r>
    </w:p>
    <w:p w14:paraId="5BAAFA1A" w14:textId="30F4DCD2" w:rsidR="00E16837" w:rsidRDefault="00594984" w:rsidP="008C7882">
      <w:pPr>
        <w:pStyle w:val="MTDisplayEquation"/>
      </w:pPr>
      <w:r>
        <w:t>Here,</w:t>
      </w:r>
      <w:r w:rsidR="009773FE">
        <w:t xml:space="preserve"> </w:t>
      </w:r>
      <w:r w:rsidR="00905817" w:rsidRPr="00905817">
        <w:rPr>
          <w:position w:val="-12"/>
        </w:rPr>
        <w:object w:dxaOrig="220" w:dyaOrig="360" w14:anchorId="723B3E0F">
          <v:shape id="_x0000_i2256" type="#_x0000_t75" style="width:10.85pt;height:19pt" o:ole="">
            <v:imagedata r:id="rId2483" o:title=""/>
          </v:shape>
          <o:OLEObject Type="Embed" ProgID="Equation.DSMT4" ShapeID="_x0000_i2256" DrawAspect="Content" ObjectID="_1493626280" r:id="rId2484"/>
        </w:object>
      </w:r>
      <w:r w:rsidR="009773FE">
        <w:t xml:space="preserve"> </w:t>
      </w:r>
      <w:r w:rsidR="008C7882">
        <w:t>and</w:t>
      </w:r>
      <w:r w:rsidR="009773FE">
        <w:t xml:space="preserve"> </w:t>
      </w:r>
      <w:r w:rsidR="00905817" w:rsidRPr="00905817">
        <w:rPr>
          <w:position w:val="-12"/>
        </w:rPr>
        <w:object w:dxaOrig="240" w:dyaOrig="360" w14:anchorId="54BA1864">
          <v:shape id="_x0000_i2257" type="#_x0000_t75" style="width:12.25pt;height:19pt" o:ole="">
            <v:imagedata r:id="rId2485" o:title=""/>
          </v:shape>
          <o:OLEObject Type="Embed" ProgID="Equation.DSMT4" ShapeID="_x0000_i2257" DrawAspect="Content" ObjectID="_1493626281" r:id="rId2486"/>
        </w:object>
      </w:r>
      <w:r w:rsidR="009773FE">
        <w:t xml:space="preserve"> </w:t>
      </w:r>
      <w:r w:rsidR="008C7882">
        <w:t xml:space="preserve">are the Mooney-Rivlin material coefficients, </w:t>
      </w:r>
      <w:r w:rsidR="00905817" w:rsidRPr="00905817">
        <w:rPr>
          <w:position w:val="-12"/>
        </w:rPr>
        <w:object w:dxaOrig="220" w:dyaOrig="380" w14:anchorId="5B865987">
          <v:shape id="_x0000_i2258" type="#_x0000_t75" style="width:10.85pt;height:19pt" o:ole="">
            <v:imagedata r:id="rId2487" o:title=""/>
          </v:shape>
          <o:OLEObject Type="Embed" ProgID="Equation.DSMT4" ShapeID="_x0000_i2258" DrawAspect="Content" ObjectID="_1493626282" r:id="rId2488"/>
        </w:object>
      </w:r>
      <w:r w:rsidR="009773FE">
        <w:t xml:space="preserve"> </w:t>
      </w:r>
      <w:r w:rsidR="008C7882">
        <w:t xml:space="preserve">and </w:t>
      </w:r>
      <w:r w:rsidR="00905817" w:rsidRPr="00905817">
        <w:rPr>
          <w:position w:val="-12"/>
        </w:rPr>
        <w:object w:dxaOrig="260" w:dyaOrig="380" w14:anchorId="4BFB450A">
          <v:shape id="_x0000_i2259" type="#_x0000_t75" style="width:12.9pt;height:19pt" o:ole="">
            <v:imagedata r:id="rId2489" o:title=""/>
          </v:shape>
          <o:OLEObject Type="Embed" ProgID="Equation.DSMT4" ShapeID="_x0000_i2259" DrawAspect="Content" ObjectID="_1493626283" r:id="rId2490"/>
        </w:object>
      </w:r>
      <w:r w:rsidR="009773FE">
        <w:t xml:space="preserve"> </w:t>
      </w:r>
      <w:r w:rsidR="008C7882">
        <w:t xml:space="preserve">are the invariants of the deviatoric part of the right Cauchy-Green deformation tensor, </w:t>
      </w:r>
      <w:r w:rsidR="00905817" w:rsidRPr="00905817">
        <w:rPr>
          <w:position w:val="-6"/>
        </w:rPr>
        <w:object w:dxaOrig="920" w:dyaOrig="320" w14:anchorId="1238747D">
          <v:shape id="_x0000_i2260" type="#_x0000_t75" style="width:46.2pt;height:15.6pt" o:ole="">
            <v:imagedata r:id="rId2491" o:title=""/>
          </v:shape>
          <o:OLEObject Type="Embed" ProgID="Equation.DSMT4" ShapeID="_x0000_i2260" DrawAspect="Content" ObjectID="_1493626284" r:id="rId2492"/>
        </w:object>
      </w:r>
      <w:r w:rsidR="008C7882">
        <w:t xml:space="preserve">, where </w:t>
      </w:r>
      <w:r w:rsidR="00905817" w:rsidRPr="00905817">
        <w:rPr>
          <w:position w:val="-6"/>
        </w:rPr>
        <w:object w:dxaOrig="1140" w:dyaOrig="300" w14:anchorId="63B0CC03">
          <v:shape id="_x0000_i2261" type="#_x0000_t75" style="width:57.05pt;height:14.95pt" o:ole="">
            <v:imagedata r:id="rId2493" o:title=""/>
          </v:shape>
          <o:OLEObject Type="Embed" ProgID="Equation.DSMT4" ShapeID="_x0000_i2261" DrawAspect="Content" ObjectID="_1493626285" r:id="rId2494"/>
        </w:object>
      </w:r>
      <w:r w:rsidR="008C7882">
        <w:t xml:space="preserve">, </w:t>
      </w:r>
      <w:r w:rsidR="008C7882" w:rsidRPr="008234BB">
        <w:rPr>
          <w:b/>
          <w:i/>
        </w:rPr>
        <w:t>F</w:t>
      </w:r>
      <w:r w:rsidR="008C7882">
        <w:t xml:space="preserve"> is the deformation gradient and </w:t>
      </w:r>
      <w:r w:rsidR="00905817" w:rsidRPr="00905817">
        <w:rPr>
          <w:position w:val="-12"/>
        </w:rPr>
        <w:object w:dxaOrig="1080" w:dyaOrig="360" w14:anchorId="5F6E2AF4">
          <v:shape id="_x0000_i2262" type="#_x0000_t75" style="width:54.35pt;height:19pt" o:ole="">
            <v:imagedata r:id="rId2495" o:title=""/>
          </v:shape>
          <o:OLEObject Type="Embed" ProgID="Equation.DSMT4" ShapeID="_x0000_i2262" DrawAspect="Content" ObjectID="_1493626286" r:id="rId2496"/>
        </w:object>
      </w:r>
      <w:r w:rsidR="009773FE">
        <w:t xml:space="preserve"> </w:t>
      </w:r>
      <w:r w:rsidR="008C7882">
        <w:t xml:space="preserve">is the Jacobian of the deformation. When </w:t>
      </w:r>
      <w:r w:rsidR="00905817" w:rsidRPr="00905817">
        <w:rPr>
          <w:position w:val="-12"/>
        </w:rPr>
        <w:object w:dxaOrig="620" w:dyaOrig="360" w14:anchorId="1A618713">
          <v:shape id="_x0000_i2263" type="#_x0000_t75" style="width:30.55pt;height:19pt" o:ole="">
            <v:imagedata r:id="rId2497" o:title=""/>
          </v:shape>
          <o:OLEObject Type="Embed" ProgID="Equation.DSMT4" ShapeID="_x0000_i2263" DrawAspect="Content" ObjectID="_1493626287" r:id="rId2498"/>
        </w:object>
      </w:r>
      <w:r w:rsidR="008C7882">
        <w:t xml:space="preserve">, this model reduces to an uncoupled version of the incompressible neo-Hookean constitutive model. </w:t>
      </w:r>
    </w:p>
    <w:p w14:paraId="49499302" w14:textId="77777777" w:rsidR="00E16837" w:rsidRDefault="00E16837" w:rsidP="008F4203"/>
    <w:p w14:paraId="26998C38" w14:textId="77777777" w:rsidR="00E16837" w:rsidRDefault="00E16837" w:rsidP="008F4203">
      <w:r>
        <w:t>The Cauchy stress is given by</w:t>
      </w:r>
    </w:p>
    <w:p w14:paraId="6BA507AC" w14:textId="4577E214" w:rsidR="00E16837" w:rsidRPr="00E16837" w:rsidRDefault="00E16837" w:rsidP="00E16837">
      <w:pPr>
        <w:pStyle w:val="MTDisplayEquation"/>
      </w:pPr>
      <w:r>
        <w:tab/>
      </w:r>
      <w:r w:rsidR="00905817" w:rsidRPr="00905817">
        <w:rPr>
          <w:position w:val="-28"/>
        </w:rPr>
        <w:object w:dxaOrig="4800" w:dyaOrig="680" w14:anchorId="70EA77C3">
          <v:shape id="_x0000_i2264" type="#_x0000_t75" style="width:240.45pt;height:34.65pt" o:ole="">
            <v:imagedata r:id="rId2499" o:title=""/>
          </v:shape>
          <o:OLEObject Type="Embed" ProgID="Equation.DSMT4" ShapeID="_x0000_i2264" DrawAspect="Content" ObjectID="_1493626288" r:id="rId2500"/>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1595" w:author="rawlins" w:date="2015-05-19T17:23:00Z">
        <w:r w:rsidR="00D3178E">
          <w:rPr>
            <w:noProof/>
          </w:rPr>
          <w:instrText>49</w:instrText>
        </w:r>
      </w:ins>
      <w:ins w:id="1596" w:author="Gerard" w:date="2015-05-06T12:49:00Z">
        <w:del w:id="1597" w:author="rawlins" w:date="2015-05-19T16:10:00Z">
          <w:r w:rsidR="00E3755C" w:rsidDel="00752FD5">
            <w:rPr>
              <w:noProof/>
            </w:rPr>
            <w:delInstrText>44</w:delInstrText>
          </w:r>
        </w:del>
      </w:ins>
      <w:del w:id="1598" w:author="rawlins" w:date="2015-05-19T16:10:00Z">
        <w:r w:rsidR="00567B45" w:rsidDel="00752FD5">
          <w:rPr>
            <w:noProof/>
          </w:rPr>
          <w:delInstrText>38</w:delInstrText>
        </w:r>
      </w:del>
      <w:r w:rsidR="00827503">
        <w:rPr>
          <w:noProof/>
        </w:rPr>
        <w:fldChar w:fldCharType="end"/>
      </w:r>
      <w:r>
        <w:instrText>)</w:instrText>
      </w:r>
      <w:r>
        <w:fldChar w:fldCharType="end"/>
      </w:r>
    </w:p>
    <w:p w14:paraId="35244EB1" w14:textId="77777777" w:rsidR="00E16837" w:rsidRDefault="00E16837" w:rsidP="008F4203">
      <w:r>
        <w:t>The spatial elasticity tensor is given by</w:t>
      </w:r>
    </w:p>
    <w:p w14:paraId="4CEBA3DB" w14:textId="07789F80" w:rsidR="00E16837" w:rsidRPr="00E16837" w:rsidRDefault="00E16837" w:rsidP="00E16837">
      <w:pPr>
        <w:pStyle w:val="MTDisplayEquation"/>
      </w:pPr>
      <w:r>
        <w:tab/>
      </w:r>
      <w:r w:rsidR="00905817" w:rsidRPr="00905817">
        <w:rPr>
          <w:position w:val="-24"/>
        </w:rPr>
        <w:object w:dxaOrig="5020" w:dyaOrig="620" w14:anchorId="41BB9FC5">
          <v:shape id="_x0000_i2265" type="#_x0000_t75" style="width:251.3pt;height:30.55pt" o:ole="">
            <v:imagedata r:id="rId2501" o:title=""/>
          </v:shape>
          <o:OLEObject Type="Embed" ProgID="Equation.DSMT4" ShapeID="_x0000_i2265" DrawAspect="Content" ObjectID="_1493626289" r:id="rId2502"/>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1599" w:author="rawlins" w:date="2015-05-19T17:23:00Z">
        <w:r w:rsidR="00D3178E">
          <w:rPr>
            <w:noProof/>
          </w:rPr>
          <w:instrText>50</w:instrText>
        </w:r>
      </w:ins>
      <w:ins w:id="1600" w:author="Gerard" w:date="2015-05-06T12:49:00Z">
        <w:del w:id="1601" w:author="rawlins" w:date="2015-05-19T16:10:00Z">
          <w:r w:rsidR="00E3755C" w:rsidDel="00752FD5">
            <w:rPr>
              <w:noProof/>
            </w:rPr>
            <w:delInstrText>45</w:delInstrText>
          </w:r>
        </w:del>
      </w:ins>
      <w:del w:id="1602" w:author="rawlins" w:date="2015-05-19T16:10:00Z">
        <w:r w:rsidR="00567B45" w:rsidDel="00752FD5">
          <w:rPr>
            <w:noProof/>
          </w:rPr>
          <w:delInstrText>39</w:delInstrText>
        </w:r>
      </w:del>
      <w:r w:rsidR="00827503">
        <w:rPr>
          <w:noProof/>
        </w:rPr>
        <w:fldChar w:fldCharType="end"/>
      </w:r>
      <w:r>
        <w:instrText>)</w:instrText>
      </w:r>
      <w:r>
        <w:fldChar w:fldCharType="end"/>
      </w:r>
    </w:p>
    <w:p w14:paraId="06F9F44F" w14:textId="77777777" w:rsidR="00E16837" w:rsidRDefault="00E16837" w:rsidP="008F4203">
      <w:r>
        <w:t>where,</w:t>
      </w:r>
    </w:p>
    <w:p w14:paraId="3E1E35D1" w14:textId="006AE804" w:rsidR="00E16837" w:rsidRDefault="00E16837" w:rsidP="00E16837">
      <w:pPr>
        <w:pStyle w:val="MTDisplayEquation"/>
      </w:pPr>
      <w:r>
        <w:tab/>
      </w:r>
      <w:r w:rsidR="00905817" w:rsidRPr="00905817">
        <w:rPr>
          <w:position w:val="-62"/>
        </w:rPr>
        <w:object w:dxaOrig="5679" w:dyaOrig="1359" w14:anchorId="6D78D00E">
          <v:shape id="_x0000_i2266" type="#_x0000_t75" style="width:283.9pt;height:67.9pt" o:ole="">
            <v:imagedata r:id="rId2503" o:title=""/>
          </v:shape>
          <o:OLEObject Type="Embed" ProgID="Equation.DSMT4" ShapeID="_x0000_i2266" DrawAspect="Content" ObjectID="_1493626290" r:id="rId250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1603" w:author="rawlins" w:date="2015-05-19T17:23:00Z">
        <w:r w:rsidR="00D3178E">
          <w:rPr>
            <w:noProof/>
          </w:rPr>
          <w:instrText>51</w:instrText>
        </w:r>
      </w:ins>
      <w:ins w:id="1604" w:author="Gerard" w:date="2015-05-06T12:49:00Z">
        <w:del w:id="1605" w:author="rawlins" w:date="2015-05-19T16:10:00Z">
          <w:r w:rsidR="00E3755C" w:rsidDel="00752FD5">
            <w:rPr>
              <w:noProof/>
            </w:rPr>
            <w:delInstrText>46</w:delInstrText>
          </w:r>
        </w:del>
      </w:ins>
      <w:del w:id="1606" w:author="rawlins" w:date="2015-05-19T16:10:00Z">
        <w:r w:rsidR="00567B45" w:rsidDel="00752FD5">
          <w:rPr>
            <w:noProof/>
          </w:rPr>
          <w:delInstrText>40</w:delInstrText>
        </w:r>
      </w:del>
      <w:r w:rsidR="00827503">
        <w:rPr>
          <w:noProof/>
        </w:rPr>
        <w:fldChar w:fldCharType="end"/>
      </w:r>
      <w:r>
        <w:instrText>)</w:instrText>
      </w:r>
      <w:r>
        <w:fldChar w:fldCharType="end"/>
      </w:r>
    </w:p>
    <w:p w14:paraId="280378D4" w14:textId="77777777" w:rsidR="00E16837" w:rsidRPr="00E16837" w:rsidRDefault="00E16837" w:rsidP="008F4203"/>
    <w:p w14:paraId="283F380E" w14:textId="304FE19E" w:rsidR="008C7882" w:rsidRDefault="008C7882" w:rsidP="008C7882">
      <w:pPr>
        <w:pStyle w:val="MTDisplayEquation"/>
      </w:pPr>
      <w:r>
        <w:t xml:space="preserve">This material model uses a three-field element formulation, interpolating displacements as linear field variables and pressure and volume ratio as piecewise constant in each element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hyperlink w:anchor="_ENREF_31" w:tooltip="Simo, 1991 #11" w:history="1">
        <w:r w:rsidR="00214E15">
          <w:rPr>
            <w:noProof/>
          </w:rPr>
          <w:t>31</w:t>
        </w:r>
      </w:hyperlink>
      <w:r w:rsidR="00A56950">
        <w:rPr>
          <w:noProof/>
        </w:rPr>
        <w:t>]</w:t>
      </w:r>
      <w:r>
        <w:fldChar w:fldCharType="end"/>
      </w:r>
      <w:r>
        <w:t>.</w:t>
      </w:r>
    </w:p>
    <w:p w14:paraId="1C563F2A" w14:textId="77777777" w:rsidR="008C7882" w:rsidRDefault="008C7882" w:rsidP="008C7882"/>
    <w:p w14:paraId="33C1EC13" w14:textId="77777777" w:rsidR="008C7882" w:rsidRDefault="008C7882" w:rsidP="008F4203">
      <w:pPr>
        <w:pStyle w:val="Heading3"/>
      </w:pPr>
      <w:bookmarkStart w:id="1607" w:name="_Toc289032584"/>
      <w:commentRangeStart w:id="1608"/>
      <w:r>
        <w:lastRenderedPageBreak/>
        <w:t>Ogden Hyperelastic</w:t>
      </w:r>
      <w:commentRangeEnd w:id="1608"/>
      <w:r w:rsidR="00FB3B8D">
        <w:rPr>
          <w:rStyle w:val="CommentReference"/>
          <w:rFonts w:cs="Times New Roman"/>
          <w:b w:val="0"/>
          <w:bCs w:val="0"/>
        </w:rPr>
        <w:commentReference w:id="1608"/>
      </w:r>
      <w:bookmarkEnd w:id="1607"/>
    </w:p>
    <w:p w14:paraId="318A691F" w14:textId="77777777" w:rsidR="008C7882" w:rsidRDefault="008C7882" w:rsidP="008C7882">
      <w:r>
        <w:t>The Ogden material is defined using the following hyperelastic strain energy function:</w:t>
      </w:r>
    </w:p>
    <w:p w14:paraId="25EFAA66" w14:textId="17628BF4" w:rsidR="008C7882" w:rsidRDefault="008C7882" w:rsidP="008C7882">
      <w:pPr>
        <w:pStyle w:val="MTDisplayEquation"/>
      </w:pPr>
      <w:r>
        <w:tab/>
      </w:r>
      <w:r w:rsidR="00905817" w:rsidRPr="00905817">
        <w:rPr>
          <w:position w:val="-30"/>
        </w:rPr>
        <w:object w:dxaOrig="5060" w:dyaOrig="700" w14:anchorId="5A5B5C8F">
          <v:shape id="_x0000_i2267" type="#_x0000_t75" style="width:252.7pt;height:34.65pt" o:ole="">
            <v:imagedata r:id="rId2505" o:title=""/>
          </v:shape>
          <o:OLEObject Type="Embed" ProgID="Equation.DSMT4" ShapeID="_x0000_i2267" DrawAspect="Content" ObjectID="_1493626291" r:id="rId250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1609" w:author="rawlins" w:date="2015-05-19T17:23:00Z">
        <w:r w:rsidR="00D3178E">
          <w:rPr>
            <w:noProof/>
          </w:rPr>
          <w:instrText>52</w:instrText>
        </w:r>
      </w:ins>
      <w:ins w:id="1610" w:author="Gerard" w:date="2015-05-06T12:49:00Z">
        <w:del w:id="1611" w:author="rawlins" w:date="2015-05-19T16:10:00Z">
          <w:r w:rsidR="00E3755C" w:rsidDel="00752FD5">
            <w:rPr>
              <w:noProof/>
            </w:rPr>
            <w:delInstrText>47</w:delInstrText>
          </w:r>
        </w:del>
      </w:ins>
      <w:del w:id="1612" w:author="rawlins" w:date="2015-05-19T16:10:00Z">
        <w:r w:rsidR="00567B45" w:rsidDel="00752FD5">
          <w:rPr>
            <w:noProof/>
          </w:rPr>
          <w:delInstrText>41</w:delInstrText>
        </w:r>
      </w:del>
      <w:r w:rsidR="00827503">
        <w:rPr>
          <w:noProof/>
        </w:rPr>
        <w:fldChar w:fldCharType="end"/>
      </w:r>
      <w:r>
        <w:instrText>)</w:instrText>
      </w:r>
      <w:r>
        <w:fldChar w:fldCharType="end"/>
      </w:r>
    </w:p>
    <w:p w14:paraId="7668C040" w14:textId="1CE5BEE8" w:rsidR="008C7882" w:rsidRDefault="008C7882" w:rsidP="008C7882">
      <w:r>
        <w:t xml:space="preserve">Here, </w:t>
      </w:r>
      <w:r w:rsidR="00905817" w:rsidRPr="00905817">
        <w:rPr>
          <w:position w:val="-12"/>
        </w:rPr>
        <w:object w:dxaOrig="240" w:dyaOrig="400" w14:anchorId="3990AC1B">
          <v:shape id="_x0000_i2268" type="#_x0000_t75" style="width:12.25pt;height:19.7pt" o:ole="">
            <v:imagedata r:id="rId2507" o:title=""/>
          </v:shape>
          <o:OLEObject Type="Embed" ProgID="Equation.DSMT4" ShapeID="_x0000_i2268" DrawAspect="Content" ObjectID="_1493626292" r:id="rId2508"/>
        </w:object>
      </w:r>
      <w:r w:rsidR="00C2754B">
        <w:t xml:space="preserve"> </w:t>
      </w:r>
      <w:r>
        <w:t xml:space="preserve">are the deviatoric principal stretches and </w:t>
      </w:r>
      <w:r w:rsidR="00905817" w:rsidRPr="00905817">
        <w:rPr>
          <w:position w:val="-12"/>
        </w:rPr>
        <w:object w:dxaOrig="220" w:dyaOrig="360" w14:anchorId="5C92B3E8">
          <v:shape id="_x0000_i2269" type="#_x0000_t75" style="width:10.85pt;height:19pt" o:ole="">
            <v:imagedata r:id="rId2509" o:title=""/>
          </v:shape>
          <o:OLEObject Type="Embed" ProgID="Equation.DSMT4" ShapeID="_x0000_i2269" DrawAspect="Content" ObjectID="_1493626293" r:id="rId2510"/>
        </w:object>
      </w:r>
      <w:r w:rsidR="00C2754B">
        <w:t xml:space="preserve"> </w:t>
      </w:r>
      <w:r>
        <w:t xml:space="preserve">and </w:t>
      </w:r>
      <w:r w:rsidR="00905817" w:rsidRPr="00905817">
        <w:rPr>
          <w:position w:val="-12"/>
        </w:rPr>
        <w:object w:dxaOrig="279" w:dyaOrig="360" w14:anchorId="596CCB2C">
          <v:shape id="_x0000_i2270" type="#_x0000_t75" style="width:14.25pt;height:19pt" o:ole="">
            <v:imagedata r:id="rId2511" o:title=""/>
          </v:shape>
          <o:OLEObject Type="Embed" ProgID="Equation.DSMT4" ShapeID="_x0000_i2270" DrawAspect="Content" ObjectID="_1493626294" r:id="rId2512"/>
        </w:object>
      </w:r>
      <w:r>
        <w:t xml:space="preserve"> are material parameters. The term </w:t>
      </w:r>
      <w:r w:rsidR="00905817" w:rsidRPr="00905817">
        <w:rPr>
          <w:position w:val="-14"/>
        </w:rPr>
        <w:object w:dxaOrig="620" w:dyaOrig="400" w14:anchorId="48AD0EDF">
          <v:shape id="_x0000_i2271" type="#_x0000_t75" style="width:30.55pt;height:19.7pt" o:ole="">
            <v:imagedata r:id="rId2513" o:title=""/>
          </v:shape>
          <o:OLEObject Type="Embed" ProgID="Equation.DSMT4" ShapeID="_x0000_i2271" DrawAspect="Content" ObjectID="_1493626295" r:id="rId2514"/>
        </w:object>
      </w:r>
      <w:r>
        <w:t xml:space="preserve">is the volumetric component and </w:t>
      </w:r>
      <w:r>
        <w:rPr>
          <w:i/>
        </w:rPr>
        <w:t>J</w:t>
      </w:r>
      <w:r>
        <w:t xml:space="preserve"> is the determinant of the deformation gradient.</w:t>
      </w:r>
    </w:p>
    <w:p w14:paraId="2BA4561B" w14:textId="77777777" w:rsidR="008C7882" w:rsidRDefault="008C7882" w:rsidP="008C7882"/>
    <w:p w14:paraId="5A881137" w14:textId="103F1ADE" w:rsidR="008C7882" w:rsidRDefault="008C7882" w:rsidP="008C7882">
      <w:r>
        <w:t xml:space="preserve">Note that the neo-Hookean and Mooney-Rivlin models can also be obtained from the general Ogden strain energy function using special choices for </w:t>
      </w:r>
      <w:r w:rsidR="00905817" w:rsidRPr="00905817">
        <w:rPr>
          <w:position w:val="-12"/>
        </w:rPr>
        <w:object w:dxaOrig="220" w:dyaOrig="360" w14:anchorId="37972F42">
          <v:shape id="_x0000_i2272" type="#_x0000_t75" style="width:10.85pt;height:19pt" o:ole="">
            <v:imagedata r:id="rId2515" o:title=""/>
          </v:shape>
          <o:OLEObject Type="Embed" ProgID="Equation.DSMT4" ShapeID="_x0000_i2272" DrawAspect="Content" ObjectID="_1493626296" r:id="rId2516"/>
        </w:object>
      </w:r>
      <w:r w:rsidR="00C2754B">
        <w:t xml:space="preserve"> </w:t>
      </w:r>
      <w:r>
        <w:t xml:space="preserve">and </w:t>
      </w:r>
      <w:r w:rsidR="00905817" w:rsidRPr="00905817">
        <w:rPr>
          <w:position w:val="-12"/>
        </w:rPr>
        <w:object w:dxaOrig="279" w:dyaOrig="360" w14:anchorId="7DBA1D57">
          <v:shape id="_x0000_i2273" type="#_x0000_t75" style="width:14.25pt;height:19pt" o:ole="">
            <v:imagedata r:id="rId2517" o:title=""/>
          </v:shape>
          <o:OLEObject Type="Embed" ProgID="Equation.DSMT4" ShapeID="_x0000_i2273" DrawAspect="Content" ObjectID="_1493626297" r:id="rId2518"/>
        </w:object>
      </w:r>
      <w:r>
        <w:t>.</w:t>
      </w:r>
    </w:p>
    <w:p w14:paraId="310948CB" w14:textId="77777777" w:rsidR="008C7882" w:rsidRDefault="008C7882" w:rsidP="008F4203">
      <w:pPr>
        <w:pStyle w:val="Heading3"/>
      </w:pPr>
      <w:bookmarkStart w:id="1613" w:name="_Toc302481274"/>
      <w:bookmarkStart w:id="1614" w:name="_Toc302490328"/>
      <w:bookmarkStart w:id="1615" w:name="_Toc302491862"/>
      <w:bookmarkStart w:id="1616" w:name="_Toc302492231"/>
      <w:bookmarkStart w:id="1617" w:name="_Toc289032585"/>
      <w:bookmarkEnd w:id="1613"/>
      <w:bookmarkEnd w:id="1614"/>
      <w:bookmarkEnd w:id="1615"/>
      <w:bookmarkEnd w:id="1616"/>
      <w:r>
        <w:t>Veronda-Westmann Hyperelasticity</w:t>
      </w:r>
      <w:bookmarkEnd w:id="1617"/>
    </w:p>
    <w:p w14:paraId="4C3A571B" w14:textId="77777777" w:rsidR="008C7882" w:rsidRDefault="008C7882" w:rsidP="008C7882">
      <w:r>
        <w:t>This model is similar to the Mooney-Rivlin model in that it also uses an uncoupled strain energy.  However, in this case the strain energy is given by an exponential form:</w:t>
      </w:r>
    </w:p>
    <w:p w14:paraId="752C8BF5" w14:textId="49D03C9E" w:rsidR="008C7882" w:rsidRDefault="008C7882" w:rsidP="008C7882">
      <w:pPr>
        <w:pStyle w:val="MTDisplayEquation"/>
      </w:pPr>
      <w:r>
        <w:tab/>
      </w:r>
      <w:r w:rsidR="00905817" w:rsidRPr="00905817">
        <w:rPr>
          <w:position w:val="-26"/>
        </w:rPr>
        <w:object w:dxaOrig="4239" w:dyaOrig="639" w14:anchorId="7ED2418B">
          <v:shape id="_x0000_i2274" type="#_x0000_t75" style="width:211.9pt;height:30.55pt" o:ole="">
            <v:imagedata r:id="rId2519" o:title=""/>
          </v:shape>
          <o:OLEObject Type="Embed" ProgID="Equation.DSMT4" ShapeID="_x0000_i2274" DrawAspect="Content" ObjectID="_1493626298" r:id="rId2520"/>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w:instrText>
      </w:r>
      <w:r w:rsidR="00827503">
        <w:instrText xml:space="preserve">EQ MTSec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1618" w:author="rawlins" w:date="2015-05-19T17:23:00Z">
        <w:r w:rsidR="00D3178E">
          <w:rPr>
            <w:noProof/>
          </w:rPr>
          <w:instrText>53</w:instrText>
        </w:r>
      </w:ins>
      <w:ins w:id="1619" w:author="Gerard" w:date="2015-05-06T12:49:00Z">
        <w:del w:id="1620" w:author="rawlins" w:date="2015-05-19T16:10:00Z">
          <w:r w:rsidR="00E3755C" w:rsidDel="00752FD5">
            <w:rPr>
              <w:noProof/>
            </w:rPr>
            <w:delInstrText>48</w:delInstrText>
          </w:r>
        </w:del>
      </w:ins>
      <w:del w:id="1621" w:author="rawlins" w:date="2015-05-19T16:10:00Z">
        <w:r w:rsidR="00567B45" w:rsidDel="00752FD5">
          <w:rPr>
            <w:noProof/>
          </w:rPr>
          <w:delInstrText>42</w:delInstrText>
        </w:r>
      </w:del>
      <w:r w:rsidR="00827503">
        <w:rPr>
          <w:noProof/>
        </w:rPr>
        <w:fldChar w:fldCharType="end"/>
      </w:r>
      <w:r>
        <w:instrText>)</w:instrText>
      </w:r>
      <w:r>
        <w:fldChar w:fldCharType="end"/>
      </w:r>
    </w:p>
    <w:p w14:paraId="49023E73" w14:textId="77777777" w:rsidR="008C7882" w:rsidRDefault="008C7882" w:rsidP="008C7882">
      <w:r>
        <w:t xml:space="preserve">The dilatational term </w:t>
      </w:r>
      <w:r>
        <w:rPr>
          <w:i/>
        </w:rPr>
        <w:t>U</w:t>
      </w:r>
      <w:r>
        <w:t xml:space="preserve"> is identical to the Mooney-Rivlin model.</w:t>
      </w:r>
    </w:p>
    <w:p w14:paraId="762292C6" w14:textId="77777777" w:rsidR="008C7882" w:rsidRDefault="008C7882" w:rsidP="008C7882"/>
    <w:p w14:paraId="27659D55" w14:textId="4D87A8CD" w:rsidR="00AC4592" w:rsidRDefault="00AC4592" w:rsidP="008C7882">
      <w:r>
        <w:t xml:space="preserve">The Cauchy stress </w:t>
      </w:r>
      <w:r w:rsidR="00905817" w:rsidRPr="00905817">
        <w:rPr>
          <w:position w:val="-6"/>
        </w:rPr>
        <w:object w:dxaOrig="200" w:dyaOrig="220" w14:anchorId="5D5B4CF7">
          <v:shape id="_x0000_i2275" type="#_x0000_t75" style="width:10.2pt;height:10.85pt" o:ole="">
            <v:imagedata r:id="rId2521" o:title=""/>
          </v:shape>
          <o:OLEObject Type="Embed" ProgID="Equation.DSMT4" ShapeID="_x0000_i2275" DrawAspect="Content" ObjectID="_1493626299" r:id="rId2522"/>
        </w:object>
      </w:r>
      <w:r w:rsidR="00C2754B">
        <w:t xml:space="preserve"> </w:t>
      </w:r>
      <w:r>
        <w:t>is found from</w:t>
      </w:r>
    </w:p>
    <w:p w14:paraId="005192D6" w14:textId="2F11944F" w:rsidR="00AC4592" w:rsidRDefault="00AC4592" w:rsidP="00AC4592">
      <w:pPr>
        <w:pStyle w:val="MTDisplayEquation"/>
      </w:pPr>
      <w:r>
        <w:tab/>
      </w:r>
      <w:r w:rsidR="00905817" w:rsidRPr="00905817">
        <w:rPr>
          <w:position w:val="-10"/>
        </w:rPr>
        <w:object w:dxaOrig="1460" w:dyaOrig="380" w14:anchorId="365CFB7A">
          <v:shape id="_x0000_i2276" type="#_x0000_t75" style="width:72.7pt;height:19pt" o:ole="">
            <v:imagedata r:id="rId2523" o:title=""/>
          </v:shape>
          <o:OLEObject Type="Embed" ProgID="Equation.DSMT4" ShapeID="_x0000_i2276" DrawAspect="Content" ObjectID="_1493626300" r:id="rId2524"/>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1622" w:author="rawlins" w:date="2015-05-19T17:23:00Z">
        <w:r w:rsidR="00D3178E">
          <w:rPr>
            <w:noProof/>
          </w:rPr>
          <w:instrText>54</w:instrText>
        </w:r>
      </w:ins>
      <w:ins w:id="1623" w:author="Gerard" w:date="2015-05-06T12:49:00Z">
        <w:del w:id="1624" w:author="rawlins" w:date="2015-05-19T16:10:00Z">
          <w:r w:rsidR="00E3755C" w:rsidDel="00752FD5">
            <w:rPr>
              <w:noProof/>
            </w:rPr>
            <w:delInstrText>49</w:delInstrText>
          </w:r>
        </w:del>
      </w:ins>
      <w:del w:id="1625" w:author="rawlins" w:date="2015-05-19T16:10:00Z">
        <w:r w:rsidR="00567B45" w:rsidDel="00752FD5">
          <w:rPr>
            <w:noProof/>
          </w:rPr>
          <w:delInstrText>43</w:delInstrText>
        </w:r>
      </w:del>
      <w:r w:rsidR="00827503">
        <w:rPr>
          <w:noProof/>
        </w:rPr>
        <w:fldChar w:fldCharType="end"/>
      </w:r>
      <w:r>
        <w:instrText>)</w:instrText>
      </w:r>
      <w:r>
        <w:fldChar w:fldCharType="end"/>
      </w:r>
    </w:p>
    <w:p w14:paraId="547ABDC2" w14:textId="77777777" w:rsidR="00AC4592" w:rsidRDefault="00AC4592" w:rsidP="00AC4592">
      <w:r>
        <w:t>where</w:t>
      </w:r>
    </w:p>
    <w:p w14:paraId="03CEA727" w14:textId="590C5BB9" w:rsidR="00AC4592" w:rsidRDefault="00AC4592" w:rsidP="00AC4592">
      <w:pPr>
        <w:pStyle w:val="MTDisplayEquation"/>
      </w:pPr>
      <w:r>
        <w:tab/>
      </w:r>
      <w:r w:rsidR="00905817" w:rsidRPr="00905817">
        <w:rPr>
          <w:position w:val="-24"/>
        </w:rPr>
        <w:object w:dxaOrig="2820" w:dyaOrig="620" w14:anchorId="5CE0CC12">
          <v:shape id="_x0000_i2277" type="#_x0000_t75" style="width:141.3pt;height:30.55pt" o:ole="">
            <v:imagedata r:id="rId2525" o:title=""/>
          </v:shape>
          <o:OLEObject Type="Embed" ProgID="Equation.DSMT4" ShapeID="_x0000_i2277" DrawAspect="Content" ObjectID="_1493626301" r:id="rId2526"/>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1626" w:author="rawlins" w:date="2015-05-19T17:23:00Z">
        <w:r w:rsidR="00D3178E">
          <w:rPr>
            <w:noProof/>
          </w:rPr>
          <w:instrText>55</w:instrText>
        </w:r>
      </w:ins>
      <w:ins w:id="1627" w:author="Gerard" w:date="2015-05-06T12:49:00Z">
        <w:del w:id="1628" w:author="rawlins" w:date="2015-05-19T16:10:00Z">
          <w:r w:rsidR="00E3755C" w:rsidDel="00752FD5">
            <w:rPr>
              <w:noProof/>
            </w:rPr>
            <w:delInstrText>50</w:delInstrText>
          </w:r>
        </w:del>
      </w:ins>
      <w:del w:id="1629" w:author="rawlins" w:date="2015-05-19T16:10:00Z">
        <w:r w:rsidR="00567B45" w:rsidDel="00752FD5">
          <w:rPr>
            <w:noProof/>
          </w:rPr>
          <w:delInstrText>44</w:delInstrText>
        </w:r>
      </w:del>
      <w:r w:rsidR="00827503">
        <w:rPr>
          <w:noProof/>
        </w:rPr>
        <w:fldChar w:fldCharType="end"/>
      </w:r>
      <w:r>
        <w:instrText>)</w:instrText>
      </w:r>
      <w:r>
        <w:fldChar w:fldCharType="end"/>
      </w:r>
    </w:p>
    <w:p w14:paraId="29EF45B5" w14:textId="77777777" w:rsidR="00AC4592" w:rsidRDefault="00AC4592" w:rsidP="00AC4592">
      <w:r>
        <w:t xml:space="preserve">The strain </w:t>
      </w:r>
      <w:r w:rsidR="00FB3B8D">
        <w:t xml:space="preserve">energy </w:t>
      </w:r>
      <w:r>
        <w:t>derivatives are given by</w:t>
      </w:r>
    </w:p>
    <w:p w14:paraId="5B51EF9E" w14:textId="283D8CC2" w:rsidR="00AC4592" w:rsidRDefault="00AC4592" w:rsidP="00AC4592">
      <w:pPr>
        <w:pStyle w:val="MTDisplayEquation"/>
      </w:pPr>
      <w:r>
        <w:tab/>
      </w:r>
      <w:r w:rsidR="00905817" w:rsidRPr="00905817">
        <w:rPr>
          <w:position w:val="-12"/>
        </w:rPr>
        <w:object w:dxaOrig="1640" w:dyaOrig="400" w14:anchorId="1C4004F1">
          <v:shape id="_x0000_i2278" type="#_x0000_t75" style="width:82.2pt;height:19.7pt" o:ole="">
            <v:imagedata r:id="rId2527" o:title=""/>
          </v:shape>
          <o:OLEObject Type="Embed" ProgID="Equation.DSMT4" ShapeID="_x0000_i2278" DrawAspect="Content" ObjectID="_1493626302" r:id="rId2528"/>
        </w:object>
      </w:r>
      <w:r w:rsidR="00D57045">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1630" w:author="rawlins" w:date="2015-05-19T17:23:00Z">
        <w:r w:rsidR="00D3178E">
          <w:rPr>
            <w:noProof/>
          </w:rPr>
          <w:instrText>56</w:instrText>
        </w:r>
      </w:ins>
      <w:ins w:id="1631" w:author="Gerard" w:date="2015-05-06T12:49:00Z">
        <w:del w:id="1632" w:author="rawlins" w:date="2015-05-19T16:10:00Z">
          <w:r w:rsidR="00E3755C" w:rsidDel="00752FD5">
            <w:rPr>
              <w:noProof/>
            </w:rPr>
            <w:delInstrText>51</w:delInstrText>
          </w:r>
        </w:del>
      </w:ins>
      <w:del w:id="1633" w:author="rawlins" w:date="2015-05-19T16:10:00Z">
        <w:r w:rsidR="00567B45" w:rsidDel="00752FD5">
          <w:rPr>
            <w:noProof/>
          </w:rPr>
          <w:delInstrText>45</w:delInstrText>
        </w:r>
      </w:del>
      <w:r w:rsidR="00827503">
        <w:rPr>
          <w:noProof/>
        </w:rPr>
        <w:fldChar w:fldCharType="end"/>
      </w:r>
      <w:r>
        <w:instrText>)</w:instrText>
      </w:r>
      <w:r>
        <w:fldChar w:fldCharType="end"/>
      </w:r>
    </w:p>
    <w:p w14:paraId="71626972" w14:textId="704F7984" w:rsidR="00AC4592" w:rsidRDefault="00AC4592" w:rsidP="00AC4592">
      <w:pPr>
        <w:pStyle w:val="MTDisplayEquation"/>
      </w:pPr>
      <w:r>
        <w:tab/>
      </w:r>
      <w:r w:rsidR="00905817" w:rsidRPr="00905817">
        <w:rPr>
          <w:position w:val="-24"/>
        </w:rPr>
        <w:object w:dxaOrig="1240" w:dyaOrig="620" w14:anchorId="0DAF64D5">
          <v:shape id="_x0000_i2279" type="#_x0000_t75" style="width:61.8pt;height:30.55pt" o:ole="">
            <v:imagedata r:id="rId2529" o:title=""/>
          </v:shape>
          <o:OLEObject Type="Embed" ProgID="Equation.DSMT4" ShapeID="_x0000_i2279" DrawAspect="Content" ObjectID="_1493626303" r:id="rId2530"/>
        </w:object>
      </w:r>
      <w:r w:rsidR="00B23CF2">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1634" w:author="rawlins" w:date="2015-05-19T17:23:00Z">
        <w:r w:rsidR="00D3178E">
          <w:rPr>
            <w:noProof/>
          </w:rPr>
          <w:instrText>57</w:instrText>
        </w:r>
      </w:ins>
      <w:ins w:id="1635" w:author="Gerard" w:date="2015-05-06T12:49:00Z">
        <w:del w:id="1636" w:author="rawlins" w:date="2015-05-19T16:10:00Z">
          <w:r w:rsidR="00E3755C" w:rsidDel="00752FD5">
            <w:rPr>
              <w:noProof/>
            </w:rPr>
            <w:delInstrText>52</w:delInstrText>
          </w:r>
        </w:del>
      </w:ins>
      <w:del w:id="1637" w:author="rawlins" w:date="2015-05-19T16:10:00Z">
        <w:r w:rsidR="00567B45" w:rsidDel="00752FD5">
          <w:rPr>
            <w:noProof/>
          </w:rPr>
          <w:delInstrText>46</w:delInstrText>
        </w:r>
      </w:del>
      <w:r w:rsidR="00827503">
        <w:rPr>
          <w:noProof/>
        </w:rPr>
        <w:fldChar w:fldCharType="end"/>
      </w:r>
      <w:r>
        <w:instrText>)</w:instrText>
      </w:r>
      <w:r>
        <w:fldChar w:fldCharType="end"/>
      </w:r>
    </w:p>
    <w:p w14:paraId="67742D94" w14:textId="0DF83C98" w:rsidR="008C7882" w:rsidRDefault="008C7882" w:rsidP="008C7882">
      <w:r>
        <w:t xml:space="preserve">This material model was the result from the research of the elastic response of skin tissue </w:t>
      </w:r>
      <w:r>
        <w:fldChar w:fldCharType="begin"/>
      </w:r>
      <w:r w:rsidR="001763A3">
        <w:instrText xml:space="preserve"> ADDIN EN.CITE &lt;EndNote&gt;&lt;Cite&gt;&lt;Author&gt;Veronda&lt;/Author&gt;&lt;Year&gt;1970&lt;/Year&gt;&lt;RecNum&gt;23&lt;/RecNum&gt;&lt;DisplayText&gt;[37]&lt;/DisplayText&gt;&lt;record&gt;&lt;rec-number&gt;23&lt;/rec-number&gt;&lt;foreign-keys&gt;&lt;key app="EN" db-id="fwxrfwzd5wwavcepe9epdeevxdsd2fftswrx" timestamp="0"&gt;23&lt;/key&gt;&lt;/foreign-keys&gt;&lt;ref-type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A56950">
        <w:rPr>
          <w:noProof/>
        </w:rPr>
        <w:t>[</w:t>
      </w:r>
      <w:hyperlink w:anchor="_ENREF_37" w:tooltip="Veronda, 1970 #23" w:history="1">
        <w:r w:rsidR="00214E15">
          <w:rPr>
            <w:noProof/>
          </w:rPr>
          <w:t>37</w:t>
        </w:r>
      </w:hyperlink>
      <w:r w:rsidR="00A56950">
        <w:rPr>
          <w:noProof/>
        </w:rPr>
        <w:t>]</w:t>
      </w:r>
      <w:r>
        <w:fldChar w:fldCharType="end"/>
      </w:r>
      <w:r>
        <w:t xml:space="preserve">. </w:t>
      </w:r>
    </w:p>
    <w:p w14:paraId="6F0567A5" w14:textId="77777777" w:rsidR="008C7882" w:rsidRDefault="008C7882" w:rsidP="008C7882"/>
    <w:p w14:paraId="3D661FD3" w14:textId="77777777" w:rsidR="000D0326" w:rsidRDefault="000D0326" w:rsidP="008F4203">
      <w:pPr>
        <w:pStyle w:val="Heading3"/>
      </w:pPr>
      <w:bookmarkStart w:id="1638" w:name="_Toc289032586"/>
      <w:commentRangeStart w:id="1639"/>
      <w:r>
        <w:t>Arruda-Boyce Hyperelasticity</w:t>
      </w:r>
      <w:commentRangeEnd w:id="1639"/>
      <w:r w:rsidR="00FB3B8D">
        <w:rPr>
          <w:rStyle w:val="CommentReference"/>
          <w:rFonts w:cs="Times New Roman"/>
          <w:b w:val="0"/>
          <w:bCs w:val="0"/>
        </w:rPr>
        <w:commentReference w:id="1639"/>
      </w:r>
      <w:bookmarkEnd w:id="1638"/>
    </w:p>
    <w:p w14:paraId="11DFB74C" w14:textId="08576B50" w:rsidR="000D0326" w:rsidRPr="00A11939" w:rsidRDefault="00040AFE" w:rsidP="007B2D9E">
      <w:r>
        <w:t>Arruda and Boyce proposed a model for the deformation of rubber materials</w:t>
      </w:r>
      <w:r w:rsidR="00F53B52">
        <w:t xml:space="preserve"> </w:t>
      </w:r>
      <w:r w:rsidR="00F53B52">
        <w:fldChar w:fldCharType="begin"/>
      </w:r>
      <w:r w:rsidR="001763A3">
        <w:instrText xml:space="preserve"> ADDIN EN.CITE &lt;EndNote&gt;&lt;Cite&gt;&lt;Author&gt;Arruda&lt;/Author&gt;&lt;Year&gt;1993&lt;/Year&gt;&lt;RecNum&gt;36&lt;/RecNum&gt;&lt;DisplayText&gt;[38]&lt;/DisplayText&gt;&lt;record&gt;&lt;rec-number&gt;36&lt;/rec-number&gt;&lt;foreign-keys&gt;&lt;key app="EN" db-id="fwxrfwzd5wwavcepe9epdeevxdsd2fftswrx" timestamp="0"&gt;36&lt;/key&gt;&lt;/foreign-keys&gt;&lt;ref-type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rsidR="00F53B52">
        <w:fldChar w:fldCharType="separate"/>
      </w:r>
      <w:r w:rsidR="00A56950">
        <w:rPr>
          <w:noProof/>
        </w:rPr>
        <w:t>[</w:t>
      </w:r>
      <w:hyperlink w:anchor="_ENREF_38" w:tooltip="Arruda, 1993 #36" w:history="1">
        <w:r w:rsidR="00214E15">
          <w:rPr>
            <w:noProof/>
          </w:rPr>
          <w:t>38</w:t>
        </w:r>
      </w:hyperlink>
      <w:r w:rsidR="00A56950">
        <w:rPr>
          <w:noProof/>
        </w:rPr>
        <w:t>]</w:t>
      </w:r>
      <w:r w:rsidR="00F53B52">
        <w:fldChar w:fldCharType="end"/>
      </w:r>
      <w:r>
        <w:t>. Their main motivation was to develop a model that accurately captures the behavior of rubbers in different loading scenarios and that can be described with a limited number of physically motivated parameters. Their model is based on the Langevin chain statistics</w:t>
      </w:r>
      <w:r w:rsidR="00FB3B8D">
        <w:t>,</w:t>
      </w:r>
      <w:r>
        <w:t xml:space="preserve"> which models a rubber chain segment between chemical crosslinks as a number</w:t>
      </w:r>
      <w:r w:rsidR="007B2D9E">
        <w:t xml:space="preserve"> </w:t>
      </w:r>
      <w:r w:rsidR="00905817" w:rsidRPr="00905817">
        <w:rPr>
          <w:position w:val="-6"/>
        </w:rPr>
        <w:object w:dxaOrig="279" w:dyaOrig="279" w14:anchorId="7B41B6A6">
          <v:shape id="_x0000_i2280" type="#_x0000_t75" style="width:14.25pt;height:14.25pt" o:ole="">
            <v:imagedata r:id="rId2531" o:title=""/>
          </v:shape>
          <o:OLEObject Type="Embed" ProgID="Equation.DSMT4" ShapeID="_x0000_i2280" DrawAspect="Content" ObjectID="_1493626304" r:id="rId2532"/>
        </w:object>
      </w:r>
      <w:r w:rsidRPr="007B2D9E">
        <w:t xml:space="preserve"> </w:t>
      </w:r>
      <w:r>
        <w:t>of rigid links of equal length</w:t>
      </w:r>
      <w:r w:rsidR="007B2D9E">
        <w:t xml:space="preserve"> </w:t>
      </w:r>
      <w:r w:rsidR="00905817" w:rsidRPr="00905817">
        <w:rPr>
          <w:position w:val="-6"/>
        </w:rPr>
        <w:object w:dxaOrig="139" w:dyaOrig="279" w14:anchorId="3F27C99C">
          <v:shape id="_x0000_i2281" type="#_x0000_t75" style="width:6.8pt;height:14.25pt" o:ole="">
            <v:imagedata r:id="rId2533" o:title=""/>
          </v:shape>
          <o:OLEObject Type="Embed" ProgID="Equation.DSMT4" ShapeID="_x0000_i2281" DrawAspect="Content" ObjectID="_1493626305" r:id="rId2534"/>
        </w:object>
      </w:r>
      <w:r>
        <w:t xml:space="preserve">. </w:t>
      </w:r>
      <w:r w:rsidR="00A11939">
        <w:t>The parameter</w:t>
      </w:r>
      <w:r w:rsidR="007B2D9E">
        <w:t xml:space="preserve"> </w:t>
      </w:r>
      <w:r w:rsidR="00905817" w:rsidRPr="00905817">
        <w:rPr>
          <w:position w:val="-6"/>
        </w:rPr>
        <w:object w:dxaOrig="279" w:dyaOrig="279" w14:anchorId="418246F0">
          <v:shape id="_x0000_i2282" type="#_x0000_t75" style="width:14.25pt;height:14.25pt" o:ole="">
            <v:imagedata r:id="rId2535" o:title=""/>
          </v:shape>
          <o:OLEObject Type="Embed" ProgID="Equation.DSMT4" ShapeID="_x0000_i2282" DrawAspect="Content" ObjectID="_1493626306" r:id="rId2536"/>
        </w:object>
      </w:r>
      <w:r w:rsidR="007B2D9E" w:rsidRPr="007B2D9E">
        <w:t xml:space="preserve"> </w:t>
      </w:r>
      <w:r w:rsidR="00A11939">
        <w:t xml:space="preserve">is related to the locking stretch </w:t>
      </w:r>
      <w:r w:rsidR="00905817" w:rsidRPr="00905817">
        <w:rPr>
          <w:position w:val="-12"/>
        </w:rPr>
        <w:object w:dxaOrig="279" w:dyaOrig="360" w14:anchorId="12B5F18C">
          <v:shape id="_x0000_i2283" type="#_x0000_t75" style="width:14.25pt;height:19pt" o:ole="">
            <v:imagedata r:id="rId2537" o:title=""/>
          </v:shape>
          <o:OLEObject Type="Embed" ProgID="Equation.DSMT4" ShapeID="_x0000_i2283" DrawAspect="Content" ObjectID="_1493626307" r:id="rId2538"/>
        </w:object>
      </w:r>
      <w:r w:rsidR="00A11939">
        <w:t xml:space="preserve">, the stretch at which the chains reach their full extended state, </w:t>
      </w:r>
      <w:r w:rsidR="00905817" w:rsidRPr="00905817">
        <w:rPr>
          <w:position w:val="-12"/>
        </w:rPr>
        <w:object w:dxaOrig="920" w:dyaOrig="400" w14:anchorId="2A84849D">
          <v:shape id="_x0000_i2284" type="#_x0000_t75" style="width:46.2pt;height:19.7pt" o:ole="">
            <v:imagedata r:id="rId2539" o:title=""/>
          </v:shape>
          <o:OLEObject Type="Embed" ProgID="Equation.DSMT4" ShapeID="_x0000_i2284" DrawAspect="Content" ObjectID="_1493626308" r:id="rId2540"/>
        </w:object>
      </w:r>
      <w:r w:rsidR="00A11939">
        <w:t>.</w:t>
      </w:r>
    </w:p>
    <w:p w14:paraId="4E87A9B0" w14:textId="77777777" w:rsidR="00040AFE" w:rsidRDefault="00040AFE" w:rsidP="000D0326"/>
    <w:p w14:paraId="45859EED" w14:textId="77777777" w:rsidR="00040AFE" w:rsidRDefault="00040AFE" w:rsidP="000D0326">
      <w:r>
        <w:t xml:space="preserve">Their proposed strain-energy </w:t>
      </w:r>
      <w:r w:rsidR="00A11939">
        <w:t xml:space="preserve">is a truncated Taylor series of the inverse Langevin </w:t>
      </w:r>
      <w:r>
        <w:t>function</w:t>
      </w:r>
      <w:r w:rsidR="00A11939">
        <w:t xml:space="preserve">. A formulation that retains the first five terms of this function </w:t>
      </w:r>
      <w:r>
        <w:t>takes on the following form</w:t>
      </w:r>
      <w:r w:rsidR="00FB3B8D">
        <w:t>:</w:t>
      </w:r>
    </w:p>
    <w:p w14:paraId="322EC9B5" w14:textId="25993ACF" w:rsidR="00585D63" w:rsidRDefault="00585D63" w:rsidP="00585D63">
      <w:pPr>
        <w:pStyle w:val="MTDisplayEquation"/>
      </w:pPr>
      <w:r>
        <w:lastRenderedPageBreak/>
        <w:tab/>
      </w:r>
      <w:r w:rsidR="00905817" w:rsidRPr="00905817">
        <w:rPr>
          <w:position w:val="-28"/>
        </w:rPr>
        <w:object w:dxaOrig="2980" w:dyaOrig="680" w14:anchorId="62EAC367">
          <v:shape id="_x0000_i2285" type="#_x0000_t75" style="width:148.75pt;height:34.65pt" o:ole="">
            <v:imagedata r:id="rId2541" o:title=""/>
          </v:shape>
          <o:OLEObject Type="Embed" ProgID="Equation.DSMT4" ShapeID="_x0000_i2285" DrawAspect="Content" ObjectID="_1493626309" r:id="rId2542"/>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1640" w:author="rawlins" w:date="2015-05-19T17:23:00Z">
        <w:r w:rsidR="00D3178E">
          <w:rPr>
            <w:noProof/>
          </w:rPr>
          <w:instrText>58</w:instrText>
        </w:r>
      </w:ins>
      <w:ins w:id="1641" w:author="Gerard" w:date="2015-05-06T12:49:00Z">
        <w:del w:id="1642" w:author="rawlins" w:date="2015-05-19T16:10:00Z">
          <w:r w:rsidR="00E3755C" w:rsidDel="00752FD5">
            <w:rPr>
              <w:noProof/>
            </w:rPr>
            <w:delInstrText>53</w:delInstrText>
          </w:r>
        </w:del>
      </w:ins>
      <w:del w:id="1643" w:author="rawlins" w:date="2015-05-19T16:10:00Z">
        <w:r w:rsidR="00567B45" w:rsidDel="00752FD5">
          <w:rPr>
            <w:noProof/>
          </w:rPr>
          <w:delInstrText>47</w:delInstrText>
        </w:r>
      </w:del>
      <w:r w:rsidR="00827503">
        <w:rPr>
          <w:noProof/>
        </w:rPr>
        <w:fldChar w:fldCharType="end"/>
      </w:r>
      <w:r>
        <w:instrText>)</w:instrText>
      </w:r>
      <w:r>
        <w:fldChar w:fldCharType="end"/>
      </w:r>
    </w:p>
    <w:p w14:paraId="47FCF5E7" w14:textId="199F6B56" w:rsidR="002354DE" w:rsidRDefault="002354DE" w:rsidP="008F4203">
      <w:pPr>
        <w:jc w:val="left"/>
      </w:pPr>
      <w:r>
        <w:t xml:space="preserve">where </w:t>
      </w:r>
      <w:r w:rsidR="00905817" w:rsidRPr="00905817">
        <w:rPr>
          <w:position w:val="-10"/>
        </w:rPr>
        <w:object w:dxaOrig="240" w:dyaOrig="260" w14:anchorId="12EF565B">
          <v:shape id="_x0000_i2286" type="#_x0000_t75" style="width:12.25pt;height:12.9pt" o:ole="">
            <v:imagedata r:id="rId2543" o:title=""/>
          </v:shape>
          <o:OLEObject Type="Embed" ProgID="Equation.DSMT4" ShapeID="_x0000_i2286" DrawAspect="Content" ObjectID="_1493626310" r:id="rId2544"/>
        </w:object>
      </w:r>
      <w:r w:rsidR="007B2D9E">
        <w:t xml:space="preserve"> </w:t>
      </w:r>
      <w:r>
        <w:t xml:space="preserve">is a shear-modulus like parameter and the </w:t>
      </w:r>
      <w:r w:rsidR="00F53B52">
        <w:t>coefficients</w:t>
      </w:r>
      <w:r w:rsidR="007B2D9E">
        <w:t xml:space="preserve"> </w:t>
      </w:r>
      <w:r w:rsidR="00905817" w:rsidRPr="00905817">
        <w:rPr>
          <w:position w:val="-12"/>
        </w:rPr>
        <w:object w:dxaOrig="260" w:dyaOrig="360" w14:anchorId="6ABC512C">
          <v:shape id="_x0000_i2287" type="#_x0000_t75" style="width:12.9pt;height:19pt" o:ole="">
            <v:imagedata r:id="rId2545" o:title=""/>
          </v:shape>
          <o:OLEObject Type="Embed" ProgID="Equation.DSMT4" ShapeID="_x0000_i2287" DrawAspect="Content" ObjectID="_1493626311" r:id="rId2546"/>
        </w:object>
      </w:r>
      <w:r w:rsidR="007B2D9E">
        <w:t xml:space="preserve"> </w:t>
      </w:r>
      <w:r>
        <w:t>are</w:t>
      </w:r>
    </w:p>
    <w:p w14:paraId="4E726DE4" w14:textId="765EE978" w:rsidR="00585D63" w:rsidRDefault="00585D63" w:rsidP="00585D63">
      <w:pPr>
        <w:pStyle w:val="MTDisplayEquation"/>
      </w:pPr>
      <w:r>
        <w:tab/>
      </w:r>
      <w:r w:rsidR="00905817" w:rsidRPr="00905817">
        <w:rPr>
          <w:position w:val="-24"/>
        </w:rPr>
        <w:object w:dxaOrig="5960" w:dyaOrig="620" w14:anchorId="01B09487">
          <v:shape id="_x0000_i2288" type="#_x0000_t75" style="width:298.2pt;height:30.55pt" o:ole="">
            <v:imagedata r:id="rId2547" o:title=""/>
          </v:shape>
          <o:OLEObject Type="Embed" ProgID="Equation.DSMT4" ShapeID="_x0000_i2288" DrawAspect="Content" ObjectID="_1493626312" r:id="rId254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w:instrText>
      </w:r>
      <w:r w:rsidR="00827503">
        <w:instrText xml:space="preserve">* MERGEFORMAT </w:instrText>
      </w:r>
      <w:r w:rsidR="00827503">
        <w:fldChar w:fldCharType="separate"/>
      </w:r>
      <w:ins w:id="1644" w:author="rawlins" w:date="2015-05-19T17:23:00Z">
        <w:r w:rsidR="00D3178E">
          <w:rPr>
            <w:noProof/>
          </w:rPr>
          <w:instrText>59</w:instrText>
        </w:r>
      </w:ins>
      <w:ins w:id="1645" w:author="Gerard" w:date="2015-05-06T12:49:00Z">
        <w:del w:id="1646" w:author="rawlins" w:date="2015-05-19T16:10:00Z">
          <w:r w:rsidR="00E3755C" w:rsidDel="00752FD5">
            <w:rPr>
              <w:noProof/>
            </w:rPr>
            <w:delInstrText>54</w:delInstrText>
          </w:r>
        </w:del>
      </w:ins>
      <w:del w:id="1647" w:author="rawlins" w:date="2015-05-19T16:10:00Z">
        <w:r w:rsidR="00567B45" w:rsidDel="00752FD5">
          <w:rPr>
            <w:noProof/>
          </w:rPr>
          <w:delInstrText>48</w:delInstrText>
        </w:r>
      </w:del>
      <w:r w:rsidR="00827503">
        <w:rPr>
          <w:noProof/>
        </w:rPr>
        <w:fldChar w:fldCharType="end"/>
      </w:r>
      <w:r>
        <w:instrText>)</w:instrText>
      </w:r>
      <w:r>
        <w:fldChar w:fldCharType="end"/>
      </w:r>
    </w:p>
    <w:p w14:paraId="16EEAEE7" w14:textId="77777777" w:rsidR="00BB3827" w:rsidRDefault="00BB3827" w:rsidP="00A54D3B">
      <w:r>
        <w:t xml:space="preserve">The Cauchy stress is given </w:t>
      </w:r>
      <w:r w:rsidR="00585D63">
        <w:t>by</w:t>
      </w:r>
    </w:p>
    <w:p w14:paraId="5DB89D0C" w14:textId="2312D45F" w:rsidR="00585D63" w:rsidRDefault="00585D63" w:rsidP="00585D63">
      <w:pPr>
        <w:pStyle w:val="MTDisplayEquation"/>
      </w:pPr>
      <w:r>
        <w:tab/>
      </w:r>
      <w:r w:rsidR="00905817" w:rsidRPr="00905817">
        <w:rPr>
          <w:position w:val="-28"/>
        </w:rPr>
        <w:object w:dxaOrig="4200" w:dyaOrig="680" w14:anchorId="43943D7C">
          <v:shape id="_x0000_i2289" type="#_x0000_t75" style="width:209.9pt;height:34.65pt" o:ole="">
            <v:imagedata r:id="rId2549" o:title=""/>
          </v:shape>
          <o:OLEObject Type="Embed" ProgID="Equation.DSMT4" ShapeID="_x0000_i2289" DrawAspect="Content" ObjectID="_1493626313" r:id="rId2550"/>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1648" w:author="rawlins" w:date="2015-05-19T17:23:00Z">
        <w:r w:rsidR="00D3178E">
          <w:rPr>
            <w:noProof/>
          </w:rPr>
          <w:instrText>60</w:instrText>
        </w:r>
      </w:ins>
      <w:ins w:id="1649" w:author="Gerard" w:date="2015-05-06T12:49:00Z">
        <w:del w:id="1650" w:author="rawlins" w:date="2015-05-19T16:10:00Z">
          <w:r w:rsidR="00E3755C" w:rsidDel="00752FD5">
            <w:rPr>
              <w:noProof/>
            </w:rPr>
            <w:delInstrText>55</w:delInstrText>
          </w:r>
        </w:del>
      </w:ins>
      <w:del w:id="1651" w:author="rawlins" w:date="2015-05-19T16:10:00Z">
        <w:r w:rsidR="00567B45" w:rsidDel="00752FD5">
          <w:rPr>
            <w:noProof/>
          </w:rPr>
          <w:delInstrText>49</w:delInstrText>
        </w:r>
      </w:del>
      <w:r w:rsidR="00827503">
        <w:rPr>
          <w:noProof/>
        </w:rPr>
        <w:fldChar w:fldCharType="end"/>
      </w:r>
      <w:r>
        <w:instrText>)</w:instrText>
      </w:r>
      <w:r>
        <w:fldChar w:fldCharType="end"/>
      </w:r>
    </w:p>
    <w:p w14:paraId="0E6DB9FE" w14:textId="77777777" w:rsidR="004B5CB6" w:rsidRDefault="004B5CB6" w:rsidP="004B5CB6">
      <w:r>
        <w:t>where,</w:t>
      </w:r>
    </w:p>
    <w:p w14:paraId="2284F694" w14:textId="0BB31FB1" w:rsidR="00585D63" w:rsidRDefault="00585D63" w:rsidP="00585D63">
      <w:pPr>
        <w:pStyle w:val="MTDisplayEquation"/>
      </w:pPr>
      <w:r>
        <w:tab/>
      </w:r>
      <w:r w:rsidR="00905817" w:rsidRPr="00905817">
        <w:rPr>
          <w:position w:val="-32"/>
        </w:rPr>
        <w:object w:dxaOrig="2600" w:dyaOrig="800" w14:anchorId="29C64788">
          <v:shape id="_x0000_i2290" type="#_x0000_t75" style="width:129.75pt;height:40.1pt" o:ole="">
            <v:imagedata r:id="rId2551" o:title=""/>
          </v:shape>
          <o:OLEObject Type="Embed" ProgID="Equation.DSMT4" ShapeID="_x0000_i2290" DrawAspect="Content" ObjectID="_1493626314" r:id="rId2552"/>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1652" w:author="rawlins" w:date="2015-05-19T17:23:00Z">
        <w:r w:rsidR="00D3178E">
          <w:rPr>
            <w:noProof/>
          </w:rPr>
          <w:instrText>61</w:instrText>
        </w:r>
      </w:ins>
      <w:ins w:id="1653" w:author="Gerard" w:date="2015-05-06T12:49:00Z">
        <w:del w:id="1654" w:author="rawlins" w:date="2015-05-19T16:10:00Z">
          <w:r w:rsidR="00E3755C" w:rsidDel="00752FD5">
            <w:rPr>
              <w:noProof/>
            </w:rPr>
            <w:delInstrText>56</w:delInstrText>
          </w:r>
        </w:del>
      </w:ins>
      <w:del w:id="1655" w:author="rawlins" w:date="2015-05-19T16:10:00Z">
        <w:r w:rsidR="00567B45" w:rsidDel="00752FD5">
          <w:rPr>
            <w:noProof/>
          </w:rPr>
          <w:delInstrText>50</w:delInstrText>
        </w:r>
      </w:del>
      <w:r w:rsidR="00827503">
        <w:rPr>
          <w:noProof/>
        </w:rPr>
        <w:fldChar w:fldCharType="end"/>
      </w:r>
      <w:r>
        <w:instrText>)</w:instrText>
      </w:r>
      <w:r>
        <w:fldChar w:fldCharType="end"/>
      </w:r>
    </w:p>
    <w:p w14:paraId="61F4532C" w14:textId="77777777" w:rsidR="008C7882" w:rsidRDefault="008C7882" w:rsidP="008F4203">
      <w:pPr>
        <w:pStyle w:val="Heading3"/>
      </w:pPr>
      <w:bookmarkStart w:id="1656" w:name="_Toc289032587"/>
      <w:commentRangeStart w:id="1657"/>
      <w:r>
        <w:t>Transversely Isotropic Hyperelastic</w:t>
      </w:r>
      <w:commentRangeEnd w:id="1657"/>
      <w:r w:rsidR="00FB3B8D">
        <w:rPr>
          <w:rStyle w:val="CommentReference"/>
          <w:rFonts w:cs="Times New Roman"/>
          <w:b w:val="0"/>
          <w:bCs w:val="0"/>
        </w:rPr>
        <w:commentReference w:id="1657"/>
      </w:r>
      <w:bookmarkEnd w:id="1656"/>
    </w:p>
    <w:p w14:paraId="75279CCB" w14:textId="2F76BEB5" w:rsidR="008C7882" w:rsidRDefault="008C7882" w:rsidP="008C7882">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TnVtPjk8L1JlY051bT48RGlzcGxheVRleHQ+WzUsIDM5LCA0MF08L0Rpc3BsYXlUZXh0PjxyZWNv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</w:fldData>
        </w:fldChar>
      </w:r>
      <w:r w:rsidR="00F119D4">
        <w:instrText xml:space="preserve"> ADDIN EN.CITE </w:instrText>
      </w:r>
      <w:r w:rsidR="00F119D4">
        <w:fldChar w:fldCharType="begin">
          <w:fldData xml:space="preserve">PEVuZE5vdGU+PENpdGU+PEF1dGhvcj5QdXNvPC9BdXRob3I+PFllYXI+MTk5ODwvWWVhcj48UmVj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</w:fldData>
        </w:fldChar>
      </w:r>
      <w:r w:rsidR="00F119D4">
        <w:instrText xml:space="preserve"> ADDIN EN.CITE.DATA </w:instrText>
      </w:r>
      <w:r w:rsidR="00F119D4">
        <w:fldChar w:fldCharType="end"/>
      </w:r>
      <w:r>
        <w:fldChar w:fldCharType="separate"/>
      </w:r>
      <w:r w:rsidR="00A56950">
        <w:rPr>
          <w:noProof/>
        </w:rPr>
        <w:t>[</w:t>
      </w:r>
      <w:hyperlink w:anchor="_ENREF_5" w:tooltip="Weiss, 1996 #14" w:history="1">
        <w:r w:rsidR="00214E15">
          <w:rPr>
            <w:noProof/>
          </w:rPr>
          <w:t>5</w:t>
        </w:r>
      </w:hyperlink>
      <w:r w:rsidR="00A56950">
        <w:rPr>
          <w:noProof/>
        </w:rPr>
        <w:t xml:space="preserve">, </w:t>
      </w:r>
      <w:hyperlink w:anchor="_ENREF_39" w:tooltip="Puso, 1998 #9" w:history="1">
        <w:r w:rsidR="00214E15">
          <w:rPr>
            <w:noProof/>
          </w:rPr>
          <w:t>39</w:t>
        </w:r>
      </w:hyperlink>
      <w:r w:rsidR="00A56950">
        <w:rPr>
          <w:noProof/>
        </w:rPr>
        <w:t xml:space="preserve">, </w:t>
      </w:r>
      <w:hyperlink w:anchor="_ENREF_40" w:tooltip="Quapp, 1998 #10" w:history="1">
        <w:r w:rsidR="00214E15">
          <w:rPr>
            <w:noProof/>
          </w:rPr>
          <w:t>40</w:t>
        </w:r>
      </w:hyperlink>
      <w:r w:rsidR="00A56950">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strain energy function can be written as follows: </w:t>
      </w:r>
    </w:p>
    <w:p w14:paraId="0BB70179" w14:textId="36CFA415" w:rsidR="008C7882" w:rsidRDefault="008C7882" w:rsidP="008C7882">
      <w:pPr>
        <w:pStyle w:val="MTDisplayEquation"/>
      </w:pPr>
      <w:r>
        <w:tab/>
      </w:r>
      <w:r w:rsidR="00905817" w:rsidRPr="00905817">
        <w:rPr>
          <w:position w:val="-24"/>
        </w:rPr>
        <w:object w:dxaOrig="3540" w:dyaOrig="620" w14:anchorId="2EAD5952">
          <v:shape id="_x0000_i2291" type="#_x0000_t75" style="width:176.6pt;height:30.55pt" o:ole="">
            <v:imagedata r:id="rId2553" o:title=""/>
          </v:shape>
          <o:OLEObject Type="Embed" ProgID="Equation.DSMT4" ShapeID="_x0000_i2291" DrawAspect="Content" ObjectID="_1493626315" r:id="rId255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1658" w:author="rawlins" w:date="2015-05-19T17:23:00Z">
        <w:r w:rsidR="00D3178E">
          <w:rPr>
            <w:noProof/>
          </w:rPr>
          <w:instrText>62</w:instrText>
        </w:r>
      </w:ins>
      <w:ins w:id="1659" w:author="Gerard" w:date="2015-05-06T12:49:00Z">
        <w:del w:id="1660" w:author="rawlins" w:date="2015-05-19T16:10:00Z">
          <w:r w:rsidR="00E3755C" w:rsidDel="00752FD5">
            <w:rPr>
              <w:noProof/>
            </w:rPr>
            <w:delInstrText>57</w:delInstrText>
          </w:r>
        </w:del>
      </w:ins>
      <w:del w:id="1661" w:author="rawlins" w:date="2015-05-19T16:10:00Z">
        <w:r w:rsidR="00567B45" w:rsidDel="00752FD5">
          <w:rPr>
            <w:noProof/>
          </w:rPr>
          <w:delInstrText>51</w:delInstrText>
        </w:r>
      </w:del>
      <w:r w:rsidR="00827503">
        <w:rPr>
          <w:noProof/>
        </w:rPr>
        <w:fldChar w:fldCharType="end"/>
      </w:r>
      <w:r>
        <w:instrText>)</w:instrText>
      </w:r>
      <w:r>
        <w:fldChar w:fldCharType="end"/>
      </w:r>
    </w:p>
    <w:p w14:paraId="06C03DD3" w14:textId="6149C616" w:rsidR="008C7882" w:rsidRDefault="008C7882" w:rsidP="008C7882">
      <w:r>
        <w:t>Here</w:t>
      </w:r>
      <w:r w:rsidR="00905817" w:rsidRPr="00905817">
        <w:rPr>
          <w:position w:val="-12"/>
        </w:rPr>
        <w:object w:dxaOrig="220" w:dyaOrig="380" w14:anchorId="100A9D01">
          <v:shape id="_x0000_i2292" type="#_x0000_t75" style="width:10.85pt;height:19pt" o:ole="">
            <v:imagedata r:id="rId2555" o:title=""/>
          </v:shape>
          <o:OLEObject Type="Embed" ProgID="Equation.DSMT4" ShapeID="_x0000_i2292" DrawAspect="Content" ObjectID="_1493626316" r:id="rId2556"/>
        </w:object>
      </w:r>
      <w:r w:rsidR="007B2D9E">
        <w:t xml:space="preserve"> </w:t>
      </w:r>
      <w:r>
        <w:t>and</w:t>
      </w:r>
      <w:r w:rsidR="007B2D9E">
        <w:t xml:space="preserve"> </w:t>
      </w:r>
      <w:r w:rsidR="00905817" w:rsidRPr="00905817">
        <w:rPr>
          <w:position w:val="-12"/>
        </w:rPr>
        <w:object w:dxaOrig="260" w:dyaOrig="380" w14:anchorId="3F6E79CE">
          <v:shape id="_x0000_i2293" type="#_x0000_t75" style="width:12.9pt;height:19pt" o:ole="">
            <v:imagedata r:id="rId2557" o:title=""/>
          </v:shape>
          <o:OLEObject Type="Embed" ProgID="Equation.DSMT4" ShapeID="_x0000_i2293" DrawAspect="Content" ObjectID="_1493626317" r:id="rId2558"/>
        </w:object>
      </w:r>
      <w:r w:rsidR="007B2D9E">
        <w:t xml:space="preserve"> </w:t>
      </w:r>
      <w:r>
        <w:t xml:space="preserve">are the first and second invariants of the deviatoric version of the right Cauchy Green deformation tensor </w:t>
      </w:r>
      <w:r w:rsidR="00905817" w:rsidRPr="00905817">
        <w:rPr>
          <w:position w:val="-6"/>
        </w:rPr>
        <w:object w:dxaOrig="220" w:dyaOrig="320" w14:anchorId="0E8F14A0">
          <v:shape id="_x0000_i2294" type="#_x0000_t75" style="width:14.25pt;height:14.25pt" o:ole="">
            <v:imagedata r:id="rId2559" o:title=""/>
          </v:shape>
          <o:OLEObject Type="Embed" ProgID="Equation.DSMT4" ShapeID="_x0000_i2294" DrawAspect="Content" ObjectID="_1493626318" r:id="rId2560"/>
        </w:object>
      </w:r>
      <w:r>
        <w:rPr>
          <w:b/>
        </w:rPr>
        <w:t xml:space="preserve"> </w:t>
      </w:r>
      <w:r>
        <w:t xml:space="preserve">and </w:t>
      </w:r>
      <w:r w:rsidR="00905817" w:rsidRPr="00905817">
        <w:rPr>
          <w:position w:val="-6"/>
        </w:rPr>
        <w:object w:dxaOrig="220" w:dyaOrig="340" w14:anchorId="567944D5">
          <v:shape id="_x0000_i2295" type="#_x0000_t75" style="width:14.25pt;height:14.25pt" o:ole="">
            <v:imagedata r:id="rId2561" o:title=""/>
          </v:shape>
          <o:OLEObject Type="Embed" ProgID="Equation.DSMT4" ShapeID="_x0000_i2295" DrawAspect="Content" ObjectID="_1493626319" r:id="rId2562"/>
        </w:object>
      </w:r>
      <w:r>
        <w:t xml:space="preserve"> is the deviatoric part of the stretch along the fiber direction (</w:t>
      </w:r>
      <w:r w:rsidR="00905817" w:rsidRPr="00905817">
        <w:rPr>
          <w:position w:val="-6"/>
        </w:rPr>
        <w:object w:dxaOrig="1320" w:dyaOrig="340" w14:anchorId="6AC598AD">
          <v:shape id="_x0000_i2296" type="#_x0000_t75" style="width:64.55pt;height:14.25pt" o:ole="">
            <v:imagedata r:id="rId2563" o:title=""/>
          </v:shape>
          <o:OLEObject Type="Embed" ProgID="Equation.DSMT4" ShapeID="_x0000_i2296" DrawAspect="Content" ObjectID="_1493626320" r:id="rId2564"/>
        </w:object>
      </w:r>
      <w:r>
        <w:t xml:space="preserve">, where </w:t>
      </w:r>
      <w:r w:rsidR="00905817" w:rsidRPr="00905817">
        <w:rPr>
          <w:position w:val="-4"/>
        </w:rPr>
        <w:object w:dxaOrig="260" w:dyaOrig="260" w14:anchorId="0A03AA72">
          <v:shape id="_x0000_i2297" type="#_x0000_t75" style="width:14.25pt;height:14.25pt" o:ole="">
            <v:imagedata r:id="rId2565" o:title=""/>
          </v:shape>
          <o:OLEObject Type="Embed" ProgID="Equation.DSMT4" ShapeID="_x0000_i2297" DrawAspect="Content" ObjectID="_1493626321" r:id="rId2566"/>
        </w:object>
      </w:r>
      <w:r w:rsidR="007B2D9E">
        <w:t xml:space="preserve"> </w:t>
      </w:r>
      <w:r>
        <w:t xml:space="preserve">is the initial fiber direction). The function </w:t>
      </w:r>
      <w:r w:rsidR="00905817" w:rsidRPr="00905817">
        <w:rPr>
          <w:position w:val="-12"/>
        </w:rPr>
        <w:object w:dxaOrig="260" w:dyaOrig="360" w14:anchorId="5D1DEF35">
          <v:shape id="_x0000_i2298" type="#_x0000_t75" style="width:14.25pt;height:21.75pt" o:ole="">
            <v:imagedata r:id="rId2567" o:title=""/>
          </v:shape>
          <o:OLEObject Type="Embed" ProgID="Equation.DSMT4" ShapeID="_x0000_i2298" DrawAspect="Content" ObjectID="_1493626322" r:id="rId2568"/>
        </w:object>
      </w:r>
      <w:r>
        <w:t xml:space="preserve"> represents the material response of the isotropic ground substance matrix, while </w:t>
      </w:r>
      <w:r w:rsidR="00905817" w:rsidRPr="00905817">
        <w:rPr>
          <w:position w:val="-12"/>
        </w:rPr>
        <w:object w:dxaOrig="279" w:dyaOrig="360" w14:anchorId="4875B89A">
          <v:shape id="_x0000_i2299" type="#_x0000_t75" style="width:14.25pt;height:21.75pt" o:ole="">
            <v:imagedata r:id="rId2569" o:title=""/>
          </v:shape>
          <o:OLEObject Type="Embed" ProgID="Equation.DSMT4" ShapeID="_x0000_i2299" DrawAspect="Content" ObjectID="_1493626323" r:id="rId2570"/>
        </w:object>
      </w:r>
      <w:r>
        <w:t>represents the contribution from the fiber family. The strain energy of the fiber family is as follows:</w:t>
      </w:r>
    </w:p>
    <w:p w14:paraId="18108A57" w14:textId="3F4C8D6B" w:rsidR="008C7882" w:rsidRDefault="008C7882" w:rsidP="008C7882">
      <w:pPr>
        <w:pStyle w:val="MTDisplayEquation"/>
      </w:pPr>
      <w:r>
        <w:tab/>
      </w:r>
      <w:r w:rsidR="00905817" w:rsidRPr="00905817">
        <w:rPr>
          <w:position w:val="-90"/>
        </w:rPr>
        <w:object w:dxaOrig="3660" w:dyaOrig="1939" w14:anchorId="05D55AD1">
          <v:shape id="_x0000_i2300" type="#_x0000_t75" style="width:180pt;height:93.75pt" o:ole="">
            <v:imagedata r:id="rId2571" o:title=""/>
          </v:shape>
          <o:OLEObject Type="Embed" ProgID="Equation.DSMT4" ShapeID="_x0000_i2300" DrawAspect="Content" ObjectID="_1493626324" r:id="rId257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1662" w:author="rawlins" w:date="2015-05-19T17:23:00Z">
        <w:r w:rsidR="00D3178E">
          <w:rPr>
            <w:noProof/>
          </w:rPr>
          <w:instrText>63</w:instrText>
        </w:r>
      </w:ins>
      <w:ins w:id="1663" w:author="Gerard" w:date="2015-05-06T12:49:00Z">
        <w:del w:id="1664" w:author="rawlins" w:date="2015-05-19T16:10:00Z">
          <w:r w:rsidR="00E3755C" w:rsidDel="00752FD5">
            <w:rPr>
              <w:noProof/>
            </w:rPr>
            <w:delInstrText>58</w:delInstrText>
          </w:r>
        </w:del>
      </w:ins>
      <w:del w:id="1665" w:author="rawlins" w:date="2015-05-19T16:10:00Z">
        <w:r w:rsidR="00567B45" w:rsidDel="00752FD5">
          <w:rPr>
            <w:noProof/>
          </w:rPr>
          <w:delInstrText>52</w:delInstrText>
        </w:r>
      </w:del>
      <w:r w:rsidR="00827503">
        <w:rPr>
          <w:noProof/>
        </w:rPr>
        <w:fldChar w:fldCharType="end"/>
      </w:r>
      <w:r>
        <w:instrText>)</w:instrText>
      </w:r>
      <w:r>
        <w:fldChar w:fldCharType="end"/>
      </w:r>
    </w:p>
    <w:p w14:paraId="4D97F868" w14:textId="0D3376F2" w:rsidR="008C7882" w:rsidRDefault="008C7882" w:rsidP="008C7882">
      <w:r>
        <w:t xml:space="preserve">Here, </w:t>
      </w:r>
      <w:r w:rsidR="00905817" w:rsidRPr="00905817">
        <w:rPr>
          <w:position w:val="-12"/>
        </w:rPr>
        <w:object w:dxaOrig="300" w:dyaOrig="360" w14:anchorId="45DE3A80">
          <v:shape id="_x0000_i2301" type="#_x0000_t75" style="width:14.95pt;height:19pt" o:ole="">
            <v:imagedata r:id="rId2573" o:title=""/>
          </v:shape>
          <o:OLEObject Type="Embed" ProgID="Equation.DSMT4" ShapeID="_x0000_i2301" DrawAspect="Content" ObjectID="_1493626325" r:id="rId2574"/>
        </w:object>
      </w:r>
      <w:r w:rsidR="007B2D9E">
        <w:t xml:space="preserve"> </w:t>
      </w:r>
      <w:r>
        <w:t xml:space="preserve">is the stretch at which the fibers are straightened, </w:t>
      </w:r>
      <w:r w:rsidR="00905817" w:rsidRPr="00905817">
        <w:rPr>
          <w:position w:val="-12"/>
        </w:rPr>
        <w:object w:dxaOrig="300" w:dyaOrig="360" w14:anchorId="2BAFA7B9">
          <v:shape id="_x0000_i2302" type="#_x0000_t75" style="width:14.95pt;height:19pt" o:ole="">
            <v:imagedata r:id="rId2575" o:title=""/>
          </v:shape>
          <o:OLEObject Type="Embed" ProgID="Equation.DSMT4" ShapeID="_x0000_i2302" DrawAspect="Content" ObjectID="_1493626326" r:id="rId2576"/>
        </w:object>
      </w:r>
      <w:r w:rsidR="007B2D9E">
        <w:t xml:space="preserve"> </w:t>
      </w:r>
      <w:r>
        <w:t xml:space="preserve">scales the exponential stresses, </w:t>
      </w:r>
      <w:r w:rsidR="00905817" w:rsidRPr="00905817">
        <w:rPr>
          <w:position w:val="-12"/>
        </w:rPr>
        <w:object w:dxaOrig="300" w:dyaOrig="360" w14:anchorId="0B8CA144">
          <v:shape id="_x0000_i2303" type="#_x0000_t75" style="width:14.95pt;height:19pt" o:ole="">
            <v:imagedata r:id="rId2577" o:title=""/>
          </v:shape>
          <o:OLEObject Type="Embed" ProgID="Equation.DSMT4" ShapeID="_x0000_i2303" DrawAspect="Content" ObjectID="_1493626327" r:id="rId2578"/>
        </w:object>
      </w:r>
      <w:r w:rsidR="007B2D9E">
        <w:t xml:space="preserve"> </w:t>
      </w:r>
      <w:r>
        <w:t xml:space="preserve">is the rate of uncrimping of the fibers, and </w:t>
      </w:r>
      <w:r w:rsidR="00905817" w:rsidRPr="00905817">
        <w:rPr>
          <w:position w:val="-12"/>
        </w:rPr>
        <w:object w:dxaOrig="300" w:dyaOrig="360" w14:anchorId="2C1C74ED">
          <v:shape id="_x0000_i2304" type="#_x0000_t75" style="width:14.95pt;height:19pt" o:ole="">
            <v:imagedata r:id="rId2579" o:title=""/>
          </v:shape>
          <o:OLEObject Type="Embed" ProgID="Equation.DSMT4" ShapeID="_x0000_i2304" DrawAspect="Content" ObjectID="_1493626328" r:id="rId2580"/>
        </w:object>
      </w:r>
      <w:r w:rsidR="007B2D9E">
        <w:t xml:space="preserve"> </w:t>
      </w:r>
      <w:r>
        <w:t xml:space="preserve">is the modulus of the straightened fibers. </w:t>
      </w:r>
      <w:r w:rsidR="00905817" w:rsidRPr="00905817">
        <w:rPr>
          <w:position w:val="-12"/>
        </w:rPr>
        <w:object w:dxaOrig="300" w:dyaOrig="360" w14:anchorId="1D5539CD">
          <v:shape id="_x0000_i2305" type="#_x0000_t75" style="width:14.95pt;height:19pt" o:ole="">
            <v:imagedata r:id="rId2581" o:title=""/>
          </v:shape>
          <o:OLEObject Type="Embed" ProgID="Equation.DSMT4" ShapeID="_x0000_i2305" DrawAspect="Content" ObjectID="_1493626329" r:id="rId2582"/>
        </w:object>
      </w:r>
      <w:r w:rsidR="007B2D9E">
        <w:t xml:space="preserve"> </w:t>
      </w:r>
      <w:r>
        <w:t xml:space="preserve">is determined from the requirement that the stress is continuous at </w:t>
      </w:r>
      <w:r w:rsidR="00905817" w:rsidRPr="00905817">
        <w:rPr>
          <w:position w:val="-12"/>
        </w:rPr>
        <w:object w:dxaOrig="300" w:dyaOrig="360" w14:anchorId="68162839">
          <v:shape id="_x0000_i2306" type="#_x0000_t75" style="width:14.95pt;height:19pt" o:ole="">
            <v:imagedata r:id="rId2583" o:title=""/>
          </v:shape>
          <o:OLEObject Type="Embed" ProgID="Equation.DSMT4" ShapeID="_x0000_i2306" DrawAspect="Content" ObjectID="_1493626330" r:id="rId2584"/>
        </w:object>
      </w:r>
      <w:r>
        <w:t>.</w:t>
      </w:r>
    </w:p>
    <w:p w14:paraId="5A218E96" w14:textId="77777777" w:rsidR="008C7882" w:rsidRPr="00D616EF" w:rsidRDefault="008C7882" w:rsidP="008C7882"/>
    <w:p w14:paraId="54680468" w14:textId="13C362CE" w:rsidR="008C7882" w:rsidRDefault="008C7882" w:rsidP="008C7882">
      <w:r>
        <w:t xml:space="preserve">This material model uses a three-field element formulation, interpolating displacements as linear field variables and pressure and volume ratio as piecewise constant on each element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hyperlink w:anchor="_ENREF_31" w:tooltip="Simo, 1991 #11" w:history="1">
        <w:r w:rsidR="00214E15">
          <w:rPr>
            <w:noProof/>
          </w:rPr>
          <w:t>31</w:t>
        </w:r>
      </w:hyperlink>
      <w:r w:rsidR="00A56950">
        <w:rPr>
          <w:noProof/>
        </w:rPr>
        <w:t>]</w:t>
      </w:r>
      <w:r>
        <w:fldChar w:fldCharType="end"/>
      </w:r>
      <w:r>
        <w:t>.</w:t>
      </w:r>
    </w:p>
    <w:p w14:paraId="357DE38C" w14:textId="77777777" w:rsidR="00C5691A" w:rsidRDefault="00C5691A" w:rsidP="008C7882"/>
    <w:p w14:paraId="398F3C90" w14:textId="77777777" w:rsidR="00C5691A" w:rsidRDefault="00C5691A" w:rsidP="008F4203">
      <w:pPr>
        <w:pStyle w:val="Heading3"/>
      </w:pPr>
      <w:bookmarkStart w:id="1666" w:name="_Toc289032588"/>
      <w:r>
        <w:lastRenderedPageBreak/>
        <w:t>Ellipsoidal Fiber Distribution</w:t>
      </w:r>
      <w:bookmarkEnd w:id="1666"/>
    </w:p>
    <w:p w14:paraId="47133DD3" w14:textId="2AED8A4B" w:rsidR="00C5691A" w:rsidRDefault="00C5691A" w:rsidP="00C5691A">
      <w:r>
        <w:t xml:space="preserve">This constitutive model describes a material that is composed of an ellipsoidal continuous fiber distribution in an uncoupled formulation. The </w:t>
      </w:r>
      <w:r w:rsidR="00437785">
        <w:t xml:space="preserve">deviatoric part of the </w:t>
      </w:r>
      <w:r>
        <w:t>stress is given by</w:t>
      </w:r>
      <w:r w:rsidR="007412C6">
        <w:t xml:space="preserve"> </w:t>
      </w:r>
      <w:r w:rsidR="007412C6">
        <w:fldChar w:fldCharType="begin">
          <w:fldData xml:space="preserve">PEVuZE5vdGU+PENpdGU+PEF1dGhvcj5BdGVzaGlhbjwvQXV0aG9yPjxZZWFyPjIwMDc8L1llYXI+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=
</w:fldData>
        </w:fldChar>
      </w:r>
      <w:r w:rsidR="00F119D4">
        <w:instrText xml:space="preserve"> ADDIN EN.CITE </w:instrText>
      </w:r>
      <w:r w:rsidR="00F119D4">
        <w:fldChar w:fldCharType="begin">
          <w:fldData xml:space="preserve">PEVuZE5vdGU+PENpdGU+PEF1dGhvcj5BdGVzaGlhbjwvQXV0aG9yPjxZZWFyPjIwMDc8L1llYXI+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=
</w:fldData>
        </w:fldChar>
      </w:r>
      <w:r w:rsidR="00F119D4">
        <w:instrText xml:space="preserve"> ADDIN EN.CITE.DATA </w:instrText>
      </w:r>
      <w:r w:rsidR="00F119D4">
        <w:fldChar w:fldCharType="end"/>
      </w:r>
      <w:r w:rsidR="007412C6">
        <w:fldChar w:fldCharType="separate"/>
      </w:r>
      <w:r w:rsidR="00A56950">
        <w:rPr>
          <w:noProof/>
        </w:rPr>
        <w:t>[</w:t>
      </w:r>
      <w:hyperlink w:anchor="_ENREF_35" w:tooltip="Ateshian, 2009 #46" w:history="1">
        <w:r w:rsidR="00214E15">
          <w:rPr>
            <w:noProof/>
          </w:rPr>
          <w:t>35</w:t>
        </w:r>
      </w:hyperlink>
      <w:r w:rsidR="00A56950">
        <w:rPr>
          <w:noProof/>
        </w:rPr>
        <w:t xml:space="preserve">, </w:t>
      </w:r>
      <w:hyperlink w:anchor="_ENREF_41" w:tooltip="Ateshian, 2007 #47" w:history="1">
        <w:r w:rsidR="00214E15">
          <w:rPr>
            <w:noProof/>
          </w:rPr>
          <w:t>41</w:t>
        </w:r>
      </w:hyperlink>
      <w:r w:rsidR="00A56950">
        <w:rPr>
          <w:noProof/>
        </w:rPr>
        <w:t xml:space="preserve">, </w:t>
      </w:r>
      <w:hyperlink w:anchor="_ENREF_42" w:tooltip="Lanir, 1983 #48" w:history="1">
        <w:r w:rsidR="00214E15">
          <w:rPr>
            <w:noProof/>
          </w:rPr>
          <w:t>42</w:t>
        </w:r>
      </w:hyperlink>
      <w:r w:rsidR="00A56950">
        <w:rPr>
          <w:noProof/>
        </w:rPr>
        <w:t>]</w:t>
      </w:r>
      <w:r w:rsidR="007412C6">
        <w:fldChar w:fldCharType="end"/>
      </w:r>
      <w:r>
        <w:t>,</w:t>
      </w:r>
    </w:p>
    <w:p w14:paraId="48379581" w14:textId="2B646DBF" w:rsidR="00C5691A" w:rsidRDefault="00D77B42" w:rsidP="00D77B42">
      <w:pPr>
        <w:pStyle w:val="MTDisplayEquation"/>
      </w:pPr>
      <w:r>
        <w:tab/>
      </w:r>
      <w:r w:rsidR="00905817" w:rsidRPr="00905817">
        <w:rPr>
          <w:position w:val="-18"/>
        </w:rPr>
        <w:object w:dxaOrig="3640" w:dyaOrig="520" w14:anchorId="705906F1">
          <v:shape id="_x0000_i2307" type="#_x0000_t75" style="width:183.4pt;height:25.8pt" o:ole="">
            <v:imagedata r:id="rId2585" o:title=""/>
          </v:shape>
          <o:OLEObject Type="Embed" ProgID="Equation.DSMT4" ShapeID="_x0000_i2307" DrawAspect="Content" ObjectID="_1493626331" r:id="rId2586"/>
        </w:object>
      </w:r>
      <w:r w:rsidR="00863541">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1667" w:author="rawlins" w:date="2015-05-19T17:23:00Z">
        <w:r w:rsidR="00D3178E">
          <w:rPr>
            <w:noProof/>
          </w:rPr>
          <w:instrText>64</w:instrText>
        </w:r>
      </w:ins>
      <w:ins w:id="1668" w:author="Gerard" w:date="2015-05-06T12:49:00Z">
        <w:del w:id="1669" w:author="rawlins" w:date="2015-05-19T16:10:00Z">
          <w:r w:rsidR="00E3755C" w:rsidDel="00752FD5">
            <w:rPr>
              <w:noProof/>
            </w:rPr>
            <w:delInstrText>59</w:delInstrText>
          </w:r>
        </w:del>
      </w:ins>
      <w:del w:id="1670" w:author="rawlins" w:date="2015-05-19T16:10:00Z">
        <w:r w:rsidR="00567B45" w:rsidDel="00752FD5">
          <w:rPr>
            <w:noProof/>
          </w:rPr>
          <w:delInstrText>53</w:delInstrText>
        </w:r>
      </w:del>
      <w:r w:rsidR="00827503">
        <w:rPr>
          <w:noProof/>
        </w:rPr>
        <w:fldChar w:fldCharType="end"/>
      </w:r>
      <w:r>
        <w:instrText>)</w:instrText>
      </w:r>
      <w:r>
        <w:fldChar w:fldCharType="end"/>
      </w:r>
    </w:p>
    <w:p w14:paraId="176F4524" w14:textId="77777777" w:rsidR="00863541" w:rsidRDefault="00863541" w:rsidP="002C3797">
      <w:r>
        <w:t>and the</w:t>
      </w:r>
      <w:r w:rsidR="00437785">
        <w:t xml:space="preserve"> corresponding</w:t>
      </w:r>
      <w:r>
        <w:t xml:space="preserve"> elasticity tensor is</w:t>
      </w:r>
    </w:p>
    <w:p w14:paraId="22BC304D" w14:textId="4F55DE15" w:rsidR="00863541" w:rsidRDefault="00863541" w:rsidP="009773FE">
      <w:pPr>
        <w:pStyle w:val="MTDisplayEquation"/>
      </w:pPr>
      <w:r>
        <w:tab/>
      </w:r>
      <w:r w:rsidR="00905817" w:rsidRPr="00905817">
        <w:rPr>
          <w:position w:val="-18"/>
        </w:rPr>
        <w:object w:dxaOrig="3519" w:dyaOrig="520" w14:anchorId="482558F9">
          <v:shape id="_x0000_i2308" type="#_x0000_t75" style="width:176.6pt;height:25.8pt" o:ole="">
            <v:imagedata r:id="rId2587" o:title=""/>
          </v:shape>
          <o:OLEObject Type="Embed" ProgID="Equation.DSMT4" ShapeID="_x0000_i2308" DrawAspect="Content" ObjectID="_1493626332" r:id="rId258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1671" w:author="rawlins" w:date="2015-05-19T17:23:00Z">
        <w:r w:rsidR="00D3178E">
          <w:rPr>
            <w:noProof/>
          </w:rPr>
          <w:instrText>65</w:instrText>
        </w:r>
      </w:ins>
      <w:ins w:id="1672" w:author="Gerard" w:date="2015-05-06T12:49:00Z">
        <w:del w:id="1673" w:author="rawlins" w:date="2015-05-19T16:10:00Z">
          <w:r w:rsidR="00E3755C" w:rsidDel="00752FD5">
            <w:rPr>
              <w:noProof/>
            </w:rPr>
            <w:delInstrText>60</w:delInstrText>
          </w:r>
        </w:del>
      </w:ins>
      <w:del w:id="1674" w:author="rawlins" w:date="2015-05-19T16:10:00Z">
        <w:r w:rsidR="00567B45" w:rsidDel="00752FD5">
          <w:rPr>
            <w:noProof/>
          </w:rPr>
          <w:delInstrText>54</w:delInstrText>
        </w:r>
      </w:del>
      <w:r w:rsidR="00827503">
        <w:rPr>
          <w:noProof/>
        </w:rPr>
        <w:fldChar w:fldCharType="end"/>
      </w:r>
      <w:r>
        <w:instrText>)</w:instrText>
      </w:r>
      <w:r>
        <w:fldChar w:fldCharType="end"/>
      </w:r>
    </w:p>
    <w:p w14:paraId="2895B29F" w14:textId="2F8BF822" w:rsidR="002C3797" w:rsidRDefault="00905817" w:rsidP="002C3797">
      <w:r w:rsidRPr="00905817">
        <w:rPr>
          <w:position w:val="-12"/>
        </w:rPr>
        <w:object w:dxaOrig="1760" w:dyaOrig="400" w14:anchorId="35277BA6">
          <v:shape id="_x0000_i2309" type="#_x0000_t75" style="width:87.6pt;height:19.7pt" o:ole="">
            <v:imagedata r:id="rId2589" o:title=""/>
          </v:shape>
          <o:OLEObject Type="Embed" ProgID="Equation.DSMT4" ShapeID="_x0000_i2309" DrawAspect="Content" ObjectID="_1493626333" r:id="rId2590"/>
        </w:object>
      </w:r>
      <w:r w:rsidR="00F73358">
        <w:t xml:space="preserve"> </w:t>
      </w:r>
      <w:r w:rsidR="002C3797">
        <w:t xml:space="preserve">is the square of the fiber stretch </w:t>
      </w:r>
      <w:r w:rsidRPr="00905817">
        <w:rPr>
          <w:position w:val="-4"/>
        </w:rPr>
        <w:object w:dxaOrig="220" w:dyaOrig="260" w14:anchorId="1E1832F5">
          <v:shape id="_x0000_i2310" type="#_x0000_t75" style="width:10.85pt;height:12.9pt" o:ole="">
            <v:imagedata r:id="rId2591" o:title=""/>
          </v:shape>
          <o:OLEObject Type="Embed" ProgID="Equation.DSMT4" ShapeID="_x0000_i2310" DrawAspect="Content" ObjectID="_1493626334" r:id="rId2592"/>
        </w:object>
      </w:r>
      <w:r w:rsidR="002C3797">
        <w:t xml:space="preserve">, </w:t>
      </w:r>
      <w:r w:rsidRPr="00905817">
        <w:rPr>
          <w:position w:val="-6"/>
        </w:rPr>
        <w:object w:dxaOrig="260" w:dyaOrig="279" w14:anchorId="5BE145BC">
          <v:shape id="_x0000_i2311" type="#_x0000_t75" style="width:12.9pt;height:14.25pt" o:ole="">
            <v:imagedata r:id="rId2593" o:title=""/>
          </v:shape>
          <o:OLEObject Type="Embed" ProgID="Equation.DSMT4" ShapeID="_x0000_i2311" DrawAspect="Content" ObjectID="_1493626335" r:id="rId2594"/>
        </w:object>
      </w:r>
      <w:r w:rsidR="00F73358">
        <w:t xml:space="preserve"> </w:t>
      </w:r>
      <w:r w:rsidR="002C3797">
        <w:t xml:space="preserve">is the unit vector along the fiber direction (in the reference configuration), which in spherical angles is directed along </w:t>
      </w:r>
      <w:r w:rsidRPr="00905817">
        <w:rPr>
          <w:position w:val="-14"/>
        </w:rPr>
        <w:object w:dxaOrig="620" w:dyaOrig="400" w14:anchorId="5B05423F">
          <v:shape id="_x0000_i2312" type="#_x0000_t75" style="width:30.55pt;height:19.7pt" o:ole="">
            <v:imagedata r:id="rId2595" o:title=""/>
          </v:shape>
          <o:OLEObject Type="Embed" ProgID="Equation.DSMT4" ShapeID="_x0000_i2312" DrawAspect="Content" ObjectID="_1493626336" r:id="rId2596"/>
        </w:object>
      </w:r>
      <w:r w:rsidR="002C3797">
        <w:t xml:space="preserve">, </w:t>
      </w:r>
      <w:r w:rsidRPr="00905817">
        <w:rPr>
          <w:position w:val="-12"/>
        </w:rPr>
        <w:object w:dxaOrig="1260" w:dyaOrig="400" w14:anchorId="40ED9A0C">
          <v:shape id="_x0000_i2313" type="#_x0000_t75" style="width:63.15pt;height:19.7pt" o:ole="">
            <v:imagedata r:id="rId2597" o:title=""/>
          </v:shape>
          <o:OLEObject Type="Embed" ProgID="Equation.DSMT4" ShapeID="_x0000_i2313" DrawAspect="Content" ObjectID="_1493626337" r:id="rId2598"/>
        </w:object>
      </w:r>
      <w:r w:rsidR="002C3797">
        <w:t xml:space="preserve"> and </w:t>
      </w:r>
      <w:r w:rsidRPr="00905817">
        <w:rPr>
          <w:position w:val="-14"/>
        </w:rPr>
        <w:object w:dxaOrig="600" w:dyaOrig="400" w14:anchorId="7CEC3E03">
          <v:shape id="_x0000_i2314" type="#_x0000_t75" style="width:29.9pt;height:19.7pt" o:ole="">
            <v:imagedata r:id="rId2599" o:title=""/>
          </v:shape>
          <o:OLEObject Type="Embed" ProgID="Equation.DSMT4" ShapeID="_x0000_i2314" DrawAspect="Content" ObjectID="_1493626338" r:id="rId2600"/>
        </w:object>
      </w:r>
      <w:r w:rsidR="002C3797">
        <w:t xml:space="preserve"> is the unit step function that enforces the tension-only contribution. The fiber stress is determined from a fiber strain energy function in the usual manner</w:t>
      </w:r>
      <w:r w:rsidR="00FB3B8D">
        <w:t>:</w:t>
      </w:r>
    </w:p>
    <w:p w14:paraId="11F23D87" w14:textId="4CFD2119" w:rsidR="002C3797" w:rsidRDefault="00D77B42" w:rsidP="00D77B42">
      <w:pPr>
        <w:pStyle w:val="MTDisplayEquation"/>
      </w:pPr>
      <w:r>
        <w:tab/>
      </w:r>
      <w:r w:rsidR="00905817" w:rsidRPr="00905817">
        <w:rPr>
          <w:position w:val="-30"/>
        </w:rPr>
        <w:object w:dxaOrig="2120" w:dyaOrig="720" w14:anchorId="48391B2A">
          <v:shape id="_x0000_i2315" type="#_x0000_t75" style="width:106.65pt;height:36.7pt" o:ole="">
            <v:imagedata r:id="rId2601" o:title=""/>
          </v:shape>
          <o:OLEObject Type="Embed" ProgID="Equation.DSMT4" ShapeID="_x0000_i2315" DrawAspect="Content" ObjectID="_1493626339" r:id="rId2602"/>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w:instrText>
      </w:r>
      <w:r w:rsidR="00827503">
        <w:instrText xml:space="preserve">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1675" w:author="rawlins" w:date="2015-05-19T17:23:00Z">
        <w:r w:rsidR="00D3178E">
          <w:rPr>
            <w:noProof/>
          </w:rPr>
          <w:instrText>66</w:instrText>
        </w:r>
      </w:ins>
      <w:ins w:id="1676" w:author="Gerard" w:date="2015-05-06T12:49:00Z">
        <w:del w:id="1677" w:author="rawlins" w:date="2015-05-19T16:10:00Z">
          <w:r w:rsidR="00E3755C" w:rsidDel="00752FD5">
            <w:rPr>
              <w:noProof/>
            </w:rPr>
            <w:delInstrText>61</w:delInstrText>
          </w:r>
        </w:del>
      </w:ins>
      <w:del w:id="1678" w:author="rawlins" w:date="2015-05-19T16:10:00Z">
        <w:r w:rsidR="00567B45" w:rsidDel="00752FD5">
          <w:rPr>
            <w:noProof/>
          </w:rPr>
          <w:delInstrText>55</w:delInstrText>
        </w:r>
      </w:del>
      <w:r w:rsidR="00827503">
        <w:rPr>
          <w:noProof/>
        </w:rPr>
        <w:fldChar w:fldCharType="end"/>
      </w:r>
      <w:r>
        <w:instrText>)</w:instrText>
      </w:r>
      <w:r>
        <w:fldChar w:fldCharType="end"/>
      </w:r>
    </w:p>
    <w:p w14:paraId="152F2DA0" w14:textId="77777777" w:rsidR="00863541" w:rsidRDefault="00863541" w:rsidP="002C3797">
      <w:r>
        <w:t>whereas the fiber elasticity tensor is</w:t>
      </w:r>
    </w:p>
    <w:p w14:paraId="4DF614D6" w14:textId="47FD3183" w:rsidR="00863541" w:rsidRDefault="00863541" w:rsidP="00A46710">
      <w:pPr>
        <w:pStyle w:val="MTDisplayEquation"/>
      </w:pPr>
      <w:r>
        <w:tab/>
      </w:r>
      <w:r w:rsidR="00905817" w:rsidRPr="00905817">
        <w:rPr>
          <w:position w:val="-30"/>
        </w:rPr>
        <w:object w:dxaOrig="3000" w:dyaOrig="720" w14:anchorId="04C3232F">
          <v:shape id="_x0000_i2316" type="#_x0000_t75" style="width:150.1pt;height:36.7pt" o:ole="">
            <v:imagedata r:id="rId2603" o:title=""/>
          </v:shape>
          <o:OLEObject Type="Embed" ProgID="Equation.DSMT4" ShapeID="_x0000_i2316" DrawAspect="Content" ObjectID="_1493626340" r:id="rId2604"/>
        </w:object>
      </w:r>
      <w:r w:rsidR="007D2D1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1679" w:author="rawlins" w:date="2015-05-19T17:23:00Z">
        <w:r w:rsidR="00D3178E">
          <w:rPr>
            <w:noProof/>
          </w:rPr>
          <w:instrText>67</w:instrText>
        </w:r>
      </w:ins>
      <w:ins w:id="1680" w:author="Gerard" w:date="2015-05-06T12:49:00Z">
        <w:del w:id="1681" w:author="rawlins" w:date="2015-05-19T16:10:00Z">
          <w:r w:rsidR="00E3755C" w:rsidDel="00752FD5">
            <w:rPr>
              <w:noProof/>
            </w:rPr>
            <w:delInstrText>62</w:delInstrText>
          </w:r>
        </w:del>
      </w:ins>
      <w:del w:id="1682" w:author="rawlins" w:date="2015-05-19T16:10:00Z">
        <w:r w:rsidR="00567B45" w:rsidDel="00752FD5">
          <w:rPr>
            <w:noProof/>
          </w:rPr>
          <w:delInstrText>56</w:delInstrText>
        </w:r>
      </w:del>
      <w:r w:rsidR="00827503">
        <w:rPr>
          <w:noProof/>
        </w:rPr>
        <w:fldChar w:fldCharType="end"/>
      </w:r>
      <w:r>
        <w:instrText>)</w:instrText>
      </w:r>
      <w:r>
        <w:fldChar w:fldCharType="end"/>
      </w:r>
    </w:p>
    <w:p w14:paraId="748A3B0B" w14:textId="77777777" w:rsidR="002C3797" w:rsidRDefault="002C3797" w:rsidP="002C3797">
      <w:r>
        <w:t>where in this material</w:t>
      </w:r>
    </w:p>
    <w:p w14:paraId="76080503" w14:textId="6ADE4BB7" w:rsidR="002C3797" w:rsidRDefault="00D77B42" w:rsidP="00D77B42">
      <w:pPr>
        <w:pStyle w:val="MTDisplayEquation"/>
      </w:pPr>
      <w:r>
        <w:tab/>
      </w:r>
      <w:r w:rsidR="00905817" w:rsidRPr="00905817">
        <w:rPr>
          <w:position w:val="-16"/>
        </w:rPr>
        <w:object w:dxaOrig="2620" w:dyaOrig="499" w14:anchorId="38F9C463">
          <v:shape id="_x0000_i2317" type="#_x0000_t75" style="width:129.75pt;height:21.75pt" o:ole="">
            <v:imagedata r:id="rId2605" o:title=""/>
          </v:shape>
          <o:OLEObject Type="Embed" ProgID="Equation.DSMT4" ShapeID="_x0000_i2317" DrawAspect="Content" ObjectID="_1493626341" r:id="rId2606"/>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1683" w:author="rawlins" w:date="2015-05-19T17:23:00Z">
        <w:r w:rsidR="00D3178E">
          <w:rPr>
            <w:noProof/>
          </w:rPr>
          <w:instrText>68</w:instrText>
        </w:r>
      </w:ins>
      <w:ins w:id="1684" w:author="Gerard" w:date="2015-05-06T12:49:00Z">
        <w:del w:id="1685" w:author="rawlins" w:date="2015-05-19T16:10:00Z">
          <w:r w:rsidR="00E3755C" w:rsidDel="00752FD5">
            <w:rPr>
              <w:noProof/>
            </w:rPr>
            <w:delInstrText>63</w:delInstrText>
          </w:r>
        </w:del>
      </w:ins>
      <w:del w:id="1686" w:author="rawlins" w:date="2015-05-19T16:10:00Z">
        <w:r w:rsidR="00567B45" w:rsidDel="00752FD5">
          <w:rPr>
            <w:noProof/>
          </w:rPr>
          <w:delInstrText>57</w:delInstrText>
        </w:r>
      </w:del>
      <w:r w:rsidR="00827503">
        <w:rPr>
          <w:noProof/>
        </w:rPr>
        <w:fldChar w:fldCharType="end"/>
      </w:r>
      <w:r>
        <w:instrText>)</w:instrText>
      </w:r>
      <w:r>
        <w:fldChar w:fldCharType="end"/>
      </w:r>
    </w:p>
    <w:p w14:paraId="2CB53336" w14:textId="425632EB" w:rsidR="002C3797" w:rsidRDefault="002C3797" w:rsidP="002C3797">
      <w:r>
        <w:t xml:space="preserve">The materials parameters </w:t>
      </w:r>
      <w:r w:rsidR="00905817" w:rsidRPr="00905817">
        <w:rPr>
          <w:position w:val="-10"/>
        </w:rPr>
        <w:object w:dxaOrig="240" w:dyaOrig="320" w14:anchorId="15737C64">
          <v:shape id="_x0000_i2318" type="#_x0000_t75" style="width:14.25pt;height:14.25pt" o:ole="">
            <v:imagedata r:id="rId2607" o:title=""/>
          </v:shape>
          <o:OLEObject Type="Embed" ProgID="Equation.DSMT4" ShapeID="_x0000_i2318" DrawAspect="Content" ObjectID="_1493626342" r:id="rId2608"/>
        </w:object>
      </w:r>
      <w:r w:rsidR="00F73358">
        <w:t xml:space="preserve"> </w:t>
      </w:r>
      <w:r>
        <w:t xml:space="preserve">and </w:t>
      </w:r>
      <w:r w:rsidR="00905817" w:rsidRPr="00905817">
        <w:rPr>
          <w:position w:val="-10"/>
        </w:rPr>
        <w:object w:dxaOrig="200" w:dyaOrig="320" w14:anchorId="154C6DF3">
          <v:shape id="_x0000_i2319" type="#_x0000_t75" style="width:7.45pt;height:14.25pt" o:ole="">
            <v:imagedata r:id="rId2609" o:title=""/>
          </v:shape>
          <o:OLEObject Type="Embed" ProgID="Equation.DSMT4" ShapeID="_x0000_i2319" DrawAspect="Content" ObjectID="_1493626343" r:id="rId2610"/>
        </w:object>
      </w:r>
      <w:r w:rsidR="00F73358">
        <w:t xml:space="preserve"> </w:t>
      </w:r>
      <w:r>
        <w:t>are determined from:</w:t>
      </w:r>
    </w:p>
    <w:p w14:paraId="3E7A607B" w14:textId="77777777" w:rsidR="002C3797" w:rsidRDefault="002C3797" w:rsidP="002C3797"/>
    <w:p w14:paraId="77D41B8F" w14:textId="3B6A6133" w:rsidR="002C3797" w:rsidRDefault="00D77B42" w:rsidP="00D77B42">
      <w:pPr>
        <w:pStyle w:val="MTDisplayEquation"/>
      </w:pPr>
      <w:r>
        <w:tab/>
      </w:r>
      <w:r w:rsidR="00905817" w:rsidRPr="00905817">
        <w:rPr>
          <w:position w:val="-76"/>
        </w:rPr>
        <w:object w:dxaOrig="4880" w:dyaOrig="1640" w14:anchorId="790A2F22">
          <v:shape id="_x0000_i2320" type="#_x0000_t75" style="width:244.55pt;height:79.45pt" o:ole="">
            <v:imagedata r:id="rId2611" o:title=""/>
          </v:shape>
          <o:OLEObject Type="Embed" ProgID="Equation.DSMT4" ShapeID="_x0000_i2320" DrawAspect="Content" ObjectID="_1493626344" r:id="rId261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1687" w:author="rawlins" w:date="2015-05-19T17:23:00Z">
        <w:r w:rsidR="00D3178E">
          <w:rPr>
            <w:noProof/>
          </w:rPr>
          <w:instrText>69</w:instrText>
        </w:r>
      </w:ins>
      <w:ins w:id="1688" w:author="Gerard" w:date="2015-05-06T12:49:00Z">
        <w:del w:id="1689" w:author="rawlins" w:date="2015-05-19T16:10:00Z">
          <w:r w:rsidR="00E3755C" w:rsidDel="00752FD5">
            <w:rPr>
              <w:noProof/>
            </w:rPr>
            <w:delInstrText>64</w:delInstrText>
          </w:r>
        </w:del>
      </w:ins>
      <w:del w:id="1690" w:author="rawlins" w:date="2015-05-19T16:10:00Z">
        <w:r w:rsidR="00567B45" w:rsidDel="00752FD5">
          <w:rPr>
            <w:noProof/>
          </w:rPr>
          <w:delInstrText>58</w:delInstrText>
        </w:r>
      </w:del>
      <w:r w:rsidR="00827503">
        <w:rPr>
          <w:noProof/>
        </w:rPr>
        <w:fldChar w:fldCharType="end"/>
      </w:r>
      <w:r>
        <w:instrText>)</w:instrText>
      </w:r>
      <w:r>
        <w:fldChar w:fldCharType="end"/>
      </w:r>
    </w:p>
    <w:p w14:paraId="1F3224BA" w14:textId="77777777" w:rsidR="002C3797" w:rsidRDefault="002C3797" w:rsidP="002C3797">
      <w:r>
        <w:t>Since fibers can only sustain tension, this material is not stable on its own. It must be combined with a material that acts as the ground matrix. The total stress is then given by the sum of the fiber stress and the ground matrix stress</w:t>
      </w:r>
      <w:r w:rsidR="00E93F61">
        <w:t>:</w:t>
      </w:r>
    </w:p>
    <w:p w14:paraId="61B7BD13" w14:textId="70471BD3" w:rsidR="00B30137" w:rsidRDefault="00D77B42" w:rsidP="00D77B42">
      <w:pPr>
        <w:pStyle w:val="MTDisplayEquation"/>
      </w:pPr>
      <w:r>
        <w:tab/>
      </w:r>
      <w:r w:rsidR="00905817" w:rsidRPr="00905817">
        <w:rPr>
          <w:position w:val="-10"/>
        </w:rPr>
        <w:object w:dxaOrig="1219" w:dyaOrig="380" w14:anchorId="61FA5A35">
          <v:shape id="_x0000_i2321" type="#_x0000_t75" style="width:57.75pt;height:21.75pt" o:ole="">
            <v:imagedata r:id="rId2613" o:title=""/>
          </v:shape>
          <o:OLEObject Type="Embed" ProgID="Equation.DSMT4" ShapeID="_x0000_i2321" DrawAspect="Content" ObjectID="_1493626345" r:id="rId2614"/>
        </w:object>
      </w:r>
      <w:r w:rsidR="00E93F61">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w:instrText>
      </w:r>
      <w:r w:rsidR="00827503">
        <w:instrText xml:space="preserve">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1691" w:author="rawlins" w:date="2015-05-19T17:23:00Z">
        <w:r w:rsidR="00D3178E">
          <w:rPr>
            <w:noProof/>
          </w:rPr>
          <w:instrText>70</w:instrText>
        </w:r>
      </w:ins>
      <w:ins w:id="1692" w:author="Gerard" w:date="2015-05-06T12:49:00Z">
        <w:del w:id="1693" w:author="rawlins" w:date="2015-05-19T16:10:00Z">
          <w:r w:rsidR="00E3755C" w:rsidDel="00752FD5">
            <w:rPr>
              <w:noProof/>
            </w:rPr>
            <w:delInstrText>65</w:delInstrText>
          </w:r>
        </w:del>
      </w:ins>
      <w:del w:id="1694" w:author="rawlins" w:date="2015-05-19T16:10:00Z">
        <w:r w:rsidR="00567B45" w:rsidDel="00752FD5">
          <w:rPr>
            <w:noProof/>
          </w:rPr>
          <w:delInstrText>59</w:delInstrText>
        </w:r>
      </w:del>
      <w:r w:rsidR="00827503">
        <w:rPr>
          <w:noProof/>
        </w:rPr>
        <w:fldChar w:fldCharType="end"/>
      </w:r>
      <w:r>
        <w:instrText>)</w:instrText>
      </w:r>
      <w:r>
        <w:fldChar w:fldCharType="end"/>
      </w:r>
    </w:p>
    <w:p w14:paraId="60DD6302" w14:textId="77777777" w:rsidR="00B30137" w:rsidRDefault="00C56E50" w:rsidP="008F4203">
      <w:pPr>
        <w:pStyle w:val="Heading3"/>
      </w:pPr>
      <w:bookmarkStart w:id="1695" w:name="_Toc289032589"/>
      <w:r>
        <w:t xml:space="preserve">Fiber with </w:t>
      </w:r>
      <w:r w:rsidR="0081541F">
        <w:t>E</w:t>
      </w:r>
      <w:r>
        <w:t>xponential Power law</w:t>
      </w:r>
      <w:bookmarkEnd w:id="1695"/>
    </w:p>
    <w:p w14:paraId="282C2D27" w14:textId="77777777" w:rsidR="00C56E50" w:rsidRDefault="00C56E50" w:rsidP="00C56E50">
      <w:r>
        <w:t>This material model describes a constitutive model for fibers, where a single fiber family follows an exponential power law strain energy function.</w:t>
      </w:r>
      <w:r w:rsidR="00E22F0B">
        <w:t xml:space="preserve">  The deviatoric part of the Cauchy stress is given by:</w:t>
      </w:r>
    </w:p>
    <w:p w14:paraId="41CCFA73" w14:textId="1261D18F" w:rsidR="00C56E50" w:rsidRDefault="00D77B42" w:rsidP="00D77B42">
      <w:pPr>
        <w:pStyle w:val="MTDisplayEquation"/>
      </w:pPr>
      <w:r>
        <w:tab/>
      </w:r>
      <w:r w:rsidR="00905817" w:rsidRPr="00905817">
        <w:rPr>
          <w:position w:val="-30"/>
        </w:rPr>
        <w:object w:dxaOrig="2960" w:dyaOrig="720" w14:anchorId="35887DFD">
          <v:shape id="_x0000_i2322" type="#_x0000_t75" style="width:151.45pt;height:36pt" o:ole="">
            <v:imagedata r:id="rId2615" o:title=""/>
          </v:shape>
          <o:OLEObject Type="Embed" ProgID="Equation.DSMT4" ShapeID="_x0000_i2322" DrawAspect="Content" ObjectID="_1493626346" r:id="rId2616"/>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1696" w:author="rawlins" w:date="2015-05-19T17:23:00Z">
        <w:r w:rsidR="00D3178E">
          <w:rPr>
            <w:noProof/>
          </w:rPr>
          <w:instrText>71</w:instrText>
        </w:r>
      </w:ins>
      <w:ins w:id="1697" w:author="Gerard" w:date="2015-05-06T12:49:00Z">
        <w:del w:id="1698" w:author="rawlins" w:date="2015-05-19T16:10:00Z">
          <w:r w:rsidR="00E3755C" w:rsidDel="00752FD5">
            <w:rPr>
              <w:noProof/>
            </w:rPr>
            <w:delInstrText>66</w:delInstrText>
          </w:r>
        </w:del>
      </w:ins>
      <w:del w:id="1699" w:author="rawlins" w:date="2015-05-19T16:10:00Z">
        <w:r w:rsidR="00567B45" w:rsidDel="00752FD5">
          <w:rPr>
            <w:noProof/>
          </w:rPr>
          <w:delInstrText>60</w:delInstrText>
        </w:r>
      </w:del>
      <w:r w:rsidR="00827503">
        <w:rPr>
          <w:noProof/>
        </w:rPr>
        <w:fldChar w:fldCharType="end"/>
      </w:r>
      <w:r>
        <w:instrText>)</w:instrText>
      </w:r>
      <w:r>
        <w:fldChar w:fldCharType="end"/>
      </w:r>
    </w:p>
    <w:p w14:paraId="6FB0D9FA" w14:textId="77777777" w:rsidR="00437785" w:rsidRDefault="00437785" w:rsidP="004F2517">
      <w:r>
        <w:t>and the corresponding spatial elasticity tensor is</w:t>
      </w:r>
    </w:p>
    <w:p w14:paraId="6EA7419B" w14:textId="1B502895" w:rsidR="00437785" w:rsidRDefault="00437785" w:rsidP="00A46710">
      <w:pPr>
        <w:pStyle w:val="MTDisplayEquation"/>
      </w:pPr>
      <w:r>
        <w:lastRenderedPageBreak/>
        <w:tab/>
      </w:r>
      <w:r w:rsidR="00905817" w:rsidRPr="00905817">
        <w:rPr>
          <w:position w:val="-30"/>
        </w:rPr>
        <w:object w:dxaOrig="3840" w:dyaOrig="720" w14:anchorId="17841CF0">
          <v:shape id="_x0000_i2323" type="#_x0000_t75" style="width:194.25pt;height:36pt" o:ole="">
            <v:imagedata r:id="rId2617" o:title=""/>
          </v:shape>
          <o:OLEObject Type="Embed" ProgID="Equation.DSMT4" ShapeID="_x0000_i2323" DrawAspect="Content" ObjectID="_1493626347" r:id="rId261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1700" w:author="rawlins" w:date="2015-05-19T17:23:00Z">
        <w:r w:rsidR="00D3178E">
          <w:rPr>
            <w:noProof/>
          </w:rPr>
          <w:instrText>72</w:instrText>
        </w:r>
      </w:ins>
      <w:ins w:id="1701" w:author="Gerard" w:date="2015-05-06T12:49:00Z">
        <w:del w:id="1702" w:author="rawlins" w:date="2015-05-19T16:10:00Z">
          <w:r w:rsidR="00E3755C" w:rsidDel="00752FD5">
            <w:rPr>
              <w:noProof/>
            </w:rPr>
            <w:delInstrText>67</w:delInstrText>
          </w:r>
        </w:del>
      </w:ins>
      <w:del w:id="1703" w:author="rawlins" w:date="2015-05-19T16:10:00Z">
        <w:r w:rsidR="00567B45" w:rsidDel="00752FD5">
          <w:rPr>
            <w:noProof/>
          </w:rPr>
          <w:delInstrText>61</w:delInstrText>
        </w:r>
      </w:del>
      <w:r w:rsidR="00827503">
        <w:rPr>
          <w:noProof/>
        </w:rPr>
        <w:fldChar w:fldCharType="end"/>
      </w:r>
      <w:r>
        <w:instrText>)</w:instrText>
      </w:r>
      <w:r>
        <w:fldChar w:fldCharType="end"/>
      </w:r>
    </w:p>
    <w:p w14:paraId="218CC5D4" w14:textId="50E4706F" w:rsidR="004F2517" w:rsidRDefault="004F2517" w:rsidP="004F2517">
      <w:r>
        <w:t xml:space="preserve">where </w:t>
      </w:r>
      <w:r w:rsidR="00905817" w:rsidRPr="00905817">
        <w:rPr>
          <w:position w:val="-12"/>
        </w:rPr>
        <w:object w:dxaOrig="1760" w:dyaOrig="400" w14:anchorId="4BB29951">
          <v:shape id="_x0000_i2324" type="#_x0000_t75" style="width:87.6pt;height:19.7pt" o:ole="">
            <v:imagedata r:id="rId2619" o:title=""/>
          </v:shape>
          <o:OLEObject Type="Embed" ProgID="Equation.DSMT4" ShapeID="_x0000_i2324" DrawAspect="Content" ObjectID="_1493626348" r:id="rId2620"/>
        </w:object>
      </w:r>
      <w:r>
        <w:t xml:space="preserve"> is the square of the fiber stretch, </w:t>
      </w:r>
      <w:r w:rsidR="00905817" w:rsidRPr="00905817">
        <w:rPr>
          <w:position w:val="-6"/>
        </w:rPr>
        <w:object w:dxaOrig="260" w:dyaOrig="279" w14:anchorId="2F88C5A5">
          <v:shape id="_x0000_i2325" type="#_x0000_t75" style="width:12.9pt;height:14.25pt" o:ole="">
            <v:imagedata r:id="rId2621" o:title=""/>
          </v:shape>
          <o:OLEObject Type="Embed" ProgID="Equation.DSMT4" ShapeID="_x0000_i2325" DrawAspect="Content" ObjectID="_1493626349" r:id="rId2622"/>
        </w:object>
      </w:r>
      <w:r w:rsidR="00437785">
        <w:t xml:space="preserve"> </w:t>
      </w:r>
      <w:r>
        <w:t>is the fiber orientation in the reference configuration,</w:t>
      </w:r>
    </w:p>
    <w:p w14:paraId="308E2CDC" w14:textId="603F9DFE" w:rsidR="00D77B42" w:rsidRDefault="00D77B42" w:rsidP="00D77B42">
      <w:pPr>
        <w:pStyle w:val="MTDisplayEquation"/>
      </w:pPr>
      <w:r>
        <w:tab/>
      </w:r>
      <w:r w:rsidR="00905817" w:rsidRPr="00905817">
        <w:rPr>
          <w:position w:val="-12"/>
        </w:rPr>
        <w:object w:dxaOrig="3879" w:dyaOrig="360" w14:anchorId="7AC342A6">
          <v:shape id="_x0000_i2326" type="#_x0000_t75" style="width:194.25pt;height:19pt" o:ole="">
            <v:imagedata r:id="rId2623" o:title=""/>
          </v:shape>
          <o:OLEObject Type="Embed" ProgID="Equation.DSMT4" ShapeID="_x0000_i2326" DrawAspect="Content" ObjectID="_1493626350" r:id="rId262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w:instrText>
      </w:r>
      <w:r w:rsidR="00827503">
        <w:instrText xml:space="preserv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1704" w:author="rawlins" w:date="2015-05-19T17:23:00Z">
        <w:r w:rsidR="00D3178E">
          <w:rPr>
            <w:noProof/>
          </w:rPr>
          <w:instrText>73</w:instrText>
        </w:r>
      </w:ins>
      <w:ins w:id="1705" w:author="Gerard" w:date="2015-05-06T12:49:00Z">
        <w:del w:id="1706" w:author="rawlins" w:date="2015-05-19T16:10:00Z">
          <w:r w:rsidR="00E3755C" w:rsidDel="00752FD5">
            <w:rPr>
              <w:noProof/>
            </w:rPr>
            <w:delInstrText>68</w:delInstrText>
          </w:r>
        </w:del>
      </w:ins>
      <w:del w:id="1707" w:author="rawlins" w:date="2015-05-19T16:10:00Z">
        <w:r w:rsidR="00567B45" w:rsidDel="00752FD5">
          <w:rPr>
            <w:noProof/>
          </w:rPr>
          <w:delInstrText>62</w:delInstrText>
        </w:r>
      </w:del>
      <w:r w:rsidR="00827503">
        <w:rPr>
          <w:noProof/>
        </w:rPr>
        <w:fldChar w:fldCharType="end"/>
      </w:r>
      <w:r>
        <w:instrText>)</w:instrText>
      </w:r>
      <w:r>
        <w:fldChar w:fldCharType="end"/>
      </w:r>
    </w:p>
    <w:p w14:paraId="595BBB67" w14:textId="600F9C6B" w:rsidR="004F2517" w:rsidRDefault="004F2517" w:rsidP="004F2517">
      <w:r>
        <w:t xml:space="preserve">and </w:t>
      </w:r>
      <w:r w:rsidR="00905817" w:rsidRPr="00905817">
        <w:rPr>
          <w:position w:val="-12"/>
        </w:rPr>
        <w:object w:dxaOrig="1260" w:dyaOrig="400" w14:anchorId="1418F370">
          <v:shape id="_x0000_i2327" type="#_x0000_t75" style="width:63.15pt;height:19.7pt" o:ole="">
            <v:imagedata r:id="rId2625" o:title=""/>
          </v:shape>
          <o:OLEObject Type="Embed" ProgID="Equation.DSMT4" ShapeID="_x0000_i2327" DrawAspect="Content" ObjectID="_1493626351" r:id="rId2626"/>
        </w:object>
      </w:r>
      <w:r>
        <w:t xml:space="preserve"> and </w:t>
      </w:r>
      <w:r w:rsidR="00905817" w:rsidRPr="00905817">
        <w:rPr>
          <w:position w:val="-14"/>
        </w:rPr>
        <w:object w:dxaOrig="600" w:dyaOrig="400" w14:anchorId="1594CB3A">
          <v:shape id="_x0000_i2328" type="#_x0000_t75" style="width:29.9pt;height:19.7pt" o:ole="">
            <v:imagedata r:id="rId2627" o:title=""/>
          </v:shape>
          <o:OLEObject Type="Embed" ProgID="Equation.DSMT4" ShapeID="_x0000_i2328" DrawAspect="Content" ObjectID="_1493626352" r:id="rId2628"/>
        </w:object>
      </w:r>
      <w:r>
        <w:t xml:space="preserve"> is the unit step function that enforces the tension-only contribution. The fiber strain energy density is given by</w:t>
      </w:r>
    </w:p>
    <w:p w14:paraId="2F314333" w14:textId="315D06CB" w:rsidR="00D77B42" w:rsidRDefault="00D77B42" w:rsidP="00D77B42">
      <w:pPr>
        <w:pStyle w:val="MTDisplayEquation"/>
      </w:pPr>
      <w:r>
        <w:tab/>
      </w:r>
      <w:r w:rsidR="00905817" w:rsidRPr="00905817">
        <w:rPr>
          <w:position w:val="-28"/>
        </w:rPr>
        <w:object w:dxaOrig="2940" w:dyaOrig="660" w14:anchorId="29D220F6">
          <v:shape id="_x0000_i2329" type="#_x0000_t75" style="width:146.7pt;height:32.6pt" o:ole="">
            <v:imagedata r:id="rId2629" o:title=""/>
          </v:shape>
          <o:OLEObject Type="Embed" ProgID="Equation.DSMT4" ShapeID="_x0000_i2329" DrawAspect="Content" ObjectID="_1493626353" r:id="rId2630"/>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w:instrText>
      </w:r>
      <w:r w:rsidR="00827503">
        <w:instrText xml:space="preserve">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1708" w:author="rawlins" w:date="2015-05-19T17:23:00Z">
        <w:r w:rsidR="00D3178E">
          <w:rPr>
            <w:noProof/>
          </w:rPr>
          <w:instrText>74</w:instrText>
        </w:r>
      </w:ins>
      <w:ins w:id="1709" w:author="Gerard" w:date="2015-05-06T12:49:00Z">
        <w:del w:id="1710" w:author="rawlins" w:date="2015-05-19T16:10:00Z">
          <w:r w:rsidR="00E3755C" w:rsidDel="00752FD5">
            <w:rPr>
              <w:noProof/>
            </w:rPr>
            <w:delInstrText>69</w:delInstrText>
          </w:r>
        </w:del>
      </w:ins>
      <w:del w:id="1711" w:author="rawlins" w:date="2015-05-19T16:10:00Z">
        <w:r w:rsidR="00567B45" w:rsidDel="00752FD5">
          <w:rPr>
            <w:noProof/>
          </w:rPr>
          <w:delInstrText>63</w:delInstrText>
        </w:r>
      </w:del>
      <w:r w:rsidR="00827503">
        <w:rPr>
          <w:noProof/>
        </w:rPr>
        <w:fldChar w:fldCharType="end"/>
      </w:r>
      <w:r>
        <w:instrText>)</w:instrText>
      </w:r>
      <w:r>
        <w:fldChar w:fldCharType="end"/>
      </w:r>
    </w:p>
    <w:p w14:paraId="0FEBBAC5" w14:textId="05614334" w:rsidR="000A7772" w:rsidRDefault="004F2517" w:rsidP="004F2517">
      <w:r>
        <w:t xml:space="preserve">where </w:t>
      </w:r>
      <w:r w:rsidR="00905817" w:rsidRPr="00905817">
        <w:rPr>
          <w:position w:val="-10"/>
        </w:rPr>
        <w:object w:dxaOrig="560" w:dyaOrig="320" w14:anchorId="5472C8CE">
          <v:shape id="_x0000_i2330" type="#_x0000_t75" style="width:27.85pt;height:15.6pt" o:ole="">
            <v:imagedata r:id="rId2631" o:title=""/>
          </v:shape>
          <o:OLEObject Type="Embed" ProgID="Equation.DSMT4" ShapeID="_x0000_i2330" DrawAspect="Content" ObjectID="_1493626354" r:id="rId2632"/>
        </w:object>
      </w:r>
      <w:r>
        <w:t xml:space="preserve">, </w:t>
      </w:r>
      <w:r w:rsidR="00905817" w:rsidRPr="00905817">
        <w:rPr>
          <w:position w:val="-6"/>
        </w:rPr>
        <w:object w:dxaOrig="580" w:dyaOrig="279" w14:anchorId="42DB43CA">
          <v:shape id="_x0000_i2331" type="#_x0000_t75" style="width:29.2pt;height:14.25pt" o:ole="">
            <v:imagedata r:id="rId2633" o:title=""/>
          </v:shape>
          <o:OLEObject Type="Embed" ProgID="Equation.DSMT4" ShapeID="_x0000_i2331" DrawAspect="Content" ObjectID="_1493626355" r:id="rId2634"/>
        </w:object>
      </w:r>
      <w:r>
        <w:t xml:space="preserve">and </w:t>
      </w:r>
      <w:r w:rsidR="00905817" w:rsidRPr="00905817">
        <w:rPr>
          <w:position w:val="-10"/>
        </w:rPr>
        <w:object w:dxaOrig="600" w:dyaOrig="320" w14:anchorId="673CFFC1">
          <v:shape id="_x0000_i2332" type="#_x0000_t75" style="width:29.9pt;height:15.6pt" o:ole="">
            <v:imagedata r:id="rId2635" o:title=""/>
          </v:shape>
          <o:OLEObject Type="Embed" ProgID="Equation.DSMT4" ShapeID="_x0000_i2332" DrawAspect="Content" ObjectID="_1493626356" r:id="rId2636"/>
        </w:object>
      </w:r>
      <w:r>
        <w:t>.</w:t>
      </w:r>
    </w:p>
    <w:p w14:paraId="6168D6BB" w14:textId="77777777" w:rsidR="000A7772" w:rsidRDefault="000A7772" w:rsidP="004F2517"/>
    <w:p w14:paraId="0E02A27F" w14:textId="37CE837E" w:rsidR="004F2517" w:rsidRDefault="000A7772" w:rsidP="004F2517">
      <w:r>
        <w:t xml:space="preserve">Note: in the limit when </w:t>
      </w:r>
      <w:r w:rsidR="00905817" w:rsidRPr="00905817">
        <w:rPr>
          <w:position w:val="-6"/>
        </w:rPr>
        <w:object w:dxaOrig="680" w:dyaOrig="279" w14:anchorId="1198FA32">
          <v:shape id="_x0000_i2333" type="#_x0000_t75" style="width:34.65pt;height:14.25pt" o:ole="">
            <v:imagedata r:id="rId2637" o:title=""/>
          </v:shape>
          <o:OLEObject Type="Embed" ProgID="Equation.DSMT4" ShapeID="_x0000_i2333" DrawAspect="Content" ObjectID="_1493626357" r:id="rId2638"/>
        </w:object>
      </w:r>
      <w:r>
        <w:t>, this expression produces a power law,</w:t>
      </w:r>
    </w:p>
    <w:p w14:paraId="16209E75" w14:textId="1BE91AE2" w:rsidR="00D77B42" w:rsidRDefault="00D77B42" w:rsidP="00D77B42">
      <w:pPr>
        <w:pStyle w:val="MTDisplayEquation"/>
      </w:pPr>
      <w:r>
        <w:tab/>
      </w:r>
      <w:r w:rsidR="00905817" w:rsidRPr="00905817">
        <w:rPr>
          <w:position w:val="-28"/>
        </w:rPr>
        <w:object w:dxaOrig="1880" w:dyaOrig="660" w14:anchorId="128DFE3D">
          <v:shape id="_x0000_i2334" type="#_x0000_t75" style="width:94.4pt;height:32.6pt" o:ole="">
            <v:imagedata r:id="rId2639" o:title=""/>
          </v:shape>
          <o:OLEObject Type="Embed" ProgID="Equation.DSMT4" ShapeID="_x0000_i2334" DrawAspect="Content" ObjectID="_1493626358" r:id="rId2640"/>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1712" w:author="rawlins" w:date="2015-05-19T17:23:00Z">
        <w:r w:rsidR="00D3178E">
          <w:rPr>
            <w:noProof/>
          </w:rPr>
          <w:instrText>75</w:instrText>
        </w:r>
      </w:ins>
      <w:ins w:id="1713" w:author="Gerard" w:date="2015-05-06T12:49:00Z">
        <w:del w:id="1714" w:author="rawlins" w:date="2015-05-19T16:10:00Z">
          <w:r w:rsidR="00E3755C" w:rsidDel="00752FD5">
            <w:rPr>
              <w:noProof/>
            </w:rPr>
            <w:delInstrText>70</w:delInstrText>
          </w:r>
        </w:del>
      </w:ins>
      <w:del w:id="1715" w:author="rawlins" w:date="2015-05-19T16:10:00Z">
        <w:r w:rsidR="00567B45" w:rsidDel="00752FD5">
          <w:rPr>
            <w:noProof/>
          </w:rPr>
          <w:delInstrText>64</w:delInstrText>
        </w:r>
      </w:del>
      <w:r w:rsidR="00827503">
        <w:rPr>
          <w:noProof/>
        </w:rPr>
        <w:fldChar w:fldCharType="end"/>
      </w:r>
      <w:r>
        <w:instrText>)</w:instrText>
      </w:r>
      <w:r>
        <w:fldChar w:fldCharType="end"/>
      </w:r>
    </w:p>
    <w:p w14:paraId="7C6BAA71" w14:textId="5F724A9A" w:rsidR="000A7772" w:rsidRDefault="000A7772" w:rsidP="000A7772">
      <w:r>
        <w:t xml:space="preserve">Note: when </w:t>
      </w:r>
      <w:r w:rsidR="00905817" w:rsidRPr="00905817">
        <w:rPr>
          <w:position w:val="-10"/>
        </w:rPr>
        <w:object w:dxaOrig="600" w:dyaOrig="320" w14:anchorId="49A56411">
          <v:shape id="_x0000_i2335" type="#_x0000_t75" style="width:29.9pt;height:15.6pt" o:ole="">
            <v:imagedata r:id="rId2641" o:title=""/>
          </v:shape>
          <o:OLEObject Type="Embed" ProgID="Equation.DSMT4" ShapeID="_x0000_i2335" DrawAspect="Content" ObjectID="_1493626359" r:id="rId2642"/>
        </w:object>
      </w:r>
      <w:r>
        <w:t>, the fiber modulus is zero at the strain origin (</w:t>
      </w:r>
      <w:r w:rsidR="00905817" w:rsidRPr="00905817">
        <w:rPr>
          <w:position w:val="-12"/>
        </w:rPr>
        <w:object w:dxaOrig="580" w:dyaOrig="380" w14:anchorId="2C2AE3DC">
          <v:shape id="_x0000_i2336" type="#_x0000_t75" style="width:29.2pt;height:19pt" o:ole="">
            <v:imagedata r:id="rId2643" o:title=""/>
          </v:shape>
          <o:OLEObject Type="Embed" ProgID="Equation.DSMT4" ShapeID="_x0000_i2336" DrawAspect="Content" ObjectID="_1493626360" r:id="rId2644"/>
        </w:object>
      </w:r>
      <w:r>
        <w:t xml:space="preserve">). Therefore, use </w:t>
      </w:r>
      <w:r w:rsidR="00905817" w:rsidRPr="00905817">
        <w:rPr>
          <w:position w:val="-10"/>
        </w:rPr>
        <w:object w:dxaOrig="600" w:dyaOrig="320" w14:anchorId="780406D7">
          <v:shape id="_x0000_i2337" type="#_x0000_t75" style="width:29.9pt;height:15.6pt" o:ole="">
            <v:imagedata r:id="rId2645" o:title=""/>
          </v:shape>
          <o:OLEObject Type="Embed" ProgID="Equation.DSMT4" ShapeID="_x0000_i2337" DrawAspect="Content" ObjectID="_1493626361" r:id="rId2646"/>
        </w:object>
      </w:r>
      <w:r>
        <w:t>when a smooth transition in the stress is desired from compression to tension.</w:t>
      </w:r>
    </w:p>
    <w:p w14:paraId="4976BD3E" w14:textId="77777777" w:rsidR="00CA4A7F" w:rsidRDefault="00CA4A7F" w:rsidP="000A7772"/>
    <w:p w14:paraId="6B46C7AA" w14:textId="77777777" w:rsidR="00CA4A7F" w:rsidRDefault="00CA4A7F" w:rsidP="008F4203">
      <w:pPr>
        <w:pStyle w:val="Heading3"/>
      </w:pPr>
      <w:bookmarkStart w:id="1716" w:name="_Toc289032590"/>
      <w:r>
        <w:t>Fung Orthotropic</w:t>
      </w:r>
      <w:bookmarkEnd w:id="1716"/>
    </w:p>
    <w:p w14:paraId="1566C44A" w14:textId="03A55229" w:rsidR="00CA4A7F" w:rsidRDefault="00CA4A7F" w:rsidP="00CA4A7F">
      <w:r>
        <w:t>The hyperelastic strain energy function for a Fung Orthotropic material is given by</w:t>
      </w:r>
      <w:r w:rsidR="007412C6">
        <w:t xml:space="preserve"> </w:t>
      </w:r>
      <w:r w:rsidR="007412C6">
        <w:fldChar w:fldCharType="begin">
          <w:fldData xml:space="preserve">PEVuZE5vdGU+PENpdGU+PEF1dGhvcj5GdW5nPC9BdXRob3I+PFllYXI+MTk5MzwvWWVhcj48UmVj
TnVtPjQ0PC9SZWNOdW0+PERpc3BsYXlUZXh0Pls0MywgNDRdPC9EaXNwbGF5VGV4dD48cmVjb3Jk
PjxyZWMtbnVtYmVyPjQ0PC9yZWMtbnVtYmVyPjxmb3JlaWduLWtleXM+PGtleSBhcHA9IkVOIiBk
Yi1pZD0iZnd4cmZ3emQ1d3dhdmNlcGU5ZXBkZWV2eGRzZDJmZnRzd3J4IiB0aW1lc3RhbXA9IjAi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IiBkYi1pZD0iZnd4cmZ3emQ1d3dhdmNlcGU5ZXBkZWV2eGRzZDJmZnRzd3J4IiB0aW1lc3RhbXA9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1763A3">
        <w:instrText xml:space="preserve"> ADDIN EN.CITE </w:instrText>
      </w:r>
      <w:r w:rsidR="001763A3">
        <w:fldChar w:fldCharType="begin">
          <w:fldData xml:space="preserve">PEVuZE5vdGU+PENpdGU+PEF1dGhvcj5GdW5nPC9BdXRob3I+PFllYXI+MTk5MzwvWWVhcj48UmVj
TnVtPjQ0PC9SZWNOdW0+PERpc3BsYXlUZXh0Pls0MywgNDRdPC9EaXNwbGF5VGV4dD48cmVjb3Jk
PjxyZWMtbnVtYmVyPjQ0PC9yZWMtbnVtYmVyPjxmb3JlaWduLWtleXM+PGtleSBhcHA9IkVOIiBk
Yi1pZD0iZnd4cmZ3emQ1d3dhdmNlcGU5ZXBkZWV2eGRzZDJmZnRzd3J4IiB0aW1lc3RhbXA9IjAi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IiBkYi1pZD0iZnd4cmZ3emQ1d3dhdmNlcGU5ZXBkZWV2eGRzZDJmZnRzd3J4IiB0aW1lc3RhbXA9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1763A3">
        <w:instrText xml:space="preserve"> ADDIN EN.CITE.DATA </w:instrText>
      </w:r>
      <w:r w:rsidR="001763A3">
        <w:fldChar w:fldCharType="end"/>
      </w:r>
      <w:r w:rsidR="007412C6">
        <w:fldChar w:fldCharType="separate"/>
      </w:r>
      <w:r w:rsidR="00A56950">
        <w:rPr>
          <w:noProof/>
        </w:rPr>
        <w:t>[</w:t>
      </w:r>
      <w:hyperlink w:anchor="_ENREF_43" w:tooltip="Fung, 1993 #44" w:history="1">
        <w:r w:rsidR="00214E15">
          <w:rPr>
            <w:noProof/>
          </w:rPr>
          <w:t>43</w:t>
        </w:r>
      </w:hyperlink>
      <w:r w:rsidR="00A56950">
        <w:rPr>
          <w:noProof/>
        </w:rPr>
        <w:t xml:space="preserve">, </w:t>
      </w:r>
      <w:hyperlink w:anchor="_ENREF_44" w:tooltip="Fung, 1979 #43" w:history="1">
        <w:r w:rsidR="00214E15">
          <w:rPr>
            <w:noProof/>
          </w:rPr>
          <w:t>44</w:t>
        </w:r>
      </w:hyperlink>
      <w:r w:rsidR="00A56950">
        <w:rPr>
          <w:noProof/>
        </w:rPr>
        <w:t>]</w:t>
      </w:r>
      <w:r w:rsidR="007412C6">
        <w:fldChar w:fldCharType="end"/>
      </w:r>
    </w:p>
    <w:p w14:paraId="2285045B" w14:textId="0EE0E16C" w:rsidR="00CA4A7F" w:rsidRDefault="00D77B42" w:rsidP="00D77B42">
      <w:pPr>
        <w:pStyle w:val="MTDisplayEquation"/>
      </w:pPr>
      <w:r>
        <w:tab/>
      </w:r>
      <w:r w:rsidR="00905817" w:rsidRPr="00905817">
        <w:rPr>
          <w:position w:val="-24"/>
        </w:rPr>
        <w:object w:dxaOrig="2299" w:dyaOrig="620" w14:anchorId="2544A31E">
          <v:shape id="_x0000_i2338" type="#_x0000_t75" style="width:114.8pt;height:30.55pt" o:ole="">
            <v:imagedata r:id="rId2647" o:title=""/>
          </v:shape>
          <o:OLEObject Type="Embed" ProgID="Equation.DSMT4" ShapeID="_x0000_i2338" DrawAspect="Content" ObjectID="_1493626362" r:id="rId2648"/>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1717" w:author="rawlins" w:date="2015-05-19T17:23:00Z">
        <w:r w:rsidR="00D3178E">
          <w:rPr>
            <w:noProof/>
          </w:rPr>
          <w:instrText>76</w:instrText>
        </w:r>
      </w:ins>
      <w:ins w:id="1718" w:author="Gerard" w:date="2015-05-06T12:49:00Z">
        <w:del w:id="1719" w:author="rawlins" w:date="2015-05-19T16:10:00Z">
          <w:r w:rsidR="00E3755C" w:rsidDel="00752FD5">
            <w:rPr>
              <w:noProof/>
            </w:rPr>
            <w:delInstrText>71</w:delInstrText>
          </w:r>
        </w:del>
      </w:ins>
      <w:del w:id="1720" w:author="rawlins" w:date="2015-05-19T16:10:00Z">
        <w:r w:rsidR="00567B45" w:rsidDel="00752FD5">
          <w:rPr>
            <w:noProof/>
          </w:rPr>
          <w:delInstrText>65</w:delInstrText>
        </w:r>
      </w:del>
      <w:r w:rsidR="00827503">
        <w:rPr>
          <w:noProof/>
        </w:rPr>
        <w:fldChar w:fldCharType="end"/>
      </w:r>
      <w:r>
        <w:instrText>)</w:instrText>
      </w:r>
      <w:r>
        <w:fldChar w:fldCharType="end"/>
      </w:r>
    </w:p>
    <w:p w14:paraId="6404D6BF" w14:textId="77777777" w:rsidR="00CA4A7F" w:rsidRDefault="00CA4A7F" w:rsidP="00CA4A7F">
      <w:r>
        <w:t>where</w:t>
      </w:r>
    </w:p>
    <w:p w14:paraId="28AF465D" w14:textId="01CD1104" w:rsidR="00D77B42" w:rsidRDefault="00D77B42" w:rsidP="00D77B42">
      <w:pPr>
        <w:pStyle w:val="MTDisplayEquation"/>
      </w:pPr>
      <w:r>
        <w:tab/>
      </w:r>
      <w:r w:rsidR="00905817" w:rsidRPr="00905817">
        <w:rPr>
          <w:position w:val="-30"/>
        </w:rPr>
        <w:object w:dxaOrig="4840" w:dyaOrig="720" w14:anchorId="21C652CB">
          <v:shape id="_x0000_i2339" type="#_x0000_t75" style="width:241.8pt;height:36.7pt" o:ole="">
            <v:imagedata r:id="rId2649" o:title=""/>
          </v:shape>
          <o:OLEObject Type="Embed" ProgID="Equation.DSMT4" ShapeID="_x0000_i2339" DrawAspect="Content" ObjectID="_1493626363" r:id="rId2650"/>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1721" w:author="rawlins" w:date="2015-05-19T17:23:00Z">
        <w:r w:rsidR="00D3178E">
          <w:rPr>
            <w:noProof/>
          </w:rPr>
          <w:instrText>77</w:instrText>
        </w:r>
      </w:ins>
      <w:ins w:id="1722" w:author="Gerard" w:date="2015-05-06T12:49:00Z">
        <w:del w:id="1723" w:author="rawlins" w:date="2015-05-19T16:10:00Z">
          <w:r w:rsidR="00E3755C" w:rsidDel="00752FD5">
            <w:rPr>
              <w:noProof/>
            </w:rPr>
            <w:delInstrText>72</w:delInstrText>
          </w:r>
        </w:del>
      </w:ins>
      <w:del w:id="1724" w:author="rawlins" w:date="2015-05-19T16:10:00Z">
        <w:r w:rsidR="00567B45" w:rsidDel="00752FD5">
          <w:rPr>
            <w:noProof/>
          </w:rPr>
          <w:delInstrText>66</w:delInstrText>
        </w:r>
      </w:del>
      <w:r w:rsidR="00827503">
        <w:rPr>
          <w:noProof/>
        </w:rPr>
        <w:fldChar w:fldCharType="end"/>
      </w:r>
      <w:r>
        <w:instrText>)</w:instrText>
      </w:r>
      <w:r>
        <w:fldChar w:fldCharType="end"/>
      </w:r>
    </w:p>
    <w:p w14:paraId="672B239E" w14:textId="167CFC4D" w:rsidR="00C34A71" w:rsidRDefault="00CA4A7F" w:rsidP="00CA4A7F">
      <w:r>
        <w:t xml:space="preserve">Here, </w:t>
      </w:r>
      <w:r w:rsidR="00905817" w:rsidRPr="00905817">
        <w:rPr>
          <w:position w:val="-18"/>
        </w:rPr>
        <w:object w:dxaOrig="1340" w:dyaOrig="480" w14:anchorId="0BB10D85">
          <v:shape id="_x0000_i2340" type="#_x0000_t75" style="width:67.25pt;height:24.45pt" o:ole="">
            <v:imagedata r:id="rId2651" o:title=""/>
          </v:shape>
          <o:OLEObject Type="Embed" ProgID="Equation.DSMT4" ShapeID="_x0000_i2340" DrawAspect="Content" ObjectID="_1493626364" r:id="rId2652"/>
        </w:object>
      </w:r>
      <w:r>
        <w:t xml:space="preserve"> and </w:t>
      </w:r>
      <w:r w:rsidR="00905817" w:rsidRPr="00905817">
        <w:rPr>
          <w:position w:val="-12"/>
        </w:rPr>
        <w:object w:dxaOrig="1460" w:dyaOrig="360" w14:anchorId="5650ED75">
          <v:shape id="_x0000_i2341" type="#_x0000_t75" style="width:72.7pt;height:19pt" o:ole="">
            <v:imagedata r:id="rId2653" o:title=""/>
          </v:shape>
          <o:OLEObject Type="Embed" ProgID="Equation.DSMT4" ShapeID="_x0000_i2341" DrawAspect="Content" ObjectID="_1493626365" r:id="rId2654"/>
        </w:object>
      </w:r>
      <w:r w:rsidR="00E22F0B">
        <w:t xml:space="preserve">, </w:t>
      </w:r>
      <w:r>
        <w:t xml:space="preserve">where </w:t>
      </w:r>
      <w:r w:rsidR="00905817" w:rsidRPr="00905817">
        <w:rPr>
          <w:position w:val="-12"/>
        </w:rPr>
        <w:object w:dxaOrig="340" w:dyaOrig="360" w14:anchorId="1911E370">
          <v:shape id="_x0000_i2342" type="#_x0000_t75" style="width:17pt;height:19pt" o:ole="">
            <v:imagedata r:id="rId2655" o:title=""/>
          </v:shape>
          <o:OLEObject Type="Embed" ProgID="Equation.DSMT4" ShapeID="_x0000_i2342" DrawAspect="Content" ObjectID="_1493626366" r:id="rId2656"/>
        </w:object>
      </w:r>
      <w:r w:rsidR="009312C5">
        <w:t xml:space="preserve"> are orthonormal vectors that </w:t>
      </w:r>
      <w:r>
        <w:t xml:space="preserve">define the initial direction of material </w:t>
      </w:r>
      <w:r w:rsidR="009312C5">
        <w:t>axes</w:t>
      </w:r>
      <w:r>
        <w:t xml:space="preserve">. The orthotropic Lamé </w:t>
      </w:r>
      <w:r w:rsidR="00E22F0B">
        <w:t>coefficients</w:t>
      </w:r>
      <w:r>
        <w:t xml:space="preserve"> should be chosen such that the stiffness matrix</w:t>
      </w:r>
      <w:r w:rsidR="00C34A71">
        <w:t>,</w:t>
      </w:r>
    </w:p>
    <w:p w14:paraId="7D024953" w14:textId="08D417F5" w:rsidR="00C34A71" w:rsidRDefault="00C34A71" w:rsidP="00CB13D9">
      <w:pPr>
        <w:pStyle w:val="MTDisplayEquation"/>
      </w:pPr>
      <w:r>
        <w:tab/>
      </w:r>
      <w:r w:rsidR="00905817" w:rsidRPr="00905817">
        <w:rPr>
          <w:position w:val="-40"/>
        </w:rPr>
        <w:object w:dxaOrig="7119" w:dyaOrig="3220" w14:anchorId="3C6AC79A">
          <v:shape id="_x0000_i2343" type="#_x0000_t75" style="width:355.9pt;height:161pt" o:ole="">
            <v:imagedata r:id="rId2657" o:title=""/>
          </v:shape>
          <o:OLEObject Type="Embed" ProgID="Equation.DSMT4" ShapeID="_x0000_i2343" DrawAspect="Content" ObjectID="_1493626367" r:id="rId265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1725" w:author="rawlins" w:date="2015-05-19T17:23:00Z">
        <w:r w:rsidR="00D3178E">
          <w:rPr>
            <w:noProof/>
          </w:rPr>
          <w:instrText>78</w:instrText>
        </w:r>
      </w:ins>
      <w:ins w:id="1726" w:author="Gerard" w:date="2015-05-06T12:49:00Z">
        <w:del w:id="1727" w:author="rawlins" w:date="2015-05-19T16:10:00Z">
          <w:r w:rsidR="00E3755C" w:rsidDel="00752FD5">
            <w:rPr>
              <w:noProof/>
            </w:rPr>
            <w:delInstrText>73</w:delInstrText>
          </w:r>
        </w:del>
      </w:ins>
      <w:del w:id="1728" w:author="rawlins" w:date="2015-05-19T16:10:00Z">
        <w:r w:rsidR="00567B45" w:rsidDel="00752FD5">
          <w:rPr>
            <w:noProof/>
          </w:rPr>
          <w:delInstrText>67</w:delInstrText>
        </w:r>
      </w:del>
      <w:r w:rsidR="00827503">
        <w:rPr>
          <w:noProof/>
        </w:rPr>
        <w:fldChar w:fldCharType="end"/>
      </w:r>
      <w:r>
        <w:instrText>)</w:instrText>
      </w:r>
      <w:r>
        <w:fldChar w:fldCharType="end"/>
      </w:r>
    </w:p>
    <w:p w14:paraId="5BC3E8B1" w14:textId="77777777" w:rsidR="00CA4A7F" w:rsidRDefault="00CA4A7F" w:rsidP="00CA4A7F">
      <w:r>
        <w:t>is positive definite.</w:t>
      </w:r>
    </w:p>
    <w:p w14:paraId="05C2ABBE" w14:textId="77777777" w:rsidR="00CA4A7F" w:rsidRDefault="00CA4A7F" w:rsidP="00CA4A7F"/>
    <w:p w14:paraId="1843388C" w14:textId="77777777" w:rsidR="00813691" w:rsidRDefault="00813691" w:rsidP="008F4203">
      <w:pPr>
        <w:pStyle w:val="Heading3"/>
      </w:pPr>
      <w:bookmarkStart w:id="1729" w:name="_Toc289032591"/>
      <w:r>
        <w:lastRenderedPageBreak/>
        <w:t>Tension-Compression Nonlinear Orth</w:t>
      </w:r>
      <w:r w:rsidR="00E22F0B">
        <w:t>o</w:t>
      </w:r>
      <w:r>
        <w:t>tropic</w:t>
      </w:r>
      <w:bookmarkEnd w:id="1729"/>
    </w:p>
    <w:p w14:paraId="65DCFFE4" w14:textId="3E5587B2" w:rsidR="00813691" w:rsidRDefault="00813691" w:rsidP="00813691">
      <w:r>
        <w:t>This material model is based on the following uncoupled hyperelastic strain energy function</w:t>
      </w:r>
      <w:r w:rsidR="007412C6">
        <w:t xml:space="preserve"> </w:t>
      </w:r>
      <w:r w:rsidR="007412C6">
        <w:fldChar w:fldCharType="begin"/>
      </w:r>
      <w:r w:rsidR="001763A3">
        <w:instrText xml:space="preserve"> ADDIN EN.CITE &lt;EndNote&gt;&lt;Cite&gt;&lt;Author&gt;Ateshian&lt;/Author&gt;&lt;Year&gt;2007&lt;/Year&gt;&lt;RecNum&gt;1&lt;/RecNum&gt;&lt;DisplayText&gt;[45]&lt;/DisplayText&gt;&lt;record&gt;&lt;rec-number&gt;1&lt;/rec-number&gt;&lt;foreign-keys&gt;&lt;key app="EN" db-id="fwxrfwzd5wwavcepe9epdeevxdsd2fftswrx" timestamp="0"&gt;1&lt;/key&gt;&lt;/foreign-keys&gt;&lt;ref-type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rsidR="007412C6">
        <w:fldChar w:fldCharType="separate"/>
      </w:r>
      <w:r w:rsidR="00A56950">
        <w:rPr>
          <w:noProof/>
        </w:rPr>
        <w:t>[</w:t>
      </w:r>
      <w:hyperlink w:anchor="_ENREF_45" w:tooltip="Ateshian, 2007 #1" w:history="1">
        <w:r w:rsidR="00214E15">
          <w:rPr>
            <w:noProof/>
          </w:rPr>
          <w:t>45</w:t>
        </w:r>
      </w:hyperlink>
      <w:r w:rsidR="00A56950">
        <w:rPr>
          <w:noProof/>
        </w:rPr>
        <w:t>]</w:t>
      </w:r>
      <w:r w:rsidR="007412C6">
        <w:fldChar w:fldCharType="end"/>
      </w:r>
      <w:r w:rsidR="00E22F0B">
        <w:t>:</w:t>
      </w:r>
    </w:p>
    <w:p w14:paraId="6A51AE09" w14:textId="7045E02B" w:rsidR="00813691" w:rsidRDefault="00D77B42" w:rsidP="00D77B42">
      <w:pPr>
        <w:pStyle w:val="MTDisplayEquation"/>
      </w:pPr>
      <w:r>
        <w:tab/>
      </w:r>
      <w:r w:rsidR="00905817" w:rsidRPr="00905817">
        <w:rPr>
          <w:position w:val="-28"/>
        </w:rPr>
        <w:object w:dxaOrig="4620" w:dyaOrig="680" w14:anchorId="52CAC44A">
          <v:shape id="_x0000_i2344" type="#_x0000_t75" style="width:230.25pt;height:36pt" o:ole="">
            <v:imagedata r:id="rId2659" o:title=""/>
          </v:shape>
          <o:OLEObject Type="Embed" ProgID="Equation.DSMT4" ShapeID="_x0000_i2344" DrawAspect="Content" ObjectID="_1493626368" r:id="rId2660"/>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1730" w:author="rawlins" w:date="2015-05-19T17:23:00Z">
        <w:r w:rsidR="00D3178E">
          <w:rPr>
            <w:noProof/>
          </w:rPr>
          <w:instrText>79</w:instrText>
        </w:r>
      </w:ins>
      <w:ins w:id="1731" w:author="Gerard" w:date="2015-05-06T12:49:00Z">
        <w:del w:id="1732" w:author="rawlins" w:date="2015-05-19T16:10:00Z">
          <w:r w:rsidR="00E3755C" w:rsidDel="00752FD5">
            <w:rPr>
              <w:noProof/>
            </w:rPr>
            <w:delInstrText>74</w:delInstrText>
          </w:r>
        </w:del>
      </w:ins>
      <w:del w:id="1733" w:author="rawlins" w:date="2015-05-19T16:10:00Z">
        <w:r w:rsidR="00567B45" w:rsidDel="00752FD5">
          <w:rPr>
            <w:noProof/>
          </w:rPr>
          <w:delInstrText>68</w:delInstrText>
        </w:r>
      </w:del>
      <w:r w:rsidR="00827503">
        <w:rPr>
          <w:noProof/>
        </w:rPr>
        <w:fldChar w:fldCharType="end"/>
      </w:r>
      <w:r>
        <w:instrText>)</w:instrText>
      </w:r>
      <w:r>
        <w:fldChar w:fldCharType="end"/>
      </w:r>
    </w:p>
    <w:p w14:paraId="5A8E71CD" w14:textId="4B4AEA08" w:rsidR="00813691" w:rsidRDefault="00813691" w:rsidP="00813691">
      <w:r>
        <w:t xml:space="preserve">The isotropic strain energy </w:t>
      </w:r>
      <w:r w:rsidR="00905817" w:rsidRPr="00905817">
        <w:rPr>
          <w:position w:val="-12"/>
        </w:rPr>
        <w:object w:dxaOrig="440" w:dyaOrig="380" w14:anchorId="5DF03BED">
          <v:shape id="_x0000_i2345" type="#_x0000_t75" style="width:21.75pt;height:21.75pt" o:ole="">
            <v:imagedata r:id="rId2661" o:title=""/>
          </v:shape>
          <o:OLEObject Type="Embed" ProgID="Equation.DSMT4" ShapeID="_x0000_i2345" DrawAspect="Content" ObjectID="_1493626369" r:id="rId2662"/>
        </w:object>
      </w:r>
      <w:r>
        <w:t xml:space="preserve">and the dilatational energy </w:t>
      </w:r>
      <w:r>
        <w:rPr>
          <w:i/>
        </w:rPr>
        <w:t>U</w:t>
      </w:r>
      <w:r>
        <w:t xml:space="preserve"> are the same as for the Mooney-Rivlin material. The tension-compression term is defined as follows:</w:t>
      </w:r>
    </w:p>
    <w:p w14:paraId="25B099D8" w14:textId="77777777" w:rsidR="00813691" w:rsidRDefault="00813691" w:rsidP="00813691"/>
    <w:p w14:paraId="030ABB2E" w14:textId="74B5D5B1" w:rsidR="00813691" w:rsidRDefault="00D77B42" w:rsidP="00D77B42">
      <w:pPr>
        <w:pStyle w:val="MTDisplayEquation"/>
      </w:pPr>
      <w:r>
        <w:tab/>
      </w:r>
      <w:r w:rsidR="00905817" w:rsidRPr="00905817">
        <w:rPr>
          <w:position w:val="-84"/>
        </w:rPr>
        <w:object w:dxaOrig="6140" w:dyaOrig="1140" w14:anchorId="4B54FE36">
          <v:shape id="_x0000_i2346" type="#_x0000_t75" style="width:309.75pt;height:57.75pt" o:ole="">
            <v:imagedata r:id="rId2663" o:title=""/>
          </v:shape>
          <o:OLEObject Type="Embed" ProgID="Equation.DSMT4" ShapeID="_x0000_i2346" DrawAspect="Content" ObjectID="_1493626370" r:id="rId266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1734" w:author="rawlins" w:date="2015-05-19T17:23:00Z">
        <w:r w:rsidR="00D3178E">
          <w:rPr>
            <w:noProof/>
          </w:rPr>
          <w:instrText>80</w:instrText>
        </w:r>
      </w:ins>
      <w:ins w:id="1735" w:author="Gerard" w:date="2015-05-06T12:49:00Z">
        <w:del w:id="1736" w:author="rawlins" w:date="2015-05-19T16:10:00Z">
          <w:r w:rsidR="00E3755C" w:rsidDel="00752FD5">
            <w:rPr>
              <w:noProof/>
            </w:rPr>
            <w:delInstrText>75</w:delInstrText>
          </w:r>
        </w:del>
      </w:ins>
      <w:del w:id="1737" w:author="rawlins" w:date="2015-05-19T16:10:00Z">
        <w:r w:rsidR="00567B45" w:rsidDel="00752FD5">
          <w:rPr>
            <w:noProof/>
          </w:rPr>
          <w:delInstrText>69</w:delInstrText>
        </w:r>
      </w:del>
      <w:r w:rsidR="00827503">
        <w:rPr>
          <w:noProof/>
        </w:rPr>
        <w:fldChar w:fldCharType="end"/>
      </w:r>
      <w:r>
        <w:instrText>)</w:instrText>
      </w:r>
      <w:r>
        <w:fldChar w:fldCharType="end"/>
      </w:r>
    </w:p>
    <w:p w14:paraId="4DBB80AB" w14:textId="5326434E" w:rsidR="00813691" w:rsidRDefault="00813691" w:rsidP="00813691">
      <w:r>
        <w:t xml:space="preserve">The </w:t>
      </w:r>
      <w:r w:rsidR="00905817" w:rsidRPr="00905817">
        <w:rPr>
          <w:position w:val="-12"/>
        </w:rPr>
        <w:object w:dxaOrig="240" w:dyaOrig="400" w14:anchorId="4530F084">
          <v:shape id="_x0000_i2347" type="#_x0000_t75" style="width:14.25pt;height:21.75pt" o:ole="">
            <v:imagedata r:id="rId2665" o:title=""/>
          </v:shape>
          <o:OLEObject Type="Embed" ProgID="Equation.DSMT4" ShapeID="_x0000_i2347" DrawAspect="Content" ObjectID="_1493626371" r:id="rId2666"/>
        </w:object>
      </w:r>
      <w:r w:rsidR="001723A9">
        <w:t xml:space="preserve"> </w:t>
      </w:r>
      <w:r>
        <w:t>parameters are the deviatoric fiber stretches of the local material fibers,</w:t>
      </w:r>
    </w:p>
    <w:p w14:paraId="2D43F95D" w14:textId="40979FFD" w:rsidR="00D77B42" w:rsidRDefault="00D77B42" w:rsidP="00D77B42">
      <w:pPr>
        <w:pStyle w:val="MTDisplayEquation"/>
      </w:pPr>
      <w:r>
        <w:tab/>
      </w:r>
      <w:r w:rsidR="00905817" w:rsidRPr="00905817">
        <w:rPr>
          <w:position w:val="-18"/>
        </w:rPr>
        <w:object w:dxaOrig="1780" w:dyaOrig="520" w14:anchorId="6760C9C0">
          <v:shape id="_x0000_i2348" type="#_x0000_t75" style="width:86.25pt;height:28.55pt" o:ole="">
            <v:imagedata r:id="rId2667" o:title=""/>
          </v:shape>
          <o:OLEObject Type="Embed" ProgID="Equation.DSMT4" ShapeID="_x0000_i2348" DrawAspect="Content" ObjectID="_1493626372" r:id="rId2668"/>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1738" w:author="rawlins" w:date="2015-05-19T17:23:00Z">
        <w:r w:rsidR="00D3178E">
          <w:rPr>
            <w:noProof/>
          </w:rPr>
          <w:instrText>81</w:instrText>
        </w:r>
      </w:ins>
      <w:ins w:id="1739" w:author="Gerard" w:date="2015-05-06T12:49:00Z">
        <w:del w:id="1740" w:author="rawlins" w:date="2015-05-19T16:10:00Z">
          <w:r w:rsidR="00E3755C" w:rsidDel="00752FD5">
            <w:rPr>
              <w:noProof/>
            </w:rPr>
            <w:delInstrText>76</w:delInstrText>
          </w:r>
        </w:del>
      </w:ins>
      <w:del w:id="1741" w:author="rawlins" w:date="2015-05-19T16:10:00Z">
        <w:r w:rsidR="00567B45" w:rsidDel="00752FD5">
          <w:rPr>
            <w:noProof/>
          </w:rPr>
          <w:delInstrText>70</w:delInstrText>
        </w:r>
      </w:del>
      <w:r w:rsidR="00827503">
        <w:rPr>
          <w:noProof/>
        </w:rPr>
        <w:fldChar w:fldCharType="end"/>
      </w:r>
      <w:r>
        <w:instrText>)</w:instrText>
      </w:r>
      <w:r>
        <w:fldChar w:fldCharType="end"/>
      </w:r>
    </w:p>
    <w:p w14:paraId="23C23C14" w14:textId="042BDE63" w:rsidR="00813691" w:rsidRDefault="00813691" w:rsidP="00813691">
      <w:r>
        <w:t xml:space="preserve">The local material fibers are defined (in the reference frame) as an orthonormal set of vectors </w:t>
      </w:r>
      <w:r w:rsidR="00905817" w:rsidRPr="00905817">
        <w:rPr>
          <w:position w:val="-12"/>
        </w:rPr>
        <w:object w:dxaOrig="300" w:dyaOrig="360" w14:anchorId="28F2D847">
          <v:shape id="_x0000_i2349" type="#_x0000_t75" style="width:14.25pt;height:21.75pt" o:ole="">
            <v:imagedata r:id="rId2669" o:title=""/>
          </v:shape>
          <o:OLEObject Type="Embed" ProgID="Equation.DSMT4" ShapeID="_x0000_i2349" DrawAspect="Content" ObjectID="_1493626373" r:id="rId2670"/>
        </w:object>
      </w:r>
      <w:r>
        <w:t>.</w:t>
      </w:r>
      <w:r w:rsidR="001723A9">
        <w:t xml:space="preserve">  The corresponding deviatoric part of the Cauchy stress is</w:t>
      </w:r>
    </w:p>
    <w:p w14:paraId="6D879631" w14:textId="36628317" w:rsidR="00441669" w:rsidRDefault="00441669" w:rsidP="009312C5">
      <w:pPr>
        <w:pStyle w:val="MTDisplayEquation"/>
      </w:pPr>
      <w:r>
        <w:tab/>
      </w:r>
      <w:r w:rsidR="00905817" w:rsidRPr="00905817">
        <w:rPr>
          <w:position w:val="-30"/>
        </w:rPr>
        <w:object w:dxaOrig="2340" w:dyaOrig="720" w14:anchorId="577F34DD">
          <v:shape id="_x0000_i2350" type="#_x0000_t75" style="width:115.45pt;height:36pt" o:ole="">
            <v:imagedata r:id="rId2671" o:title=""/>
          </v:shape>
          <o:OLEObject Type="Embed" ProgID="Equation.DSMT4" ShapeID="_x0000_i2350" DrawAspect="Content" ObjectID="_1493626374" r:id="rId267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1742" w:author="rawlins" w:date="2015-05-19T17:23:00Z">
        <w:r w:rsidR="00D3178E">
          <w:rPr>
            <w:noProof/>
          </w:rPr>
          <w:instrText>82</w:instrText>
        </w:r>
      </w:ins>
      <w:ins w:id="1743" w:author="Gerard" w:date="2015-05-06T12:49:00Z">
        <w:del w:id="1744" w:author="rawlins" w:date="2015-05-19T16:10:00Z">
          <w:r w:rsidR="00E3755C" w:rsidDel="00752FD5">
            <w:rPr>
              <w:noProof/>
            </w:rPr>
            <w:delInstrText>77</w:delInstrText>
          </w:r>
        </w:del>
      </w:ins>
      <w:del w:id="1745" w:author="rawlins" w:date="2015-05-19T16:10:00Z">
        <w:r w:rsidR="00567B45" w:rsidDel="00752FD5">
          <w:rPr>
            <w:noProof/>
          </w:rPr>
          <w:delInstrText>71</w:delInstrText>
        </w:r>
      </w:del>
      <w:r w:rsidR="00827503">
        <w:rPr>
          <w:noProof/>
        </w:rPr>
        <w:fldChar w:fldCharType="end"/>
      </w:r>
      <w:r>
        <w:instrText>)</w:instrText>
      </w:r>
      <w:r>
        <w:fldChar w:fldCharType="end"/>
      </w:r>
    </w:p>
    <w:p w14:paraId="0599C838" w14:textId="77777777" w:rsidR="00441669" w:rsidRDefault="00441669" w:rsidP="00441669">
      <w:r>
        <w:t>and the spatial elasticity tensor is</w:t>
      </w:r>
    </w:p>
    <w:p w14:paraId="77A2CDE7" w14:textId="01735CD3" w:rsidR="00441669" w:rsidRDefault="00441669" w:rsidP="009312C5">
      <w:pPr>
        <w:pStyle w:val="MTDisplayEquation"/>
      </w:pPr>
      <w:r>
        <w:tab/>
      </w:r>
      <w:r w:rsidR="00905817" w:rsidRPr="00905817">
        <w:rPr>
          <w:position w:val="-32"/>
        </w:rPr>
        <w:object w:dxaOrig="4060" w:dyaOrig="760" w14:anchorId="2F57A5D1">
          <v:shape id="_x0000_i2351" type="#_x0000_t75" style="width:201.75pt;height:36pt" o:ole="">
            <v:imagedata r:id="rId2673" o:title=""/>
          </v:shape>
          <o:OLEObject Type="Embed" ProgID="Equation.DSMT4" ShapeID="_x0000_i2351" DrawAspect="Content" ObjectID="_1493626375" r:id="rId267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1746" w:author="rawlins" w:date="2015-05-19T17:23:00Z">
        <w:r w:rsidR="00D3178E">
          <w:rPr>
            <w:noProof/>
          </w:rPr>
          <w:instrText>83</w:instrText>
        </w:r>
      </w:ins>
      <w:ins w:id="1747" w:author="Gerard" w:date="2015-05-06T12:49:00Z">
        <w:del w:id="1748" w:author="rawlins" w:date="2015-05-19T16:10:00Z">
          <w:r w:rsidR="00E3755C" w:rsidDel="00752FD5">
            <w:rPr>
              <w:noProof/>
            </w:rPr>
            <w:delInstrText>78</w:delInstrText>
          </w:r>
        </w:del>
      </w:ins>
      <w:del w:id="1749" w:author="rawlins" w:date="2015-05-19T16:10:00Z">
        <w:r w:rsidR="00567B45" w:rsidDel="00752FD5">
          <w:rPr>
            <w:noProof/>
          </w:rPr>
          <w:delInstrText>72</w:delInstrText>
        </w:r>
      </w:del>
      <w:r w:rsidR="00827503">
        <w:rPr>
          <w:noProof/>
        </w:rPr>
        <w:fldChar w:fldCharType="end"/>
      </w:r>
      <w:r>
        <w:instrText>)</w:instrText>
      </w:r>
      <w:r>
        <w:fldChar w:fldCharType="end"/>
      </w:r>
    </w:p>
    <w:p w14:paraId="3BC214A6" w14:textId="6CA6590E" w:rsidR="00441669" w:rsidRPr="00441669" w:rsidRDefault="00441669" w:rsidP="00441669">
      <w:r>
        <w:t xml:space="preserve">where </w:t>
      </w:r>
      <w:r w:rsidR="00905817" w:rsidRPr="00905817">
        <w:rPr>
          <w:position w:val="-12"/>
        </w:rPr>
        <w:object w:dxaOrig="999" w:dyaOrig="380" w14:anchorId="1B007243">
          <v:shape id="_x0000_i2352" type="#_x0000_t75" style="width:50.25pt;height:21.75pt" o:ole="">
            <v:imagedata r:id="rId2675" o:title=""/>
          </v:shape>
          <o:OLEObject Type="Embed" ProgID="Equation.DSMT4" ShapeID="_x0000_i2352" DrawAspect="Content" ObjectID="_1493626376" r:id="rId2676"/>
        </w:object>
      </w:r>
      <w:r w:rsidR="006E3FDF">
        <w:t>.</w:t>
      </w:r>
    </w:p>
    <w:p w14:paraId="1F9EF65A" w14:textId="77777777" w:rsidR="002F3DF9" w:rsidRDefault="002F3DF9" w:rsidP="00813691"/>
    <w:p w14:paraId="305DB090" w14:textId="77777777" w:rsidR="002F3DF9" w:rsidRDefault="002F3DF9" w:rsidP="008F4203">
      <w:pPr>
        <w:pStyle w:val="Heading2"/>
      </w:pPr>
      <w:bookmarkStart w:id="1750" w:name="_Toc289032592"/>
      <w:commentRangeStart w:id="1751"/>
      <w:r>
        <w:t>Viscoelasticity</w:t>
      </w:r>
      <w:commentRangeEnd w:id="1751"/>
      <w:r w:rsidR="001E1949">
        <w:rPr>
          <w:rStyle w:val="CommentReference"/>
          <w:rFonts w:cs="Times New Roman"/>
          <w:b w:val="0"/>
          <w:bCs w:val="0"/>
          <w:iCs w:val="0"/>
        </w:rPr>
        <w:commentReference w:id="1751"/>
      </w:r>
      <w:bookmarkEnd w:id="1750"/>
    </w:p>
    <w:p w14:paraId="154B644C" w14:textId="71DC199F" w:rsidR="002F3DF9" w:rsidRDefault="002F3DF9" w:rsidP="002F3DF9">
      <w:r>
        <w:t>For a viscoelastic material the second Piola Kirchhoff stress can be written as follows</w:t>
      </w:r>
      <w:r w:rsidR="007412C6">
        <w:t xml:space="preserve"> </w:t>
      </w:r>
      <w:r w:rsidR="007412C6">
        <w:fldChar w:fldCharType="begin"/>
      </w:r>
      <w:r w:rsidR="00F119D4">
        <w:instrText xml:space="preserve"> ADDIN EN.CITE &lt;EndNote&gt;&lt;Cite&gt;&lt;Author&gt;Puso&lt;/Author&gt;&lt;Year&gt;1998&lt;/Year&gt;&lt;RecNum&gt;9&lt;/RecNum&gt;&lt;DisplayText&gt;[39]&lt;/DisplayText&gt;&lt;record&gt;&lt;rec-number&gt;9&lt;/rec-number&gt;&lt;foreign-keys&gt;&lt;key app="EN" db-id="fwxrfwzd5wwavcepe9epdeevxdsd2fftswrx" timestamp="0"&gt;9&lt;/key&gt;&lt;/foreign-keys&gt;&lt;ref-type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Eng&lt;/secondary-title&gt;&lt;/titles&gt;&lt;periodical&gt;&lt;full-title&gt;J Biomech Eng&lt;/full-title&gt;&lt;abbr-1&gt;Journal of biomechanical engineering&lt;/abbr-1&gt;&lt;/periodical&gt;&lt;pages&gt;62-70&lt;/pages&gt;&lt;volume&gt;120&lt;/volume&gt;&lt;number&gt;1&lt;/number&gt;&lt;keywords&gt;&lt;keyword&gt;Biomechanics&lt;/keyword&gt;&lt;keyword&gt;*Computer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7412C6">
        <w:fldChar w:fldCharType="separate"/>
      </w:r>
      <w:r w:rsidR="00A56950">
        <w:rPr>
          <w:noProof/>
        </w:rPr>
        <w:t>[</w:t>
      </w:r>
      <w:hyperlink w:anchor="_ENREF_39" w:tooltip="Puso, 1998 #9" w:history="1">
        <w:r w:rsidR="00214E15">
          <w:rPr>
            <w:noProof/>
          </w:rPr>
          <w:t>39</w:t>
        </w:r>
      </w:hyperlink>
      <w:r w:rsidR="00A56950">
        <w:rPr>
          <w:noProof/>
        </w:rPr>
        <w:t>]</w:t>
      </w:r>
      <w:r w:rsidR="007412C6">
        <w:fldChar w:fldCharType="end"/>
      </w:r>
      <w:r w:rsidR="00E22F0B">
        <w:t>:</w:t>
      </w:r>
    </w:p>
    <w:p w14:paraId="0853853D" w14:textId="33D0638B" w:rsidR="002F3DF9" w:rsidRDefault="002F3DF9" w:rsidP="002F3DF9">
      <w:pPr>
        <w:pStyle w:val="MTDisplayEquation"/>
      </w:pPr>
      <w:r>
        <w:tab/>
      </w:r>
      <w:r w:rsidR="00905817" w:rsidRPr="00905817">
        <w:rPr>
          <w:position w:val="-30"/>
        </w:rPr>
        <w:object w:dxaOrig="2400" w:dyaOrig="720" w14:anchorId="3E4BFF73">
          <v:shape id="_x0000_i2353" type="#_x0000_t75" style="width:122.25pt;height:36pt" o:ole="">
            <v:imagedata r:id="rId2677" o:title=""/>
          </v:shape>
          <o:OLEObject Type="Embed" ProgID="Equation.DSMT4" ShapeID="_x0000_i2353" DrawAspect="Content" ObjectID="_1493626377" r:id="rId2678"/>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1752" w:author="rawlins" w:date="2015-05-19T17:23:00Z">
        <w:r w:rsidR="00D3178E">
          <w:rPr>
            <w:noProof/>
          </w:rPr>
          <w:instrText>84</w:instrText>
        </w:r>
      </w:ins>
      <w:ins w:id="1753" w:author="Gerard" w:date="2015-05-06T12:49:00Z">
        <w:del w:id="1754" w:author="rawlins" w:date="2015-05-19T16:10:00Z">
          <w:r w:rsidR="00E3755C" w:rsidDel="00752FD5">
            <w:rPr>
              <w:noProof/>
            </w:rPr>
            <w:delInstrText>79</w:delInstrText>
          </w:r>
        </w:del>
      </w:ins>
      <w:del w:id="1755" w:author="rawlins" w:date="2015-05-19T16:10:00Z">
        <w:r w:rsidR="00567B45" w:rsidDel="00752FD5">
          <w:rPr>
            <w:noProof/>
          </w:rPr>
          <w:delInstrText>73</w:delInstrText>
        </w:r>
      </w:del>
      <w:r w:rsidR="00827503">
        <w:rPr>
          <w:noProof/>
        </w:rPr>
        <w:fldChar w:fldCharType="end"/>
      </w:r>
      <w:r>
        <w:instrText>)</w:instrText>
      </w:r>
      <w:r>
        <w:fldChar w:fldCharType="end"/>
      </w:r>
    </w:p>
    <w:p w14:paraId="072B2F88" w14:textId="53D621FF" w:rsidR="002F3DF9" w:rsidRDefault="002F3DF9" w:rsidP="002F3DF9">
      <w:r>
        <w:t xml:space="preserve">where </w:t>
      </w:r>
      <w:r w:rsidR="00905817" w:rsidRPr="00905817">
        <w:rPr>
          <w:position w:val="-6"/>
        </w:rPr>
        <w:object w:dxaOrig="279" w:dyaOrig="320" w14:anchorId="713F4727">
          <v:shape id="_x0000_i2354" type="#_x0000_t75" style="width:14.25pt;height:14.25pt" o:ole="">
            <v:imagedata r:id="rId2679" o:title=""/>
          </v:shape>
          <o:OLEObject Type="Embed" ProgID="Equation.DSMT4" ShapeID="_x0000_i2354" DrawAspect="Content" ObjectID="_1493626378" r:id="rId2680"/>
        </w:object>
      </w:r>
      <w:r>
        <w:t xml:space="preserve">is the elastic stress and </w:t>
      </w:r>
      <w:r>
        <w:rPr>
          <w:i/>
        </w:rPr>
        <w:t>G</w:t>
      </w:r>
      <w:r w:rsidR="00E22F0B" w:rsidRPr="00CB13D9">
        <w:t>(</w:t>
      </w:r>
      <w:r w:rsidR="00E22F0B" w:rsidRPr="00E22F0B">
        <w:rPr>
          <w:i/>
        </w:rPr>
        <w:t>t</w:t>
      </w:r>
      <w:r w:rsidR="00E22F0B" w:rsidRPr="00CB13D9">
        <w:t>)</w:t>
      </w:r>
      <w:r>
        <w:t xml:space="preserve"> is the relaxation function. Here we consider the special case where the relaxation function is given by</w:t>
      </w:r>
    </w:p>
    <w:p w14:paraId="1ECB3AFE" w14:textId="27ADFFB2" w:rsidR="002F3DF9" w:rsidRDefault="002F3DF9" w:rsidP="002F3DF9">
      <w:pPr>
        <w:pStyle w:val="MTDisplayEquation"/>
      </w:pPr>
      <w:r>
        <w:tab/>
      </w:r>
      <w:r w:rsidR="00905817" w:rsidRPr="00905817">
        <w:rPr>
          <w:position w:val="-28"/>
        </w:rPr>
        <w:object w:dxaOrig="2799" w:dyaOrig="680" w14:anchorId="59841726">
          <v:shape id="_x0000_i2355" type="#_x0000_t75" style="width:136.55pt;height:36pt" o:ole="">
            <v:imagedata r:id="rId2681" o:title=""/>
          </v:shape>
          <o:OLEObject Type="Embed" ProgID="Equation.DSMT4" ShapeID="_x0000_i2355" DrawAspect="Content" ObjectID="_1493626379" r:id="rId2682"/>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w:instrText>
      </w:r>
      <w:r w:rsidR="00827503">
        <w:instrText xml:space="preserve">MTEqn \c \* Arabic \* MERGEFORMAT </w:instrText>
      </w:r>
      <w:r w:rsidR="00827503">
        <w:fldChar w:fldCharType="separate"/>
      </w:r>
      <w:ins w:id="1756" w:author="rawlins" w:date="2015-05-19T17:23:00Z">
        <w:r w:rsidR="00D3178E">
          <w:rPr>
            <w:noProof/>
          </w:rPr>
          <w:instrText>85</w:instrText>
        </w:r>
      </w:ins>
      <w:ins w:id="1757" w:author="Gerard" w:date="2015-05-06T12:49:00Z">
        <w:del w:id="1758" w:author="rawlins" w:date="2015-05-19T16:10:00Z">
          <w:r w:rsidR="00E3755C" w:rsidDel="00752FD5">
            <w:rPr>
              <w:noProof/>
            </w:rPr>
            <w:delInstrText>80</w:delInstrText>
          </w:r>
        </w:del>
      </w:ins>
      <w:del w:id="1759" w:author="rawlins" w:date="2015-05-19T16:10:00Z">
        <w:r w:rsidR="00567B45" w:rsidDel="00752FD5">
          <w:rPr>
            <w:noProof/>
          </w:rPr>
          <w:delInstrText>74</w:delInstrText>
        </w:r>
      </w:del>
      <w:r w:rsidR="00827503">
        <w:rPr>
          <w:noProof/>
        </w:rPr>
        <w:fldChar w:fldCharType="end"/>
      </w:r>
      <w:r>
        <w:instrText>)</w:instrText>
      </w:r>
      <w:r>
        <w:fldChar w:fldCharType="end"/>
      </w:r>
    </w:p>
    <w:p w14:paraId="75A2D9CB" w14:textId="77777777" w:rsidR="002F3DF9" w:rsidRDefault="002F3DF9" w:rsidP="002F3DF9">
      <w:r>
        <w:t>With this function chosen for the relaxation function, we can write the total stress as</w:t>
      </w:r>
    </w:p>
    <w:p w14:paraId="038A3171" w14:textId="260112C2" w:rsidR="002F3DF9" w:rsidRDefault="002F3DF9" w:rsidP="002F3DF9">
      <w:pPr>
        <w:pStyle w:val="MTDisplayEquation"/>
      </w:pPr>
      <w:r>
        <w:tab/>
      </w:r>
      <w:r w:rsidR="00905817" w:rsidRPr="00905817">
        <w:rPr>
          <w:position w:val="-32"/>
        </w:rPr>
        <w:object w:dxaOrig="4380" w:dyaOrig="760" w14:anchorId="30CA52C7">
          <v:shape id="_x0000_i2356" type="#_x0000_t75" style="width:223.45pt;height:36pt" o:ole="">
            <v:imagedata r:id="rId2683" o:title=""/>
          </v:shape>
          <o:OLEObject Type="Embed" ProgID="Equation.DSMT4" ShapeID="_x0000_i2356" DrawAspect="Content" ObjectID="_1493626380" r:id="rId2684"/>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760" w:name="ZEqnNum344442"/>
      <w:r>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1761" w:author="rawlins" w:date="2015-05-19T17:23:00Z">
        <w:r w:rsidR="00D3178E">
          <w:rPr>
            <w:noProof/>
          </w:rPr>
          <w:instrText>86</w:instrText>
        </w:r>
      </w:ins>
      <w:ins w:id="1762" w:author="Gerard" w:date="2015-05-06T12:49:00Z">
        <w:del w:id="1763" w:author="rawlins" w:date="2015-05-19T16:10:00Z">
          <w:r w:rsidR="00E3755C" w:rsidDel="00752FD5">
            <w:rPr>
              <w:noProof/>
            </w:rPr>
            <w:delInstrText>81</w:delInstrText>
          </w:r>
        </w:del>
      </w:ins>
      <w:del w:id="1764" w:author="rawlins" w:date="2015-05-19T16:10:00Z">
        <w:r w:rsidR="00567B45" w:rsidDel="00752FD5">
          <w:rPr>
            <w:noProof/>
          </w:rPr>
          <w:delInstrText>75</w:delInstrText>
        </w:r>
      </w:del>
      <w:r w:rsidR="00827503">
        <w:rPr>
          <w:noProof/>
        </w:rPr>
        <w:fldChar w:fldCharType="end"/>
      </w:r>
      <w:r>
        <w:instrText>)</w:instrText>
      </w:r>
      <w:bookmarkEnd w:id="1760"/>
      <w:r>
        <w:fldChar w:fldCharType="end"/>
      </w:r>
    </w:p>
    <w:p w14:paraId="679776B8" w14:textId="77777777" w:rsidR="002F3DF9" w:rsidRDefault="002F3DF9" w:rsidP="002F3DF9">
      <w:r>
        <w:t>Introducing the internal variables,</w:t>
      </w:r>
    </w:p>
    <w:p w14:paraId="38B2534D" w14:textId="42E331DE" w:rsidR="002F3DF9" w:rsidRDefault="002F3DF9" w:rsidP="002F3DF9">
      <w:pPr>
        <w:pStyle w:val="MTDisplayEquation"/>
      </w:pPr>
      <w:r>
        <w:lastRenderedPageBreak/>
        <w:tab/>
      </w:r>
      <w:r w:rsidR="00905817" w:rsidRPr="00905817">
        <w:rPr>
          <w:position w:val="-30"/>
        </w:rPr>
        <w:object w:dxaOrig="3519" w:dyaOrig="720" w14:anchorId="6BA1FCEC">
          <v:shape id="_x0000_i2357" type="#_x0000_t75" style="width:180pt;height:36pt" o:ole="">
            <v:imagedata r:id="rId2685" o:title=""/>
          </v:shape>
          <o:OLEObject Type="Embed" ProgID="Equation.DSMT4" ShapeID="_x0000_i2357" DrawAspect="Content" ObjectID="_1493626381" r:id="rId2686"/>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765" w:name="ZEqnNum257742"/>
      <w:r>
        <w:instrText>(</w:instrText>
      </w:r>
      <w:r w:rsidR="00827503">
        <w:fldChar w:fldCharType="begin"/>
      </w:r>
      <w:r w:rsidR="00827503">
        <w:instrText xml:space="preserve"> SEQ MTSec \c \* Arabic </w:instrText>
      </w:r>
      <w:r w:rsidR="00827503">
        <w:instrText xml:space="preserve">\*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1766" w:author="rawlins" w:date="2015-05-19T17:23:00Z">
        <w:r w:rsidR="00D3178E">
          <w:rPr>
            <w:noProof/>
          </w:rPr>
          <w:instrText>87</w:instrText>
        </w:r>
      </w:ins>
      <w:ins w:id="1767" w:author="Gerard" w:date="2015-05-06T12:49:00Z">
        <w:del w:id="1768" w:author="rawlins" w:date="2015-05-19T16:10:00Z">
          <w:r w:rsidR="00E3755C" w:rsidDel="00752FD5">
            <w:rPr>
              <w:noProof/>
            </w:rPr>
            <w:delInstrText>82</w:delInstrText>
          </w:r>
        </w:del>
      </w:ins>
      <w:del w:id="1769" w:author="rawlins" w:date="2015-05-19T16:10:00Z">
        <w:r w:rsidR="00567B45" w:rsidDel="00752FD5">
          <w:rPr>
            <w:noProof/>
          </w:rPr>
          <w:delInstrText>76</w:delInstrText>
        </w:r>
      </w:del>
      <w:r w:rsidR="00827503">
        <w:rPr>
          <w:noProof/>
        </w:rPr>
        <w:fldChar w:fldCharType="end"/>
      </w:r>
      <w:r>
        <w:instrText>)</w:instrText>
      </w:r>
      <w:bookmarkEnd w:id="1765"/>
      <w:r>
        <w:fldChar w:fldCharType="end"/>
      </w:r>
    </w:p>
    <w:p w14:paraId="2C327E60" w14:textId="77777777" w:rsidR="002F3DF9" w:rsidRDefault="002F3DF9" w:rsidP="002F3DF9">
      <w:r>
        <w:t xml:space="preserve">we can rewrite </w:t>
      </w:r>
      <w:r>
        <w:fldChar w:fldCharType="begin"/>
      </w:r>
      <w:r>
        <w:instrText xml:space="preserve"> GOTOBUTTON ZEqnNum344442  \* MERGEFORMAT </w:instrText>
      </w:r>
      <w:r w:rsidR="00827503">
        <w:fldChar w:fldCharType="begin"/>
      </w:r>
      <w:r w:rsidR="00827503">
        <w:instrText xml:space="preserve"> REF ZEqnNum344442 \! \* MERGEFORMAT </w:instrText>
      </w:r>
      <w:r w:rsidR="00827503">
        <w:fldChar w:fldCharType="separate"/>
      </w:r>
      <w:ins w:id="1770" w:author="rawlins" w:date="2015-05-19T17:23:00Z">
        <w:r w:rsidR="00D3178E">
          <w:instrText>(5.86)</w:instrText>
        </w:r>
      </w:ins>
      <w:ins w:id="1771" w:author="Gerard" w:date="2015-05-06T12:49:00Z">
        <w:del w:id="1772" w:author="rawlins" w:date="2015-05-19T16:10:00Z">
          <w:r w:rsidR="00E3755C" w:rsidDel="00752FD5">
            <w:delInstrText>(5.81)</w:delInstrText>
          </w:r>
        </w:del>
      </w:ins>
      <w:del w:id="1773" w:author="rawlins" w:date="2015-05-19T16:10:00Z">
        <w:r w:rsidR="00567B45" w:rsidDel="00752FD5">
          <w:delInstrText>(5.75)</w:delInstrText>
        </w:r>
      </w:del>
      <w:r w:rsidR="00827503">
        <w:fldChar w:fldCharType="end"/>
      </w:r>
      <w:r>
        <w:fldChar w:fldCharType="end"/>
      </w:r>
      <w:r>
        <w:t xml:space="preserve"> as follows,</w:t>
      </w:r>
    </w:p>
    <w:p w14:paraId="2826F4B4" w14:textId="488373F2" w:rsidR="002F3DF9" w:rsidRDefault="002F3DF9" w:rsidP="002F3DF9">
      <w:pPr>
        <w:pStyle w:val="MTDisplayEquation"/>
      </w:pPr>
      <w:r>
        <w:tab/>
      </w:r>
      <w:r w:rsidR="00905817" w:rsidRPr="00905817">
        <w:rPr>
          <w:position w:val="-28"/>
        </w:rPr>
        <w:object w:dxaOrig="2780" w:dyaOrig="680" w14:anchorId="3CCAF146">
          <v:shape id="_x0000_i2358" type="#_x0000_t75" style="width:136.55pt;height:36pt" o:ole="">
            <v:imagedata r:id="rId2687" o:title=""/>
          </v:shape>
          <o:OLEObject Type="Embed" ProgID="Equation.DSMT4" ShapeID="_x0000_i2358" DrawAspect="Content" ObjectID="_1493626382" r:id="rId2688"/>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1774" w:author="rawlins" w:date="2015-05-19T17:23:00Z">
        <w:r w:rsidR="00D3178E">
          <w:rPr>
            <w:noProof/>
          </w:rPr>
          <w:instrText>88</w:instrText>
        </w:r>
      </w:ins>
      <w:ins w:id="1775" w:author="Gerard" w:date="2015-05-06T12:49:00Z">
        <w:del w:id="1776" w:author="rawlins" w:date="2015-05-19T16:10:00Z">
          <w:r w:rsidR="00E3755C" w:rsidDel="00752FD5">
            <w:rPr>
              <w:noProof/>
            </w:rPr>
            <w:delInstrText>83</w:delInstrText>
          </w:r>
        </w:del>
      </w:ins>
      <w:del w:id="1777" w:author="rawlins" w:date="2015-05-19T16:10:00Z">
        <w:r w:rsidR="00567B45" w:rsidDel="00752FD5">
          <w:rPr>
            <w:noProof/>
          </w:rPr>
          <w:delInstrText>77</w:delInstrText>
        </w:r>
      </w:del>
      <w:r w:rsidR="00827503">
        <w:rPr>
          <w:noProof/>
        </w:rPr>
        <w:fldChar w:fldCharType="end"/>
      </w:r>
      <w:r>
        <w:instrText>)</w:instrText>
      </w:r>
      <w:r>
        <w:fldChar w:fldCharType="end"/>
      </w:r>
    </w:p>
    <w:p w14:paraId="79867055" w14:textId="66B0A7A7" w:rsidR="002F3DF9" w:rsidRDefault="002F3DF9" w:rsidP="002F3DF9">
      <w:r>
        <w:t xml:space="preserve">In FEBio, </w:t>
      </w:r>
      <w:r w:rsidR="00905817" w:rsidRPr="00905817">
        <w:rPr>
          <w:position w:val="-12"/>
        </w:rPr>
        <w:object w:dxaOrig="600" w:dyaOrig="360" w14:anchorId="0676F0D5">
          <v:shape id="_x0000_i2359" type="#_x0000_t75" style="width:28.55pt;height:21.75pt" o:ole="">
            <v:imagedata r:id="rId2689" o:title=""/>
          </v:shape>
          <o:OLEObject Type="Embed" ProgID="Equation.DSMT4" ShapeID="_x0000_i2359" DrawAspect="Content" ObjectID="_1493626383" r:id="rId2690"/>
        </w:object>
      </w:r>
      <w:r w:rsidR="00E22F0B">
        <w:t>, so</w:t>
      </w:r>
      <w:r>
        <w:t xml:space="preserve"> </w:t>
      </w:r>
      <w:r w:rsidR="00905817" w:rsidRPr="00905817">
        <w:rPr>
          <w:position w:val="-6"/>
        </w:rPr>
        <w:object w:dxaOrig="279" w:dyaOrig="320" w14:anchorId="0342842A">
          <v:shape id="_x0000_i2360" type="#_x0000_t75" style="width:14.25pt;height:14.25pt" o:ole="">
            <v:imagedata r:id="rId2691" o:title=""/>
          </v:shape>
          <o:OLEObject Type="Embed" ProgID="Equation.DSMT4" ShapeID="_x0000_i2360" DrawAspect="Content" ObjectID="_1493626384" r:id="rId2692"/>
        </w:object>
      </w:r>
      <w:r w:rsidR="00BA1866">
        <w:t xml:space="preserve"> </w:t>
      </w:r>
      <w:r>
        <w:t xml:space="preserve">is the long-term elastic response of the material. </w:t>
      </w:r>
    </w:p>
    <w:p w14:paraId="35907001" w14:textId="77777777" w:rsidR="002F3DF9" w:rsidRDefault="002F3DF9" w:rsidP="002F3DF9"/>
    <w:p w14:paraId="0125AB69" w14:textId="6B8433F7" w:rsidR="002F3DF9" w:rsidRDefault="002F3DF9" w:rsidP="002F3DF9">
      <w:r>
        <w:t xml:space="preserve">The question now remains how to evaluate the internal variables. From equation </w:t>
      </w:r>
      <w:r>
        <w:fldChar w:fldCharType="begin"/>
      </w:r>
      <w:r>
        <w:instrText xml:space="preserve"> GOTOBUTTON ZEqnNum257742  \* MERGEFORMAT </w:instrText>
      </w:r>
      <w:r w:rsidR="00827503">
        <w:fldChar w:fldCharType="begin"/>
      </w:r>
      <w:r w:rsidR="00827503">
        <w:instrText xml:space="preserve"> REF ZEqnNum257742 \! \* MERGEFORMAT </w:instrText>
      </w:r>
      <w:r w:rsidR="00827503">
        <w:fldChar w:fldCharType="separate"/>
      </w:r>
      <w:ins w:id="1778" w:author="rawlins" w:date="2015-05-19T17:23:00Z">
        <w:r w:rsidR="00D3178E">
          <w:instrText>(5.87)</w:instrText>
        </w:r>
      </w:ins>
      <w:ins w:id="1779" w:author="Gerard" w:date="2015-05-06T12:49:00Z">
        <w:del w:id="1780" w:author="rawlins" w:date="2015-05-19T16:10:00Z">
          <w:r w:rsidR="00E3755C" w:rsidDel="00752FD5">
            <w:delInstrText>(5.82)</w:delInstrText>
          </w:r>
        </w:del>
      </w:ins>
      <w:del w:id="1781" w:author="rawlins" w:date="2015-05-19T16:10:00Z">
        <w:r w:rsidR="00567B45" w:rsidDel="00752FD5">
          <w:delInstrText>(5.76)</w:delInstrText>
        </w:r>
      </w:del>
      <w:r w:rsidR="00827503">
        <w:fldChar w:fldCharType="end"/>
      </w:r>
      <w:r>
        <w:fldChar w:fldCharType="end"/>
      </w:r>
      <w:r>
        <w:t xml:space="preserve"> it appears that we have to integrate over the entire time domain. However, we can find a recurrence relationship that will allow us to evaluate the internal variables at a time </w:t>
      </w:r>
      <w:r w:rsidR="00905817" w:rsidRPr="00905817">
        <w:rPr>
          <w:position w:val="-6"/>
        </w:rPr>
        <w:object w:dxaOrig="600" w:dyaOrig="279" w14:anchorId="24C6DC4E">
          <v:shape id="_x0000_i2361" type="#_x0000_t75" style="width:28.55pt;height:14.25pt" o:ole="">
            <v:imagedata r:id="rId2693" o:title=""/>
          </v:shape>
          <o:OLEObject Type="Embed" ProgID="Equation.DSMT4" ShapeID="_x0000_i2361" DrawAspect="Content" ObjectID="_1493626385" r:id="rId2694"/>
        </w:object>
      </w:r>
      <w:r>
        <w:t xml:space="preserve">given the values at time </w:t>
      </w:r>
      <w:r>
        <w:rPr>
          <w:i/>
        </w:rPr>
        <w:t>t</w:t>
      </w:r>
      <w:r>
        <w:t xml:space="preserve">. </w:t>
      </w:r>
    </w:p>
    <w:p w14:paraId="1D2D94D7" w14:textId="1C166DD1" w:rsidR="002F3DF9" w:rsidRDefault="002F3DF9" w:rsidP="002F3DF9">
      <w:pPr>
        <w:pStyle w:val="MTDisplayEquation"/>
      </w:pPr>
      <w:r>
        <w:tab/>
      </w:r>
      <w:r w:rsidR="00905817" w:rsidRPr="00905817">
        <w:rPr>
          <w:position w:val="-108"/>
        </w:rPr>
        <w:object w:dxaOrig="8520" w:dyaOrig="2260" w14:anchorId="06ED85A8">
          <v:shape id="_x0000_i2362" type="#_x0000_t75" style="width:424.55pt;height:115.45pt" o:ole="">
            <v:imagedata r:id="rId2695" o:title=""/>
          </v:shape>
          <o:OLEObject Type="Embed" ProgID="Equation.DSMT4" ShapeID="_x0000_i2362" DrawAspect="Content" ObjectID="_1493626386" r:id="rId269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1782" w:author="rawlins" w:date="2015-05-19T17:23:00Z">
        <w:r w:rsidR="00D3178E">
          <w:rPr>
            <w:noProof/>
          </w:rPr>
          <w:instrText>89</w:instrText>
        </w:r>
      </w:ins>
      <w:ins w:id="1783" w:author="Gerard" w:date="2015-05-06T12:49:00Z">
        <w:del w:id="1784" w:author="rawlins" w:date="2015-05-19T16:10:00Z">
          <w:r w:rsidR="00E3755C" w:rsidDel="00752FD5">
            <w:rPr>
              <w:noProof/>
            </w:rPr>
            <w:delInstrText>84</w:delInstrText>
          </w:r>
        </w:del>
      </w:ins>
      <w:del w:id="1785" w:author="rawlins" w:date="2015-05-19T16:10:00Z">
        <w:r w:rsidR="00567B45" w:rsidDel="00752FD5">
          <w:rPr>
            <w:noProof/>
          </w:rPr>
          <w:delInstrText>78</w:delInstrText>
        </w:r>
      </w:del>
      <w:r w:rsidR="00827503">
        <w:rPr>
          <w:noProof/>
        </w:rPr>
        <w:fldChar w:fldCharType="end"/>
      </w:r>
      <w:r>
        <w:instrText>)</w:instrText>
      </w:r>
      <w:r>
        <w:fldChar w:fldCharType="end"/>
      </w:r>
    </w:p>
    <w:p w14:paraId="78B3D0B3" w14:textId="77777777" w:rsidR="002F3DF9" w:rsidRDefault="002F3DF9" w:rsidP="002F3DF9">
      <w:r>
        <w:t>The last term can now be simplified using the midpoint rule to approximate the derivate. In that case we find the recurrence relation</w:t>
      </w:r>
      <w:r w:rsidR="00E22F0B">
        <w:t>:</w:t>
      </w:r>
    </w:p>
    <w:p w14:paraId="255A4B24" w14:textId="17AAF5E3" w:rsidR="002F3DF9" w:rsidRDefault="002F3DF9" w:rsidP="002F3DF9">
      <w:pPr>
        <w:pStyle w:val="MTDisplayEquation"/>
      </w:pPr>
      <w:r>
        <w:tab/>
      </w:r>
      <w:r w:rsidR="00905817" w:rsidRPr="00905817">
        <w:rPr>
          <w:position w:val="-30"/>
        </w:rPr>
        <w:object w:dxaOrig="7040" w:dyaOrig="720" w14:anchorId="71D8EFC3">
          <v:shape id="_x0000_i2363" type="#_x0000_t75" style="width:352.55pt;height:36pt" o:ole="">
            <v:imagedata r:id="rId2697" o:title=""/>
          </v:shape>
          <o:OLEObject Type="Embed" ProgID="Equation.DSMT4" ShapeID="_x0000_i2363" DrawAspect="Content" ObjectID="_1493626387" r:id="rId2698"/>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1786" w:author="rawlins" w:date="2015-05-19T17:23:00Z">
        <w:r w:rsidR="00D3178E">
          <w:rPr>
            <w:noProof/>
          </w:rPr>
          <w:instrText>90</w:instrText>
        </w:r>
      </w:ins>
      <w:ins w:id="1787" w:author="Gerard" w:date="2015-05-06T12:49:00Z">
        <w:del w:id="1788" w:author="rawlins" w:date="2015-05-19T16:10:00Z">
          <w:r w:rsidR="00E3755C" w:rsidDel="00752FD5">
            <w:rPr>
              <w:noProof/>
            </w:rPr>
            <w:delInstrText>85</w:delInstrText>
          </w:r>
        </w:del>
      </w:ins>
      <w:del w:id="1789" w:author="rawlins" w:date="2015-05-19T16:10:00Z">
        <w:r w:rsidR="00567B45" w:rsidDel="00752FD5">
          <w:rPr>
            <w:noProof/>
          </w:rPr>
          <w:delInstrText>79</w:delInstrText>
        </w:r>
      </w:del>
      <w:r w:rsidR="00827503">
        <w:rPr>
          <w:noProof/>
        </w:rPr>
        <w:fldChar w:fldCharType="end"/>
      </w:r>
      <w:r>
        <w:instrText>)</w:instrText>
      </w:r>
      <w:r>
        <w:fldChar w:fldCharType="end"/>
      </w:r>
    </w:p>
    <w:p w14:paraId="140179B9" w14:textId="60873ED4" w:rsidR="002F3DF9" w:rsidRDefault="002F3DF9" w:rsidP="002F3DF9">
      <w:r>
        <w:t xml:space="preserve">The following procedure can now be applied to calculate the new stress. </w:t>
      </w:r>
      <w:r w:rsidR="001E1949">
        <w:t>G</w:t>
      </w:r>
      <w:r>
        <w:t xml:space="preserve">iven </w:t>
      </w:r>
      <w:r w:rsidR="00905817" w:rsidRPr="00905817">
        <w:rPr>
          <w:position w:val="-12"/>
        </w:rPr>
        <w:object w:dxaOrig="279" w:dyaOrig="380" w14:anchorId="3B8C15DE">
          <v:shape id="_x0000_i2364" type="#_x0000_t75" style="width:14.25pt;height:21.75pt" o:ole="">
            <v:imagedata r:id="rId2699" o:title=""/>
          </v:shape>
          <o:OLEObject Type="Embed" ProgID="Equation.DSMT4" ShapeID="_x0000_i2364" DrawAspect="Content" ObjectID="_1493626388" r:id="rId2700"/>
        </w:object>
      </w:r>
      <w:r w:rsidR="00BA1866">
        <w:t xml:space="preserve"> and </w:t>
      </w:r>
      <w:r w:rsidR="00905817" w:rsidRPr="00905817">
        <w:rPr>
          <w:position w:val="-12"/>
        </w:rPr>
        <w:object w:dxaOrig="420" w:dyaOrig="400" w14:anchorId="2C6839D7">
          <v:shape id="_x0000_i2365" type="#_x0000_t75" style="width:21.75pt;height:21.75pt" o:ole="">
            <v:imagedata r:id="rId2701" o:title=""/>
          </v:shape>
          <o:OLEObject Type="Embed" ProgID="Equation.DSMT4" ShapeID="_x0000_i2365" DrawAspect="Content" ObjectID="_1493626389" r:id="rId2702"/>
        </w:object>
      </w:r>
      <w:r w:rsidR="00BA1866">
        <w:t xml:space="preserve"> </w:t>
      </w:r>
      <w:r>
        <w:t xml:space="preserve">corresponding to time </w:t>
      </w:r>
      <w:r>
        <w:rPr>
          <w:i/>
        </w:rPr>
        <w:t>t</w:t>
      </w:r>
      <w:r>
        <w:t xml:space="preserve">, find </w:t>
      </w:r>
      <w:r w:rsidR="00905817" w:rsidRPr="00905817">
        <w:rPr>
          <w:position w:val="-12"/>
        </w:rPr>
        <w:object w:dxaOrig="420" w:dyaOrig="380" w14:anchorId="3DAFC775">
          <v:shape id="_x0000_i2366" type="#_x0000_t75" style="width:21.75pt;height:21.75pt" o:ole="">
            <v:imagedata r:id="rId2703" o:title=""/>
          </v:shape>
          <o:OLEObject Type="Embed" ProgID="Equation.DSMT4" ShapeID="_x0000_i2366" DrawAspect="Content" ObjectID="_1493626390" r:id="rId2704"/>
        </w:object>
      </w:r>
      <w:r w:rsidR="00BA1866">
        <w:t xml:space="preserve"> and </w:t>
      </w:r>
      <w:r w:rsidR="00905817" w:rsidRPr="00905817">
        <w:rPr>
          <w:position w:val="-12"/>
        </w:rPr>
        <w:object w:dxaOrig="480" w:dyaOrig="400" w14:anchorId="5104CD03">
          <v:shape id="_x0000_i2367" type="#_x0000_t75" style="width:21.75pt;height:21.75pt" o:ole="">
            <v:imagedata r:id="rId2705" o:title=""/>
          </v:shape>
          <o:OLEObject Type="Embed" ProgID="Equation.DSMT4" ShapeID="_x0000_i2367" DrawAspect="Content" ObjectID="_1493626391" r:id="rId2706"/>
        </w:object>
      </w:r>
      <w:r w:rsidR="00BA1866">
        <w:t xml:space="preserve"> </w:t>
      </w:r>
      <w:r>
        <w:t xml:space="preserve">corresponding to time </w:t>
      </w:r>
      <w:r w:rsidR="00905817" w:rsidRPr="00905817">
        <w:rPr>
          <w:position w:val="-6"/>
        </w:rPr>
        <w:object w:dxaOrig="600" w:dyaOrig="279" w14:anchorId="3CE66D23">
          <v:shape id="_x0000_i2368" type="#_x0000_t75" style="width:28.55pt;height:14.25pt" o:ole="">
            <v:imagedata r:id="rId2707" o:title=""/>
          </v:shape>
          <o:OLEObject Type="Embed" ProgID="Equation.DSMT4" ShapeID="_x0000_i2368" DrawAspect="Content" ObjectID="_1493626392" r:id="rId2708"/>
        </w:object>
      </w:r>
      <w:r>
        <w:t>:</w:t>
      </w:r>
    </w:p>
    <w:p w14:paraId="17A7794A" w14:textId="43E0FB77" w:rsidR="002F3DF9" w:rsidRDefault="002F3DF9" w:rsidP="002F3DF9">
      <w:pPr>
        <w:numPr>
          <w:ilvl w:val="0"/>
          <w:numId w:val="14"/>
        </w:numPr>
        <w:jc w:val="left"/>
      </w:pPr>
      <w:r>
        <w:t xml:space="preserve">calculate elastic stress: </w:t>
      </w:r>
      <w:r w:rsidR="00905817" w:rsidRPr="00905817">
        <w:rPr>
          <w:position w:val="-30"/>
        </w:rPr>
        <w:object w:dxaOrig="1260" w:dyaOrig="720" w14:anchorId="7838BFA1">
          <v:shape id="_x0000_i2369" type="#_x0000_t75" style="width:64.55pt;height:36pt" o:ole="">
            <v:imagedata r:id="rId2709" o:title=""/>
          </v:shape>
          <o:OLEObject Type="Embed" ProgID="Equation.DSMT4" ShapeID="_x0000_i2369" DrawAspect="Content" ObjectID="_1493626393" r:id="rId2710"/>
        </w:object>
      </w:r>
    </w:p>
    <w:p w14:paraId="0EE4BF83" w14:textId="68F806FF" w:rsidR="002F3DF9" w:rsidRDefault="002F3DF9" w:rsidP="002F3DF9">
      <w:pPr>
        <w:numPr>
          <w:ilvl w:val="0"/>
          <w:numId w:val="14"/>
        </w:numPr>
        <w:jc w:val="left"/>
      </w:pPr>
      <w:r>
        <w:t xml:space="preserve">evaluate internal variables: </w:t>
      </w:r>
      <w:r w:rsidR="00905817" w:rsidRPr="00905817">
        <w:rPr>
          <w:position w:val="-30"/>
        </w:rPr>
        <w:object w:dxaOrig="5160" w:dyaOrig="720" w14:anchorId="797E7F5A">
          <v:shape id="_x0000_i2370" type="#_x0000_t75" style="width:259.45pt;height:36pt" o:ole="">
            <v:imagedata r:id="rId2711" o:title=""/>
          </v:shape>
          <o:OLEObject Type="Embed" ProgID="Equation.DSMT4" ShapeID="_x0000_i2370" DrawAspect="Content" ObjectID="_1493626394" r:id="rId2712"/>
        </w:object>
      </w:r>
    </w:p>
    <w:p w14:paraId="7893BDD5" w14:textId="6DCB5679" w:rsidR="002F3DF9" w:rsidRDefault="002F3DF9" w:rsidP="002F3DF9">
      <w:pPr>
        <w:numPr>
          <w:ilvl w:val="0"/>
          <w:numId w:val="14"/>
        </w:numPr>
        <w:jc w:val="left"/>
      </w:pPr>
      <w:r>
        <w:t xml:space="preserve">find the total stress: </w:t>
      </w:r>
      <w:r w:rsidR="00905817" w:rsidRPr="00905817">
        <w:rPr>
          <w:position w:val="-28"/>
        </w:rPr>
        <w:object w:dxaOrig="2360" w:dyaOrig="680" w14:anchorId="05787731">
          <v:shape id="_x0000_i2371" type="#_x0000_t75" style="width:115.45pt;height:36pt" o:ole="">
            <v:imagedata r:id="rId2713" o:title=""/>
          </v:shape>
          <o:OLEObject Type="Embed" ProgID="Equation.DSMT4" ShapeID="_x0000_i2371" DrawAspect="Content" ObjectID="_1493626395" r:id="rId2714"/>
        </w:object>
      </w:r>
    </w:p>
    <w:p w14:paraId="56E68BE3" w14:textId="77777777" w:rsidR="002F3DF9" w:rsidRDefault="009D61A1" w:rsidP="002F3DF9">
      <w:pPr>
        <w:rPr>
          <w:ins w:id="1790" w:author="Gerard" w:date="2015-03-21T09:58:00Z"/>
        </w:rPr>
      </w:pPr>
      <w:r>
        <w:br w:type="page"/>
      </w:r>
    </w:p>
    <w:p w14:paraId="20E67075" w14:textId="7C39980D" w:rsidR="00D25725" w:rsidRDefault="00D25725">
      <w:pPr>
        <w:pStyle w:val="Heading2"/>
        <w:rPr>
          <w:ins w:id="1791" w:author="Gerard" w:date="2015-03-21T09:58:00Z"/>
        </w:rPr>
        <w:pPrChange w:id="1792" w:author="Gerard" w:date="2015-03-21T09:58:00Z">
          <w:pPr/>
        </w:pPrChange>
      </w:pPr>
      <w:bookmarkStart w:id="1793" w:name="_Toc289032593"/>
      <w:ins w:id="1794" w:author="Gerard" w:date="2015-03-21T09:58:00Z">
        <w:r>
          <w:lastRenderedPageBreak/>
          <w:t>Reactive Viscoelasticity</w:t>
        </w:r>
        <w:bookmarkEnd w:id="1793"/>
      </w:ins>
    </w:p>
    <w:p w14:paraId="66FA81EB" w14:textId="605DE764" w:rsidR="00D25725" w:rsidRDefault="00D25725" w:rsidP="002F3DF9">
      <w:pPr>
        <w:rPr>
          <w:ins w:id="1795" w:author="Gerard" w:date="2015-03-21T10:18:00Z"/>
        </w:rPr>
      </w:pPr>
      <w:ins w:id="1796" w:author="Gerard" w:date="2015-03-21T09:59:00Z">
        <w:r>
          <w:t>Reactive viscoelasticity models a material as a mixture of strong bonds, which are permanent, and weak bonds, which break and reform in response to loading</w:t>
        </w:r>
      </w:ins>
      <w:ins w:id="1797" w:author="Gerard" w:date="2015-03-21T14:06:00Z">
        <w:r w:rsidR="001763A3">
          <w:t xml:space="preserve"> </w:t>
        </w:r>
      </w:ins>
      <w:r w:rsidR="001763A3">
        <w:fldChar w:fldCharType="begin"/>
      </w:r>
      <w:r w:rsidR="001763A3">
        <w:instrText xml:space="preserve"> ADDIN EN.CITE &lt;EndNote&gt;&lt;Cite&gt;&lt;Author&gt;Ateshian&lt;/Author&gt;&lt;Year&gt;2015&lt;/Year&gt;&lt;RecNum&gt;72&lt;/RecNum&gt;&lt;DisplayText&gt;[46]&lt;/DisplayText&gt;&lt;record&gt;&lt;rec-number&gt;72&lt;/rec-number&gt;&lt;foreign-keys&gt;&lt;key app="EN" db-id="fwxrfwzd5wwavcepe9epdeevxdsd2fftswrx" timestamp="1426961163"&gt;72&lt;/key&gt;&lt;/foreign-keys&gt;&lt;ref-type name="Journal Article"&gt;17&lt;/ref-type&gt;&lt;contributors&gt;&lt;authors&gt;&lt;author&gt;Ateshian, G. A.&lt;/author&gt;&lt;/authors&gt;&lt;/contributors&gt;&lt;auth-address&gt;Columbia University, Department of Mechanical Engineering, 500 West 120th Street, MC4703, New York, NY 10027, USA. Electronic address: ateshian@columbia.edu.&lt;/auth-address&gt;&lt;titles&gt;&lt;title&gt;Viscoelasticity using reactive constrained solid mixtures&lt;/title&gt;&lt;secondary-title&gt;J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biomechanics&lt;/abbr-1&gt;&lt;/alt-periodical&gt;&lt;dates&gt;&lt;year&gt;2015&lt;/year&gt;&lt;pub-dates&gt;&lt;date&gt;Feb 21&lt;/date&gt;&lt;/pub-dates&gt;&lt;/dates&gt;&lt;isbn&gt;1873-2380 (Electronic)&amp;#xD;0021-9290 (Linking)&lt;/isbn&gt;&lt;accession-num&gt;25757663&lt;/accession-num&gt;&lt;urls&gt;&lt;related-urls&gt;&lt;url&gt;http://www.ncbi.nlm.nih.gov/pubmed/25757663&lt;/url&gt;&lt;/related-urls&gt;&lt;/urls&gt;&lt;electronic-resource-num&gt;10.1016/j.jbiomech.2015.02.019&lt;/electronic-resource-num&gt;&lt;/record&gt;&lt;/Cite&gt;&lt;/EndNote&gt;</w:instrText>
      </w:r>
      <w:r w:rsidR="001763A3">
        <w:fldChar w:fldCharType="separate"/>
      </w:r>
      <w:r w:rsidR="001763A3">
        <w:rPr>
          <w:noProof/>
        </w:rPr>
        <w:t>[</w:t>
      </w:r>
      <w:hyperlink w:anchor="_ENREF_46" w:tooltip="Ateshian, 2015 #72" w:history="1">
        <w:r w:rsidR="00214E15">
          <w:rPr>
            <w:noProof/>
          </w:rPr>
          <w:t>46</w:t>
        </w:r>
      </w:hyperlink>
      <w:r w:rsidR="001763A3">
        <w:rPr>
          <w:noProof/>
        </w:rPr>
        <w:t>]</w:t>
      </w:r>
      <w:r w:rsidR="001763A3">
        <w:fldChar w:fldCharType="end"/>
      </w:r>
      <w:ins w:id="1798" w:author="Gerard" w:date="2015-03-21T09:59:00Z">
        <w:r>
          <w:t xml:space="preserve">. Strong bonds produce the </w:t>
        </w:r>
      </w:ins>
      <w:ins w:id="1799" w:author="Gerard" w:date="2015-03-21T10:00:00Z">
        <w:r>
          <w:t xml:space="preserve">equilibrium </w:t>
        </w:r>
      </w:ins>
      <w:ins w:id="1800" w:author="Gerard" w:date="2015-03-21T09:59:00Z">
        <w:r>
          <w:t xml:space="preserve">elastic </w:t>
        </w:r>
      </w:ins>
      <w:ins w:id="1801" w:author="Gerard" w:date="2015-03-21T10:00:00Z">
        <w:r>
          <w:t xml:space="preserve">response, whereas weak bonds produce the transient viscous response.  </w:t>
        </w:r>
      </w:ins>
      <w:ins w:id="1802" w:author="Gerard" w:date="2015-03-21T10:12:00Z">
        <w:r w:rsidR="00A353EC">
          <w:t xml:space="preserve">Strong bonds are in a stress-free state when in their reference configuration </w:t>
        </w:r>
      </w:ins>
      <w:ins w:id="1803" w:author="Gerard" w:date="2015-03-21T10:13:00Z">
        <w:r w:rsidR="00A353EC" w:rsidRPr="00A353EC">
          <w:rPr>
            <w:position w:val="-4"/>
          </w:rPr>
          <w:object w:dxaOrig="260" w:dyaOrig="240" w14:anchorId="73A293CB">
            <v:shape id="_x0000_i2372" type="#_x0000_t75" style="width:14.25pt;height:14.25pt" o:ole="">
              <v:imagedata r:id="rId2715" o:title=""/>
            </v:shape>
            <o:OLEObject Type="Embed" ProgID="Equation.DSMT4" ShapeID="_x0000_i2372" DrawAspect="Content" ObjectID="_1493626396" r:id="rId2716"/>
          </w:object>
        </w:r>
      </w:ins>
      <w:ins w:id="1804" w:author="Gerard" w:date="2015-03-21T10:13:00Z">
        <w:r w:rsidR="00A353EC">
          <w:t xml:space="preserve">.  </w:t>
        </w:r>
      </w:ins>
      <w:ins w:id="1805" w:author="Gerard" w:date="2015-03-21T10:16:00Z">
        <w:r w:rsidR="00F77222">
          <w:t xml:space="preserve">Their deformation gradient is defined as usual, </w:t>
        </w:r>
      </w:ins>
      <w:ins w:id="1806" w:author="Gerard" w:date="2015-03-21T10:16:00Z">
        <w:r w:rsidR="00F77222" w:rsidRPr="007E2473">
          <w:rPr>
            <w:position w:val="-14"/>
          </w:rPr>
          <w:object w:dxaOrig="2240" w:dyaOrig="420" w14:anchorId="7B29CE2A">
            <v:shape id="_x0000_i2373" type="#_x0000_t75" style="width:115.45pt;height:21.75pt" o:ole="">
              <v:imagedata r:id="rId2717" o:title=""/>
            </v:shape>
            <o:OLEObject Type="Embed" ProgID="Equation.DSMT4" ShapeID="_x0000_i2373" DrawAspect="Content" ObjectID="_1493626397" r:id="rId2718"/>
          </w:object>
        </w:r>
      </w:ins>
      <w:ins w:id="1807" w:author="Gerard" w:date="2015-03-21T10:16:00Z">
        <w:r w:rsidR="00F77222">
          <w:t xml:space="preserve">.  </w:t>
        </w:r>
      </w:ins>
      <w:ins w:id="1808" w:author="Gerard" w:date="2015-03-21T10:10:00Z">
        <w:r w:rsidR="00A353EC">
          <w:t>When w</w:t>
        </w:r>
      </w:ins>
      <w:ins w:id="1809" w:author="Gerard" w:date="2015-03-21T10:09:00Z">
        <w:r>
          <w:t>eak bonds break in response to loading</w:t>
        </w:r>
      </w:ins>
      <w:ins w:id="1810" w:author="Gerard" w:date="2015-03-21T10:11:00Z">
        <w:r w:rsidR="00A353EC">
          <w:t xml:space="preserve"> at some time </w:t>
        </w:r>
      </w:ins>
      <w:ins w:id="1811" w:author="Gerard" w:date="2015-03-21T10:11:00Z">
        <w:r w:rsidR="00A353EC" w:rsidRPr="00A353EC">
          <w:rPr>
            <w:position w:val="-4"/>
          </w:rPr>
          <w:object w:dxaOrig="200" w:dyaOrig="200" w14:anchorId="3BBFD43D">
            <v:shape id="_x0000_i2374" type="#_x0000_t75" style="width:7.45pt;height:7.45pt" o:ole="">
              <v:imagedata r:id="rId2719" o:title=""/>
            </v:shape>
            <o:OLEObject Type="Embed" ProgID="Equation.DSMT4" ShapeID="_x0000_i2374" DrawAspect="Content" ObjectID="_1493626398" r:id="rId2720"/>
          </w:object>
        </w:r>
      </w:ins>
      <w:ins w:id="1812" w:author="Gerard" w:date="2015-03-21T10:10:00Z">
        <w:r w:rsidR="00A353EC">
          <w:t>, they</w:t>
        </w:r>
      </w:ins>
      <w:ins w:id="1813" w:author="Gerard" w:date="2015-03-21T10:09:00Z">
        <w:r>
          <w:t xml:space="preserve"> reform</w:t>
        </w:r>
      </w:ins>
      <w:ins w:id="1814" w:author="Gerard" w:date="2015-03-21T10:10:00Z">
        <w:r>
          <w:t xml:space="preserve"> </w:t>
        </w:r>
      </w:ins>
      <w:ins w:id="1815" w:author="Gerard" w:date="2015-03-21T10:11:00Z">
        <w:r w:rsidR="00A353EC">
          <w:t xml:space="preserve">instantaneously </w:t>
        </w:r>
      </w:ins>
      <w:ins w:id="1816" w:author="Gerard" w:date="2015-03-21T10:10:00Z">
        <w:r>
          <w:t>in a stress</w:t>
        </w:r>
        <w:r w:rsidR="00A353EC">
          <w:t xml:space="preserve">-free configuration </w:t>
        </w:r>
      </w:ins>
      <w:ins w:id="1817" w:author="Gerard" w:date="2015-03-21T10:12:00Z">
        <w:r w:rsidR="00A353EC" w:rsidRPr="00A353EC">
          <w:rPr>
            <w:position w:val="-4"/>
          </w:rPr>
          <w:object w:dxaOrig="340" w:dyaOrig="320" w14:anchorId="6A6E97B9">
            <v:shape id="_x0000_i2375" type="#_x0000_t75" style="width:14.25pt;height:14.25pt" o:ole="">
              <v:imagedata r:id="rId2721" o:title=""/>
            </v:shape>
            <o:OLEObject Type="Embed" ProgID="Equation.DSMT4" ShapeID="_x0000_i2375" DrawAspect="Content" ObjectID="_1493626399" r:id="rId2722"/>
          </w:object>
        </w:r>
      </w:ins>
      <w:ins w:id="1818" w:author="Gerard" w:date="2015-03-21T10:12:00Z">
        <w:r w:rsidR="00A353EC">
          <w:t xml:space="preserve"> </w:t>
        </w:r>
      </w:ins>
      <w:ins w:id="1819" w:author="Gerard" w:date="2015-03-21T10:11:00Z">
        <w:r w:rsidR="00A353EC">
          <w:t xml:space="preserve">that coincides with the current configuration </w:t>
        </w:r>
      </w:ins>
      <w:ins w:id="1820" w:author="Gerard" w:date="2015-03-21T10:12:00Z">
        <w:r w:rsidR="00A353EC">
          <w:t xml:space="preserve">at time </w:t>
        </w:r>
      </w:ins>
      <w:ins w:id="1821" w:author="Gerard" w:date="2015-03-21T10:12:00Z">
        <w:r w:rsidR="00A353EC" w:rsidRPr="00A353EC">
          <w:rPr>
            <w:position w:val="-4"/>
          </w:rPr>
          <w:object w:dxaOrig="200" w:dyaOrig="200" w14:anchorId="689227DA">
            <v:shape id="_x0000_i2376" type="#_x0000_t75" style="width:7.45pt;height:7.45pt" o:ole="">
              <v:imagedata r:id="rId2723" o:title=""/>
            </v:shape>
            <o:OLEObject Type="Embed" ProgID="Equation.DSMT4" ShapeID="_x0000_i2376" DrawAspect="Content" ObjectID="_1493626400" r:id="rId2724"/>
          </w:object>
        </w:r>
      </w:ins>
      <w:ins w:id="1822" w:author="Gerard" w:date="2015-03-21T10:11:00Z">
        <w:r w:rsidR="00A353EC">
          <w:t xml:space="preserve">, </w:t>
        </w:r>
      </w:ins>
      <w:ins w:id="1823" w:author="Gerard" w:date="2015-03-21T10:14:00Z">
        <w:r w:rsidR="00A353EC">
          <w:t>t</w:t>
        </w:r>
      </w:ins>
      <w:ins w:id="1824" w:author="Gerard" w:date="2015-03-21T10:13:00Z">
        <w:r w:rsidR="00A353EC">
          <w:t xml:space="preserve">hus, </w:t>
        </w:r>
      </w:ins>
      <w:ins w:id="1825" w:author="Gerard" w:date="2015-03-21T10:13:00Z">
        <w:r w:rsidR="00A353EC" w:rsidRPr="007E2473">
          <w:rPr>
            <w:position w:val="-14"/>
          </w:rPr>
          <w:object w:dxaOrig="1320" w:dyaOrig="420" w14:anchorId="5461EFE0">
            <v:shape id="_x0000_i2377" type="#_x0000_t75" style="width:64.55pt;height:21.75pt" o:ole="">
              <v:imagedata r:id="rId2725" o:title=""/>
            </v:shape>
            <o:OLEObject Type="Embed" ProgID="Equation.DSMT4" ShapeID="_x0000_i2377" DrawAspect="Content" ObjectID="_1493626401" r:id="rId2726"/>
          </w:object>
        </w:r>
      </w:ins>
      <w:ins w:id="1826" w:author="Gerard" w:date="2015-03-21T10:14:00Z">
        <w:r w:rsidR="00A353EC">
          <w:t>.</w:t>
        </w:r>
        <w:r w:rsidR="00F77222">
          <w:t xml:space="preserve">  </w:t>
        </w:r>
      </w:ins>
      <w:ins w:id="1827" w:author="Gerard" w:date="2015-03-21T13:20:00Z">
        <w:r w:rsidR="00531BEB">
          <w:t>Therefore</w:t>
        </w:r>
      </w:ins>
      <w:ins w:id="1828" w:author="Gerard" w:date="2015-03-21T10:42:00Z">
        <w:r w:rsidR="00731A28">
          <w:t xml:space="preserve">, a reaction transforms intact loaded bonds into reformed unloaded bonds.  </w:t>
        </w:r>
      </w:ins>
      <w:ins w:id="1829" w:author="Gerard" w:date="2015-03-21T10:14:00Z">
        <w:r w:rsidR="00F77222">
          <w:t xml:space="preserve">Weak bonds that reform at time </w:t>
        </w:r>
      </w:ins>
      <w:ins w:id="1830" w:author="Gerard" w:date="2015-03-21T10:14:00Z">
        <w:r w:rsidR="00F77222" w:rsidRPr="00F77222">
          <w:rPr>
            <w:position w:val="-4"/>
          </w:rPr>
          <w:object w:dxaOrig="200" w:dyaOrig="200" w14:anchorId="41639E99">
            <v:shape id="_x0000_i2378" type="#_x0000_t75" style="width:7.45pt;height:7.45pt" o:ole="">
              <v:imagedata r:id="rId2727" o:title=""/>
            </v:shape>
            <o:OLEObject Type="Embed" ProgID="Equation.DSMT4" ShapeID="_x0000_i2378" DrawAspect="Content" ObjectID="_1493626402" r:id="rId2728"/>
          </w:object>
        </w:r>
      </w:ins>
      <w:ins w:id="1831" w:author="Gerard" w:date="2015-03-21T10:14:00Z">
        <w:r w:rsidR="00F77222">
          <w:t xml:space="preserve"> may be called </w:t>
        </w:r>
      </w:ins>
      <w:ins w:id="1832" w:author="Gerard" w:date="2015-03-21T10:14:00Z">
        <w:r w:rsidR="00F77222" w:rsidRPr="00F77222">
          <w:rPr>
            <w:position w:val="-4"/>
          </w:rPr>
          <w:object w:dxaOrig="380" w:dyaOrig="200" w14:anchorId="3E0F6237">
            <v:shape id="_x0000_i2379" type="#_x0000_t75" style="width:21.75pt;height:7.45pt" o:ole="">
              <v:imagedata r:id="rId2729" o:title=""/>
            </v:shape>
            <o:OLEObject Type="Embed" ProgID="Equation.DSMT4" ShapeID="_x0000_i2379" DrawAspect="Content" ObjectID="_1493626403" r:id="rId2730"/>
          </w:object>
        </w:r>
      </w:ins>
      <w:ins w:id="1833" w:author="Gerard" w:date="2015-03-21T10:15:00Z">
        <w:r w:rsidR="00F77222">
          <w:t>generation bonds.</w:t>
        </w:r>
      </w:ins>
      <w:ins w:id="1834" w:author="Gerard" w:date="2015-03-21T10:17:00Z">
        <w:r w:rsidR="00F77222">
          <w:t xml:space="preserve">  The deformation gradient of </w:t>
        </w:r>
      </w:ins>
      <w:ins w:id="1835" w:author="Gerard" w:date="2015-03-21T10:18:00Z">
        <w:r w:rsidR="00F77222" w:rsidRPr="00F77222">
          <w:rPr>
            <w:position w:val="-4"/>
          </w:rPr>
          <w:object w:dxaOrig="380" w:dyaOrig="200" w14:anchorId="795008F4">
            <v:shape id="_x0000_i2380" type="#_x0000_t75" style="width:21.75pt;height:7.45pt" o:ole="">
              <v:imagedata r:id="rId2731" o:title=""/>
            </v:shape>
            <o:OLEObject Type="Embed" ProgID="Equation.DSMT4" ShapeID="_x0000_i2380" DrawAspect="Content" ObjectID="_1493626404" r:id="rId2732"/>
          </w:object>
        </w:r>
      </w:ins>
      <w:ins w:id="1836" w:author="Gerard" w:date="2015-03-21T10:18:00Z">
        <w:r w:rsidR="00F77222">
          <w:t xml:space="preserve">generation </w:t>
        </w:r>
      </w:ins>
      <w:ins w:id="1837" w:author="Gerard" w:date="2015-03-21T10:17:00Z">
        <w:r w:rsidR="00F77222">
          <w:t xml:space="preserve">weak bonds relative to their reference configuration </w:t>
        </w:r>
      </w:ins>
      <w:ins w:id="1838" w:author="Gerard" w:date="2015-03-21T10:17:00Z">
        <w:r w:rsidR="00F77222" w:rsidRPr="00F77222">
          <w:rPr>
            <w:position w:val="-4"/>
          </w:rPr>
          <w:object w:dxaOrig="340" w:dyaOrig="320" w14:anchorId="0CDD3F2D">
            <v:shape id="_x0000_i2381" type="#_x0000_t75" style="width:14.25pt;height:14.25pt" o:ole="">
              <v:imagedata r:id="rId2733" o:title=""/>
            </v:shape>
            <o:OLEObject Type="Embed" ProgID="Equation.DSMT4" ShapeID="_x0000_i2381" DrawAspect="Content" ObjectID="_1493626405" r:id="rId2734"/>
          </w:object>
        </w:r>
      </w:ins>
      <w:ins w:id="1839" w:author="Gerard" w:date="2015-03-21T10:17:00Z">
        <w:r w:rsidR="00F77222">
          <w:t xml:space="preserve"> is denoted by </w:t>
        </w:r>
      </w:ins>
      <w:ins w:id="1840" w:author="Gerard" w:date="2015-03-21T10:17:00Z">
        <w:r w:rsidR="00F77222" w:rsidRPr="007E2473">
          <w:rPr>
            <w:position w:val="-14"/>
          </w:rPr>
          <w:object w:dxaOrig="840" w:dyaOrig="420" w14:anchorId="33177BF0">
            <v:shape id="_x0000_i2382" type="#_x0000_t75" style="width:43.45pt;height:21.75pt" o:ole="">
              <v:imagedata r:id="rId2735" o:title=""/>
            </v:shape>
            <o:OLEObject Type="Embed" ProgID="Equation.DSMT4" ShapeID="_x0000_i2382" DrawAspect="Content" ObjectID="_1493626406" r:id="rId2736"/>
          </w:object>
        </w:r>
      </w:ins>
      <w:ins w:id="1841" w:author="Gerard" w:date="2015-03-21T10:17:00Z">
        <w:r w:rsidR="00F77222">
          <w:t>, which may be evaluated from the chain rule,</w:t>
        </w:r>
      </w:ins>
    </w:p>
    <w:p w14:paraId="4DA274AF" w14:textId="799C5119" w:rsidR="00F77222" w:rsidRDefault="00F77222">
      <w:pPr>
        <w:pStyle w:val="MTDisplayEquation"/>
        <w:rPr>
          <w:ins w:id="1842" w:author="Gerard" w:date="2015-03-21T10:09:00Z"/>
        </w:rPr>
        <w:pPrChange w:id="1843" w:author="Gerard" w:date="2015-03-21T10:19:00Z">
          <w:pPr/>
        </w:pPrChange>
      </w:pPr>
      <w:ins w:id="1844" w:author="Gerard" w:date="2015-03-21T10:18:00Z">
        <w:r>
          <w:tab/>
        </w:r>
      </w:ins>
      <w:ins w:id="1845" w:author="Gerard" w:date="2015-03-21T10:18:00Z">
        <w:r w:rsidRPr="007E2473">
          <w:rPr>
            <w:position w:val="-14"/>
          </w:rPr>
          <w:object w:dxaOrig="2580" w:dyaOrig="420" w14:anchorId="12622D01">
            <v:shape id="_x0000_i2383" type="#_x0000_t75" style="width:129.75pt;height:21.75pt" o:ole="">
              <v:imagedata r:id="rId2737" o:title=""/>
            </v:shape>
            <o:OLEObject Type="Embed" ProgID="Equation.DSMT4" ShapeID="_x0000_i2383" DrawAspect="Content" ObjectID="_1493626407" r:id="rId2738"/>
          </w:object>
        </w:r>
      </w:ins>
      <w:ins w:id="1846" w:author="Gerard" w:date="2015-03-21T10:18:00Z">
        <w:r>
          <w:t xml:space="preserve"> </w:t>
        </w:r>
        <w:r>
          <w:tab/>
        </w:r>
        <w:del w:id="1847" w:author="rawlins" w:date="2015-05-19T16:38:00Z">
          <w:r w:rsidDel="00A924E1">
            <w:fldChar w:fldCharType="begin"/>
          </w:r>
          <w:r w:rsidDel="00A924E1">
            <w:delInstrText xml:space="preserve"> MACROBUTTON MTPlaceRef \* MERGEFORMAT </w:delInstrText>
          </w:r>
          <w:r w:rsidDel="00A924E1">
            <w:fldChar w:fldCharType="begin"/>
          </w:r>
          <w:r w:rsidDel="00A924E1">
            <w:delInstrText xml:space="preserve"> SEQ MTEqn \h \* MERGEFORMAT </w:delInstrText>
          </w:r>
        </w:del>
      </w:ins>
      <w:del w:id="1848" w:author="rawlins" w:date="2015-05-19T16:38:00Z">
        <w:r w:rsidDel="00A924E1">
          <w:fldChar w:fldCharType="end"/>
        </w:r>
      </w:del>
      <w:bookmarkStart w:id="1849" w:name="ZEqnNum403837"/>
      <w:ins w:id="1850" w:author="Gerard" w:date="2015-03-21T10:18:00Z">
        <w:del w:id="1851" w:author="rawlins" w:date="2015-05-19T16:38:00Z">
          <w:r w:rsidDel="00A924E1">
            <w:delInstrText>(</w:delInstrText>
          </w:r>
          <w:r w:rsidDel="00A924E1">
            <w:fldChar w:fldCharType="begin"/>
          </w:r>
          <w:r w:rsidDel="00A924E1">
            <w:delInstrText xml:space="preserve"> SEQ MTSec \c \* Arabic \* MERGEFORMAT </w:delInstrText>
          </w:r>
        </w:del>
      </w:ins>
      <w:del w:id="1852" w:author="rawlins" w:date="2015-05-19T16:38:00Z">
        <w:r w:rsidDel="00A924E1">
          <w:fldChar w:fldCharType="end"/>
        </w:r>
      </w:del>
      <w:ins w:id="1853" w:author="Gerard" w:date="2015-03-21T10:18:00Z">
        <w:del w:id="1854" w:author="rawlins" w:date="2015-05-19T16:38:00Z">
          <w:r w:rsidDel="00A924E1">
            <w:delInstrText>.</w:delInstrText>
          </w:r>
          <w:r w:rsidDel="00A924E1">
            <w:fldChar w:fldCharType="begin"/>
          </w:r>
          <w:r w:rsidDel="00A924E1">
            <w:delInstrText xml:space="preserve"> SEQ MTEqn \c \* Arabic \* MERGEFORMAT </w:delInstrText>
          </w:r>
        </w:del>
      </w:ins>
      <w:del w:id="1855" w:author="rawlins" w:date="2015-05-19T16:38:00Z">
        <w:r w:rsidDel="00A924E1">
          <w:fldChar w:fldCharType="separate"/>
        </w:r>
      </w:del>
      <w:ins w:id="1856" w:author="Gerard" w:date="2015-05-06T12:49:00Z">
        <w:del w:id="1857" w:author="rawlins" w:date="2015-05-19T16:10:00Z">
          <w:r w:rsidR="00E3755C" w:rsidDel="00752FD5">
            <w:rPr>
              <w:noProof/>
            </w:rPr>
            <w:delInstrText>86</w:delInstrText>
          </w:r>
        </w:del>
      </w:ins>
      <w:ins w:id="1858" w:author="Gerard" w:date="2015-03-21T10:18:00Z">
        <w:del w:id="1859" w:author="rawlins" w:date="2015-05-19T16:38:00Z">
          <w:r w:rsidDel="00A924E1">
            <w:fldChar w:fldCharType="end"/>
          </w:r>
          <w:r w:rsidDel="00A924E1">
            <w:delInstrText>)</w:delInstrText>
          </w:r>
          <w:bookmarkEnd w:id="1849"/>
          <w:r w:rsidDel="00A924E1">
            <w:fldChar w:fldCharType="end"/>
          </w:r>
        </w:del>
      </w:ins>
      <w:ins w:id="1860" w:author="rawlins" w:date="2015-05-19T16:38:00Z">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bookmarkStart w:id="1861" w:name="ZEqnNum360094"/>
        <w:r w:rsidR="00A924E1">
          <w:instrText>(</w:instrText>
        </w:r>
        <w:r w:rsidR="00A924E1">
          <w:fldChar w:fldCharType="begin"/>
        </w:r>
        <w:r w:rsidR="00A924E1">
          <w:instrText xml:space="preserve"> SEQ MTSec \c \* Arabic \* MERGEFORMAT </w:instrText>
        </w:r>
      </w:ins>
      <w:r w:rsidR="00A924E1">
        <w:fldChar w:fldCharType="separate"/>
      </w:r>
      <w:ins w:id="1862" w:author="rawlins" w:date="2015-05-19T17:23:00Z">
        <w:r w:rsidR="00D3178E">
          <w:rPr>
            <w:noProof/>
          </w:rPr>
          <w:instrText>5</w:instrText>
        </w:r>
      </w:ins>
      <w:ins w:id="1863" w:author="rawlins" w:date="2015-05-19T16:38:00Z">
        <w:r w:rsidR="00A924E1">
          <w:fldChar w:fldCharType="end"/>
        </w:r>
        <w:r w:rsidR="00A924E1">
          <w:instrText>.</w:instrText>
        </w:r>
        <w:r w:rsidR="00A924E1">
          <w:fldChar w:fldCharType="begin"/>
        </w:r>
        <w:r w:rsidR="00A924E1">
          <w:instrText xml:space="preserve"> SEQ MTEqn \c \* Arabic \* MERGEFORMAT </w:instrText>
        </w:r>
      </w:ins>
      <w:r w:rsidR="00A924E1">
        <w:fldChar w:fldCharType="separate"/>
      </w:r>
      <w:ins w:id="1864" w:author="rawlins" w:date="2015-05-19T17:23:00Z">
        <w:r w:rsidR="00D3178E">
          <w:rPr>
            <w:noProof/>
          </w:rPr>
          <w:instrText>91</w:instrText>
        </w:r>
      </w:ins>
      <w:ins w:id="1865" w:author="rawlins" w:date="2015-05-19T16:38:00Z">
        <w:r w:rsidR="00A924E1">
          <w:fldChar w:fldCharType="end"/>
        </w:r>
        <w:r w:rsidR="00A924E1">
          <w:instrText>)</w:instrText>
        </w:r>
        <w:bookmarkEnd w:id="1861"/>
        <w:r w:rsidR="00A924E1">
          <w:fldChar w:fldCharType="end"/>
        </w:r>
      </w:ins>
    </w:p>
    <w:p w14:paraId="15045206" w14:textId="605091B5" w:rsidR="008F4FC8" w:rsidRDefault="008F4FC8" w:rsidP="002F3DF9">
      <w:pPr>
        <w:rPr>
          <w:ins w:id="1866" w:author="Gerard" w:date="2015-03-21T10:21:00Z"/>
        </w:rPr>
      </w:pPr>
      <w:ins w:id="1867" w:author="Gerard" w:date="2015-03-21T10:21:00Z">
        <w:r>
          <w:t xml:space="preserve">The strain energy density </w:t>
        </w:r>
      </w:ins>
      <w:ins w:id="1868" w:author="Gerard" w:date="2015-03-21T10:21:00Z">
        <w:r w:rsidRPr="007E2473">
          <w:rPr>
            <w:position w:val="-12"/>
          </w:rPr>
          <w:object w:dxaOrig="340" w:dyaOrig="380" w14:anchorId="53C089EF">
            <v:shape id="_x0000_i2384" type="#_x0000_t75" style="width:14.25pt;height:21.75pt" o:ole="">
              <v:imagedata r:id="rId2739" o:title=""/>
            </v:shape>
            <o:OLEObject Type="Embed" ProgID="Equation.DSMT4" ShapeID="_x0000_i2384" DrawAspect="Content" ObjectID="_1493626408" r:id="rId2740"/>
          </w:object>
        </w:r>
      </w:ins>
      <w:ins w:id="1869" w:author="Gerard" w:date="2015-03-21T10:21:00Z">
        <w:r>
          <w:t xml:space="preserve"> in a reactive viscoelastic material is given by</w:t>
        </w:r>
      </w:ins>
    </w:p>
    <w:p w14:paraId="0DF2AA31" w14:textId="5D5435DE" w:rsidR="008F4FC8" w:rsidRDefault="008F4FC8">
      <w:pPr>
        <w:pStyle w:val="MTDisplayEquation"/>
        <w:rPr>
          <w:ins w:id="1870" w:author="Gerard" w:date="2015-03-21T10:21:00Z"/>
        </w:rPr>
        <w:pPrChange w:id="1871" w:author="Gerard" w:date="2015-03-21T10:21:00Z">
          <w:pPr/>
        </w:pPrChange>
      </w:pPr>
      <w:ins w:id="1872" w:author="Gerard" w:date="2015-03-21T10:21:00Z">
        <w:r>
          <w:tab/>
        </w:r>
      </w:ins>
      <w:ins w:id="1873" w:author="Gerard" w:date="2015-03-21T10:21:00Z">
        <w:r w:rsidRPr="007E2473">
          <w:rPr>
            <w:position w:val="-28"/>
          </w:rPr>
          <w:object w:dxaOrig="3040" w:dyaOrig="580" w14:anchorId="5EF36CF8">
            <v:shape id="_x0000_i2385" type="#_x0000_t75" style="width:151.45pt;height:28.55pt" o:ole="">
              <v:imagedata r:id="rId2741" o:title=""/>
            </v:shape>
            <o:OLEObject Type="Embed" ProgID="Equation.DSMT4" ShapeID="_x0000_i2385" DrawAspect="Content" ObjectID="_1493626409" r:id="rId2742"/>
          </w:object>
        </w:r>
      </w:ins>
      <w:ins w:id="1874" w:author="Gerard" w:date="2015-03-21T10:21:00Z">
        <w:r>
          <w:t xml:space="preserve"> </w:t>
        </w:r>
        <w:r>
          <w:tab/>
        </w:r>
        <w:del w:id="1875" w:author="rawlins" w:date="2015-05-19T16:38:00Z">
          <w:r w:rsidDel="00A924E1">
            <w:fldChar w:fldCharType="begin"/>
          </w:r>
          <w:r w:rsidDel="00A924E1">
            <w:delInstrText xml:space="preserve"> MACROBUTTON MTPlaceRef \* MERGEFORMAT </w:delInstrText>
          </w:r>
          <w:r w:rsidDel="00A924E1">
            <w:fldChar w:fldCharType="begin"/>
          </w:r>
          <w:r w:rsidDel="00A924E1">
            <w:delInstrText xml:space="preserve"> SEQ MTEqn \h \* MERGEFORMAT </w:delInstrText>
          </w:r>
        </w:del>
      </w:ins>
      <w:del w:id="1876" w:author="rawlins" w:date="2015-05-19T16:38:00Z">
        <w:r w:rsidDel="00A924E1">
          <w:fldChar w:fldCharType="end"/>
        </w:r>
      </w:del>
      <w:ins w:id="1877" w:author="Gerard" w:date="2015-03-21T10:21:00Z">
        <w:del w:id="1878" w:author="rawlins" w:date="2015-05-19T16:38:00Z">
          <w:r w:rsidDel="00A924E1">
            <w:delInstrText>(</w:delInstrText>
          </w:r>
          <w:r w:rsidDel="00A924E1">
            <w:fldChar w:fldCharType="begin"/>
          </w:r>
          <w:r w:rsidDel="00A924E1">
            <w:delInstrText xml:space="preserve"> SEQ MTSec \c \* Arabic \* MERGEFORMAT </w:delInstrText>
          </w:r>
        </w:del>
      </w:ins>
      <w:del w:id="1879" w:author="rawlins" w:date="2015-05-19T16:38:00Z">
        <w:r w:rsidDel="00A924E1">
          <w:fldChar w:fldCharType="end"/>
        </w:r>
      </w:del>
      <w:ins w:id="1880" w:author="Gerard" w:date="2015-03-21T10:21:00Z">
        <w:del w:id="1881" w:author="rawlins" w:date="2015-05-19T16:38:00Z">
          <w:r w:rsidDel="00A924E1">
            <w:delInstrText>.</w:delInstrText>
          </w:r>
          <w:r w:rsidDel="00A924E1">
            <w:fldChar w:fldCharType="begin"/>
          </w:r>
          <w:r w:rsidDel="00A924E1">
            <w:delInstrText xml:space="preserve"> SEQ MTEqn \c \* Arabic \* MERGEFORMAT </w:delInstrText>
          </w:r>
        </w:del>
      </w:ins>
      <w:del w:id="1882" w:author="rawlins" w:date="2015-05-19T16:38:00Z">
        <w:r w:rsidDel="00A924E1">
          <w:fldChar w:fldCharType="separate"/>
        </w:r>
      </w:del>
      <w:ins w:id="1883" w:author="Gerard" w:date="2015-05-06T12:49:00Z">
        <w:del w:id="1884" w:author="rawlins" w:date="2015-05-19T16:10:00Z">
          <w:r w:rsidR="00E3755C" w:rsidDel="00752FD5">
            <w:rPr>
              <w:noProof/>
            </w:rPr>
            <w:delInstrText>87</w:delInstrText>
          </w:r>
        </w:del>
      </w:ins>
      <w:ins w:id="1885" w:author="Gerard" w:date="2015-03-21T10:21:00Z">
        <w:del w:id="1886" w:author="rawlins" w:date="2015-05-19T16:38:00Z">
          <w:r w:rsidDel="00A924E1">
            <w:fldChar w:fldCharType="end"/>
          </w:r>
          <w:r w:rsidDel="00A924E1">
            <w:delInstrText>)</w:delInstrText>
          </w:r>
          <w:r w:rsidDel="00A924E1">
            <w:fldChar w:fldCharType="end"/>
          </w:r>
        </w:del>
      </w:ins>
      <w:ins w:id="1887" w:author="rawlins" w:date="2015-05-19T16:38:00Z">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r w:rsidR="00A924E1">
          <w:instrText>(</w:instrText>
        </w:r>
        <w:r w:rsidR="00A924E1">
          <w:fldChar w:fldCharType="begin"/>
        </w:r>
        <w:r w:rsidR="00A924E1">
          <w:instrText xml:space="preserve"> SEQ MTSec \c \* Arabic \* MERGEFORMAT </w:instrText>
        </w:r>
      </w:ins>
      <w:r w:rsidR="00A924E1">
        <w:fldChar w:fldCharType="separate"/>
      </w:r>
      <w:ins w:id="1888" w:author="rawlins" w:date="2015-05-19T17:23:00Z">
        <w:r w:rsidR="00D3178E">
          <w:rPr>
            <w:noProof/>
          </w:rPr>
          <w:instrText>5</w:instrText>
        </w:r>
      </w:ins>
      <w:ins w:id="1889" w:author="rawlins" w:date="2015-05-19T16:38:00Z">
        <w:r w:rsidR="00A924E1">
          <w:fldChar w:fldCharType="end"/>
        </w:r>
        <w:r w:rsidR="00A924E1">
          <w:instrText>.</w:instrText>
        </w:r>
        <w:r w:rsidR="00A924E1">
          <w:fldChar w:fldCharType="begin"/>
        </w:r>
        <w:r w:rsidR="00A924E1">
          <w:instrText xml:space="preserve"> SEQ MTEqn \c \* Arabic \* MERGEFORMAT </w:instrText>
        </w:r>
      </w:ins>
      <w:r w:rsidR="00A924E1">
        <w:fldChar w:fldCharType="separate"/>
      </w:r>
      <w:ins w:id="1890" w:author="rawlins" w:date="2015-05-19T17:23:00Z">
        <w:r w:rsidR="00D3178E">
          <w:rPr>
            <w:noProof/>
          </w:rPr>
          <w:instrText>92</w:instrText>
        </w:r>
      </w:ins>
      <w:ins w:id="1891" w:author="rawlins" w:date="2015-05-19T16:38:00Z">
        <w:r w:rsidR="00A924E1">
          <w:fldChar w:fldCharType="end"/>
        </w:r>
        <w:r w:rsidR="00A924E1">
          <w:instrText>)</w:instrText>
        </w:r>
        <w:r w:rsidR="00A924E1">
          <w:fldChar w:fldCharType="end"/>
        </w:r>
      </w:ins>
    </w:p>
    <w:p w14:paraId="43750B26" w14:textId="10854F8A" w:rsidR="00D25725" w:rsidRDefault="008F4FC8" w:rsidP="002F3DF9">
      <w:pPr>
        <w:rPr>
          <w:ins w:id="1892" w:author="Gerard" w:date="2015-03-21T10:01:00Z"/>
        </w:rPr>
      </w:pPr>
      <w:ins w:id="1893" w:author="Gerard" w:date="2015-03-21T10:22:00Z">
        <w:r>
          <w:t xml:space="preserve">where </w:t>
        </w:r>
      </w:ins>
      <w:ins w:id="1894" w:author="Gerard" w:date="2015-03-21T10:22:00Z">
        <w:r w:rsidRPr="007E2473">
          <w:rPr>
            <w:position w:val="-12"/>
          </w:rPr>
          <w:object w:dxaOrig="340" w:dyaOrig="400" w14:anchorId="02512260">
            <v:shape id="_x0000_i2386" type="#_x0000_t75" style="width:14.25pt;height:21.75pt" o:ole="">
              <v:imagedata r:id="rId2743" o:title=""/>
            </v:shape>
            <o:OLEObject Type="Embed" ProgID="Equation.DSMT4" ShapeID="_x0000_i2386" DrawAspect="Content" ObjectID="_1493626410" r:id="rId2744"/>
          </w:object>
        </w:r>
      </w:ins>
      <w:ins w:id="1895" w:author="Gerard" w:date="2015-03-21T10:22:00Z">
        <w:r>
          <w:t xml:space="preserve"> is the strain energy density of strong bonds and </w:t>
        </w:r>
      </w:ins>
      <w:ins w:id="1896" w:author="Gerard" w:date="2015-03-21T10:23:00Z">
        <w:r w:rsidRPr="007E2473">
          <w:rPr>
            <w:position w:val="-12"/>
          </w:rPr>
          <w:object w:dxaOrig="360" w:dyaOrig="400" w14:anchorId="631B3E1A">
            <v:shape id="_x0000_i2387" type="#_x0000_t75" style="width:14.25pt;height:21.75pt" o:ole="">
              <v:imagedata r:id="rId2745" o:title=""/>
            </v:shape>
            <o:OLEObject Type="Embed" ProgID="Equation.DSMT4" ShapeID="_x0000_i2387" DrawAspect="Content" ObjectID="_1493626411" r:id="rId2746"/>
          </w:object>
        </w:r>
      </w:ins>
      <w:ins w:id="1897" w:author="Gerard" w:date="2015-03-21T10:23:00Z">
        <w:r>
          <w:t xml:space="preserve"> is the strain energy density of weak bonds, when they all </w:t>
        </w:r>
      </w:ins>
      <w:ins w:id="1898" w:author="Gerard" w:date="2015-03-21T13:22:00Z">
        <w:r w:rsidR="003D7647">
          <w:t>belong to the same generation</w:t>
        </w:r>
      </w:ins>
      <w:ins w:id="1899" w:author="Gerard" w:date="2015-03-21T10:23:00Z">
        <w:r>
          <w:t xml:space="preserve">.  </w:t>
        </w:r>
      </w:ins>
      <w:ins w:id="1900" w:author="Gerard" w:date="2015-03-21T10:24:00Z">
        <w:r>
          <w:t xml:space="preserve">In this expression, </w:t>
        </w:r>
      </w:ins>
      <w:ins w:id="1901" w:author="Gerard" w:date="2015-03-21T10:24:00Z">
        <w:r w:rsidRPr="006A2D15">
          <w:rPr>
            <w:position w:val="-14"/>
          </w:rPr>
          <w:object w:dxaOrig="860" w:dyaOrig="420" w14:anchorId="473ADCFE">
            <v:shape id="_x0000_i2388" type="#_x0000_t75" style="width:43.45pt;height:21.75pt" o:ole="">
              <v:imagedata r:id="rId2747" o:title=""/>
            </v:shape>
            <o:OLEObject Type="Embed" ProgID="Equation.DSMT4" ShapeID="_x0000_i2388" DrawAspect="Content" ObjectID="_1493626412" r:id="rId2748"/>
          </w:object>
        </w:r>
      </w:ins>
      <w:ins w:id="1902" w:author="Gerard" w:date="2015-03-21T10:25:00Z">
        <w:r>
          <w:t xml:space="preserve"> is t</w:t>
        </w:r>
      </w:ins>
      <w:ins w:id="1903" w:author="Gerard" w:date="2015-03-21T10:24:00Z">
        <w:r>
          <w:t xml:space="preserve">he mass fraction of </w:t>
        </w:r>
      </w:ins>
      <w:ins w:id="1904" w:author="Gerard" w:date="2015-03-21T10:24:00Z">
        <w:r w:rsidRPr="008F4FC8">
          <w:rPr>
            <w:position w:val="-4"/>
          </w:rPr>
          <w:object w:dxaOrig="380" w:dyaOrig="200" w14:anchorId="6AA7054E">
            <v:shape id="_x0000_i2389" type="#_x0000_t75" style="width:21.75pt;height:7.45pt" o:ole="">
              <v:imagedata r:id="rId2749" o:title=""/>
            </v:shape>
            <o:OLEObject Type="Embed" ProgID="Equation.DSMT4" ShapeID="_x0000_i2389" DrawAspect="Content" ObjectID="_1493626413" r:id="rId2750"/>
          </w:object>
        </w:r>
      </w:ins>
      <w:ins w:id="1905" w:author="Gerard" w:date="2015-03-21T10:24:00Z">
        <w:r>
          <w:t>generation weak bonds</w:t>
        </w:r>
      </w:ins>
      <w:ins w:id="1906" w:author="Gerard" w:date="2015-03-21T10:25:00Z">
        <w:r>
          <w:t>, which evolves over time as described below</w:t>
        </w:r>
      </w:ins>
      <w:ins w:id="1907" w:author="Gerard" w:date="2015-03-21T10:24:00Z">
        <w:r>
          <w:t>.</w:t>
        </w:r>
      </w:ins>
      <w:ins w:id="1908" w:author="Gerard" w:date="2015-03-21T10:26:00Z">
        <w:r>
          <w:t xml:space="preserve">  The summation is taken over all generations </w:t>
        </w:r>
      </w:ins>
      <w:ins w:id="1909" w:author="Gerard" w:date="2015-03-21T10:26:00Z">
        <w:r w:rsidRPr="00F77222">
          <w:rPr>
            <w:position w:val="-4"/>
          </w:rPr>
          <w:object w:dxaOrig="200" w:dyaOrig="200" w14:anchorId="6457A565">
            <v:shape id="_x0000_i2390" type="#_x0000_t75" style="width:7.45pt;height:7.45pt" o:ole="">
              <v:imagedata r:id="rId2751" o:title=""/>
            </v:shape>
            <o:OLEObject Type="Embed" ProgID="Equation.DSMT4" ShapeID="_x0000_i2390" DrawAspect="Content" ObjectID="_1493626414" r:id="rId2752"/>
          </w:object>
        </w:r>
      </w:ins>
      <w:ins w:id="1910" w:author="Gerard" w:date="2015-03-21T10:26:00Z">
        <w:r>
          <w:t xml:space="preserve"> that were created prior to the current time </w:t>
        </w:r>
      </w:ins>
      <w:ins w:id="1911" w:author="Gerard" w:date="2015-03-21T10:26:00Z">
        <w:r w:rsidRPr="008F4FC8">
          <w:rPr>
            <w:position w:val="-4"/>
          </w:rPr>
          <w:object w:dxaOrig="140" w:dyaOrig="220" w14:anchorId="11710968">
            <v:shape id="_x0000_i2391" type="#_x0000_t75" style="width:7.45pt;height:14.25pt" o:ole="">
              <v:imagedata r:id="rId2753" o:title=""/>
            </v:shape>
            <o:OLEObject Type="Embed" ProgID="Equation.DSMT4" ShapeID="_x0000_i2391" DrawAspect="Content" ObjectID="_1493626415" r:id="rId2754"/>
          </w:object>
        </w:r>
      </w:ins>
      <w:ins w:id="1912" w:author="Gerard" w:date="2015-03-21T10:26:00Z">
        <w:r>
          <w:t>.</w:t>
        </w:r>
      </w:ins>
      <w:ins w:id="1913" w:author="Gerard" w:date="2015-03-21T10:25:00Z">
        <w:r>
          <w:t xml:space="preserve">  </w:t>
        </w:r>
      </w:ins>
      <w:ins w:id="1914" w:author="Gerard" w:date="2015-03-21T10:00:00Z">
        <w:r w:rsidR="00D25725">
          <w:t xml:space="preserve">The Cauchy stress </w:t>
        </w:r>
      </w:ins>
      <w:ins w:id="1915" w:author="Gerard" w:date="2015-03-21T10:03:00Z">
        <w:r w:rsidR="00D25725" w:rsidRPr="007E2473">
          <w:rPr>
            <w:position w:val="-6"/>
          </w:rPr>
          <w:object w:dxaOrig="240" w:dyaOrig="240" w14:anchorId="2A21D649">
            <v:shape id="_x0000_i2392" type="#_x0000_t75" style="width:14.25pt;height:14.25pt" o:ole="">
              <v:imagedata r:id="rId2755" o:title=""/>
            </v:shape>
            <o:OLEObject Type="Embed" ProgID="Equation.DSMT4" ShapeID="_x0000_i2392" DrawAspect="Content" ObjectID="_1493626416" r:id="rId2756"/>
          </w:object>
        </w:r>
      </w:ins>
      <w:ins w:id="1916" w:author="Gerard" w:date="2015-03-21T10:03:00Z">
        <w:r w:rsidR="00D25725">
          <w:t xml:space="preserve"> </w:t>
        </w:r>
      </w:ins>
      <w:ins w:id="1917" w:author="Gerard" w:date="2015-03-21T10:00:00Z">
        <w:r w:rsidR="00D25725">
          <w:t xml:space="preserve">in a reactive viscoelastic material is </w:t>
        </w:r>
      </w:ins>
      <w:ins w:id="1918" w:author="Gerard" w:date="2015-03-21T10:25:00Z">
        <w:r>
          <w:t xml:space="preserve">similarly </w:t>
        </w:r>
      </w:ins>
      <w:ins w:id="1919" w:author="Gerard" w:date="2015-03-21T10:00:00Z">
        <w:r w:rsidR="00D25725">
          <w:t>given by</w:t>
        </w:r>
      </w:ins>
    </w:p>
    <w:p w14:paraId="0064A955" w14:textId="38E39D08" w:rsidR="00D25725" w:rsidRDefault="00D25725">
      <w:pPr>
        <w:pStyle w:val="MTDisplayEquation"/>
        <w:rPr>
          <w:ins w:id="1920" w:author="Gerard" w:date="2015-03-21T09:58:00Z"/>
        </w:rPr>
        <w:pPrChange w:id="1921" w:author="Gerard" w:date="2015-03-21T10:01:00Z">
          <w:pPr/>
        </w:pPrChange>
      </w:pPr>
      <w:ins w:id="1922" w:author="Gerard" w:date="2015-03-21T10:01:00Z">
        <w:r>
          <w:tab/>
        </w:r>
      </w:ins>
      <w:ins w:id="1923" w:author="Gerard" w:date="2015-03-21T10:01:00Z">
        <w:r w:rsidRPr="007E2473">
          <w:rPr>
            <w:position w:val="-28"/>
          </w:rPr>
          <w:object w:dxaOrig="2840" w:dyaOrig="580" w14:anchorId="72E23D6A">
            <v:shape id="_x0000_i2393" type="#_x0000_t75" style="width:2in;height:28.55pt" o:ole="">
              <v:imagedata r:id="rId2757" o:title=""/>
            </v:shape>
            <o:OLEObject Type="Embed" ProgID="Equation.DSMT4" ShapeID="_x0000_i2393" DrawAspect="Content" ObjectID="_1493626417" r:id="rId2758"/>
          </w:object>
        </w:r>
      </w:ins>
      <w:ins w:id="1924" w:author="Gerard" w:date="2015-03-21T10:01:00Z">
        <w:r>
          <w:t xml:space="preserve"> </w:t>
        </w:r>
        <w:r>
          <w:tab/>
        </w:r>
        <w:del w:id="1925" w:author="rawlins" w:date="2015-05-19T16:38:00Z">
          <w:r w:rsidDel="00A924E1">
            <w:fldChar w:fldCharType="begin"/>
          </w:r>
          <w:r w:rsidDel="00A924E1">
            <w:delInstrText xml:space="preserve"> MACROBUTTON MTPlaceRef \* MERGEFORMAT </w:delInstrText>
          </w:r>
          <w:r w:rsidDel="00A924E1">
            <w:fldChar w:fldCharType="begin"/>
          </w:r>
          <w:r w:rsidDel="00A924E1">
            <w:delInstrText xml:space="preserve"> SEQ MTEqn \h \* MERGEFORMAT </w:delInstrText>
          </w:r>
        </w:del>
      </w:ins>
      <w:del w:id="1926" w:author="rawlins" w:date="2015-05-19T16:38:00Z">
        <w:r w:rsidDel="00A924E1">
          <w:fldChar w:fldCharType="end"/>
        </w:r>
      </w:del>
      <w:bookmarkStart w:id="1927" w:name="ZEqnNum468501"/>
      <w:ins w:id="1928" w:author="Gerard" w:date="2015-03-21T10:01:00Z">
        <w:del w:id="1929" w:author="rawlins" w:date="2015-05-19T16:38:00Z">
          <w:r w:rsidDel="00A924E1">
            <w:delInstrText>(</w:delInstrText>
          </w:r>
          <w:r w:rsidDel="00A924E1">
            <w:fldChar w:fldCharType="begin"/>
          </w:r>
          <w:r w:rsidDel="00A924E1">
            <w:delInstrText xml:space="preserve"> SEQ MTSec \c \* Arabic \* MERGEFORMAT </w:delInstrText>
          </w:r>
        </w:del>
      </w:ins>
      <w:del w:id="1930" w:author="rawlins" w:date="2015-05-19T16:38:00Z">
        <w:r w:rsidDel="00A924E1">
          <w:fldChar w:fldCharType="end"/>
        </w:r>
      </w:del>
      <w:ins w:id="1931" w:author="Gerard" w:date="2015-03-21T10:01:00Z">
        <w:del w:id="1932" w:author="rawlins" w:date="2015-05-19T16:38:00Z">
          <w:r w:rsidDel="00A924E1">
            <w:delInstrText>.</w:delInstrText>
          </w:r>
          <w:r w:rsidDel="00A924E1">
            <w:fldChar w:fldCharType="begin"/>
          </w:r>
          <w:r w:rsidDel="00A924E1">
            <w:delInstrText xml:space="preserve"> SEQ MTEqn \c \* Arabic \* MERGEFORMAT </w:delInstrText>
          </w:r>
        </w:del>
      </w:ins>
      <w:del w:id="1933" w:author="rawlins" w:date="2015-05-19T16:38:00Z">
        <w:r w:rsidDel="00A924E1">
          <w:fldChar w:fldCharType="separate"/>
        </w:r>
      </w:del>
      <w:ins w:id="1934" w:author="Gerard" w:date="2015-05-06T12:49:00Z">
        <w:del w:id="1935" w:author="rawlins" w:date="2015-05-19T16:10:00Z">
          <w:r w:rsidR="00E3755C" w:rsidDel="00752FD5">
            <w:rPr>
              <w:noProof/>
            </w:rPr>
            <w:delInstrText>88</w:delInstrText>
          </w:r>
        </w:del>
      </w:ins>
      <w:ins w:id="1936" w:author="Gerard" w:date="2015-03-21T10:01:00Z">
        <w:del w:id="1937" w:author="rawlins" w:date="2015-05-19T16:38:00Z">
          <w:r w:rsidDel="00A924E1">
            <w:fldChar w:fldCharType="end"/>
          </w:r>
          <w:r w:rsidDel="00A924E1">
            <w:delInstrText>)</w:delInstrText>
          </w:r>
          <w:bookmarkEnd w:id="1927"/>
          <w:r w:rsidDel="00A924E1">
            <w:fldChar w:fldCharType="end"/>
          </w:r>
        </w:del>
      </w:ins>
      <w:ins w:id="1938" w:author="rawlins" w:date="2015-05-19T16:39:00Z">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bookmarkStart w:id="1939" w:name="ZEqnNum467146"/>
        <w:r w:rsidR="00A924E1">
          <w:instrText>(</w:instrText>
        </w:r>
        <w:r w:rsidR="00A924E1">
          <w:fldChar w:fldCharType="begin"/>
        </w:r>
        <w:r w:rsidR="00A924E1">
          <w:instrText xml:space="preserve"> SEQ MTSec \c \* Arabic \* MERGEFORMAT </w:instrText>
        </w:r>
      </w:ins>
      <w:r w:rsidR="00A924E1">
        <w:fldChar w:fldCharType="separate"/>
      </w:r>
      <w:ins w:id="1940" w:author="rawlins" w:date="2015-05-19T17:23:00Z">
        <w:r w:rsidR="00D3178E">
          <w:rPr>
            <w:noProof/>
          </w:rPr>
          <w:instrText>5</w:instrText>
        </w:r>
      </w:ins>
      <w:ins w:id="1941" w:author="rawlins" w:date="2015-05-19T16:39:00Z">
        <w:r w:rsidR="00A924E1">
          <w:fldChar w:fldCharType="end"/>
        </w:r>
        <w:r w:rsidR="00A924E1">
          <w:instrText>.</w:instrText>
        </w:r>
        <w:r w:rsidR="00A924E1">
          <w:fldChar w:fldCharType="begin"/>
        </w:r>
        <w:r w:rsidR="00A924E1">
          <w:instrText xml:space="preserve"> SEQ MTEqn \c \* Arabic \* MERGEFORMAT </w:instrText>
        </w:r>
      </w:ins>
      <w:r w:rsidR="00A924E1">
        <w:fldChar w:fldCharType="separate"/>
      </w:r>
      <w:ins w:id="1942" w:author="rawlins" w:date="2015-05-19T17:23:00Z">
        <w:r w:rsidR="00D3178E">
          <w:rPr>
            <w:noProof/>
          </w:rPr>
          <w:instrText>93</w:instrText>
        </w:r>
      </w:ins>
      <w:ins w:id="1943" w:author="rawlins" w:date="2015-05-19T16:39:00Z">
        <w:r w:rsidR="00A924E1">
          <w:fldChar w:fldCharType="end"/>
        </w:r>
        <w:r w:rsidR="00A924E1">
          <w:instrText>)</w:instrText>
        </w:r>
        <w:bookmarkEnd w:id="1939"/>
        <w:r w:rsidR="00A924E1">
          <w:fldChar w:fldCharType="end"/>
        </w:r>
      </w:ins>
    </w:p>
    <w:p w14:paraId="3DDE9A00" w14:textId="6CF22B23" w:rsidR="00D25725" w:rsidRDefault="00D25725" w:rsidP="008F4FC8">
      <w:pPr>
        <w:rPr>
          <w:ins w:id="1944" w:author="Gerard" w:date="2015-03-21T10:26:00Z"/>
        </w:rPr>
      </w:pPr>
      <w:ins w:id="1945" w:author="Gerard" w:date="2015-03-21T10:03:00Z">
        <w:r>
          <w:t xml:space="preserve">where </w:t>
        </w:r>
      </w:ins>
      <w:ins w:id="1946" w:author="Gerard" w:date="2015-03-21T10:03:00Z">
        <w:r w:rsidRPr="007E2473">
          <w:rPr>
            <w:position w:val="-6"/>
          </w:rPr>
          <w:object w:dxaOrig="300" w:dyaOrig="340" w14:anchorId="356C6038">
            <v:shape id="_x0000_i2394" type="#_x0000_t75" style="width:14.25pt;height:14.25pt" o:ole="">
              <v:imagedata r:id="rId2759" o:title=""/>
            </v:shape>
            <o:OLEObject Type="Embed" ProgID="Equation.DSMT4" ShapeID="_x0000_i2394" DrawAspect="Content" ObjectID="_1493626418" r:id="rId2760"/>
          </w:object>
        </w:r>
      </w:ins>
      <w:ins w:id="1947" w:author="Gerard" w:date="2015-03-21T10:03:00Z">
        <w:r>
          <w:t xml:space="preserve"> is the stress in the strong bonds and </w:t>
        </w:r>
      </w:ins>
      <w:ins w:id="1948" w:author="Gerard" w:date="2015-03-21T10:03:00Z">
        <w:r w:rsidRPr="007E2473">
          <w:rPr>
            <w:position w:val="-6"/>
          </w:rPr>
          <w:object w:dxaOrig="320" w:dyaOrig="340" w14:anchorId="7BEBA7B7">
            <v:shape id="_x0000_i2395" type="#_x0000_t75" style="width:14.25pt;height:14.25pt" o:ole="">
              <v:imagedata r:id="rId2761" o:title=""/>
            </v:shape>
            <o:OLEObject Type="Embed" ProgID="Equation.DSMT4" ShapeID="_x0000_i2395" DrawAspect="Content" ObjectID="_1493626419" r:id="rId2762"/>
          </w:object>
        </w:r>
      </w:ins>
      <w:ins w:id="1949" w:author="Gerard" w:date="2015-03-21T10:03:00Z">
        <w:r>
          <w:t xml:space="preserve"> </w:t>
        </w:r>
      </w:ins>
      <w:ins w:id="1950" w:author="Gerard" w:date="2015-03-21T10:04:00Z">
        <w:r>
          <w:t>is the stress in the weak bonds.</w:t>
        </w:r>
      </w:ins>
      <w:ins w:id="1951" w:author="Gerard" w:date="2015-03-21T10:26:00Z">
        <w:r w:rsidR="008F4FC8">
          <w:t xml:space="preserve">  These stresses are related to the respective strain energy densities of strong and weak bonds according to</w:t>
        </w:r>
      </w:ins>
    </w:p>
    <w:p w14:paraId="23D0E7FF" w14:textId="6D952E02" w:rsidR="008F4FC8" w:rsidRDefault="008F4FC8">
      <w:pPr>
        <w:pStyle w:val="MTDisplayEquation"/>
        <w:rPr>
          <w:ins w:id="1952" w:author="Gerard" w:date="2015-03-21T10:28:00Z"/>
        </w:rPr>
        <w:pPrChange w:id="1953" w:author="Gerard" w:date="2015-03-21T10:26:00Z">
          <w:pPr>
            <w:jc w:val="left"/>
          </w:pPr>
        </w:pPrChange>
      </w:pPr>
      <w:ins w:id="1954" w:author="Gerard" w:date="2015-03-21T10:26:00Z">
        <w:r>
          <w:tab/>
        </w:r>
      </w:ins>
      <w:ins w:id="1955" w:author="Gerard" w:date="2015-03-21T10:27:00Z">
        <w:r w:rsidRPr="007E2473">
          <w:rPr>
            <w:position w:val="-24"/>
          </w:rPr>
          <w:object w:dxaOrig="5220" w:dyaOrig="740" w14:anchorId="42A7F3FC">
            <v:shape id="_x0000_i2396" type="#_x0000_t75" style="width:259.45pt;height:36pt" o:ole="">
              <v:imagedata r:id="rId2763" o:title=""/>
            </v:shape>
            <o:OLEObject Type="Embed" ProgID="Equation.DSMT4" ShapeID="_x0000_i2396" DrawAspect="Content" ObjectID="_1493626420" r:id="rId2764"/>
          </w:object>
        </w:r>
      </w:ins>
      <w:ins w:id="1956" w:author="Gerard" w:date="2015-03-21T10:27:00Z">
        <w:r>
          <w:t xml:space="preserve"> </w:t>
        </w:r>
        <w:r>
          <w:tab/>
        </w:r>
        <w:del w:id="1957" w:author="rawlins" w:date="2015-05-19T16:39:00Z">
          <w:r w:rsidDel="00A924E1">
            <w:fldChar w:fldCharType="begin"/>
          </w:r>
          <w:r w:rsidDel="00A924E1">
            <w:delInstrText xml:space="preserve"> MACROBUTTON MTPlaceRef \* MERGEFORMAT </w:delInstrText>
          </w:r>
          <w:r w:rsidDel="00A924E1">
            <w:fldChar w:fldCharType="begin"/>
          </w:r>
          <w:r w:rsidDel="00A924E1">
            <w:delInstrText xml:space="preserve"> SEQ MTEqn \h \* MERGEFORMAT </w:delInstrText>
          </w:r>
        </w:del>
      </w:ins>
      <w:del w:id="1958" w:author="rawlins" w:date="2015-05-19T16:39:00Z">
        <w:r w:rsidDel="00A924E1">
          <w:fldChar w:fldCharType="end"/>
        </w:r>
      </w:del>
      <w:ins w:id="1959" w:author="Gerard" w:date="2015-03-21T10:27:00Z">
        <w:del w:id="1960" w:author="rawlins" w:date="2015-05-19T16:39:00Z">
          <w:r w:rsidDel="00A924E1">
            <w:delInstrText>(</w:delInstrText>
          </w:r>
          <w:r w:rsidDel="00A924E1">
            <w:fldChar w:fldCharType="begin"/>
          </w:r>
          <w:r w:rsidDel="00A924E1">
            <w:delInstrText xml:space="preserve"> SEQ MTSec \c \* Arabic \* MERGEFORMAT </w:delInstrText>
          </w:r>
        </w:del>
      </w:ins>
      <w:del w:id="1961" w:author="rawlins" w:date="2015-05-19T16:39:00Z">
        <w:r w:rsidDel="00A924E1">
          <w:fldChar w:fldCharType="end"/>
        </w:r>
      </w:del>
      <w:ins w:id="1962" w:author="Gerard" w:date="2015-03-21T10:27:00Z">
        <w:del w:id="1963" w:author="rawlins" w:date="2015-05-19T16:39:00Z">
          <w:r w:rsidDel="00A924E1">
            <w:delInstrText>.</w:delInstrText>
          </w:r>
          <w:r w:rsidDel="00A924E1">
            <w:fldChar w:fldCharType="begin"/>
          </w:r>
          <w:r w:rsidDel="00A924E1">
            <w:delInstrText xml:space="preserve"> SEQ MTEqn \c \* Arabic \* MERGEFORMAT </w:delInstrText>
          </w:r>
        </w:del>
      </w:ins>
      <w:del w:id="1964" w:author="rawlins" w:date="2015-05-19T16:39:00Z">
        <w:r w:rsidDel="00A924E1">
          <w:fldChar w:fldCharType="separate"/>
        </w:r>
      </w:del>
      <w:ins w:id="1965" w:author="Gerard" w:date="2015-05-06T12:49:00Z">
        <w:del w:id="1966" w:author="rawlins" w:date="2015-05-19T16:10:00Z">
          <w:r w:rsidR="00E3755C" w:rsidDel="00752FD5">
            <w:rPr>
              <w:noProof/>
            </w:rPr>
            <w:delInstrText>89</w:delInstrText>
          </w:r>
        </w:del>
      </w:ins>
      <w:ins w:id="1967" w:author="Gerard" w:date="2015-03-21T10:27:00Z">
        <w:del w:id="1968" w:author="rawlins" w:date="2015-05-19T16:39:00Z">
          <w:r w:rsidDel="00A924E1">
            <w:fldChar w:fldCharType="end"/>
          </w:r>
          <w:r w:rsidDel="00A924E1">
            <w:delInstrText>)</w:delInstrText>
          </w:r>
          <w:r w:rsidDel="00A924E1">
            <w:fldChar w:fldCharType="end"/>
          </w:r>
        </w:del>
      </w:ins>
      <w:ins w:id="1969" w:author="rawlins" w:date="2015-05-19T16:39:00Z">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r w:rsidR="00A924E1">
          <w:instrText>(</w:instrText>
        </w:r>
        <w:r w:rsidR="00A924E1">
          <w:fldChar w:fldCharType="begin"/>
        </w:r>
        <w:r w:rsidR="00A924E1">
          <w:instrText xml:space="preserve"> SEQ MTSec \c \* Arabic \* MERGEFORMAT </w:instrText>
        </w:r>
      </w:ins>
      <w:r w:rsidR="00A924E1">
        <w:fldChar w:fldCharType="separate"/>
      </w:r>
      <w:ins w:id="1970" w:author="rawlins" w:date="2015-05-19T17:23:00Z">
        <w:r w:rsidR="00D3178E">
          <w:rPr>
            <w:noProof/>
          </w:rPr>
          <w:instrText>5</w:instrText>
        </w:r>
      </w:ins>
      <w:ins w:id="1971" w:author="rawlins" w:date="2015-05-19T16:39:00Z">
        <w:r w:rsidR="00A924E1">
          <w:fldChar w:fldCharType="end"/>
        </w:r>
        <w:r w:rsidR="00A924E1">
          <w:instrText>.</w:instrText>
        </w:r>
        <w:r w:rsidR="00A924E1">
          <w:fldChar w:fldCharType="begin"/>
        </w:r>
        <w:r w:rsidR="00A924E1">
          <w:instrText xml:space="preserve"> SEQ MTEqn \c \* Arabic \* MERGEFORMAT </w:instrText>
        </w:r>
      </w:ins>
      <w:r w:rsidR="00A924E1">
        <w:fldChar w:fldCharType="separate"/>
      </w:r>
      <w:ins w:id="1972" w:author="rawlins" w:date="2015-05-19T17:23:00Z">
        <w:r w:rsidR="00D3178E">
          <w:rPr>
            <w:noProof/>
          </w:rPr>
          <w:instrText>94</w:instrText>
        </w:r>
      </w:ins>
      <w:ins w:id="1973" w:author="rawlins" w:date="2015-05-19T16:39:00Z">
        <w:r w:rsidR="00A924E1">
          <w:fldChar w:fldCharType="end"/>
        </w:r>
        <w:r w:rsidR="00A924E1">
          <w:instrText>)</w:instrText>
        </w:r>
        <w:r w:rsidR="00A924E1">
          <w:fldChar w:fldCharType="end"/>
        </w:r>
      </w:ins>
    </w:p>
    <w:p w14:paraId="216DC26C" w14:textId="654926AA" w:rsidR="008F4FC8" w:rsidRDefault="00FC599A" w:rsidP="008F4FC8">
      <w:pPr>
        <w:rPr>
          <w:ins w:id="1974" w:author="Gerard" w:date="2015-03-21T10:30:00Z"/>
        </w:rPr>
      </w:pPr>
      <w:ins w:id="1975" w:author="Gerard" w:date="2015-03-21T10:29:00Z">
        <w:r>
          <w:t xml:space="preserve">The mass fractions </w:t>
        </w:r>
      </w:ins>
      <w:ins w:id="1976" w:author="Gerard" w:date="2015-03-21T10:29:00Z">
        <w:r w:rsidRPr="007E2473">
          <w:rPr>
            <w:position w:val="-14"/>
          </w:rPr>
          <w:object w:dxaOrig="860" w:dyaOrig="420" w14:anchorId="50342B82">
            <v:shape id="_x0000_i2397" type="#_x0000_t75" style="width:43.45pt;height:21.75pt" o:ole="">
              <v:imagedata r:id="rId2765" o:title=""/>
            </v:shape>
            <o:OLEObject Type="Embed" ProgID="Equation.DSMT4" ShapeID="_x0000_i2397" DrawAspect="Content" ObjectID="_1493626421" r:id="rId2766"/>
          </w:object>
        </w:r>
      </w:ins>
      <w:ins w:id="1977" w:author="Gerard" w:date="2015-03-21T10:29:00Z">
        <w:r>
          <w:t xml:space="preserve"> are obtained by solving the equation of mass balance for reactive </w:t>
        </w:r>
      </w:ins>
      <w:ins w:id="1978" w:author="Gerard" w:date="2015-03-21T13:24:00Z">
        <w:r w:rsidR="003D7647">
          <w:t xml:space="preserve">constrained </w:t>
        </w:r>
      </w:ins>
      <w:ins w:id="1979" w:author="Gerard" w:date="2015-03-21T10:29:00Z">
        <w:r>
          <w:t>mixtures,</w:t>
        </w:r>
      </w:ins>
    </w:p>
    <w:p w14:paraId="1976AFF7" w14:textId="1BDD3943" w:rsidR="00FC599A" w:rsidRPr="008F4FC8" w:rsidRDefault="00FC599A">
      <w:pPr>
        <w:pStyle w:val="MTDisplayEquation"/>
        <w:rPr>
          <w:ins w:id="1980" w:author="Gerard" w:date="2015-03-21T10:20:00Z"/>
        </w:rPr>
        <w:pPrChange w:id="1981" w:author="Gerard" w:date="2015-03-21T10:30:00Z">
          <w:pPr>
            <w:jc w:val="left"/>
          </w:pPr>
        </w:pPrChange>
      </w:pPr>
      <w:ins w:id="1982" w:author="Gerard" w:date="2015-03-21T10:30:00Z">
        <w:r>
          <w:tab/>
        </w:r>
      </w:ins>
      <w:ins w:id="1983" w:author="Gerard" w:date="2015-03-21T10:30:00Z">
        <w:r w:rsidR="00146ACD" w:rsidRPr="00146ACD">
          <w:rPr>
            <w:position w:val="-24"/>
          </w:rPr>
          <w:object w:dxaOrig="1680" w:dyaOrig="680" w14:anchorId="0B1B2BA7">
            <v:shape id="_x0000_i2398" type="#_x0000_t75" style="width:86.25pt;height:36pt" o:ole="">
              <v:imagedata r:id="rId2767" o:title=""/>
            </v:shape>
            <o:OLEObject Type="Embed" ProgID="Equation.DSMT4" ShapeID="_x0000_i2398" DrawAspect="Content" ObjectID="_1493626422" r:id="rId2768"/>
          </w:object>
        </w:r>
      </w:ins>
      <w:ins w:id="1984" w:author="Gerard" w:date="2015-03-21T10:30:00Z">
        <w:r>
          <w:t xml:space="preserve"> </w:t>
        </w:r>
        <w:r>
          <w:tab/>
        </w:r>
        <w:del w:id="1985" w:author="rawlins" w:date="2015-05-19T16:39:00Z">
          <w:r w:rsidDel="00A924E1">
            <w:fldChar w:fldCharType="begin"/>
          </w:r>
          <w:r w:rsidDel="00A924E1">
            <w:delInstrText xml:space="preserve"> MACROBUTTON MTPlaceRef \* MERGEFORMAT </w:delInstrText>
          </w:r>
          <w:r w:rsidDel="00A924E1">
            <w:fldChar w:fldCharType="begin"/>
          </w:r>
          <w:r w:rsidDel="00A924E1">
            <w:delInstrText xml:space="preserve"> SEQ MTEqn \h \* MERGEFORMAT </w:delInstrText>
          </w:r>
        </w:del>
      </w:ins>
      <w:del w:id="1986" w:author="rawlins" w:date="2015-05-19T16:39:00Z">
        <w:r w:rsidDel="00A924E1">
          <w:fldChar w:fldCharType="end"/>
        </w:r>
      </w:del>
      <w:ins w:id="1987" w:author="Gerard" w:date="2015-03-21T10:30:00Z">
        <w:del w:id="1988" w:author="rawlins" w:date="2015-05-19T16:39:00Z">
          <w:r w:rsidDel="00A924E1">
            <w:delInstrText>(</w:delInstrText>
          </w:r>
          <w:r w:rsidDel="00A924E1">
            <w:fldChar w:fldCharType="begin"/>
          </w:r>
          <w:r w:rsidDel="00A924E1">
            <w:delInstrText xml:space="preserve"> SEQ MTSec \c \* Arabic \* MERGEFORMAT </w:delInstrText>
          </w:r>
        </w:del>
      </w:ins>
      <w:del w:id="1989" w:author="rawlins" w:date="2015-05-19T16:39:00Z">
        <w:r w:rsidDel="00A924E1">
          <w:fldChar w:fldCharType="end"/>
        </w:r>
      </w:del>
      <w:ins w:id="1990" w:author="Gerard" w:date="2015-03-21T10:30:00Z">
        <w:del w:id="1991" w:author="rawlins" w:date="2015-05-19T16:39:00Z">
          <w:r w:rsidDel="00A924E1">
            <w:delInstrText>.</w:delInstrText>
          </w:r>
          <w:r w:rsidDel="00A924E1">
            <w:fldChar w:fldCharType="begin"/>
          </w:r>
          <w:r w:rsidDel="00A924E1">
            <w:delInstrText xml:space="preserve"> SEQ MTEqn \c \* Arabic \* MERGEFORMAT </w:delInstrText>
          </w:r>
        </w:del>
      </w:ins>
      <w:del w:id="1992" w:author="rawlins" w:date="2015-05-19T16:39:00Z">
        <w:r w:rsidDel="00A924E1">
          <w:fldChar w:fldCharType="separate"/>
        </w:r>
      </w:del>
      <w:ins w:id="1993" w:author="Gerard" w:date="2015-05-06T12:49:00Z">
        <w:del w:id="1994" w:author="rawlins" w:date="2015-05-19T16:10:00Z">
          <w:r w:rsidR="00E3755C" w:rsidDel="00752FD5">
            <w:rPr>
              <w:noProof/>
            </w:rPr>
            <w:delInstrText>90</w:delInstrText>
          </w:r>
        </w:del>
      </w:ins>
      <w:ins w:id="1995" w:author="Gerard" w:date="2015-03-21T10:30:00Z">
        <w:del w:id="1996" w:author="rawlins" w:date="2015-05-19T16:39:00Z">
          <w:r w:rsidDel="00A924E1">
            <w:fldChar w:fldCharType="end"/>
          </w:r>
          <w:r w:rsidDel="00A924E1">
            <w:delInstrText>)</w:delInstrText>
          </w:r>
          <w:r w:rsidDel="00A924E1">
            <w:fldChar w:fldCharType="end"/>
          </w:r>
        </w:del>
      </w:ins>
      <w:ins w:id="1997" w:author="rawlins" w:date="2015-05-19T16:39:00Z">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r w:rsidR="00A924E1">
          <w:instrText>(</w:instrText>
        </w:r>
        <w:r w:rsidR="00A924E1">
          <w:fldChar w:fldCharType="begin"/>
        </w:r>
        <w:r w:rsidR="00A924E1">
          <w:instrText xml:space="preserve"> SEQ MTSec \c \* Arabic \* MERGEFORMAT </w:instrText>
        </w:r>
      </w:ins>
      <w:r w:rsidR="00A924E1">
        <w:fldChar w:fldCharType="separate"/>
      </w:r>
      <w:ins w:id="1998" w:author="rawlins" w:date="2015-05-19T17:23:00Z">
        <w:r w:rsidR="00D3178E">
          <w:rPr>
            <w:noProof/>
          </w:rPr>
          <w:instrText>5</w:instrText>
        </w:r>
      </w:ins>
      <w:ins w:id="1999" w:author="rawlins" w:date="2015-05-19T16:39:00Z">
        <w:r w:rsidR="00A924E1">
          <w:fldChar w:fldCharType="end"/>
        </w:r>
        <w:r w:rsidR="00A924E1">
          <w:instrText>.</w:instrText>
        </w:r>
        <w:r w:rsidR="00A924E1">
          <w:fldChar w:fldCharType="begin"/>
        </w:r>
        <w:r w:rsidR="00A924E1">
          <w:instrText xml:space="preserve"> SEQ MTEqn \c \* Arabic \* MERGEFORMAT </w:instrText>
        </w:r>
      </w:ins>
      <w:r w:rsidR="00A924E1">
        <w:fldChar w:fldCharType="separate"/>
      </w:r>
      <w:ins w:id="2000" w:author="rawlins" w:date="2015-05-19T17:23:00Z">
        <w:r w:rsidR="00D3178E">
          <w:rPr>
            <w:noProof/>
          </w:rPr>
          <w:instrText>95</w:instrText>
        </w:r>
      </w:ins>
      <w:ins w:id="2001" w:author="rawlins" w:date="2015-05-19T16:39:00Z">
        <w:r w:rsidR="00A924E1">
          <w:fldChar w:fldCharType="end"/>
        </w:r>
        <w:r w:rsidR="00A924E1">
          <w:instrText>)</w:instrText>
        </w:r>
        <w:r w:rsidR="00A924E1">
          <w:fldChar w:fldCharType="end"/>
        </w:r>
      </w:ins>
    </w:p>
    <w:p w14:paraId="66AFF4E2" w14:textId="0442B790" w:rsidR="008F4FC8" w:rsidRDefault="00146ACD" w:rsidP="00E11829">
      <w:pPr>
        <w:rPr>
          <w:ins w:id="2002" w:author="Gerard" w:date="2015-03-21T10:33:00Z"/>
        </w:rPr>
      </w:pPr>
      <w:ins w:id="2003" w:author="Gerard" w:date="2015-03-21T10:31:00Z">
        <w:r>
          <w:t xml:space="preserve">where the mass fraction supply </w:t>
        </w:r>
      </w:ins>
      <w:ins w:id="2004" w:author="Gerard" w:date="2015-03-21T10:31:00Z">
        <w:r w:rsidRPr="00146ACD">
          <w:rPr>
            <w:position w:val="-4"/>
          </w:rPr>
          <w:object w:dxaOrig="320" w:dyaOrig="320" w14:anchorId="036FE4F7">
            <v:shape id="_x0000_i2399" type="#_x0000_t75" style="width:14.25pt;height:14.25pt" o:ole="">
              <v:imagedata r:id="rId2769" o:title=""/>
            </v:shape>
            <o:OLEObject Type="Embed" ProgID="Equation.DSMT4" ShapeID="_x0000_i2399" DrawAspect="Content" ObjectID="_1493626423" r:id="rId2770"/>
          </w:object>
        </w:r>
      </w:ins>
      <w:ins w:id="2005" w:author="Gerard" w:date="2015-03-21T10:31:00Z">
        <w:r>
          <w:t xml:space="preserve"> must be specified </w:t>
        </w:r>
      </w:ins>
      <w:ins w:id="2006" w:author="Gerard" w:date="2015-03-21T10:32:00Z">
        <w:r>
          <w:t xml:space="preserve">as </w:t>
        </w:r>
      </w:ins>
      <w:ins w:id="2007" w:author="Gerard" w:date="2015-03-21T10:31:00Z">
        <w:r>
          <w:t xml:space="preserve">a constitutive </w:t>
        </w:r>
      </w:ins>
      <w:ins w:id="2008" w:author="Gerard" w:date="2015-03-21T10:32:00Z">
        <w:r>
          <w:t>function of the deformation</w:t>
        </w:r>
      </w:ins>
      <w:ins w:id="2009" w:author="Gerard" w:date="2015-03-21T10:34:00Z">
        <w:r w:rsidR="00295FC5">
          <w:t xml:space="preserve"> gradient </w:t>
        </w:r>
      </w:ins>
      <w:ins w:id="2010" w:author="Gerard" w:date="2015-03-21T10:36:00Z">
        <w:r w:rsidR="00295FC5" w:rsidRPr="00295FC5">
          <w:rPr>
            <w:position w:val="-4"/>
          </w:rPr>
          <w:object w:dxaOrig="220" w:dyaOrig="240" w14:anchorId="4DA3227F">
            <v:shape id="_x0000_i2400" type="#_x0000_t75" style="width:14.25pt;height:14.25pt" o:ole="">
              <v:imagedata r:id="rId2771" o:title=""/>
            </v:shape>
            <o:OLEObject Type="Embed" ProgID="Equation.DSMT4" ShapeID="_x0000_i2400" DrawAspect="Content" ObjectID="_1493626424" r:id="rId2772"/>
          </w:object>
        </w:r>
      </w:ins>
      <w:ins w:id="2011" w:author="Gerard" w:date="2015-03-21T10:36:00Z">
        <w:r w:rsidR="00295FC5">
          <w:t xml:space="preserve"> </w:t>
        </w:r>
      </w:ins>
      <w:ins w:id="2012" w:author="Gerard" w:date="2015-03-21T10:32:00Z">
        <w:r>
          <w:t xml:space="preserve">and </w:t>
        </w:r>
      </w:ins>
      <w:ins w:id="2013" w:author="Gerard" w:date="2015-03-21T10:34:00Z">
        <w:r w:rsidR="00295FC5">
          <w:t xml:space="preserve">the </w:t>
        </w:r>
      </w:ins>
      <w:ins w:id="2014" w:author="Gerard" w:date="2015-03-21T10:32:00Z">
        <w:r>
          <w:t xml:space="preserve">mass fractions </w:t>
        </w:r>
      </w:ins>
      <w:ins w:id="2015" w:author="Gerard" w:date="2015-03-21T10:31:00Z">
        <w:r w:rsidRPr="00146ACD">
          <w:rPr>
            <w:position w:val="-4"/>
          </w:rPr>
          <w:object w:dxaOrig="340" w:dyaOrig="320" w14:anchorId="55B77E6B">
            <v:shape id="_x0000_i2401" type="#_x0000_t75" style="width:14.25pt;height:14.25pt" o:ole="">
              <v:imagedata r:id="rId2773" o:title=""/>
            </v:shape>
            <o:OLEObject Type="Embed" ProgID="Equation.DSMT4" ShapeID="_x0000_i2401" DrawAspect="Content" ObjectID="_1493626425" r:id="rId2774"/>
          </w:object>
        </w:r>
      </w:ins>
      <w:ins w:id="2016" w:author="Gerard" w:date="2015-03-21T10:31:00Z">
        <w:r>
          <w:t xml:space="preserve"> </w:t>
        </w:r>
      </w:ins>
      <w:ins w:id="2017" w:author="Gerard" w:date="2015-03-21T10:32:00Z">
        <w:r>
          <w:t>from all generations.</w:t>
        </w:r>
      </w:ins>
      <w:ins w:id="2018" w:author="Gerard" w:date="2015-03-21T10:33:00Z">
        <w:r w:rsidR="00E11829">
          <w:t xml:space="preserve">  Since mass must be conserved over all generations, it follows that</w:t>
        </w:r>
      </w:ins>
    </w:p>
    <w:p w14:paraId="1C4E62DD" w14:textId="2203618C" w:rsidR="00E11829" w:rsidRDefault="00E11829">
      <w:pPr>
        <w:pStyle w:val="MTDisplayEquation"/>
        <w:rPr>
          <w:ins w:id="2019" w:author="Gerard" w:date="2015-03-21T10:34:00Z"/>
        </w:rPr>
        <w:pPrChange w:id="2020" w:author="Gerard" w:date="2015-03-21T10:33:00Z">
          <w:pPr>
            <w:jc w:val="left"/>
          </w:pPr>
        </w:pPrChange>
      </w:pPr>
      <w:ins w:id="2021" w:author="Gerard" w:date="2015-03-21T10:33:00Z">
        <w:r>
          <w:lastRenderedPageBreak/>
          <w:tab/>
        </w:r>
      </w:ins>
      <w:ins w:id="2022" w:author="Gerard" w:date="2015-03-21T10:33:00Z">
        <w:r w:rsidRPr="007E2473">
          <w:rPr>
            <w:position w:val="-28"/>
          </w:rPr>
          <w:object w:dxaOrig="2120" w:dyaOrig="560" w14:anchorId="7DBFA940">
            <v:shape id="_x0000_i2402" type="#_x0000_t75" style="width:108pt;height:28.55pt" o:ole="">
              <v:imagedata r:id="rId2775" o:title=""/>
            </v:shape>
            <o:OLEObject Type="Embed" ProgID="Equation.DSMT4" ShapeID="_x0000_i2402" DrawAspect="Content" ObjectID="_1493626426" r:id="rId2776"/>
          </w:object>
        </w:r>
      </w:ins>
      <w:ins w:id="2023" w:author="Gerard" w:date="2015-03-21T10:33:00Z">
        <w:r>
          <w:t xml:space="preserve"> </w:t>
        </w:r>
        <w:r>
          <w:tab/>
        </w:r>
        <w:del w:id="2024" w:author="rawlins" w:date="2015-05-19T16:39:00Z">
          <w:r w:rsidDel="00A924E1">
            <w:fldChar w:fldCharType="begin"/>
          </w:r>
          <w:r w:rsidDel="00A924E1">
            <w:delInstrText xml:space="preserve"> MACROBUTTON MTPlaceRef \* MERGEFORMAT </w:delInstrText>
          </w:r>
          <w:r w:rsidDel="00A924E1">
            <w:fldChar w:fldCharType="begin"/>
          </w:r>
          <w:r w:rsidDel="00A924E1">
            <w:delInstrText xml:space="preserve"> SEQ MTEqn \h \* MERGEFORMAT </w:delInstrText>
          </w:r>
        </w:del>
      </w:ins>
      <w:del w:id="2025" w:author="rawlins" w:date="2015-05-19T16:39:00Z">
        <w:r w:rsidDel="00A924E1">
          <w:fldChar w:fldCharType="end"/>
        </w:r>
      </w:del>
      <w:ins w:id="2026" w:author="Gerard" w:date="2015-03-21T10:33:00Z">
        <w:del w:id="2027" w:author="rawlins" w:date="2015-05-19T16:39:00Z">
          <w:r w:rsidDel="00A924E1">
            <w:delInstrText>(</w:delInstrText>
          </w:r>
          <w:r w:rsidDel="00A924E1">
            <w:fldChar w:fldCharType="begin"/>
          </w:r>
          <w:r w:rsidDel="00A924E1">
            <w:delInstrText xml:space="preserve"> SEQ MTSec \c \* Arabic \* MERGEFORMAT </w:delInstrText>
          </w:r>
        </w:del>
      </w:ins>
      <w:del w:id="2028" w:author="rawlins" w:date="2015-05-19T16:39:00Z">
        <w:r w:rsidDel="00A924E1">
          <w:fldChar w:fldCharType="end"/>
        </w:r>
      </w:del>
      <w:ins w:id="2029" w:author="Gerard" w:date="2015-03-21T10:33:00Z">
        <w:del w:id="2030" w:author="rawlins" w:date="2015-05-19T16:39:00Z">
          <w:r w:rsidDel="00A924E1">
            <w:delInstrText>.</w:delInstrText>
          </w:r>
          <w:r w:rsidDel="00A924E1">
            <w:fldChar w:fldCharType="begin"/>
          </w:r>
          <w:r w:rsidDel="00A924E1">
            <w:delInstrText xml:space="preserve"> SEQ MTEqn \c \* Arabic \* MERGEFORMAT </w:delInstrText>
          </w:r>
        </w:del>
      </w:ins>
      <w:del w:id="2031" w:author="rawlins" w:date="2015-05-19T16:39:00Z">
        <w:r w:rsidDel="00A924E1">
          <w:fldChar w:fldCharType="separate"/>
        </w:r>
      </w:del>
      <w:ins w:id="2032" w:author="Gerard" w:date="2015-05-06T12:49:00Z">
        <w:del w:id="2033" w:author="rawlins" w:date="2015-05-19T16:10:00Z">
          <w:r w:rsidR="00E3755C" w:rsidDel="00752FD5">
            <w:rPr>
              <w:noProof/>
            </w:rPr>
            <w:delInstrText>91</w:delInstrText>
          </w:r>
        </w:del>
      </w:ins>
      <w:ins w:id="2034" w:author="Gerard" w:date="2015-03-21T10:33:00Z">
        <w:del w:id="2035" w:author="rawlins" w:date="2015-05-19T16:39:00Z">
          <w:r w:rsidDel="00A924E1">
            <w:fldChar w:fldCharType="end"/>
          </w:r>
          <w:r w:rsidDel="00A924E1">
            <w:delInstrText>)</w:delInstrText>
          </w:r>
          <w:r w:rsidDel="00A924E1">
            <w:fldChar w:fldCharType="end"/>
          </w:r>
        </w:del>
      </w:ins>
      <w:ins w:id="2036" w:author="rawlins" w:date="2015-05-19T16:39:00Z">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r w:rsidR="00A924E1">
          <w:instrText>(</w:instrText>
        </w:r>
        <w:r w:rsidR="00A924E1">
          <w:fldChar w:fldCharType="begin"/>
        </w:r>
        <w:r w:rsidR="00A924E1">
          <w:instrText xml:space="preserve"> SEQ MTSec \c \* Arabic \* MERGEFORMAT </w:instrText>
        </w:r>
      </w:ins>
      <w:r w:rsidR="00A924E1">
        <w:fldChar w:fldCharType="separate"/>
      </w:r>
      <w:ins w:id="2037" w:author="rawlins" w:date="2015-05-19T17:23:00Z">
        <w:r w:rsidR="00D3178E">
          <w:rPr>
            <w:noProof/>
          </w:rPr>
          <w:instrText>5</w:instrText>
        </w:r>
      </w:ins>
      <w:ins w:id="2038" w:author="rawlins" w:date="2015-05-19T16:39:00Z">
        <w:r w:rsidR="00A924E1">
          <w:fldChar w:fldCharType="end"/>
        </w:r>
        <w:r w:rsidR="00A924E1">
          <w:instrText>.</w:instrText>
        </w:r>
        <w:r w:rsidR="00A924E1">
          <w:fldChar w:fldCharType="begin"/>
        </w:r>
        <w:r w:rsidR="00A924E1">
          <w:instrText xml:space="preserve"> SEQ MTEqn \c \* Arabic \* MERGEFORMAT </w:instrText>
        </w:r>
      </w:ins>
      <w:r w:rsidR="00A924E1">
        <w:fldChar w:fldCharType="separate"/>
      </w:r>
      <w:ins w:id="2039" w:author="rawlins" w:date="2015-05-19T17:23:00Z">
        <w:r w:rsidR="00D3178E">
          <w:rPr>
            <w:noProof/>
          </w:rPr>
          <w:instrText>96</w:instrText>
        </w:r>
      </w:ins>
      <w:ins w:id="2040" w:author="rawlins" w:date="2015-05-19T16:39:00Z">
        <w:r w:rsidR="00A924E1">
          <w:fldChar w:fldCharType="end"/>
        </w:r>
        <w:r w:rsidR="00A924E1">
          <w:instrText>)</w:instrText>
        </w:r>
        <w:r w:rsidR="00A924E1">
          <w:fldChar w:fldCharType="end"/>
        </w:r>
      </w:ins>
    </w:p>
    <w:p w14:paraId="7255613A" w14:textId="555423F6" w:rsidR="00E11829" w:rsidRDefault="00731A28" w:rsidP="00295FC5">
      <w:pPr>
        <w:rPr>
          <w:ins w:id="2041" w:author="Gerard" w:date="2015-03-21T10:45:00Z"/>
        </w:rPr>
      </w:pPr>
      <w:ins w:id="2042" w:author="Gerard" w:date="2015-03-21T10:44:00Z">
        <w:r>
          <w:t xml:space="preserve">Any number of valid solutions may exist for </w:t>
        </w:r>
      </w:ins>
      <w:ins w:id="2043" w:author="Gerard" w:date="2015-03-21T10:44:00Z">
        <w:r w:rsidRPr="00731A28">
          <w:rPr>
            <w:position w:val="-4"/>
          </w:rPr>
          <w:object w:dxaOrig="320" w:dyaOrig="320" w14:anchorId="69DB3F6A">
            <v:shape id="_x0000_i2403" type="#_x0000_t75" style="width:14.25pt;height:14.25pt" o:ole="">
              <v:imagedata r:id="rId2777" o:title=""/>
            </v:shape>
            <o:OLEObject Type="Embed" ProgID="Equation.DSMT4" ShapeID="_x0000_i2403" DrawAspect="Content" ObjectID="_1493626427" r:id="rId2778"/>
          </w:object>
        </w:r>
      </w:ins>
      <w:ins w:id="2044" w:author="Gerard" w:date="2015-03-21T10:44:00Z">
        <w:r>
          <w:t xml:space="preserve">, based on constitutive assumptions for </w:t>
        </w:r>
      </w:ins>
      <w:ins w:id="2045" w:author="Gerard" w:date="2015-03-21T10:44:00Z">
        <w:r w:rsidRPr="00731A28">
          <w:rPr>
            <w:position w:val="-4"/>
          </w:rPr>
          <w:object w:dxaOrig="320" w:dyaOrig="320" w14:anchorId="17F80F99">
            <v:shape id="_x0000_i2404" type="#_x0000_t75" style="width:14.25pt;height:14.25pt" o:ole="">
              <v:imagedata r:id="rId2779" o:title=""/>
            </v:shape>
            <o:OLEObject Type="Embed" ProgID="Equation.DSMT4" ShapeID="_x0000_i2404" DrawAspect="Content" ObjectID="_1493626428" r:id="rId2780"/>
          </w:object>
        </w:r>
      </w:ins>
      <w:ins w:id="2046" w:author="Gerard" w:date="2015-03-21T10:44:00Z">
        <w:r>
          <w:t xml:space="preserve">.  </w:t>
        </w:r>
      </w:ins>
      <w:ins w:id="2047" w:author="Gerard" w:date="2015-03-21T10:45:00Z">
        <w:r>
          <w:t xml:space="preserve">For example, </w:t>
        </w:r>
      </w:ins>
      <w:ins w:id="2048" w:author="Gerard" w:date="2015-03-21T10:47:00Z">
        <w:r>
          <w:t xml:space="preserve">for </w:t>
        </w:r>
      </w:ins>
      <w:ins w:id="2049" w:author="Gerard" w:date="2015-03-21T10:47:00Z">
        <w:r w:rsidRPr="00731A28">
          <w:rPr>
            <w:position w:val="-4"/>
          </w:rPr>
          <w:object w:dxaOrig="380" w:dyaOrig="200" w14:anchorId="589F2DF2">
            <v:shape id="_x0000_i2405" type="#_x0000_t75" style="width:21.75pt;height:7.45pt" o:ole="">
              <v:imagedata r:id="rId2781" o:title=""/>
            </v:shape>
            <o:OLEObject Type="Embed" ProgID="Equation.DSMT4" ShapeID="_x0000_i2405" DrawAspect="Content" ObjectID="_1493626429" r:id="rId2782"/>
          </w:object>
        </w:r>
      </w:ins>
      <w:ins w:id="2050" w:author="Gerard" w:date="2015-03-21T10:47:00Z">
        <w:r>
          <w:t>generation bonds</w:t>
        </w:r>
      </w:ins>
      <w:ins w:id="2051" w:author="Gerard" w:date="2015-03-21T10:48:00Z">
        <w:r>
          <w:t xml:space="preserve"> reforming in an unloaded state during the time interval </w:t>
        </w:r>
      </w:ins>
      <w:ins w:id="2052" w:author="Gerard" w:date="2015-03-21T10:48:00Z">
        <w:r w:rsidRPr="00731A28">
          <w:rPr>
            <w:position w:val="-4"/>
          </w:rPr>
          <w:object w:dxaOrig="860" w:dyaOrig="240" w14:anchorId="2FDEFD97">
            <v:shape id="_x0000_i2406" type="#_x0000_t75" style="width:43.45pt;height:14.25pt" o:ole="">
              <v:imagedata r:id="rId2783" o:title=""/>
            </v:shape>
            <o:OLEObject Type="Embed" ProgID="Equation.DSMT4" ShapeID="_x0000_i2406" DrawAspect="Content" ObjectID="_1493626430" r:id="rId2784"/>
          </w:object>
        </w:r>
      </w:ins>
      <w:ins w:id="2053" w:author="Gerard" w:date="2015-03-21T10:48:00Z">
        <w:r>
          <w:t xml:space="preserve">, and subsequently breaking in response to loading at </w:t>
        </w:r>
      </w:ins>
      <w:ins w:id="2054" w:author="Gerard" w:date="2015-03-21T10:48:00Z">
        <w:r w:rsidRPr="00731A28">
          <w:rPr>
            <w:position w:val="-4"/>
          </w:rPr>
          <w:object w:dxaOrig="500" w:dyaOrig="220" w14:anchorId="302541F5">
            <v:shape id="_x0000_i2407" type="#_x0000_t75" style="width:21.75pt;height:14.25pt" o:ole="">
              <v:imagedata r:id="rId2785" o:title=""/>
            </v:shape>
            <o:OLEObject Type="Embed" ProgID="Equation.DSMT4" ShapeID="_x0000_i2407" DrawAspect="Content" ObjectID="_1493626431" r:id="rId2786"/>
          </w:object>
        </w:r>
      </w:ins>
      <w:ins w:id="2055" w:author="Gerard" w:date="2015-03-21T10:48:00Z">
        <w:r>
          <w:t>,</w:t>
        </w:r>
      </w:ins>
      <w:ins w:id="2056" w:author="Gerard" w:date="2015-03-21T10:47:00Z">
        <w:r>
          <w:t xml:space="preserve"> </w:t>
        </w:r>
      </w:ins>
      <w:ins w:id="2057" w:author="Gerard" w:date="2015-03-21T10:45:00Z">
        <w:r>
          <w:t>Type I bond kinetics provide</w:t>
        </w:r>
      </w:ins>
      <w:ins w:id="2058" w:author="Gerard" w:date="2015-03-21T10:48:00Z">
        <w:r>
          <w:t>s</w:t>
        </w:r>
      </w:ins>
      <w:ins w:id="2059" w:author="Gerard" w:date="2015-03-21T10:45:00Z">
        <w:r>
          <w:t xml:space="preserve"> a solution of the form</w:t>
        </w:r>
      </w:ins>
    </w:p>
    <w:p w14:paraId="3130B1D1" w14:textId="0B979112" w:rsidR="00731A28" w:rsidRPr="00295FC5" w:rsidRDefault="00731A28">
      <w:pPr>
        <w:pStyle w:val="MTDisplayEquation"/>
        <w:rPr>
          <w:ins w:id="2060" w:author="Gerard" w:date="2015-03-21T10:03:00Z"/>
        </w:rPr>
        <w:pPrChange w:id="2061" w:author="Gerard" w:date="2015-03-21T10:45:00Z">
          <w:pPr>
            <w:jc w:val="left"/>
          </w:pPr>
        </w:pPrChange>
      </w:pPr>
      <w:ins w:id="2062" w:author="Gerard" w:date="2015-03-21T10:45:00Z">
        <w:r>
          <w:tab/>
        </w:r>
      </w:ins>
      <w:ins w:id="2063" w:author="Gerard" w:date="2015-03-21T10:45:00Z">
        <w:r w:rsidRPr="00731A28">
          <w:rPr>
            <w:position w:val="-72"/>
          </w:rPr>
          <w:object w:dxaOrig="5000" w:dyaOrig="1560" w14:anchorId="2A575F2D">
            <v:shape id="_x0000_i2408" type="#_x0000_t75" style="width:252pt;height:79.45pt" o:ole="">
              <v:imagedata r:id="rId2787" o:title=""/>
            </v:shape>
            <o:OLEObject Type="Embed" ProgID="Equation.DSMT4" ShapeID="_x0000_i2408" DrawAspect="Content" ObjectID="_1493626432" r:id="rId2788"/>
          </w:object>
        </w:r>
      </w:ins>
      <w:ins w:id="2064" w:author="Gerard" w:date="2015-03-21T10:45:00Z">
        <w:r>
          <w:t xml:space="preserve"> </w:t>
        </w:r>
        <w:r>
          <w:tab/>
        </w:r>
        <w:del w:id="2065" w:author="rawlins" w:date="2015-05-19T16:39:00Z">
          <w:r w:rsidDel="00A924E1">
            <w:fldChar w:fldCharType="begin"/>
          </w:r>
          <w:r w:rsidDel="00A924E1">
            <w:delInstrText xml:space="preserve"> MACROBUTTON MTPlaceRef \* MERGEFORMAT </w:delInstrText>
          </w:r>
          <w:r w:rsidDel="00A924E1">
            <w:fldChar w:fldCharType="begin"/>
          </w:r>
          <w:r w:rsidDel="00A924E1">
            <w:delInstrText xml:space="preserve"> SEQ MTEqn \h \* MERGEFORMAT </w:delInstrText>
          </w:r>
        </w:del>
      </w:ins>
      <w:del w:id="2066" w:author="rawlins" w:date="2015-05-19T16:39:00Z">
        <w:r w:rsidDel="00A924E1">
          <w:fldChar w:fldCharType="end"/>
        </w:r>
      </w:del>
      <w:bookmarkStart w:id="2067" w:name="ZEqnNum708996"/>
      <w:ins w:id="2068" w:author="Gerard" w:date="2015-03-21T10:45:00Z">
        <w:del w:id="2069" w:author="rawlins" w:date="2015-05-19T16:39:00Z">
          <w:r w:rsidDel="00A924E1">
            <w:delInstrText>(</w:delInstrText>
          </w:r>
          <w:r w:rsidDel="00A924E1">
            <w:fldChar w:fldCharType="begin"/>
          </w:r>
          <w:r w:rsidDel="00A924E1">
            <w:delInstrText xml:space="preserve"> SEQ MTSec \c \* Arabic \* MERGEFORMAT </w:delInstrText>
          </w:r>
        </w:del>
      </w:ins>
      <w:del w:id="2070" w:author="rawlins" w:date="2015-05-19T16:39:00Z">
        <w:r w:rsidDel="00A924E1">
          <w:fldChar w:fldCharType="end"/>
        </w:r>
      </w:del>
      <w:ins w:id="2071" w:author="Gerard" w:date="2015-03-21T10:45:00Z">
        <w:del w:id="2072" w:author="rawlins" w:date="2015-05-19T16:39:00Z">
          <w:r w:rsidDel="00A924E1">
            <w:delInstrText>.</w:delInstrText>
          </w:r>
          <w:r w:rsidDel="00A924E1">
            <w:fldChar w:fldCharType="begin"/>
          </w:r>
          <w:r w:rsidDel="00A924E1">
            <w:delInstrText xml:space="preserve"> SEQ MTEqn \c \* Arabic \* MERGEFORMAT </w:delInstrText>
          </w:r>
        </w:del>
      </w:ins>
      <w:del w:id="2073" w:author="rawlins" w:date="2015-05-19T16:39:00Z">
        <w:r w:rsidDel="00A924E1">
          <w:fldChar w:fldCharType="separate"/>
        </w:r>
      </w:del>
      <w:ins w:id="2074" w:author="Gerard" w:date="2015-05-06T12:49:00Z">
        <w:del w:id="2075" w:author="rawlins" w:date="2015-05-19T16:10:00Z">
          <w:r w:rsidR="00E3755C" w:rsidDel="00752FD5">
            <w:rPr>
              <w:noProof/>
            </w:rPr>
            <w:delInstrText>92</w:delInstrText>
          </w:r>
        </w:del>
      </w:ins>
      <w:ins w:id="2076" w:author="Gerard" w:date="2015-03-21T10:45:00Z">
        <w:del w:id="2077" w:author="rawlins" w:date="2015-05-19T16:39:00Z">
          <w:r w:rsidDel="00A924E1">
            <w:fldChar w:fldCharType="end"/>
          </w:r>
          <w:r w:rsidDel="00A924E1">
            <w:delInstrText>)</w:delInstrText>
          </w:r>
          <w:bookmarkEnd w:id="2067"/>
          <w:r w:rsidDel="00A924E1">
            <w:fldChar w:fldCharType="end"/>
          </w:r>
        </w:del>
      </w:ins>
      <w:ins w:id="2078" w:author="rawlins" w:date="2015-05-19T16:39:00Z">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bookmarkStart w:id="2079" w:name="ZEqnNum286819"/>
        <w:r w:rsidR="00A924E1">
          <w:instrText>(</w:instrText>
        </w:r>
        <w:r w:rsidR="00A924E1">
          <w:fldChar w:fldCharType="begin"/>
        </w:r>
        <w:r w:rsidR="00A924E1">
          <w:instrText xml:space="preserve"> SEQ MTSec \c \* Arabic \* MERGEFORMAT </w:instrText>
        </w:r>
      </w:ins>
      <w:r w:rsidR="00A924E1">
        <w:fldChar w:fldCharType="separate"/>
      </w:r>
      <w:ins w:id="2080" w:author="rawlins" w:date="2015-05-19T17:23:00Z">
        <w:r w:rsidR="00D3178E">
          <w:rPr>
            <w:noProof/>
          </w:rPr>
          <w:instrText>5</w:instrText>
        </w:r>
      </w:ins>
      <w:ins w:id="2081" w:author="rawlins" w:date="2015-05-19T16:39:00Z">
        <w:r w:rsidR="00A924E1">
          <w:fldChar w:fldCharType="end"/>
        </w:r>
        <w:r w:rsidR="00A924E1">
          <w:instrText>.</w:instrText>
        </w:r>
        <w:r w:rsidR="00A924E1">
          <w:fldChar w:fldCharType="begin"/>
        </w:r>
        <w:r w:rsidR="00A924E1">
          <w:instrText xml:space="preserve"> SEQ MTEqn \c \* Arabic \* MERGEFORMAT </w:instrText>
        </w:r>
      </w:ins>
      <w:r w:rsidR="00A924E1">
        <w:fldChar w:fldCharType="separate"/>
      </w:r>
      <w:ins w:id="2082" w:author="rawlins" w:date="2015-05-19T17:23:00Z">
        <w:r w:rsidR="00D3178E">
          <w:rPr>
            <w:noProof/>
          </w:rPr>
          <w:instrText>97</w:instrText>
        </w:r>
      </w:ins>
      <w:ins w:id="2083" w:author="rawlins" w:date="2015-05-19T16:39:00Z">
        <w:r w:rsidR="00A924E1">
          <w:fldChar w:fldCharType="end"/>
        </w:r>
        <w:r w:rsidR="00A924E1">
          <w:instrText>)</w:instrText>
        </w:r>
        <w:bookmarkEnd w:id="2079"/>
        <w:r w:rsidR="00A924E1">
          <w:fldChar w:fldCharType="end"/>
        </w:r>
      </w:ins>
    </w:p>
    <w:p w14:paraId="17F4654B" w14:textId="19EBFC80" w:rsidR="00731A28" w:rsidRDefault="00731A28" w:rsidP="00731A28">
      <w:pPr>
        <w:rPr>
          <w:ins w:id="2084" w:author="Gerard" w:date="2015-03-21T10:49:00Z"/>
        </w:rPr>
      </w:pPr>
      <w:ins w:id="2085" w:author="Gerard" w:date="2015-03-21T10:49:00Z">
        <w:r>
          <w:t>where</w:t>
        </w:r>
      </w:ins>
    </w:p>
    <w:p w14:paraId="0D428282" w14:textId="63BBE18C" w:rsidR="00731A28" w:rsidRDefault="00731A28">
      <w:pPr>
        <w:pStyle w:val="MTDisplayEquation"/>
        <w:rPr>
          <w:ins w:id="2086" w:author="Gerard" w:date="2015-03-21T10:49:00Z"/>
        </w:rPr>
        <w:pPrChange w:id="2087" w:author="Gerard" w:date="2015-03-21T10:49:00Z">
          <w:pPr>
            <w:jc w:val="left"/>
          </w:pPr>
        </w:pPrChange>
      </w:pPr>
      <w:ins w:id="2088" w:author="Gerard" w:date="2015-03-21T10:49:00Z">
        <w:r>
          <w:tab/>
        </w:r>
      </w:ins>
      <w:ins w:id="2089" w:author="Gerard" w:date="2015-03-21T10:49:00Z">
        <w:r w:rsidR="003D7647" w:rsidRPr="003D7647">
          <w:rPr>
            <w:position w:val="-32"/>
          </w:rPr>
          <w:object w:dxaOrig="2500" w:dyaOrig="600" w14:anchorId="4111CE34">
            <v:shape id="_x0000_i2409" type="#_x0000_t75" style="width:122.25pt;height:28.55pt" o:ole="">
              <v:imagedata r:id="rId2789" o:title=""/>
            </v:shape>
            <o:OLEObject Type="Embed" ProgID="Equation.DSMT4" ShapeID="_x0000_i2409" DrawAspect="Content" ObjectID="_1493626433" r:id="rId2790"/>
          </w:object>
        </w:r>
      </w:ins>
      <w:ins w:id="2090" w:author="Gerard" w:date="2015-03-21T10:49:00Z">
        <w:r>
          <w:t xml:space="preserve"> </w:t>
        </w:r>
        <w:r>
          <w:tab/>
        </w:r>
        <w:del w:id="2091" w:author="rawlins" w:date="2015-05-19T16:39:00Z">
          <w:r w:rsidDel="00A924E1">
            <w:fldChar w:fldCharType="begin"/>
          </w:r>
          <w:r w:rsidDel="00A924E1">
            <w:delInstrText xml:space="preserve"> MACROBUTTON MTPlaceRef \* MERGEFORMAT </w:delInstrText>
          </w:r>
          <w:r w:rsidDel="00A924E1">
            <w:fldChar w:fldCharType="begin"/>
          </w:r>
          <w:r w:rsidDel="00A924E1">
            <w:delInstrText xml:space="preserve"> SEQ MTEqn \h \* MERGEFORMAT </w:delInstrText>
          </w:r>
        </w:del>
      </w:ins>
      <w:del w:id="2092" w:author="rawlins" w:date="2015-05-19T16:39:00Z">
        <w:r w:rsidDel="00A924E1">
          <w:fldChar w:fldCharType="end"/>
        </w:r>
      </w:del>
      <w:bookmarkStart w:id="2093" w:name="ZEqnNum604881"/>
      <w:ins w:id="2094" w:author="Gerard" w:date="2015-03-21T10:49:00Z">
        <w:del w:id="2095" w:author="rawlins" w:date="2015-05-19T16:39:00Z">
          <w:r w:rsidDel="00A924E1">
            <w:delInstrText>(</w:delInstrText>
          </w:r>
          <w:r w:rsidDel="00A924E1">
            <w:fldChar w:fldCharType="begin"/>
          </w:r>
          <w:r w:rsidDel="00A924E1">
            <w:delInstrText xml:space="preserve"> SEQ MTSec \c \* Arabic \* MERGEFORMAT </w:delInstrText>
          </w:r>
        </w:del>
      </w:ins>
      <w:del w:id="2096" w:author="rawlins" w:date="2015-05-19T16:39:00Z">
        <w:r w:rsidDel="00A924E1">
          <w:fldChar w:fldCharType="end"/>
        </w:r>
      </w:del>
      <w:ins w:id="2097" w:author="Gerard" w:date="2015-03-21T10:49:00Z">
        <w:del w:id="2098" w:author="rawlins" w:date="2015-05-19T16:39:00Z">
          <w:r w:rsidDel="00A924E1">
            <w:delInstrText>.</w:delInstrText>
          </w:r>
          <w:r w:rsidDel="00A924E1">
            <w:fldChar w:fldCharType="begin"/>
          </w:r>
          <w:r w:rsidDel="00A924E1">
            <w:delInstrText xml:space="preserve"> SEQ MTEqn \c \* Arabic \* MERGEFORMAT </w:delInstrText>
          </w:r>
        </w:del>
      </w:ins>
      <w:del w:id="2099" w:author="rawlins" w:date="2015-05-19T16:39:00Z">
        <w:r w:rsidDel="00A924E1">
          <w:fldChar w:fldCharType="separate"/>
        </w:r>
      </w:del>
      <w:ins w:id="2100" w:author="Gerard" w:date="2015-05-06T12:49:00Z">
        <w:del w:id="2101" w:author="rawlins" w:date="2015-05-19T16:10:00Z">
          <w:r w:rsidR="00E3755C" w:rsidDel="00752FD5">
            <w:rPr>
              <w:noProof/>
            </w:rPr>
            <w:delInstrText>93</w:delInstrText>
          </w:r>
        </w:del>
      </w:ins>
      <w:ins w:id="2102" w:author="Gerard" w:date="2015-03-21T10:49:00Z">
        <w:del w:id="2103" w:author="rawlins" w:date="2015-05-19T16:39:00Z">
          <w:r w:rsidDel="00A924E1">
            <w:fldChar w:fldCharType="end"/>
          </w:r>
          <w:r w:rsidDel="00A924E1">
            <w:delInstrText>)</w:delInstrText>
          </w:r>
          <w:bookmarkEnd w:id="2093"/>
          <w:r w:rsidDel="00A924E1">
            <w:fldChar w:fldCharType="end"/>
          </w:r>
        </w:del>
      </w:ins>
      <w:ins w:id="2104" w:author="rawlins" w:date="2015-05-19T16:39:00Z">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bookmarkStart w:id="2105" w:name="ZEqnNum824346"/>
        <w:r w:rsidR="00A924E1">
          <w:instrText>(</w:instrText>
        </w:r>
        <w:r w:rsidR="00A924E1">
          <w:fldChar w:fldCharType="begin"/>
        </w:r>
        <w:r w:rsidR="00A924E1">
          <w:instrText xml:space="preserve"> SEQ MTSec \c \* Arabic \* MERGEFORMAT </w:instrText>
        </w:r>
      </w:ins>
      <w:r w:rsidR="00A924E1">
        <w:fldChar w:fldCharType="separate"/>
      </w:r>
      <w:ins w:id="2106" w:author="rawlins" w:date="2015-05-19T17:23:00Z">
        <w:r w:rsidR="00D3178E">
          <w:rPr>
            <w:noProof/>
          </w:rPr>
          <w:instrText>5</w:instrText>
        </w:r>
      </w:ins>
      <w:ins w:id="2107" w:author="rawlins" w:date="2015-05-19T16:39:00Z">
        <w:r w:rsidR="00A924E1">
          <w:fldChar w:fldCharType="end"/>
        </w:r>
        <w:r w:rsidR="00A924E1">
          <w:instrText>.</w:instrText>
        </w:r>
        <w:r w:rsidR="00A924E1">
          <w:fldChar w:fldCharType="begin"/>
        </w:r>
        <w:r w:rsidR="00A924E1">
          <w:instrText xml:space="preserve"> SEQ MTEqn \c \* Arabic \* MERGEFORMAT </w:instrText>
        </w:r>
      </w:ins>
      <w:r w:rsidR="00A924E1">
        <w:fldChar w:fldCharType="separate"/>
      </w:r>
      <w:ins w:id="2108" w:author="rawlins" w:date="2015-05-19T17:23:00Z">
        <w:r w:rsidR="00D3178E">
          <w:rPr>
            <w:noProof/>
          </w:rPr>
          <w:instrText>98</w:instrText>
        </w:r>
      </w:ins>
      <w:ins w:id="2109" w:author="rawlins" w:date="2015-05-19T16:39:00Z">
        <w:r w:rsidR="00A924E1">
          <w:fldChar w:fldCharType="end"/>
        </w:r>
        <w:r w:rsidR="00A924E1">
          <w:instrText>)</w:instrText>
        </w:r>
        <w:bookmarkEnd w:id="2105"/>
        <w:r w:rsidR="00A924E1">
          <w:fldChar w:fldCharType="end"/>
        </w:r>
      </w:ins>
    </w:p>
    <w:p w14:paraId="63428008" w14:textId="65F58706" w:rsidR="00731A28" w:rsidRDefault="00731A28">
      <w:pPr>
        <w:rPr>
          <w:ins w:id="2110" w:author="Gerard" w:date="2015-03-21T10:57:00Z"/>
        </w:rPr>
        <w:pPrChange w:id="2111" w:author="Gerard" w:date="2015-03-21T10:49:00Z">
          <w:pPr>
            <w:jc w:val="left"/>
          </w:pPr>
        </w:pPrChange>
      </w:pPr>
      <w:ins w:id="2112" w:author="Gerard" w:date="2015-03-21T10:49:00Z">
        <w:r>
          <w:t xml:space="preserve">and </w:t>
        </w:r>
      </w:ins>
      <w:ins w:id="2113" w:author="Gerard" w:date="2015-03-21T10:50:00Z">
        <w:r w:rsidRPr="007E2473">
          <w:rPr>
            <w:position w:val="-18"/>
          </w:rPr>
          <w:object w:dxaOrig="1720" w:dyaOrig="480" w14:anchorId="6BF4B01F">
            <v:shape id="_x0000_i2410" type="#_x0000_t75" style="width:86.25pt;height:21.75pt" o:ole="">
              <v:imagedata r:id="rId2791" o:title=""/>
            </v:shape>
            <o:OLEObject Type="Embed" ProgID="Equation.DSMT4" ShapeID="_x0000_i2410" DrawAspect="Content" ObjectID="_1493626434" r:id="rId2792"/>
          </w:object>
        </w:r>
      </w:ins>
      <w:ins w:id="2114" w:author="Gerard" w:date="2015-03-21T10:50:00Z">
        <w:r>
          <w:t xml:space="preserve"> is a </w:t>
        </w:r>
        <w:r w:rsidR="00541E56">
          <w:t>reduced relaxation function which may assume any number of valid forms.</w:t>
        </w:r>
      </w:ins>
      <w:ins w:id="2115" w:author="Gerard" w:date="2015-03-21T10:51:00Z">
        <w:r w:rsidR="00541E56">
          <w:t xml:space="preserve">  (A reduced relaxation function </w:t>
        </w:r>
      </w:ins>
      <w:ins w:id="2116" w:author="Gerard" w:date="2015-03-21T10:52:00Z">
        <w:r w:rsidR="00541E56" w:rsidRPr="007E2473">
          <w:rPr>
            <w:position w:val="-14"/>
          </w:rPr>
          <w:object w:dxaOrig="480" w:dyaOrig="420" w14:anchorId="295127CF">
            <v:shape id="_x0000_i2411" type="#_x0000_t75" style="width:21.75pt;height:21.75pt" o:ole="">
              <v:imagedata r:id="rId2793" o:title=""/>
            </v:shape>
            <o:OLEObject Type="Embed" ProgID="Equation.DSMT4" ShapeID="_x0000_i2411" DrawAspect="Content" ObjectID="_1493626435" r:id="rId2794"/>
          </w:object>
        </w:r>
      </w:ins>
      <w:ins w:id="2117" w:author="Gerard" w:date="2015-03-21T10:52:00Z">
        <w:r w:rsidR="00541E56">
          <w:t xml:space="preserve"> </w:t>
        </w:r>
      </w:ins>
      <w:ins w:id="2118" w:author="Gerard" w:date="2015-03-21T10:51:00Z">
        <w:r w:rsidR="00541E56">
          <w:t>satisf</w:t>
        </w:r>
      </w:ins>
      <w:ins w:id="2119" w:author="Gerard" w:date="2015-03-21T10:52:00Z">
        <w:r w:rsidR="00541E56">
          <w:t>ies</w:t>
        </w:r>
      </w:ins>
      <w:ins w:id="2120" w:author="Gerard" w:date="2015-03-21T10:51:00Z">
        <w:r w:rsidR="00541E56">
          <w:t xml:space="preserve"> </w:t>
        </w:r>
      </w:ins>
      <w:ins w:id="2121" w:author="Gerard" w:date="2015-03-21T10:52:00Z">
        <w:r w:rsidR="00541E56" w:rsidRPr="007E2473">
          <w:rPr>
            <w:position w:val="-14"/>
          </w:rPr>
          <w:object w:dxaOrig="840" w:dyaOrig="420" w14:anchorId="1AE5D5F1">
            <v:shape id="_x0000_i2412" type="#_x0000_t75" style="width:43.45pt;height:21.75pt" o:ole="">
              <v:imagedata r:id="rId2795" o:title=""/>
            </v:shape>
            <o:OLEObject Type="Embed" ProgID="Equation.DSMT4" ShapeID="_x0000_i2412" DrawAspect="Content" ObjectID="_1493626436" r:id="rId2796"/>
          </w:object>
        </w:r>
      </w:ins>
      <w:ins w:id="2122" w:author="Gerard" w:date="2015-03-21T10:52:00Z">
        <w:r w:rsidR="00541E56">
          <w:t xml:space="preserve"> and </w:t>
        </w:r>
      </w:ins>
      <w:ins w:id="2123" w:author="Gerard" w:date="2015-03-21T10:52:00Z">
        <w:r w:rsidR="00541E56" w:rsidRPr="007E2473">
          <w:rPr>
            <w:position w:val="-14"/>
          </w:rPr>
          <w:object w:dxaOrig="1340" w:dyaOrig="420" w14:anchorId="73C7C7E4">
            <v:shape id="_x0000_i2413" type="#_x0000_t75" style="width:64.55pt;height:21.75pt" o:ole="">
              <v:imagedata r:id="rId2797" o:title=""/>
            </v:shape>
            <o:OLEObject Type="Embed" ProgID="Equation.DSMT4" ShapeID="_x0000_i2413" DrawAspect="Content" ObjectID="_1493626437" r:id="rId2798"/>
          </w:object>
        </w:r>
      </w:ins>
      <w:ins w:id="2124" w:author="Gerard" w:date="2015-03-21T13:25:00Z">
        <w:r w:rsidR="003D7647">
          <w:t xml:space="preserve">, and decreases monotonically with </w:t>
        </w:r>
      </w:ins>
      <w:ins w:id="2125" w:author="Gerard" w:date="2015-03-21T13:25:00Z">
        <w:r w:rsidR="003D7647" w:rsidRPr="003D7647">
          <w:rPr>
            <w:position w:val="-4"/>
          </w:rPr>
          <w:object w:dxaOrig="140" w:dyaOrig="220" w14:anchorId="0D1A9703">
            <v:shape id="_x0000_i2414" type="#_x0000_t75" style="width:7.45pt;height:14.25pt" o:ole="">
              <v:imagedata r:id="rId2799" o:title=""/>
            </v:shape>
            <o:OLEObject Type="Embed" ProgID="Equation.DSMT4" ShapeID="_x0000_i2414" DrawAspect="Content" ObjectID="_1493626438" r:id="rId2800"/>
          </w:object>
        </w:r>
      </w:ins>
      <w:ins w:id="2126" w:author="Gerard" w:date="2015-03-21T10:52:00Z">
        <w:r w:rsidR="00541E56">
          <w:t xml:space="preserve">.) </w:t>
        </w:r>
      </w:ins>
      <w:ins w:id="2127" w:author="Gerard" w:date="2015-03-21T10:51:00Z">
        <w:r w:rsidR="00541E56">
          <w:t xml:space="preserve">In particular, </w:t>
        </w:r>
      </w:ins>
      <w:ins w:id="2128" w:author="Gerard" w:date="2015-03-21T10:53:00Z">
        <w:r w:rsidR="00541E56" w:rsidRPr="007E2473">
          <w:rPr>
            <w:position w:val="-10"/>
          </w:rPr>
          <w:object w:dxaOrig="220" w:dyaOrig="260" w14:anchorId="7F93E5AA">
            <v:shape id="_x0000_i2415" type="#_x0000_t75" style="width:14.25pt;height:14.25pt" o:ole="">
              <v:imagedata r:id="rId2801" o:title=""/>
            </v:shape>
            <o:OLEObject Type="Embed" ProgID="Equation.DSMT4" ShapeID="_x0000_i2415" DrawAspect="Content" ObjectID="_1493626439" r:id="rId2802"/>
          </w:object>
        </w:r>
      </w:ins>
      <w:ins w:id="2129" w:author="Gerard" w:date="2015-03-21T10:53:00Z">
        <w:r w:rsidR="00541E56">
          <w:t xml:space="preserve"> may depend on the strain at time </w:t>
        </w:r>
      </w:ins>
      <w:ins w:id="2130" w:author="Gerard" w:date="2015-03-21T10:54:00Z">
        <w:r w:rsidR="00541E56" w:rsidRPr="00541E56">
          <w:rPr>
            <w:position w:val="-4"/>
          </w:rPr>
          <w:object w:dxaOrig="180" w:dyaOrig="200" w14:anchorId="294E6DDB">
            <v:shape id="_x0000_i2416" type="#_x0000_t75" style="width:7.45pt;height:7.45pt" o:ole="">
              <v:imagedata r:id="rId2803" o:title=""/>
            </v:shape>
            <o:OLEObject Type="Embed" ProgID="Equation.DSMT4" ShapeID="_x0000_i2416" DrawAspect="Content" ObjectID="_1493626440" r:id="rId2804"/>
          </w:object>
        </w:r>
      </w:ins>
      <w:ins w:id="2131" w:author="Gerard" w:date="2015-03-21T10:54:00Z">
        <w:r w:rsidR="00541E56">
          <w:t xml:space="preserve"> relative to the reference configuration of the </w:t>
        </w:r>
      </w:ins>
      <w:ins w:id="2132" w:author="Gerard" w:date="2015-03-21T10:54:00Z">
        <w:r w:rsidR="00541E56" w:rsidRPr="00541E56">
          <w:rPr>
            <w:position w:val="-4"/>
          </w:rPr>
          <w:object w:dxaOrig="380" w:dyaOrig="200" w14:anchorId="49D76B04">
            <v:shape id="_x0000_i2417" type="#_x0000_t75" style="width:21.75pt;height:7.45pt" o:ole="">
              <v:imagedata r:id="rId2805" o:title=""/>
            </v:shape>
            <o:OLEObject Type="Embed" ProgID="Equation.DSMT4" ShapeID="_x0000_i2417" DrawAspect="Content" ObjectID="_1493626441" r:id="rId2806"/>
          </w:object>
        </w:r>
      </w:ins>
      <w:ins w:id="2133" w:author="Gerard" w:date="2015-03-21T10:54:00Z">
        <w:r w:rsidR="00541E56">
          <w:t xml:space="preserve">generation.  </w:t>
        </w:r>
      </w:ins>
      <w:ins w:id="2134" w:author="Gerard" w:date="2015-03-21T10:55:00Z">
        <w:r w:rsidR="00541E56">
          <w:t>In t</w:t>
        </w:r>
      </w:ins>
      <w:ins w:id="2135" w:author="Gerard" w:date="2015-03-21T10:54:00Z">
        <w:r w:rsidR="00541E56">
          <w:t xml:space="preserve">he recursive expression of </w:t>
        </w:r>
      </w:ins>
      <w:ins w:id="2136" w:author="rawlins" w:date="2015-05-19T16:44:00Z">
        <w:r w:rsidR="002720BF">
          <w:fldChar w:fldCharType="begin"/>
        </w:r>
        <w:r w:rsidR="002720BF">
          <w:instrText xml:space="preserve"> GOTOBUTTON ZEqnNum286819  \* MERGEFORMAT </w:instrText>
        </w:r>
        <w:r w:rsidR="002720BF">
          <w:fldChar w:fldCharType="begin"/>
        </w:r>
        <w:r w:rsidR="002720BF">
          <w:instrText xml:space="preserve"> REF ZEqnNum286819 \* Charformat \! \* MERGEFORMAT </w:instrText>
        </w:r>
      </w:ins>
      <w:r w:rsidR="002720BF">
        <w:fldChar w:fldCharType="separate"/>
      </w:r>
      <w:ins w:id="2137" w:author="rawlins" w:date="2015-05-19T17:23:00Z">
        <w:r w:rsidR="00D3178E">
          <w:instrText>(5.97)</w:instrText>
        </w:r>
      </w:ins>
      <w:ins w:id="2138" w:author="rawlins" w:date="2015-05-19T16:44:00Z">
        <w:r w:rsidR="002720BF">
          <w:fldChar w:fldCharType="end"/>
        </w:r>
        <w:r w:rsidR="002720BF">
          <w:fldChar w:fldCharType="end"/>
        </w:r>
      </w:ins>
      <w:ins w:id="2139" w:author="Gerard" w:date="2015-03-21T10:55:00Z">
        <w:r w:rsidR="00541E56">
          <w:t xml:space="preserve">, the earliest generation </w:t>
        </w:r>
      </w:ins>
      <w:ins w:id="2140" w:author="Gerard" w:date="2015-03-21T10:55:00Z">
        <w:r w:rsidR="00541E56" w:rsidRPr="00541E56">
          <w:rPr>
            <w:position w:val="-4"/>
          </w:rPr>
          <w:object w:dxaOrig="740" w:dyaOrig="200" w14:anchorId="12D18959">
            <v:shape id="_x0000_i2418" type="#_x0000_t75" style="width:36pt;height:7.45pt" o:ole="">
              <v:imagedata r:id="rId2807" o:title=""/>
            </v:shape>
            <o:OLEObject Type="Embed" ProgID="Equation.DSMT4" ShapeID="_x0000_i2418" DrawAspect="Content" ObjectID="_1493626442" r:id="rId2808"/>
          </w:object>
        </w:r>
      </w:ins>
      <w:ins w:id="2141" w:author="Gerard" w:date="2015-03-21T10:55:00Z">
        <w:r w:rsidR="00541E56">
          <w:t xml:space="preserve">, which is initially at rest, produces </w:t>
        </w:r>
      </w:ins>
      <w:ins w:id="2142" w:author="Gerard" w:date="2015-03-21T10:55:00Z">
        <w:r w:rsidR="00541E56" w:rsidRPr="007E2473">
          <w:rPr>
            <w:position w:val="-14"/>
          </w:rPr>
          <w:object w:dxaOrig="920" w:dyaOrig="420" w14:anchorId="1081F997">
            <v:shape id="_x0000_i2419" type="#_x0000_t75" style="width:43.45pt;height:21.75pt" o:ole="">
              <v:imagedata r:id="rId2809" o:title=""/>
            </v:shape>
            <o:OLEObject Type="Embed" ProgID="Equation.DSMT4" ShapeID="_x0000_i2419" DrawAspect="Content" ObjectID="_1493626443" r:id="rId2810"/>
          </w:object>
        </w:r>
      </w:ins>
      <w:ins w:id="2143" w:author="Gerard" w:date="2015-03-21T10:55:00Z">
        <w:r w:rsidR="00541E56">
          <w:t xml:space="preserve"> for </w:t>
        </w:r>
      </w:ins>
      <w:ins w:id="2144" w:author="Gerard" w:date="2015-03-21T10:55:00Z">
        <w:r w:rsidR="00541E56" w:rsidRPr="00541E56">
          <w:rPr>
            <w:position w:val="-4"/>
          </w:rPr>
          <w:object w:dxaOrig="500" w:dyaOrig="220" w14:anchorId="67417E61">
            <v:shape id="_x0000_i2420" type="#_x0000_t75" style="width:21.75pt;height:14.25pt" o:ole="">
              <v:imagedata r:id="rId2811" o:title=""/>
            </v:shape>
            <o:OLEObject Type="Embed" ProgID="Equation.DSMT4" ShapeID="_x0000_i2420" DrawAspect="Content" ObjectID="_1493626444" r:id="rId2812"/>
          </w:object>
        </w:r>
      </w:ins>
      <w:ins w:id="2145" w:author="Gerard" w:date="2015-03-21T10:55:00Z">
        <w:r w:rsidR="00541E56">
          <w:t xml:space="preserve"> and </w:t>
        </w:r>
      </w:ins>
      <w:ins w:id="2146" w:author="Gerard" w:date="2015-03-21T10:55:00Z">
        <w:r w:rsidR="00541E56" w:rsidRPr="007E2473">
          <w:rPr>
            <w:position w:val="-18"/>
          </w:rPr>
          <w:object w:dxaOrig="2480" w:dyaOrig="480" w14:anchorId="784BC45B">
            <v:shape id="_x0000_i2421" type="#_x0000_t75" style="width:122.25pt;height:21.75pt" o:ole="">
              <v:imagedata r:id="rId2813" o:title=""/>
            </v:shape>
            <o:OLEObject Type="Embed" ProgID="Equation.DSMT4" ShapeID="_x0000_i2421" DrawAspect="Content" ObjectID="_1493626445" r:id="rId2814"/>
          </w:object>
        </w:r>
      </w:ins>
      <w:ins w:id="2147" w:author="Gerard" w:date="2015-03-21T10:55:00Z">
        <w:r w:rsidR="00541E56">
          <w:t xml:space="preserve"> </w:t>
        </w:r>
      </w:ins>
      <w:ins w:id="2148" w:author="Gerard" w:date="2015-03-21T10:56:00Z">
        <w:r w:rsidR="00541E56">
          <w:t xml:space="preserve">for </w:t>
        </w:r>
      </w:ins>
      <w:ins w:id="2149" w:author="Gerard" w:date="2015-03-21T10:56:00Z">
        <w:r w:rsidR="00541E56" w:rsidRPr="00541E56">
          <w:rPr>
            <w:position w:val="-4"/>
          </w:rPr>
          <w:object w:dxaOrig="500" w:dyaOrig="240" w14:anchorId="27894DDC">
            <v:shape id="_x0000_i2422" type="#_x0000_t75" style="width:21.75pt;height:14.25pt" o:ole="">
              <v:imagedata r:id="rId2815" o:title=""/>
            </v:shape>
            <o:OLEObject Type="Embed" ProgID="Equation.DSMT4" ShapeID="_x0000_i2422" DrawAspect="Content" ObjectID="_1493626446" r:id="rId2816"/>
          </w:object>
        </w:r>
      </w:ins>
      <w:ins w:id="2150" w:author="Gerard" w:date="2015-03-21T10:56:00Z">
        <w:r w:rsidR="00541E56">
          <w:t xml:space="preserve">; this latter expression seeds the recursion for subsequent generations.  Therefore, providing a functional form for </w:t>
        </w:r>
      </w:ins>
      <w:ins w:id="2151" w:author="Gerard" w:date="2015-03-21T10:56:00Z">
        <w:r w:rsidR="00541E56" w:rsidRPr="007E2473">
          <w:rPr>
            <w:position w:val="-10"/>
          </w:rPr>
          <w:object w:dxaOrig="220" w:dyaOrig="260" w14:anchorId="58DE7D4B">
            <v:shape id="_x0000_i2423" type="#_x0000_t75" style="width:14.25pt;height:14.25pt" o:ole="">
              <v:imagedata r:id="rId2817" o:title=""/>
            </v:shape>
            <o:OLEObject Type="Embed" ProgID="Equation.DSMT4" ShapeID="_x0000_i2423" DrawAspect="Content" ObjectID="_1493626447" r:id="rId2818"/>
          </w:object>
        </w:r>
      </w:ins>
      <w:ins w:id="2152" w:author="Gerard" w:date="2015-03-21T10:56:00Z">
        <w:r w:rsidR="00541E56">
          <w:t xml:space="preserve"> suffices to produce the solution for all bond generations </w:t>
        </w:r>
      </w:ins>
      <w:ins w:id="2153" w:author="Gerard" w:date="2015-03-21T10:56:00Z">
        <w:r w:rsidR="00541E56" w:rsidRPr="00541E56">
          <w:rPr>
            <w:position w:val="-4"/>
          </w:rPr>
          <w:object w:dxaOrig="200" w:dyaOrig="200" w14:anchorId="691F3E41">
            <v:shape id="_x0000_i2424" type="#_x0000_t75" style="width:7.45pt;height:7.45pt" o:ole="">
              <v:imagedata r:id="rId2819" o:title=""/>
            </v:shape>
            <o:OLEObject Type="Embed" ProgID="Equation.DSMT4" ShapeID="_x0000_i2424" DrawAspect="Content" ObjectID="_1493626448" r:id="rId2820"/>
          </w:object>
        </w:r>
      </w:ins>
      <w:ins w:id="2154" w:author="Gerard" w:date="2015-03-21T10:56:00Z">
        <w:r w:rsidR="00541E56">
          <w:t>.</w:t>
        </w:r>
      </w:ins>
    </w:p>
    <w:p w14:paraId="59CAC2A8" w14:textId="56CE0F7E" w:rsidR="0034223B" w:rsidRDefault="0034223B" w:rsidP="00731A28">
      <w:pPr>
        <w:rPr>
          <w:ins w:id="2155" w:author="Gerard" w:date="2015-03-21T10:58:00Z"/>
        </w:rPr>
      </w:pPr>
      <w:ins w:id="2156" w:author="Gerard" w:date="2015-03-21T10:57:00Z">
        <w:r>
          <w:tab/>
          <w:t xml:space="preserve">For Type II bond kinetics, </w:t>
        </w:r>
      </w:ins>
      <w:ins w:id="2157" w:author="Gerard" w:date="2015-03-21T10:58:00Z">
        <w:r>
          <w:t>the solution for the mass fractions is given by</w:t>
        </w:r>
      </w:ins>
    </w:p>
    <w:p w14:paraId="3A354AB6" w14:textId="42C30F1E" w:rsidR="0034223B" w:rsidRPr="00731A28" w:rsidRDefault="0034223B">
      <w:pPr>
        <w:pStyle w:val="MTDisplayEquation"/>
        <w:rPr>
          <w:ins w:id="2158" w:author="Gerard" w:date="2015-03-21T10:49:00Z"/>
        </w:rPr>
        <w:pPrChange w:id="2159" w:author="Gerard" w:date="2015-03-21T10:58:00Z">
          <w:pPr>
            <w:jc w:val="left"/>
          </w:pPr>
        </w:pPrChange>
      </w:pPr>
      <w:ins w:id="2160" w:author="Gerard" w:date="2015-03-21T10:58:00Z">
        <w:r>
          <w:tab/>
        </w:r>
      </w:ins>
      <w:ins w:id="2161" w:author="Gerard" w:date="2015-03-21T10:58:00Z">
        <w:r w:rsidRPr="007E2473">
          <w:rPr>
            <w:position w:val="-68"/>
          </w:rPr>
          <w:object w:dxaOrig="3920" w:dyaOrig="1480" w14:anchorId="2E482C25">
            <v:shape id="_x0000_i2425" type="#_x0000_t75" style="width:194.25pt;height:1in" o:ole="">
              <v:imagedata r:id="rId2821" o:title=""/>
            </v:shape>
            <o:OLEObject Type="Embed" ProgID="Equation.DSMT4" ShapeID="_x0000_i2425" DrawAspect="Content" ObjectID="_1493626449" r:id="rId2822"/>
          </w:object>
        </w:r>
      </w:ins>
      <w:ins w:id="2162" w:author="Gerard" w:date="2015-03-21T10:58:00Z">
        <w:r>
          <w:t xml:space="preserve"> </w:t>
        </w:r>
        <w:r>
          <w:tab/>
        </w:r>
        <w:del w:id="2163" w:author="rawlins" w:date="2015-05-19T16:39:00Z">
          <w:r w:rsidDel="00A924E1">
            <w:fldChar w:fldCharType="begin"/>
          </w:r>
          <w:r w:rsidDel="00A924E1">
            <w:delInstrText xml:space="preserve"> MACROBUTTON MTPlaceRef \* MERGEFORMAT </w:delInstrText>
          </w:r>
          <w:r w:rsidDel="00A924E1">
            <w:fldChar w:fldCharType="begin"/>
          </w:r>
          <w:r w:rsidDel="00A924E1">
            <w:delInstrText xml:space="preserve"> SEQ MTEqn \h \* MERGEFORMAT </w:delInstrText>
          </w:r>
        </w:del>
      </w:ins>
      <w:del w:id="2164" w:author="rawlins" w:date="2015-05-19T16:39:00Z">
        <w:r w:rsidDel="00A924E1">
          <w:fldChar w:fldCharType="end"/>
        </w:r>
      </w:del>
      <w:bookmarkStart w:id="2165" w:name="ZEqnNum710132"/>
      <w:ins w:id="2166" w:author="Gerard" w:date="2015-03-21T10:58:00Z">
        <w:del w:id="2167" w:author="rawlins" w:date="2015-05-19T16:39:00Z">
          <w:r w:rsidDel="00A924E1">
            <w:delInstrText>(</w:delInstrText>
          </w:r>
          <w:r w:rsidDel="00A924E1">
            <w:fldChar w:fldCharType="begin"/>
          </w:r>
          <w:r w:rsidDel="00A924E1">
            <w:delInstrText xml:space="preserve"> SEQ MTSec \c \* Arabic \* MERGEFORMAT </w:delInstrText>
          </w:r>
        </w:del>
      </w:ins>
      <w:del w:id="2168" w:author="rawlins" w:date="2015-05-19T16:39:00Z">
        <w:r w:rsidDel="00A924E1">
          <w:fldChar w:fldCharType="end"/>
        </w:r>
      </w:del>
      <w:ins w:id="2169" w:author="Gerard" w:date="2015-03-21T10:58:00Z">
        <w:del w:id="2170" w:author="rawlins" w:date="2015-05-19T16:39:00Z">
          <w:r w:rsidDel="00A924E1">
            <w:delInstrText>.</w:delInstrText>
          </w:r>
          <w:r w:rsidDel="00A924E1">
            <w:fldChar w:fldCharType="begin"/>
          </w:r>
          <w:r w:rsidDel="00A924E1">
            <w:delInstrText xml:space="preserve"> SEQ MTEqn \c \* Arabic \* MERGEFORMAT </w:delInstrText>
          </w:r>
        </w:del>
      </w:ins>
      <w:del w:id="2171" w:author="rawlins" w:date="2015-05-19T16:39:00Z">
        <w:r w:rsidDel="00A924E1">
          <w:fldChar w:fldCharType="separate"/>
        </w:r>
      </w:del>
      <w:ins w:id="2172" w:author="Gerard" w:date="2015-05-06T12:49:00Z">
        <w:del w:id="2173" w:author="rawlins" w:date="2015-05-19T16:10:00Z">
          <w:r w:rsidR="00E3755C" w:rsidDel="00752FD5">
            <w:rPr>
              <w:noProof/>
            </w:rPr>
            <w:delInstrText>94</w:delInstrText>
          </w:r>
        </w:del>
      </w:ins>
      <w:ins w:id="2174" w:author="Gerard" w:date="2015-03-21T10:58:00Z">
        <w:del w:id="2175" w:author="rawlins" w:date="2015-05-19T16:39:00Z">
          <w:r w:rsidDel="00A924E1">
            <w:fldChar w:fldCharType="end"/>
          </w:r>
          <w:r w:rsidDel="00A924E1">
            <w:delInstrText>)</w:delInstrText>
          </w:r>
          <w:bookmarkEnd w:id="2165"/>
          <w:r w:rsidDel="00A924E1">
            <w:fldChar w:fldCharType="end"/>
          </w:r>
        </w:del>
      </w:ins>
      <w:ins w:id="2176" w:author="rawlins" w:date="2015-05-19T16:39:00Z">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r w:rsidR="00A924E1">
          <w:instrText>(</w:instrText>
        </w:r>
        <w:r w:rsidR="00A924E1">
          <w:fldChar w:fldCharType="begin"/>
        </w:r>
        <w:r w:rsidR="00A924E1">
          <w:instrText xml:space="preserve"> SEQ MTSec \c \* Arabic \* MERGEFORMAT </w:instrText>
        </w:r>
      </w:ins>
      <w:r w:rsidR="00A924E1">
        <w:fldChar w:fldCharType="separate"/>
      </w:r>
      <w:ins w:id="2177" w:author="rawlins" w:date="2015-05-19T17:23:00Z">
        <w:r w:rsidR="00D3178E">
          <w:rPr>
            <w:noProof/>
          </w:rPr>
          <w:instrText>5</w:instrText>
        </w:r>
      </w:ins>
      <w:ins w:id="2178" w:author="rawlins" w:date="2015-05-19T16:39:00Z">
        <w:r w:rsidR="00A924E1">
          <w:fldChar w:fldCharType="end"/>
        </w:r>
        <w:r w:rsidR="00A924E1">
          <w:instrText>.</w:instrText>
        </w:r>
        <w:r w:rsidR="00A924E1">
          <w:fldChar w:fldCharType="begin"/>
        </w:r>
        <w:r w:rsidR="00A924E1">
          <w:instrText xml:space="preserve"> SEQ MTEqn \c \* Arabic \* MERGEFORMAT </w:instrText>
        </w:r>
      </w:ins>
      <w:r w:rsidR="00A924E1">
        <w:fldChar w:fldCharType="separate"/>
      </w:r>
      <w:ins w:id="2179" w:author="rawlins" w:date="2015-05-19T17:23:00Z">
        <w:r w:rsidR="00D3178E">
          <w:rPr>
            <w:noProof/>
          </w:rPr>
          <w:instrText>99</w:instrText>
        </w:r>
      </w:ins>
      <w:ins w:id="2180" w:author="rawlins" w:date="2015-05-19T16:39:00Z">
        <w:r w:rsidR="00A924E1">
          <w:fldChar w:fldCharType="end"/>
        </w:r>
        <w:r w:rsidR="00A924E1">
          <w:instrText>)</w:instrText>
        </w:r>
        <w:r w:rsidR="00A924E1">
          <w:fldChar w:fldCharType="end"/>
        </w:r>
      </w:ins>
    </w:p>
    <w:p w14:paraId="1F366B06" w14:textId="794ED744" w:rsidR="0034223B" w:rsidRDefault="0068098A">
      <w:pPr>
        <w:rPr>
          <w:ins w:id="2181" w:author="Gerard" w:date="2015-03-21T11:02:00Z"/>
        </w:rPr>
        <w:pPrChange w:id="2182" w:author="Gerard" w:date="2015-03-21T10:59:00Z">
          <w:pPr>
            <w:jc w:val="left"/>
          </w:pPr>
        </w:pPrChange>
      </w:pPr>
      <w:ins w:id="2183" w:author="Gerard" w:date="2015-03-21T10:59:00Z">
        <w:r>
          <w:t>For this type of bond kinetics</w:t>
        </w:r>
        <w:r w:rsidR="0034223B">
          <w:t>, the reduced relaxation function</w:t>
        </w:r>
      </w:ins>
      <w:ins w:id="2184" w:author="Gerard" w:date="2015-03-21T11:00:00Z">
        <w:r w:rsidR="0034223B">
          <w:t xml:space="preserve"> </w:t>
        </w:r>
      </w:ins>
      <w:ins w:id="2185" w:author="Gerard" w:date="2015-03-21T11:00:00Z">
        <w:r w:rsidR="0034223B" w:rsidRPr="007E2473">
          <w:rPr>
            <w:position w:val="-10"/>
          </w:rPr>
          <w:object w:dxaOrig="220" w:dyaOrig="260" w14:anchorId="00AD2242">
            <v:shape id="_x0000_i2426" type="#_x0000_t75" style="width:14.25pt;height:14.25pt" o:ole="">
              <v:imagedata r:id="rId2823" o:title=""/>
            </v:shape>
            <o:OLEObject Type="Embed" ProgID="Equation.DSMT4" ShapeID="_x0000_i2426" DrawAspect="Content" ObjectID="_1493626450" r:id="rId2824"/>
          </w:object>
        </w:r>
      </w:ins>
      <w:ins w:id="2186" w:author="Gerard" w:date="2015-03-21T11:00:00Z">
        <w:r w:rsidR="0034223B">
          <w:t xml:space="preserve"> cannot depend on the </w:t>
        </w:r>
      </w:ins>
      <w:ins w:id="2187" w:author="Gerard" w:date="2015-03-21T11:02:00Z">
        <w:r w:rsidR="00551DDA">
          <w:t xml:space="preserve">magnitude of the </w:t>
        </w:r>
      </w:ins>
      <w:ins w:id="2188" w:author="Gerard" w:date="2015-03-21T11:00:00Z">
        <w:r w:rsidR="0034223B">
          <w:t xml:space="preserve">strain, </w:t>
        </w:r>
        <w:r>
          <w:t xml:space="preserve">because strain-dependence might violate the constraint </w:t>
        </w:r>
      </w:ins>
      <w:ins w:id="2189" w:author="Gerard" w:date="2015-03-21T11:01:00Z">
        <w:r w:rsidRPr="0068098A">
          <w:rPr>
            <w:position w:val="-4"/>
          </w:rPr>
          <w:object w:dxaOrig="1000" w:dyaOrig="320" w14:anchorId="4BFFCF47">
            <v:shape id="_x0000_i2427" type="#_x0000_t75" style="width:50.25pt;height:14.25pt" o:ole="">
              <v:imagedata r:id="rId2825" o:title=""/>
            </v:shape>
            <o:OLEObject Type="Embed" ProgID="Equation.DSMT4" ShapeID="_x0000_i2427" DrawAspect="Content" ObjectID="_1493626451" r:id="rId2826"/>
          </w:object>
        </w:r>
      </w:ins>
      <w:ins w:id="2190" w:author="Gerard" w:date="2015-03-21T11:01:00Z">
        <w:r>
          <w:t>.</w:t>
        </w:r>
      </w:ins>
    </w:p>
    <w:p w14:paraId="60A5501A" w14:textId="1989F6DC" w:rsidR="00551DDA" w:rsidRDefault="00551DDA">
      <w:pPr>
        <w:rPr>
          <w:ins w:id="2191" w:author="Gerard" w:date="2015-03-21T11:07:00Z"/>
        </w:rPr>
        <w:pPrChange w:id="2192" w:author="Gerard" w:date="2015-03-21T10:59:00Z">
          <w:pPr>
            <w:jc w:val="left"/>
          </w:pPr>
        </w:pPrChange>
      </w:pPr>
      <w:ins w:id="2193" w:author="Gerard" w:date="2015-03-21T11:02:00Z">
        <w:r>
          <w:tab/>
          <w:t xml:space="preserve">For all bond kinetics, it is also possible to constrain the </w:t>
        </w:r>
      </w:ins>
      <w:ins w:id="2194" w:author="Gerard" w:date="2015-03-21T11:03:00Z">
        <w:r>
          <w:t xml:space="preserve">occurrence of the </w:t>
        </w:r>
      </w:ins>
      <w:ins w:id="2195" w:author="Gerard" w:date="2015-03-21T11:02:00Z">
        <w:r>
          <w:t xml:space="preserve">breaking-and-reforming reaction </w:t>
        </w:r>
      </w:ins>
      <w:ins w:id="2196" w:author="Gerard" w:date="2015-03-21T11:03:00Z">
        <w:r>
          <w:t>to</w:t>
        </w:r>
      </w:ins>
      <w:ins w:id="2197" w:author="Gerard" w:date="2015-03-21T11:02:00Z">
        <w:r>
          <w:t xml:space="preserve"> specific forms of the strain.  For example, the reaction may be allowed to proceed only in the case of dilatational strain, or only in the case of distortional strain.</w:t>
        </w:r>
      </w:ins>
    </w:p>
    <w:p w14:paraId="383DDD93" w14:textId="5A6EE6F0" w:rsidR="002046D9" w:rsidRPr="0034223B" w:rsidRDefault="002046D9">
      <w:pPr>
        <w:rPr>
          <w:ins w:id="2198" w:author="Gerard" w:date="2015-03-21T10:59:00Z"/>
        </w:rPr>
        <w:pPrChange w:id="2199" w:author="Gerard" w:date="2015-03-21T10:59:00Z">
          <w:pPr>
            <w:jc w:val="left"/>
          </w:pPr>
        </w:pPrChange>
      </w:pPr>
      <w:ins w:id="2200" w:author="Gerard" w:date="2015-03-21T11:07:00Z">
        <w:r>
          <w:tab/>
          <w:t xml:space="preserve">The </w:t>
        </w:r>
      </w:ins>
      <w:ins w:id="2201" w:author="Gerard" w:date="2015-03-21T11:10:00Z">
        <w:r w:rsidR="00C37C54">
          <w:t>finite element</w:t>
        </w:r>
      </w:ins>
      <w:ins w:id="2202" w:author="Gerard" w:date="2015-03-21T11:07:00Z">
        <w:r>
          <w:t xml:space="preserve"> implementation of reactive viscoelasticity </w:t>
        </w:r>
      </w:ins>
      <w:ins w:id="2203" w:author="Gerard" w:date="2015-03-21T11:10:00Z">
        <w:r w:rsidR="00C37C54">
          <w:t xml:space="preserve">stores the </w:t>
        </w:r>
      </w:ins>
      <w:ins w:id="2204" w:author="Gerard" w:date="2015-03-21T13:10:00Z">
        <w:r w:rsidR="007E656F">
          <w:t xml:space="preserve">value of </w:t>
        </w:r>
      </w:ins>
      <w:ins w:id="2205" w:author="Gerard" w:date="2015-03-21T13:11:00Z">
        <w:r w:rsidR="007E656F" w:rsidRPr="007E2473">
          <w:rPr>
            <w:position w:val="-14"/>
          </w:rPr>
          <w:object w:dxaOrig="960" w:dyaOrig="420" w14:anchorId="4CE14BC3">
            <v:shape id="_x0000_i2428" type="#_x0000_t75" style="width:50.25pt;height:21.75pt" o:ole="">
              <v:imagedata r:id="rId2827" o:title=""/>
            </v:shape>
            <o:OLEObject Type="Embed" ProgID="Equation.DSMT4" ShapeID="_x0000_i2428" DrawAspect="Content" ObjectID="_1493626452" r:id="rId2828"/>
          </w:object>
        </w:r>
      </w:ins>
      <w:ins w:id="2206" w:author="Gerard" w:date="2015-03-21T13:11:00Z">
        <w:r w:rsidR="007E656F">
          <w:t xml:space="preserve"> every time that a </w:t>
        </w:r>
      </w:ins>
      <w:ins w:id="2207" w:author="Gerard" w:date="2015-03-21T13:12:00Z">
        <w:r w:rsidR="00531BEB">
          <w:t xml:space="preserve">bond-breaking </w:t>
        </w:r>
      </w:ins>
      <w:ins w:id="2208" w:author="Gerard" w:date="2015-03-21T13:13:00Z">
        <w:r w:rsidR="00531BEB">
          <w:t>deformation is detected</w:t>
        </w:r>
      </w:ins>
      <w:ins w:id="2209" w:author="Gerard" w:date="2015-03-21T14:01:00Z">
        <w:r w:rsidR="00DB47BB">
          <w:t xml:space="preserve">; this value can be used to evaluate </w:t>
        </w:r>
      </w:ins>
      <w:ins w:id="2210" w:author="Gerard" w:date="2015-03-21T14:01:00Z">
        <w:r w:rsidR="00DB47BB" w:rsidRPr="007E2473">
          <w:rPr>
            <w:position w:val="-14"/>
          </w:rPr>
          <w:object w:dxaOrig="840" w:dyaOrig="420" w14:anchorId="55ED8A5D">
            <v:shape id="_x0000_i2429" type="#_x0000_t75" style="width:43.45pt;height:21.75pt" o:ole="">
              <v:imagedata r:id="rId2829" o:title=""/>
            </v:shape>
            <o:OLEObject Type="Embed" ProgID="Equation.DSMT4" ShapeID="_x0000_i2429" DrawAspect="Content" ObjectID="_1493626453" r:id="rId2830"/>
          </w:object>
        </w:r>
      </w:ins>
      <w:ins w:id="2211" w:author="Gerard" w:date="2015-03-21T14:01:00Z">
        <w:r w:rsidR="00DB47BB">
          <w:t xml:space="preserve"> </w:t>
        </w:r>
      </w:ins>
      <w:ins w:id="2212" w:author="Gerard" w:date="2015-03-21T14:02:00Z">
        <w:r w:rsidR="00C334FD">
          <w:t xml:space="preserve">using </w:t>
        </w:r>
      </w:ins>
      <w:ins w:id="2213" w:author="rawlins" w:date="2015-05-19T16:45:00Z">
        <w:r w:rsidR="002720BF">
          <w:fldChar w:fldCharType="begin"/>
        </w:r>
        <w:r w:rsidR="002720BF">
          <w:instrText xml:space="preserve"> GOTOBUTTON ZEqnNum360094  \* MERGEFORMAT </w:instrText>
        </w:r>
        <w:r w:rsidR="002720BF">
          <w:fldChar w:fldCharType="begin"/>
        </w:r>
        <w:r w:rsidR="002720BF">
          <w:instrText xml:space="preserve"> REF ZEqnNum360094 \* Charformat \! \* MERGEFORMAT </w:instrText>
        </w:r>
      </w:ins>
      <w:r w:rsidR="002720BF">
        <w:fldChar w:fldCharType="separate"/>
      </w:r>
      <w:ins w:id="2214" w:author="rawlins" w:date="2015-05-19T17:23:00Z">
        <w:r w:rsidR="00D3178E">
          <w:instrText>(5.91)</w:instrText>
        </w:r>
      </w:ins>
      <w:ins w:id="2215" w:author="rawlins" w:date="2015-05-19T16:45:00Z">
        <w:r w:rsidR="002720BF">
          <w:fldChar w:fldCharType="end"/>
        </w:r>
        <w:r w:rsidR="002720BF">
          <w:fldChar w:fldCharType="end"/>
        </w:r>
      </w:ins>
      <w:ins w:id="2216" w:author="Gerard" w:date="2015-03-21T13:13:00Z">
        <w:r w:rsidR="00531BEB">
          <w:t xml:space="preserve">.  </w:t>
        </w:r>
      </w:ins>
      <w:ins w:id="2217" w:author="Gerard" w:date="2015-03-21T13:14:00Z">
        <w:r w:rsidR="00531BEB">
          <w:t xml:space="preserve">It also stores </w:t>
        </w:r>
      </w:ins>
      <w:ins w:id="2218" w:author="Gerard" w:date="2015-03-21T13:26:00Z">
        <w:r w:rsidR="00DB47BB" w:rsidRPr="00DB47BB">
          <w:rPr>
            <w:position w:val="-14"/>
          </w:rPr>
          <w:object w:dxaOrig="1980" w:dyaOrig="420" w14:anchorId="2A0FAC8B">
            <v:shape id="_x0000_i2430" type="#_x0000_t75" style="width:100.55pt;height:21.75pt" o:ole="">
              <v:imagedata r:id="rId2831" o:title=""/>
            </v:shape>
            <o:OLEObject Type="Embed" ProgID="Equation.DSMT4" ShapeID="_x0000_i2430" DrawAspect="Content" ObjectID="_1493626454" r:id="rId2832"/>
          </w:object>
        </w:r>
      </w:ins>
      <w:ins w:id="2219" w:author="Gerard" w:date="2015-03-21T13:26:00Z">
        <w:r w:rsidR="003D7647">
          <w:t xml:space="preserve">, where </w:t>
        </w:r>
      </w:ins>
      <w:ins w:id="2220" w:author="Gerard" w:date="2015-03-21T13:26:00Z">
        <w:r w:rsidR="003D7647" w:rsidRPr="003D7647">
          <w:rPr>
            <w:position w:val="-4"/>
          </w:rPr>
          <w:object w:dxaOrig="180" w:dyaOrig="200" w14:anchorId="345C3C49">
            <v:shape id="_x0000_i2431" type="#_x0000_t75" style="width:7.45pt;height:7.45pt" o:ole="">
              <v:imagedata r:id="rId2833" o:title=""/>
            </v:shape>
            <o:OLEObject Type="Embed" ProgID="Equation.DSMT4" ShapeID="_x0000_i2431" DrawAspect="Content" ObjectID="_1493626455" r:id="rId2834"/>
          </w:object>
        </w:r>
      </w:ins>
      <w:ins w:id="2221" w:author="Gerard" w:date="2015-03-21T13:26:00Z">
        <w:r w:rsidR="003D7647">
          <w:t xml:space="preserve"> is the time </w:t>
        </w:r>
      </w:ins>
      <w:ins w:id="2222" w:author="Gerard" w:date="2015-03-21T13:27:00Z">
        <w:r w:rsidR="003D7647">
          <w:t>step</w:t>
        </w:r>
      </w:ins>
      <w:ins w:id="2223" w:author="Gerard" w:date="2015-03-21T13:26:00Z">
        <w:r w:rsidR="003D7647">
          <w:t xml:space="preserve"> </w:t>
        </w:r>
      </w:ins>
      <w:ins w:id="2224" w:author="Gerard" w:date="2015-03-21T13:27:00Z">
        <w:r w:rsidR="003D7647">
          <w:t xml:space="preserve">immediately following </w:t>
        </w:r>
      </w:ins>
      <w:ins w:id="2225" w:author="Gerard" w:date="2015-03-21T13:27:00Z">
        <w:r w:rsidR="003D7647" w:rsidRPr="003D7647">
          <w:rPr>
            <w:position w:val="-4"/>
          </w:rPr>
          <w:object w:dxaOrig="200" w:dyaOrig="200" w14:anchorId="1A8BB001">
            <v:shape id="_x0000_i2432" type="#_x0000_t75" style="width:7.45pt;height:7.45pt" o:ole="">
              <v:imagedata r:id="rId2835" o:title=""/>
            </v:shape>
            <o:OLEObject Type="Embed" ProgID="Equation.DSMT4" ShapeID="_x0000_i2432" DrawAspect="Content" ObjectID="_1493626456" r:id="rId2836"/>
          </w:object>
        </w:r>
      </w:ins>
      <w:ins w:id="2226" w:author="Gerard" w:date="2015-03-21T13:27:00Z">
        <w:r w:rsidR="003D7647">
          <w:t xml:space="preserve">, </w:t>
        </w:r>
      </w:ins>
      <w:ins w:id="2227" w:author="Gerard" w:date="2015-03-21T14:00:00Z">
        <w:r w:rsidR="00DB47BB">
          <w:t xml:space="preserve">which is then used for evaluating </w:t>
        </w:r>
      </w:ins>
      <w:ins w:id="2228" w:author="Gerard" w:date="2015-03-21T14:00:00Z">
        <w:r w:rsidR="00DB47BB" w:rsidRPr="003D7647">
          <w:rPr>
            <w:position w:val="-4"/>
          </w:rPr>
          <w:object w:dxaOrig="320" w:dyaOrig="320" w14:anchorId="67F084EA">
            <v:shape id="_x0000_i2433" type="#_x0000_t75" style="width:14.25pt;height:14.25pt" o:ole="">
              <v:imagedata r:id="rId2837" o:title=""/>
            </v:shape>
            <o:OLEObject Type="Embed" ProgID="Equation.DSMT4" ShapeID="_x0000_i2433" DrawAspect="Content" ObjectID="_1493626457" r:id="rId2838"/>
          </w:object>
        </w:r>
      </w:ins>
      <w:ins w:id="2229" w:author="Gerard" w:date="2015-03-21T14:00:00Z">
        <w:r w:rsidR="00DB47BB">
          <w:t xml:space="preserve"> for subsequent time steps </w:t>
        </w:r>
      </w:ins>
      <w:ins w:id="2230" w:author="Gerard" w:date="2015-03-21T14:00:00Z">
        <w:r w:rsidR="00DB47BB" w:rsidRPr="003D7647">
          <w:rPr>
            <w:position w:val="-4"/>
          </w:rPr>
          <w:object w:dxaOrig="500" w:dyaOrig="220" w14:anchorId="1127E585">
            <v:shape id="_x0000_i2434" type="#_x0000_t75" style="width:21.75pt;height:14.25pt" o:ole="">
              <v:imagedata r:id="rId2839" o:title=""/>
            </v:shape>
            <o:OLEObject Type="Embed" ProgID="Equation.DSMT4" ShapeID="_x0000_i2434" DrawAspect="Content" ObjectID="_1493626458" r:id="rId2840"/>
          </w:object>
        </w:r>
      </w:ins>
      <w:ins w:id="2231" w:author="Gerard" w:date="2015-03-21T14:00:00Z">
        <w:r w:rsidR="00DB47BB">
          <w:t xml:space="preserve"> when using Type I bond kinetics</w:t>
        </w:r>
      </w:ins>
      <w:ins w:id="2232" w:author="Gerard" w:date="2015-03-21T14:01:00Z">
        <w:r w:rsidR="00DB47BB">
          <w:t>,</w:t>
        </w:r>
      </w:ins>
      <w:ins w:id="2233" w:author="Gerard" w:date="2015-03-21T14:00:00Z">
        <w:r w:rsidR="00DB47BB">
          <w:t xml:space="preserve"> </w:t>
        </w:r>
      </w:ins>
      <w:ins w:id="2234" w:author="Gerard" w:date="2015-03-21T13:29:00Z">
        <w:r w:rsidR="003D7647">
          <w:t xml:space="preserve">using </w:t>
        </w:r>
      </w:ins>
      <w:ins w:id="2235" w:author="Gerard" w:date="2015-03-21T11:07:00Z">
        <w:r w:rsidR="003D7647">
          <w:t>the expression</w:t>
        </w:r>
      </w:ins>
      <w:ins w:id="2236" w:author="Gerard" w:date="2015-03-21T13:59:00Z">
        <w:r w:rsidR="00DB47BB">
          <w:t>s</w:t>
        </w:r>
      </w:ins>
      <w:ins w:id="2237" w:author="Gerard" w:date="2015-03-21T11:07:00Z">
        <w:r>
          <w:t xml:space="preserve"> </w:t>
        </w:r>
      </w:ins>
      <w:ins w:id="2238" w:author="Gerard" w:date="2015-03-21T11:08:00Z">
        <w:r>
          <w:t xml:space="preserve">of </w:t>
        </w:r>
      </w:ins>
      <w:ins w:id="2239" w:author="rawlins" w:date="2015-05-19T16:45:00Z">
        <w:r w:rsidR="002720BF">
          <w:fldChar w:fldCharType="begin"/>
        </w:r>
        <w:r w:rsidR="002720BF">
          <w:instrText xml:space="preserve"> GOTOBUTTON ZEqnNum286819  \* MERGEFORMAT </w:instrText>
        </w:r>
        <w:r w:rsidR="002720BF">
          <w:fldChar w:fldCharType="begin"/>
        </w:r>
        <w:r w:rsidR="002720BF">
          <w:instrText xml:space="preserve"> REF ZEqnNum286819 \* Charformat \! \* MERGEFORMAT </w:instrText>
        </w:r>
      </w:ins>
      <w:r w:rsidR="002720BF">
        <w:fldChar w:fldCharType="separate"/>
      </w:r>
      <w:ins w:id="2240" w:author="rawlins" w:date="2015-05-19T17:23:00Z">
        <w:r w:rsidR="00D3178E">
          <w:instrText>(5.97)</w:instrText>
        </w:r>
      </w:ins>
      <w:ins w:id="2241" w:author="rawlins" w:date="2015-05-19T16:45:00Z">
        <w:r w:rsidR="002720BF">
          <w:fldChar w:fldCharType="end"/>
        </w:r>
        <w:r w:rsidR="002720BF">
          <w:fldChar w:fldCharType="end"/>
        </w:r>
      </w:ins>
      <w:ins w:id="2242" w:author="Gerard" w:date="2015-03-21T11:09:00Z">
        <w:r>
          <w:t xml:space="preserve"> </w:t>
        </w:r>
      </w:ins>
      <w:ins w:id="2243" w:author="Gerard" w:date="2015-03-21T13:57:00Z">
        <w:r w:rsidR="00DB47BB">
          <w:t>and</w:t>
        </w:r>
      </w:ins>
      <w:ins w:id="2244" w:author="Gerard" w:date="2015-03-21T13:31:00Z">
        <w:r w:rsidR="003D7647">
          <w:t xml:space="preserve"> </w:t>
        </w:r>
      </w:ins>
      <w:ins w:id="2245" w:author="rawlins" w:date="2015-05-19T16:45:00Z">
        <w:r w:rsidR="002720BF">
          <w:fldChar w:fldCharType="begin"/>
        </w:r>
        <w:r w:rsidR="002720BF">
          <w:instrText xml:space="preserve"> GOTOBUTTON ZEqnNum824346  \* MERGEFORMAT </w:instrText>
        </w:r>
        <w:r w:rsidR="002720BF">
          <w:fldChar w:fldCharType="begin"/>
        </w:r>
        <w:r w:rsidR="002720BF">
          <w:instrText xml:space="preserve"> REF ZEqnNum824346 \* Charformat \! \* MERGEFORMAT </w:instrText>
        </w:r>
      </w:ins>
      <w:r w:rsidR="002720BF">
        <w:fldChar w:fldCharType="separate"/>
      </w:r>
      <w:ins w:id="2246" w:author="rawlins" w:date="2015-05-19T17:23:00Z">
        <w:r w:rsidR="00D3178E">
          <w:instrText>(5.98)</w:instrText>
        </w:r>
      </w:ins>
      <w:ins w:id="2247" w:author="rawlins" w:date="2015-05-19T16:45:00Z">
        <w:r w:rsidR="002720BF">
          <w:fldChar w:fldCharType="end"/>
        </w:r>
        <w:r w:rsidR="002720BF">
          <w:fldChar w:fldCharType="end"/>
        </w:r>
      </w:ins>
      <w:ins w:id="2248" w:author="Gerard" w:date="2015-03-21T13:59:00Z">
        <w:r w:rsidR="00DB47BB">
          <w:t>.</w:t>
        </w:r>
      </w:ins>
      <w:ins w:id="2249" w:author="Gerard" w:date="2015-03-21T14:01:00Z">
        <w:r w:rsidR="00DB47BB">
          <w:t xml:space="preserve">  </w:t>
        </w:r>
      </w:ins>
      <w:ins w:id="2250" w:author="Gerard" w:date="2015-03-21T14:02:00Z">
        <w:r w:rsidR="00C334FD">
          <w:t xml:space="preserve">These measures are </w:t>
        </w:r>
        <w:r w:rsidR="00C334FD">
          <w:lastRenderedPageBreak/>
          <w:t xml:space="preserve">then used to evaluate the stress from </w:t>
        </w:r>
      </w:ins>
      <w:ins w:id="2251" w:author="rawlins" w:date="2015-05-19T16:46:00Z">
        <w:r w:rsidR="002720BF">
          <w:fldChar w:fldCharType="begin"/>
        </w:r>
        <w:r w:rsidR="002720BF">
          <w:instrText xml:space="preserve"> GOTOBUTTON ZEqnNum467146  \* MERGEFORMAT </w:instrText>
        </w:r>
        <w:r w:rsidR="002720BF">
          <w:fldChar w:fldCharType="begin"/>
        </w:r>
        <w:r w:rsidR="002720BF">
          <w:instrText xml:space="preserve"> REF ZEqnNum467146 \* Charformat \! \* MERGEFORMAT </w:instrText>
        </w:r>
      </w:ins>
      <w:r w:rsidR="002720BF">
        <w:fldChar w:fldCharType="separate"/>
      </w:r>
      <w:ins w:id="2252" w:author="rawlins" w:date="2015-05-19T17:23:00Z">
        <w:r w:rsidR="00D3178E">
          <w:instrText>(5.93)</w:instrText>
        </w:r>
      </w:ins>
      <w:ins w:id="2253" w:author="rawlins" w:date="2015-05-19T16:46:00Z">
        <w:r w:rsidR="002720BF">
          <w:fldChar w:fldCharType="end"/>
        </w:r>
        <w:r w:rsidR="002720BF">
          <w:fldChar w:fldCharType="end"/>
        </w:r>
      </w:ins>
      <w:ins w:id="2254" w:author="Gerard" w:date="2015-03-21T14:03:00Z">
        <w:r w:rsidR="00C334FD">
          <w:t>, with the summation taken over the time steps that correspond to bond-reforming generations.</w:t>
        </w:r>
      </w:ins>
    </w:p>
    <w:p w14:paraId="5232E1AB" w14:textId="05083863" w:rsidR="00731A28" w:rsidRDefault="00D25725">
      <w:pPr>
        <w:jc w:val="left"/>
        <w:rPr>
          <w:ins w:id="2255" w:author="Gerard" w:date="2015-03-21T09:59:00Z"/>
        </w:rPr>
      </w:pPr>
      <w:ins w:id="2256" w:author="Gerard" w:date="2015-03-21T09:59:00Z">
        <w:r>
          <w:br w:type="page"/>
        </w:r>
      </w:ins>
    </w:p>
    <w:p w14:paraId="07FBCCFE" w14:textId="61F3E358" w:rsidR="00D25725" w:rsidRPr="002F3DF9" w:rsidDel="00D25725" w:rsidRDefault="00D25725" w:rsidP="002F3DF9">
      <w:pPr>
        <w:rPr>
          <w:del w:id="2257" w:author="Gerard" w:date="2015-03-21T09:59:00Z"/>
        </w:rPr>
      </w:pPr>
    </w:p>
    <w:p w14:paraId="659178E0" w14:textId="77777777" w:rsidR="00FB6012" w:rsidRDefault="00FB6012" w:rsidP="00FB6012">
      <w:pPr>
        <w:pStyle w:val="Heading2"/>
      </w:pPr>
      <w:bookmarkStart w:id="2258" w:name="_Toc302490336"/>
      <w:bookmarkStart w:id="2259" w:name="_Toc302491870"/>
      <w:bookmarkStart w:id="2260" w:name="_Toc302492240"/>
      <w:bookmarkStart w:id="2261" w:name="_Toc176704875"/>
      <w:bookmarkStart w:id="2262" w:name="_Toc289032594"/>
      <w:bookmarkStart w:id="2263" w:name="_Ref167097234"/>
      <w:bookmarkEnd w:id="2258"/>
      <w:bookmarkEnd w:id="2259"/>
      <w:bookmarkEnd w:id="2260"/>
      <w:r>
        <w:t>Hydraulic Permeability</w:t>
      </w:r>
      <w:bookmarkEnd w:id="2261"/>
      <w:bookmarkEnd w:id="2262"/>
    </w:p>
    <w:p w14:paraId="18D71B6B" w14:textId="77777777" w:rsidR="00FB6012" w:rsidRDefault="00FB6012" w:rsidP="00FB6012">
      <w:r>
        <w:t>Hydraulic permeability is a material function needed for biphasic and biphasic-solute materials.</w:t>
      </w:r>
    </w:p>
    <w:p w14:paraId="0F439CE2" w14:textId="77777777" w:rsidR="008E5B3C" w:rsidRPr="00B27FE9" w:rsidRDefault="008E5B3C" w:rsidP="00FB6012"/>
    <w:p w14:paraId="2FE648BE" w14:textId="77777777" w:rsidR="00FB6012" w:rsidRDefault="00FB6012" w:rsidP="00FB6012">
      <w:pPr>
        <w:pStyle w:val="Heading3"/>
      </w:pPr>
      <w:bookmarkStart w:id="2264" w:name="_Ref288636620"/>
      <w:bookmarkStart w:id="2265" w:name="_Toc302642746"/>
      <w:bookmarkStart w:id="2266" w:name="_Toc176704876"/>
      <w:bookmarkStart w:id="2267" w:name="_Toc289032595"/>
      <w:r>
        <w:t>Constant Isotropic Permeability</w:t>
      </w:r>
      <w:bookmarkEnd w:id="2264"/>
      <w:bookmarkEnd w:id="2265"/>
      <w:bookmarkEnd w:id="2266"/>
      <w:bookmarkEnd w:id="2267"/>
    </w:p>
    <w:p w14:paraId="3081752B" w14:textId="77777777" w:rsidR="00FB6012" w:rsidRDefault="00FB6012" w:rsidP="00FB6012">
      <w:r>
        <w:t>When the permeability is isotropic,</w:t>
      </w:r>
    </w:p>
    <w:p w14:paraId="7178CBC8" w14:textId="1B7E2F80" w:rsidR="00FB6012" w:rsidRDefault="00FB6012" w:rsidP="00FB6012">
      <w:pPr>
        <w:pStyle w:val="MTDisplayEquation"/>
      </w:pPr>
      <w:r>
        <w:tab/>
      </w:r>
      <w:r w:rsidR="00905817" w:rsidRPr="00905817">
        <w:rPr>
          <w:position w:val="-10"/>
        </w:rPr>
        <w:object w:dxaOrig="720" w:dyaOrig="320" w14:anchorId="3DA13151">
          <v:shape id="_x0000_i2435" type="#_x0000_t75" style="width:36pt;height:14.25pt" o:ole="">
            <v:imagedata r:id="rId2841" o:title=""/>
          </v:shape>
          <o:OLEObject Type="Embed" ProgID="Equation.DSMT4" ShapeID="_x0000_i2435" DrawAspect="Content" ObjectID="_1493626459" r:id="rId2842"/>
        </w:object>
      </w:r>
      <w:r w:rsidR="001E1949">
        <w:t>.</w:t>
      </w:r>
    </w:p>
    <w:p w14:paraId="422EBDB4" w14:textId="1322D6BD" w:rsidR="00FB6012" w:rsidRDefault="00FB6012" w:rsidP="00FB6012">
      <w:r>
        <w:t xml:space="preserve">For this material model, </w:t>
      </w:r>
      <w:r w:rsidR="00905817" w:rsidRPr="00905817">
        <w:rPr>
          <w:position w:val="-6"/>
        </w:rPr>
        <w:object w:dxaOrig="200" w:dyaOrig="279" w14:anchorId="15B576E7">
          <v:shape id="_x0000_i2436" type="#_x0000_t75" style="width:7.45pt;height:14.25pt" o:ole="">
            <v:imagedata r:id="rId2843" o:title=""/>
          </v:shape>
          <o:OLEObject Type="Embed" ProgID="Equation.DSMT4" ShapeID="_x0000_i2436" DrawAspect="Content" ObjectID="_1493626460" r:id="rId2844"/>
        </w:object>
      </w:r>
      <w:r>
        <w:t xml:space="preserve"> is constant.  Generally, this assumption is only reasonable when strains are small.</w:t>
      </w:r>
    </w:p>
    <w:p w14:paraId="16307A96" w14:textId="77777777" w:rsidR="00FB6012" w:rsidRDefault="00FB6012" w:rsidP="00FB6012"/>
    <w:p w14:paraId="5CDB77F3" w14:textId="77777777" w:rsidR="00FB6012" w:rsidRDefault="00FB6012" w:rsidP="00FB6012">
      <w:pPr>
        <w:pStyle w:val="Heading3"/>
      </w:pPr>
      <w:bookmarkStart w:id="2268" w:name="_Toc302642747"/>
      <w:bookmarkStart w:id="2269" w:name="_Toc176704877"/>
      <w:bookmarkStart w:id="2270" w:name="_Toc289032596"/>
      <w:r>
        <w:t>Holmes-Mow</w:t>
      </w:r>
      <w:bookmarkEnd w:id="2268"/>
      <w:bookmarkEnd w:id="2269"/>
      <w:bookmarkEnd w:id="2270"/>
    </w:p>
    <w:p w14:paraId="6A958C9A" w14:textId="0A83C815" w:rsidR="00FB6012" w:rsidRDefault="00FB6012" w:rsidP="00FB6012">
      <w:r>
        <w:t xml:space="preserve">This isotropic material is similar to the constant isotropic permeability material described above, except that it uses a strain-dependent permeability tensor </w:t>
      </w:r>
      <w:r w:rsidR="00A56950">
        <w:fldChar w:fldCharType="begin"/>
      </w:r>
      <w:r w:rsidR="001763A3">
        <w:instrText xml:space="preserve"> ADDIN EN.CITE &lt;EndNote&gt;&lt;Cite&gt;&lt;Author&gt;Holmes&lt;/Author&gt;&lt;Year&gt;1990&lt;/Year&gt;&lt;RecNum&gt;41&lt;/RecNum&gt;&lt;DisplayText&gt;[34]&lt;/DisplayText&gt;&lt;record&gt;&lt;rec-number&gt;41&lt;/rec-number&gt;&lt;foreign-keys&gt;&lt;key app="EN" db-id="fwxrfwzd5wwavcepe9epdeevxdsd2fftswrx"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Biomech&lt;/full-title&gt;&lt;abbr-1&gt;Journal of biomechanics&lt;/abbr-1&gt;&lt;/periodical&gt;&lt;pages&gt;1145-56&lt;/pages&gt;&lt;volume&gt;23&lt;/volume&gt;&lt;number&gt;11&lt;/number&gt;&lt;edition&gt;1990/01/01&lt;/edition&gt;&lt;keywords&gt;&lt;keyword&gt;Animals&lt;/keyword&gt;&lt;keyword&gt;Cartilage,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rsidR="00A56950">
        <w:fldChar w:fldCharType="separate"/>
      </w:r>
      <w:r w:rsidR="00A56950">
        <w:rPr>
          <w:noProof/>
        </w:rPr>
        <w:t>[</w:t>
      </w:r>
      <w:hyperlink w:anchor="_ENREF_34" w:tooltip="Holmes, 1990 #41" w:history="1">
        <w:r w:rsidR="00214E15">
          <w:rPr>
            <w:noProof/>
          </w:rPr>
          <w:t>34</w:t>
        </w:r>
      </w:hyperlink>
      <w:r w:rsidR="00A56950">
        <w:rPr>
          <w:noProof/>
        </w:rPr>
        <w:t>]</w:t>
      </w:r>
      <w:r w:rsidR="00A56950">
        <w:fldChar w:fldCharType="end"/>
      </w:r>
      <w:r>
        <w:t>:</w:t>
      </w:r>
    </w:p>
    <w:p w14:paraId="063FDC4C" w14:textId="041348BF" w:rsidR="00FB6012" w:rsidRDefault="00FB6012" w:rsidP="00FB6012">
      <w:pPr>
        <w:pStyle w:val="MTDisplayEquation"/>
      </w:pPr>
      <w:r>
        <w:tab/>
      </w:r>
      <w:r w:rsidR="00905817" w:rsidRPr="00905817">
        <w:rPr>
          <w:position w:val="-14"/>
        </w:rPr>
        <w:object w:dxaOrig="1080" w:dyaOrig="400" w14:anchorId="6297A78E">
          <v:shape id="_x0000_i2437" type="#_x0000_t75" style="width:57.75pt;height:21.75pt" o:ole="">
            <v:imagedata r:id="rId2845" o:title=""/>
          </v:shape>
          <o:OLEObject Type="Embed" ProgID="Equation.DSMT4" ShapeID="_x0000_i2437" DrawAspect="Content" ObjectID="_1493626461" r:id="rId2846"/>
        </w:object>
      </w:r>
      <w:r>
        <w:t>,</w:t>
      </w:r>
    </w:p>
    <w:p w14:paraId="5AF2F5BF" w14:textId="77777777" w:rsidR="00FB6012" w:rsidRDefault="00FB6012" w:rsidP="00FB6012">
      <w:r>
        <w:t>where,</w:t>
      </w:r>
    </w:p>
    <w:p w14:paraId="35CA8BAF" w14:textId="4964FDE6" w:rsidR="00FB6012" w:rsidRDefault="00FB6012" w:rsidP="00FB6012">
      <w:pPr>
        <w:pStyle w:val="MTDisplayEquation"/>
      </w:pPr>
      <w:r>
        <w:tab/>
      </w:r>
      <w:r w:rsidR="00905817" w:rsidRPr="00905817">
        <w:rPr>
          <w:position w:val="-32"/>
        </w:rPr>
        <w:object w:dxaOrig="2820" w:dyaOrig="800" w14:anchorId="6BBDBE6F">
          <v:shape id="_x0000_i2438" type="#_x0000_t75" style="width:2in;height:43.45pt" o:ole="">
            <v:imagedata r:id="rId2847" o:title=""/>
          </v:shape>
          <o:OLEObject Type="Embed" ProgID="Equation.DSMT4" ShapeID="_x0000_i2438" DrawAspect="Content" ObjectID="_1493626462" r:id="rId2848"/>
        </w:object>
      </w:r>
      <w:r w:rsidR="001E1949">
        <w:t>.</w:t>
      </w:r>
    </w:p>
    <w:p w14:paraId="365D969C" w14:textId="77777777" w:rsidR="008E5B3C" w:rsidRPr="008E5B3C" w:rsidRDefault="008E5B3C" w:rsidP="00CB13D9"/>
    <w:p w14:paraId="3F67B6F0" w14:textId="77777777" w:rsidR="00FB6012" w:rsidRDefault="00FB6012" w:rsidP="00FB6012">
      <w:pPr>
        <w:pStyle w:val="Heading3"/>
      </w:pPr>
      <w:bookmarkStart w:id="2271" w:name="_Toc302642748"/>
      <w:bookmarkStart w:id="2272" w:name="_Toc176704878"/>
      <w:bookmarkStart w:id="2273" w:name="_Toc289032597"/>
      <w:r>
        <w:t>Referentially Isotropic Permeability</w:t>
      </w:r>
      <w:bookmarkEnd w:id="2271"/>
      <w:bookmarkEnd w:id="2272"/>
      <w:bookmarkEnd w:id="2273"/>
    </w:p>
    <w:p w14:paraId="08E1EDFB" w14:textId="0E71FD66" w:rsidR="00FB6012" w:rsidRDefault="00FB6012" w:rsidP="00FB6012">
      <w:r>
        <w:t xml:space="preserve">This material uses a strain-dependent permeability tensor that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hyperlink w:anchor="_ENREF_21" w:tooltip="Ateshian, 2010 #62" w:history="1">
        <w:r w:rsidR="00214E15">
          <w:rPr>
            <w:noProof/>
          </w:rPr>
          <w:t>21</w:t>
        </w:r>
      </w:hyperlink>
      <w:r w:rsidR="00A56950">
        <w:rPr>
          <w:noProof/>
        </w:rPr>
        <w:t>]</w:t>
      </w:r>
      <w:r w:rsidR="00A56950">
        <w:fldChar w:fldCharType="end"/>
      </w:r>
      <w:r>
        <w:t>:</w:t>
      </w:r>
    </w:p>
    <w:p w14:paraId="5E737306" w14:textId="6FBADCD9" w:rsidR="00FB6012" w:rsidRDefault="00FB6012" w:rsidP="00FB6012">
      <w:pPr>
        <w:pStyle w:val="MTDisplayEquation"/>
      </w:pPr>
      <w:r>
        <w:tab/>
      </w:r>
      <w:r w:rsidR="00905817" w:rsidRPr="00905817">
        <w:rPr>
          <w:position w:val="-32"/>
        </w:rPr>
        <w:object w:dxaOrig="4260" w:dyaOrig="760" w14:anchorId="30DD5E4B">
          <v:shape id="_x0000_i2439" type="#_x0000_t75" style="width:208.55pt;height:36pt" o:ole="">
            <v:imagedata r:id="rId2849" o:title=""/>
          </v:shape>
          <o:OLEObject Type="Embed" ProgID="Equation.DSMT4" ShapeID="_x0000_i2439" DrawAspect="Content" ObjectID="_1493626463" r:id="rId2850"/>
        </w:object>
      </w:r>
      <w:r>
        <w:t>,</w:t>
      </w:r>
    </w:p>
    <w:p w14:paraId="0E1099E7" w14:textId="547E7D32" w:rsidR="00FB6012" w:rsidRDefault="00FB6012" w:rsidP="00FB6012">
      <w:r>
        <w:t>Note that the permeability in the reference state (</w:t>
      </w:r>
      <w:r w:rsidR="00905817" w:rsidRPr="00905817">
        <w:rPr>
          <w:position w:val="-4"/>
        </w:rPr>
        <w:object w:dxaOrig="560" w:dyaOrig="260" w14:anchorId="764FD246">
          <v:shape id="_x0000_i2440" type="#_x0000_t75" style="width:28.55pt;height:14.25pt" o:ole="">
            <v:imagedata r:id="rId2851" o:title=""/>
          </v:shape>
          <o:OLEObject Type="Embed" ProgID="Equation.DSMT4" ShapeID="_x0000_i2440" DrawAspect="Content" ObjectID="_1493626464" r:id="rId2852"/>
        </w:object>
      </w:r>
      <w:r>
        <w:t xml:space="preserve">) is isotropic and given by </w:t>
      </w:r>
      <w:r w:rsidR="00905817" w:rsidRPr="00905817">
        <w:rPr>
          <w:position w:val="-14"/>
        </w:rPr>
        <w:object w:dxaOrig="2020" w:dyaOrig="400" w14:anchorId="60A354AB">
          <v:shape id="_x0000_i2441" type="#_x0000_t75" style="width:100.55pt;height:21.75pt" o:ole="">
            <v:imagedata r:id="rId2853" o:title=""/>
          </v:shape>
          <o:OLEObject Type="Embed" ProgID="Equation.DSMT4" ShapeID="_x0000_i2441" DrawAspect="Content" ObjectID="_1493626465" r:id="rId2854"/>
        </w:object>
      </w:r>
      <w:r>
        <w:t>.</w:t>
      </w:r>
    </w:p>
    <w:p w14:paraId="2DECFBE6" w14:textId="77777777" w:rsidR="00FB6012" w:rsidRPr="0097532C" w:rsidRDefault="00FB6012" w:rsidP="00FB6012"/>
    <w:p w14:paraId="77887D3E" w14:textId="77777777" w:rsidR="00FB6012" w:rsidRDefault="00FB6012" w:rsidP="00FB6012">
      <w:pPr>
        <w:pStyle w:val="Heading3"/>
      </w:pPr>
      <w:bookmarkStart w:id="2274" w:name="_Toc302642749"/>
      <w:bookmarkStart w:id="2275" w:name="_Toc176704879"/>
      <w:bookmarkStart w:id="2276" w:name="_Toc289032598"/>
      <w:r>
        <w:t>Referentially Orthotropic Permeability</w:t>
      </w:r>
      <w:bookmarkEnd w:id="2274"/>
      <w:bookmarkEnd w:id="2275"/>
      <w:bookmarkEnd w:id="2276"/>
    </w:p>
    <w:p w14:paraId="4A39B9CB" w14:textId="29EDAEC6" w:rsidR="00FB6012" w:rsidRDefault="00FB6012" w:rsidP="00FB6012">
      <w:r>
        <w:t xml:space="preserve">This material uses a strain-dependent permeability tensor that is orthotropic in the reference configuration, and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hyperlink w:anchor="_ENREF_21" w:tooltip="Ateshian, 2010 #62" w:history="1">
        <w:r w:rsidR="00214E15">
          <w:rPr>
            <w:noProof/>
          </w:rPr>
          <w:t>21</w:t>
        </w:r>
      </w:hyperlink>
      <w:r w:rsidR="00A56950">
        <w:rPr>
          <w:noProof/>
        </w:rPr>
        <w:t>]</w:t>
      </w:r>
      <w:r w:rsidR="00A56950">
        <w:fldChar w:fldCharType="end"/>
      </w:r>
      <w:r>
        <w:t>:</w:t>
      </w:r>
    </w:p>
    <w:p w14:paraId="23998DC5" w14:textId="48CB50C6" w:rsidR="00FB6012" w:rsidRDefault="00FB6012" w:rsidP="00FB6012">
      <w:pPr>
        <w:pStyle w:val="MTDisplayEquation"/>
      </w:pPr>
      <w:r>
        <w:tab/>
      </w:r>
      <w:r w:rsidR="00905817" w:rsidRPr="00905817">
        <w:rPr>
          <w:position w:val="-28"/>
        </w:rPr>
        <w:object w:dxaOrig="3760" w:dyaOrig="680" w14:anchorId="7E33AE53">
          <v:shape id="_x0000_i2442" type="#_x0000_t75" style="width:187.45pt;height:36pt" o:ole="">
            <v:imagedata r:id="rId2855" o:title=""/>
          </v:shape>
          <o:OLEObject Type="Embed" ProgID="Equation.DSMT4" ShapeID="_x0000_i2442" DrawAspect="Content" ObjectID="_1493626466" r:id="rId2856"/>
        </w:object>
      </w:r>
      <w:r>
        <w:t>,</w:t>
      </w:r>
    </w:p>
    <w:p w14:paraId="54E07D0E" w14:textId="77777777" w:rsidR="00FB6012" w:rsidRDefault="00FB6012" w:rsidP="00FB6012">
      <w:r>
        <w:t>where,</w:t>
      </w:r>
    </w:p>
    <w:p w14:paraId="432A6EA8" w14:textId="4DB86CBB" w:rsidR="00FB6012" w:rsidRDefault="00FB6012" w:rsidP="00FB6012">
      <w:pPr>
        <w:pStyle w:val="MTDisplayEquation"/>
      </w:pPr>
      <w:r>
        <w:lastRenderedPageBreak/>
        <w:tab/>
      </w:r>
      <w:r w:rsidR="00905817" w:rsidRPr="00905817">
        <w:rPr>
          <w:position w:val="-114"/>
        </w:rPr>
        <w:object w:dxaOrig="4160" w:dyaOrig="2439" w14:anchorId="74DE51CE">
          <v:shape id="_x0000_i2443" type="#_x0000_t75" style="width:208.55pt;height:122.25pt" o:ole="">
            <v:imagedata r:id="rId2857" o:title=""/>
          </v:shape>
          <o:OLEObject Type="Embed" ProgID="Equation.DSMT4" ShapeID="_x0000_i2443" DrawAspect="Content" ObjectID="_1493626467" r:id="rId2858"/>
        </w:object>
      </w:r>
    </w:p>
    <w:p w14:paraId="4DE40470" w14:textId="74D4D0FF" w:rsidR="00FB6012" w:rsidRDefault="00905817" w:rsidP="00FB6012">
      <w:r w:rsidRPr="00905817">
        <w:rPr>
          <w:position w:val="-12"/>
        </w:rPr>
        <w:object w:dxaOrig="360" w:dyaOrig="360" w14:anchorId="6DBC1207">
          <v:shape id="_x0000_i2444" type="#_x0000_t75" style="width:21.75pt;height:21.75pt" o:ole="">
            <v:imagedata r:id="rId2859" o:title=""/>
          </v:shape>
          <o:OLEObject Type="Embed" ProgID="Equation.DSMT4" ShapeID="_x0000_i2444" DrawAspect="Content" ObjectID="_1493626468" r:id="rId2860"/>
        </w:object>
      </w:r>
      <w:r w:rsidR="00FB6012">
        <w:t xml:space="preserve"> are second order tensors representing the spatial structural tensors describing the orthogonal planes of symmetry, given by</w:t>
      </w:r>
    </w:p>
    <w:p w14:paraId="3F8B1B9F" w14:textId="0E48CD0B" w:rsidR="00FB6012" w:rsidRDefault="00FB6012" w:rsidP="00FB6012">
      <w:pPr>
        <w:pStyle w:val="MTDisplayEquation"/>
      </w:pPr>
      <w:r>
        <w:tab/>
      </w:r>
      <w:r w:rsidR="00905817" w:rsidRPr="00905817">
        <w:rPr>
          <w:position w:val="-14"/>
        </w:rPr>
        <w:object w:dxaOrig="3260" w:dyaOrig="400" w14:anchorId="553FFBEB">
          <v:shape id="_x0000_i2445" type="#_x0000_t75" style="width:165.75pt;height:21.75pt" o:ole="">
            <v:imagedata r:id="rId2861" o:title=""/>
          </v:shape>
          <o:OLEObject Type="Embed" ProgID="Equation.DSMT4" ShapeID="_x0000_i2445" DrawAspect="Content" ObjectID="_1493626469" r:id="rId2862"/>
        </w:object>
      </w:r>
      <w:r>
        <w:t>,</w:t>
      </w:r>
    </w:p>
    <w:p w14:paraId="56AF81EB" w14:textId="69C5180C" w:rsidR="00FB6012" w:rsidRDefault="00FB6012" w:rsidP="00FB6012">
      <w:r>
        <w:t xml:space="preserve">where </w:t>
      </w:r>
      <w:r w:rsidR="00905817" w:rsidRPr="00905817">
        <w:rPr>
          <w:position w:val="-12"/>
        </w:rPr>
        <w:object w:dxaOrig="320" w:dyaOrig="360" w14:anchorId="0F3CF7C0">
          <v:shape id="_x0000_i2446" type="#_x0000_t75" style="width:14.25pt;height:21.75pt" o:ole="">
            <v:imagedata r:id="rId2863" o:title=""/>
          </v:shape>
          <o:OLEObject Type="Embed" ProgID="Equation.DSMT4" ShapeID="_x0000_i2446" DrawAspect="Content" ObjectID="_1493626470" r:id="rId2864"/>
        </w:object>
      </w:r>
      <w:r>
        <w:t xml:space="preserve"> are orthonormal vectors normal to the planes of symmetry.  Note that the permeability in the reference state (</w:t>
      </w:r>
      <w:r w:rsidR="00905817" w:rsidRPr="00905817">
        <w:rPr>
          <w:position w:val="-4"/>
        </w:rPr>
        <w:object w:dxaOrig="560" w:dyaOrig="260" w14:anchorId="68847609">
          <v:shape id="_x0000_i2447" type="#_x0000_t75" style="width:28.55pt;height:14.25pt" o:ole="">
            <v:imagedata r:id="rId2865" o:title=""/>
          </v:shape>
          <o:OLEObject Type="Embed" ProgID="Equation.DSMT4" ShapeID="_x0000_i2447" DrawAspect="Content" ObjectID="_1493626471" r:id="rId2866"/>
        </w:object>
      </w:r>
      <w:r>
        <w:t xml:space="preserve">) is given by </w:t>
      </w:r>
      <w:r w:rsidR="00905817" w:rsidRPr="00905817">
        <w:rPr>
          <w:position w:val="-28"/>
        </w:rPr>
        <w:object w:dxaOrig="3060" w:dyaOrig="680" w14:anchorId="5C118F8B">
          <v:shape id="_x0000_i2448" type="#_x0000_t75" style="width:151.45pt;height:36pt" o:ole="">
            <v:imagedata r:id="rId2867" o:title=""/>
          </v:shape>
          <o:OLEObject Type="Embed" ProgID="Equation.DSMT4" ShapeID="_x0000_i2448" DrawAspect="Content" ObjectID="_1493626472" r:id="rId2868"/>
        </w:object>
      </w:r>
      <w:r>
        <w:t>.</w:t>
      </w:r>
    </w:p>
    <w:p w14:paraId="26180870" w14:textId="77777777" w:rsidR="00FB6012" w:rsidRPr="0097532C" w:rsidRDefault="00FB6012" w:rsidP="00FB6012"/>
    <w:p w14:paraId="03087207" w14:textId="77777777" w:rsidR="00FB6012" w:rsidRDefault="00FB6012" w:rsidP="00FB6012">
      <w:pPr>
        <w:pStyle w:val="Heading3"/>
      </w:pPr>
      <w:bookmarkStart w:id="2277" w:name="_Toc302642750"/>
      <w:bookmarkStart w:id="2278" w:name="_Toc176704880"/>
      <w:bookmarkStart w:id="2279" w:name="_Toc289032599"/>
      <w:r>
        <w:t>Referentially Transversely Isotropic Permeability</w:t>
      </w:r>
      <w:bookmarkEnd w:id="2277"/>
      <w:bookmarkEnd w:id="2278"/>
      <w:bookmarkEnd w:id="2279"/>
    </w:p>
    <w:p w14:paraId="760B3900" w14:textId="4C90567E" w:rsidR="00FB6012" w:rsidRDefault="00FB6012" w:rsidP="00FB6012">
      <w:r>
        <w:t>This material uses a strain-dependent permeability tensor</w:t>
      </w:r>
      <w:r w:rsidRPr="00DF5F6E">
        <w:t xml:space="preserve"> </w:t>
      </w:r>
      <w:r>
        <w:t xml:space="preserve">that is transversely isotropic in the reference configuration, and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hyperlink w:anchor="_ENREF_21" w:tooltip="Ateshian, 2010 #62" w:history="1">
        <w:r w:rsidR="00214E15">
          <w:rPr>
            <w:noProof/>
          </w:rPr>
          <w:t>21</w:t>
        </w:r>
      </w:hyperlink>
      <w:r w:rsidR="00A56950">
        <w:rPr>
          <w:noProof/>
        </w:rPr>
        <w:t>]</w:t>
      </w:r>
      <w:r w:rsidR="00A56950">
        <w:fldChar w:fldCharType="end"/>
      </w:r>
      <w:r>
        <w:t>:</w:t>
      </w:r>
    </w:p>
    <w:p w14:paraId="2796B9A1" w14:textId="333CFCBC" w:rsidR="00FB6012" w:rsidRDefault="00FB6012" w:rsidP="00FB6012">
      <w:pPr>
        <w:pStyle w:val="MTDisplayEquation"/>
      </w:pPr>
      <w:r>
        <w:tab/>
      </w:r>
      <w:r w:rsidR="00905817" w:rsidRPr="00905817">
        <w:rPr>
          <w:position w:val="-114"/>
        </w:rPr>
        <w:object w:dxaOrig="6540" w:dyaOrig="2439" w14:anchorId="6C9AAE88">
          <v:shape id="_x0000_i2449" type="#_x0000_t75" style="width:324pt;height:122.25pt" o:ole="">
            <v:imagedata r:id="rId2869" o:title=""/>
          </v:shape>
          <o:OLEObject Type="Embed" ProgID="Equation.DSMT4" ShapeID="_x0000_i2449" DrawAspect="Content" ObjectID="_1493626473" r:id="rId2870"/>
        </w:object>
      </w:r>
    </w:p>
    <w:p w14:paraId="5C5C0D02" w14:textId="660EB2BE" w:rsidR="00FB6012" w:rsidRDefault="00905817" w:rsidP="00FB6012">
      <w:r w:rsidRPr="00905817">
        <w:rPr>
          <w:position w:val="-4"/>
        </w:rPr>
        <w:object w:dxaOrig="279" w:dyaOrig="200" w14:anchorId="209A7D8D">
          <v:shape id="_x0000_i2450" type="#_x0000_t75" style="width:14.25pt;height:7.45pt" o:ole="">
            <v:imagedata r:id="rId2871" o:title=""/>
          </v:shape>
          <o:OLEObject Type="Embed" ProgID="Equation.DSMT4" ShapeID="_x0000_i2450" DrawAspect="Content" ObjectID="_1493626474" r:id="rId2872"/>
        </w:object>
      </w:r>
      <w:r w:rsidR="00FB6012">
        <w:t xml:space="preserve"> is a second order tensor representing the spatial structural tensor describing the axial direction, given by</w:t>
      </w:r>
    </w:p>
    <w:p w14:paraId="526BF66B" w14:textId="44C4832C" w:rsidR="00FB6012" w:rsidRDefault="00FB6012" w:rsidP="00FB6012">
      <w:pPr>
        <w:pStyle w:val="MTDisplayEquation"/>
      </w:pPr>
      <w:r>
        <w:tab/>
      </w:r>
      <w:r w:rsidR="00905817" w:rsidRPr="00905817">
        <w:rPr>
          <w:position w:val="-14"/>
        </w:rPr>
        <w:object w:dxaOrig="1939" w:dyaOrig="400" w14:anchorId="1423067D">
          <v:shape id="_x0000_i2451" type="#_x0000_t75" style="width:93.75pt;height:21.75pt" o:ole="">
            <v:imagedata r:id="rId2873" o:title=""/>
          </v:shape>
          <o:OLEObject Type="Embed" ProgID="Equation.DSMT4" ShapeID="_x0000_i2451" DrawAspect="Content" ObjectID="_1493626475" r:id="rId2874"/>
        </w:object>
      </w:r>
      <w:r>
        <w:t>,</w:t>
      </w:r>
    </w:p>
    <w:p w14:paraId="12D947E8" w14:textId="251E0E96" w:rsidR="00FB6012" w:rsidRDefault="00FB6012" w:rsidP="00FB6012">
      <w:r>
        <w:t xml:space="preserve">where </w:t>
      </w:r>
      <w:r w:rsidR="00905817" w:rsidRPr="00905817">
        <w:rPr>
          <w:position w:val="-6"/>
        </w:rPr>
        <w:object w:dxaOrig="260" w:dyaOrig="279" w14:anchorId="244CEE25">
          <v:shape id="_x0000_i2452" type="#_x0000_t75" style="width:14.25pt;height:14.25pt" o:ole="">
            <v:imagedata r:id="rId2875" o:title=""/>
          </v:shape>
          <o:OLEObject Type="Embed" ProgID="Equation.DSMT4" ShapeID="_x0000_i2452" DrawAspect="Content" ObjectID="_1493626476" r:id="rId2876"/>
        </w:object>
      </w:r>
      <w:r>
        <w:t xml:space="preserve"> is a unit vector along the axial direction.  Note that the permeability in the reference state (</w:t>
      </w:r>
      <w:r w:rsidR="00905817" w:rsidRPr="00905817">
        <w:rPr>
          <w:position w:val="-4"/>
        </w:rPr>
        <w:object w:dxaOrig="560" w:dyaOrig="260" w14:anchorId="0B189997">
          <v:shape id="_x0000_i2453" type="#_x0000_t75" style="width:28.55pt;height:14.25pt" o:ole="">
            <v:imagedata r:id="rId2877" o:title=""/>
          </v:shape>
          <o:OLEObject Type="Embed" ProgID="Equation.DSMT4" ShapeID="_x0000_i2453" DrawAspect="Content" ObjectID="_1493626477" r:id="rId2878"/>
        </w:object>
      </w:r>
      <w:r>
        <w:t xml:space="preserve">) is given by </w:t>
      </w:r>
      <w:r w:rsidR="00905817" w:rsidRPr="00905817">
        <w:rPr>
          <w:position w:val="-16"/>
        </w:rPr>
        <w:object w:dxaOrig="4959" w:dyaOrig="440" w14:anchorId="315CF11C">
          <v:shape id="_x0000_i2454" type="#_x0000_t75" style="width:244.55pt;height:21.75pt" o:ole="">
            <v:imagedata r:id="rId2879" o:title=""/>
          </v:shape>
          <o:OLEObject Type="Embed" ProgID="Equation.DSMT4" ShapeID="_x0000_i2454" DrawAspect="Content" ObjectID="_1493626478" r:id="rId2880"/>
        </w:object>
      </w:r>
      <w:r>
        <w:t>.</w:t>
      </w:r>
    </w:p>
    <w:p w14:paraId="34A84B60" w14:textId="77777777" w:rsidR="00FB6012" w:rsidRDefault="00FB6012" w:rsidP="00FB6012">
      <w:r>
        <w:br w:type="page"/>
      </w:r>
    </w:p>
    <w:p w14:paraId="37606F47" w14:textId="77777777" w:rsidR="00FB6012" w:rsidRPr="0097532C" w:rsidRDefault="00FB6012" w:rsidP="00FB6012">
      <w:pPr>
        <w:pStyle w:val="Heading2"/>
      </w:pPr>
      <w:bookmarkStart w:id="2280" w:name="_Ref162420101"/>
      <w:bookmarkStart w:id="2281" w:name="_Toc302642753"/>
      <w:bookmarkStart w:id="2282" w:name="_Toc176704881"/>
      <w:bookmarkStart w:id="2283" w:name="_Toc289032600"/>
      <w:r>
        <w:lastRenderedPageBreak/>
        <w:t xml:space="preserve">Solute </w:t>
      </w:r>
      <w:r w:rsidRPr="0097532C">
        <w:t>Diffusivity</w:t>
      </w:r>
      <w:bookmarkEnd w:id="2280"/>
      <w:bookmarkEnd w:id="2281"/>
      <w:bookmarkEnd w:id="2282"/>
      <w:bookmarkEnd w:id="2283"/>
    </w:p>
    <w:p w14:paraId="0999C2A0" w14:textId="1E83FDE7" w:rsidR="00FB6012" w:rsidRPr="00B27FE9" w:rsidRDefault="00FB6012" w:rsidP="00FB6012">
      <w:r w:rsidRPr="00B27FE9">
        <w:t xml:space="preserve">Diffusivity materials provide a constitutive relation for the solute diffusivity in a biphasic-solute material.  In general, the diffusivity tensor </w:t>
      </w:r>
      <w:r w:rsidR="00905817" w:rsidRPr="00905817">
        <w:rPr>
          <w:position w:val="-6"/>
        </w:rPr>
        <w:object w:dxaOrig="200" w:dyaOrig="279" w14:anchorId="2A644343">
          <v:shape id="_x0000_i2455" type="#_x0000_t75" style="width:7.45pt;height:14.25pt" o:ole="">
            <v:imagedata r:id="rId2881" o:title=""/>
          </v:shape>
          <o:OLEObject Type="Embed" ProgID="Equation.DSMT4" ShapeID="_x0000_i2455" DrawAspect="Content" ObjectID="_1493626479" r:id="rId2882"/>
        </w:object>
      </w:r>
      <w:r w:rsidRPr="00B27FE9">
        <w:t xml:space="preserve"> may be a function of strain and solute concentration.</w:t>
      </w:r>
    </w:p>
    <w:p w14:paraId="6ACC20B4" w14:textId="77777777" w:rsidR="00FB6012" w:rsidRPr="00B27FE9" w:rsidRDefault="00FB6012" w:rsidP="00FB6012">
      <w:pPr>
        <w:pStyle w:val="Heading3"/>
      </w:pPr>
      <w:bookmarkStart w:id="2284" w:name="_Toc302642754"/>
      <w:bookmarkStart w:id="2285" w:name="_Toc176704882"/>
      <w:bookmarkStart w:id="2286" w:name="_Toc289032601"/>
      <w:r w:rsidRPr="00B27FE9">
        <w:t>Constant Isotropic Diffusivity</w:t>
      </w:r>
      <w:bookmarkEnd w:id="2284"/>
      <w:bookmarkEnd w:id="2285"/>
      <w:bookmarkEnd w:id="2286"/>
    </w:p>
    <w:p w14:paraId="340F9C84" w14:textId="77777777" w:rsidR="00FB6012" w:rsidRDefault="00FB6012" w:rsidP="00FB6012">
      <w:r>
        <w:t>When the permeability is isotropic,</w:t>
      </w:r>
    </w:p>
    <w:p w14:paraId="55F448FF" w14:textId="792FF322" w:rsidR="00FB6012" w:rsidRDefault="00FB6012" w:rsidP="00FB6012">
      <w:pPr>
        <w:pStyle w:val="MTDisplayEquation"/>
      </w:pPr>
      <w:r>
        <w:tab/>
      </w:r>
      <w:r w:rsidR="00905817" w:rsidRPr="00905817">
        <w:rPr>
          <w:position w:val="-10"/>
        </w:rPr>
        <w:object w:dxaOrig="720" w:dyaOrig="320" w14:anchorId="704719AA">
          <v:shape id="_x0000_i2456" type="#_x0000_t75" style="width:36pt;height:14.25pt" o:ole="">
            <v:imagedata r:id="rId2883" o:title=""/>
          </v:shape>
          <o:OLEObject Type="Embed" ProgID="Equation.DSMT4" ShapeID="_x0000_i2456" DrawAspect="Content" ObjectID="_1493626480" r:id="rId2884"/>
        </w:object>
      </w:r>
      <w:r w:rsidR="008E5B3C">
        <w:t>.</w:t>
      </w:r>
    </w:p>
    <w:p w14:paraId="17A13EB3" w14:textId="65619D77" w:rsidR="00FB6012" w:rsidRDefault="00FB6012" w:rsidP="00FB6012">
      <w:r>
        <w:t xml:space="preserve">For this material model, </w:t>
      </w:r>
      <w:r w:rsidR="00905817" w:rsidRPr="00905817">
        <w:rPr>
          <w:position w:val="-6"/>
        </w:rPr>
        <w:object w:dxaOrig="220" w:dyaOrig="279" w14:anchorId="5032EA24">
          <v:shape id="_x0000_i2457" type="#_x0000_t75" style="width:14.25pt;height:14.25pt" o:ole="">
            <v:imagedata r:id="rId2885" o:title=""/>
          </v:shape>
          <o:OLEObject Type="Embed" ProgID="Equation.DSMT4" ShapeID="_x0000_i2457" DrawAspect="Content" ObjectID="_1493626481" r:id="rId2886"/>
        </w:object>
      </w:r>
      <w:r>
        <w:t xml:space="preserve"> is constant.  This assumption is only true when strains are small.  Note that the user must specify </w:t>
      </w:r>
      <w:r w:rsidR="00905817" w:rsidRPr="00905817">
        <w:rPr>
          <w:position w:val="-12"/>
        </w:rPr>
        <w:object w:dxaOrig="660" w:dyaOrig="360" w14:anchorId="438667EC">
          <v:shape id="_x0000_i2458" type="#_x0000_t75" style="width:36pt;height:21.75pt" o:ole="">
            <v:imagedata r:id="rId2887" o:title=""/>
          </v:shape>
          <o:OLEObject Type="Embed" ProgID="Equation.DSMT4" ShapeID="_x0000_i2458" DrawAspect="Content" ObjectID="_1493626482" r:id="rId2888"/>
        </w:object>
      </w:r>
      <w:r>
        <w:t xml:space="preserve">, </w:t>
      </w:r>
      <w:r w:rsidR="0091287E">
        <w:t xml:space="preserve">where </w:t>
      </w:r>
      <w:r w:rsidR="00905817" w:rsidRPr="00905817">
        <w:rPr>
          <w:position w:val="-12"/>
        </w:rPr>
        <w:object w:dxaOrig="279" w:dyaOrig="360" w14:anchorId="42773489">
          <v:shape id="_x0000_i2459" type="#_x0000_t75" style="width:14.25pt;height:21.75pt" o:ole="">
            <v:imagedata r:id="rId2889" o:title=""/>
          </v:shape>
          <o:OLEObject Type="Embed" ProgID="Equation.DSMT4" ShapeID="_x0000_i2459" DrawAspect="Content" ObjectID="_1493626483" r:id="rId2890"/>
        </w:object>
      </w:r>
      <w:r w:rsidR="0091287E">
        <w:t xml:space="preserve"> is the solute diffusivity in free solution, </w:t>
      </w:r>
      <w:r>
        <w:t>since a solute cannot diffuse through the biphasic-solute mixture faster than in free solution.</w:t>
      </w:r>
    </w:p>
    <w:p w14:paraId="1FEF0743" w14:textId="77777777" w:rsidR="00FB6012" w:rsidRDefault="00FB6012" w:rsidP="00FB6012"/>
    <w:p w14:paraId="2FF64B97" w14:textId="77777777" w:rsidR="00FB6012" w:rsidRDefault="00FB6012" w:rsidP="00FB6012">
      <w:pPr>
        <w:pStyle w:val="Heading3"/>
      </w:pPr>
      <w:bookmarkStart w:id="2287" w:name="_Toc302642755"/>
      <w:bookmarkStart w:id="2288" w:name="_Toc176704883"/>
      <w:bookmarkStart w:id="2289" w:name="_Toc289032602"/>
      <w:r>
        <w:t>Constant Orthotropic Diffusivity</w:t>
      </w:r>
      <w:bookmarkEnd w:id="2287"/>
      <w:bookmarkEnd w:id="2288"/>
      <w:bookmarkEnd w:id="2289"/>
    </w:p>
    <w:p w14:paraId="16BEA6D1" w14:textId="77777777" w:rsidR="00FB6012" w:rsidRDefault="00FB6012" w:rsidP="00FB6012">
      <w:r>
        <w:t>When the permeability is orthotropic,</w:t>
      </w:r>
    </w:p>
    <w:p w14:paraId="2B1253ED" w14:textId="0EFB5B3C" w:rsidR="00FB6012" w:rsidRDefault="00FB6012" w:rsidP="00FB6012">
      <w:pPr>
        <w:pStyle w:val="MTDisplayEquation"/>
      </w:pPr>
      <w:r>
        <w:tab/>
      </w:r>
      <w:r w:rsidR="00905817" w:rsidRPr="00905817">
        <w:rPr>
          <w:position w:val="-28"/>
        </w:rPr>
        <w:object w:dxaOrig="1740" w:dyaOrig="680" w14:anchorId="32FBFA06">
          <v:shape id="_x0000_i2460" type="#_x0000_t75" style="width:86.25pt;height:36pt" o:ole="">
            <v:imagedata r:id="rId2891" o:title=""/>
          </v:shape>
          <o:OLEObject Type="Embed" ProgID="Equation.DSMT4" ShapeID="_x0000_i2460" DrawAspect="Content" ObjectID="_1493626484" r:id="rId2892"/>
        </w:object>
      </w:r>
      <w:r w:rsidR="008E5B3C">
        <w:t>,</w:t>
      </w:r>
    </w:p>
    <w:p w14:paraId="792A872E" w14:textId="639B3850" w:rsidR="00FB6012" w:rsidRDefault="00FB6012" w:rsidP="00FB6012">
      <w:r>
        <w:t xml:space="preserve">where </w:t>
      </w:r>
      <w:r w:rsidR="00905817" w:rsidRPr="00905817">
        <w:rPr>
          <w:position w:val="-12"/>
        </w:rPr>
        <w:object w:dxaOrig="320" w:dyaOrig="360" w14:anchorId="6F8E45DB">
          <v:shape id="_x0000_i2461" type="#_x0000_t75" style="width:14.25pt;height:21.75pt" o:ole="">
            <v:imagedata r:id="rId2893" o:title=""/>
          </v:shape>
          <o:OLEObject Type="Embed" ProgID="Equation.DSMT4" ShapeID="_x0000_i2461" DrawAspect="Content" ObjectID="_1493626485" r:id="rId2894"/>
        </w:object>
      </w:r>
      <w:r>
        <w:t xml:space="preserve"> are orthonormal vectors normal to the planes of symmetry.  For this material model, </w:t>
      </w:r>
      <w:r w:rsidR="008E5B3C">
        <w:t xml:space="preserve">the </w:t>
      </w:r>
      <w:r w:rsidR="00905817" w:rsidRPr="00905817">
        <w:rPr>
          <w:position w:val="-6"/>
        </w:rPr>
        <w:object w:dxaOrig="300" w:dyaOrig="320" w14:anchorId="4D880299">
          <v:shape id="_x0000_i2462" type="#_x0000_t75" style="width:14.25pt;height:14.25pt" o:ole="">
            <v:imagedata r:id="rId2895" o:title=""/>
          </v:shape>
          <o:OLEObject Type="Embed" ProgID="Equation.DSMT4" ShapeID="_x0000_i2462" DrawAspect="Content" ObjectID="_1493626486" r:id="rId2896"/>
        </w:object>
      </w:r>
      <w:r>
        <w:t xml:space="preserve"> are constant.  Therefore this model should be used only when strains are small.  Note that the user must specify </w:t>
      </w:r>
      <w:r w:rsidR="00905817" w:rsidRPr="00905817">
        <w:rPr>
          <w:position w:val="-12"/>
        </w:rPr>
        <w:object w:dxaOrig="760" w:dyaOrig="380" w14:anchorId="64055AAC">
          <v:shape id="_x0000_i2463" type="#_x0000_t75" style="width:36pt;height:21.75pt" o:ole="">
            <v:imagedata r:id="rId2897" o:title=""/>
          </v:shape>
          <o:OLEObject Type="Embed" ProgID="Equation.DSMT4" ShapeID="_x0000_i2463" DrawAspect="Content" ObjectID="_1493626487" r:id="rId2898"/>
        </w:object>
      </w:r>
      <w:r>
        <w:t>,</w:t>
      </w:r>
      <w:r w:rsidR="0091287E">
        <w:t xml:space="preserve"> where </w:t>
      </w:r>
      <w:r w:rsidR="00905817" w:rsidRPr="00905817">
        <w:rPr>
          <w:position w:val="-12"/>
        </w:rPr>
        <w:object w:dxaOrig="279" w:dyaOrig="360" w14:anchorId="23FC52EE">
          <v:shape id="_x0000_i2464" type="#_x0000_t75" style="width:14.25pt;height:21.75pt" o:ole="">
            <v:imagedata r:id="rId2899" o:title=""/>
          </v:shape>
          <o:OLEObject Type="Embed" ProgID="Equation.DSMT4" ShapeID="_x0000_i2464" DrawAspect="Content" ObjectID="_1493626488" r:id="rId2900"/>
        </w:object>
      </w:r>
      <w:r w:rsidR="0091287E">
        <w:t xml:space="preserve"> is the solute diffusivity in free solution,</w:t>
      </w:r>
      <w:r>
        <w:t xml:space="preserve"> since a solute cannot diffuse through the biphasic-solute mixture faster than in free solution.</w:t>
      </w:r>
    </w:p>
    <w:p w14:paraId="6F90F8FA" w14:textId="77777777" w:rsidR="00FB6012" w:rsidRDefault="00FB6012" w:rsidP="00FB6012"/>
    <w:p w14:paraId="27AC8608" w14:textId="77777777" w:rsidR="00FB6012" w:rsidRDefault="00FB6012" w:rsidP="00FB6012">
      <w:pPr>
        <w:pStyle w:val="Heading3"/>
      </w:pPr>
      <w:bookmarkStart w:id="2290" w:name="_Toc302642756"/>
      <w:bookmarkStart w:id="2291" w:name="_Toc176704884"/>
      <w:bookmarkStart w:id="2292" w:name="_Toc289032603"/>
      <w:r>
        <w:t>Referentially Isotropic Diffusivity</w:t>
      </w:r>
      <w:bookmarkEnd w:id="2290"/>
      <w:bookmarkEnd w:id="2291"/>
      <w:bookmarkEnd w:id="2292"/>
    </w:p>
    <w:p w14:paraId="209EBA73" w14:textId="77777777" w:rsidR="00FB6012" w:rsidRDefault="00FB6012" w:rsidP="00FB6012">
      <w:r>
        <w:t>This material uses a strain-dependent diffusivity tensor that is isotropic in the reference configuration and accommodates strain-induced anisotropy:</w:t>
      </w:r>
    </w:p>
    <w:p w14:paraId="04638394" w14:textId="294D210F" w:rsidR="00FB6012" w:rsidRDefault="00FB6012" w:rsidP="00FB6012">
      <w:pPr>
        <w:pStyle w:val="MTDisplayEquation"/>
      </w:pPr>
      <w:r>
        <w:tab/>
      </w:r>
      <w:r w:rsidR="00905817" w:rsidRPr="00905817">
        <w:rPr>
          <w:position w:val="-32"/>
        </w:rPr>
        <w:object w:dxaOrig="4300" w:dyaOrig="760" w14:anchorId="2089DD8B">
          <v:shape id="_x0000_i2465" type="#_x0000_t75" style="width:3in;height:36pt" o:ole="">
            <v:imagedata r:id="rId2901" o:title=""/>
          </v:shape>
          <o:OLEObject Type="Embed" ProgID="Equation.DSMT4" ShapeID="_x0000_i2465" DrawAspect="Content" ObjectID="_1493626489" r:id="rId2902"/>
        </w:object>
      </w:r>
      <w:r>
        <w:t>,</w:t>
      </w:r>
    </w:p>
    <w:p w14:paraId="78BB8846" w14:textId="21BD9228" w:rsidR="00FB6012" w:rsidRDefault="00FB6012" w:rsidP="00FB6012">
      <w:r>
        <w:t xml:space="preserve">where </w:t>
      </w:r>
      <w:r w:rsidR="00905817" w:rsidRPr="00905817">
        <w:rPr>
          <w:position w:val="-6"/>
        </w:rPr>
        <w:object w:dxaOrig="220" w:dyaOrig="279" w14:anchorId="7D37FA5B">
          <v:shape id="_x0000_i2466" type="#_x0000_t75" style="width:14.25pt;height:14.25pt" o:ole="">
            <v:imagedata r:id="rId2903" o:title=""/>
          </v:shape>
          <o:OLEObject Type="Embed" ProgID="Equation.DSMT4" ShapeID="_x0000_i2466" DrawAspect="Content" ObjectID="_1493626490" r:id="rId2904"/>
        </w:object>
      </w:r>
      <w:r>
        <w:rPr>
          <w:i/>
        </w:rPr>
        <w:t xml:space="preserve"> </w:t>
      </w:r>
      <w:r>
        <w:t xml:space="preserve">is the jacobian of the deformation, i.e. </w:t>
      </w:r>
      <w:r w:rsidR="00905817" w:rsidRPr="00905817">
        <w:rPr>
          <w:position w:val="-6"/>
        </w:rPr>
        <w:object w:dxaOrig="940" w:dyaOrig="279" w14:anchorId="4B6CAC2B">
          <v:shape id="_x0000_i2467" type="#_x0000_t75" style="width:50.25pt;height:14.25pt" o:ole="">
            <v:imagedata r:id="rId2905" o:title=""/>
          </v:shape>
          <o:OLEObject Type="Embed" ProgID="Equation.DSMT4" ShapeID="_x0000_i2467" DrawAspect="Content" ObjectID="_1493626491" r:id="rId2906"/>
        </w:object>
      </w:r>
      <w:r>
        <w:t xml:space="preserve"> where </w:t>
      </w:r>
      <w:r w:rsidR="00905817" w:rsidRPr="00905817">
        <w:rPr>
          <w:position w:val="-4"/>
        </w:rPr>
        <w:object w:dxaOrig="220" w:dyaOrig="260" w14:anchorId="6512126D">
          <v:shape id="_x0000_i2468" type="#_x0000_t75" style="width:14.25pt;height:14.25pt" o:ole="">
            <v:imagedata r:id="rId2907" o:title=""/>
          </v:shape>
          <o:OLEObject Type="Embed" ProgID="Equation.DSMT4" ShapeID="_x0000_i2468" DrawAspect="Content" ObjectID="_1493626492" r:id="rId2908"/>
        </w:object>
      </w:r>
      <w:r>
        <w:rPr>
          <w:b/>
        </w:rPr>
        <w:t xml:space="preserve"> </w:t>
      </w:r>
      <w:r>
        <w:t xml:space="preserve">is the deformation gradient, and </w:t>
      </w:r>
      <w:r w:rsidR="00905817" w:rsidRPr="00905817">
        <w:rPr>
          <w:position w:val="-6"/>
        </w:rPr>
        <w:object w:dxaOrig="960" w:dyaOrig="320" w14:anchorId="082A71D3">
          <v:shape id="_x0000_i2469" type="#_x0000_t75" style="width:50.25pt;height:14.25pt" o:ole="">
            <v:imagedata r:id="rId2909" o:title=""/>
          </v:shape>
          <o:OLEObject Type="Embed" ProgID="Equation.DSMT4" ShapeID="_x0000_i2469" DrawAspect="Content" ObjectID="_1493626493" r:id="rId2910"/>
        </w:object>
      </w:r>
      <w:r>
        <w:t xml:space="preserve"> is the left Cauchy-Green tensor.  Note that the diffusivity in the reference state (</w:t>
      </w:r>
      <w:r w:rsidR="00905817" w:rsidRPr="00905817">
        <w:rPr>
          <w:position w:val="-4"/>
        </w:rPr>
        <w:object w:dxaOrig="560" w:dyaOrig="260" w14:anchorId="15068438">
          <v:shape id="_x0000_i2470" type="#_x0000_t75" style="width:28.55pt;height:14.25pt" o:ole="">
            <v:imagedata r:id="rId2911" o:title=""/>
          </v:shape>
          <o:OLEObject Type="Embed" ProgID="Equation.DSMT4" ShapeID="_x0000_i2470" DrawAspect="Content" ObjectID="_1493626494" r:id="rId2912"/>
        </w:object>
      </w:r>
      <w:r>
        <w:t xml:space="preserve">) is isotropic and given by </w:t>
      </w:r>
      <w:r w:rsidR="00905817" w:rsidRPr="00905817">
        <w:rPr>
          <w:position w:val="-14"/>
        </w:rPr>
        <w:object w:dxaOrig="2060" w:dyaOrig="400" w14:anchorId="4B603718">
          <v:shape id="_x0000_i2471" type="#_x0000_t75" style="width:100.55pt;height:21.75pt" o:ole="">
            <v:imagedata r:id="rId2913" o:title=""/>
          </v:shape>
          <o:OLEObject Type="Embed" ProgID="Equation.DSMT4" ShapeID="_x0000_i2471" DrawAspect="Content" ObjectID="_1493626495" r:id="rId2914"/>
        </w:object>
      </w:r>
      <w:r>
        <w:t>.</w:t>
      </w:r>
    </w:p>
    <w:p w14:paraId="4D67D885" w14:textId="77777777" w:rsidR="00FB6012" w:rsidRDefault="00FB6012" w:rsidP="00FB6012"/>
    <w:p w14:paraId="23EA4028" w14:textId="77777777" w:rsidR="00FB6012" w:rsidRDefault="00FB6012" w:rsidP="00FB6012">
      <w:pPr>
        <w:pStyle w:val="Heading3"/>
      </w:pPr>
      <w:bookmarkStart w:id="2293" w:name="_Toc302642757"/>
      <w:bookmarkStart w:id="2294" w:name="_Toc176704885"/>
      <w:bookmarkStart w:id="2295" w:name="_Toc289032604"/>
      <w:r>
        <w:t>Referentially Orthotropic Diffusivity</w:t>
      </w:r>
      <w:bookmarkEnd w:id="2293"/>
      <w:bookmarkEnd w:id="2294"/>
      <w:bookmarkEnd w:id="2295"/>
    </w:p>
    <w:p w14:paraId="6CAC1033" w14:textId="77777777" w:rsidR="00FB6012" w:rsidRDefault="00FB6012" w:rsidP="00FB6012">
      <w:r>
        <w:t>This material uses a strain-dependent diffusivity tensor that is orthotropic in the reference configuration and accommodates strain-induced anisotropy:</w:t>
      </w:r>
    </w:p>
    <w:p w14:paraId="1FF67448" w14:textId="44DAF86D" w:rsidR="00FB6012" w:rsidRDefault="00FB6012" w:rsidP="00FB6012">
      <w:pPr>
        <w:pStyle w:val="MTDisplayEquation"/>
      </w:pPr>
      <w:r>
        <w:tab/>
      </w:r>
      <w:r w:rsidR="00905817" w:rsidRPr="00905817">
        <w:rPr>
          <w:position w:val="-28"/>
        </w:rPr>
        <w:object w:dxaOrig="3800" w:dyaOrig="680" w14:anchorId="188E8579">
          <v:shape id="_x0000_i2472" type="#_x0000_t75" style="width:187.45pt;height:36pt" o:ole="">
            <v:imagedata r:id="rId2915" o:title=""/>
          </v:shape>
          <o:OLEObject Type="Embed" ProgID="Equation.DSMT4" ShapeID="_x0000_i2472" DrawAspect="Content" ObjectID="_1493626496" r:id="rId2916"/>
        </w:object>
      </w:r>
      <w:r>
        <w:t>,</w:t>
      </w:r>
    </w:p>
    <w:p w14:paraId="4CD7BC75" w14:textId="77777777" w:rsidR="00FB6012" w:rsidRDefault="00FB6012" w:rsidP="00FB6012">
      <w:r>
        <w:t>where,</w:t>
      </w:r>
    </w:p>
    <w:p w14:paraId="0B65A73A" w14:textId="3C6DDF27" w:rsidR="00FB6012" w:rsidRDefault="00FB6012" w:rsidP="00FB6012">
      <w:pPr>
        <w:pStyle w:val="MTDisplayEquation"/>
      </w:pPr>
      <w:r>
        <w:lastRenderedPageBreak/>
        <w:tab/>
      </w:r>
      <w:r w:rsidR="00905817" w:rsidRPr="00905817">
        <w:rPr>
          <w:position w:val="-114"/>
        </w:rPr>
        <w:object w:dxaOrig="4220" w:dyaOrig="2439" w14:anchorId="0CC065B2">
          <v:shape id="_x0000_i2473" type="#_x0000_t75" style="width:209.2pt;height:122.25pt" o:ole="">
            <v:imagedata r:id="rId2917" o:title=""/>
          </v:shape>
          <o:OLEObject Type="Embed" ProgID="Equation.DSMT4" ShapeID="_x0000_i2473" DrawAspect="Content" ObjectID="_1493626497" r:id="rId2918"/>
        </w:object>
      </w:r>
    </w:p>
    <w:p w14:paraId="55CD23ED" w14:textId="5E6AB0CD" w:rsidR="00FB6012" w:rsidRDefault="00905817" w:rsidP="00FB6012">
      <w:r w:rsidRPr="00905817">
        <w:rPr>
          <w:position w:val="-6"/>
        </w:rPr>
        <w:object w:dxaOrig="220" w:dyaOrig="279" w14:anchorId="229994BE">
          <v:shape id="_x0000_i2474" type="#_x0000_t75" style="width:14.25pt;height:14.25pt" o:ole="">
            <v:imagedata r:id="rId2919" o:title=""/>
          </v:shape>
          <o:OLEObject Type="Embed" ProgID="Equation.DSMT4" ShapeID="_x0000_i2474" DrawAspect="Content" ObjectID="_1493626498" r:id="rId2920"/>
        </w:object>
      </w:r>
      <w:r w:rsidR="00FB6012" w:rsidRPr="00A16AEB">
        <w:t xml:space="preserve"> </w:t>
      </w:r>
      <w:r w:rsidR="00FB6012">
        <w:t xml:space="preserve">is the Jacobian of the deformation, i.e. </w:t>
      </w:r>
      <w:r w:rsidRPr="00905817">
        <w:rPr>
          <w:position w:val="-6"/>
        </w:rPr>
        <w:object w:dxaOrig="940" w:dyaOrig="279" w14:anchorId="5BFA3299">
          <v:shape id="_x0000_i2475" type="#_x0000_t75" style="width:50.25pt;height:14.25pt" o:ole="">
            <v:imagedata r:id="rId2921" o:title=""/>
          </v:shape>
          <o:OLEObject Type="Embed" ProgID="Equation.DSMT4" ShapeID="_x0000_i2475" DrawAspect="Content" ObjectID="_1493626499" r:id="rId2922"/>
        </w:object>
      </w:r>
      <w:r w:rsidR="00FB6012">
        <w:t xml:space="preserve"> where</w:t>
      </w:r>
      <w:r w:rsidR="00FB6012">
        <w:rPr>
          <w:b/>
        </w:rPr>
        <w:t xml:space="preserve"> </w:t>
      </w:r>
      <w:r w:rsidRPr="00905817">
        <w:rPr>
          <w:b/>
          <w:position w:val="-4"/>
        </w:rPr>
        <w:object w:dxaOrig="220" w:dyaOrig="260" w14:anchorId="57610398">
          <v:shape id="_x0000_i2476" type="#_x0000_t75" style="width:14.25pt;height:14.25pt" o:ole="">
            <v:imagedata r:id="rId2923" o:title=""/>
          </v:shape>
          <o:OLEObject Type="Embed" ProgID="Equation.DSMT4" ShapeID="_x0000_i2476" DrawAspect="Content" ObjectID="_1493626500" r:id="rId2924"/>
        </w:object>
      </w:r>
      <w:r w:rsidR="00FB6012" w:rsidRPr="00A16AEB">
        <w:t xml:space="preserve"> </w:t>
      </w:r>
      <w:r w:rsidR="00FB6012">
        <w:t xml:space="preserve">is the deformation gradient.  </w:t>
      </w:r>
      <w:r w:rsidRPr="00905817">
        <w:rPr>
          <w:position w:val="-12"/>
        </w:rPr>
        <w:object w:dxaOrig="360" w:dyaOrig="360" w14:anchorId="5BD12234">
          <v:shape id="_x0000_i2477" type="#_x0000_t75" style="width:21.75pt;height:21.75pt" o:ole="">
            <v:imagedata r:id="rId2925" o:title=""/>
          </v:shape>
          <o:OLEObject Type="Embed" ProgID="Equation.DSMT4" ShapeID="_x0000_i2477" DrawAspect="Content" ObjectID="_1493626501" r:id="rId2926"/>
        </w:object>
      </w:r>
      <w:r w:rsidR="00FB6012">
        <w:t xml:space="preserve"> are second order tensor representing the spatial structural tensors describing the orthogonal planes of symmetry, given by</w:t>
      </w:r>
    </w:p>
    <w:p w14:paraId="39E81C5B" w14:textId="5143D078" w:rsidR="00FB6012" w:rsidRDefault="00FB6012" w:rsidP="00FB6012">
      <w:pPr>
        <w:pStyle w:val="MTDisplayEquation"/>
      </w:pPr>
      <w:r>
        <w:tab/>
      </w:r>
      <w:r w:rsidR="00905817" w:rsidRPr="00905817">
        <w:rPr>
          <w:position w:val="-14"/>
        </w:rPr>
        <w:object w:dxaOrig="3260" w:dyaOrig="400" w14:anchorId="1A8FC12D">
          <v:shape id="_x0000_i2478" type="#_x0000_t75" style="width:165.75pt;height:21.75pt" o:ole="">
            <v:imagedata r:id="rId2927" o:title=""/>
          </v:shape>
          <o:OLEObject Type="Embed" ProgID="Equation.DSMT4" ShapeID="_x0000_i2478" DrawAspect="Content" ObjectID="_1493626502" r:id="rId2928"/>
        </w:object>
      </w:r>
      <w:r w:rsidR="00F02353">
        <w:t>,</w:t>
      </w:r>
    </w:p>
    <w:p w14:paraId="1894A00F" w14:textId="5F832FAA" w:rsidR="00FB6012" w:rsidRDefault="00FB6012" w:rsidP="00FB6012">
      <w:r>
        <w:t xml:space="preserve">where </w:t>
      </w:r>
      <w:r w:rsidR="00905817" w:rsidRPr="00905817">
        <w:rPr>
          <w:position w:val="-12"/>
        </w:rPr>
        <w:object w:dxaOrig="320" w:dyaOrig="360" w14:anchorId="1AB41E68">
          <v:shape id="_x0000_i2479" type="#_x0000_t75" style="width:14.25pt;height:21.75pt" o:ole="">
            <v:imagedata r:id="rId2929" o:title=""/>
          </v:shape>
          <o:OLEObject Type="Embed" ProgID="Equation.DSMT4" ShapeID="_x0000_i2479" DrawAspect="Content" ObjectID="_1493626503" r:id="rId2930"/>
        </w:object>
      </w:r>
      <w:r>
        <w:t xml:space="preserve"> are orthonormal vectors normal to the planes of symmetry.  Note that the permeability in the reference state (</w:t>
      </w:r>
      <w:r w:rsidR="00905817" w:rsidRPr="00905817">
        <w:rPr>
          <w:position w:val="-4"/>
        </w:rPr>
        <w:object w:dxaOrig="560" w:dyaOrig="260" w14:anchorId="1F52AF2F">
          <v:shape id="_x0000_i2480" type="#_x0000_t75" style="width:28.55pt;height:14.25pt" o:ole="">
            <v:imagedata r:id="rId2931" o:title=""/>
          </v:shape>
          <o:OLEObject Type="Embed" ProgID="Equation.DSMT4" ShapeID="_x0000_i2480" DrawAspect="Content" ObjectID="_1493626504" r:id="rId2932"/>
        </w:object>
      </w:r>
      <w:r>
        <w:t xml:space="preserve">) is given by </w:t>
      </w:r>
      <w:r w:rsidR="00905817" w:rsidRPr="00905817">
        <w:rPr>
          <w:position w:val="-28"/>
        </w:rPr>
        <w:object w:dxaOrig="3060" w:dyaOrig="680" w14:anchorId="7104198A">
          <v:shape id="_x0000_i2481" type="#_x0000_t75" style="width:151.45pt;height:36pt" o:ole="">
            <v:imagedata r:id="rId2933" o:title=""/>
          </v:shape>
          <o:OLEObject Type="Embed" ProgID="Equation.DSMT4" ShapeID="_x0000_i2481" DrawAspect="Content" ObjectID="_1493626505" r:id="rId2934"/>
        </w:object>
      </w:r>
      <w:r>
        <w:t>.</w:t>
      </w:r>
    </w:p>
    <w:p w14:paraId="18CD207D" w14:textId="77777777" w:rsidR="00FB6012" w:rsidRPr="00B27FE9" w:rsidRDefault="00FB6012" w:rsidP="00FB6012">
      <w:r>
        <w:br w:type="page"/>
      </w:r>
    </w:p>
    <w:p w14:paraId="1064285D" w14:textId="77777777" w:rsidR="00FB6012" w:rsidRDefault="00FB6012" w:rsidP="00FB6012">
      <w:pPr>
        <w:pStyle w:val="Heading2"/>
      </w:pPr>
      <w:bookmarkStart w:id="2296" w:name="_Ref162420103"/>
      <w:bookmarkStart w:id="2297" w:name="_Toc302642758"/>
      <w:bookmarkStart w:id="2298" w:name="_Toc176704886"/>
      <w:bookmarkStart w:id="2299" w:name="_Toc289032605"/>
      <w:r>
        <w:lastRenderedPageBreak/>
        <w:t xml:space="preserve">Solute </w:t>
      </w:r>
      <w:r w:rsidRPr="00B27FE9">
        <w:t>Solubility</w:t>
      </w:r>
      <w:bookmarkEnd w:id="2296"/>
      <w:bookmarkEnd w:id="2297"/>
      <w:bookmarkEnd w:id="2298"/>
      <w:bookmarkEnd w:id="2299"/>
    </w:p>
    <w:p w14:paraId="6D6D402A" w14:textId="5B04B5E2" w:rsidR="00FB6012" w:rsidRPr="00586040" w:rsidRDefault="00FB6012" w:rsidP="00FB6012">
      <w:r>
        <w:t>Solubility</w:t>
      </w:r>
      <w:r w:rsidRPr="00B27FE9">
        <w:t xml:space="preserve"> </w:t>
      </w:r>
      <w:r>
        <w:t xml:space="preserve">constitutive equations </w:t>
      </w:r>
      <w:r w:rsidRPr="00B27FE9">
        <w:t xml:space="preserve">provide </w:t>
      </w:r>
      <w:r>
        <w:t xml:space="preserve">a relation for </w:t>
      </w:r>
      <w:r w:rsidR="00905817" w:rsidRPr="00905817">
        <w:rPr>
          <w:position w:val="-4"/>
        </w:rPr>
        <w:object w:dxaOrig="220" w:dyaOrig="260" w14:anchorId="5CEF22B8">
          <v:shape id="_x0000_i2482" type="#_x0000_t75" style="width:14.25pt;height:14.25pt" o:ole="">
            <v:imagedata r:id="rId2935" o:title=""/>
          </v:shape>
          <o:OLEObject Type="Embed" ProgID="Equation.DSMT4" ShapeID="_x0000_i2482" DrawAspect="Content" ObjectID="_1493626506" r:id="rId2936"/>
        </w:object>
      </w:r>
      <w:r>
        <w:t xml:space="preserve"> as </w:t>
      </w:r>
      <w:r w:rsidRPr="00B27FE9">
        <w:t xml:space="preserve">a function of </w:t>
      </w:r>
      <w:r>
        <w:t xml:space="preserve">solid matrix </w:t>
      </w:r>
      <w:r w:rsidRPr="00B27FE9">
        <w:t xml:space="preserve">strain and </w:t>
      </w:r>
      <w:r w:rsidR="006B0F68">
        <w:t xml:space="preserve">effective </w:t>
      </w:r>
      <w:r w:rsidRPr="00B27FE9">
        <w:t>solute concentration</w:t>
      </w:r>
      <w:r w:rsidR="006B0F68">
        <w:t>s</w:t>
      </w:r>
      <w:r w:rsidRPr="00B27FE9">
        <w:t>.</w:t>
      </w:r>
    </w:p>
    <w:p w14:paraId="134376EF" w14:textId="77777777" w:rsidR="00FB6012" w:rsidRPr="00B27FE9" w:rsidRDefault="00FB6012" w:rsidP="00FB6012">
      <w:pPr>
        <w:pStyle w:val="Heading3"/>
      </w:pPr>
      <w:bookmarkStart w:id="2300" w:name="_Toc302642759"/>
      <w:bookmarkStart w:id="2301" w:name="_Toc176704887"/>
      <w:bookmarkStart w:id="2302" w:name="_Toc289032606"/>
      <w:r w:rsidRPr="00B27FE9">
        <w:t>Constant Solubility</w:t>
      </w:r>
      <w:bookmarkEnd w:id="2300"/>
      <w:bookmarkEnd w:id="2301"/>
      <w:bookmarkEnd w:id="2302"/>
    </w:p>
    <w:p w14:paraId="1E36630D" w14:textId="4C0DF049" w:rsidR="00FB6012" w:rsidRDefault="00FB6012" w:rsidP="00FB6012">
      <w:r>
        <w:t xml:space="preserve">For this material model, </w:t>
      </w:r>
      <w:r w:rsidR="00905817" w:rsidRPr="00905817">
        <w:rPr>
          <w:position w:val="-4"/>
        </w:rPr>
        <w:object w:dxaOrig="220" w:dyaOrig="260" w14:anchorId="28184AC1">
          <v:shape id="_x0000_i2483" type="#_x0000_t75" style="width:14.25pt;height:14.25pt" o:ole="">
            <v:imagedata r:id="rId2937" o:title=""/>
          </v:shape>
          <o:OLEObject Type="Embed" ProgID="Equation.DSMT4" ShapeID="_x0000_i2483" DrawAspect="Content" ObjectID="_1493626507" r:id="rId2938"/>
        </w:object>
      </w:r>
      <w:r>
        <w:t xml:space="preserve"> is constant.</w:t>
      </w:r>
    </w:p>
    <w:p w14:paraId="2782B45A" w14:textId="77777777" w:rsidR="00FB6012" w:rsidRPr="00B27FE9" w:rsidRDefault="00FB6012" w:rsidP="00FB6012">
      <w:r>
        <w:br w:type="page"/>
      </w:r>
    </w:p>
    <w:p w14:paraId="5C4DB73C" w14:textId="77777777" w:rsidR="00FB6012" w:rsidRDefault="00FB6012" w:rsidP="00FB6012">
      <w:pPr>
        <w:pStyle w:val="Heading2"/>
      </w:pPr>
      <w:bookmarkStart w:id="2303" w:name="_Ref162420105"/>
      <w:bookmarkStart w:id="2304" w:name="_Toc302642760"/>
      <w:bookmarkStart w:id="2305" w:name="_Toc176704888"/>
      <w:bookmarkStart w:id="2306" w:name="_Toc289032607"/>
      <w:r w:rsidRPr="00B27FE9">
        <w:lastRenderedPageBreak/>
        <w:t>Osmotic Coefficient</w:t>
      </w:r>
      <w:bookmarkEnd w:id="2303"/>
      <w:bookmarkEnd w:id="2304"/>
      <w:bookmarkEnd w:id="2305"/>
      <w:bookmarkEnd w:id="2306"/>
    </w:p>
    <w:p w14:paraId="2C7B7122" w14:textId="2515C566" w:rsidR="00FB6012" w:rsidRPr="00586040" w:rsidRDefault="006B0F68" w:rsidP="00FB6012">
      <w:r>
        <w:t>Osmotic coefficient</w:t>
      </w:r>
      <w:r w:rsidRPr="00B27FE9">
        <w:t xml:space="preserve"> </w:t>
      </w:r>
      <w:r w:rsidR="00FB6012">
        <w:t xml:space="preserve">constitutive equations </w:t>
      </w:r>
      <w:r w:rsidR="00FB6012" w:rsidRPr="00B27FE9">
        <w:t xml:space="preserve">provide </w:t>
      </w:r>
      <w:r w:rsidR="00FB6012">
        <w:t xml:space="preserve">a relation for </w:t>
      </w:r>
      <w:r w:rsidR="00905817" w:rsidRPr="00905817">
        <w:rPr>
          <w:position w:val="-4"/>
        </w:rPr>
        <w:object w:dxaOrig="260" w:dyaOrig="240" w14:anchorId="3FA80AD6">
          <v:shape id="_x0000_i2484" type="#_x0000_t75" style="width:14.25pt;height:14.25pt" o:ole="">
            <v:imagedata r:id="rId2939" o:title=""/>
          </v:shape>
          <o:OLEObject Type="Embed" ProgID="Equation.DSMT4" ShapeID="_x0000_i2484" DrawAspect="Content" ObjectID="_1493626508" r:id="rId2940"/>
        </w:object>
      </w:r>
      <w:r w:rsidR="00FB6012">
        <w:t xml:space="preserve"> as </w:t>
      </w:r>
      <w:r w:rsidR="00FB6012" w:rsidRPr="00B27FE9">
        <w:t xml:space="preserve">a function of </w:t>
      </w:r>
      <w:r w:rsidR="00FB6012">
        <w:t xml:space="preserve">solid matrix </w:t>
      </w:r>
      <w:r w:rsidR="00FB6012" w:rsidRPr="00B27FE9">
        <w:t xml:space="preserve">strain and </w:t>
      </w:r>
      <w:r>
        <w:t xml:space="preserve">effective </w:t>
      </w:r>
      <w:r w:rsidR="00FB6012" w:rsidRPr="00B27FE9">
        <w:t>solute concentration</w:t>
      </w:r>
      <w:r>
        <w:t>s</w:t>
      </w:r>
      <w:r w:rsidR="00FB6012" w:rsidRPr="00B27FE9">
        <w:t>.</w:t>
      </w:r>
    </w:p>
    <w:p w14:paraId="16AFF441" w14:textId="77777777" w:rsidR="00FB6012" w:rsidRPr="00586040" w:rsidRDefault="00FB6012" w:rsidP="00FB6012"/>
    <w:p w14:paraId="773A1F5A" w14:textId="77777777" w:rsidR="00FB6012" w:rsidRPr="00B27FE9" w:rsidRDefault="00FB6012" w:rsidP="00FB6012">
      <w:pPr>
        <w:pStyle w:val="Heading3"/>
      </w:pPr>
      <w:bookmarkStart w:id="2307" w:name="_Toc302642761"/>
      <w:bookmarkStart w:id="2308" w:name="_Toc176704889"/>
      <w:bookmarkStart w:id="2309" w:name="_Toc289032608"/>
      <w:r w:rsidRPr="00B27FE9">
        <w:t>Constant Osmotic Coefficient</w:t>
      </w:r>
      <w:bookmarkEnd w:id="2307"/>
      <w:bookmarkEnd w:id="2308"/>
      <w:bookmarkEnd w:id="2309"/>
    </w:p>
    <w:p w14:paraId="0BD1B350" w14:textId="4249A46A" w:rsidR="00FB6012" w:rsidRDefault="00FB6012" w:rsidP="00FB6012">
      <w:r>
        <w:t xml:space="preserve">For this material model, </w:t>
      </w:r>
      <w:r w:rsidR="00905817" w:rsidRPr="00905817">
        <w:rPr>
          <w:position w:val="-4"/>
        </w:rPr>
        <w:object w:dxaOrig="260" w:dyaOrig="240" w14:anchorId="6039931E">
          <v:shape id="_x0000_i2485" type="#_x0000_t75" style="width:14.25pt;height:14.25pt" o:ole="">
            <v:imagedata r:id="rId2941" o:title=""/>
          </v:shape>
          <o:OLEObject Type="Embed" ProgID="Equation.DSMT4" ShapeID="_x0000_i2485" DrawAspect="Content" ObjectID="_1493626509" r:id="rId2942"/>
        </w:object>
      </w:r>
      <w:r>
        <w:t xml:space="preserve"> is constant.</w:t>
      </w:r>
    </w:p>
    <w:p w14:paraId="06D8C208" w14:textId="77777777" w:rsidR="00FB6012" w:rsidRPr="003D51E1" w:rsidRDefault="00FD5AC9" w:rsidP="00FB6012">
      <w:r>
        <w:br w:type="page"/>
      </w:r>
    </w:p>
    <w:p w14:paraId="449868B3" w14:textId="77777777" w:rsidR="008C7882" w:rsidRDefault="008C7882" w:rsidP="00FD5AC9">
      <w:pPr>
        <w:pStyle w:val="Heading2"/>
      </w:pPr>
      <w:bookmarkStart w:id="2310" w:name="_Toc265909889"/>
      <w:bookmarkStart w:id="2311" w:name="_Toc265909890"/>
      <w:bookmarkStart w:id="2312" w:name="_Toc265909891"/>
      <w:bookmarkStart w:id="2313" w:name="_Toc265909892"/>
      <w:bookmarkStart w:id="2314" w:name="_Toc265909894"/>
      <w:bookmarkStart w:id="2315" w:name="_Toc265909895"/>
      <w:bookmarkStart w:id="2316" w:name="_Toc265909896"/>
      <w:bookmarkStart w:id="2317" w:name="_Toc265909898"/>
      <w:bookmarkStart w:id="2318" w:name="_Toc265909899"/>
      <w:bookmarkStart w:id="2319" w:name="_Toc265909900"/>
      <w:bookmarkStart w:id="2320" w:name="_Toc265909901"/>
      <w:bookmarkStart w:id="2321" w:name="_Toc265909902"/>
      <w:bookmarkStart w:id="2322" w:name="_Toc265909903"/>
      <w:bookmarkStart w:id="2323" w:name="_Toc265909904"/>
      <w:bookmarkStart w:id="2324" w:name="_Toc265909905"/>
      <w:bookmarkStart w:id="2325" w:name="_Toc265909906"/>
      <w:bookmarkStart w:id="2326" w:name="_Toc265909909"/>
      <w:bookmarkStart w:id="2327" w:name="_Toc265909910"/>
      <w:bookmarkStart w:id="2328" w:name="_Toc265909911"/>
      <w:bookmarkStart w:id="2329" w:name="_Toc265909912"/>
      <w:bookmarkStart w:id="2330" w:name="_Toc265909914"/>
      <w:bookmarkStart w:id="2331" w:name="_Toc289032609"/>
      <w:bookmarkEnd w:id="2263"/>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commentRangeStart w:id="2332"/>
      <w:r>
        <w:lastRenderedPageBreak/>
        <w:t>Active Contraction Model</w:t>
      </w:r>
      <w:commentRangeEnd w:id="2332"/>
      <w:r w:rsidR="008E5B3C">
        <w:rPr>
          <w:rStyle w:val="CommentReference"/>
          <w:rFonts w:cs="Times New Roman"/>
          <w:b w:val="0"/>
          <w:bCs w:val="0"/>
          <w:iCs w:val="0"/>
        </w:rPr>
        <w:commentReference w:id="2332"/>
      </w:r>
      <w:bookmarkEnd w:id="2331"/>
    </w:p>
    <w:p w14:paraId="25F572EC" w14:textId="3357B7E8" w:rsidR="008C7882" w:rsidRDefault="008C7882" w:rsidP="008C7882">
      <w:pPr>
        <w:rPr>
          <w:sz w:val="22"/>
        </w:rPr>
      </w:pPr>
      <w:r>
        <w:t xml:space="preserve">A time varying “elastance” active contraction model </w:t>
      </w:r>
      <w:r>
        <w:fldChar w:fldCharType="begin"/>
      </w:r>
      <w:r w:rsidR="001763A3">
        <w:instrText xml:space="preserve"> ADDIN EN.CITE &lt;EndNote&gt;&lt;Cite&gt;&lt;Author&gt;Guccione&lt;/Author&gt;&lt;Year&gt;1993&lt;/Year&gt;&lt;RecNum&gt;24&lt;/RecNum&gt;&lt;DisplayText&gt;[47]&lt;/DisplayText&gt;&lt;record&gt;&lt;rec-number&gt;24&lt;/rec-number&gt;&lt;foreign-keys&gt;&lt;key app="EN" db-id="fwxrfwzd5wwavcepe9epdeevxdsd2fftswrx" timestamp="0"&gt;24&lt;/key&gt;&lt;/foreign-keys&gt;&lt;ref-type name="Journal Article"&gt;17&lt;/ref-type&gt;&lt;contributors&gt;&lt;authors&gt;&lt;author&gt;Guccione,J.M.&lt;/author&gt;&lt;author&gt;McCulloch,A.D.&lt;/author&gt;&lt;/authors&gt;&lt;/contributors&gt;&lt;titles&gt;&lt;title&gt;Mechanics of active contraction in cardiac muscle: part I - constitutive relations for fiber stress that describe deactivation&lt;/title&gt;&lt;secondary-title&gt;J. Biomechanical Engineering&lt;/secondary-title&gt;&lt;/titles&gt;&lt;pages&gt;72-83&lt;/pages&gt;&lt;volume&gt;vol. 115&lt;/volume&gt;&lt;number&gt;no. 1&lt;/number&gt;&lt;dates&gt;&lt;year&gt;1993&lt;/year&gt;&lt;/dates&gt;&lt;urls&gt;&lt;/urls&gt;&lt;/record&gt;&lt;/Cite&gt;&lt;/EndNote&gt;</w:instrText>
      </w:r>
      <w:r>
        <w:fldChar w:fldCharType="separate"/>
      </w:r>
      <w:r w:rsidR="001763A3">
        <w:rPr>
          <w:noProof/>
        </w:rPr>
        <w:t>[</w:t>
      </w:r>
      <w:hyperlink w:anchor="_ENREF_47" w:tooltip="Guccione, 1993 #24" w:history="1">
        <w:r w:rsidR="00214E15">
          <w:rPr>
            <w:noProof/>
          </w:rPr>
          <w:t>47</w:t>
        </w:r>
      </w:hyperlink>
      <w:r w:rsidR="001763A3">
        <w:rPr>
          <w:noProof/>
        </w:rPr>
        <w:t>]</w:t>
      </w:r>
      <w:r>
        <w:fldChar w:fldCharType="end"/>
      </w:r>
      <w:r>
        <w:t xml:space="preserve"> was added to the transversely isotropic materials.  When active contraction is activated, the total Cauchy stress </w:t>
      </w:r>
      <w:r w:rsidR="00905817" w:rsidRPr="00905817">
        <w:rPr>
          <w:position w:val="-6"/>
        </w:rPr>
        <w:object w:dxaOrig="200" w:dyaOrig="220" w14:anchorId="112B7CF0">
          <v:shape id="_x0000_i2486" type="#_x0000_t75" style="width:7.45pt;height:14.25pt" o:ole="">
            <v:imagedata r:id="rId2943" o:title=""/>
          </v:shape>
          <o:OLEObject Type="Embed" ProgID="Equation.DSMT4" ShapeID="_x0000_i2486" DrawAspect="Content" ObjectID="_1493626510" r:id="rId2944"/>
        </w:object>
      </w:r>
      <w:r>
        <w:t xml:space="preserve">is defined as the sum of the active stress tensor </w:t>
      </w:r>
      <w:r w:rsidR="00905817" w:rsidRPr="00905817">
        <w:rPr>
          <w:position w:val="-6"/>
        </w:rPr>
        <w:object w:dxaOrig="1300" w:dyaOrig="320" w14:anchorId="65653D81">
          <v:shape id="_x0000_i2487" type="#_x0000_t75" style="width:64.55pt;height:14.25pt" o:ole="">
            <v:imagedata r:id="rId2945" o:title=""/>
          </v:shape>
          <o:OLEObject Type="Embed" ProgID="Equation.DSMT4" ShapeID="_x0000_i2487" DrawAspect="Content" ObjectID="_1493626511" r:id="rId2946"/>
        </w:object>
      </w:r>
      <w:r>
        <w:t xml:space="preserve"> and the passive stress tensor </w:t>
      </w:r>
      <w:r w:rsidR="00905817" w:rsidRPr="00905817">
        <w:rPr>
          <w:position w:val="-6"/>
        </w:rPr>
        <w:object w:dxaOrig="320" w:dyaOrig="320" w14:anchorId="2B017C9A">
          <v:shape id="_x0000_i2488" type="#_x0000_t75" style="width:14.25pt;height:14.25pt" o:ole="">
            <v:imagedata r:id="rId2947" o:title=""/>
          </v:shape>
          <o:OLEObject Type="Embed" ProgID="Equation.DSMT4" ShapeID="_x0000_i2488" DrawAspect="Content" ObjectID="_1493626512" r:id="rId2948"/>
        </w:object>
      </w:r>
      <w:r>
        <w:t>:</w:t>
      </w:r>
      <w:r>
        <w:rPr>
          <w:sz w:val="22"/>
        </w:rPr>
        <w:t xml:space="preserve"> </w:t>
      </w:r>
    </w:p>
    <w:p w14:paraId="54467DAF" w14:textId="41DB293A" w:rsidR="008C7882" w:rsidRDefault="008C7882" w:rsidP="008C7882">
      <w:pPr>
        <w:pStyle w:val="MTDisplayEquation"/>
      </w:pPr>
      <w:r>
        <w:tab/>
      </w:r>
      <w:r w:rsidR="00905817" w:rsidRPr="00905817">
        <w:rPr>
          <w:position w:val="-6"/>
        </w:rPr>
        <w:object w:dxaOrig="1120" w:dyaOrig="320" w14:anchorId="36113BA6">
          <v:shape id="_x0000_i2489" type="#_x0000_t75" style="width:57.75pt;height:14.25pt" o:ole="">
            <v:imagedata r:id="rId2949" o:title=""/>
          </v:shape>
          <o:OLEObject Type="Embed" ProgID="Equation.DSMT4" ShapeID="_x0000_i2489" DrawAspect="Content" ObjectID="_1493626513" r:id="rId295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333" w:author="rawlins" w:date="2015-05-19T17:23:00Z">
        <w:r w:rsidR="00D3178E">
          <w:rPr>
            <w:noProof/>
          </w:rPr>
          <w:instrText>100</w:instrText>
        </w:r>
      </w:ins>
      <w:ins w:id="2334" w:author="Gerard" w:date="2015-05-06T12:49:00Z">
        <w:del w:id="2335" w:author="rawlins" w:date="2015-05-19T16:10:00Z">
          <w:r w:rsidR="00E3755C" w:rsidDel="00752FD5">
            <w:rPr>
              <w:noProof/>
            </w:rPr>
            <w:delInstrText>95</w:delInstrText>
          </w:r>
        </w:del>
      </w:ins>
      <w:del w:id="2336" w:author="rawlins" w:date="2015-05-19T16:10:00Z">
        <w:r w:rsidR="00567B45" w:rsidDel="00752FD5">
          <w:rPr>
            <w:noProof/>
          </w:rPr>
          <w:delInstrText>80</w:delInstrText>
        </w:r>
      </w:del>
      <w:r w:rsidR="00827503">
        <w:rPr>
          <w:noProof/>
        </w:rPr>
        <w:fldChar w:fldCharType="end"/>
      </w:r>
      <w:r>
        <w:instrText>)</w:instrText>
      </w:r>
      <w:r>
        <w:fldChar w:fldCharType="end"/>
      </w:r>
    </w:p>
    <w:p w14:paraId="2F507406" w14:textId="2EE58EEF" w:rsidR="008C7882" w:rsidRDefault="008C7882" w:rsidP="008C7882">
      <w:r>
        <w:rPr>
          <w:color w:val="000000"/>
        </w:rPr>
        <w:t xml:space="preserve">where </w:t>
      </w:r>
      <w:r>
        <w:rPr>
          <w:b/>
          <w:i/>
          <w:color w:val="000000"/>
        </w:rPr>
        <w:t>a</w:t>
      </w:r>
      <w:r>
        <w:rPr>
          <w:color w:val="000000"/>
        </w:rPr>
        <w:t xml:space="preserve"> is the deformed fiber vector (unit length), defined as </w:t>
      </w:r>
      <w:r w:rsidR="00905817" w:rsidRPr="00905817">
        <w:rPr>
          <w:color w:val="000000"/>
          <w:position w:val="-6"/>
        </w:rPr>
        <w:object w:dxaOrig="960" w:dyaOrig="279" w14:anchorId="0408C346">
          <v:shape id="_x0000_i2490" type="#_x0000_t75" style="width:50.25pt;height:14.25pt" o:ole="">
            <v:imagedata r:id="rId2951" o:title=""/>
          </v:shape>
          <o:OLEObject Type="Embed" ProgID="Equation.DSMT4" ShapeID="_x0000_i2490" DrawAspect="Content" ObjectID="_1493626514" r:id="rId2952"/>
        </w:object>
      </w:r>
      <w:r>
        <w:rPr>
          <w:color w:val="000000"/>
        </w:rPr>
        <w:t>.  The time varying</w:t>
      </w:r>
      <w:r>
        <w:t xml:space="preserve"> elastance model is a modification of the standard Hill equation that scales the standard equation by an activation curve </w:t>
      </w:r>
      <w:r w:rsidR="00905817" w:rsidRPr="00905817">
        <w:rPr>
          <w:position w:val="-14"/>
        </w:rPr>
        <w:object w:dxaOrig="540" w:dyaOrig="400" w14:anchorId="49AC9CD9">
          <v:shape id="_x0000_i2491" type="#_x0000_t75" style="width:28.55pt;height:21.75pt" o:ole="">
            <v:imagedata r:id="rId2953" o:title=""/>
          </v:shape>
          <o:OLEObject Type="Embed" ProgID="Equation.DSMT4" ShapeID="_x0000_i2491" DrawAspect="Content" ObjectID="_1493626515" r:id="rId2954"/>
        </w:object>
      </w:r>
      <w:r>
        <w:t xml:space="preserve">. The active fiber stress </w:t>
      </w:r>
      <w:r w:rsidR="00905817" w:rsidRPr="00905817">
        <w:rPr>
          <w:position w:val="-4"/>
        </w:rPr>
        <w:object w:dxaOrig="300" w:dyaOrig="300" w14:anchorId="573C8835">
          <v:shape id="_x0000_i2492" type="#_x0000_t75" style="width:14.25pt;height:14.25pt" o:ole="">
            <v:imagedata r:id="rId2955" o:title=""/>
          </v:shape>
          <o:OLEObject Type="Embed" ProgID="Equation.DSMT4" ShapeID="_x0000_i2492" DrawAspect="Content" ObjectID="_1493626516" r:id="rId2956"/>
        </w:object>
      </w:r>
      <w:r>
        <w:t xml:space="preserve"> is defined as:</w:t>
      </w:r>
    </w:p>
    <w:p w14:paraId="3C7FCEAA" w14:textId="54911E37" w:rsidR="008C7882" w:rsidRDefault="008C7882" w:rsidP="008C7882">
      <w:pPr>
        <w:pStyle w:val="MTDisplayEquation"/>
      </w:pPr>
      <w:r>
        <w:tab/>
      </w:r>
      <w:r w:rsidR="00905817" w:rsidRPr="00905817">
        <w:rPr>
          <w:position w:val="-30"/>
        </w:rPr>
        <w:object w:dxaOrig="2700" w:dyaOrig="720" w14:anchorId="04AAF70F">
          <v:shape id="_x0000_i2493" type="#_x0000_t75" style="width:136.55pt;height:36pt" o:ole="">
            <v:imagedata r:id="rId2957" o:title=""/>
          </v:shape>
          <o:OLEObject Type="Embed" ProgID="Equation.DSMT4" ShapeID="_x0000_i2493" DrawAspect="Content" ObjectID="_1493626517" r:id="rId295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337" w:author="rawlins" w:date="2015-05-19T17:23:00Z">
        <w:r w:rsidR="00D3178E">
          <w:rPr>
            <w:noProof/>
          </w:rPr>
          <w:instrText>101</w:instrText>
        </w:r>
      </w:ins>
      <w:ins w:id="2338" w:author="Gerard" w:date="2015-05-06T12:49:00Z">
        <w:del w:id="2339" w:author="rawlins" w:date="2015-05-19T16:10:00Z">
          <w:r w:rsidR="00E3755C" w:rsidDel="00752FD5">
            <w:rPr>
              <w:noProof/>
            </w:rPr>
            <w:delInstrText>96</w:delInstrText>
          </w:r>
        </w:del>
      </w:ins>
      <w:del w:id="2340" w:author="rawlins" w:date="2015-05-19T16:10:00Z">
        <w:r w:rsidR="00567B45" w:rsidDel="00752FD5">
          <w:rPr>
            <w:noProof/>
          </w:rPr>
          <w:delInstrText>81</w:delInstrText>
        </w:r>
      </w:del>
      <w:r w:rsidR="00827503">
        <w:rPr>
          <w:noProof/>
        </w:rPr>
        <w:fldChar w:fldCharType="end"/>
      </w:r>
      <w:r>
        <w:instrText>)</w:instrText>
      </w:r>
      <w:r>
        <w:fldChar w:fldCharType="end"/>
      </w:r>
    </w:p>
    <w:p w14:paraId="0E282A59" w14:textId="77777777" w:rsidR="008C7882" w:rsidRDefault="008C7882" w:rsidP="008C7882">
      <w:pPr>
        <w:rPr>
          <w:szCs w:val="22"/>
        </w:rPr>
      </w:pPr>
      <w:r>
        <w:t xml:space="preserve">where </w:t>
      </w:r>
      <w:r>
        <w:rPr>
          <w:i/>
        </w:rPr>
        <w:t>T</w:t>
      </w:r>
      <w:r>
        <w:rPr>
          <w:i/>
          <w:vertAlign w:val="subscript"/>
        </w:rPr>
        <w:t>max</w:t>
      </w:r>
      <w:r>
        <w:t xml:space="preserve"> = 135.7 KPa is the isometric tension under maximal activation at the peak intracellular calcium concentration </w:t>
      </w:r>
      <w:r w:rsidRPr="00420975">
        <w:t>of</w:t>
      </w:r>
      <w:r>
        <w:rPr>
          <w:i/>
        </w:rPr>
        <w:t xml:space="preserve"> Ca</w:t>
      </w:r>
      <w:r>
        <w:rPr>
          <w:i/>
          <w:vertAlign w:val="subscript"/>
        </w:rPr>
        <w:t>0</w:t>
      </w:r>
      <w:r>
        <w:t xml:space="preserve"> = 4.35 </w:t>
      </w:r>
      <w:r>
        <w:sym w:font="Symbol" w:char="F06D"/>
      </w:r>
      <w:r>
        <w:t>M.</w:t>
      </w:r>
      <w:r>
        <w:rPr>
          <w:szCs w:val="22"/>
        </w:rPr>
        <w:t xml:space="preserve"> The length dependent calcium sensitivity is governed by the following equation:</w:t>
      </w:r>
    </w:p>
    <w:p w14:paraId="35ED62F6" w14:textId="0AB120B7" w:rsidR="008C7882" w:rsidRDefault="008C7882" w:rsidP="008C7882">
      <w:pPr>
        <w:pStyle w:val="MTDisplayEquation"/>
      </w:pPr>
      <w:r>
        <w:tab/>
      </w:r>
      <w:r w:rsidR="00905817" w:rsidRPr="00905817">
        <w:rPr>
          <w:position w:val="-38"/>
        </w:rPr>
        <w:object w:dxaOrig="2720" w:dyaOrig="760" w14:anchorId="57C6CF2F">
          <v:shape id="_x0000_i2494" type="#_x0000_t75" style="width:136.55pt;height:36pt" o:ole="">
            <v:imagedata r:id="rId2959" o:title=""/>
          </v:shape>
          <o:OLEObject Type="Embed" ProgID="Equation.DSMT4" ShapeID="_x0000_i2494" DrawAspect="Content" ObjectID="_1493626518" r:id="rId296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341" w:author="rawlins" w:date="2015-05-19T17:23:00Z">
        <w:r w:rsidR="00D3178E">
          <w:rPr>
            <w:noProof/>
          </w:rPr>
          <w:instrText>102</w:instrText>
        </w:r>
      </w:ins>
      <w:ins w:id="2342" w:author="Gerard" w:date="2015-05-06T12:49:00Z">
        <w:del w:id="2343" w:author="rawlins" w:date="2015-05-19T16:10:00Z">
          <w:r w:rsidR="00E3755C" w:rsidDel="00752FD5">
            <w:rPr>
              <w:noProof/>
            </w:rPr>
            <w:delInstrText>97</w:delInstrText>
          </w:r>
        </w:del>
      </w:ins>
      <w:del w:id="2344" w:author="rawlins" w:date="2015-05-19T16:10:00Z">
        <w:r w:rsidR="00567B45" w:rsidDel="00752FD5">
          <w:rPr>
            <w:noProof/>
          </w:rPr>
          <w:delInstrText>82</w:delInstrText>
        </w:r>
      </w:del>
      <w:r w:rsidR="00827503">
        <w:rPr>
          <w:noProof/>
        </w:rPr>
        <w:fldChar w:fldCharType="end"/>
      </w:r>
      <w:r>
        <w:instrText>)</w:instrText>
      </w:r>
      <w:r>
        <w:fldChar w:fldCharType="end"/>
      </w:r>
    </w:p>
    <w:p w14:paraId="6EFA4DE8" w14:textId="77777777" w:rsidR="008C7882" w:rsidRDefault="008C7882" w:rsidP="008C7882">
      <w:r>
        <w:t xml:space="preserve">where </w:t>
      </w:r>
      <w:r>
        <w:rPr>
          <w:iCs/>
        </w:rPr>
        <w:t>(</w:t>
      </w:r>
      <w:r>
        <w:rPr>
          <w:i/>
        </w:rPr>
        <w:t>Ca</w:t>
      </w:r>
      <w:r>
        <w:rPr>
          <w:i/>
          <w:vertAlign w:val="subscript"/>
        </w:rPr>
        <w:t>0</w:t>
      </w:r>
      <w:r>
        <w:rPr>
          <w:iCs/>
        </w:rPr>
        <w:t>)</w:t>
      </w:r>
      <w:r>
        <w:rPr>
          <w:i/>
          <w:vertAlign w:val="subscript"/>
        </w:rPr>
        <w:t>max</w:t>
      </w:r>
      <w:r>
        <w:t xml:space="preserve"> = 4.35 </w:t>
      </w:r>
      <w:r>
        <w:sym w:font="Symbol" w:char="F06D"/>
      </w:r>
      <w:r>
        <w:t xml:space="preserve">M is the maximum peak intracellular calcium concentration, </w:t>
      </w:r>
      <w:r>
        <w:rPr>
          <w:i/>
        </w:rPr>
        <w:t xml:space="preserve">B = 4.75 </w:t>
      </w:r>
      <w:r>
        <w:sym w:font="Symbol" w:char="F06D"/>
      </w:r>
      <w:r>
        <w:t>m</w:t>
      </w:r>
      <w:r>
        <w:rPr>
          <w:vertAlign w:val="superscript"/>
        </w:rPr>
        <w:t>-1</w:t>
      </w:r>
      <w:r>
        <w:t xml:space="preserve"> governs the shape of the peak isometric tension-sarcomere length relation, </w:t>
      </w:r>
      <w:r>
        <w:rPr>
          <w:i/>
        </w:rPr>
        <w:t>l</w:t>
      </w:r>
      <w:r>
        <w:rPr>
          <w:i/>
          <w:vertAlign w:val="subscript"/>
        </w:rPr>
        <w:t xml:space="preserve">0 </w:t>
      </w:r>
      <w:r>
        <w:rPr>
          <w:vertAlign w:val="subscript"/>
        </w:rPr>
        <w:t xml:space="preserve"> </w:t>
      </w:r>
      <w:r>
        <w:t xml:space="preserve">= 1.58  </w:t>
      </w:r>
      <w:r>
        <w:sym w:font="Symbol" w:char="F06D"/>
      </w:r>
      <w:r>
        <w:t xml:space="preserve">m is the sarcomere length at which no active tension develops, and </w:t>
      </w:r>
      <w:r>
        <w:rPr>
          <w:i/>
        </w:rPr>
        <w:t xml:space="preserve">l </w:t>
      </w:r>
      <w:r>
        <w:t>is the sarcomere length which is the product of the fiber stretch</w:t>
      </w:r>
      <w:r>
        <w:rPr>
          <w:i/>
        </w:rPr>
        <w:t xml:space="preserve"> </w:t>
      </w:r>
      <w:r>
        <w:rPr>
          <w:i/>
        </w:rPr>
        <w:sym w:font="Symbol" w:char="F06C"/>
      </w:r>
      <w:r>
        <w:rPr>
          <w:i/>
        </w:rPr>
        <w:t xml:space="preserve"> </w:t>
      </w:r>
      <w:r>
        <w:t xml:space="preserve">and the sarcomere unloaded length </w:t>
      </w:r>
      <w:r>
        <w:rPr>
          <w:i/>
        </w:rPr>
        <w:t>l</w:t>
      </w:r>
      <w:r>
        <w:rPr>
          <w:i/>
          <w:vertAlign w:val="subscript"/>
        </w:rPr>
        <w:t>r</w:t>
      </w:r>
      <w:r>
        <w:rPr>
          <w:i/>
        </w:rPr>
        <w:t xml:space="preserve"> = 2.04 </w:t>
      </w:r>
      <w:r>
        <w:sym w:font="Symbol" w:char="F06D"/>
      </w:r>
      <w:r>
        <w:t xml:space="preserve">m.  </w:t>
      </w:r>
    </w:p>
    <w:p w14:paraId="138BB59E" w14:textId="6D5A32DA" w:rsidR="001763A3" w:rsidRDefault="001763A3">
      <w:pPr>
        <w:jc w:val="left"/>
        <w:rPr>
          <w:ins w:id="2345" w:author="Gerard" w:date="2015-03-21T14:10:00Z"/>
        </w:rPr>
      </w:pPr>
      <w:ins w:id="2346" w:author="Gerard" w:date="2015-03-21T14:10:00Z">
        <w:r>
          <w:br w:type="page"/>
        </w:r>
      </w:ins>
    </w:p>
    <w:p w14:paraId="24D85B02" w14:textId="1B281FD7" w:rsidR="001763A3" w:rsidRDefault="001763A3">
      <w:pPr>
        <w:pStyle w:val="Heading2"/>
        <w:rPr>
          <w:ins w:id="2347" w:author="Gerard" w:date="2015-03-21T14:11:00Z"/>
        </w:rPr>
        <w:pPrChange w:id="2348" w:author="Gerard" w:date="2015-03-21T14:10:00Z">
          <w:pPr/>
        </w:pPrChange>
      </w:pPr>
      <w:bookmarkStart w:id="2349" w:name="_Toc289032610"/>
      <w:ins w:id="2350" w:author="Gerard" w:date="2015-03-21T14:10:00Z">
        <w:r>
          <w:lastRenderedPageBreak/>
          <w:t>Prescribed Active Contraction</w:t>
        </w:r>
      </w:ins>
      <w:bookmarkEnd w:id="2349"/>
    </w:p>
    <w:p w14:paraId="59B018C0" w14:textId="0D315899" w:rsidR="001763A3" w:rsidRPr="001763A3" w:rsidRDefault="001763A3" w:rsidP="001763A3">
      <w:pPr>
        <w:rPr>
          <w:ins w:id="2351" w:author="Gerard" w:date="2015-03-21T14:10:00Z"/>
        </w:rPr>
      </w:pPr>
      <w:ins w:id="2352" w:author="Gerard" w:date="2015-03-21T14:11:00Z">
        <w:r>
          <w:t xml:space="preserve">Prescribed active contraction models allow the user to </w:t>
        </w:r>
      </w:ins>
      <w:ins w:id="2353" w:author="Gerard" w:date="2015-03-21T14:12:00Z">
        <w:r>
          <w:t xml:space="preserve">directly </w:t>
        </w:r>
      </w:ins>
      <w:ins w:id="2354" w:author="Gerard" w:date="2015-03-21T14:11:00Z">
        <w:r>
          <w:t xml:space="preserve">specify the </w:t>
        </w:r>
      </w:ins>
      <w:ins w:id="2355" w:author="Gerard" w:date="2015-03-21T14:12:00Z">
        <w:r>
          <w:t xml:space="preserve">time history of the </w:t>
        </w:r>
      </w:ins>
      <w:ins w:id="2356" w:author="Gerard" w:date="2015-03-21T14:11:00Z">
        <w:r>
          <w:t>active contractile stress.</w:t>
        </w:r>
      </w:ins>
    </w:p>
    <w:p w14:paraId="7DDFB4B4" w14:textId="746B768E" w:rsidR="001763A3" w:rsidRDefault="001763A3">
      <w:pPr>
        <w:pStyle w:val="Heading3"/>
        <w:rPr>
          <w:ins w:id="2357" w:author="Gerard" w:date="2015-03-21T14:12:00Z"/>
        </w:rPr>
        <w:pPrChange w:id="2358" w:author="Gerard" w:date="2015-03-21T14:10:00Z">
          <w:pPr/>
        </w:pPrChange>
      </w:pPr>
      <w:bookmarkStart w:id="2359" w:name="_Toc289032611"/>
      <w:ins w:id="2360" w:author="Gerard" w:date="2015-03-21T14:10:00Z">
        <w:r>
          <w:t>Uniaxial Active Contraction</w:t>
        </w:r>
      </w:ins>
      <w:bookmarkEnd w:id="2359"/>
    </w:p>
    <w:p w14:paraId="2917556B" w14:textId="23FB0D7C" w:rsidR="00153375" w:rsidRDefault="001763A3" w:rsidP="001763A3">
      <w:pPr>
        <w:rPr>
          <w:ins w:id="2361" w:author="Gerard" w:date="2015-05-06T12:43:00Z"/>
          <w:position w:val="-12"/>
        </w:rPr>
      </w:pPr>
      <w:ins w:id="2362" w:author="Gerard" w:date="2015-03-21T14:12:00Z">
        <w:r>
          <w:t xml:space="preserve">For this model, the active stress </w:t>
        </w:r>
      </w:ins>
      <w:ins w:id="2363" w:author="Gerard" w:date="2015-03-21T14:13:00Z">
        <w:r w:rsidR="004B50DC">
          <w:t xml:space="preserve">is acting along a prescribed direction </w:t>
        </w:r>
      </w:ins>
      <w:ins w:id="2364" w:author="Gerard" w:date="2015-05-06T12:43:00Z">
        <w:r w:rsidR="00153375">
          <w:t xml:space="preserve">given by the unit vector </w:t>
        </w:r>
      </w:ins>
      <w:ins w:id="2365" w:author="Gerard" w:date="2015-05-06T12:43:00Z">
        <w:r w:rsidR="00153375" w:rsidRPr="00214E15">
          <w:rPr>
            <w:position w:val="-12"/>
          </w:rPr>
          <w:object w:dxaOrig="280" w:dyaOrig="380" w14:anchorId="257C7094">
            <v:shape id="_x0000_i2495" type="#_x0000_t75" style="width:14.25pt;height:21.75pt" o:ole="">
              <v:imagedata r:id="rId2961" o:title=""/>
            </v:shape>
            <o:OLEObject Type="Embed" ProgID="Equation.DSMT4" ShapeID="_x0000_i2495" DrawAspect="Content" ObjectID="_1493626519" r:id="rId2962"/>
          </w:object>
        </w:r>
      </w:ins>
      <w:ins w:id="2366" w:author="Gerard" w:date="2015-05-06T12:43:00Z">
        <w:r w:rsidR="00153375">
          <w:rPr>
            <w:position w:val="-12"/>
          </w:rPr>
          <w:t>in the reference configuIation. The 2</w:t>
        </w:r>
        <w:r w:rsidR="00153375" w:rsidRPr="00153375">
          <w:rPr>
            <w:position w:val="-12"/>
            <w:vertAlign w:val="superscript"/>
            <w:rPrChange w:id="2367" w:author="Gerard" w:date="2015-05-06T12:43:00Z">
              <w:rPr>
                <w:position w:val="-12"/>
              </w:rPr>
            </w:rPrChange>
          </w:rPr>
          <w:t>nd</w:t>
        </w:r>
        <w:r w:rsidR="00153375">
          <w:rPr>
            <w:position w:val="-12"/>
          </w:rPr>
          <w:t xml:space="preserve"> Piola-Kirchhoff stress is</w:t>
        </w:r>
      </w:ins>
    </w:p>
    <w:p w14:paraId="239E8D50" w14:textId="40271B7B" w:rsidR="00153375" w:rsidRDefault="00153375">
      <w:pPr>
        <w:pStyle w:val="MTDisplayEquation"/>
        <w:rPr>
          <w:ins w:id="2368" w:author="Gerard" w:date="2015-05-06T12:43:00Z"/>
        </w:rPr>
        <w:pPrChange w:id="2369" w:author="Gerard" w:date="2015-05-06T12:43:00Z">
          <w:pPr/>
        </w:pPrChange>
      </w:pPr>
      <w:ins w:id="2370" w:author="Gerard" w:date="2015-05-06T12:43:00Z">
        <w:r>
          <w:tab/>
        </w:r>
      </w:ins>
      <w:ins w:id="2371" w:author="Gerard" w:date="2015-05-06T12:43:00Z">
        <w:r w:rsidRPr="00153375">
          <w:rPr>
            <w:position w:val="-12"/>
            <w:rPrChange w:id="2372" w:author="Gerard" w:date="2015-05-06T12:44:00Z">
              <w:rPr>
                <w:position w:val="-12"/>
              </w:rPr>
            </w:rPrChange>
          </w:rPr>
          <w:object w:dxaOrig="1460" w:dyaOrig="400" w14:anchorId="57C90E0B">
            <v:shape id="_x0000_i2496" type="#_x0000_t75" style="width:1in;height:21.75pt" o:ole="">
              <v:imagedata r:id="rId2963" o:title=""/>
            </v:shape>
            <o:OLEObject Type="Embed" ProgID="Equation.DSMT4" ShapeID="_x0000_i2496" DrawAspect="Content" ObjectID="_1493626520" r:id="rId2964"/>
          </w:object>
        </w:r>
      </w:ins>
      <w:ins w:id="2373" w:author="Gerard" w:date="2015-05-06T12:43:00Z">
        <w:r>
          <w:t xml:space="preserve"> </w:t>
        </w:r>
        <w:r>
          <w:tab/>
        </w:r>
        <w:del w:id="2374" w:author="rawlins" w:date="2015-05-19T16:54:00Z">
          <w:r w:rsidDel="001A2D84">
            <w:fldChar w:fldCharType="begin"/>
          </w:r>
          <w:r w:rsidDel="001A2D84">
            <w:delInstrText xml:space="preserve"> MACROBUTTON MTPlaceRef \* MERGEFORMAT </w:delInstrText>
          </w:r>
          <w:r w:rsidDel="001A2D84">
            <w:fldChar w:fldCharType="begin"/>
          </w:r>
          <w:r w:rsidDel="001A2D84">
            <w:delInstrText xml:space="preserve"> SEQ MTEqn \h \* MERGEFORMAT </w:delInstrText>
          </w:r>
        </w:del>
      </w:ins>
      <w:del w:id="2375" w:author="rawlins" w:date="2015-05-19T16:54:00Z">
        <w:r w:rsidDel="001A2D84">
          <w:fldChar w:fldCharType="end"/>
        </w:r>
      </w:del>
      <w:ins w:id="2376" w:author="Gerard" w:date="2015-05-06T12:43:00Z">
        <w:del w:id="2377" w:author="rawlins" w:date="2015-05-19T16:54:00Z">
          <w:r w:rsidDel="001A2D84">
            <w:delInstrText>(</w:delInstrText>
          </w:r>
          <w:r w:rsidDel="001A2D84">
            <w:fldChar w:fldCharType="begin"/>
          </w:r>
          <w:r w:rsidDel="001A2D84">
            <w:delInstrText xml:space="preserve"> SEQ MTSec \c \* Arabic \* MERGEFORMAT </w:delInstrText>
          </w:r>
        </w:del>
      </w:ins>
      <w:del w:id="2378" w:author="rawlins" w:date="2015-05-19T16:54:00Z">
        <w:r w:rsidDel="001A2D84">
          <w:fldChar w:fldCharType="end"/>
        </w:r>
      </w:del>
      <w:ins w:id="2379" w:author="Gerard" w:date="2015-05-06T12:43:00Z">
        <w:del w:id="2380" w:author="rawlins" w:date="2015-05-19T16:54:00Z">
          <w:r w:rsidDel="001A2D84">
            <w:delInstrText>.</w:delInstrText>
          </w:r>
          <w:r w:rsidDel="001A2D84">
            <w:fldChar w:fldCharType="begin"/>
          </w:r>
          <w:r w:rsidDel="001A2D84">
            <w:delInstrText xml:space="preserve"> SEQ MTEqn \c \* Arabic \* MERGEFORMAT </w:delInstrText>
          </w:r>
        </w:del>
      </w:ins>
      <w:del w:id="2381" w:author="rawlins" w:date="2015-05-19T16:54:00Z">
        <w:r w:rsidDel="001A2D84">
          <w:fldChar w:fldCharType="separate"/>
        </w:r>
      </w:del>
      <w:ins w:id="2382" w:author="Gerard" w:date="2015-05-06T12:49:00Z">
        <w:del w:id="2383" w:author="rawlins" w:date="2015-05-19T16:10:00Z">
          <w:r w:rsidR="00E3755C" w:rsidDel="00752FD5">
            <w:rPr>
              <w:noProof/>
            </w:rPr>
            <w:delInstrText>98</w:delInstrText>
          </w:r>
        </w:del>
      </w:ins>
      <w:ins w:id="2384" w:author="Gerard" w:date="2015-05-06T12:43:00Z">
        <w:del w:id="2385" w:author="rawlins" w:date="2015-05-19T16:54:00Z">
          <w:r w:rsidDel="001A2D84">
            <w:fldChar w:fldCharType="end"/>
          </w:r>
          <w:r w:rsidDel="001A2D84">
            <w:delInstrText>)</w:delInstrText>
          </w:r>
          <w:r w:rsidDel="001A2D84">
            <w:fldChar w:fldCharType="end"/>
          </w:r>
        </w:del>
      </w:ins>
      <w:ins w:id="2386" w:author="rawlins" w:date="2015-05-19T16:54:00Z">
        <w:r w:rsidR="001A2D84">
          <w:fldChar w:fldCharType="begin"/>
        </w:r>
        <w:r w:rsidR="001A2D84">
          <w:instrText xml:space="preserve"> MACROBUTTON MTPlaceRef \* MERGEFORMAT </w:instrText>
        </w:r>
        <w:r w:rsidR="001A2D84">
          <w:fldChar w:fldCharType="begin"/>
        </w:r>
        <w:r w:rsidR="001A2D84">
          <w:instrText xml:space="preserve"> SEQ MTEqn \h \* MERGEFORMAT </w:instrText>
        </w:r>
        <w:r w:rsidR="001A2D84">
          <w:fldChar w:fldCharType="end"/>
        </w:r>
        <w:r w:rsidR="001A2D84">
          <w:instrText>(</w:instrText>
        </w:r>
        <w:r w:rsidR="001A2D84">
          <w:fldChar w:fldCharType="begin"/>
        </w:r>
        <w:r w:rsidR="001A2D84">
          <w:instrText xml:space="preserve"> SEQ MTSec \c \* Arabic \* MERGEFORMAT </w:instrText>
        </w:r>
      </w:ins>
      <w:r w:rsidR="001A2D84">
        <w:fldChar w:fldCharType="separate"/>
      </w:r>
      <w:ins w:id="2387" w:author="rawlins" w:date="2015-05-19T17:23:00Z">
        <w:r w:rsidR="00D3178E">
          <w:rPr>
            <w:noProof/>
          </w:rPr>
          <w:instrText>5</w:instrText>
        </w:r>
      </w:ins>
      <w:ins w:id="2388" w:author="rawlins" w:date="2015-05-19T16:54:00Z">
        <w:r w:rsidR="001A2D84">
          <w:fldChar w:fldCharType="end"/>
        </w:r>
        <w:r w:rsidR="001A2D84">
          <w:instrText>.</w:instrText>
        </w:r>
        <w:r w:rsidR="001A2D84">
          <w:fldChar w:fldCharType="begin"/>
        </w:r>
        <w:r w:rsidR="001A2D84">
          <w:instrText xml:space="preserve"> SEQ MTEqn \c \* Arabic \* MERGEFORMAT </w:instrText>
        </w:r>
      </w:ins>
      <w:r w:rsidR="001A2D84">
        <w:fldChar w:fldCharType="separate"/>
      </w:r>
      <w:ins w:id="2389" w:author="rawlins" w:date="2015-05-19T17:23:00Z">
        <w:r w:rsidR="00D3178E">
          <w:rPr>
            <w:noProof/>
          </w:rPr>
          <w:instrText>103</w:instrText>
        </w:r>
      </w:ins>
      <w:ins w:id="2390" w:author="rawlins" w:date="2015-05-19T16:54:00Z">
        <w:r w:rsidR="001A2D84">
          <w:fldChar w:fldCharType="end"/>
        </w:r>
        <w:r w:rsidR="001A2D84">
          <w:instrText>)</w:instrText>
        </w:r>
        <w:r w:rsidR="001A2D84">
          <w:fldChar w:fldCharType="end"/>
        </w:r>
      </w:ins>
    </w:p>
    <w:p w14:paraId="60CF780D" w14:textId="3FD06942" w:rsidR="001763A3" w:rsidRDefault="00153375" w:rsidP="001763A3">
      <w:pPr>
        <w:rPr>
          <w:ins w:id="2391" w:author="Gerard" w:date="2015-03-21T14:12:00Z"/>
        </w:rPr>
      </w:pPr>
      <w:ins w:id="2392" w:author="Gerard" w:date="2015-05-06T12:44:00Z">
        <w:r>
          <w:rPr>
            <w:position w:val="-6"/>
          </w:rPr>
          <w:t xml:space="preserve">and the Cauchy stress </w:t>
        </w:r>
      </w:ins>
      <w:del w:id="2393" w:author="Gerard" w:date="2015-05-06T12:44:00Z">
        <w:r w:rsidR="004B50DC" w:rsidRPr="007E2473" w:rsidDel="00153375">
          <w:rPr>
            <w:position w:val="-6"/>
          </w:rPr>
          <w:fldChar w:fldCharType="begin"/>
        </w:r>
        <w:r w:rsidR="004B50DC" w:rsidRPr="007E2473" w:rsidDel="00153375">
          <w:rPr>
            <w:position w:val="-6"/>
          </w:rPr>
          <w:fldChar w:fldCharType="end"/>
        </w:r>
      </w:del>
      <w:ins w:id="2394" w:author="Gerard" w:date="2015-05-06T12:44:00Z">
        <w:r>
          <w:rPr>
            <w:position w:val="-6"/>
          </w:rPr>
          <w:t>is</w:t>
        </w:r>
      </w:ins>
    </w:p>
    <w:p w14:paraId="01F0ADDD" w14:textId="522BB937" w:rsidR="001763A3" w:rsidRPr="001763A3" w:rsidRDefault="001763A3">
      <w:pPr>
        <w:pStyle w:val="MTDisplayEquation"/>
        <w:pPrChange w:id="2395" w:author="Gerard" w:date="2015-03-21T14:12:00Z">
          <w:pPr/>
        </w:pPrChange>
      </w:pPr>
      <w:ins w:id="2396" w:author="Gerard" w:date="2015-03-21T14:12:00Z">
        <w:r>
          <w:tab/>
        </w:r>
      </w:ins>
      <w:ins w:id="2397" w:author="Gerard" w:date="2015-03-21T14:12:00Z">
        <w:r w:rsidR="00153375" w:rsidRPr="007E2473">
          <w:rPr>
            <w:position w:val="-6"/>
          </w:rPr>
          <w:object w:dxaOrig="1620" w:dyaOrig="340" w14:anchorId="0FD95447">
            <v:shape id="_x0000_i2497" type="#_x0000_t75" style="width:79.45pt;height:14.25pt" o:ole="">
              <v:imagedata r:id="rId2965" o:title=""/>
            </v:shape>
            <o:OLEObject Type="Embed" ProgID="Equation.DSMT4" ShapeID="_x0000_i2497" DrawAspect="Content" ObjectID="_1493626521" r:id="rId2966"/>
          </w:object>
        </w:r>
      </w:ins>
      <w:ins w:id="2398" w:author="Gerard" w:date="2015-03-21T14:12:00Z">
        <w:r>
          <w:t xml:space="preserve"> </w:t>
        </w:r>
        <w:r>
          <w:tab/>
        </w:r>
        <w:del w:id="2399" w:author="rawlins" w:date="2015-05-19T16:54:00Z">
          <w:r w:rsidDel="001A2D84">
            <w:fldChar w:fldCharType="begin"/>
          </w:r>
          <w:r w:rsidDel="001A2D84">
            <w:delInstrText xml:space="preserve"> MACROBUTTON MTPlaceRef \* MERGEFORMAT </w:delInstrText>
          </w:r>
          <w:r w:rsidDel="001A2D84">
            <w:fldChar w:fldCharType="begin"/>
          </w:r>
          <w:r w:rsidDel="001A2D84">
            <w:delInstrText xml:space="preserve"> SEQ MTEqn \h \* MERGEFORMAT </w:delInstrText>
          </w:r>
        </w:del>
      </w:ins>
      <w:del w:id="2400" w:author="rawlins" w:date="2015-05-19T16:54:00Z">
        <w:r w:rsidDel="001A2D84">
          <w:fldChar w:fldCharType="end"/>
        </w:r>
      </w:del>
      <w:ins w:id="2401" w:author="Gerard" w:date="2015-03-21T14:12:00Z">
        <w:del w:id="2402" w:author="rawlins" w:date="2015-05-19T16:54:00Z">
          <w:r w:rsidDel="001A2D84">
            <w:delInstrText>(</w:delInstrText>
          </w:r>
          <w:r w:rsidDel="001A2D84">
            <w:fldChar w:fldCharType="begin"/>
          </w:r>
          <w:r w:rsidDel="001A2D84">
            <w:delInstrText xml:space="preserve"> SEQ MTSec \c \* Arabic \* MERGEFORMAT </w:delInstrText>
          </w:r>
        </w:del>
      </w:ins>
      <w:del w:id="2403" w:author="rawlins" w:date="2015-05-19T16:54:00Z">
        <w:r w:rsidDel="001A2D84">
          <w:fldChar w:fldCharType="end"/>
        </w:r>
      </w:del>
      <w:ins w:id="2404" w:author="Gerard" w:date="2015-03-21T14:12:00Z">
        <w:del w:id="2405" w:author="rawlins" w:date="2015-05-19T16:54:00Z">
          <w:r w:rsidDel="001A2D84">
            <w:delInstrText>.</w:delInstrText>
          </w:r>
          <w:r w:rsidDel="001A2D84">
            <w:fldChar w:fldCharType="begin"/>
          </w:r>
          <w:r w:rsidDel="001A2D84">
            <w:delInstrText xml:space="preserve"> SEQ MTEqn \c \* Arabic \* MERGEFORMAT </w:delInstrText>
          </w:r>
        </w:del>
      </w:ins>
      <w:del w:id="2406" w:author="rawlins" w:date="2015-05-19T16:54:00Z">
        <w:r w:rsidDel="001A2D84">
          <w:fldChar w:fldCharType="separate"/>
        </w:r>
      </w:del>
      <w:ins w:id="2407" w:author="Gerard" w:date="2015-05-06T12:49:00Z">
        <w:del w:id="2408" w:author="rawlins" w:date="2015-05-19T16:10:00Z">
          <w:r w:rsidR="00E3755C" w:rsidDel="00752FD5">
            <w:rPr>
              <w:noProof/>
            </w:rPr>
            <w:delInstrText>99</w:delInstrText>
          </w:r>
        </w:del>
      </w:ins>
      <w:ins w:id="2409" w:author="Gerard" w:date="2015-03-21T14:12:00Z">
        <w:del w:id="2410" w:author="rawlins" w:date="2015-05-19T16:54:00Z">
          <w:r w:rsidDel="001A2D84">
            <w:fldChar w:fldCharType="end"/>
          </w:r>
          <w:r w:rsidDel="001A2D84">
            <w:delInstrText>)</w:delInstrText>
          </w:r>
          <w:r w:rsidDel="001A2D84">
            <w:fldChar w:fldCharType="end"/>
          </w:r>
        </w:del>
      </w:ins>
      <w:ins w:id="2411" w:author="rawlins" w:date="2015-05-19T16:54:00Z">
        <w:r w:rsidR="001A2D84">
          <w:fldChar w:fldCharType="begin"/>
        </w:r>
        <w:r w:rsidR="001A2D84">
          <w:instrText xml:space="preserve"> MACROBUTTON MTPlaceRef \* MERGEFORMAT </w:instrText>
        </w:r>
        <w:r w:rsidR="001A2D84">
          <w:fldChar w:fldCharType="begin"/>
        </w:r>
        <w:r w:rsidR="001A2D84">
          <w:instrText xml:space="preserve"> SEQ MTEqn \h \* MERGEFORMAT </w:instrText>
        </w:r>
        <w:r w:rsidR="001A2D84">
          <w:fldChar w:fldCharType="end"/>
        </w:r>
        <w:r w:rsidR="001A2D84">
          <w:instrText>(</w:instrText>
        </w:r>
        <w:r w:rsidR="001A2D84">
          <w:fldChar w:fldCharType="begin"/>
        </w:r>
        <w:r w:rsidR="001A2D84">
          <w:instrText xml:space="preserve"> SEQ MTSec \c \* Arabic \* MERGEFORMAT </w:instrText>
        </w:r>
      </w:ins>
      <w:r w:rsidR="001A2D84">
        <w:fldChar w:fldCharType="separate"/>
      </w:r>
      <w:ins w:id="2412" w:author="rawlins" w:date="2015-05-19T17:23:00Z">
        <w:r w:rsidR="00D3178E">
          <w:rPr>
            <w:noProof/>
          </w:rPr>
          <w:instrText>5</w:instrText>
        </w:r>
      </w:ins>
      <w:ins w:id="2413" w:author="rawlins" w:date="2015-05-19T16:54:00Z">
        <w:r w:rsidR="001A2D84">
          <w:fldChar w:fldCharType="end"/>
        </w:r>
        <w:r w:rsidR="001A2D84">
          <w:instrText>.</w:instrText>
        </w:r>
        <w:r w:rsidR="001A2D84">
          <w:fldChar w:fldCharType="begin"/>
        </w:r>
        <w:r w:rsidR="001A2D84">
          <w:instrText xml:space="preserve"> SEQ MTEqn \c \* Arabic \* MERGEFORMAT </w:instrText>
        </w:r>
      </w:ins>
      <w:r w:rsidR="001A2D84">
        <w:fldChar w:fldCharType="separate"/>
      </w:r>
      <w:ins w:id="2414" w:author="rawlins" w:date="2015-05-19T17:23:00Z">
        <w:r w:rsidR="00D3178E">
          <w:rPr>
            <w:noProof/>
          </w:rPr>
          <w:instrText>104</w:instrText>
        </w:r>
      </w:ins>
      <w:ins w:id="2415" w:author="rawlins" w:date="2015-05-19T16:54:00Z">
        <w:r w:rsidR="001A2D84">
          <w:fldChar w:fldCharType="end"/>
        </w:r>
        <w:r w:rsidR="001A2D84">
          <w:instrText>)</w:instrText>
        </w:r>
        <w:r w:rsidR="001A2D84">
          <w:fldChar w:fldCharType="end"/>
        </w:r>
      </w:ins>
    </w:p>
    <w:p w14:paraId="37A1FECD" w14:textId="5281BE6D" w:rsidR="007E2473" w:rsidRDefault="004B50DC">
      <w:pPr>
        <w:rPr>
          <w:ins w:id="2416" w:author="Gerard" w:date="2015-03-22T10:47:00Z"/>
        </w:rPr>
        <w:pPrChange w:id="2417" w:author="Gerard" w:date="2015-05-06T12:46:00Z">
          <w:pPr>
            <w:jc w:val="left"/>
          </w:pPr>
        </w:pPrChange>
      </w:pPr>
      <w:ins w:id="2418" w:author="Gerard" w:date="2015-03-21T14:13:00Z">
        <w:r>
          <w:t xml:space="preserve">where </w:t>
        </w:r>
      </w:ins>
      <w:ins w:id="2419" w:author="Gerard" w:date="2015-03-22T10:40:00Z">
        <w:r w:rsidR="007E2473" w:rsidRPr="007E2473">
          <w:rPr>
            <w:position w:val="-4"/>
          </w:rPr>
          <w:object w:dxaOrig="320" w:dyaOrig="320" w14:anchorId="5CE915D0">
            <v:shape id="_x0000_i2498" type="#_x0000_t75" style="width:14.25pt;height:14.25pt" o:ole="">
              <v:imagedata r:id="rId2967" o:title=""/>
            </v:shape>
            <o:OLEObject Type="Embed" ProgID="Equation.DSMT4" ShapeID="_x0000_i2498" DrawAspect="Content" ObjectID="_1493626522" r:id="rId2968"/>
          </w:object>
        </w:r>
      </w:ins>
      <w:ins w:id="2420" w:author="Gerard" w:date="2015-03-22T10:40:00Z">
        <w:r w:rsidR="00153375">
          <w:t xml:space="preserve"> </w:t>
        </w:r>
        <w:r w:rsidR="007E2473">
          <w:t>is the prescribed contractile stress</w:t>
        </w:r>
      </w:ins>
      <w:ins w:id="2421" w:author="Gerard" w:date="2015-05-06T12:45:00Z">
        <w:r w:rsidR="00153375">
          <w:t xml:space="preserve"> and</w:t>
        </w:r>
      </w:ins>
      <w:del w:id="2422" w:author="Gerard" w:date="2015-05-06T12:43:00Z">
        <w:r w:rsidR="007E2473" w:rsidRPr="00214E15" w:rsidDel="00153375">
          <w:rPr>
            <w:position w:val="-12"/>
          </w:rPr>
          <w:fldChar w:fldCharType="begin"/>
        </w:r>
        <w:r w:rsidR="007E2473" w:rsidRPr="00214E15" w:rsidDel="00153375">
          <w:rPr>
            <w:position w:val="-12"/>
          </w:rPr>
          <w:fldChar w:fldCharType="end"/>
        </w:r>
      </w:del>
      <w:del w:id="2423" w:author="Gerard" w:date="2015-05-06T12:45:00Z">
        <w:r w:rsidR="007E2473" w:rsidRPr="00214E15" w:rsidDel="00153375">
          <w:rPr>
            <w:position w:val="-6"/>
          </w:rPr>
          <w:fldChar w:fldCharType="begin"/>
        </w:r>
        <w:r w:rsidR="007E2473" w:rsidRPr="00214E15" w:rsidDel="00153375">
          <w:rPr>
            <w:position w:val="-6"/>
          </w:rPr>
          <w:fldChar w:fldCharType="end"/>
        </w:r>
      </w:del>
      <w:ins w:id="2424" w:author="Gerard" w:date="2015-03-22T10:41:00Z">
        <w:r w:rsidR="007E2473">
          <w:t xml:space="preserve"> </w:t>
        </w:r>
      </w:ins>
      <w:ins w:id="2425" w:author="Gerard" w:date="2015-03-22T10:41:00Z">
        <w:r w:rsidR="00153375" w:rsidRPr="00214E15">
          <w:rPr>
            <w:position w:val="-12"/>
          </w:rPr>
          <w:object w:dxaOrig="900" w:dyaOrig="380" w14:anchorId="6C0A5F2C">
            <v:shape id="_x0000_i2499" type="#_x0000_t75" style="width:43.45pt;height:21.75pt" o:ole="">
              <v:imagedata r:id="rId2969" o:title=""/>
            </v:shape>
            <o:OLEObject Type="Embed" ProgID="Equation.DSMT4" ShapeID="_x0000_i2499" DrawAspect="Content" ObjectID="_1493626523" r:id="rId2970"/>
          </w:object>
        </w:r>
      </w:ins>
      <w:del w:id="2426" w:author="Gerard" w:date="2015-05-06T12:45:00Z">
        <w:r w:rsidR="007E2473" w:rsidRPr="00214E15" w:rsidDel="00153375">
          <w:rPr>
            <w:position w:val="-12"/>
          </w:rPr>
          <w:fldChar w:fldCharType="begin"/>
        </w:r>
        <w:r w:rsidR="007E2473" w:rsidRPr="00214E15" w:rsidDel="00153375">
          <w:rPr>
            <w:position w:val="-12"/>
          </w:rPr>
          <w:fldChar w:fldCharType="end"/>
        </w:r>
        <w:r w:rsidR="007E2473" w:rsidRPr="00214E15" w:rsidDel="00153375">
          <w:rPr>
            <w:position w:val="-12"/>
          </w:rPr>
          <w:fldChar w:fldCharType="begin"/>
        </w:r>
        <w:r w:rsidR="007E2473" w:rsidRPr="00214E15" w:rsidDel="00153375">
          <w:rPr>
            <w:position w:val="-12"/>
          </w:rPr>
          <w:fldChar w:fldCharType="end"/>
        </w:r>
      </w:del>
      <w:ins w:id="2427" w:author="Gerard" w:date="2015-03-22T10:42:00Z">
        <w:r w:rsidR="007E2473">
          <w:t xml:space="preserve">.  </w:t>
        </w:r>
      </w:ins>
      <w:ins w:id="2428" w:author="Gerard" w:date="2015-05-06T12:45:00Z">
        <w:r w:rsidR="00153375">
          <w:t xml:space="preserve">Since </w:t>
        </w:r>
      </w:ins>
      <w:ins w:id="2429" w:author="Gerard" w:date="2015-05-06T12:45:00Z">
        <w:r w:rsidR="00153375" w:rsidRPr="00353E1C">
          <w:rPr>
            <w:position w:val="-6"/>
          </w:rPr>
          <w:object w:dxaOrig="280" w:dyaOrig="340" w14:anchorId="2C956A3A">
            <v:shape id="_x0000_i2500" type="#_x0000_t75" style="width:14.25pt;height:17pt" o:ole="">
              <v:imagedata r:id="rId2971" o:title=""/>
            </v:shape>
            <o:OLEObject Type="Embed" ProgID="Equation.DSMT4" ShapeID="_x0000_i2500" DrawAspect="Content" ObjectID="_1493626524" r:id="rId2972"/>
          </w:object>
        </w:r>
      </w:ins>
      <w:ins w:id="2430" w:author="Gerard" w:date="2015-05-06T12:45:00Z">
        <w:r w:rsidR="00153375">
          <w:t xml:space="preserve"> </w:t>
        </w:r>
      </w:ins>
      <w:ins w:id="2431" w:author="Gerard" w:date="2015-05-06T12:46:00Z">
        <w:r w:rsidR="00153375">
          <w:t>is not a function of deformation, the material and spatial tangents are both zero.</w:t>
        </w:r>
      </w:ins>
      <w:del w:id="2432" w:author="Gerard" w:date="2015-05-06T12:46:00Z">
        <w:r w:rsidR="007E2473" w:rsidRPr="007E2473" w:rsidDel="00153375">
          <w:rPr>
            <w:position w:val="-14"/>
          </w:rPr>
          <w:fldChar w:fldCharType="begin"/>
        </w:r>
        <w:r w:rsidR="007E2473" w:rsidRPr="007E2473" w:rsidDel="00153375">
          <w:rPr>
            <w:position w:val="-14"/>
          </w:rPr>
          <w:fldChar w:fldCharType="end"/>
        </w:r>
        <w:r w:rsidR="007E2473" w:rsidRPr="00214E15" w:rsidDel="00153375">
          <w:rPr>
            <w:position w:val="-6"/>
          </w:rPr>
          <w:fldChar w:fldCharType="begin"/>
        </w:r>
        <w:r w:rsidR="007E2473" w:rsidRPr="00214E15" w:rsidDel="00153375">
          <w:rPr>
            <w:position w:val="-6"/>
          </w:rPr>
          <w:fldChar w:fldCharType="end"/>
        </w:r>
        <w:r w:rsidR="007E2473" w:rsidRPr="00214E15" w:rsidDel="00153375">
          <w:rPr>
            <w:position w:val="-30"/>
          </w:rPr>
          <w:fldChar w:fldCharType="begin"/>
        </w:r>
        <w:r w:rsidR="007E2473" w:rsidRPr="00214E15" w:rsidDel="00153375">
          <w:rPr>
            <w:position w:val="-30"/>
          </w:rPr>
          <w:fldChar w:fldCharType="end"/>
        </w:r>
      </w:del>
    </w:p>
    <w:p w14:paraId="404A83AB" w14:textId="05AA1B87" w:rsidR="007E2473" w:rsidRDefault="007E2473">
      <w:pPr>
        <w:pStyle w:val="Heading3"/>
        <w:rPr>
          <w:ins w:id="2433" w:author="Gerard" w:date="2015-03-22T10:47:00Z"/>
        </w:rPr>
        <w:pPrChange w:id="2434" w:author="Gerard" w:date="2015-03-22T10:47:00Z">
          <w:pPr>
            <w:jc w:val="left"/>
          </w:pPr>
        </w:pPrChange>
      </w:pPr>
      <w:bookmarkStart w:id="2435" w:name="_Toc289032612"/>
      <w:ins w:id="2436" w:author="Gerard" w:date="2015-03-22T10:47:00Z">
        <w:r>
          <w:t>Transversely Isotropic Active Contraction</w:t>
        </w:r>
        <w:bookmarkEnd w:id="2435"/>
      </w:ins>
    </w:p>
    <w:p w14:paraId="69EECCCD" w14:textId="046DF1CD" w:rsidR="007E2473" w:rsidRDefault="007E2473" w:rsidP="007E2473">
      <w:pPr>
        <w:rPr>
          <w:ins w:id="2437" w:author="Gerard" w:date="2015-05-06T12:46:00Z"/>
        </w:rPr>
      </w:pPr>
      <w:ins w:id="2438" w:author="Gerard" w:date="2015-03-22T10:47:00Z">
        <w:r>
          <w:t xml:space="preserve">In this case, the active stress is </w:t>
        </w:r>
      </w:ins>
      <w:ins w:id="2439" w:author="Gerard" w:date="2015-03-22T10:48:00Z">
        <w:r>
          <w:t xml:space="preserve">isotropic in a plane transverse to the direction </w:t>
        </w:r>
      </w:ins>
      <w:ins w:id="2440" w:author="Gerard" w:date="2015-03-22T10:48:00Z">
        <w:r w:rsidR="00153375" w:rsidRPr="00353E1C">
          <w:rPr>
            <w:position w:val="-12"/>
          </w:rPr>
          <w:object w:dxaOrig="280" w:dyaOrig="380" w14:anchorId="5B535373">
            <v:shape id="_x0000_i2501" type="#_x0000_t75" style="width:14.25pt;height:19pt" o:ole="">
              <v:imagedata r:id="rId2973" o:title=""/>
            </v:shape>
            <o:OLEObject Type="Embed" ProgID="Equation.DSMT4" ShapeID="_x0000_i2501" DrawAspect="Content" ObjectID="_1493626525" r:id="rId2974"/>
          </w:object>
        </w:r>
      </w:ins>
      <w:ins w:id="2441" w:author="Gerard" w:date="2015-03-22T10:48:00Z">
        <w:r>
          <w:t>,</w:t>
        </w:r>
      </w:ins>
    </w:p>
    <w:p w14:paraId="08E201F2" w14:textId="517322EE" w:rsidR="00153375" w:rsidRDefault="00153375">
      <w:pPr>
        <w:pStyle w:val="MTDisplayEquation"/>
        <w:rPr>
          <w:ins w:id="2442" w:author="Gerard" w:date="2015-03-22T10:48:00Z"/>
        </w:rPr>
        <w:pPrChange w:id="2443" w:author="Gerard" w:date="2015-05-06T12:46:00Z">
          <w:pPr/>
        </w:pPrChange>
      </w:pPr>
      <w:ins w:id="2444" w:author="Gerard" w:date="2015-05-06T12:46:00Z">
        <w:r>
          <w:tab/>
        </w:r>
      </w:ins>
      <w:ins w:id="2445" w:author="Gerard" w:date="2015-05-06T12:46:00Z">
        <w:r w:rsidRPr="00153375">
          <w:rPr>
            <w:position w:val="-14"/>
            <w:rPrChange w:id="2446" w:author="Gerard" w:date="2015-05-06T12:47:00Z">
              <w:rPr>
                <w:position w:val="-14"/>
              </w:rPr>
            </w:rPrChange>
          </w:rPr>
          <w:object w:dxaOrig="2000" w:dyaOrig="420" w14:anchorId="515B0D8C">
            <v:shape id="_x0000_i2502" type="#_x0000_t75" style="width:99.85pt;height:20.4pt" o:ole="">
              <v:imagedata r:id="rId2975" o:title=""/>
            </v:shape>
            <o:OLEObject Type="Embed" ProgID="Equation.DSMT4" ShapeID="_x0000_i2502" DrawAspect="Content" ObjectID="_1493626526" r:id="rId2976"/>
          </w:object>
        </w:r>
      </w:ins>
      <w:ins w:id="2447" w:author="Gerard" w:date="2015-05-06T12:46:00Z">
        <w:r>
          <w:t xml:space="preserve"> </w:t>
        </w:r>
        <w:r>
          <w:tab/>
        </w:r>
        <w:del w:id="2448" w:author="rawlins" w:date="2015-05-19T16:54:00Z">
          <w:r w:rsidDel="001A2D84">
            <w:fldChar w:fldCharType="begin"/>
          </w:r>
          <w:r w:rsidDel="001A2D84">
            <w:delInstrText xml:space="preserve"> MACROBUTTON MTPlaceRef \* MERGEFORMAT </w:delInstrText>
          </w:r>
          <w:r w:rsidDel="001A2D84">
            <w:fldChar w:fldCharType="begin"/>
          </w:r>
          <w:r w:rsidDel="001A2D84">
            <w:delInstrText xml:space="preserve"> SEQ MTEqn \h \* MERGEFORMAT </w:delInstrText>
          </w:r>
        </w:del>
      </w:ins>
      <w:del w:id="2449" w:author="rawlins" w:date="2015-05-19T16:54:00Z">
        <w:r w:rsidDel="001A2D84">
          <w:fldChar w:fldCharType="end"/>
        </w:r>
      </w:del>
      <w:ins w:id="2450" w:author="Gerard" w:date="2015-05-06T12:46:00Z">
        <w:del w:id="2451" w:author="rawlins" w:date="2015-05-19T16:54:00Z">
          <w:r w:rsidDel="001A2D84">
            <w:delInstrText>(</w:delInstrText>
          </w:r>
          <w:r w:rsidDel="001A2D84">
            <w:fldChar w:fldCharType="begin"/>
          </w:r>
          <w:r w:rsidDel="001A2D84">
            <w:delInstrText xml:space="preserve"> SEQ MTSec \c \* Arabic \* MERGEFORMAT </w:delInstrText>
          </w:r>
        </w:del>
      </w:ins>
      <w:del w:id="2452" w:author="rawlins" w:date="2015-05-19T16:54:00Z">
        <w:r w:rsidDel="001A2D84">
          <w:fldChar w:fldCharType="end"/>
        </w:r>
      </w:del>
      <w:ins w:id="2453" w:author="Gerard" w:date="2015-05-06T12:46:00Z">
        <w:del w:id="2454" w:author="rawlins" w:date="2015-05-19T16:54:00Z">
          <w:r w:rsidDel="001A2D84">
            <w:delInstrText>.</w:delInstrText>
          </w:r>
          <w:r w:rsidDel="001A2D84">
            <w:fldChar w:fldCharType="begin"/>
          </w:r>
          <w:r w:rsidDel="001A2D84">
            <w:delInstrText xml:space="preserve"> SEQ MTEqn \c \* Arabic \* MERGEFORMAT </w:delInstrText>
          </w:r>
        </w:del>
      </w:ins>
      <w:del w:id="2455" w:author="rawlins" w:date="2015-05-19T16:54:00Z">
        <w:r w:rsidDel="001A2D84">
          <w:fldChar w:fldCharType="separate"/>
        </w:r>
      </w:del>
      <w:ins w:id="2456" w:author="Gerard" w:date="2015-05-06T12:49:00Z">
        <w:del w:id="2457" w:author="rawlins" w:date="2015-05-19T16:10:00Z">
          <w:r w:rsidR="00E3755C" w:rsidDel="00752FD5">
            <w:rPr>
              <w:noProof/>
            </w:rPr>
            <w:delInstrText>100</w:delInstrText>
          </w:r>
        </w:del>
      </w:ins>
      <w:ins w:id="2458" w:author="Gerard" w:date="2015-05-06T12:46:00Z">
        <w:del w:id="2459" w:author="rawlins" w:date="2015-05-19T16:54:00Z">
          <w:r w:rsidDel="001A2D84">
            <w:fldChar w:fldCharType="end"/>
          </w:r>
          <w:r w:rsidDel="001A2D84">
            <w:delInstrText>)</w:delInstrText>
          </w:r>
          <w:r w:rsidDel="001A2D84">
            <w:fldChar w:fldCharType="end"/>
          </w:r>
        </w:del>
      </w:ins>
      <w:ins w:id="2460" w:author="rawlins" w:date="2015-05-19T16:54:00Z">
        <w:r w:rsidR="001A2D84">
          <w:fldChar w:fldCharType="begin"/>
        </w:r>
        <w:r w:rsidR="001A2D84">
          <w:instrText xml:space="preserve"> MACROBUTTON MTPlaceRef \* MERGEFORMAT </w:instrText>
        </w:r>
        <w:r w:rsidR="001A2D84">
          <w:fldChar w:fldCharType="begin"/>
        </w:r>
        <w:r w:rsidR="001A2D84">
          <w:instrText xml:space="preserve"> SEQ MTEqn \h \* MERGEFORMAT </w:instrText>
        </w:r>
        <w:r w:rsidR="001A2D84">
          <w:fldChar w:fldCharType="end"/>
        </w:r>
        <w:r w:rsidR="001A2D84">
          <w:instrText>(</w:instrText>
        </w:r>
        <w:r w:rsidR="001A2D84">
          <w:fldChar w:fldCharType="begin"/>
        </w:r>
        <w:r w:rsidR="001A2D84">
          <w:instrText xml:space="preserve"> SEQ MTSec \c \* Arabic \* MERGEFORMAT </w:instrText>
        </w:r>
      </w:ins>
      <w:r w:rsidR="001A2D84">
        <w:fldChar w:fldCharType="separate"/>
      </w:r>
      <w:ins w:id="2461" w:author="rawlins" w:date="2015-05-19T17:23:00Z">
        <w:r w:rsidR="00D3178E">
          <w:rPr>
            <w:noProof/>
          </w:rPr>
          <w:instrText>5</w:instrText>
        </w:r>
      </w:ins>
      <w:ins w:id="2462" w:author="rawlins" w:date="2015-05-19T16:54:00Z">
        <w:r w:rsidR="001A2D84">
          <w:fldChar w:fldCharType="end"/>
        </w:r>
        <w:r w:rsidR="001A2D84">
          <w:instrText>.</w:instrText>
        </w:r>
        <w:r w:rsidR="001A2D84">
          <w:fldChar w:fldCharType="begin"/>
        </w:r>
        <w:r w:rsidR="001A2D84">
          <w:instrText xml:space="preserve"> SEQ MTEqn \c \* Arabic \* MERGEFORMAT </w:instrText>
        </w:r>
      </w:ins>
      <w:r w:rsidR="001A2D84">
        <w:fldChar w:fldCharType="separate"/>
      </w:r>
      <w:ins w:id="2463" w:author="rawlins" w:date="2015-05-19T17:23:00Z">
        <w:r w:rsidR="00D3178E">
          <w:rPr>
            <w:noProof/>
          </w:rPr>
          <w:instrText>105</w:instrText>
        </w:r>
      </w:ins>
      <w:ins w:id="2464" w:author="rawlins" w:date="2015-05-19T16:54:00Z">
        <w:r w:rsidR="001A2D84">
          <w:fldChar w:fldCharType="end"/>
        </w:r>
        <w:r w:rsidR="001A2D84">
          <w:instrText>)</w:instrText>
        </w:r>
        <w:r w:rsidR="001A2D84">
          <w:fldChar w:fldCharType="end"/>
        </w:r>
      </w:ins>
    </w:p>
    <w:p w14:paraId="33FBD7C9" w14:textId="2DF37F28" w:rsidR="00153375" w:rsidRDefault="00153375">
      <w:pPr>
        <w:pStyle w:val="MTDisplayEquation"/>
        <w:rPr>
          <w:ins w:id="2465" w:author="Gerard" w:date="2015-05-06T12:47:00Z"/>
        </w:rPr>
        <w:pPrChange w:id="2466" w:author="Gerard" w:date="2015-03-22T10:48:00Z">
          <w:pPr>
            <w:jc w:val="left"/>
          </w:pPr>
        </w:pPrChange>
      </w:pPr>
      <w:ins w:id="2467" w:author="Gerard" w:date="2015-05-06T12:47:00Z">
        <w:r>
          <w:t>and the corresponding Cauchy stress is</w:t>
        </w:r>
      </w:ins>
    </w:p>
    <w:p w14:paraId="47E22E65" w14:textId="0A612BD5" w:rsidR="007E2473" w:rsidRDefault="007E2473">
      <w:pPr>
        <w:pStyle w:val="MTDisplayEquation"/>
        <w:rPr>
          <w:ins w:id="2468" w:author="Gerard" w:date="2015-03-22T10:49:00Z"/>
        </w:rPr>
        <w:pPrChange w:id="2469" w:author="Gerard" w:date="2015-03-22T10:48:00Z">
          <w:pPr>
            <w:jc w:val="left"/>
          </w:pPr>
        </w:pPrChange>
      </w:pPr>
      <w:ins w:id="2470" w:author="Gerard" w:date="2015-03-22T10:48:00Z">
        <w:r>
          <w:tab/>
        </w:r>
      </w:ins>
      <w:ins w:id="2471" w:author="Gerard" w:date="2015-03-22T10:48:00Z">
        <w:r w:rsidR="00153375" w:rsidRPr="00214E15">
          <w:rPr>
            <w:position w:val="-14"/>
          </w:rPr>
          <w:object w:dxaOrig="2200" w:dyaOrig="420" w14:anchorId="5CE07ED0">
            <v:shape id="_x0000_i2503" type="#_x0000_t75" style="width:109.35pt;height:20.4pt" o:ole="">
              <v:imagedata r:id="rId2977" o:title=""/>
            </v:shape>
            <o:OLEObject Type="Embed" ProgID="Equation.DSMT4" ShapeID="_x0000_i2503" DrawAspect="Content" ObjectID="_1493626527" r:id="rId2978"/>
          </w:object>
        </w:r>
      </w:ins>
      <w:ins w:id="2472" w:author="Gerard" w:date="2015-03-22T10:48:00Z">
        <w:r>
          <w:t xml:space="preserve"> </w:t>
        </w:r>
        <w:r>
          <w:tab/>
        </w:r>
        <w:del w:id="2473" w:author="rawlins" w:date="2015-05-19T16:54:00Z">
          <w:r w:rsidDel="001A2D84">
            <w:fldChar w:fldCharType="begin"/>
          </w:r>
          <w:r w:rsidDel="001A2D84">
            <w:delInstrText xml:space="preserve"> MACROBUTTON MTPlaceRef \* MERGEFORMAT </w:delInstrText>
          </w:r>
          <w:r w:rsidDel="001A2D84">
            <w:fldChar w:fldCharType="begin"/>
          </w:r>
          <w:r w:rsidDel="001A2D84">
            <w:delInstrText xml:space="preserve"> SEQ MTEqn \h \* MERGEFORMAT </w:delInstrText>
          </w:r>
        </w:del>
      </w:ins>
      <w:del w:id="2474" w:author="rawlins" w:date="2015-05-19T16:54:00Z">
        <w:r w:rsidDel="001A2D84">
          <w:fldChar w:fldCharType="end"/>
        </w:r>
      </w:del>
      <w:ins w:id="2475" w:author="Gerard" w:date="2015-03-22T10:48:00Z">
        <w:del w:id="2476" w:author="rawlins" w:date="2015-05-19T16:54:00Z">
          <w:r w:rsidDel="001A2D84">
            <w:delInstrText>(</w:delInstrText>
          </w:r>
          <w:r w:rsidDel="001A2D84">
            <w:fldChar w:fldCharType="begin"/>
          </w:r>
          <w:r w:rsidDel="001A2D84">
            <w:delInstrText xml:space="preserve"> SEQ MTSec \c \* Arabic \* MERGEFORMAT </w:delInstrText>
          </w:r>
        </w:del>
      </w:ins>
      <w:del w:id="2477" w:author="rawlins" w:date="2015-05-19T16:54:00Z">
        <w:r w:rsidDel="001A2D84">
          <w:fldChar w:fldCharType="end"/>
        </w:r>
      </w:del>
      <w:ins w:id="2478" w:author="Gerard" w:date="2015-03-22T10:48:00Z">
        <w:del w:id="2479" w:author="rawlins" w:date="2015-05-19T16:54:00Z">
          <w:r w:rsidDel="001A2D84">
            <w:delInstrText>.</w:delInstrText>
          </w:r>
          <w:r w:rsidDel="001A2D84">
            <w:fldChar w:fldCharType="begin"/>
          </w:r>
          <w:r w:rsidDel="001A2D84">
            <w:delInstrText xml:space="preserve"> SEQ MTEqn \c \* Arabic \* MERGEFORMAT </w:delInstrText>
          </w:r>
        </w:del>
      </w:ins>
      <w:del w:id="2480" w:author="rawlins" w:date="2015-05-19T16:54:00Z">
        <w:r w:rsidDel="001A2D84">
          <w:fldChar w:fldCharType="separate"/>
        </w:r>
      </w:del>
      <w:ins w:id="2481" w:author="Gerard" w:date="2015-05-06T12:49:00Z">
        <w:del w:id="2482" w:author="rawlins" w:date="2015-05-19T16:10:00Z">
          <w:r w:rsidR="00E3755C" w:rsidDel="00752FD5">
            <w:rPr>
              <w:noProof/>
            </w:rPr>
            <w:delInstrText>101</w:delInstrText>
          </w:r>
        </w:del>
      </w:ins>
      <w:ins w:id="2483" w:author="Gerard" w:date="2015-03-22T10:48:00Z">
        <w:del w:id="2484" w:author="rawlins" w:date="2015-05-19T16:54:00Z">
          <w:r w:rsidDel="001A2D84">
            <w:fldChar w:fldCharType="end"/>
          </w:r>
          <w:r w:rsidDel="001A2D84">
            <w:delInstrText>)</w:delInstrText>
          </w:r>
          <w:r w:rsidDel="001A2D84">
            <w:fldChar w:fldCharType="end"/>
          </w:r>
        </w:del>
      </w:ins>
      <w:ins w:id="2485" w:author="rawlins" w:date="2015-05-19T16:54:00Z">
        <w:r w:rsidR="001A2D84">
          <w:fldChar w:fldCharType="begin"/>
        </w:r>
        <w:r w:rsidR="001A2D84">
          <w:instrText xml:space="preserve"> MACROBUTTON MTPlaceRef \* MERGEFORMAT </w:instrText>
        </w:r>
        <w:r w:rsidR="001A2D84">
          <w:fldChar w:fldCharType="begin"/>
        </w:r>
        <w:r w:rsidR="001A2D84">
          <w:instrText xml:space="preserve"> SEQ MTEqn \h \* MERGEFORMAT </w:instrText>
        </w:r>
        <w:r w:rsidR="001A2D84">
          <w:fldChar w:fldCharType="end"/>
        </w:r>
        <w:r w:rsidR="001A2D84">
          <w:instrText>(</w:instrText>
        </w:r>
        <w:r w:rsidR="001A2D84">
          <w:fldChar w:fldCharType="begin"/>
        </w:r>
        <w:r w:rsidR="001A2D84">
          <w:instrText xml:space="preserve"> SEQ MTSec \c \* Arabic \* MERGEFORMAT </w:instrText>
        </w:r>
      </w:ins>
      <w:r w:rsidR="001A2D84">
        <w:fldChar w:fldCharType="separate"/>
      </w:r>
      <w:ins w:id="2486" w:author="rawlins" w:date="2015-05-19T17:23:00Z">
        <w:r w:rsidR="00D3178E">
          <w:rPr>
            <w:noProof/>
          </w:rPr>
          <w:instrText>5</w:instrText>
        </w:r>
      </w:ins>
      <w:ins w:id="2487" w:author="rawlins" w:date="2015-05-19T16:54:00Z">
        <w:r w:rsidR="001A2D84">
          <w:fldChar w:fldCharType="end"/>
        </w:r>
        <w:r w:rsidR="001A2D84">
          <w:instrText>.</w:instrText>
        </w:r>
        <w:r w:rsidR="001A2D84">
          <w:fldChar w:fldCharType="begin"/>
        </w:r>
        <w:r w:rsidR="001A2D84">
          <w:instrText xml:space="preserve"> SEQ MTEqn \c \* Arabic \* MERGEFORMAT </w:instrText>
        </w:r>
      </w:ins>
      <w:r w:rsidR="001A2D84">
        <w:fldChar w:fldCharType="separate"/>
      </w:r>
      <w:ins w:id="2488" w:author="rawlins" w:date="2015-05-19T17:23:00Z">
        <w:r w:rsidR="00D3178E">
          <w:rPr>
            <w:noProof/>
          </w:rPr>
          <w:instrText>106</w:instrText>
        </w:r>
      </w:ins>
      <w:ins w:id="2489" w:author="rawlins" w:date="2015-05-19T16:54:00Z">
        <w:r w:rsidR="001A2D84">
          <w:fldChar w:fldCharType="end"/>
        </w:r>
        <w:r w:rsidR="001A2D84">
          <w:instrText>)</w:instrText>
        </w:r>
        <w:r w:rsidR="001A2D84">
          <w:fldChar w:fldCharType="end"/>
        </w:r>
      </w:ins>
    </w:p>
    <w:p w14:paraId="3CED3D0C" w14:textId="49AED933" w:rsidR="007E2473" w:rsidRPr="007E2473" w:rsidRDefault="00153375">
      <w:pPr>
        <w:rPr>
          <w:ins w:id="2490" w:author="Gerard" w:date="2015-03-22T10:44:00Z"/>
        </w:rPr>
        <w:pPrChange w:id="2491" w:author="Gerard" w:date="2015-05-06T12:48:00Z">
          <w:pPr>
            <w:jc w:val="left"/>
          </w:pPr>
        </w:pPrChange>
      </w:pPr>
      <w:ins w:id="2492" w:author="Gerard" w:date="2015-05-06T12:47:00Z">
        <w:r>
          <w:t xml:space="preserve">where </w:t>
        </w:r>
      </w:ins>
      <w:ins w:id="2493" w:author="Gerard" w:date="2015-05-06T12:47:00Z">
        <w:r w:rsidRPr="00153375">
          <w:rPr>
            <w:position w:val="-4"/>
          </w:rPr>
          <w:object w:dxaOrig="980" w:dyaOrig="320" w14:anchorId="2991D443">
            <v:shape id="_x0000_i2504" type="#_x0000_t75" style="width:49.6pt;height:15.6pt" o:ole="">
              <v:imagedata r:id="rId2979" o:title=""/>
            </v:shape>
            <o:OLEObject Type="Embed" ProgID="Equation.DSMT4" ShapeID="_x0000_i2504" DrawAspect="Content" ObjectID="_1493626528" r:id="rId2980"/>
          </w:object>
        </w:r>
      </w:ins>
      <w:ins w:id="2494" w:author="Gerard" w:date="2015-05-06T12:47:00Z">
        <w:r>
          <w:t xml:space="preserve"> </w:t>
        </w:r>
      </w:ins>
      <w:ins w:id="2495" w:author="Gerard" w:date="2015-05-06T12:48:00Z">
        <w:r>
          <w:t>is the left Cauchy-Green tensor.  The material and spatial tangents are zero.</w:t>
        </w:r>
      </w:ins>
      <w:del w:id="2496" w:author="Gerard" w:date="2015-05-06T12:48:00Z">
        <w:r w:rsidR="007E2473" w:rsidRPr="007E2473" w:rsidDel="00153375">
          <w:rPr>
            <w:position w:val="-14"/>
          </w:rPr>
          <w:fldChar w:fldCharType="begin"/>
        </w:r>
        <w:r w:rsidR="007E2473" w:rsidRPr="007E2473" w:rsidDel="00153375">
          <w:rPr>
            <w:position w:val="-14"/>
          </w:rPr>
          <w:fldChar w:fldCharType="end"/>
        </w:r>
        <w:r w:rsidR="007E2473" w:rsidRPr="00214E15" w:rsidDel="00153375">
          <w:rPr>
            <w:position w:val="-30"/>
          </w:rPr>
          <w:fldChar w:fldCharType="begin"/>
        </w:r>
        <w:r w:rsidR="007E2473" w:rsidRPr="00214E15" w:rsidDel="00153375">
          <w:rPr>
            <w:position w:val="-30"/>
          </w:rPr>
          <w:fldChar w:fldCharType="end"/>
        </w:r>
      </w:del>
    </w:p>
    <w:p w14:paraId="354CCCEC" w14:textId="5E5E5465" w:rsidR="007E2473" w:rsidRDefault="007E2473">
      <w:pPr>
        <w:pStyle w:val="Heading3"/>
        <w:rPr>
          <w:ins w:id="2497" w:author="Gerard" w:date="2015-03-22T10:52:00Z"/>
        </w:rPr>
        <w:pPrChange w:id="2498" w:author="Gerard" w:date="2015-03-22T10:52:00Z">
          <w:pPr>
            <w:jc w:val="left"/>
          </w:pPr>
        </w:pPrChange>
      </w:pPr>
      <w:bookmarkStart w:id="2499" w:name="_Toc289032613"/>
      <w:ins w:id="2500" w:author="Gerard" w:date="2015-03-22T10:52:00Z">
        <w:r>
          <w:t>Isotropic Active Contraction</w:t>
        </w:r>
        <w:bookmarkEnd w:id="2499"/>
      </w:ins>
    </w:p>
    <w:p w14:paraId="63D89EA6" w14:textId="53CF4F18" w:rsidR="007E2473" w:rsidRDefault="007E2473" w:rsidP="007E2473">
      <w:pPr>
        <w:rPr>
          <w:ins w:id="2501" w:author="Gerard" w:date="2015-05-06T12:48:00Z"/>
        </w:rPr>
      </w:pPr>
      <w:ins w:id="2502" w:author="Gerard" w:date="2015-03-22T10:52:00Z">
        <w:r>
          <w:t>An isotropic active contractile stress is given by</w:t>
        </w:r>
      </w:ins>
    </w:p>
    <w:p w14:paraId="531A3631" w14:textId="260A4A4E" w:rsidR="00153375" w:rsidRDefault="00153375">
      <w:pPr>
        <w:pStyle w:val="MTDisplayEquation"/>
        <w:rPr>
          <w:ins w:id="2503" w:author="Gerard" w:date="2015-03-22T10:53:00Z"/>
        </w:rPr>
        <w:pPrChange w:id="2504" w:author="Gerard" w:date="2015-05-06T12:48:00Z">
          <w:pPr/>
        </w:pPrChange>
      </w:pPr>
      <w:ins w:id="2505" w:author="Gerard" w:date="2015-05-06T12:48:00Z">
        <w:r>
          <w:tab/>
        </w:r>
      </w:ins>
      <w:ins w:id="2506" w:author="Gerard" w:date="2015-05-06T12:48:00Z">
        <w:r w:rsidR="00E3755C" w:rsidRPr="00E3755C">
          <w:rPr>
            <w:position w:val="-6"/>
          </w:rPr>
          <w:object w:dxaOrig="880" w:dyaOrig="340" w14:anchorId="54D770E1">
            <v:shape id="_x0000_i2505" type="#_x0000_t75" style="width:44.15pt;height:17pt" o:ole="">
              <v:imagedata r:id="rId2981" o:title=""/>
            </v:shape>
            <o:OLEObject Type="Embed" ProgID="Equation.DSMT4" ShapeID="_x0000_i2505" DrawAspect="Content" ObjectID="_1493626529" r:id="rId2982"/>
          </w:object>
        </w:r>
      </w:ins>
      <w:ins w:id="2507" w:author="Gerard" w:date="2015-05-06T12:48:00Z">
        <w:r>
          <w:t xml:space="preserve"> </w:t>
        </w:r>
        <w:r>
          <w:tab/>
        </w:r>
        <w:del w:id="2508" w:author="rawlins" w:date="2015-05-19T16:55:00Z">
          <w:r w:rsidDel="001A2D84">
            <w:fldChar w:fldCharType="begin"/>
          </w:r>
          <w:r w:rsidDel="001A2D84">
            <w:delInstrText xml:space="preserve"> MACROBUTTON MTPlaceRef \* MERGEFORMAT </w:delInstrText>
          </w:r>
          <w:r w:rsidDel="001A2D84">
            <w:fldChar w:fldCharType="begin"/>
          </w:r>
          <w:r w:rsidDel="001A2D84">
            <w:delInstrText xml:space="preserve"> SEQ MTEqn \h \* MERGEFORMAT </w:delInstrText>
          </w:r>
        </w:del>
      </w:ins>
      <w:del w:id="2509" w:author="rawlins" w:date="2015-05-19T16:55:00Z">
        <w:r w:rsidDel="001A2D84">
          <w:fldChar w:fldCharType="end"/>
        </w:r>
      </w:del>
      <w:ins w:id="2510" w:author="Gerard" w:date="2015-05-06T12:48:00Z">
        <w:del w:id="2511" w:author="rawlins" w:date="2015-05-19T16:55:00Z">
          <w:r w:rsidDel="001A2D84">
            <w:delInstrText>(</w:delInstrText>
          </w:r>
          <w:r w:rsidDel="001A2D84">
            <w:fldChar w:fldCharType="begin"/>
          </w:r>
          <w:r w:rsidDel="001A2D84">
            <w:delInstrText xml:space="preserve"> SEQ MTSec \c \* Arabic \* MERGEFORMAT </w:delInstrText>
          </w:r>
        </w:del>
      </w:ins>
      <w:del w:id="2512" w:author="rawlins" w:date="2015-05-19T16:55:00Z">
        <w:r w:rsidDel="001A2D84">
          <w:fldChar w:fldCharType="end"/>
        </w:r>
      </w:del>
      <w:ins w:id="2513" w:author="Gerard" w:date="2015-05-06T12:48:00Z">
        <w:del w:id="2514" w:author="rawlins" w:date="2015-05-19T16:55:00Z">
          <w:r w:rsidDel="001A2D84">
            <w:delInstrText>.</w:delInstrText>
          </w:r>
          <w:r w:rsidDel="001A2D84">
            <w:fldChar w:fldCharType="begin"/>
          </w:r>
          <w:r w:rsidDel="001A2D84">
            <w:delInstrText xml:space="preserve"> SEQ MTEqn \c \* Arabic \* MERGEFORMAT </w:delInstrText>
          </w:r>
        </w:del>
      </w:ins>
      <w:del w:id="2515" w:author="rawlins" w:date="2015-05-19T16:55:00Z">
        <w:r w:rsidDel="001A2D84">
          <w:fldChar w:fldCharType="separate"/>
        </w:r>
      </w:del>
      <w:ins w:id="2516" w:author="Gerard" w:date="2015-05-06T12:49:00Z">
        <w:del w:id="2517" w:author="rawlins" w:date="2015-05-19T16:10:00Z">
          <w:r w:rsidR="00E3755C" w:rsidDel="00752FD5">
            <w:rPr>
              <w:noProof/>
            </w:rPr>
            <w:delInstrText>102</w:delInstrText>
          </w:r>
        </w:del>
      </w:ins>
      <w:ins w:id="2518" w:author="Gerard" w:date="2015-05-06T12:48:00Z">
        <w:del w:id="2519" w:author="rawlins" w:date="2015-05-19T16:55:00Z">
          <w:r w:rsidDel="001A2D84">
            <w:fldChar w:fldCharType="end"/>
          </w:r>
          <w:r w:rsidDel="001A2D84">
            <w:delInstrText>)</w:delInstrText>
          </w:r>
          <w:r w:rsidDel="001A2D84">
            <w:fldChar w:fldCharType="end"/>
          </w:r>
        </w:del>
      </w:ins>
      <w:ins w:id="2520" w:author="rawlins" w:date="2015-05-19T16:55:00Z">
        <w:r w:rsidR="001A2D84">
          <w:fldChar w:fldCharType="begin"/>
        </w:r>
        <w:r w:rsidR="001A2D84">
          <w:instrText xml:space="preserve"> MACROBUTTON MTPlaceRef \* MERGEFORMAT </w:instrText>
        </w:r>
        <w:r w:rsidR="001A2D84">
          <w:fldChar w:fldCharType="begin"/>
        </w:r>
        <w:r w:rsidR="001A2D84">
          <w:instrText xml:space="preserve"> SEQ MTEqn \h \* MERGEFORMAT </w:instrText>
        </w:r>
        <w:r w:rsidR="001A2D84">
          <w:fldChar w:fldCharType="end"/>
        </w:r>
        <w:r w:rsidR="001A2D84">
          <w:instrText>(</w:instrText>
        </w:r>
        <w:r w:rsidR="001A2D84">
          <w:fldChar w:fldCharType="begin"/>
        </w:r>
        <w:r w:rsidR="001A2D84">
          <w:instrText xml:space="preserve"> SEQ MTSec \c \* Arabic \* MERGEFORMAT </w:instrText>
        </w:r>
      </w:ins>
      <w:r w:rsidR="001A2D84">
        <w:fldChar w:fldCharType="separate"/>
      </w:r>
      <w:ins w:id="2521" w:author="rawlins" w:date="2015-05-19T17:23:00Z">
        <w:r w:rsidR="00D3178E">
          <w:rPr>
            <w:noProof/>
          </w:rPr>
          <w:instrText>5</w:instrText>
        </w:r>
      </w:ins>
      <w:ins w:id="2522" w:author="rawlins" w:date="2015-05-19T16:55:00Z">
        <w:r w:rsidR="001A2D84">
          <w:fldChar w:fldCharType="end"/>
        </w:r>
        <w:r w:rsidR="001A2D84">
          <w:instrText>.</w:instrText>
        </w:r>
        <w:r w:rsidR="001A2D84">
          <w:fldChar w:fldCharType="begin"/>
        </w:r>
        <w:r w:rsidR="001A2D84">
          <w:instrText xml:space="preserve"> SEQ MTEqn \c \* Arabic \* MERGEFORMAT </w:instrText>
        </w:r>
      </w:ins>
      <w:r w:rsidR="001A2D84">
        <w:fldChar w:fldCharType="separate"/>
      </w:r>
      <w:ins w:id="2523" w:author="rawlins" w:date="2015-05-19T17:23:00Z">
        <w:r w:rsidR="00D3178E">
          <w:rPr>
            <w:noProof/>
          </w:rPr>
          <w:instrText>107</w:instrText>
        </w:r>
      </w:ins>
      <w:ins w:id="2524" w:author="rawlins" w:date="2015-05-19T16:55:00Z">
        <w:r w:rsidR="001A2D84">
          <w:fldChar w:fldCharType="end"/>
        </w:r>
        <w:r w:rsidR="001A2D84">
          <w:instrText>)</w:instrText>
        </w:r>
        <w:r w:rsidR="001A2D84">
          <w:fldChar w:fldCharType="end"/>
        </w:r>
      </w:ins>
    </w:p>
    <w:p w14:paraId="73548FF1" w14:textId="77777777" w:rsidR="00E3755C" w:rsidRDefault="00E3755C" w:rsidP="00E3755C">
      <w:pPr>
        <w:pStyle w:val="MTDisplayEquation"/>
        <w:rPr>
          <w:ins w:id="2525" w:author="Gerard" w:date="2015-05-06T12:49:00Z"/>
        </w:rPr>
      </w:pPr>
      <w:ins w:id="2526" w:author="Gerard" w:date="2015-05-06T12:48:00Z">
        <w:r>
          <w:t>and the corresponding Cauchy stress is</w:t>
        </w:r>
      </w:ins>
    </w:p>
    <w:p w14:paraId="4534B52A" w14:textId="657556D8" w:rsidR="007E2473" w:rsidRDefault="00E3755C">
      <w:pPr>
        <w:pStyle w:val="MTDisplayEquation"/>
        <w:rPr>
          <w:ins w:id="2527" w:author="Gerard" w:date="2015-03-22T10:55:00Z"/>
        </w:rPr>
        <w:pPrChange w:id="2528" w:author="Gerard" w:date="2015-05-06T12:49:00Z">
          <w:pPr>
            <w:jc w:val="left"/>
          </w:pPr>
        </w:pPrChange>
      </w:pPr>
      <w:ins w:id="2529" w:author="Gerard" w:date="2015-05-06T12:49:00Z">
        <w:r>
          <w:tab/>
        </w:r>
      </w:ins>
      <w:ins w:id="2530" w:author="Gerard" w:date="2015-05-06T12:49:00Z">
        <w:r w:rsidRPr="00E3755C">
          <w:rPr>
            <w:position w:val="-6"/>
            <w:rPrChange w:id="2531" w:author="Gerard" w:date="2015-05-06T12:49:00Z">
              <w:rPr>
                <w:position w:val="-6"/>
              </w:rPr>
            </w:rPrChange>
          </w:rPr>
          <w:object w:dxaOrig="1280" w:dyaOrig="340" w14:anchorId="70CDFEB9">
            <v:shape id="_x0000_i2506" type="#_x0000_t75" style="width:63.85pt;height:17pt" o:ole="">
              <v:imagedata r:id="rId2983" o:title=""/>
            </v:shape>
            <o:OLEObject Type="Embed" ProgID="Equation.DSMT4" ShapeID="_x0000_i2506" DrawAspect="Content" ObjectID="_1493626530" r:id="rId2984"/>
          </w:object>
        </w:r>
      </w:ins>
      <w:ins w:id="2532" w:author="Gerard" w:date="2015-05-06T12:49:00Z">
        <w:r>
          <w:t xml:space="preserve"> </w:t>
        </w:r>
        <w:r>
          <w:tab/>
        </w:r>
        <w:del w:id="2533" w:author="rawlins" w:date="2015-05-19T16:55:00Z">
          <w:r w:rsidDel="001A2D84">
            <w:fldChar w:fldCharType="begin"/>
          </w:r>
          <w:r w:rsidDel="001A2D84">
            <w:delInstrText xml:space="preserve"> MACROBUTTON MTPlaceRef \* MERGEFORMAT </w:delInstrText>
          </w:r>
          <w:r w:rsidDel="001A2D84">
            <w:fldChar w:fldCharType="begin"/>
          </w:r>
          <w:r w:rsidDel="001A2D84">
            <w:delInstrText xml:space="preserve"> SEQ MTEqn \h \* MERGEFORMAT </w:delInstrText>
          </w:r>
        </w:del>
      </w:ins>
      <w:del w:id="2534" w:author="rawlins" w:date="2015-05-19T16:55:00Z">
        <w:r w:rsidDel="001A2D84">
          <w:fldChar w:fldCharType="end"/>
        </w:r>
      </w:del>
      <w:ins w:id="2535" w:author="Gerard" w:date="2015-05-06T12:49:00Z">
        <w:del w:id="2536" w:author="rawlins" w:date="2015-05-19T16:55:00Z">
          <w:r w:rsidDel="001A2D84">
            <w:delInstrText>(</w:delInstrText>
          </w:r>
          <w:r w:rsidDel="001A2D84">
            <w:fldChar w:fldCharType="begin"/>
          </w:r>
          <w:r w:rsidDel="001A2D84">
            <w:delInstrText xml:space="preserve"> SEQ MTSec \c \* Arabic \* MERGEFORMAT </w:delInstrText>
          </w:r>
        </w:del>
      </w:ins>
      <w:del w:id="2537" w:author="rawlins" w:date="2015-05-19T16:55:00Z">
        <w:r w:rsidDel="001A2D84">
          <w:fldChar w:fldCharType="end"/>
        </w:r>
      </w:del>
      <w:ins w:id="2538" w:author="Gerard" w:date="2015-05-06T12:49:00Z">
        <w:del w:id="2539" w:author="rawlins" w:date="2015-05-19T16:55:00Z">
          <w:r w:rsidDel="001A2D84">
            <w:delInstrText>.</w:delInstrText>
          </w:r>
          <w:r w:rsidDel="001A2D84">
            <w:fldChar w:fldCharType="begin"/>
          </w:r>
          <w:r w:rsidDel="001A2D84">
            <w:delInstrText xml:space="preserve"> SEQ MTEqn \c \* Arabic \* MERGEFORMAT </w:delInstrText>
          </w:r>
        </w:del>
      </w:ins>
      <w:del w:id="2540" w:author="rawlins" w:date="2015-05-19T16:55:00Z">
        <w:r w:rsidDel="001A2D84">
          <w:fldChar w:fldCharType="separate"/>
        </w:r>
      </w:del>
      <w:ins w:id="2541" w:author="Gerard" w:date="2015-05-06T12:49:00Z">
        <w:del w:id="2542" w:author="rawlins" w:date="2015-05-19T16:10:00Z">
          <w:r w:rsidDel="00752FD5">
            <w:rPr>
              <w:noProof/>
            </w:rPr>
            <w:delInstrText>103</w:delInstrText>
          </w:r>
        </w:del>
        <w:del w:id="2543" w:author="rawlins" w:date="2015-05-19T16:55:00Z">
          <w:r w:rsidDel="001A2D84">
            <w:fldChar w:fldCharType="end"/>
          </w:r>
          <w:r w:rsidDel="001A2D84">
            <w:delInstrText>)</w:delInstrText>
          </w:r>
          <w:r w:rsidDel="001A2D84">
            <w:fldChar w:fldCharType="end"/>
          </w:r>
        </w:del>
      </w:ins>
      <w:ins w:id="2544" w:author="rawlins" w:date="2015-05-19T16:55:00Z">
        <w:r w:rsidR="001A2D84">
          <w:fldChar w:fldCharType="begin"/>
        </w:r>
        <w:r w:rsidR="001A2D84">
          <w:instrText xml:space="preserve"> MACROBUTTON MTPlaceRef \* MERGEFORMAT </w:instrText>
        </w:r>
        <w:r w:rsidR="001A2D84">
          <w:fldChar w:fldCharType="begin"/>
        </w:r>
        <w:r w:rsidR="001A2D84">
          <w:instrText xml:space="preserve"> SEQ MTEqn \h \* MERGEFORMAT </w:instrText>
        </w:r>
        <w:r w:rsidR="001A2D84">
          <w:fldChar w:fldCharType="end"/>
        </w:r>
        <w:r w:rsidR="001A2D84">
          <w:instrText>(</w:instrText>
        </w:r>
        <w:r w:rsidR="001A2D84">
          <w:fldChar w:fldCharType="begin"/>
        </w:r>
        <w:r w:rsidR="001A2D84">
          <w:instrText xml:space="preserve"> SEQ MTSec \c \* Arabic \* MERGEFORMAT </w:instrText>
        </w:r>
      </w:ins>
      <w:r w:rsidR="001A2D84">
        <w:fldChar w:fldCharType="separate"/>
      </w:r>
      <w:ins w:id="2545" w:author="rawlins" w:date="2015-05-19T17:23:00Z">
        <w:r w:rsidR="00D3178E">
          <w:rPr>
            <w:noProof/>
          </w:rPr>
          <w:instrText>5</w:instrText>
        </w:r>
      </w:ins>
      <w:ins w:id="2546" w:author="rawlins" w:date="2015-05-19T16:55:00Z">
        <w:r w:rsidR="001A2D84">
          <w:fldChar w:fldCharType="end"/>
        </w:r>
        <w:r w:rsidR="001A2D84">
          <w:instrText>.</w:instrText>
        </w:r>
        <w:r w:rsidR="001A2D84">
          <w:fldChar w:fldCharType="begin"/>
        </w:r>
        <w:r w:rsidR="001A2D84">
          <w:instrText xml:space="preserve"> SEQ MTEqn \c \* Arabic \* MERGEFORMAT </w:instrText>
        </w:r>
      </w:ins>
      <w:r w:rsidR="001A2D84">
        <w:fldChar w:fldCharType="separate"/>
      </w:r>
      <w:ins w:id="2547" w:author="rawlins" w:date="2015-05-19T17:23:00Z">
        <w:r w:rsidR="00D3178E">
          <w:rPr>
            <w:noProof/>
          </w:rPr>
          <w:instrText>108</w:instrText>
        </w:r>
      </w:ins>
      <w:ins w:id="2548" w:author="rawlins" w:date="2015-05-19T16:55:00Z">
        <w:r w:rsidR="001A2D84">
          <w:fldChar w:fldCharType="end"/>
        </w:r>
        <w:r w:rsidR="001A2D84">
          <w:instrText>)</w:instrText>
        </w:r>
        <w:r w:rsidR="001A2D84">
          <w:fldChar w:fldCharType="end"/>
        </w:r>
      </w:ins>
      <w:del w:id="2549" w:author="Gerard" w:date="2015-05-06T12:49:00Z">
        <w:r w:rsidR="007E2473" w:rsidRPr="00214E15" w:rsidDel="00E3755C">
          <w:fldChar w:fldCharType="begin"/>
        </w:r>
        <w:r w:rsidR="007E2473" w:rsidRPr="00214E15" w:rsidDel="00E3755C">
          <w:fldChar w:fldCharType="end"/>
        </w:r>
        <w:r w:rsidR="007E2473" w:rsidRPr="00214E15" w:rsidDel="00E3755C">
          <w:rPr>
            <w:position w:val="-14"/>
          </w:rPr>
          <w:fldChar w:fldCharType="begin"/>
        </w:r>
        <w:r w:rsidR="007E2473" w:rsidRPr="00214E15" w:rsidDel="00E3755C">
          <w:rPr>
            <w:position w:val="-14"/>
          </w:rPr>
          <w:fldChar w:fldCharType="end"/>
        </w:r>
      </w:del>
    </w:p>
    <w:p w14:paraId="3DB75663" w14:textId="57CC794C" w:rsidR="007E2473" w:rsidRPr="007E2473" w:rsidRDefault="00E3755C">
      <w:pPr>
        <w:rPr>
          <w:ins w:id="2550" w:author="Gerard" w:date="2015-03-22T10:54:00Z"/>
        </w:rPr>
        <w:pPrChange w:id="2551" w:author="Gerard" w:date="2015-03-22T10:55:00Z">
          <w:pPr>
            <w:jc w:val="left"/>
          </w:pPr>
        </w:pPrChange>
      </w:pPr>
      <w:ins w:id="2552" w:author="Gerard" w:date="2015-05-06T12:49:00Z">
        <w:r>
          <w:t>The material and spatial tangents are zero.</w:t>
        </w:r>
      </w:ins>
    </w:p>
    <w:p w14:paraId="20A71058" w14:textId="442AB41E" w:rsidR="007E2473" w:rsidRDefault="00772356">
      <w:pPr>
        <w:jc w:val="left"/>
      </w:pPr>
      <w:r>
        <w:br w:type="page"/>
      </w:r>
    </w:p>
    <w:p w14:paraId="6A193074" w14:textId="77777777" w:rsidR="008C7882" w:rsidRDefault="008462BD" w:rsidP="00F75A04">
      <w:pPr>
        <w:pStyle w:val="Heading2"/>
      </w:pPr>
      <w:bookmarkStart w:id="2553" w:name="_Toc289032614"/>
      <w:r>
        <w:lastRenderedPageBreak/>
        <w:t xml:space="preserve">Chemical Reaction </w:t>
      </w:r>
      <w:r w:rsidR="00A315BC">
        <w:t>Production</w:t>
      </w:r>
      <w:r w:rsidR="00772356">
        <w:t xml:space="preserve"> Rate</w:t>
      </w:r>
      <w:bookmarkEnd w:id="2553"/>
    </w:p>
    <w:p w14:paraId="6364BDA9" w14:textId="2861712C" w:rsidR="006B0F68" w:rsidRDefault="00A315BC">
      <w:r>
        <w:t>Production</w:t>
      </w:r>
      <w:r w:rsidR="006B0F68">
        <w:t xml:space="preserve"> rate constitutive equations </w:t>
      </w:r>
      <w:r w:rsidR="006B0F68" w:rsidRPr="00B27FE9">
        <w:t xml:space="preserve">provide </w:t>
      </w:r>
      <w:r w:rsidR="006B0F68">
        <w:t xml:space="preserve">a relation for </w:t>
      </w:r>
      <w:r w:rsidR="00905817" w:rsidRPr="00905817">
        <w:rPr>
          <w:position w:val="-10"/>
        </w:rPr>
        <w:object w:dxaOrig="240" w:dyaOrig="380" w14:anchorId="09D51D49">
          <v:shape id="_x0000_i2507" type="#_x0000_t75" style="width:12.25pt;height:19pt" o:ole="">
            <v:imagedata r:id="rId2985" o:title=""/>
          </v:shape>
          <o:OLEObject Type="Embed" ProgID="Equation.DSMT4" ShapeID="_x0000_i2507" DrawAspect="Content" ObjectID="_1493626531" r:id="rId2986"/>
        </w:object>
      </w:r>
      <w:r w:rsidR="006B0F68">
        <w:t xml:space="preserve"> as </w:t>
      </w:r>
      <w:r w:rsidR="006B0F68" w:rsidRPr="00B27FE9">
        <w:t xml:space="preserve">a function of </w:t>
      </w:r>
      <w:r w:rsidR="006B0F68">
        <w:t xml:space="preserve">solid matrix </w:t>
      </w:r>
      <w:r w:rsidR="006B0F68" w:rsidRPr="00B27FE9">
        <w:t>strain</w:t>
      </w:r>
      <w:r w:rsidR="006B0F68">
        <w:t>,</w:t>
      </w:r>
      <w:r w:rsidR="006B0F68" w:rsidRPr="00B27FE9">
        <w:t xml:space="preserve"> solute concentration</w:t>
      </w:r>
      <w:r w:rsidR="006B0F68">
        <w:t>s, and the concentrations of solid-bound molecular species</w:t>
      </w:r>
      <w:r w:rsidR="006B0F68" w:rsidRPr="00B27FE9">
        <w:t>.</w:t>
      </w:r>
    </w:p>
    <w:p w14:paraId="2ACCEF56" w14:textId="77777777" w:rsidR="006B0F68" w:rsidRPr="006B0F68" w:rsidRDefault="006B0F68"/>
    <w:p w14:paraId="13068226" w14:textId="77777777" w:rsidR="00772356" w:rsidRDefault="006B0F68" w:rsidP="00F75A04">
      <w:pPr>
        <w:pStyle w:val="Heading3"/>
      </w:pPr>
      <w:bookmarkStart w:id="2554" w:name="_Toc289032615"/>
      <w:r>
        <w:t>Mass Action Forward</w:t>
      </w:r>
      <w:bookmarkEnd w:id="2554"/>
    </w:p>
    <w:p w14:paraId="7BBB9F5A" w14:textId="77777777" w:rsidR="006B0F68" w:rsidRDefault="006B0F68">
      <w:r>
        <w:t>According to the law of mass action for forward reactions,</w:t>
      </w:r>
    </w:p>
    <w:p w14:paraId="67DD3EB2" w14:textId="48CCAF34" w:rsidR="006B0F68" w:rsidRDefault="006B0F68" w:rsidP="006B0F68">
      <w:pPr>
        <w:pStyle w:val="MTDisplayEquation"/>
      </w:pPr>
      <w:r>
        <w:tab/>
      </w:r>
      <w:r w:rsidR="00905817" w:rsidRPr="00905817">
        <w:rPr>
          <w:position w:val="-28"/>
        </w:rPr>
        <w:object w:dxaOrig="2520" w:dyaOrig="639" w14:anchorId="057520D7">
          <v:shape id="_x0000_i2508" type="#_x0000_t75" style="width:126.35pt;height:30.55pt" o:ole="">
            <v:imagedata r:id="rId2987" o:title=""/>
          </v:shape>
          <o:OLEObject Type="Embed" ProgID="Equation.DSMT4" ShapeID="_x0000_i2508" DrawAspect="Content" ObjectID="_1493626532" r:id="rId2988"/>
        </w:object>
      </w:r>
      <w:r w:rsidR="00315D2B">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rsidR="004F1C97">
        <w:instrText>.</w:instrText>
      </w:r>
      <w:r w:rsidR="00827503">
        <w:fldChar w:fldCharType="begin"/>
      </w:r>
      <w:r w:rsidR="00827503">
        <w:instrText xml:space="preserve"> SEQ MTEqn \c \* Arabic \* MERGEFORMAT </w:instrText>
      </w:r>
      <w:r w:rsidR="00827503">
        <w:fldChar w:fldCharType="separate"/>
      </w:r>
      <w:ins w:id="2555" w:author="rawlins" w:date="2015-05-19T17:23:00Z">
        <w:r w:rsidR="00D3178E">
          <w:rPr>
            <w:noProof/>
          </w:rPr>
          <w:instrText>109</w:instrText>
        </w:r>
      </w:ins>
      <w:ins w:id="2556" w:author="Gerard" w:date="2015-05-06T12:49:00Z">
        <w:del w:id="2557" w:author="rawlins" w:date="2015-05-19T16:10:00Z">
          <w:r w:rsidR="00E3755C" w:rsidDel="00752FD5">
            <w:rPr>
              <w:noProof/>
            </w:rPr>
            <w:delInstrText>104</w:delInstrText>
          </w:r>
        </w:del>
      </w:ins>
      <w:del w:id="2558" w:author="rawlins" w:date="2015-05-19T16:10:00Z">
        <w:r w:rsidR="00567B45" w:rsidDel="00752FD5">
          <w:rPr>
            <w:noProof/>
          </w:rPr>
          <w:delInstrText>83</w:delInstrText>
        </w:r>
      </w:del>
      <w:r w:rsidR="00827503">
        <w:rPr>
          <w:noProof/>
        </w:rPr>
        <w:fldChar w:fldCharType="end"/>
      </w:r>
      <w:r w:rsidR="004F1C97">
        <w:instrText>)</w:instrText>
      </w:r>
      <w:r w:rsidR="004F1C97">
        <w:fldChar w:fldCharType="end"/>
      </w:r>
    </w:p>
    <w:p w14:paraId="2DBB2E5F" w14:textId="08F86B08" w:rsidR="006B0F68" w:rsidRDefault="006B0F68" w:rsidP="00973DC5">
      <w:r>
        <w:t xml:space="preserve">A constitutive relation for the specific reaction rate </w:t>
      </w:r>
      <w:r w:rsidR="00905817" w:rsidRPr="00905817">
        <w:rPr>
          <w:position w:val="-16"/>
        </w:rPr>
        <w:object w:dxaOrig="1160" w:dyaOrig="440" w14:anchorId="4943D829">
          <v:shape id="_x0000_i2509" type="#_x0000_t75" style="width:57.75pt;height:21.75pt" o:ole="">
            <v:imagedata r:id="rId2989" o:title=""/>
          </v:shape>
          <o:OLEObject Type="Embed" ProgID="Equation.DSMT4" ShapeID="_x0000_i2509" DrawAspect="Content" ObjectID="_1493626533" r:id="rId2990"/>
        </w:object>
      </w:r>
      <w:r>
        <w:t xml:space="preserve"> must also be provided.</w:t>
      </w:r>
    </w:p>
    <w:p w14:paraId="00EEC816" w14:textId="77777777" w:rsidR="006B0F68" w:rsidRDefault="006B0F68" w:rsidP="00973DC5"/>
    <w:p w14:paraId="637E91BD" w14:textId="77777777" w:rsidR="006B0F68" w:rsidRDefault="006B0F68" w:rsidP="00F75A04">
      <w:pPr>
        <w:pStyle w:val="Heading3"/>
      </w:pPr>
      <w:bookmarkStart w:id="2559" w:name="_Toc289032616"/>
      <w:r>
        <w:t>Mass Action Reversible</w:t>
      </w:r>
      <w:bookmarkEnd w:id="2559"/>
    </w:p>
    <w:p w14:paraId="09A9DDC6" w14:textId="77777777" w:rsidR="006B0F68" w:rsidRDefault="006B0F68">
      <w:r>
        <w:t>According to the law of mass action for reversible reactions,</w:t>
      </w:r>
    </w:p>
    <w:p w14:paraId="54ADB943" w14:textId="6813822D" w:rsidR="00172AE7" w:rsidRDefault="00172AE7" w:rsidP="00172AE7">
      <w:pPr>
        <w:pStyle w:val="MTDisplayEquation"/>
      </w:pPr>
      <w:r>
        <w:tab/>
      </w:r>
      <w:r w:rsidR="002E6B79" w:rsidRPr="00905817">
        <w:rPr>
          <w:position w:val="-104"/>
        </w:rPr>
        <w:object w:dxaOrig="4540" w:dyaOrig="2079" w14:anchorId="29DFFB30">
          <v:shape id="_x0000_i2510" type="#_x0000_t75" style="width:226.85pt;height:103.9pt" o:ole="">
            <v:imagedata r:id="rId2991" o:title=""/>
          </v:shape>
          <o:OLEObject Type="Embed" ProgID="Equation.DSMT4" ShapeID="_x0000_i2510" DrawAspect="Content" ObjectID="_1493626534" r:id="rId2992"/>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rsidR="004F1C97">
        <w:instrText>.</w:instrText>
      </w:r>
      <w:r w:rsidR="00827503">
        <w:fldChar w:fldCharType="begin"/>
      </w:r>
      <w:r w:rsidR="00827503">
        <w:instrText xml:space="preserve"> SEQ MTEqn \c \* Arabic \* MERGEFORMAT </w:instrText>
      </w:r>
      <w:r w:rsidR="00827503">
        <w:fldChar w:fldCharType="separate"/>
      </w:r>
      <w:ins w:id="2560" w:author="rawlins" w:date="2015-05-19T17:23:00Z">
        <w:r w:rsidR="00D3178E">
          <w:rPr>
            <w:noProof/>
          </w:rPr>
          <w:instrText>110</w:instrText>
        </w:r>
      </w:ins>
      <w:ins w:id="2561" w:author="Gerard" w:date="2015-05-06T12:49:00Z">
        <w:del w:id="2562" w:author="rawlins" w:date="2015-05-19T16:10:00Z">
          <w:r w:rsidR="00E3755C" w:rsidDel="00752FD5">
            <w:rPr>
              <w:noProof/>
            </w:rPr>
            <w:delInstrText>105</w:delInstrText>
          </w:r>
        </w:del>
      </w:ins>
      <w:del w:id="2563" w:author="rawlins" w:date="2015-05-19T16:10:00Z">
        <w:r w:rsidR="00567B45" w:rsidDel="00752FD5">
          <w:rPr>
            <w:noProof/>
          </w:rPr>
          <w:delInstrText>84</w:delInstrText>
        </w:r>
      </w:del>
      <w:r w:rsidR="00827503">
        <w:rPr>
          <w:noProof/>
        </w:rPr>
        <w:fldChar w:fldCharType="end"/>
      </w:r>
      <w:r w:rsidR="004F1C97">
        <w:instrText>)</w:instrText>
      </w:r>
      <w:r w:rsidR="004F1C97">
        <w:fldChar w:fldCharType="end"/>
      </w:r>
    </w:p>
    <w:p w14:paraId="27A9325B" w14:textId="6DE2D718" w:rsidR="006B0F68" w:rsidRDefault="00172AE7" w:rsidP="00973DC5">
      <w:r w:rsidRPr="00172AE7">
        <w:t xml:space="preserve">where </w:t>
      </w:r>
      <w:r w:rsidR="00905817" w:rsidRPr="00905817">
        <w:rPr>
          <w:position w:val="-12"/>
        </w:rPr>
        <w:object w:dxaOrig="1200" w:dyaOrig="360" w14:anchorId="24475545">
          <v:shape id="_x0000_i2511" type="#_x0000_t75" style="width:59.75pt;height:19pt" o:ole="">
            <v:imagedata r:id="rId2993" o:title=""/>
          </v:shape>
          <o:OLEObject Type="Embed" ProgID="Equation.DSMT4" ShapeID="_x0000_i2511" DrawAspect="Content" ObjectID="_1493626535" r:id="rId2994"/>
        </w:object>
      </w:r>
      <w:r w:rsidRPr="00172AE7">
        <w:t xml:space="preserve"> is a function that reduces to the equilibrium</w:t>
      </w:r>
      <w:r>
        <w:t xml:space="preserve"> </w:t>
      </w:r>
      <w:r w:rsidRPr="00172AE7">
        <w:t>constant of the reversible reaction at chemical equilibrium (when</w:t>
      </w:r>
      <w:r>
        <w:t xml:space="preserve"> </w:t>
      </w:r>
      <w:r w:rsidR="00905817" w:rsidRPr="00905817">
        <w:rPr>
          <w:position w:val="-10"/>
        </w:rPr>
        <w:object w:dxaOrig="580" w:dyaOrig="380" w14:anchorId="439E58B7">
          <v:shape id="_x0000_i2512" type="#_x0000_t75" style="width:29.2pt;height:19pt" o:ole="">
            <v:imagedata r:id="rId2995" o:title=""/>
          </v:shape>
          <o:OLEObject Type="Embed" ProgID="Equation.DSMT4" ShapeID="_x0000_i2512" DrawAspect="Content" ObjectID="_1493626536" r:id="rId2996"/>
        </w:object>
      </w:r>
      <w:r w:rsidRPr="00172AE7">
        <w:t>).</w:t>
      </w:r>
      <w:r>
        <w:t xml:space="preserve">  Constitutive relations for the specific forward and reverse reaction rates, </w:t>
      </w:r>
      <w:r w:rsidR="00905817" w:rsidRPr="00905817">
        <w:rPr>
          <w:position w:val="-16"/>
        </w:rPr>
        <w:object w:dxaOrig="1280" w:dyaOrig="440" w14:anchorId="6B31DA8F">
          <v:shape id="_x0000_i2513" type="#_x0000_t75" style="width:63.85pt;height:21.75pt" o:ole="">
            <v:imagedata r:id="rId2997" o:title=""/>
          </v:shape>
          <o:OLEObject Type="Embed" ProgID="Equation.DSMT4" ShapeID="_x0000_i2513" DrawAspect="Content" ObjectID="_1493626537" r:id="rId2998"/>
        </w:object>
      </w:r>
      <w:r>
        <w:t xml:space="preserve"> and </w:t>
      </w:r>
      <w:r w:rsidR="00905817" w:rsidRPr="00905817">
        <w:rPr>
          <w:position w:val="-16"/>
        </w:rPr>
        <w:object w:dxaOrig="1260" w:dyaOrig="440" w14:anchorId="4406667F">
          <v:shape id="_x0000_i2514" type="#_x0000_t75" style="width:63.15pt;height:21.75pt" o:ole="">
            <v:imagedata r:id="rId2999" o:title=""/>
          </v:shape>
          <o:OLEObject Type="Embed" ProgID="Equation.DSMT4" ShapeID="_x0000_i2514" DrawAspect="Content" ObjectID="_1493626538" r:id="rId3000"/>
        </w:object>
      </w:r>
      <w:r w:rsidR="005927E3">
        <w:t xml:space="preserve"> respectively,</w:t>
      </w:r>
      <w:r>
        <w:t xml:space="preserve"> must also be provided.</w:t>
      </w:r>
    </w:p>
    <w:p w14:paraId="20FD9FEE" w14:textId="77777777" w:rsidR="006B0F68" w:rsidRDefault="006B0F68" w:rsidP="00973DC5"/>
    <w:p w14:paraId="3CED4341" w14:textId="77777777" w:rsidR="005927E3" w:rsidRPr="006B0F68" w:rsidRDefault="00DC2E62" w:rsidP="00F75A04">
      <w:pPr>
        <w:pStyle w:val="Heading3"/>
      </w:pPr>
      <w:bookmarkStart w:id="2564" w:name="_Toc289032617"/>
      <w:r>
        <w:t>Michaelis-Menten</w:t>
      </w:r>
      <w:bookmarkEnd w:id="2564"/>
    </w:p>
    <w:p w14:paraId="7539EDA0" w14:textId="77777777" w:rsidR="00DC2E62" w:rsidRDefault="00DC2E62" w:rsidP="00F75A04">
      <w:r>
        <w:t>Michaelis-Menten is a model for enzyme kinetics as represented by the reactions</w:t>
      </w:r>
    </w:p>
    <w:p w14:paraId="4A5E0B3C" w14:textId="448BC708" w:rsidR="00DC2E62" w:rsidRDefault="00DC2E62" w:rsidP="00DC2E62">
      <w:pPr>
        <w:pStyle w:val="MTDisplayEquation"/>
      </w:pPr>
      <w:r>
        <w:tab/>
      </w:r>
      <w:r w:rsidR="00905817" w:rsidRPr="00905817">
        <w:rPr>
          <w:position w:val="-8"/>
        </w:rPr>
        <w:object w:dxaOrig="2480" w:dyaOrig="340" w14:anchorId="5D6391DA">
          <v:shape id="_x0000_i2515" type="#_x0000_t75" style="width:124.3pt;height:17pt" o:ole="">
            <v:imagedata r:id="rId3001" o:title=""/>
          </v:shape>
          <o:OLEObject Type="Embed" ProgID="Equation.DSMT4" ShapeID="_x0000_i2515" DrawAspect="Content" ObjectID="_1493626539" r:id="rId3002"/>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bookmarkStart w:id="2565" w:name="ZEqnNum645113"/>
      <w:r w:rsidR="004F1C97">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rsidR="004F1C97">
        <w:instrText>.</w:instrText>
      </w:r>
      <w:r w:rsidR="00827503">
        <w:fldChar w:fldCharType="begin"/>
      </w:r>
      <w:r w:rsidR="00827503">
        <w:instrText xml:space="preserve"> SEQ MTEqn \c \* Arabic \* MERGEFORMAT </w:instrText>
      </w:r>
      <w:r w:rsidR="00827503">
        <w:fldChar w:fldCharType="separate"/>
      </w:r>
      <w:ins w:id="2566" w:author="rawlins" w:date="2015-05-19T17:23:00Z">
        <w:r w:rsidR="00D3178E">
          <w:rPr>
            <w:noProof/>
          </w:rPr>
          <w:instrText>111</w:instrText>
        </w:r>
      </w:ins>
      <w:ins w:id="2567" w:author="Gerard" w:date="2015-05-06T12:49:00Z">
        <w:del w:id="2568" w:author="rawlins" w:date="2015-05-19T16:10:00Z">
          <w:r w:rsidR="00E3755C" w:rsidDel="00752FD5">
            <w:rPr>
              <w:noProof/>
            </w:rPr>
            <w:delInstrText>106</w:delInstrText>
          </w:r>
        </w:del>
      </w:ins>
      <w:del w:id="2569" w:author="rawlins" w:date="2015-05-19T16:10:00Z">
        <w:r w:rsidR="00567B45" w:rsidDel="00752FD5">
          <w:rPr>
            <w:noProof/>
          </w:rPr>
          <w:delInstrText>85</w:delInstrText>
        </w:r>
      </w:del>
      <w:r w:rsidR="00827503">
        <w:rPr>
          <w:noProof/>
        </w:rPr>
        <w:fldChar w:fldCharType="end"/>
      </w:r>
      <w:r w:rsidR="004F1C97">
        <w:instrText>)</w:instrText>
      </w:r>
      <w:bookmarkEnd w:id="2565"/>
      <w:r w:rsidR="004F1C97">
        <w:fldChar w:fldCharType="end"/>
      </w:r>
    </w:p>
    <w:p w14:paraId="14E1DD3C" w14:textId="4EC85379" w:rsidR="00DC2E62" w:rsidRDefault="00DC2E62" w:rsidP="00DC2E62">
      <w:pPr>
        <w:pStyle w:val="NormalWeb"/>
        <w:spacing w:before="0" w:beforeAutospacing="0" w:after="0" w:afterAutospacing="0"/>
      </w:pPr>
      <w:r>
        <w:t xml:space="preserve">where </w:t>
      </w:r>
      <w:r w:rsidR="00905817" w:rsidRPr="00905817">
        <w:rPr>
          <w:position w:val="-4"/>
        </w:rPr>
        <w:object w:dxaOrig="279" w:dyaOrig="300" w14:anchorId="221F2612">
          <v:shape id="_x0000_i2516" type="#_x0000_t75" style="width:14.25pt;height:14.95pt" o:ole="">
            <v:imagedata r:id="rId3003" o:title=""/>
          </v:shape>
          <o:OLEObject Type="Embed" ProgID="Equation.DSMT4" ShapeID="_x0000_i2516" DrawAspect="Content" ObjectID="_1493626540" r:id="rId3004"/>
        </w:object>
      </w:r>
      <w:r>
        <w:t xml:space="preserve"> is the enzyme, </w:t>
      </w:r>
      <w:r w:rsidR="00905817" w:rsidRPr="00905817">
        <w:rPr>
          <w:position w:val="-4"/>
        </w:rPr>
        <w:object w:dxaOrig="279" w:dyaOrig="300" w14:anchorId="5636073C">
          <v:shape id="_x0000_i2517" type="#_x0000_t75" style="width:14.25pt;height:14.95pt" o:ole="">
            <v:imagedata r:id="rId3005" o:title=""/>
          </v:shape>
          <o:OLEObject Type="Embed" ProgID="Equation.DSMT4" ShapeID="_x0000_i2517" DrawAspect="Content" ObjectID="_1493626541" r:id="rId3006"/>
        </w:object>
      </w:r>
      <w:r>
        <w:t xml:space="preserve"> is the substrate, </w:t>
      </w:r>
      <w:r w:rsidR="00905817" w:rsidRPr="00905817">
        <w:rPr>
          <w:position w:val="-4"/>
        </w:rPr>
        <w:object w:dxaOrig="340" w:dyaOrig="300" w14:anchorId="235368EF">
          <v:shape id="_x0000_i2518" type="#_x0000_t75" style="width:17pt;height:14.95pt" o:ole="">
            <v:imagedata r:id="rId3007" o:title=""/>
          </v:shape>
          <o:OLEObject Type="Embed" ProgID="Equation.DSMT4" ShapeID="_x0000_i2518" DrawAspect="Content" ObjectID="_1493626542" r:id="rId3008"/>
        </w:object>
      </w:r>
      <w:r>
        <w:t xml:space="preserve"> is the enzyme-substrate complex, and </w:t>
      </w:r>
      <w:r w:rsidR="00905817" w:rsidRPr="00905817">
        <w:rPr>
          <w:position w:val="-4"/>
        </w:rPr>
        <w:object w:dxaOrig="320" w:dyaOrig="300" w14:anchorId="0D911A21">
          <v:shape id="_x0000_i2519" type="#_x0000_t75" style="width:15.6pt;height:14.95pt" o:ole="">
            <v:imagedata r:id="rId3009" o:title=""/>
          </v:shape>
          <o:OLEObject Type="Embed" ProgID="Equation.DSMT4" ShapeID="_x0000_i2519" DrawAspect="Content" ObjectID="_1493626543" r:id="rId3010"/>
        </w:object>
      </w:r>
      <w:r w:rsidR="00973DC5">
        <w:t xml:space="preserve"> </w:t>
      </w:r>
      <w:r>
        <w:t xml:space="preserve">is the product.  The molar mass supply </w:t>
      </w:r>
      <w:r w:rsidR="00905817" w:rsidRPr="00905817">
        <w:rPr>
          <w:position w:val="-6"/>
        </w:rPr>
        <w:object w:dxaOrig="279" w:dyaOrig="320" w14:anchorId="43A5046A">
          <v:shape id="_x0000_i2520" type="#_x0000_t75" style="width:14.25pt;height:15.6pt" o:ole="">
            <v:imagedata r:id="rId3011" o:title=""/>
          </v:shape>
          <o:OLEObject Type="Embed" ProgID="Equation.DSMT4" ShapeID="_x0000_i2520" DrawAspect="Content" ObjectID="_1493626544" r:id="rId3012"/>
        </w:object>
      </w:r>
      <w:r>
        <w:t xml:space="preserve"> producing </w:t>
      </w:r>
      <w:r w:rsidR="00905817" w:rsidRPr="00905817">
        <w:rPr>
          <w:position w:val="-4"/>
        </w:rPr>
        <w:object w:dxaOrig="320" w:dyaOrig="300" w14:anchorId="286624DA">
          <v:shape id="_x0000_i2521" type="#_x0000_t75" style="width:15.6pt;height:14.95pt" o:ole="">
            <v:imagedata r:id="rId3013" o:title=""/>
          </v:shape>
          <o:OLEObject Type="Embed" ProgID="Equation.DSMT4" ShapeID="_x0000_i2521" DrawAspect="Content" ObjectID="_1493626545" r:id="rId3014"/>
        </w:object>
      </w:r>
      <w:r>
        <w:t xml:space="preserve"> is related to the concentration of the substrate </w:t>
      </w:r>
      <w:r w:rsidR="00905817" w:rsidRPr="00905817">
        <w:rPr>
          <w:position w:val="-4"/>
        </w:rPr>
        <w:object w:dxaOrig="279" w:dyaOrig="300" w14:anchorId="75E6EC24">
          <v:shape id="_x0000_i2522" type="#_x0000_t75" style="width:14.25pt;height:14.95pt" o:ole="">
            <v:imagedata r:id="rId3015" o:title=""/>
          </v:shape>
          <o:OLEObject Type="Embed" ProgID="Equation.DSMT4" ShapeID="_x0000_i2522" DrawAspect="Content" ObjectID="_1493626546" r:id="rId3016"/>
        </w:object>
      </w:r>
      <w:r>
        <w:t xml:space="preserve"> via</w:t>
      </w:r>
    </w:p>
    <w:p w14:paraId="37F0F182" w14:textId="14531827" w:rsidR="00DC2E62" w:rsidRDefault="00DC2E62" w:rsidP="00DC2E62">
      <w:pPr>
        <w:pStyle w:val="MTDisplayEquation"/>
      </w:pPr>
      <w:r>
        <w:tab/>
      </w:r>
      <w:r w:rsidR="004E16D2" w:rsidRPr="00905817">
        <w:rPr>
          <w:position w:val="-30"/>
        </w:rPr>
        <w:object w:dxaOrig="1320" w:dyaOrig="720" w14:anchorId="7497C7CF">
          <v:shape id="_x0000_i2523" type="#_x0000_t75" style="width:66.55pt;height:36.7pt" o:ole="">
            <v:imagedata r:id="rId3017" o:title=""/>
          </v:shape>
          <o:OLEObject Type="Embed" ProgID="Equation.DSMT4" ShapeID="_x0000_i2523" DrawAspect="Content" ObjectID="_1493626547" r:id="rId3018"/>
        </w:object>
      </w:r>
      <w:r w:rsidR="00737925">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rsidR="004F1C97">
        <w:instrText>.</w:instrText>
      </w:r>
      <w:r w:rsidR="00827503">
        <w:fldChar w:fldCharType="begin"/>
      </w:r>
      <w:r w:rsidR="00827503">
        <w:instrText xml:space="preserve"> SEQ MTEqn \c \* Arabic \* MERGEFORMAT </w:instrText>
      </w:r>
      <w:r w:rsidR="00827503">
        <w:fldChar w:fldCharType="separate"/>
      </w:r>
      <w:ins w:id="2570" w:author="rawlins" w:date="2015-05-19T17:23:00Z">
        <w:r w:rsidR="00D3178E">
          <w:rPr>
            <w:noProof/>
          </w:rPr>
          <w:instrText>112</w:instrText>
        </w:r>
      </w:ins>
      <w:ins w:id="2571" w:author="Gerard" w:date="2015-05-06T12:49:00Z">
        <w:del w:id="2572" w:author="rawlins" w:date="2015-05-19T16:10:00Z">
          <w:r w:rsidR="00E3755C" w:rsidDel="00752FD5">
            <w:rPr>
              <w:noProof/>
            </w:rPr>
            <w:delInstrText>107</w:delInstrText>
          </w:r>
        </w:del>
      </w:ins>
      <w:del w:id="2573" w:author="rawlins" w:date="2015-05-19T16:10:00Z">
        <w:r w:rsidR="00567B45" w:rsidDel="00752FD5">
          <w:rPr>
            <w:noProof/>
          </w:rPr>
          <w:delInstrText>86</w:delInstrText>
        </w:r>
      </w:del>
      <w:r w:rsidR="00827503">
        <w:rPr>
          <w:noProof/>
        </w:rPr>
        <w:fldChar w:fldCharType="end"/>
      </w:r>
      <w:r w:rsidR="004F1C97">
        <w:instrText>)</w:instrText>
      </w:r>
      <w:r w:rsidR="004F1C97">
        <w:fldChar w:fldCharType="end"/>
      </w:r>
    </w:p>
    <w:p w14:paraId="316DD03C" w14:textId="7B1C65A7" w:rsidR="00DC2E62" w:rsidRDefault="00DC2E62" w:rsidP="00DC2E62">
      <w:pPr>
        <w:pStyle w:val="NormalWeb"/>
        <w:spacing w:before="0" w:beforeAutospacing="0" w:after="0" w:afterAutospacing="0"/>
      </w:pPr>
      <w:r>
        <w:t xml:space="preserve">where </w:t>
      </w:r>
      <w:r w:rsidR="00905817" w:rsidRPr="00905817">
        <w:rPr>
          <w:position w:val="-12"/>
        </w:rPr>
        <w:object w:dxaOrig="440" w:dyaOrig="360" w14:anchorId="5FA2D12F">
          <v:shape id="_x0000_i2524" type="#_x0000_t75" style="width:21.75pt;height:19pt" o:ole="">
            <v:imagedata r:id="rId3019" o:title=""/>
          </v:shape>
          <o:OLEObject Type="Embed" ProgID="Equation.DSMT4" ShapeID="_x0000_i2524" DrawAspect="Content" ObjectID="_1493626548" r:id="rId3020"/>
        </w:object>
      </w:r>
      <w:r>
        <w:t xml:space="preserve"> is the maximum rate achieved by the system, at maximum (saturating) substrate concentrations. </w:t>
      </w:r>
      <w:r w:rsidR="00905817" w:rsidRPr="00905817">
        <w:rPr>
          <w:position w:val="-12"/>
        </w:rPr>
        <w:object w:dxaOrig="360" w:dyaOrig="360" w14:anchorId="4E6E3C0A">
          <v:shape id="_x0000_i2525" type="#_x0000_t75" style="width:19pt;height:19pt" o:ole="">
            <v:imagedata r:id="rId3021" o:title=""/>
          </v:shape>
          <o:OLEObject Type="Embed" ProgID="Equation.DSMT4" ShapeID="_x0000_i2525" DrawAspect="Content" ObjectID="_1493626549" r:id="rId3022"/>
        </w:object>
      </w:r>
      <w:r>
        <w:t xml:space="preserve"> is the substrate concentration at which the reaction rate is half of </w:t>
      </w:r>
      <w:r w:rsidR="00905817" w:rsidRPr="00905817">
        <w:rPr>
          <w:position w:val="-12"/>
        </w:rPr>
        <w:object w:dxaOrig="440" w:dyaOrig="360" w14:anchorId="0D48C35A">
          <v:shape id="_x0000_i2526" type="#_x0000_t75" style="width:21.75pt;height:19pt" o:ole="">
            <v:imagedata r:id="rId3023" o:title=""/>
          </v:shape>
          <o:OLEObject Type="Embed" ProgID="Equation.DSMT4" ShapeID="_x0000_i2526" DrawAspect="Content" ObjectID="_1493626550" r:id="rId3024"/>
        </w:object>
      </w:r>
      <w:r>
        <w:t>.</w:t>
      </w:r>
    </w:p>
    <w:p w14:paraId="5CDA56A0" w14:textId="77777777" w:rsidR="00DC2E62" w:rsidRDefault="00DC2E62" w:rsidP="00F75A04"/>
    <w:p w14:paraId="3F3A273E" w14:textId="77777777" w:rsidR="00DC2E62" w:rsidRDefault="00DC2E62" w:rsidP="00F75A04">
      <w:r>
        <w:t>This relation may be derived by applying the law of mass action to the two reactions in</w:t>
      </w:r>
      <w:r w:rsidR="004F1C97">
        <w:t xml:space="preserve"> </w:t>
      </w:r>
      <w:r w:rsidR="004F1C97">
        <w:fldChar w:fldCharType="begin"/>
      </w:r>
      <w:r w:rsidR="004F1C97">
        <w:instrText xml:space="preserve"> GOTOBUTTON ZEqnNum645113  \* MERGEFORMAT </w:instrText>
      </w:r>
      <w:r w:rsidR="00827503">
        <w:fldChar w:fldCharType="begin"/>
      </w:r>
      <w:r w:rsidR="00827503">
        <w:instrText xml:space="preserve"> REF ZEqnNum645113 \* Charformat \! \* MERGEFORMAT </w:instrText>
      </w:r>
      <w:r w:rsidR="00827503">
        <w:fldChar w:fldCharType="separate"/>
      </w:r>
      <w:ins w:id="2574" w:author="rawlins" w:date="2015-05-19T17:23:00Z">
        <w:r w:rsidR="00D3178E">
          <w:instrText>(5.111)</w:instrText>
        </w:r>
      </w:ins>
      <w:ins w:id="2575" w:author="Gerard" w:date="2015-05-06T12:49:00Z">
        <w:del w:id="2576" w:author="rawlins" w:date="2015-05-19T16:10:00Z">
          <w:r w:rsidR="00E3755C" w:rsidDel="00752FD5">
            <w:delInstrText>(5.106)</w:delInstrText>
          </w:r>
        </w:del>
      </w:ins>
      <w:del w:id="2577" w:author="rawlins" w:date="2015-05-19T16:10:00Z">
        <w:r w:rsidR="00567B45" w:rsidDel="00752FD5">
          <w:delInstrText>(5.85)</w:delInstrText>
        </w:r>
      </w:del>
      <w:r w:rsidR="00827503">
        <w:fldChar w:fldCharType="end"/>
      </w:r>
      <w:r w:rsidR="004F1C97">
        <w:fldChar w:fldCharType="end"/>
      </w:r>
      <w:r>
        <w:t xml:space="preserve">. under the simplifying assumption that the reversible reaction between the </w:t>
      </w:r>
      <w:r>
        <w:lastRenderedPageBreak/>
        <w:t>enzyme and substrate reaches steady state much faster than the subsequent forward reaction forming the product. If the first and second reactions are denoted by subscripts 1 and 2, respectively, the law of mass action for the first (reversible) and second (forwar) reaction produces</w:t>
      </w:r>
    </w:p>
    <w:p w14:paraId="35005DAD" w14:textId="65E5EC21" w:rsidR="00DC2E62" w:rsidRDefault="00DC2E62" w:rsidP="00DC2E62">
      <w:pPr>
        <w:pStyle w:val="MTDisplayEquation"/>
      </w:pPr>
      <w:r>
        <w:tab/>
      </w:r>
      <w:r w:rsidR="00905817" w:rsidRPr="00905817">
        <w:rPr>
          <w:position w:val="-34"/>
        </w:rPr>
        <w:object w:dxaOrig="3360" w:dyaOrig="800" w14:anchorId="59024465">
          <v:shape id="_x0000_i2527" type="#_x0000_t75" style="width:168.45pt;height:40.1pt" o:ole="">
            <v:imagedata r:id="rId3025" o:title=""/>
          </v:shape>
          <o:OLEObject Type="Embed" ProgID="Equation.DSMT4" ShapeID="_x0000_i2527" DrawAspect="Content" ObjectID="_1493626551" r:id="rId3026"/>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rsidR="004F1C97">
        <w:instrText>.</w:instrText>
      </w:r>
      <w:r w:rsidR="00827503">
        <w:fldChar w:fldCharType="begin"/>
      </w:r>
      <w:r w:rsidR="00827503">
        <w:instrText xml:space="preserve"> SEQ MTEqn \c \* Arabic \* MERGEFORMAT </w:instrText>
      </w:r>
      <w:r w:rsidR="00827503">
        <w:fldChar w:fldCharType="separate"/>
      </w:r>
      <w:ins w:id="2578" w:author="rawlins" w:date="2015-05-19T17:23:00Z">
        <w:r w:rsidR="00D3178E">
          <w:rPr>
            <w:noProof/>
          </w:rPr>
          <w:instrText>113</w:instrText>
        </w:r>
      </w:ins>
      <w:ins w:id="2579" w:author="Gerard" w:date="2015-05-06T12:49:00Z">
        <w:del w:id="2580" w:author="rawlins" w:date="2015-05-19T16:10:00Z">
          <w:r w:rsidR="00E3755C" w:rsidDel="00752FD5">
            <w:rPr>
              <w:noProof/>
            </w:rPr>
            <w:delInstrText>108</w:delInstrText>
          </w:r>
        </w:del>
      </w:ins>
      <w:del w:id="2581" w:author="rawlins" w:date="2015-05-19T16:10:00Z">
        <w:r w:rsidR="00567B45" w:rsidDel="00752FD5">
          <w:rPr>
            <w:noProof/>
          </w:rPr>
          <w:delInstrText>87</w:delInstrText>
        </w:r>
      </w:del>
      <w:r w:rsidR="00827503">
        <w:rPr>
          <w:noProof/>
        </w:rPr>
        <w:fldChar w:fldCharType="end"/>
      </w:r>
      <w:r w:rsidR="004F1C97">
        <w:instrText>)</w:instrText>
      </w:r>
      <w:r w:rsidR="004F1C97">
        <w:fldChar w:fldCharType="end"/>
      </w:r>
    </w:p>
    <w:p w14:paraId="6A167BC1" w14:textId="12BA351B" w:rsidR="00DC2E62" w:rsidRDefault="00DC2E62" w:rsidP="00F75A04">
      <w:r>
        <w:t xml:space="preserve">The total enzyme concentration remains constant at </w:t>
      </w:r>
      <w:r w:rsidR="00905817" w:rsidRPr="00905817">
        <w:rPr>
          <w:position w:val="-12"/>
        </w:rPr>
        <w:object w:dxaOrig="1180" w:dyaOrig="380" w14:anchorId="33289D74">
          <v:shape id="_x0000_i2528" type="#_x0000_t75" style="width:59.1pt;height:19pt" o:ole="">
            <v:imagedata r:id="rId3027" o:title=""/>
          </v:shape>
          <o:OLEObject Type="Embed" ProgID="Equation.DSMT4" ShapeID="_x0000_i2528" DrawAspect="Content" ObjectID="_1493626552" r:id="rId3028"/>
        </w:object>
      </w:r>
      <w:r>
        <w:t>, so that</w:t>
      </w:r>
      <w:r w:rsidR="00905817" w:rsidRPr="00905817">
        <w:rPr>
          <w:position w:val="-16"/>
        </w:rPr>
        <w:object w:dxaOrig="2840" w:dyaOrig="440" w14:anchorId="70F6DCE4">
          <v:shape id="_x0000_i2529" type="#_x0000_t75" style="width:141.95pt;height:21.75pt" o:ole="">
            <v:imagedata r:id="rId3029" o:title=""/>
          </v:shape>
          <o:OLEObject Type="Embed" ProgID="Equation.DSMT4" ShapeID="_x0000_i2529" DrawAspect="Content" ObjectID="_1493626553" r:id="rId3030"/>
        </w:object>
      </w:r>
      <w:r>
        <w:t>. If we now assume that the first reaction equilibrates much faster</w:t>
      </w:r>
    </w:p>
    <w:p w14:paraId="7B968702" w14:textId="3B81C279" w:rsidR="00DC2E62" w:rsidRDefault="00DC2E62" w:rsidP="00DC2E62">
      <w:pPr>
        <w:pStyle w:val="NormalWeb"/>
        <w:spacing w:before="0" w:beforeAutospacing="0" w:after="0" w:afterAutospacing="0"/>
      </w:pPr>
      <w:r>
        <w:t xml:space="preserve">than the second, then </w:t>
      </w:r>
      <w:r w:rsidR="00905817" w:rsidRPr="00905817">
        <w:rPr>
          <w:position w:val="-12"/>
        </w:rPr>
        <w:object w:dxaOrig="639" w:dyaOrig="400" w14:anchorId="1D51316A">
          <v:shape id="_x0000_i2530" type="#_x0000_t75" style="width:30.55pt;height:19.7pt" o:ole="">
            <v:imagedata r:id="rId3031" o:title=""/>
          </v:shape>
          <o:OLEObject Type="Embed" ProgID="Equation.DSMT4" ShapeID="_x0000_i2530" DrawAspect="Content" ObjectID="_1493626554" r:id="rId3032"/>
        </w:object>
      </w:r>
      <w:r>
        <w:t>, in which case</w:t>
      </w:r>
    </w:p>
    <w:p w14:paraId="58C64725" w14:textId="68040989" w:rsidR="00DC2E62" w:rsidRDefault="00DC2E62" w:rsidP="00DC2E62">
      <w:pPr>
        <w:pStyle w:val="MTDisplayEquation"/>
      </w:pPr>
      <w:r>
        <w:tab/>
      </w:r>
      <w:r w:rsidR="00905817" w:rsidRPr="00905817">
        <w:rPr>
          <w:position w:val="-30"/>
        </w:rPr>
        <w:object w:dxaOrig="1340" w:dyaOrig="720" w14:anchorId="65A296AA">
          <v:shape id="_x0000_i2531" type="#_x0000_t75" style="width:67.25pt;height:36.7pt" o:ole="">
            <v:imagedata r:id="rId3033" o:title=""/>
          </v:shape>
          <o:OLEObject Type="Embed" ProgID="Equation.DSMT4" ShapeID="_x0000_i2531" DrawAspect="Content" ObjectID="_1493626555" r:id="rId3034"/>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rsidR="004F1C97">
        <w:instrText>.</w:instrText>
      </w:r>
      <w:r w:rsidR="00827503">
        <w:fldChar w:fldCharType="begin"/>
      </w:r>
      <w:r w:rsidR="00827503">
        <w:instrText xml:space="preserve"> SEQ MTEqn \c \* Arabic \* MERGEFORMAT </w:instrText>
      </w:r>
      <w:r w:rsidR="00827503">
        <w:fldChar w:fldCharType="separate"/>
      </w:r>
      <w:ins w:id="2582" w:author="rawlins" w:date="2015-05-19T17:23:00Z">
        <w:r w:rsidR="00D3178E">
          <w:rPr>
            <w:noProof/>
          </w:rPr>
          <w:instrText>114</w:instrText>
        </w:r>
      </w:ins>
      <w:ins w:id="2583" w:author="Gerard" w:date="2015-05-06T12:49:00Z">
        <w:del w:id="2584" w:author="rawlins" w:date="2015-05-19T16:10:00Z">
          <w:r w:rsidR="00E3755C" w:rsidDel="00752FD5">
            <w:rPr>
              <w:noProof/>
            </w:rPr>
            <w:delInstrText>109</w:delInstrText>
          </w:r>
        </w:del>
      </w:ins>
      <w:del w:id="2585" w:author="rawlins" w:date="2015-05-19T16:10:00Z">
        <w:r w:rsidR="00567B45" w:rsidDel="00752FD5">
          <w:rPr>
            <w:noProof/>
          </w:rPr>
          <w:delInstrText>88</w:delInstrText>
        </w:r>
      </w:del>
      <w:r w:rsidR="00827503">
        <w:rPr>
          <w:noProof/>
        </w:rPr>
        <w:fldChar w:fldCharType="end"/>
      </w:r>
      <w:r w:rsidR="004F1C97">
        <w:instrText>)</w:instrText>
      </w:r>
      <w:r w:rsidR="004F1C97">
        <w:fldChar w:fldCharType="end"/>
      </w:r>
    </w:p>
    <w:p w14:paraId="49A4342D" w14:textId="1BBB6273" w:rsidR="00DC2E62" w:rsidRDefault="00DC2E62" w:rsidP="00F75A04">
      <w:r>
        <w:t xml:space="preserve">where </w:t>
      </w:r>
      <w:r w:rsidR="00905817" w:rsidRPr="00905817">
        <w:rPr>
          <w:position w:val="-12"/>
        </w:rPr>
        <w:object w:dxaOrig="1340" w:dyaOrig="360" w14:anchorId="685F600C">
          <v:shape id="_x0000_i2532" type="#_x0000_t75" style="width:67.25pt;height:19pt" o:ole="">
            <v:imagedata r:id="rId3035" o:title=""/>
          </v:shape>
          <o:OLEObject Type="Embed" ProgID="Equation.DSMT4" ShapeID="_x0000_i2532" DrawAspect="Content" ObjectID="_1493626556" r:id="rId3036"/>
        </w:object>
      </w:r>
      <w:r>
        <w:t>. Then,</w:t>
      </w:r>
    </w:p>
    <w:p w14:paraId="3B72851B" w14:textId="4081D490" w:rsidR="00DC2E62" w:rsidRDefault="00DC2E62" w:rsidP="00DC2E62">
      <w:pPr>
        <w:pStyle w:val="MTDisplayEquation"/>
      </w:pPr>
      <w:r>
        <w:tab/>
      </w:r>
      <w:r w:rsidR="00905817" w:rsidRPr="00905817">
        <w:rPr>
          <w:position w:val="-30"/>
        </w:rPr>
        <w:object w:dxaOrig="1320" w:dyaOrig="720" w14:anchorId="10C0D1DE">
          <v:shape id="_x0000_i2533" type="#_x0000_t75" style="width:65.9pt;height:36.7pt" o:ole="">
            <v:imagedata r:id="rId3037" o:title=""/>
          </v:shape>
          <o:OLEObject Type="Embed" ProgID="Equation.DSMT4" ShapeID="_x0000_i2533" DrawAspect="Content" ObjectID="_1493626557" r:id="rId3038"/>
        </w:object>
      </w:r>
    </w:p>
    <w:p w14:paraId="33691FB8" w14:textId="3AD9E3F8" w:rsidR="00DC2E62" w:rsidRDefault="00DC2E62" w:rsidP="00F75A04">
      <w:r>
        <w:t xml:space="preserve">where </w:t>
      </w:r>
      <w:r w:rsidR="00905817" w:rsidRPr="00905817">
        <w:rPr>
          <w:position w:val="-12"/>
        </w:rPr>
        <w:object w:dxaOrig="1180" w:dyaOrig="380" w14:anchorId="079EB525">
          <v:shape id="_x0000_i2534" type="#_x0000_t75" style="width:59.1pt;height:19pt" o:ole="">
            <v:imagedata r:id="rId3039" o:title=""/>
          </v:shape>
          <o:OLEObject Type="Embed" ProgID="Equation.DSMT4" ShapeID="_x0000_i2534" DrawAspect="Content" ObjectID="_1493626558" r:id="rId3040"/>
        </w:object>
      </w:r>
      <w:r>
        <w:t xml:space="preserve"> represents the maximum value of </w:t>
      </w:r>
      <w:r w:rsidR="00905817" w:rsidRPr="00905817">
        <w:rPr>
          <w:position w:val="-12"/>
        </w:rPr>
        <w:object w:dxaOrig="279" w:dyaOrig="400" w14:anchorId="3A22F28E">
          <v:shape id="_x0000_i2535" type="#_x0000_t75" style="width:14.25pt;height:19.7pt" o:ole="">
            <v:imagedata r:id="rId3041" o:title=""/>
          </v:shape>
          <o:OLEObject Type="Embed" ProgID="Equation.DSMT4" ShapeID="_x0000_i2535" DrawAspect="Content" ObjectID="_1493626559" r:id="rId3042"/>
        </w:object>
      </w:r>
      <w:r>
        <w:t xml:space="preserve">, when </w:t>
      </w:r>
      <w:r w:rsidR="00905817" w:rsidRPr="00905817">
        <w:rPr>
          <w:position w:val="-12"/>
        </w:rPr>
        <w:object w:dxaOrig="880" w:dyaOrig="380" w14:anchorId="6D42F49D">
          <v:shape id="_x0000_i2536" type="#_x0000_t75" style="width:44.15pt;height:19pt" o:ole="">
            <v:imagedata r:id="rId3043" o:title=""/>
          </v:shape>
          <o:OLEObject Type="Embed" ProgID="Equation.DSMT4" ShapeID="_x0000_i2536" DrawAspect="Content" ObjectID="_1493626560" r:id="rId3044"/>
        </w:object>
      </w:r>
      <w:r>
        <w:t xml:space="preserve">. In practice, choosing </w:t>
      </w:r>
      <w:r w:rsidR="00905817" w:rsidRPr="00905817">
        <w:rPr>
          <w:position w:val="-12"/>
        </w:rPr>
        <w:object w:dxaOrig="980" w:dyaOrig="360" w14:anchorId="5E5C3ADC">
          <v:shape id="_x0000_i2537" type="#_x0000_t75" style="width:49.6pt;height:19pt" o:ole="">
            <v:imagedata r:id="rId3045" o:title=""/>
          </v:shape>
          <o:OLEObject Type="Embed" ProgID="Equation.DSMT4" ShapeID="_x0000_i2537" DrawAspect="Content" ObjectID="_1493626561" r:id="rId3046"/>
        </w:object>
      </w:r>
      <w:r>
        <w:t xml:space="preserve"> can produce the desired effect.</w:t>
      </w:r>
    </w:p>
    <w:p w14:paraId="62F2B78C" w14:textId="77777777" w:rsidR="006B0F68" w:rsidRDefault="006B0F68" w:rsidP="006B0F68"/>
    <w:p w14:paraId="147870AB" w14:textId="77777777" w:rsidR="00A315BC" w:rsidRDefault="00A315BC" w:rsidP="00F75A04">
      <w:pPr>
        <w:pStyle w:val="Heading2"/>
      </w:pPr>
      <w:bookmarkStart w:id="2586" w:name="_Toc289032618"/>
      <w:r>
        <w:t>Specific Reaction Rate</w:t>
      </w:r>
      <w:bookmarkEnd w:id="2586"/>
    </w:p>
    <w:p w14:paraId="6B871ECB" w14:textId="3CEE1DE8" w:rsidR="00781A7B" w:rsidRDefault="00781A7B" w:rsidP="00781A7B">
      <w:r>
        <w:t xml:space="preserve">Specific reaction rate constitutive equations </w:t>
      </w:r>
      <w:r w:rsidRPr="00B27FE9">
        <w:t xml:space="preserve">provide </w:t>
      </w:r>
      <w:r>
        <w:t xml:space="preserve">a relation for </w:t>
      </w:r>
      <w:r w:rsidR="00905817" w:rsidRPr="00905817">
        <w:rPr>
          <w:position w:val="-6"/>
        </w:rPr>
        <w:object w:dxaOrig="200" w:dyaOrig="279" w14:anchorId="38607532">
          <v:shape id="_x0000_i2538" type="#_x0000_t75" style="width:10.2pt;height:14.25pt" o:ole="">
            <v:imagedata r:id="rId3047" o:title=""/>
          </v:shape>
          <o:OLEObject Type="Embed" ProgID="Equation.DSMT4" ShapeID="_x0000_i2538" DrawAspect="Content" ObjectID="_1493626562" r:id="rId3048"/>
        </w:object>
      </w:r>
      <w:r>
        <w:t xml:space="preserve"> as </w:t>
      </w:r>
      <w:r w:rsidRPr="00B27FE9">
        <w:t xml:space="preserve">a function of </w:t>
      </w:r>
      <w:r>
        <w:t xml:space="preserve">solid matrix </w:t>
      </w:r>
      <w:r w:rsidRPr="00B27FE9">
        <w:t>strain</w:t>
      </w:r>
      <w:r>
        <w:t xml:space="preserve"> and the concentrations of solid-bound molecular species</w:t>
      </w:r>
      <w:r w:rsidRPr="00B27FE9">
        <w:t>.</w:t>
      </w:r>
    </w:p>
    <w:p w14:paraId="39B5474F" w14:textId="77777777" w:rsidR="008462BD" w:rsidRDefault="008462BD" w:rsidP="00781A7B"/>
    <w:p w14:paraId="7A7D7B63" w14:textId="77777777" w:rsidR="00781A7B" w:rsidRDefault="00781A7B" w:rsidP="00F75A04">
      <w:pPr>
        <w:pStyle w:val="Heading3"/>
      </w:pPr>
      <w:bookmarkStart w:id="2587" w:name="_Toc289032619"/>
      <w:r>
        <w:t>Constant Specific Reaction Rate</w:t>
      </w:r>
      <w:bookmarkEnd w:id="2587"/>
    </w:p>
    <w:p w14:paraId="3AF36F10" w14:textId="500EB137" w:rsidR="00781A7B" w:rsidRDefault="00781A7B" w:rsidP="00781A7B">
      <w:r>
        <w:t xml:space="preserve">For this material model, </w:t>
      </w:r>
      <w:r w:rsidR="00905817" w:rsidRPr="00905817">
        <w:rPr>
          <w:position w:val="-6"/>
        </w:rPr>
        <w:object w:dxaOrig="200" w:dyaOrig="279" w14:anchorId="15DE47A7">
          <v:shape id="_x0000_i2539" type="#_x0000_t75" style="width:10.2pt;height:14.25pt" o:ole="">
            <v:imagedata r:id="rId3049" o:title=""/>
          </v:shape>
          <o:OLEObject Type="Embed" ProgID="Equation.DSMT4" ShapeID="_x0000_i2539" DrawAspect="Content" ObjectID="_1493626563" r:id="rId3050"/>
        </w:object>
      </w:r>
      <w:r>
        <w:t xml:space="preserve"> is constant.</w:t>
      </w:r>
    </w:p>
    <w:p w14:paraId="27F89A72" w14:textId="77777777" w:rsidR="00781A7B" w:rsidRDefault="00781A7B" w:rsidP="00781A7B"/>
    <w:p w14:paraId="0749D4E5" w14:textId="77777777" w:rsidR="00781A7B" w:rsidRDefault="00781A7B" w:rsidP="00F75A04">
      <w:pPr>
        <w:pStyle w:val="Heading3"/>
      </w:pPr>
      <w:bookmarkStart w:id="2588" w:name="_Toc289032620"/>
      <w:r>
        <w:t>Huiskes Remodeling</w:t>
      </w:r>
      <w:bookmarkEnd w:id="2588"/>
    </w:p>
    <w:p w14:paraId="367901A0" w14:textId="77777777" w:rsidR="00781A7B" w:rsidRDefault="00781A7B">
      <w:r>
        <w:t>For this material, the specific reaction rate depends on the deviation of the specific strain energy from a threshold value,</w:t>
      </w:r>
    </w:p>
    <w:p w14:paraId="5B4025F3" w14:textId="3BBEA70B" w:rsidR="00781A7B" w:rsidRDefault="00781A7B" w:rsidP="00781A7B">
      <w:pPr>
        <w:pStyle w:val="MTDisplayEquation"/>
      </w:pPr>
      <w:r>
        <w:tab/>
      </w:r>
      <w:r w:rsidR="004E16D2" w:rsidRPr="00905817">
        <w:rPr>
          <w:position w:val="-38"/>
        </w:rPr>
        <w:object w:dxaOrig="3400" w:dyaOrig="820" w14:anchorId="704E872D">
          <v:shape id="_x0000_i2540" type="#_x0000_t75" style="width:170.5pt;height:41.45pt" o:ole="">
            <v:imagedata r:id="rId3051" o:title=""/>
          </v:shape>
          <o:OLEObject Type="Embed" ProgID="Equation.DSMT4" ShapeID="_x0000_i2540" DrawAspect="Content" ObjectID="_1493626564" r:id="rId3052"/>
        </w:object>
      </w:r>
      <w:r w:rsidR="00DB2A2C">
        <w:t>,</w:t>
      </w:r>
      <w:r w:rsidR="00A32FD3">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827503">
        <w:fldChar w:fldCharType="begin"/>
      </w:r>
      <w:r w:rsidR="00827503">
        <w:instrText xml:space="preserve"> SEQ MTSec \c \* Arabic \* MERGEFORMAT </w:instrText>
      </w:r>
      <w:r w:rsidR="00827503">
        <w:fldChar w:fldCharType="separate"/>
      </w:r>
      <w:r w:rsidR="00D3178E">
        <w:rPr>
          <w:noProof/>
        </w:rPr>
        <w:instrText>5</w:instrText>
      </w:r>
      <w:r w:rsidR="00827503">
        <w:rPr>
          <w:noProof/>
        </w:rPr>
        <w:fldChar w:fldCharType="end"/>
      </w:r>
      <w:r w:rsidR="004F1C97">
        <w:instrText>.</w:instrText>
      </w:r>
      <w:r w:rsidR="00827503">
        <w:fldChar w:fldCharType="begin"/>
      </w:r>
      <w:r w:rsidR="00827503">
        <w:instrText xml:space="preserve"> SEQ MTEqn \c \* Arabic \* MERGEFORMAT </w:instrText>
      </w:r>
      <w:r w:rsidR="00827503">
        <w:fldChar w:fldCharType="separate"/>
      </w:r>
      <w:ins w:id="2589" w:author="rawlins" w:date="2015-05-19T17:23:00Z">
        <w:r w:rsidR="00D3178E">
          <w:rPr>
            <w:noProof/>
          </w:rPr>
          <w:instrText>115</w:instrText>
        </w:r>
      </w:ins>
      <w:ins w:id="2590" w:author="Gerard" w:date="2015-05-06T12:49:00Z">
        <w:del w:id="2591" w:author="rawlins" w:date="2015-05-19T16:10:00Z">
          <w:r w:rsidR="00E3755C" w:rsidDel="00752FD5">
            <w:rPr>
              <w:noProof/>
            </w:rPr>
            <w:delInstrText>110</w:delInstrText>
          </w:r>
        </w:del>
      </w:ins>
      <w:del w:id="2592" w:author="rawlins" w:date="2015-05-19T16:10:00Z">
        <w:r w:rsidR="00567B45" w:rsidDel="00752FD5">
          <w:rPr>
            <w:noProof/>
          </w:rPr>
          <w:delInstrText>89</w:delInstrText>
        </w:r>
      </w:del>
      <w:r w:rsidR="00827503">
        <w:rPr>
          <w:noProof/>
        </w:rPr>
        <w:fldChar w:fldCharType="end"/>
      </w:r>
      <w:r w:rsidR="004F1C97">
        <w:instrText>)</w:instrText>
      </w:r>
      <w:r w:rsidR="004F1C97">
        <w:fldChar w:fldCharType="end"/>
      </w:r>
    </w:p>
    <w:p w14:paraId="46FCB86A" w14:textId="4E55AF04" w:rsidR="00781A7B" w:rsidRDefault="00781A7B" w:rsidP="00781A7B">
      <w:r>
        <w:t xml:space="preserve">where </w:t>
      </w:r>
      <w:r w:rsidR="00905817" w:rsidRPr="00905817">
        <w:rPr>
          <w:position w:val="-4"/>
        </w:rPr>
        <w:object w:dxaOrig="240" w:dyaOrig="260" w14:anchorId="25248762">
          <v:shape id="_x0000_i2541" type="#_x0000_t75" style="width:12.25pt;height:12.9pt" o:ole="">
            <v:imagedata r:id="rId3053" o:title=""/>
          </v:shape>
          <o:OLEObject Type="Embed" ProgID="Equation.DSMT4" ShapeID="_x0000_i2541" DrawAspect="Content" ObjectID="_1493626565" r:id="rId3054"/>
        </w:object>
      </w:r>
      <w:r>
        <w:t xml:space="preserve"> is a constant, </w:t>
      </w:r>
      <w:r w:rsidR="00905817" w:rsidRPr="00905817">
        <w:rPr>
          <w:position w:val="-12"/>
        </w:rPr>
        <w:object w:dxaOrig="360" w:dyaOrig="360" w14:anchorId="5FE5806E">
          <v:shape id="_x0000_i2542" type="#_x0000_t75" style="width:19pt;height:19pt" o:ole="">
            <v:imagedata r:id="rId3055" o:title=""/>
          </v:shape>
          <o:OLEObject Type="Embed" ProgID="Equation.DSMT4" ShapeID="_x0000_i2542" DrawAspect="Content" ObjectID="_1493626566" r:id="rId3056"/>
        </w:object>
      </w:r>
      <w:r>
        <w:t xml:space="preserve"> is the strain energy density of the solid, </w:t>
      </w:r>
      <w:r w:rsidR="00905817" w:rsidRPr="00905817">
        <w:rPr>
          <w:position w:val="-12"/>
        </w:rPr>
        <w:object w:dxaOrig="300" w:dyaOrig="380" w14:anchorId="1A866E5D">
          <v:shape id="_x0000_i2543" type="#_x0000_t75" style="width:14.95pt;height:19pt" o:ole="">
            <v:imagedata r:id="rId3057" o:title=""/>
          </v:shape>
          <o:OLEObject Type="Embed" ProgID="Equation.DSMT4" ShapeID="_x0000_i2543" DrawAspect="Content" ObjectID="_1493626567" r:id="rId3058"/>
        </w:object>
      </w:r>
      <w:r>
        <w:t xml:space="preserve"> is the referential mass density of the solid, </w:t>
      </w:r>
      <w:r w:rsidR="00905817" w:rsidRPr="00905817">
        <w:rPr>
          <w:position w:val="-12"/>
        </w:rPr>
        <w:object w:dxaOrig="300" w:dyaOrig="360" w14:anchorId="357F894C">
          <v:shape id="_x0000_i2544" type="#_x0000_t75" style="width:14.95pt;height:19pt" o:ole="">
            <v:imagedata r:id="rId3059" o:title=""/>
          </v:shape>
          <o:OLEObject Type="Embed" ProgID="Equation.DSMT4" ShapeID="_x0000_i2544" DrawAspect="Content" ObjectID="_1493626568" r:id="rId3060"/>
        </w:object>
      </w:r>
      <w:r>
        <w:t xml:space="preserve"> is the threshold value for the specific strain energy.  In this relation, </w:t>
      </w:r>
      <w:r w:rsidR="00905817" w:rsidRPr="00905817">
        <w:rPr>
          <w:position w:val="-6"/>
        </w:rPr>
        <w:object w:dxaOrig="940" w:dyaOrig="279" w14:anchorId="17082F0B">
          <v:shape id="_x0000_i2545" type="#_x0000_t75" style="width:47.55pt;height:14.25pt" o:ole="">
            <v:imagedata r:id="rId3061" o:title=""/>
          </v:shape>
          <o:OLEObject Type="Embed" ProgID="Equation.DSMT4" ShapeID="_x0000_i2545" DrawAspect="Content" ObjectID="_1493626569" r:id="rId3062"/>
        </w:object>
      </w:r>
      <w:r>
        <w:t xml:space="preserve"> is </w:t>
      </w:r>
      <w:r w:rsidR="00A32FD3">
        <w:t xml:space="preserve">evaluated from the solid deformation and </w:t>
      </w:r>
      <w:r w:rsidR="00905817" w:rsidRPr="00905817">
        <w:rPr>
          <w:position w:val="-12"/>
        </w:rPr>
        <w:object w:dxaOrig="300" w:dyaOrig="380" w14:anchorId="4AC64A60">
          <v:shape id="_x0000_i2546" type="#_x0000_t75" style="width:14.95pt;height:19pt" o:ole="">
            <v:imagedata r:id="rId3063" o:title=""/>
          </v:shape>
          <o:OLEObject Type="Embed" ProgID="Equation.DSMT4" ShapeID="_x0000_i2546" DrawAspect="Content" ObjectID="_1493626570" r:id="rId3064"/>
        </w:object>
      </w:r>
      <w:r w:rsidR="00A32FD3">
        <w:t xml:space="preserve"> is evaluated from</w:t>
      </w:r>
      <w:r w:rsidR="004F1C97">
        <w:t xml:space="preserve"> </w:t>
      </w:r>
      <w:r w:rsidR="004F1C97">
        <w:fldChar w:fldCharType="begin"/>
      </w:r>
      <w:r w:rsidR="004F1C97">
        <w:instrText xml:space="preserve"> GOTOBUTTON ZEqnNum766291  \* MERGEFORMAT </w:instrText>
      </w:r>
      <w:r w:rsidR="00827503">
        <w:fldChar w:fldCharType="begin"/>
      </w:r>
      <w:r w:rsidR="00827503">
        <w:instrText xml:space="preserve"> REF ZEqnNum766291 \* Charformat \! \* MERGEFORMAT </w:instrText>
      </w:r>
      <w:r w:rsidR="00827503">
        <w:fldChar w:fldCharType="separate"/>
      </w:r>
      <w:r w:rsidR="00D3178E">
        <w:instrText>(2.151)</w:instrText>
      </w:r>
      <w:r w:rsidR="00827503">
        <w:fldChar w:fldCharType="end"/>
      </w:r>
      <w:r w:rsidR="004F1C97">
        <w:fldChar w:fldCharType="end"/>
      </w:r>
      <w:r w:rsidR="00A32FD3">
        <w:t>.</w:t>
      </w:r>
    </w:p>
    <w:p w14:paraId="683B8BE1" w14:textId="77777777" w:rsidR="00781A7B" w:rsidRPr="00781A7B" w:rsidRDefault="00781A7B" w:rsidP="00781A7B"/>
    <w:p w14:paraId="4F721A9E" w14:textId="77777777" w:rsidR="008C7882" w:rsidRDefault="008C7882" w:rsidP="008C7882">
      <w:pPr>
        <w:pStyle w:val="Heading1"/>
      </w:pPr>
      <w:r>
        <w:br w:type="page"/>
      </w:r>
      <w:bookmarkStart w:id="2593" w:name="_Ref300826013"/>
      <w:bookmarkStart w:id="2594" w:name="_Toc289032621"/>
      <w:r>
        <w:lastRenderedPageBreak/>
        <w:t>Contact and Coupling</w:t>
      </w:r>
      <w:bookmarkEnd w:id="2593"/>
      <w:bookmarkEnd w:id="2594"/>
    </w:p>
    <w:p w14:paraId="6773FE1B" w14:textId="77777777" w:rsidR="008C7882" w:rsidRDefault="008C7882" w:rsidP="008C7882">
      <w:r>
        <w:t>FEBio allows the user to connect the different parts of the model in various ways. Deformable parts can be connected to rigid bodies. Deformable objects can be brought in contact with each other. Rigid bodies can be connected with rigid joints. This chapter describes the different ways to couple parts together.</w:t>
      </w:r>
      <w:r>
        <w:fldChar w:fldCharType="begin"/>
      </w:r>
      <w:r>
        <w:instrText xml:space="preserve"> MACROBUTTON MTEditEquationSection2 </w:instrText>
      </w:r>
      <w:r w:rsidRPr="00653022">
        <w:rPr>
          <w:rStyle w:val="MTEquationSection"/>
        </w:rPr>
        <w:instrText>Equation Section (Next)</w:instrText>
      </w:r>
      <w:r w:rsidR="008735F1">
        <w:fldChar w:fldCharType="begin"/>
      </w:r>
      <w:r w:rsidR="008735F1">
        <w:instrText xml:space="preserve"> SEQ MTEqn \r \h \* MERGEFORMAT </w:instrText>
      </w:r>
      <w:r w:rsidR="008735F1">
        <w:fldChar w:fldCharType="end"/>
      </w:r>
      <w:r w:rsidR="008735F1">
        <w:fldChar w:fldCharType="begin"/>
      </w:r>
      <w:r w:rsidR="008735F1">
        <w:instrText xml:space="preserve"> SEQ MTSec \h \* MERGEFORMAT </w:instrText>
      </w:r>
      <w:r w:rsidR="008735F1">
        <w:fldChar w:fldCharType="end"/>
      </w:r>
      <w:r>
        <w:fldChar w:fldCharType="end"/>
      </w:r>
    </w:p>
    <w:p w14:paraId="67E8426C" w14:textId="77777777" w:rsidR="008C7882" w:rsidRDefault="008C7882" w:rsidP="008C7882">
      <w:pPr>
        <w:pStyle w:val="Heading2"/>
      </w:pPr>
      <w:bookmarkStart w:id="2595" w:name="_Toc289032622"/>
      <w:r>
        <w:t>Rigid-Deformable Coupling</w:t>
      </w:r>
      <w:bookmarkEnd w:id="2595"/>
    </w:p>
    <w:p w14:paraId="544929A9" w14:textId="131B4339" w:rsidR="008C7882" w:rsidRDefault="008C7882" w:rsidP="008C7882">
      <w:r>
        <w:t xml:space="preserve">In FEBio deformable </w:t>
      </w:r>
      <w:r w:rsidR="00C20024">
        <w:t xml:space="preserve">bodies </w:t>
      </w:r>
      <w:r>
        <w:t>can be coupled with rigid bodies. The coupling requires a modification of the global stiffness matrix</w:t>
      </w:r>
      <w:r w:rsidR="00C20024">
        <w:t xml:space="preserve"> and residual vector</w:t>
      </w:r>
      <w:r>
        <w:t xml:space="preserve">. Additionally, degrees of freedom need to be introduced for the rigid bodies </w:t>
      </w:r>
      <w:r>
        <w:fldChar w:fldCharType="begin"/>
      </w:r>
      <w:r w:rsidR="001763A3">
        <w:instrText xml:space="preserve"> ADDIN EN.CITE &lt;EndNote&gt;&lt;Cite&gt;&lt;Author&gt;Maker&lt;/Author&gt;&lt;Year&gt;1995&lt;/Year&gt;&lt;RecNum&gt;5&lt;/RecNum&gt;&lt;DisplayText&gt;[48]&lt;/DisplayText&gt;&lt;record&gt;&lt;rec-number&gt;5&lt;/rec-number&gt;&lt;foreign-keys&gt;&lt;key app="EN" db-id="fwxrfwzd5wwavcepe9epdeevxdsd2fftswrx" timestamp="0"&gt;5&lt;/key&gt;&lt;/foreign-keys&gt;&lt;ref-type name="Journal Article"&gt;17&lt;/ref-type&gt;&lt;contributors&gt;&lt;authors&gt;&lt;author&gt;Maker, B. N.&lt;/author&gt;&lt;/authors&gt;&lt;/contributors&gt;&lt;titles&gt;&lt;title&gt;Rigid bodies for metal forming analysis with NIKE3D&lt;/title&gt;&lt;secondary-title&gt;University of California, Lawrence Livermore Lab Rept&lt;/secondary-title&gt;&lt;/titles&gt;&lt;pages&gt;1-8&lt;/pages&gt;&lt;volume&gt;UCRL-JC-119862&lt;/volume&gt;&lt;dates&gt;&lt;year&gt;1995&lt;/year&gt;&lt;/dates&gt;&lt;urls&gt;&lt;/urls&gt;&lt;/record&gt;&lt;/Cite&gt;&lt;/EndNote&gt;</w:instrText>
      </w:r>
      <w:r>
        <w:fldChar w:fldCharType="separate"/>
      </w:r>
      <w:r w:rsidR="001763A3">
        <w:rPr>
          <w:noProof/>
        </w:rPr>
        <w:t>[</w:t>
      </w:r>
      <w:hyperlink w:anchor="_ENREF_48" w:tooltip="Maker, 1995 #5" w:history="1">
        <w:r w:rsidR="00214E15">
          <w:rPr>
            <w:noProof/>
          </w:rPr>
          <w:t>48</w:t>
        </w:r>
      </w:hyperlink>
      <w:r w:rsidR="001763A3">
        <w:rPr>
          <w:noProof/>
        </w:rPr>
        <w:t>]</w:t>
      </w:r>
      <w:r>
        <w:fldChar w:fldCharType="end"/>
      </w:r>
      <w:r>
        <w:t xml:space="preserve">. This section describes the coupling between rigid and deformable bodies. </w:t>
      </w:r>
    </w:p>
    <w:p w14:paraId="15D01EF9" w14:textId="77777777" w:rsidR="008C7882" w:rsidRDefault="008C7882" w:rsidP="008C7882">
      <w:pPr>
        <w:pStyle w:val="Heading3"/>
      </w:pPr>
      <w:bookmarkStart w:id="2596" w:name="_Toc289032623"/>
      <w:r>
        <w:t>Kinematics</w:t>
      </w:r>
      <w:bookmarkEnd w:id="2596"/>
    </w:p>
    <w:p w14:paraId="6C41037B" w14:textId="77777777" w:rsidR="008C7882" w:rsidRDefault="008C7882" w:rsidP="008C7882">
      <w:r>
        <w:t xml:space="preserve">The position vector </w:t>
      </w:r>
      <w:r w:rsidRPr="00653022">
        <w:rPr>
          <w:b/>
        </w:rPr>
        <w:t>x</w:t>
      </w:r>
      <w:r>
        <w:t xml:space="preserve"> </w:t>
      </w:r>
      <w:r w:rsidRPr="00653022">
        <w:t>of</w:t>
      </w:r>
      <w:r>
        <w:t xml:space="preserve"> a finite element node may be denoted as,</w:t>
      </w:r>
    </w:p>
    <w:p w14:paraId="152F7B66" w14:textId="3A6A0FE5" w:rsidR="008C7882" w:rsidRDefault="008C7882" w:rsidP="008C7882">
      <w:pPr>
        <w:pStyle w:val="MTDisplayEquation"/>
      </w:pPr>
      <w:r>
        <w:tab/>
      </w:r>
      <w:r w:rsidR="00905817" w:rsidRPr="00905817">
        <w:rPr>
          <w:position w:val="-6"/>
        </w:rPr>
        <w:object w:dxaOrig="960" w:dyaOrig="279" w14:anchorId="4211D9AF">
          <v:shape id="_x0000_i2547" type="#_x0000_t75" style="width:47.55pt;height:14.25pt" o:ole="">
            <v:imagedata r:id="rId3065" o:title=""/>
          </v:shape>
          <o:OLEObject Type="Embed" ProgID="Equation.DSMT4" ShapeID="_x0000_i2547" DrawAspect="Content" ObjectID="_1493626571" r:id="rId306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1</w:instrText>
      </w:r>
      <w:r w:rsidR="00827503">
        <w:rPr>
          <w:noProof/>
        </w:rPr>
        <w:fldChar w:fldCharType="end"/>
      </w:r>
      <w:r>
        <w:instrText>)</w:instrText>
      </w:r>
      <w:r>
        <w:fldChar w:fldCharType="end"/>
      </w:r>
    </w:p>
    <w:p w14:paraId="599DB951" w14:textId="77777777" w:rsidR="008C7882" w:rsidRDefault="008C7882" w:rsidP="008C7882">
      <w:r>
        <w:t xml:space="preserve">where </w:t>
      </w:r>
      <w:r>
        <w:rPr>
          <w:b/>
        </w:rPr>
        <w:t>X</w:t>
      </w:r>
      <w:r>
        <w:t xml:space="preserve"> is the initial position of the node and </w:t>
      </w:r>
      <w:r>
        <w:rPr>
          <w:b/>
        </w:rPr>
        <w:t>u</w:t>
      </w:r>
      <w:r>
        <w:t xml:space="preserve"> the displacement vector. If this node is connected to a rigid body the position can alternatively be written as,</w:t>
      </w:r>
    </w:p>
    <w:p w14:paraId="12DB3A49" w14:textId="4847A3C3" w:rsidR="008C7882" w:rsidRDefault="008C7882" w:rsidP="008C7882">
      <w:pPr>
        <w:pStyle w:val="MTDisplayEquation"/>
      </w:pPr>
      <w:r>
        <w:tab/>
      </w:r>
      <w:r w:rsidR="00905817" w:rsidRPr="00905817">
        <w:rPr>
          <w:position w:val="-6"/>
        </w:rPr>
        <w:object w:dxaOrig="880" w:dyaOrig="240" w14:anchorId="2B2935B6">
          <v:shape id="_x0000_i2548" type="#_x0000_t75" style="width:44.15pt;height:12.25pt" o:ole="">
            <v:imagedata r:id="rId3067" o:title=""/>
          </v:shape>
          <o:OLEObject Type="Embed" ProgID="Equation.DSMT4" ShapeID="_x0000_i2548" DrawAspect="Content" ObjectID="_1493626572" r:id="rId306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597" w:name="ZEqnNum969798"/>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2</w:instrText>
      </w:r>
      <w:r w:rsidR="00827503">
        <w:rPr>
          <w:noProof/>
        </w:rPr>
        <w:fldChar w:fldCharType="end"/>
      </w:r>
      <w:r>
        <w:instrText>)</w:instrText>
      </w:r>
      <w:bookmarkEnd w:id="2597"/>
      <w:r>
        <w:fldChar w:fldCharType="end"/>
      </w:r>
    </w:p>
    <w:p w14:paraId="7F57BE89" w14:textId="10BA7C68" w:rsidR="008C7882" w:rsidRDefault="008C7882" w:rsidP="008C7882">
      <w:r>
        <w:t xml:space="preserve">where </w:t>
      </w:r>
      <w:r>
        <w:rPr>
          <w:b/>
        </w:rPr>
        <w:t>r</w:t>
      </w:r>
      <w:r>
        <w:t xml:space="preserve"> is the current position of the center of mass of the rigid body and </w:t>
      </w:r>
      <w:r>
        <w:rPr>
          <w:b/>
        </w:rPr>
        <w:t>a</w:t>
      </w:r>
      <w:r>
        <w:t xml:space="preserve"> is the relative position of the node to the center of mass. The vector </w:t>
      </w:r>
      <w:r>
        <w:rPr>
          <w:b/>
        </w:rPr>
        <w:t>a</w:t>
      </w:r>
      <w:r>
        <w:t xml:space="preserve"> may be written in terms of its initial value </w:t>
      </w:r>
      <w:r w:rsidR="00905817" w:rsidRPr="00905817">
        <w:rPr>
          <w:position w:val="-12"/>
        </w:rPr>
        <w:object w:dxaOrig="260" w:dyaOrig="360" w14:anchorId="1DC1982E">
          <v:shape id="_x0000_i2549" type="#_x0000_t75" style="width:12.9pt;height:19pt" o:ole="">
            <v:imagedata r:id="rId3069" o:title=""/>
          </v:shape>
          <o:OLEObject Type="Embed" ProgID="Equation.DSMT4" ShapeID="_x0000_i2549" DrawAspect="Content" ObjectID="_1493626573" r:id="rId3070"/>
        </w:object>
      </w:r>
      <w:r>
        <w:t xml:space="preserve"> in the undeformed state and a rotation matrix,</w:t>
      </w:r>
    </w:p>
    <w:p w14:paraId="64357A90" w14:textId="35E07DBA" w:rsidR="008C7882" w:rsidRDefault="008C7882" w:rsidP="008C7882">
      <w:pPr>
        <w:pStyle w:val="MTDisplayEquation"/>
      </w:pPr>
      <w:r>
        <w:tab/>
      </w:r>
      <w:r w:rsidR="00905817" w:rsidRPr="00905817">
        <w:rPr>
          <w:position w:val="-12"/>
        </w:rPr>
        <w:object w:dxaOrig="820" w:dyaOrig="360" w14:anchorId="0F608DC1">
          <v:shape id="_x0000_i2550" type="#_x0000_t75" style="width:41.45pt;height:19pt" o:ole="">
            <v:imagedata r:id="rId3071" o:title=""/>
          </v:shape>
          <o:OLEObject Type="Embed" ProgID="Equation.DSMT4" ShapeID="_x0000_i2550" DrawAspect="Content" ObjectID="_1493626574" r:id="rId307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3</w:instrText>
      </w:r>
      <w:r w:rsidR="00827503">
        <w:rPr>
          <w:noProof/>
        </w:rPr>
        <w:fldChar w:fldCharType="end"/>
      </w:r>
      <w:r>
        <w:instrText>)</w:instrText>
      </w:r>
      <w:r>
        <w:fldChar w:fldCharType="end"/>
      </w:r>
    </w:p>
    <w:p w14:paraId="72ABDC9F" w14:textId="77777777" w:rsidR="008C7882" w:rsidRDefault="008C7882" w:rsidP="008C7882">
      <w:r>
        <w:t xml:space="preserve">In an incremental displacement formulation equation </w:t>
      </w:r>
      <w:r>
        <w:fldChar w:fldCharType="begin"/>
      </w:r>
      <w:r>
        <w:instrText xml:space="preserve"> GOTOBUTTON ZEqnNum969798  \* MERGEFORMAT </w:instrText>
      </w:r>
      <w:r w:rsidR="00827503">
        <w:fldChar w:fldCharType="begin"/>
      </w:r>
      <w:r w:rsidR="00827503">
        <w:instrText xml:space="preserve"> REF ZEqnNum969798 \! \* MERGEFORMAT </w:instrText>
      </w:r>
      <w:r w:rsidR="00827503">
        <w:fldChar w:fldCharType="separate"/>
      </w:r>
      <w:r w:rsidR="00D3178E">
        <w:instrText>(6.2)</w:instrText>
      </w:r>
      <w:r w:rsidR="00827503">
        <w:fldChar w:fldCharType="end"/>
      </w:r>
      <w:r>
        <w:fldChar w:fldCharType="end"/>
      </w:r>
      <w:r>
        <w:t xml:space="preserve"> must be linearized:</w:t>
      </w:r>
    </w:p>
    <w:p w14:paraId="463BB8B2" w14:textId="56318486" w:rsidR="008C7882" w:rsidRDefault="008C7882" w:rsidP="008C7882">
      <w:pPr>
        <w:pStyle w:val="MTDisplayEquation"/>
      </w:pPr>
      <w:r>
        <w:tab/>
      </w:r>
      <w:r w:rsidR="00905817" w:rsidRPr="00905817">
        <w:rPr>
          <w:position w:val="-12"/>
        </w:rPr>
        <w:object w:dxaOrig="1620" w:dyaOrig="360" w14:anchorId="32358ACD">
          <v:shape id="_x0000_i2551" type="#_x0000_t75" style="width:80.85pt;height:19pt" o:ole="">
            <v:imagedata r:id="rId3073" o:title=""/>
          </v:shape>
          <o:OLEObject Type="Embed" ProgID="Equation.DSMT4" ShapeID="_x0000_i2551" DrawAspect="Content" ObjectID="_1493626575" r:id="rId307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4</w:instrText>
      </w:r>
      <w:r w:rsidR="00827503">
        <w:rPr>
          <w:noProof/>
        </w:rPr>
        <w:fldChar w:fldCharType="end"/>
      </w:r>
      <w:r>
        <w:instrText>)</w:instrText>
      </w:r>
      <w:r>
        <w:fldChar w:fldCharType="end"/>
      </w:r>
    </w:p>
    <w:p w14:paraId="7C296518" w14:textId="77777777" w:rsidR="008C7882" w:rsidRDefault="008C7882" w:rsidP="008C7882">
      <w:r>
        <w:t>where the linearization of the rotation matrix can be expressed in a more convenient form,</w:t>
      </w:r>
    </w:p>
    <w:p w14:paraId="5B184127" w14:textId="609CEBD0" w:rsidR="008C7882" w:rsidRDefault="008C7882" w:rsidP="008C7882">
      <w:pPr>
        <w:pStyle w:val="MTDisplayEquation"/>
      </w:pPr>
      <w:r>
        <w:tab/>
      </w:r>
      <w:r w:rsidR="00905817" w:rsidRPr="00905817">
        <w:rPr>
          <w:position w:val="-8"/>
        </w:rPr>
        <w:object w:dxaOrig="1040" w:dyaOrig="320" w14:anchorId="6951D090">
          <v:shape id="_x0000_i2552" type="#_x0000_t75" style="width:52.3pt;height:15.6pt" o:ole="">
            <v:imagedata r:id="rId3075" o:title=""/>
          </v:shape>
          <o:OLEObject Type="Embed" ProgID="Equation.DSMT4" ShapeID="_x0000_i2552" DrawAspect="Content" ObjectID="_1493626576" r:id="rId307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w:instrText>
      </w:r>
      <w:r w:rsidR="00827503">
        <w:instrText xml:space="preserve">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5</w:instrText>
      </w:r>
      <w:r w:rsidR="00827503">
        <w:rPr>
          <w:noProof/>
        </w:rPr>
        <w:fldChar w:fldCharType="end"/>
      </w:r>
      <w:r>
        <w:instrText>)</w:instrText>
      </w:r>
      <w:r>
        <w:fldChar w:fldCharType="end"/>
      </w:r>
    </w:p>
    <w:p w14:paraId="4C8863B0" w14:textId="294817CA" w:rsidR="008C7882" w:rsidRDefault="008C7882" w:rsidP="008C7882">
      <w:r>
        <w:t>Here is</w:t>
      </w:r>
      <w:r w:rsidR="00905817" w:rsidRPr="00905817">
        <w:rPr>
          <w:position w:val="-14"/>
        </w:rPr>
        <w:object w:dxaOrig="2140" w:dyaOrig="400" w14:anchorId="0B666347">
          <v:shape id="_x0000_i2553" type="#_x0000_t75" style="width:107.3pt;height:19.7pt" o:ole="">
            <v:imagedata r:id="rId3077" o:title=""/>
          </v:shape>
          <o:OLEObject Type="Embed" ProgID="Equation.DSMT4" ShapeID="_x0000_i2553" DrawAspect="Content" ObjectID="_1493626577" r:id="rId3078"/>
        </w:object>
      </w:r>
      <w:r>
        <w:t xml:space="preserve"> and the matrix </w:t>
      </w:r>
      <w:r w:rsidR="00905817" w:rsidRPr="00905817">
        <w:rPr>
          <w:position w:val="-6"/>
        </w:rPr>
        <w:object w:dxaOrig="200" w:dyaOrig="300" w14:anchorId="34D3C501">
          <v:shape id="_x0000_i2554" type="#_x0000_t75" style="width:10.2pt;height:14.95pt" o:ole="">
            <v:imagedata r:id="rId3079" o:title=""/>
          </v:shape>
          <o:OLEObject Type="Embed" ProgID="Equation.DSMT4" ShapeID="_x0000_i2554" DrawAspect="Content" ObjectID="_1493626578" r:id="rId3080"/>
        </w:object>
      </w:r>
      <w:r>
        <w:t xml:space="preserve"> is</w:t>
      </w:r>
    </w:p>
    <w:p w14:paraId="27652DB5" w14:textId="5BB4BB04" w:rsidR="008C7882" w:rsidRDefault="008C7882" w:rsidP="008C7882">
      <w:pPr>
        <w:pStyle w:val="MTDisplayEquation"/>
      </w:pPr>
      <w:r>
        <w:tab/>
      </w:r>
      <w:r w:rsidR="00905817" w:rsidRPr="00905817">
        <w:rPr>
          <w:position w:val="-50"/>
        </w:rPr>
        <w:object w:dxaOrig="2120" w:dyaOrig="1120" w14:anchorId="3E6D0F0D">
          <v:shape id="_x0000_i2555" type="#_x0000_t75" style="width:106.65pt;height:56.4pt" o:ole="">
            <v:imagedata r:id="rId3081" o:title=""/>
          </v:shape>
          <o:OLEObject Type="Embed" ProgID="Equation.DSMT4" ShapeID="_x0000_i2555" DrawAspect="Content" ObjectID="_1493626579" r:id="rId308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w:instrText>
      </w:r>
      <w:r w:rsidR="00827503">
        <w:instrText xml:space="preserve">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6</w:instrText>
      </w:r>
      <w:r w:rsidR="00827503">
        <w:rPr>
          <w:noProof/>
        </w:rPr>
        <w:fldChar w:fldCharType="end"/>
      </w:r>
      <w:r>
        <w:instrText>)</w:instrText>
      </w:r>
      <w:r>
        <w:fldChar w:fldCharType="end"/>
      </w:r>
    </w:p>
    <w:p w14:paraId="6F973944" w14:textId="77777777" w:rsidR="008C7882" w:rsidRDefault="008C7882" w:rsidP="008C7882">
      <w:r>
        <w:t>For a model containing both deformable and rigid nodes the nodal degrees of freedom may be grouped, and the above expressions used to obtain a condensed set of unknowns:</w:t>
      </w:r>
    </w:p>
    <w:p w14:paraId="177CCE9B" w14:textId="480980B1" w:rsidR="008C7882" w:rsidRDefault="008C7882" w:rsidP="008C7882">
      <w:pPr>
        <w:pStyle w:val="MTDisplayEquation"/>
      </w:pPr>
      <w:r>
        <w:tab/>
      </w:r>
      <w:r w:rsidR="00905817" w:rsidRPr="00905817">
        <w:rPr>
          <w:position w:val="-52"/>
        </w:rPr>
        <w:object w:dxaOrig="3420" w:dyaOrig="1160" w14:anchorId="62304DBC">
          <v:shape id="_x0000_i2556" type="#_x0000_t75" style="width:171.15pt;height:57.75pt" o:ole="">
            <v:imagedata r:id="rId3083" o:title=""/>
          </v:shape>
          <o:OLEObject Type="Embed" ProgID="Equation.DSMT4" ShapeID="_x0000_i2556" DrawAspect="Content" ObjectID="_1493626580" r:id="rId308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7</w:instrText>
      </w:r>
      <w:r w:rsidR="00827503">
        <w:rPr>
          <w:noProof/>
        </w:rPr>
        <w:fldChar w:fldCharType="end"/>
      </w:r>
      <w:r>
        <w:instrText>)</w:instrText>
      </w:r>
      <w:r>
        <w:fldChar w:fldCharType="end"/>
      </w:r>
    </w:p>
    <w:p w14:paraId="2A0ECF2D" w14:textId="77777777" w:rsidR="008C7882" w:rsidRDefault="008C7882" w:rsidP="008C7882">
      <w:r>
        <w:t>Substituting this into the discrete form of the principle of virtual work yields expressions for the condensed finite element stiffness matrix and residual vector for the coupled rigid-deformable system:</w:t>
      </w:r>
    </w:p>
    <w:p w14:paraId="152EB409" w14:textId="537B5B39" w:rsidR="008C7882" w:rsidRDefault="008C7882" w:rsidP="008C7882">
      <w:pPr>
        <w:pStyle w:val="MTDisplayEquation"/>
      </w:pPr>
      <w:r>
        <w:tab/>
      </w:r>
      <w:r w:rsidR="00905817" w:rsidRPr="00905817">
        <w:rPr>
          <w:position w:val="-10"/>
        </w:rPr>
        <w:object w:dxaOrig="3660" w:dyaOrig="360" w14:anchorId="18707759">
          <v:shape id="_x0000_i2557" type="#_x0000_t75" style="width:183.4pt;height:19pt" o:ole="">
            <v:imagedata r:id="rId3085" o:title=""/>
          </v:shape>
          <o:OLEObject Type="Embed" ProgID="Equation.DSMT4" ShapeID="_x0000_i2557" DrawAspect="Content" ObjectID="_1493626581" r:id="rId3086"/>
        </w:object>
      </w:r>
      <w:r w:rsidR="002B217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598" w:name="ZEqnNum184303"/>
      <w:r>
        <w:instrText>(</w:instrText>
      </w:r>
      <w:r w:rsidR="00827503">
        <w:fldChar w:fldCharType="begin"/>
      </w:r>
      <w:r w:rsidR="00827503">
        <w:instrText xml:space="preserve"> SEQ MTSec \c \*</w:instrText>
      </w:r>
      <w:r w:rsidR="00827503">
        <w:instrText xml:space="preserve">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r w:rsidR="00D3178E">
        <w:rPr>
          <w:noProof/>
        </w:rPr>
        <w:instrText>8</w:instrText>
      </w:r>
      <w:r w:rsidR="00827503">
        <w:rPr>
          <w:noProof/>
        </w:rPr>
        <w:fldChar w:fldCharType="end"/>
      </w:r>
      <w:r>
        <w:instrText>)</w:instrText>
      </w:r>
      <w:bookmarkEnd w:id="2598"/>
      <w:r>
        <w:fldChar w:fldCharType="end"/>
      </w:r>
    </w:p>
    <w:p w14:paraId="3BBD8A12" w14:textId="2CE65ABE" w:rsidR="00F96C7B" w:rsidRDefault="00F96C7B" w:rsidP="00F75A04">
      <w:r>
        <w:lastRenderedPageBreak/>
        <w:t xml:space="preserve">Equation </w:t>
      </w:r>
      <w:r>
        <w:fldChar w:fldCharType="begin"/>
      </w:r>
      <w:r>
        <w:instrText xml:space="preserve"> GOTOBUTTON ZEqnNum184303  \* MERGEFORMAT </w:instrText>
      </w:r>
      <w:r w:rsidR="00827503">
        <w:fldChar w:fldCharType="begin"/>
      </w:r>
      <w:r w:rsidR="00827503">
        <w:instrText xml:space="preserve"> REF ZEqnNum184303 \* Charformat \! \* MERGEFORMAT </w:instrText>
      </w:r>
      <w:r w:rsidR="00827503">
        <w:fldChar w:fldCharType="separate"/>
      </w:r>
      <w:r w:rsidR="00D3178E">
        <w:instrText>(6.8)</w:instrText>
      </w:r>
      <w:r w:rsidR="00827503">
        <w:fldChar w:fldCharType="end"/>
      </w:r>
      <w:r>
        <w:fldChar w:fldCharType="end"/>
      </w:r>
      <w:r>
        <w:t xml:space="preserve"> is now solved for the incremental update vector </w:t>
      </w:r>
      <w:r w:rsidR="00905817" w:rsidRPr="00905817">
        <w:rPr>
          <w:position w:val="-6"/>
        </w:rPr>
        <w:object w:dxaOrig="360" w:dyaOrig="279" w14:anchorId="7ECEB75E">
          <v:shape id="_x0000_i2558" type="#_x0000_t75" style="width:19pt;height:14.25pt" o:ole="">
            <v:imagedata r:id="rId3087" o:title=""/>
          </v:shape>
          <o:OLEObject Type="Embed" ProgID="Equation.DSMT4" ShapeID="_x0000_i2558" DrawAspect="Content" ObjectID="_1493626582" r:id="rId3088"/>
        </w:object>
      </w:r>
      <w:r>
        <w:t xml:space="preserve">. The nodal positions of the deformable nodes can now be updated in the usual way. </w:t>
      </w:r>
    </w:p>
    <w:p w14:paraId="7166B558" w14:textId="77777777" w:rsidR="00F96C7B" w:rsidRDefault="00F96C7B" w:rsidP="00F75A04"/>
    <w:p w14:paraId="0C47E4E3" w14:textId="50CA0C1E" w:rsidR="00F96C7B" w:rsidRDefault="00F96C7B">
      <w:pPr>
        <w:pStyle w:val="MTDisplayEquation"/>
      </w:pPr>
      <w:r>
        <w:tab/>
      </w:r>
      <w:r w:rsidR="00905817" w:rsidRPr="00905817">
        <w:rPr>
          <w:position w:val="-12"/>
        </w:rPr>
        <w:object w:dxaOrig="1860" w:dyaOrig="380" w14:anchorId="5CFF30EA">
          <v:shape id="_x0000_i2559" type="#_x0000_t75" style="width:92.4pt;height:19pt" o:ole="">
            <v:imagedata r:id="rId3089" o:title=""/>
          </v:shape>
          <o:OLEObject Type="Embed" ProgID="Equation.DSMT4" ShapeID="_x0000_i2559" DrawAspect="Content" ObjectID="_1493626583" r:id="rId3090"/>
        </w:object>
      </w:r>
      <w:r>
        <w:t xml:space="preserve"> </w:t>
      </w:r>
      <w:r>
        <w:tab/>
      </w:r>
      <w:del w:id="2599" w:author="rawlins" w:date="2015-05-19T17:11:00Z">
        <w:r w:rsidDel="00A671D9">
          <w:fldChar w:fldCharType="begin"/>
        </w:r>
        <w:r w:rsidDel="00A671D9">
          <w:delInstrText xml:space="preserve"> MACROBUTTON MTPlaceRef \* MERGEFORMAT (</w:delInstrText>
        </w:r>
        <w:r w:rsidR="00E62E14" w:rsidDel="00A671D9">
          <w:fldChar w:fldCharType="begin"/>
        </w:r>
        <w:r w:rsidR="00E62E14" w:rsidDel="00A671D9">
          <w:delInstrText xml:space="preserve"> SEQ MTSec \c \* Arabic \* MERGEFORMAT </w:delInstrText>
        </w:r>
        <w:r w:rsidR="00E62E14" w:rsidDel="00A671D9">
          <w:fldChar w:fldCharType="separate"/>
        </w:r>
        <w:r w:rsidR="001A2D84" w:rsidDel="00A671D9">
          <w:rPr>
            <w:noProof/>
          </w:rPr>
          <w:delInstrText>6</w:delInstrText>
        </w:r>
        <w:r w:rsidR="00E62E14" w:rsidDel="00A671D9">
          <w:rPr>
            <w:noProof/>
          </w:rPr>
          <w:fldChar w:fldCharType="end"/>
        </w:r>
        <w:r w:rsidDel="00A671D9">
          <w:delInstrText>.</w:delInstrText>
        </w:r>
        <w:r w:rsidR="00E62E14" w:rsidDel="00A671D9">
          <w:fldChar w:fldCharType="begin"/>
        </w:r>
        <w:r w:rsidR="00E62E14" w:rsidDel="00A671D9">
          <w:delInstrText xml:space="preserve"> SEQ MTEqn \c \* Arabic \* MERGEFORMAT </w:delInstrText>
        </w:r>
        <w:r w:rsidR="00E62E14" w:rsidDel="00A671D9">
          <w:fldChar w:fldCharType="separate"/>
        </w:r>
        <w:r w:rsidR="001A2D84" w:rsidDel="00A671D9">
          <w:rPr>
            <w:noProof/>
          </w:rPr>
          <w:delInstrText>8</w:delInstrText>
        </w:r>
        <w:r w:rsidR="00E62E14" w:rsidDel="00A671D9">
          <w:rPr>
            <w:noProof/>
          </w:rPr>
          <w:fldChar w:fldCharType="end"/>
        </w:r>
        <w:r w:rsidDel="00A671D9">
          <w:delInstrText>)</w:delInstrText>
        </w:r>
        <w:r w:rsidDel="00A671D9">
          <w:fldChar w:fldCharType="end"/>
        </w:r>
      </w:del>
      <w:ins w:id="2600" w:author="rawlins" w:date="2015-05-19T17:11:00Z">
        <w:r w:rsidR="00A671D9">
          <w:fldChar w:fldCharType="begin"/>
        </w:r>
        <w:r w:rsidR="00A671D9">
          <w:instrText xml:space="preserve"> MACROBUTTON MTPlaceRef \* MERGEFORMAT </w:instrText>
        </w:r>
        <w:r w:rsidR="00A671D9">
          <w:fldChar w:fldCharType="begin"/>
        </w:r>
        <w:r w:rsidR="00A671D9">
          <w:instrText xml:space="preserve"> SEQ MTEqn \h \* MERGEFORMAT </w:instrText>
        </w:r>
        <w:r w:rsidR="00A671D9">
          <w:fldChar w:fldCharType="end"/>
        </w:r>
        <w:r w:rsidR="00A671D9">
          <w:instrText>(</w:instrText>
        </w:r>
        <w:r w:rsidR="00A671D9">
          <w:fldChar w:fldCharType="begin"/>
        </w:r>
        <w:r w:rsidR="00A671D9">
          <w:instrText xml:space="preserve"> SEQ MTSec \c \* Arabic \* MERGEFORMAT </w:instrText>
        </w:r>
      </w:ins>
      <w:r w:rsidR="00A671D9">
        <w:fldChar w:fldCharType="separate"/>
      </w:r>
      <w:ins w:id="2601" w:author="rawlins" w:date="2015-05-19T17:23:00Z">
        <w:r w:rsidR="00D3178E">
          <w:rPr>
            <w:noProof/>
          </w:rPr>
          <w:instrText>6</w:instrText>
        </w:r>
      </w:ins>
      <w:ins w:id="2602" w:author="rawlins" w:date="2015-05-19T17:11:00Z">
        <w:r w:rsidR="00A671D9">
          <w:fldChar w:fldCharType="end"/>
        </w:r>
        <w:r w:rsidR="00A671D9">
          <w:instrText>.</w:instrText>
        </w:r>
        <w:r w:rsidR="00A671D9">
          <w:fldChar w:fldCharType="begin"/>
        </w:r>
        <w:r w:rsidR="00A671D9">
          <w:instrText xml:space="preserve"> SEQ MTEqn \c \* Arabic \* MERGEFORMAT </w:instrText>
        </w:r>
      </w:ins>
      <w:r w:rsidR="00A671D9">
        <w:fldChar w:fldCharType="separate"/>
      </w:r>
      <w:ins w:id="2603" w:author="rawlins" w:date="2015-05-19T17:23:00Z">
        <w:r w:rsidR="00D3178E">
          <w:rPr>
            <w:noProof/>
          </w:rPr>
          <w:instrText>9</w:instrText>
        </w:r>
      </w:ins>
      <w:ins w:id="2604" w:author="rawlins" w:date="2015-05-19T17:11:00Z">
        <w:r w:rsidR="00A671D9">
          <w:fldChar w:fldCharType="end"/>
        </w:r>
        <w:r w:rsidR="00A671D9">
          <w:instrText>)</w:instrText>
        </w:r>
        <w:r w:rsidR="00A671D9">
          <w:fldChar w:fldCharType="end"/>
        </w:r>
      </w:ins>
    </w:p>
    <w:p w14:paraId="3D248BF1" w14:textId="77777777" w:rsidR="00F96C7B" w:rsidRDefault="00F96C7B" w:rsidP="00F75A04">
      <w:r>
        <w:t xml:space="preserve">Here, </w:t>
      </w:r>
      <w:r>
        <w:rPr>
          <w:i/>
        </w:rPr>
        <w:t xml:space="preserve">k </w:t>
      </w:r>
      <w:r>
        <w:t>is the iteration index of the Newon-Raphson iterations. The center of mass of the rigid body can now also be updated in a similar way.</w:t>
      </w:r>
    </w:p>
    <w:p w14:paraId="3E196E39" w14:textId="2468D7DB" w:rsidR="00F96C7B" w:rsidRDefault="00F96C7B">
      <w:pPr>
        <w:pStyle w:val="MTDisplayEquation"/>
      </w:pPr>
      <w:r>
        <w:tab/>
      </w:r>
      <w:r w:rsidR="00905817" w:rsidRPr="00905817">
        <w:rPr>
          <w:position w:val="-12"/>
        </w:rPr>
        <w:object w:dxaOrig="1460" w:dyaOrig="380" w14:anchorId="3C45B936">
          <v:shape id="_x0000_i2560" type="#_x0000_t75" style="width:72.7pt;height:19pt" o:ole="">
            <v:imagedata r:id="rId3091" o:title=""/>
          </v:shape>
          <o:OLEObject Type="Embed" ProgID="Equation.DSMT4" ShapeID="_x0000_i2560" DrawAspect="Content" ObjectID="_1493626584" r:id="rId3092"/>
        </w:object>
      </w:r>
      <w:r>
        <w:t xml:space="preserve"> </w:t>
      </w:r>
      <w:r>
        <w:tab/>
      </w:r>
      <w:del w:id="2605" w:author="rawlins" w:date="2015-05-19T17:11:00Z">
        <w:r w:rsidDel="00A671D9">
          <w:fldChar w:fldCharType="begin"/>
        </w:r>
        <w:r w:rsidDel="00A671D9">
          <w:delInstrText xml:space="preserve"> MACROBUTTON MTPlaceRef \* MERGEFORMAT (</w:delInstrText>
        </w:r>
        <w:r w:rsidR="00E62E14" w:rsidDel="00A671D9">
          <w:fldChar w:fldCharType="begin"/>
        </w:r>
        <w:r w:rsidR="00E62E14" w:rsidDel="00A671D9">
          <w:delInstrText xml:space="preserve"> SEQ MTSec \c \* Arabic \* MERGEFORMAT </w:delInstrText>
        </w:r>
        <w:r w:rsidR="00E62E14" w:rsidDel="00A671D9">
          <w:fldChar w:fldCharType="separate"/>
        </w:r>
        <w:r w:rsidR="001A2D84" w:rsidDel="00A671D9">
          <w:rPr>
            <w:noProof/>
          </w:rPr>
          <w:delInstrText>6</w:delInstrText>
        </w:r>
        <w:r w:rsidR="00E62E14" w:rsidDel="00A671D9">
          <w:rPr>
            <w:noProof/>
          </w:rPr>
          <w:fldChar w:fldCharType="end"/>
        </w:r>
        <w:r w:rsidDel="00A671D9">
          <w:delInstrText>.</w:delInstrText>
        </w:r>
        <w:r w:rsidR="00E62E14" w:rsidDel="00A671D9">
          <w:fldChar w:fldCharType="begin"/>
        </w:r>
        <w:r w:rsidR="00E62E14" w:rsidDel="00A671D9">
          <w:delInstrText xml:space="preserve"> SEQ MTEqn \c \* Arabic \* MERGEFORMAT </w:delInstrText>
        </w:r>
        <w:r w:rsidR="00E62E14" w:rsidDel="00A671D9">
          <w:fldChar w:fldCharType="separate"/>
        </w:r>
        <w:r w:rsidR="001A2D84" w:rsidDel="00A671D9">
          <w:rPr>
            <w:noProof/>
          </w:rPr>
          <w:delInstrText>8</w:delInstrText>
        </w:r>
        <w:r w:rsidR="00E62E14" w:rsidDel="00A671D9">
          <w:rPr>
            <w:noProof/>
          </w:rPr>
          <w:fldChar w:fldCharType="end"/>
        </w:r>
        <w:r w:rsidDel="00A671D9">
          <w:delInstrText>)</w:delInstrText>
        </w:r>
        <w:r w:rsidDel="00A671D9">
          <w:fldChar w:fldCharType="end"/>
        </w:r>
      </w:del>
      <w:ins w:id="2606" w:author="rawlins" w:date="2015-05-19T17:11:00Z">
        <w:r w:rsidR="00A671D9">
          <w:fldChar w:fldCharType="begin"/>
        </w:r>
        <w:r w:rsidR="00A671D9">
          <w:instrText xml:space="preserve"> MACROBUTTON MTPlaceRef \* MERGEFORMAT </w:instrText>
        </w:r>
        <w:r w:rsidR="00A671D9">
          <w:fldChar w:fldCharType="begin"/>
        </w:r>
        <w:r w:rsidR="00A671D9">
          <w:instrText xml:space="preserve"> SEQ MTEqn \h \* MERGEFORMAT </w:instrText>
        </w:r>
        <w:r w:rsidR="00A671D9">
          <w:fldChar w:fldCharType="end"/>
        </w:r>
        <w:r w:rsidR="00A671D9">
          <w:instrText>(</w:instrText>
        </w:r>
        <w:r w:rsidR="00A671D9">
          <w:fldChar w:fldCharType="begin"/>
        </w:r>
        <w:r w:rsidR="00A671D9">
          <w:instrText xml:space="preserve"> SEQ MTSec \c \* Arabic \* MERGEFORMAT </w:instrText>
        </w:r>
      </w:ins>
      <w:r w:rsidR="00A671D9">
        <w:fldChar w:fldCharType="separate"/>
      </w:r>
      <w:ins w:id="2607" w:author="rawlins" w:date="2015-05-19T17:23:00Z">
        <w:r w:rsidR="00D3178E">
          <w:rPr>
            <w:noProof/>
          </w:rPr>
          <w:instrText>6</w:instrText>
        </w:r>
      </w:ins>
      <w:ins w:id="2608" w:author="rawlins" w:date="2015-05-19T17:11:00Z">
        <w:r w:rsidR="00A671D9">
          <w:fldChar w:fldCharType="end"/>
        </w:r>
        <w:r w:rsidR="00A671D9">
          <w:instrText>.</w:instrText>
        </w:r>
        <w:r w:rsidR="00A671D9">
          <w:fldChar w:fldCharType="begin"/>
        </w:r>
        <w:r w:rsidR="00A671D9">
          <w:instrText xml:space="preserve"> SEQ MTEqn \c \* Arabic \* MERGEFORMAT </w:instrText>
        </w:r>
      </w:ins>
      <w:r w:rsidR="00A671D9">
        <w:fldChar w:fldCharType="separate"/>
      </w:r>
      <w:ins w:id="2609" w:author="rawlins" w:date="2015-05-19T17:23:00Z">
        <w:r w:rsidR="00D3178E">
          <w:rPr>
            <w:noProof/>
          </w:rPr>
          <w:instrText>10</w:instrText>
        </w:r>
      </w:ins>
      <w:ins w:id="2610" w:author="rawlins" w:date="2015-05-19T17:11:00Z">
        <w:r w:rsidR="00A671D9">
          <w:fldChar w:fldCharType="end"/>
        </w:r>
        <w:r w:rsidR="00A671D9">
          <w:instrText>)</w:instrText>
        </w:r>
        <w:r w:rsidR="00A671D9">
          <w:fldChar w:fldCharType="end"/>
        </w:r>
      </w:ins>
    </w:p>
    <w:p w14:paraId="70A65A18" w14:textId="4EF395B8" w:rsidR="00F96C7B" w:rsidRDefault="00F96C7B" w:rsidP="00F75A04">
      <w:r>
        <w:t xml:space="preserve">To update the rotational degrees of freedom we employ quaternion algebra. The orientation of the rigid body at time </w:t>
      </w:r>
      <w:r>
        <w:rPr>
          <w:i/>
        </w:rPr>
        <w:t>n+1</w:t>
      </w:r>
      <w:r>
        <w:t xml:space="preserve"> is represented by the (unit) quaternion </w:t>
      </w:r>
      <w:r w:rsidR="00905817" w:rsidRPr="00905817">
        <w:rPr>
          <w:position w:val="-14"/>
        </w:rPr>
        <w:object w:dxaOrig="1700" w:dyaOrig="400" w14:anchorId="2AFCF2FF">
          <v:shape id="_x0000_i2561" type="#_x0000_t75" style="width:84.9pt;height:19.7pt" o:ole="">
            <v:imagedata r:id="rId3093" o:title=""/>
          </v:shape>
          <o:OLEObject Type="Embed" ProgID="Equation.DSMT4" ShapeID="_x0000_i2561" DrawAspect="Content" ObjectID="_1493626585" r:id="rId3094"/>
        </w:object>
      </w:r>
      <w:r>
        <w:t xml:space="preserve">. The rotational update vector </w:t>
      </w:r>
      <w:r w:rsidR="00905817" w:rsidRPr="00905817">
        <w:rPr>
          <w:position w:val="-6"/>
        </w:rPr>
        <w:object w:dxaOrig="340" w:dyaOrig="279" w14:anchorId="30FAC5AE">
          <v:shape id="_x0000_i2562" type="#_x0000_t75" style="width:17pt;height:14.25pt" o:ole="">
            <v:imagedata r:id="rId3095" o:title=""/>
          </v:shape>
          <o:OLEObject Type="Embed" ProgID="Equation.DSMT4" ShapeID="_x0000_i2562" DrawAspect="Content" ObjectID="_1493626586" r:id="rId3096"/>
        </w:object>
      </w:r>
      <w:r>
        <w:t xml:space="preserve"> can be written as a quaternion as follows.</w:t>
      </w:r>
    </w:p>
    <w:p w14:paraId="38DB3F4F" w14:textId="107413C1" w:rsidR="00F96C7B" w:rsidRDefault="00F96C7B" w:rsidP="00F75A04">
      <w:pPr>
        <w:pStyle w:val="MTDisplayEquation"/>
      </w:pPr>
      <w:r>
        <w:tab/>
      </w:r>
      <w:r w:rsidR="00905817" w:rsidRPr="00905817">
        <w:rPr>
          <w:position w:val="-60"/>
        </w:rPr>
        <w:object w:dxaOrig="2680" w:dyaOrig="1320" w14:anchorId="42F6F616">
          <v:shape id="_x0000_i2563" type="#_x0000_t75" style="width:133.8pt;height:65.9pt" o:ole="">
            <v:imagedata r:id="rId3097" o:title=""/>
          </v:shape>
          <o:OLEObject Type="Embed" ProgID="Equation.DSMT4" ShapeID="_x0000_i2563" DrawAspect="Content" ObjectID="_1493626587" r:id="rId3098"/>
        </w:object>
      </w:r>
      <w:r>
        <w:t xml:space="preserve"> </w:t>
      </w:r>
      <w:r>
        <w:tab/>
      </w:r>
      <w:del w:id="2611" w:author="rawlins" w:date="2015-05-19T17:12:00Z">
        <w:r w:rsidDel="00A671D9">
          <w:fldChar w:fldCharType="begin"/>
        </w:r>
        <w:r w:rsidDel="00A671D9">
          <w:delInstrText xml:space="preserve"> MACROBUTTON MTPlaceRef \* MERGEFORMAT (</w:delInstrText>
        </w:r>
        <w:r w:rsidR="00E62E14" w:rsidDel="00A671D9">
          <w:fldChar w:fldCharType="begin"/>
        </w:r>
        <w:r w:rsidR="00E62E14" w:rsidDel="00A671D9">
          <w:delInstrText xml:space="preserve"> SEQ MTSec \c \* Arabic \* MERGEFORMAT </w:delInstrText>
        </w:r>
        <w:r w:rsidR="00E62E14" w:rsidDel="00A671D9">
          <w:fldChar w:fldCharType="separate"/>
        </w:r>
        <w:r w:rsidR="001A2D84" w:rsidDel="00A671D9">
          <w:rPr>
            <w:noProof/>
          </w:rPr>
          <w:delInstrText>6</w:delInstrText>
        </w:r>
        <w:r w:rsidR="00E62E14" w:rsidDel="00A671D9">
          <w:rPr>
            <w:noProof/>
          </w:rPr>
          <w:fldChar w:fldCharType="end"/>
        </w:r>
        <w:r w:rsidDel="00A671D9">
          <w:delInstrText>.</w:delInstrText>
        </w:r>
        <w:r w:rsidR="00E62E14" w:rsidDel="00A671D9">
          <w:fldChar w:fldCharType="begin"/>
        </w:r>
        <w:r w:rsidR="00E62E14" w:rsidDel="00A671D9">
          <w:delInstrText xml:space="preserve"> SEQ MTEqn \c \* Arabic \* MERGEFORMAT </w:delInstrText>
        </w:r>
        <w:r w:rsidR="00E62E14" w:rsidDel="00A671D9">
          <w:fldChar w:fldCharType="separate"/>
        </w:r>
        <w:r w:rsidR="001A2D84" w:rsidDel="00A671D9">
          <w:rPr>
            <w:noProof/>
          </w:rPr>
          <w:delInstrText>8</w:delInstrText>
        </w:r>
        <w:r w:rsidR="00E62E14" w:rsidDel="00A671D9">
          <w:rPr>
            <w:noProof/>
          </w:rPr>
          <w:fldChar w:fldCharType="end"/>
        </w:r>
        <w:r w:rsidDel="00A671D9">
          <w:delInstrText>)</w:delInstrText>
        </w:r>
        <w:r w:rsidDel="00A671D9">
          <w:fldChar w:fldCharType="end"/>
        </w:r>
      </w:del>
      <w:ins w:id="2612" w:author="rawlins" w:date="2015-05-19T17:12:00Z">
        <w:r w:rsidR="00A671D9">
          <w:fldChar w:fldCharType="begin"/>
        </w:r>
        <w:r w:rsidR="00A671D9">
          <w:instrText xml:space="preserve"> MACROBUTTON MTPlaceRef \* MERGEFORMAT </w:instrText>
        </w:r>
        <w:r w:rsidR="00A671D9">
          <w:fldChar w:fldCharType="begin"/>
        </w:r>
        <w:r w:rsidR="00A671D9">
          <w:instrText xml:space="preserve"> SEQ MTEqn \h \* MERGEFORMAT </w:instrText>
        </w:r>
        <w:r w:rsidR="00A671D9">
          <w:fldChar w:fldCharType="end"/>
        </w:r>
        <w:r w:rsidR="00A671D9">
          <w:instrText>(</w:instrText>
        </w:r>
        <w:r w:rsidR="00A671D9">
          <w:fldChar w:fldCharType="begin"/>
        </w:r>
        <w:r w:rsidR="00A671D9">
          <w:instrText xml:space="preserve"> SEQ MTSec \c \* Arabic \* MERGEFORMAT </w:instrText>
        </w:r>
      </w:ins>
      <w:r w:rsidR="00A671D9">
        <w:fldChar w:fldCharType="separate"/>
      </w:r>
      <w:ins w:id="2613" w:author="rawlins" w:date="2015-05-19T17:23:00Z">
        <w:r w:rsidR="00D3178E">
          <w:rPr>
            <w:noProof/>
          </w:rPr>
          <w:instrText>6</w:instrText>
        </w:r>
      </w:ins>
      <w:ins w:id="2614" w:author="rawlins" w:date="2015-05-19T17:12:00Z">
        <w:r w:rsidR="00A671D9">
          <w:fldChar w:fldCharType="end"/>
        </w:r>
        <w:r w:rsidR="00A671D9">
          <w:instrText>.</w:instrText>
        </w:r>
        <w:r w:rsidR="00A671D9">
          <w:fldChar w:fldCharType="begin"/>
        </w:r>
        <w:r w:rsidR="00A671D9">
          <w:instrText xml:space="preserve"> SEQ MTEqn \c \* Arabic \* MERGEFORMAT </w:instrText>
        </w:r>
      </w:ins>
      <w:r w:rsidR="00A671D9">
        <w:fldChar w:fldCharType="separate"/>
      </w:r>
      <w:ins w:id="2615" w:author="rawlins" w:date="2015-05-19T17:23:00Z">
        <w:r w:rsidR="00D3178E">
          <w:rPr>
            <w:noProof/>
          </w:rPr>
          <w:instrText>11</w:instrText>
        </w:r>
      </w:ins>
      <w:ins w:id="2616" w:author="rawlins" w:date="2015-05-19T17:12:00Z">
        <w:r w:rsidR="00A671D9">
          <w:fldChar w:fldCharType="end"/>
        </w:r>
        <w:r w:rsidR="00A671D9">
          <w:instrText>)</w:instrText>
        </w:r>
        <w:r w:rsidR="00A671D9">
          <w:fldChar w:fldCharType="end"/>
        </w:r>
      </w:ins>
    </w:p>
    <w:p w14:paraId="4E188574" w14:textId="77777777" w:rsidR="00661E2B" w:rsidRDefault="00661E2B">
      <w:r>
        <w:t>The updated orientation quaternion is then given by the quaternion product.</w:t>
      </w:r>
    </w:p>
    <w:p w14:paraId="1DC47F1F" w14:textId="77777777" w:rsidR="00661E2B" w:rsidRDefault="00661E2B"/>
    <w:p w14:paraId="164D82C9" w14:textId="2847B49F" w:rsidR="00661E2B" w:rsidRDefault="00661E2B" w:rsidP="00F75A04">
      <w:pPr>
        <w:pStyle w:val="MTDisplayEquation"/>
      </w:pPr>
      <w:r>
        <w:tab/>
      </w:r>
      <w:r w:rsidR="00905817" w:rsidRPr="00905817">
        <w:rPr>
          <w:position w:val="-12"/>
        </w:rPr>
        <w:object w:dxaOrig="1440" w:dyaOrig="380" w14:anchorId="77EDD29A">
          <v:shape id="_x0000_i2564" type="#_x0000_t75" style="width:1in;height:19pt" o:ole="">
            <v:imagedata r:id="rId3099" o:title=""/>
          </v:shape>
          <o:OLEObject Type="Embed" ProgID="Equation.DSMT4" ShapeID="_x0000_i2564" DrawAspect="Content" ObjectID="_1493626588" r:id="rId3100"/>
        </w:object>
      </w:r>
      <w:r>
        <w:t xml:space="preserve"> </w:t>
      </w:r>
      <w:r>
        <w:tab/>
      </w:r>
      <w:del w:id="2617" w:author="rawlins" w:date="2015-05-19T17:12:00Z">
        <w:r w:rsidDel="00A671D9">
          <w:fldChar w:fldCharType="begin"/>
        </w:r>
        <w:r w:rsidDel="00A671D9">
          <w:delInstrText xml:space="preserve"> MACROBUTTON MTPlaceRef \* MERGEFORMAT (</w:delInstrText>
        </w:r>
        <w:r w:rsidR="00E62E14" w:rsidDel="00A671D9">
          <w:fldChar w:fldCharType="begin"/>
        </w:r>
        <w:r w:rsidR="00E62E14" w:rsidDel="00A671D9">
          <w:delInstrText xml:space="preserve"> SEQ MTSec \c \* Arabic \* MERGEFORMAT </w:delInstrText>
        </w:r>
        <w:r w:rsidR="00E62E14" w:rsidDel="00A671D9">
          <w:fldChar w:fldCharType="separate"/>
        </w:r>
        <w:r w:rsidR="001A2D84" w:rsidDel="00A671D9">
          <w:rPr>
            <w:noProof/>
          </w:rPr>
          <w:delInstrText>6</w:delInstrText>
        </w:r>
        <w:r w:rsidR="00E62E14" w:rsidDel="00A671D9">
          <w:rPr>
            <w:noProof/>
          </w:rPr>
          <w:fldChar w:fldCharType="end"/>
        </w:r>
        <w:r w:rsidDel="00A671D9">
          <w:delInstrText>.</w:delInstrText>
        </w:r>
        <w:r w:rsidR="00E62E14" w:rsidDel="00A671D9">
          <w:fldChar w:fldCharType="begin"/>
        </w:r>
        <w:r w:rsidR="00E62E14" w:rsidDel="00A671D9">
          <w:delInstrText xml:space="preserve"> SEQ MTEqn \c \* Arabic \* MERGEFORMAT </w:delInstrText>
        </w:r>
        <w:r w:rsidR="00E62E14" w:rsidDel="00A671D9">
          <w:fldChar w:fldCharType="separate"/>
        </w:r>
        <w:r w:rsidR="001A2D84" w:rsidDel="00A671D9">
          <w:rPr>
            <w:noProof/>
          </w:rPr>
          <w:delInstrText>8</w:delInstrText>
        </w:r>
        <w:r w:rsidR="00E62E14" w:rsidDel="00A671D9">
          <w:rPr>
            <w:noProof/>
          </w:rPr>
          <w:fldChar w:fldCharType="end"/>
        </w:r>
        <w:r w:rsidDel="00A671D9">
          <w:delInstrText>)</w:delInstrText>
        </w:r>
        <w:r w:rsidDel="00A671D9">
          <w:fldChar w:fldCharType="end"/>
        </w:r>
      </w:del>
      <w:ins w:id="2618" w:author="rawlins" w:date="2015-05-19T17:12:00Z">
        <w:r w:rsidR="00A671D9">
          <w:fldChar w:fldCharType="begin"/>
        </w:r>
        <w:r w:rsidR="00A671D9">
          <w:instrText xml:space="preserve"> MACROBUTTON MTPlaceRef \* MERGEFORMAT </w:instrText>
        </w:r>
        <w:r w:rsidR="00A671D9">
          <w:fldChar w:fldCharType="begin"/>
        </w:r>
        <w:r w:rsidR="00A671D9">
          <w:instrText xml:space="preserve"> SEQ MTEqn \h \* MERGEFORMAT </w:instrText>
        </w:r>
        <w:r w:rsidR="00A671D9">
          <w:fldChar w:fldCharType="end"/>
        </w:r>
        <w:r w:rsidR="00A671D9">
          <w:instrText>(</w:instrText>
        </w:r>
        <w:r w:rsidR="00A671D9">
          <w:fldChar w:fldCharType="begin"/>
        </w:r>
        <w:r w:rsidR="00A671D9">
          <w:instrText xml:space="preserve"> SEQ MTSec \c \* Arabic \* MERGEFORMAT </w:instrText>
        </w:r>
      </w:ins>
      <w:r w:rsidR="00A671D9">
        <w:fldChar w:fldCharType="separate"/>
      </w:r>
      <w:ins w:id="2619" w:author="rawlins" w:date="2015-05-19T17:23:00Z">
        <w:r w:rsidR="00D3178E">
          <w:rPr>
            <w:noProof/>
          </w:rPr>
          <w:instrText>6</w:instrText>
        </w:r>
      </w:ins>
      <w:ins w:id="2620" w:author="rawlins" w:date="2015-05-19T17:12:00Z">
        <w:r w:rsidR="00A671D9">
          <w:fldChar w:fldCharType="end"/>
        </w:r>
        <w:r w:rsidR="00A671D9">
          <w:instrText>.</w:instrText>
        </w:r>
        <w:r w:rsidR="00A671D9">
          <w:fldChar w:fldCharType="begin"/>
        </w:r>
        <w:r w:rsidR="00A671D9">
          <w:instrText xml:space="preserve"> SEQ MTEqn \c \* Arabic \* MERGEFORMAT </w:instrText>
        </w:r>
      </w:ins>
      <w:r w:rsidR="00A671D9">
        <w:fldChar w:fldCharType="separate"/>
      </w:r>
      <w:ins w:id="2621" w:author="rawlins" w:date="2015-05-19T17:23:00Z">
        <w:r w:rsidR="00D3178E">
          <w:rPr>
            <w:noProof/>
          </w:rPr>
          <w:instrText>12</w:instrText>
        </w:r>
      </w:ins>
      <w:ins w:id="2622" w:author="rawlins" w:date="2015-05-19T17:12:00Z">
        <w:r w:rsidR="00A671D9">
          <w:fldChar w:fldCharType="end"/>
        </w:r>
        <w:r w:rsidR="00A671D9">
          <w:instrText>)</w:instrText>
        </w:r>
        <w:r w:rsidR="00A671D9">
          <w:fldChar w:fldCharType="end"/>
        </w:r>
      </w:ins>
    </w:p>
    <w:p w14:paraId="369F072D" w14:textId="77777777" w:rsidR="00F96C7B" w:rsidRPr="00F96C7B" w:rsidRDefault="00661E2B" w:rsidP="00F75A04">
      <w:r>
        <w:br/>
        <w:t xml:space="preserve">Finally, we must ensure that the updated quaternion is a unit quaternion. To accomplish </w:t>
      </w:r>
      <w:r w:rsidR="00C20024">
        <w:t xml:space="preserve">this </w:t>
      </w:r>
      <w:r>
        <w:t xml:space="preserve">we normalize the quaternion. </w:t>
      </w:r>
    </w:p>
    <w:p w14:paraId="0DE31EFE" w14:textId="09D31160" w:rsidR="00661E2B" w:rsidRDefault="00661E2B" w:rsidP="00F75A04">
      <w:pPr>
        <w:pStyle w:val="MTDisplayEquation"/>
      </w:pPr>
      <w:r>
        <w:tab/>
      </w:r>
      <w:r w:rsidR="00905817" w:rsidRPr="00905817">
        <w:rPr>
          <w:position w:val="-14"/>
        </w:rPr>
        <w:object w:dxaOrig="999" w:dyaOrig="400" w14:anchorId="1D900A05">
          <v:shape id="_x0000_i2565" type="#_x0000_t75" style="width:50.25pt;height:19.7pt" o:ole="">
            <v:imagedata r:id="rId3101" o:title=""/>
          </v:shape>
          <o:OLEObject Type="Embed" ProgID="Equation.DSMT4" ShapeID="_x0000_i2565" DrawAspect="Content" ObjectID="_1493626589" r:id="rId3102"/>
        </w:object>
      </w:r>
      <w:r>
        <w:t xml:space="preserve"> </w:t>
      </w:r>
      <w:r>
        <w:tab/>
      </w:r>
      <w:del w:id="2623" w:author="rawlins" w:date="2015-05-19T17:12:00Z">
        <w:r w:rsidDel="00A671D9">
          <w:fldChar w:fldCharType="begin"/>
        </w:r>
        <w:r w:rsidDel="00A671D9">
          <w:delInstrText xml:space="preserve"> MACROBUTTON MTPlaceRef \* MERGEFORMAT (</w:delInstrText>
        </w:r>
        <w:r w:rsidR="00E62E14" w:rsidDel="00A671D9">
          <w:fldChar w:fldCharType="begin"/>
        </w:r>
        <w:r w:rsidR="00E62E14" w:rsidDel="00A671D9">
          <w:delInstrText xml:space="preserve"> SEQ MTSec \c \* Arabic \* MERGEFORMAT </w:delInstrText>
        </w:r>
        <w:r w:rsidR="00E62E14" w:rsidDel="00A671D9">
          <w:fldChar w:fldCharType="separate"/>
        </w:r>
        <w:r w:rsidR="001A2D84" w:rsidDel="00A671D9">
          <w:rPr>
            <w:noProof/>
          </w:rPr>
          <w:delInstrText>6</w:delInstrText>
        </w:r>
        <w:r w:rsidR="00E62E14" w:rsidDel="00A671D9">
          <w:rPr>
            <w:noProof/>
          </w:rPr>
          <w:fldChar w:fldCharType="end"/>
        </w:r>
        <w:r w:rsidDel="00A671D9">
          <w:delInstrText>.</w:delInstrText>
        </w:r>
        <w:r w:rsidR="00E62E14" w:rsidDel="00A671D9">
          <w:fldChar w:fldCharType="begin"/>
        </w:r>
        <w:r w:rsidR="00E62E14" w:rsidDel="00A671D9">
          <w:delInstrText xml:space="preserve"> SEQ MTEqn \c \* Arabic \* MERGEFORMAT </w:delInstrText>
        </w:r>
        <w:r w:rsidR="00E62E14" w:rsidDel="00A671D9">
          <w:fldChar w:fldCharType="separate"/>
        </w:r>
        <w:r w:rsidR="001A2D84" w:rsidDel="00A671D9">
          <w:rPr>
            <w:noProof/>
          </w:rPr>
          <w:delInstrText>8</w:delInstrText>
        </w:r>
        <w:r w:rsidR="00E62E14" w:rsidDel="00A671D9">
          <w:rPr>
            <w:noProof/>
          </w:rPr>
          <w:fldChar w:fldCharType="end"/>
        </w:r>
        <w:r w:rsidDel="00A671D9">
          <w:delInstrText>)</w:delInstrText>
        </w:r>
        <w:r w:rsidDel="00A671D9">
          <w:fldChar w:fldCharType="end"/>
        </w:r>
      </w:del>
      <w:ins w:id="2624" w:author="rawlins" w:date="2015-05-19T17:12:00Z">
        <w:r w:rsidR="00A671D9">
          <w:fldChar w:fldCharType="begin"/>
        </w:r>
        <w:r w:rsidR="00A671D9">
          <w:instrText xml:space="preserve"> MACROBUTTON MTPlaceRef \* MERGEFORMAT </w:instrText>
        </w:r>
        <w:r w:rsidR="00A671D9">
          <w:fldChar w:fldCharType="begin"/>
        </w:r>
        <w:r w:rsidR="00A671D9">
          <w:instrText xml:space="preserve"> SEQ MTEqn \h \* MERGEFORMAT </w:instrText>
        </w:r>
        <w:r w:rsidR="00A671D9">
          <w:fldChar w:fldCharType="end"/>
        </w:r>
        <w:r w:rsidR="00A671D9">
          <w:instrText>(</w:instrText>
        </w:r>
        <w:r w:rsidR="00A671D9">
          <w:fldChar w:fldCharType="begin"/>
        </w:r>
        <w:r w:rsidR="00A671D9">
          <w:instrText xml:space="preserve"> SEQ MTSec \c \* Arabic \* MERGEFORMAT </w:instrText>
        </w:r>
      </w:ins>
      <w:r w:rsidR="00A671D9">
        <w:fldChar w:fldCharType="separate"/>
      </w:r>
      <w:ins w:id="2625" w:author="rawlins" w:date="2015-05-19T17:23:00Z">
        <w:r w:rsidR="00D3178E">
          <w:rPr>
            <w:noProof/>
          </w:rPr>
          <w:instrText>6</w:instrText>
        </w:r>
      </w:ins>
      <w:ins w:id="2626" w:author="rawlins" w:date="2015-05-19T17:12:00Z">
        <w:r w:rsidR="00A671D9">
          <w:fldChar w:fldCharType="end"/>
        </w:r>
        <w:r w:rsidR="00A671D9">
          <w:instrText>.</w:instrText>
        </w:r>
        <w:r w:rsidR="00A671D9">
          <w:fldChar w:fldCharType="begin"/>
        </w:r>
        <w:r w:rsidR="00A671D9">
          <w:instrText xml:space="preserve"> SEQ MTEqn \c \* Arabic \* MERGEFORMAT </w:instrText>
        </w:r>
      </w:ins>
      <w:r w:rsidR="00A671D9">
        <w:fldChar w:fldCharType="separate"/>
      </w:r>
      <w:ins w:id="2627" w:author="rawlins" w:date="2015-05-19T17:23:00Z">
        <w:r w:rsidR="00D3178E">
          <w:rPr>
            <w:noProof/>
          </w:rPr>
          <w:instrText>13</w:instrText>
        </w:r>
      </w:ins>
      <w:ins w:id="2628" w:author="rawlins" w:date="2015-05-19T17:12:00Z">
        <w:r w:rsidR="00A671D9">
          <w:fldChar w:fldCharType="end"/>
        </w:r>
        <w:r w:rsidR="00A671D9">
          <w:instrText>)</w:instrText>
        </w:r>
        <w:r w:rsidR="00A671D9">
          <w:fldChar w:fldCharType="end"/>
        </w:r>
      </w:ins>
    </w:p>
    <w:p w14:paraId="5D28C15A" w14:textId="77777777" w:rsidR="00661E2B" w:rsidRDefault="00661E2B"/>
    <w:p w14:paraId="7F8E73AE" w14:textId="77777777" w:rsidR="00661E2B" w:rsidRPr="00661E2B" w:rsidRDefault="00661E2B">
      <w:r>
        <w:t>Normalizing the quaternion guarantees that it represents a proper rotation.</w:t>
      </w:r>
    </w:p>
    <w:p w14:paraId="16F8E030" w14:textId="77777777" w:rsidR="008C7882" w:rsidRDefault="008C7882" w:rsidP="008C7882">
      <w:pPr>
        <w:pStyle w:val="Heading3"/>
      </w:pPr>
      <w:bookmarkStart w:id="2629" w:name="_Toc289032624"/>
      <w:r>
        <w:t>A single rigid body</w:t>
      </w:r>
      <w:bookmarkEnd w:id="2629"/>
    </w:p>
    <w:p w14:paraId="64BD3C38" w14:textId="77777777" w:rsidR="008C7882" w:rsidRDefault="008C7882" w:rsidP="008C7882">
      <w:r>
        <w:t>The global system of equations can now be written as follows (for a single rigid body coupled to a deformable body),</w:t>
      </w:r>
    </w:p>
    <w:p w14:paraId="4ABC25AE" w14:textId="7216B47C" w:rsidR="008C7882" w:rsidRDefault="008C7882" w:rsidP="008C7882">
      <w:pPr>
        <w:pStyle w:val="MTDisplayEquation"/>
      </w:pPr>
      <w:r>
        <w:tab/>
      </w:r>
      <w:r w:rsidR="00905817" w:rsidRPr="00905817">
        <w:rPr>
          <w:position w:val="-52"/>
        </w:rPr>
        <w:object w:dxaOrig="3379" w:dyaOrig="1160" w14:anchorId="4974A58F">
          <v:shape id="_x0000_i2566" type="#_x0000_t75" style="width:168.45pt;height:57.75pt" o:ole="">
            <v:imagedata r:id="rId3103" o:title=""/>
          </v:shape>
          <o:OLEObject Type="Embed" ProgID="Equation.DSMT4" ShapeID="_x0000_i2566" DrawAspect="Content" ObjectID="_1493626590" r:id="rId310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630" w:author="rawlins" w:date="2015-05-19T17:23:00Z">
        <w:r w:rsidR="00D3178E">
          <w:rPr>
            <w:noProof/>
          </w:rPr>
          <w:instrText>14</w:instrText>
        </w:r>
      </w:ins>
      <w:del w:id="2631" w:author="rawlins" w:date="2015-05-19T17:12:00Z">
        <w:r w:rsidR="001A2D84" w:rsidDel="00A671D9">
          <w:rPr>
            <w:noProof/>
          </w:rPr>
          <w:delInstrText>9</w:delInstrText>
        </w:r>
      </w:del>
      <w:r w:rsidR="00827503">
        <w:rPr>
          <w:noProof/>
        </w:rPr>
        <w:fldChar w:fldCharType="end"/>
      </w:r>
      <w:r>
        <w:instrText>)</w:instrText>
      </w:r>
      <w:r>
        <w:fldChar w:fldCharType="end"/>
      </w:r>
    </w:p>
    <w:p w14:paraId="2EFE6F49" w14:textId="2442262A" w:rsidR="008C7882" w:rsidRDefault="008C7882" w:rsidP="008C7882">
      <w:r>
        <w:t xml:space="preserve">Here </w:t>
      </w:r>
      <w:r w:rsidR="00905817" w:rsidRPr="00905817">
        <w:rPr>
          <w:position w:val="-4"/>
        </w:rPr>
        <w:object w:dxaOrig="320" w:dyaOrig="300" w14:anchorId="684CC8B2">
          <v:shape id="_x0000_i2567" type="#_x0000_t75" style="width:15.6pt;height:14.95pt" o:ole="">
            <v:imagedata r:id="rId3105" o:title=""/>
          </v:shape>
          <o:OLEObject Type="Embed" ProgID="Equation.DSMT4" ShapeID="_x0000_i2567" DrawAspect="Content" ObjectID="_1493626591" r:id="rId3106"/>
        </w:object>
      </w:r>
      <w:r>
        <w:t>is formed by adding all the residual vectors of all interface nodes that connect the deformable body to the rigid body,</w:t>
      </w:r>
    </w:p>
    <w:p w14:paraId="72000CA6" w14:textId="722FF53A" w:rsidR="008C7882" w:rsidRDefault="008C7882" w:rsidP="008C7882">
      <w:pPr>
        <w:pStyle w:val="MTDisplayEquation"/>
      </w:pPr>
      <w:r>
        <w:tab/>
      </w:r>
      <w:r w:rsidR="00905817" w:rsidRPr="00905817">
        <w:rPr>
          <w:position w:val="-28"/>
        </w:rPr>
        <w:object w:dxaOrig="1200" w:dyaOrig="540" w14:anchorId="620A31F7">
          <v:shape id="_x0000_i2568" type="#_x0000_t75" style="width:59.75pt;height:27.15pt" o:ole="">
            <v:imagedata r:id="rId3107" o:title=""/>
          </v:shape>
          <o:OLEObject Type="Embed" ProgID="Equation.DSMT4" ShapeID="_x0000_i2568" DrawAspect="Content" ObjectID="_1493626592" r:id="rId310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632" w:author="rawlins" w:date="2015-05-19T17:23:00Z">
        <w:r w:rsidR="00D3178E">
          <w:rPr>
            <w:noProof/>
          </w:rPr>
          <w:instrText>15</w:instrText>
        </w:r>
      </w:ins>
      <w:del w:id="2633" w:author="rawlins" w:date="2015-05-19T17:12:00Z">
        <w:r w:rsidR="001A2D84" w:rsidDel="00A671D9">
          <w:rPr>
            <w:noProof/>
          </w:rPr>
          <w:delInstrText>10</w:delInstrText>
        </w:r>
      </w:del>
      <w:r w:rsidR="00827503">
        <w:rPr>
          <w:noProof/>
        </w:rPr>
        <w:fldChar w:fldCharType="end"/>
      </w:r>
      <w:r>
        <w:instrText>)</w:instrText>
      </w:r>
      <w:r>
        <w:fldChar w:fldCharType="end"/>
      </w:r>
    </w:p>
    <w:p w14:paraId="06F220F0" w14:textId="77777777" w:rsidR="008C7882" w:rsidRDefault="008C7882" w:rsidP="008C7882">
      <w:r>
        <w:t xml:space="preserve">where </w:t>
      </w:r>
      <w:r>
        <w:rPr>
          <w:i/>
        </w:rPr>
        <w:t>i</w:t>
      </w:r>
      <w:r>
        <w:t xml:space="preserve"> sums over all interface nodes, and</w:t>
      </w:r>
    </w:p>
    <w:p w14:paraId="11E64892" w14:textId="680CE274" w:rsidR="008C7882" w:rsidRDefault="008C7882" w:rsidP="008C7882">
      <w:pPr>
        <w:pStyle w:val="MTDisplayEquation"/>
      </w:pPr>
      <w:r>
        <w:tab/>
      </w:r>
      <w:r w:rsidR="00905817" w:rsidRPr="00905817">
        <w:rPr>
          <w:position w:val="-28"/>
        </w:rPr>
        <w:object w:dxaOrig="1460" w:dyaOrig="540" w14:anchorId="1AEF4350">
          <v:shape id="_x0000_i2569" type="#_x0000_t75" style="width:72.7pt;height:27.15pt" o:ole="">
            <v:imagedata r:id="rId3109" o:title=""/>
          </v:shape>
          <o:OLEObject Type="Embed" ProgID="Equation.DSMT4" ShapeID="_x0000_i2569" DrawAspect="Content" ObjectID="_1493626593" r:id="rId311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634" w:author="rawlins" w:date="2015-05-19T17:23:00Z">
        <w:r w:rsidR="00D3178E">
          <w:rPr>
            <w:noProof/>
          </w:rPr>
          <w:instrText>16</w:instrText>
        </w:r>
      </w:ins>
      <w:del w:id="2635" w:author="rawlins" w:date="2015-05-19T17:12:00Z">
        <w:r w:rsidR="001A2D84" w:rsidDel="00A671D9">
          <w:rPr>
            <w:noProof/>
          </w:rPr>
          <w:delInstrText>11</w:delInstrText>
        </w:r>
      </w:del>
      <w:r w:rsidR="00827503">
        <w:rPr>
          <w:noProof/>
        </w:rPr>
        <w:fldChar w:fldCharType="end"/>
      </w:r>
      <w:r>
        <w:instrText>)</w:instrText>
      </w:r>
      <w:r>
        <w:fldChar w:fldCharType="end"/>
      </w:r>
    </w:p>
    <w:p w14:paraId="4A7AB10D" w14:textId="173BDEC0" w:rsidR="008C7882" w:rsidRDefault="008C7882" w:rsidP="008C7882">
      <w:r>
        <w:t xml:space="preserve">It is recognized that </w:t>
      </w:r>
      <w:r w:rsidR="00905817" w:rsidRPr="00905817">
        <w:rPr>
          <w:position w:val="-4"/>
        </w:rPr>
        <w:object w:dxaOrig="320" w:dyaOrig="300" w14:anchorId="14B85FB7">
          <v:shape id="_x0000_i2570" type="#_x0000_t75" style="width:15.6pt;height:14.95pt" o:ole="">
            <v:imagedata r:id="rId3111" o:title=""/>
          </v:shape>
          <o:OLEObject Type="Embed" ProgID="Equation.DSMT4" ShapeID="_x0000_i2570" DrawAspect="Content" ObjectID="_1493626594" r:id="rId3112"/>
        </w:object>
      </w:r>
      <w:r>
        <w:t xml:space="preserve"> is simply the total residual force that is applied to the rigid body and </w:t>
      </w:r>
      <w:r w:rsidR="00905817" w:rsidRPr="00905817">
        <w:rPr>
          <w:position w:val="-4"/>
        </w:rPr>
        <w:object w:dxaOrig="400" w:dyaOrig="300" w14:anchorId="6FADCA5B">
          <v:shape id="_x0000_i2571" type="#_x0000_t75" style="width:19.7pt;height:14.95pt" o:ole="">
            <v:imagedata r:id="rId3113" o:title=""/>
          </v:shape>
          <o:OLEObject Type="Embed" ProgID="Equation.DSMT4" ShapeID="_x0000_i2571" DrawAspect="Content" ObjectID="_1493626595" r:id="rId3114"/>
        </w:object>
      </w:r>
      <w:r>
        <w:t>is the total residual torque.</w:t>
      </w:r>
    </w:p>
    <w:p w14:paraId="5FE71969" w14:textId="77777777" w:rsidR="008C7882" w:rsidRDefault="008C7882" w:rsidP="008C7882"/>
    <w:p w14:paraId="3FC6BB3E" w14:textId="77777777" w:rsidR="008C7882" w:rsidRDefault="008C7882" w:rsidP="008C7882">
      <w:r>
        <w:t xml:space="preserve">Constructing the stiffness matrix is accomplished in a similar manner. Assume </w:t>
      </w:r>
      <w:r>
        <w:rPr>
          <w:i/>
        </w:rPr>
        <w:t>n</w:t>
      </w:r>
      <w:r>
        <w:t xml:space="preserve"> nodes per element, then the normal element stiffness matrix (in absence of rigid nodes) is given by,</w:t>
      </w:r>
    </w:p>
    <w:p w14:paraId="460A1B28" w14:textId="66626E7F" w:rsidR="008C7882" w:rsidRDefault="008C7882" w:rsidP="008C7882">
      <w:pPr>
        <w:pStyle w:val="MTDisplayEquation"/>
      </w:pPr>
      <w:r>
        <w:lastRenderedPageBreak/>
        <w:tab/>
      </w:r>
      <w:r w:rsidR="00905817" w:rsidRPr="00905817">
        <w:rPr>
          <w:position w:val="-50"/>
        </w:rPr>
        <w:object w:dxaOrig="2140" w:dyaOrig="1120" w14:anchorId="3E6BABB1">
          <v:shape id="_x0000_i2572" type="#_x0000_t75" style="width:107.3pt;height:56.4pt" o:ole="">
            <v:imagedata r:id="rId3115" o:title=""/>
          </v:shape>
          <o:OLEObject Type="Embed" ProgID="Equation.DSMT4" ShapeID="_x0000_i2572" DrawAspect="Content" ObjectID="_1493626596" r:id="rId311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636" w:author="rawlins" w:date="2015-05-19T17:23:00Z">
        <w:r w:rsidR="00D3178E">
          <w:rPr>
            <w:noProof/>
          </w:rPr>
          <w:instrText>17</w:instrText>
        </w:r>
      </w:ins>
      <w:del w:id="2637" w:author="rawlins" w:date="2015-05-19T17:12:00Z">
        <w:r w:rsidR="001A2D84" w:rsidDel="00A671D9">
          <w:rPr>
            <w:noProof/>
          </w:rPr>
          <w:delInstrText>12</w:delInstrText>
        </w:r>
      </w:del>
      <w:r w:rsidR="00827503">
        <w:rPr>
          <w:noProof/>
        </w:rPr>
        <w:fldChar w:fldCharType="end"/>
      </w:r>
      <w:r>
        <w:instrText>)</w:instrText>
      </w:r>
      <w:r>
        <w:fldChar w:fldCharType="end"/>
      </w:r>
    </w:p>
    <w:p w14:paraId="0CC09B03" w14:textId="4E8A8906" w:rsidR="008C7882" w:rsidRDefault="008C7882" w:rsidP="008C7882">
      <w:r>
        <w:t xml:space="preserve">where </w:t>
      </w:r>
      <w:r w:rsidR="00905817" w:rsidRPr="00905817">
        <w:rPr>
          <w:position w:val="-14"/>
        </w:rPr>
        <w:object w:dxaOrig="300" w:dyaOrig="380" w14:anchorId="4F9C3CF1">
          <v:shape id="_x0000_i2573" type="#_x0000_t75" style="width:14.95pt;height:19pt" o:ole="">
            <v:imagedata r:id="rId3117" o:title=""/>
          </v:shape>
          <o:OLEObject Type="Embed" ProgID="Equation.DSMT4" ShapeID="_x0000_i2573" DrawAspect="Content" ObjectID="_1493626597" r:id="rId3118"/>
        </w:object>
      </w:r>
      <w:r>
        <w:t xml:space="preserve">is the nodal stiffness matrix connecting node </w:t>
      </w:r>
      <w:r>
        <w:rPr>
          <w:i/>
        </w:rPr>
        <w:t xml:space="preserve">i </w:t>
      </w:r>
      <w:r>
        <w:t xml:space="preserve">to node </w:t>
      </w:r>
      <w:r>
        <w:rPr>
          <w:i/>
        </w:rPr>
        <w:t>j</w:t>
      </w:r>
      <w:r>
        <w:t xml:space="preserve">. These nodal stiffness matrices are now assembled into the global stiffness matrix. If node </w:t>
      </w:r>
      <w:r>
        <w:rPr>
          <w:i/>
        </w:rPr>
        <w:t xml:space="preserve">i </w:t>
      </w:r>
      <w:r>
        <w:t xml:space="preserve">and </w:t>
      </w:r>
      <w:r>
        <w:rPr>
          <w:i/>
        </w:rPr>
        <w:t>j</w:t>
      </w:r>
      <w:r>
        <w:t xml:space="preserve"> are neither interface nodes their nodal stiffness matrix is assembled into </w:t>
      </w:r>
      <w:r w:rsidR="00905817" w:rsidRPr="00905817">
        <w:rPr>
          <w:position w:val="-4"/>
        </w:rPr>
        <w:object w:dxaOrig="400" w:dyaOrig="300" w14:anchorId="4960C0BA">
          <v:shape id="_x0000_i2574" type="#_x0000_t75" style="width:19.7pt;height:14.95pt" o:ole="">
            <v:imagedata r:id="rId3119" o:title=""/>
          </v:shape>
          <o:OLEObject Type="Embed" ProgID="Equation.DSMT4" ShapeID="_x0000_i2574" DrawAspect="Content" ObjectID="_1493626598" r:id="rId3120"/>
        </w:object>
      </w:r>
      <w:r>
        <w:t>in the usual manner,</w:t>
      </w:r>
    </w:p>
    <w:p w14:paraId="54076E85" w14:textId="1E2656EC" w:rsidR="008C7882" w:rsidRDefault="008C7882" w:rsidP="008C7882">
      <w:pPr>
        <w:pStyle w:val="MTDisplayEquation"/>
      </w:pPr>
      <w:r>
        <w:tab/>
      </w:r>
      <w:r w:rsidR="00905817" w:rsidRPr="00905817">
        <w:rPr>
          <w:position w:val="-28"/>
        </w:rPr>
        <w:object w:dxaOrig="1280" w:dyaOrig="540" w14:anchorId="4FDC6038">
          <v:shape id="_x0000_i2575" type="#_x0000_t75" style="width:63.85pt;height:27.15pt" o:ole="">
            <v:imagedata r:id="rId3121" o:title=""/>
          </v:shape>
          <o:OLEObject Type="Embed" ProgID="Equation.DSMT4" ShapeID="_x0000_i2575" DrawAspect="Content" ObjectID="_1493626599" r:id="rId312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638" w:author="rawlins" w:date="2015-05-19T17:23:00Z">
        <w:r w:rsidR="00D3178E">
          <w:rPr>
            <w:noProof/>
          </w:rPr>
          <w:instrText>18</w:instrText>
        </w:r>
      </w:ins>
      <w:del w:id="2639" w:author="rawlins" w:date="2015-05-19T17:12:00Z">
        <w:r w:rsidR="001A2D84" w:rsidDel="00A671D9">
          <w:rPr>
            <w:noProof/>
          </w:rPr>
          <w:delInstrText>13</w:delInstrText>
        </w:r>
      </w:del>
      <w:r w:rsidR="00827503">
        <w:rPr>
          <w:noProof/>
        </w:rPr>
        <w:fldChar w:fldCharType="end"/>
      </w:r>
      <w:r>
        <w:instrText>)</w:instrText>
      </w:r>
      <w:r>
        <w:fldChar w:fldCharType="end"/>
      </w:r>
    </w:p>
    <w:p w14:paraId="3C27D981" w14:textId="77777777" w:rsidR="008C7882" w:rsidRDefault="008C7882" w:rsidP="008C7882">
      <w:r>
        <w:t xml:space="preserve">where the sum now has to interpreted as the finite element assembly operator. </w:t>
      </w:r>
    </w:p>
    <w:p w14:paraId="5FD006FF" w14:textId="77777777" w:rsidR="008C7882" w:rsidRDefault="008C7882" w:rsidP="008C7882"/>
    <w:p w14:paraId="4AA95C5F" w14:textId="2E6B7F07" w:rsidR="008C7882" w:rsidRDefault="008C7882" w:rsidP="008C7882">
      <w:r>
        <w:t xml:space="preserve">If node </w:t>
      </w:r>
      <w:r>
        <w:rPr>
          <w:i/>
        </w:rPr>
        <w:t>j</w:t>
      </w:r>
      <w:r>
        <w:t xml:space="preserve"> is an interface node, than the nodal stiffness matrix gets assembled in the </w:t>
      </w:r>
      <w:r w:rsidR="00905817" w:rsidRPr="00905817">
        <w:rPr>
          <w:position w:val="-4"/>
        </w:rPr>
        <w:object w:dxaOrig="480" w:dyaOrig="300" w14:anchorId="6F610E0C">
          <v:shape id="_x0000_i2576" type="#_x0000_t75" style="width:24.45pt;height:14.95pt" o:ole="">
            <v:imagedata r:id="rId3123" o:title=""/>
          </v:shape>
          <o:OLEObject Type="Embed" ProgID="Equation.DSMT4" ShapeID="_x0000_i2576" DrawAspect="Content" ObjectID="_1493626600" r:id="rId3124"/>
        </w:object>
      </w:r>
      <w:r>
        <w:t>matrix:</w:t>
      </w:r>
    </w:p>
    <w:p w14:paraId="5E498C64" w14:textId="2AFE1EC8" w:rsidR="008C7882" w:rsidRDefault="008C7882" w:rsidP="008C7882">
      <w:pPr>
        <w:pStyle w:val="MTDisplayEquation"/>
      </w:pPr>
      <w:r>
        <w:tab/>
      </w:r>
      <w:r w:rsidR="00905817" w:rsidRPr="00905817">
        <w:rPr>
          <w:position w:val="-28"/>
        </w:rPr>
        <w:object w:dxaOrig="2360" w:dyaOrig="560" w14:anchorId="4FE22CEC">
          <v:shape id="_x0000_i2577" type="#_x0000_t75" style="width:118.2pt;height:27.85pt" o:ole="">
            <v:imagedata r:id="rId3125" o:title=""/>
          </v:shape>
          <o:OLEObject Type="Embed" ProgID="Equation.DSMT4" ShapeID="_x0000_i2577" DrawAspect="Content" ObjectID="_1493626601" r:id="rId312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640" w:author="rawlins" w:date="2015-05-19T17:23:00Z">
        <w:r w:rsidR="00D3178E">
          <w:rPr>
            <w:noProof/>
          </w:rPr>
          <w:instrText>19</w:instrText>
        </w:r>
      </w:ins>
      <w:del w:id="2641" w:author="rawlins" w:date="2015-05-19T17:12:00Z">
        <w:r w:rsidR="001A2D84" w:rsidDel="00A671D9">
          <w:rPr>
            <w:noProof/>
          </w:rPr>
          <w:delInstrText>14</w:delInstrText>
        </w:r>
      </w:del>
      <w:r w:rsidR="00827503">
        <w:rPr>
          <w:noProof/>
        </w:rPr>
        <w:fldChar w:fldCharType="end"/>
      </w:r>
      <w:r>
        <w:instrText>)</w:instrText>
      </w:r>
      <w:r>
        <w:fldChar w:fldCharType="end"/>
      </w:r>
    </w:p>
    <w:p w14:paraId="469BB70A" w14:textId="7C989465" w:rsidR="008C7882" w:rsidRDefault="008C7882" w:rsidP="008C7882">
      <w:r>
        <w:t xml:space="preserve">If both nodes belong to the rigid body than the nodal element matrix gets assembled in </w:t>
      </w:r>
      <w:r w:rsidR="00905817" w:rsidRPr="00905817">
        <w:rPr>
          <w:position w:val="-4"/>
        </w:rPr>
        <w:object w:dxaOrig="380" w:dyaOrig="300" w14:anchorId="7986C9E9">
          <v:shape id="_x0000_i2578" type="#_x0000_t75" style="width:19pt;height:14.95pt" o:ole="">
            <v:imagedata r:id="rId3127" o:title=""/>
          </v:shape>
          <o:OLEObject Type="Embed" ProgID="Equation.DSMT4" ShapeID="_x0000_i2578" DrawAspect="Content" ObjectID="_1493626602" r:id="rId3128"/>
        </w:object>
      </w:r>
      <w:r>
        <w:t>as follows,</w:t>
      </w:r>
    </w:p>
    <w:p w14:paraId="5EC9C4E3" w14:textId="5A70589D" w:rsidR="008C7882" w:rsidRDefault="008C7882" w:rsidP="008C7882">
      <w:pPr>
        <w:pStyle w:val="MTDisplayEquation"/>
      </w:pPr>
      <w:r>
        <w:tab/>
      </w:r>
      <w:r w:rsidR="00905817" w:rsidRPr="00905817">
        <w:rPr>
          <w:position w:val="-34"/>
        </w:rPr>
        <w:object w:dxaOrig="2799" w:dyaOrig="800" w14:anchorId="2934C7D3">
          <v:shape id="_x0000_i2579" type="#_x0000_t75" style="width:139.9pt;height:40.1pt" o:ole="">
            <v:imagedata r:id="rId3129" o:title=""/>
          </v:shape>
          <o:OLEObject Type="Embed" ProgID="Equation.DSMT4" ShapeID="_x0000_i2579" DrawAspect="Content" ObjectID="_1493626603" r:id="rId313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642" w:author="rawlins" w:date="2015-05-19T17:23:00Z">
        <w:r w:rsidR="00D3178E">
          <w:rPr>
            <w:noProof/>
          </w:rPr>
          <w:instrText>20</w:instrText>
        </w:r>
      </w:ins>
      <w:del w:id="2643" w:author="rawlins" w:date="2015-05-19T17:12:00Z">
        <w:r w:rsidR="001A2D84" w:rsidDel="00A671D9">
          <w:rPr>
            <w:noProof/>
          </w:rPr>
          <w:delInstrText>15</w:delInstrText>
        </w:r>
      </w:del>
      <w:r w:rsidR="00827503">
        <w:rPr>
          <w:noProof/>
        </w:rPr>
        <w:fldChar w:fldCharType="end"/>
      </w:r>
      <w:r>
        <w:instrText>)</w:instrText>
      </w:r>
      <w:r>
        <w:fldChar w:fldCharType="end"/>
      </w:r>
    </w:p>
    <w:p w14:paraId="7D931286" w14:textId="77777777" w:rsidR="008C7882" w:rsidRDefault="008C7882" w:rsidP="008C7882"/>
    <w:p w14:paraId="0E3AABA0" w14:textId="77777777" w:rsidR="008C7882" w:rsidRDefault="008C7882" w:rsidP="008C7882">
      <w:pPr>
        <w:pStyle w:val="Heading3"/>
      </w:pPr>
      <w:bookmarkStart w:id="2644" w:name="_Toc289032625"/>
      <w:r>
        <w:t>Multiple Rigid Bodies</w:t>
      </w:r>
      <w:bookmarkEnd w:id="2644"/>
    </w:p>
    <w:p w14:paraId="7BD6BFDC" w14:textId="77777777" w:rsidR="008C7882" w:rsidRDefault="008C7882" w:rsidP="008C7882">
      <w:r>
        <w:t xml:space="preserve">The previous results can easily be extended if there are multiple rigid bodies. The following section presents the approach for two rigid bodies, but the results can easily be generalized to </w:t>
      </w:r>
      <w:r>
        <w:rPr>
          <w:i/>
        </w:rPr>
        <w:t>N</w:t>
      </w:r>
      <w:r>
        <w:t xml:space="preserve"> rigid bodies. </w:t>
      </w:r>
    </w:p>
    <w:p w14:paraId="788B5799" w14:textId="77777777" w:rsidR="008C7882" w:rsidRDefault="008C7882" w:rsidP="008C7882"/>
    <w:p w14:paraId="14AC9261" w14:textId="77777777" w:rsidR="008C7882" w:rsidRDefault="008C7882" w:rsidP="008C7882">
      <w:r>
        <w:t>For two rigid bodies, the global system of equations takes the following form,</w:t>
      </w:r>
    </w:p>
    <w:p w14:paraId="3B784837" w14:textId="7334DBE4" w:rsidR="008C7882" w:rsidRDefault="008C7882" w:rsidP="008C7882">
      <w:pPr>
        <w:pStyle w:val="MTDisplayEquation"/>
      </w:pPr>
      <w:r>
        <w:tab/>
      </w:r>
      <w:r w:rsidR="00905817" w:rsidRPr="00905817">
        <w:rPr>
          <w:position w:val="-86"/>
        </w:rPr>
        <w:object w:dxaOrig="4000" w:dyaOrig="1840" w14:anchorId="43BF2A57">
          <v:shape id="_x0000_i2580" type="#_x0000_t75" style="width:200.4pt;height:91.7pt" o:ole="">
            <v:imagedata r:id="rId3131" o:title=""/>
          </v:shape>
          <o:OLEObject Type="Embed" ProgID="Equation.DSMT4" ShapeID="_x0000_i2580" DrawAspect="Content" ObjectID="_1493626604" r:id="rId313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645" w:author="rawlins" w:date="2015-05-19T17:23:00Z">
        <w:r w:rsidR="00D3178E">
          <w:rPr>
            <w:noProof/>
          </w:rPr>
          <w:instrText>21</w:instrText>
        </w:r>
      </w:ins>
      <w:del w:id="2646" w:author="rawlins" w:date="2015-05-19T17:12:00Z">
        <w:r w:rsidR="001A2D84" w:rsidDel="00A671D9">
          <w:rPr>
            <w:noProof/>
          </w:rPr>
          <w:delInstrText>16</w:delInstrText>
        </w:r>
      </w:del>
      <w:r w:rsidR="00827503">
        <w:rPr>
          <w:noProof/>
        </w:rPr>
        <w:fldChar w:fldCharType="end"/>
      </w:r>
      <w:r>
        <w:instrText>)</w:instrText>
      </w:r>
      <w:r>
        <w:fldChar w:fldCharType="end"/>
      </w:r>
    </w:p>
    <w:p w14:paraId="10772992" w14:textId="2C113DE6" w:rsidR="008C7882" w:rsidRDefault="008C7882" w:rsidP="008C7882">
      <w:r>
        <w:t xml:space="preserve">Care must be taken to assemble the nodal stiffness matrix in the correct global sub-matrix. If node </w:t>
      </w:r>
      <w:r>
        <w:rPr>
          <w:i/>
        </w:rPr>
        <w:t>i</w:t>
      </w:r>
      <w:r>
        <w:t xml:space="preserve"> is not an interface node and node </w:t>
      </w:r>
      <w:r>
        <w:rPr>
          <w:i/>
        </w:rPr>
        <w:t>j</w:t>
      </w:r>
      <w:r>
        <w:t xml:space="preserve"> is connected to rigid body 1, then their nodal stiffness matrix goes into </w:t>
      </w:r>
      <w:r w:rsidR="00905817" w:rsidRPr="00905817">
        <w:rPr>
          <w:position w:val="-12"/>
        </w:rPr>
        <w:object w:dxaOrig="480" w:dyaOrig="380" w14:anchorId="2A1596FB">
          <v:shape id="_x0000_i2581" type="#_x0000_t75" style="width:24.45pt;height:19pt" o:ole="">
            <v:imagedata r:id="rId3133" o:title=""/>
          </v:shape>
          <o:OLEObject Type="Embed" ProgID="Equation.DSMT4" ShapeID="_x0000_i2581" DrawAspect="Content" ObjectID="_1493626605" r:id="rId3134"/>
        </w:object>
      </w:r>
      <w:r>
        <w:t xml:space="preserve">. If, however, node </w:t>
      </w:r>
      <w:r>
        <w:rPr>
          <w:i/>
        </w:rPr>
        <w:t>j</w:t>
      </w:r>
      <w:r>
        <w:t xml:space="preserve"> is attached to rigid body 2 then their nodal stiffness matrix goes into </w:t>
      </w:r>
      <w:r w:rsidR="00905817" w:rsidRPr="00905817">
        <w:rPr>
          <w:position w:val="-12"/>
        </w:rPr>
        <w:object w:dxaOrig="480" w:dyaOrig="380" w14:anchorId="609C83C3">
          <v:shape id="_x0000_i2582" type="#_x0000_t75" style="width:24.45pt;height:19pt" o:ole="">
            <v:imagedata r:id="rId3135" o:title=""/>
          </v:shape>
          <o:OLEObject Type="Embed" ProgID="Equation.DSMT4" ShapeID="_x0000_i2582" DrawAspect="Content" ObjectID="_1493626606" r:id="rId3136"/>
        </w:object>
      </w:r>
      <w:r>
        <w:t xml:space="preserve">. If node </w:t>
      </w:r>
      <w:r>
        <w:rPr>
          <w:i/>
        </w:rPr>
        <w:t>i</w:t>
      </w:r>
      <w:r>
        <w:t xml:space="preserve"> is connected to rigid body 1 and node </w:t>
      </w:r>
      <w:r>
        <w:rPr>
          <w:i/>
        </w:rPr>
        <w:t>j</w:t>
      </w:r>
      <w:r>
        <w:t xml:space="preserve"> is connected to rigid body 2, then their nodal stiffness matrix goes into </w:t>
      </w:r>
      <w:r w:rsidR="00905817" w:rsidRPr="00905817">
        <w:rPr>
          <w:position w:val="-12"/>
        </w:rPr>
        <w:object w:dxaOrig="400" w:dyaOrig="380" w14:anchorId="227DA154">
          <v:shape id="_x0000_i2583" type="#_x0000_t75" style="width:19.7pt;height:19pt" o:ole="">
            <v:imagedata r:id="rId3137" o:title=""/>
          </v:shape>
          <o:OLEObject Type="Embed" ProgID="Equation.DSMT4" ShapeID="_x0000_i2583" DrawAspect="Content" ObjectID="_1493626607" r:id="rId3138"/>
        </w:object>
      </w:r>
      <w:r>
        <w:t>, and so on. Note that it is assumed here that a node may only connect to a single rigid body.</w:t>
      </w:r>
    </w:p>
    <w:p w14:paraId="4682735F" w14:textId="77777777" w:rsidR="008C7882" w:rsidRDefault="008C7882" w:rsidP="008C7882"/>
    <w:p w14:paraId="1590D93C" w14:textId="77777777" w:rsidR="008C7882" w:rsidRDefault="008C7882" w:rsidP="008C7882">
      <w:pPr>
        <w:pStyle w:val="Heading2"/>
      </w:pPr>
      <w:bookmarkStart w:id="2647" w:name="_Toc289032626"/>
      <w:r>
        <w:lastRenderedPageBreak/>
        <w:t>Rigid Joints</w:t>
      </w:r>
      <w:bookmarkEnd w:id="2647"/>
    </w:p>
    <w:p w14:paraId="70EA7E7A" w14:textId="77777777" w:rsidR="008C7882" w:rsidRDefault="008C7882" w:rsidP="008C7882">
      <w:r>
        <w:t>A rigid joint is a location in space where two rigid bodies connect. The joint enforces a constraint on the system. This constraint can be written as,</w:t>
      </w:r>
    </w:p>
    <w:p w14:paraId="6F030A8D" w14:textId="77777777" w:rsidR="008C7882" w:rsidRDefault="008C7882" w:rsidP="008C7882"/>
    <w:p w14:paraId="62B8A35B" w14:textId="255D07A3" w:rsidR="008C7882" w:rsidRDefault="008C7882" w:rsidP="008C7882">
      <w:pPr>
        <w:pStyle w:val="MTDisplayEquation"/>
      </w:pPr>
      <w:r>
        <w:tab/>
      </w:r>
      <w:r w:rsidR="00905817" w:rsidRPr="00905817">
        <w:rPr>
          <w:position w:val="-16"/>
        </w:rPr>
        <w:object w:dxaOrig="3120" w:dyaOrig="440" w14:anchorId="05FC7541">
          <v:shape id="_x0000_i2584" type="#_x0000_t75" style="width:156.25pt;height:21.75pt" o:ole="">
            <v:imagedata r:id="rId3139" o:title=""/>
          </v:shape>
          <o:OLEObject Type="Embed" ProgID="Equation.DSMT4" ShapeID="_x0000_i2584" DrawAspect="Content" ObjectID="_1493626608" r:id="rId3140"/>
        </w:object>
      </w:r>
      <w:r w:rsidR="00E452A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648" w:name="ZEqnNum474877"/>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649" w:author="rawlins" w:date="2015-05-19T17:23:00Z">
        <w:r w:rsidR="00D3178E">
          <w:rPr>
            <w:noProof/>
          </w:rPr>
          <w:instrText>22</w:instrText>
        </w:r>
      </w:ins>
      <w:del w:id="2650" w:author="rawlins" w:date="2015-05-19T17:12:00Z">
        <w:r w:rsidR="001A2D84" w:rsidDel="00A671D9">
          <w:rPr>
            <w:noProof/>
          </w:rPr>
          <w:delInstrText>17</w:delInstrText>
        </w:r>
      </w:del>
      <w:r w:rsidR="00827503">
        <w:rPr>
          <w:noProof/>
        </w:rPr>
        <w:fldChar w:fldCharType="end"/>
      </w:r>
      <w:r>
        <w:instrText>)</w:instrText>
      </w:r>
      <w:bookmarkEnd w:id="2648"/>
      <w:r>
        <w:fldChar w:fldCharType="end"/>
      </w:r>
    </w:p>
    <w:p w14:paraId="605FB5B2" w14:textId="77777777" w:rsidR="008C7882" w:rsidRDefault="008C7882" w:rsidP="008C7882"/>
    <w:p w14:paraId="52CA4D1F" w14:textId="5C4E0575" w:rsidR="008C7882" w:rsidRDefault="008C7882" w:rsidP="008C7882">
      <w:r>
        <w:t xml:space="preserve">Here </w:t>
      </w:r>
      <w:r w:rsidR="00905817" w:rsidRPr="00905817">
        <w:rPr>
          <w:position w:val="-4"/>
        </w:rPr>
        <w:object w:dxaOrig="320" w:dyaOrig="300" w14:anchorId="2A572EFF">
          <v:shape id="_x0000_i2585" type="#_x0000_t75" style="width:15.6pt;height:14.95pt" o:ole="">
            <v:imagedata r:id="rId3141" o:title=""/>
          </v:shape>
          <o:OLEObject Type="Embed" ProgID="Equation.DSMT4" ShapeID="_x0000_i2585" DrawAspect="Content" ObjectID="_1493626609" r:id="rId3142"/>
        </w:object>
      </w:r>
      <w:r>
        <w:t xml:space="preserve">is the location of the joint in the reference configuration and </w:t>
      </w:r>
      <w:r w:rsidR="00905817" w:rsidRPr="00905817">
        <w:rPr>
          <w:position w:val="-14"/>
        </w:rPr>
        <w:object w:dxaOrig="1200" w:dyaOrig="420" w14:anchorId="0B5FA9DA">
          <v:shape id="_x0000_i2586" type="#_x0000_t75" style="width:59.75pt;height:20.4pt" o:ole="">
            <v:imagedata r:id="rId3143" o:title=""/>
          </v:shape>
          <o:OLEObject Type="Embed" ProgID="Equation.DSMT4" ShapeID="_x0000_i2586" DrawAspect="Content" ObjectID="_1493626610" r:id="rId3144"/>
        </w:object>
      </w:r>
      <w:r>
        <w:t xml:space="preserve">is the deformation map of rigid body </w:t>
      </w:r>
      <w:r>
        <w:rPr>
          <w:i/>
        </w:rPr>
        <w:t>i</w:t>
      </w:r>
      <w:r>
        <w:t xml:space="preserve">. Equation </w:t>
      </w:r>
      <w:r>
        <w:fldChar w:fldCharType="begin"/>
      </w:r>
      <w:r>
        <w:instrText xml:space="preserve"> GOTOBUTTON ZEqnNum474877  \* MERGEFORMAT </w:instrText>
      </w:r>
      <w:r w:rsidR="00827503">
        <w:fldChar w:fldCharType="begin"/>
      </w:r>
      <w:r w:rsidR="00827503">
        <w:instrText xml:space="preserve"> REF ZEqnNum474877 \! \* MERGEFORMAT </w:instrText>
      </w:r>
      <w:r w:rsidR="00827503">
        <w:fldChar w:fldCharType="separate"/>
      </w:r>
      <w:ins w:id="2651" w:author="rawlins" w:date="2015-05-19T17:23:00Z">
        <w:r w:rsidR="00D3178E">
          <w:instrText>(6.22)</w:instrText>
        </w:r>
      </w:ins>
      <w:del w:id="2652" w:author="rawlins" w:date="2015-05-19T17:12:00Z">
        <w:r w:rsidR="001A2D84" w:rsidDel="00A671D9">
          <w:delInstrText>(6.17)</w:delInstrText>
        </w:r>
      </w:del>
      <w:r w:rsidR="00827503">
        <w:fldChar w:fldCharType="end"/>
      </w:r>
      <w:r>
        <w:fldChar w:fldCharType="end"/>
      </w:r>
      <w:r>
        <w:t xml:space="preserve"> is a constraint equation that will be added to the total balance of virtual work. </w:t>
      </w:r>
    </w:p>
    <w:p w14:paraId="35FD87D6" w14:textId="77777777" w:rsidR="008C7882" w:rsidRDefault="008C7882" w:rsidP="008C7882"/>
    <w:p w14:paraId="5A50F3F5" w14:textId="27EA55CE" w:rsidR="008C7882" w:rsidRDefault="008C7882" w:rsidP="008C7882">
      <w:pPr>
        <w:pStyle w:val="MTDisplayEquation"/>
      </w:pPr>
      <w:r>
        <w:tab/>
      </w:r>
      <w:r w:rsidR="00905817" w:rsidRPr="00905817">
        <w:rPr>
          <w:position w:val="-56"/>
        </w:rPr>
        <w:object w:dxaOrig="5020" w:dyaOrig="960" w14:anchorId="07EC8A01">
          <v:shape id="_x0000_i2587" type="#_x0000_t75" style="width:251.3pt;height:47.55pt" o:ole="">
            <v:imagedata r:id="rId3145" o:title=""/>
          </v:shape>
          <o:OLEObject Type="Embed" ProgID="Equation.DSMT4" ShapeID="_x0000_i2587" DrawAspect="Content" ObjectID="_1493626611" r:id="rId3146"/>
        </w:object>
      </w:r>
      <w:r w:rsidR="00F64B9A">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653" w:author="rawlins" w:date="2015-05-19T17:23:00Z">
        <w:r w:rsidR="00D3178E">
          <w:rPr>
            <w:noProof/>
          </w:rPr>
          <w:instrText>23</w:instrText>
        </w:r>
      </w:ins>
      <w:del w:id="2654" w:author="rawlins" w:date="2015-05-19T17:12:00Z">
        <w:r w:rsidR="001A2D84" w:rsidDel="00A671D9">
          <w:rPr>
            <w:noProof/>
          </w:rPr>
          <w:delInstrText>18</w:delInstrText>
        </w:r>
      </w:del>
      <w:r w:rsidR="00827503">
        <w:rPr>
          <w:noProof/>
        </w:rPr>
        <w:fldChar w:fldCharType="end"/>
      </w:r>
      <w:r>
        <w:instrText>)</w:instrText>
      </w:r>
      <w:r>
        <w:fldChar w:fldCharType="end"/>
      </w:r>
    </w:p>
    <w:p w14:paraId="6EABE853" w14:textId="16E8941F" w:rsidR="008C7882" w:rsidRDefault="008C7882" w:rsidP="008C7882">
      <w:r>
        <w:t xml:space="preserve">Here, the </w:t>
      </w:r>
      <w:r w:rsidR="00905817" w:rsidRPr="00905817">
        <w:rPr>
          <w:position w:val="-4"/>
        </w:rPr>
        <w:object w:dxaOrig="380" w:dyaOrig="320" w14:anchorId="10B95822">
          <v:shape id="_x0000_i2588" type="#_x0000_t75" style="width:19pt;height:15.6pt" o:ole="">
            <v:imagedata r:id="rId3147" o:title=""/>
          </v:shape>
          <o:OLEObject Type="Embed" ProgID="Equation.DSMT4" ShapeID="_x0000_i2588" DrawAspect="Content" ObjectID="_1493626612" r:id="rId3148"/>
        </w:object>
      </w:r>
      <w:r>
        <w:t xml:space="preserve">’s are the forces that will prevent the rigid bodies to separate at the joint position and </w:t>
      </w:r>
      <w:r w:rsidR="00905817" w:rsidRPr="00905817">
        <w:rPr>
          <w:position w:val="-10"/>
        </w:rPr>
        <w:object w:dxaOrig="1080" w:dyaOrig="380" w14:anchorId="0CA85D1E">
          <v:shape id="_x0000_i2589" type="#_x0000_t75" style="width:54.35pt;height:19pt" o:ole="">
            <v:imagedata r:id="rId3149" o:title=""/>
          </v:shape>
          <o:OLEObject Type="Embed" ProgID="Equation.DSMT4" ShapeID="_x0000_i2589" DrawAspect="Content" ObjectID="_1493626613" r:id="rId3150"/>
        </w:object>
      </w:r>
      <w:r>
        <w:t xml:space="preserve">. First we note that due to the third law of Newton </w:t>
      </w:r>
      <w:r w:rsidR="00905817" w:rsidRPr="00905817">
        <w:rPr>
          <w:position w:val="-4"/>
        </w:rPr>
        <w:object w:dxaOrig="1140" w:dyaOrig="320" w14:anchorId="478C6972">
          <v:shape id="_x0000_i2590" type="#_x0000_t75" style="width:57.05pt;height:15.6pt" o:ole="">
            <v:imagedata r:id="rId3151" o:title=""/>
          </v:shape>
          <o:OLEObject Type="Embed" ProgID="Equation.DSMT4" ShapeID="_x0000_i2590" DrawAspect="Content" ObjectID="_1493626614" r:id="rId3152"/>
        </w:object>
      </w:r>
      <w:r>
        <w:t>, so that we can write the constraint term as,</w:t>
      </w:r>
    </w:p>
    <w:p w14:paraId="53FCAEB0" w14:textId="77777777" w:rsidR="008C7882" w:rsidRDefault="008C7882" w:rsidP="008C7882"/>
    <w:p w14:paraId="1FC67D91" w14:textId="1B2C1740" w:rsidR="008C7882" w:rsidRDefault="008C7882" w:rsidP="008C7882">
      <w:pPr>
        <w:pStyle w:val="MTDisplayEquation"/>
      </w:pPr>
      <w:r>
        <w:tab/>
      </w:r>
      <w:r w:rsidR="00905817" w:rsidRPr="00905817">
        <w:rPr>
          <w:position w:val="-20"/>
        </w:rPr>
        <w:object w:dxaOrig="3379" w:dyaOrig="520" w14:anchorId="186AF2B7">
          <v:shape id="_x0000_i2591" type="#_x0000_t75" style="width:168.45pt;height:25.8pt" o:ole="">
            <v:imagedata r:id="rId3153" o:title=""/>
          </v:shape>
          <o:OLEObject Type="Embed" ProgID="Equation.DSMT4" ShapeID="_x0000_i2591" DrawAspect="Content" ObjectID="_1493626615" r:id="rId3154"/>
        </w:object>
      </w:r>
      <w:r w:rsidR="00F64B9A">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655" w:author="rawlins" w:date="2015-05-19T17:23:00Z">
        <w:r w:rsidR="00D3178E">
          <w:rPr>
            <w:noProof/>
          </w:rPr>
          <w:instrText>24</w:instrText>
        </w:r>
      </w:ins>
      <w:del w:id="2656" w:author="rawlins" w:date="2015-05-19T17:12:00Z">
        <w:r w:rsidR="001A2D84" w:rsidDel="00A671D9">
          <w:rPr>
            <w:noProof/>
          </w:rPr>
          <w:delInstrText>19</w:delInstrText>
        </w:r>
      </w:del>
      <w:r w:rsidR="00827503">
        <w:rPr>
          <w:noProof/>
        </w:rPr>
        <w:fldChar w:fldCharType="end"/>
      </w:r>
      <w:r>
        <w:instrText>)</w:instrText>
      </w:r>
      <w:r>
        <w:fldChar w:fldCharType="end"/>
      </w:r>
    </w:p>
    <w:p w14:paraId="1CCBDF2C" w14:textId="77777777" w:rsidR="008C7882" w:rsidRDefault="008C7882" w:rsidP="008C7882">
      <w:r>
        <w:t>Note that we can also write this as,</w:t>
      </w:r>
    </w:p>
    <w:p w14:paraId="543D5700" w14:textId="77777777" w:rsidR="008C7882" w:rsidRDefault="008C7882" w:rsidP="008C7882"/>
    <w:p w14:paraId="503F87CC" w14:textId="3C77BAF7" w:rsidR="008C7882" w:rsidRDefault="008C7882" w:rsidP="008C7882">
      <w:pPr>
        <w:pStyle w:val="MTDisplayEquation"/>
      </w:pPr>
      <w:r>
        <w:tab/>
      </w:r>
      <w:r w:rsidR="00905817" w:rsidRPr="00905817">
        <w:rPr>
          <w:position w:val="-14"/>
        </w:rPr>
        <w:object w:dxaOrig="2020" w:dyaOrig="420" w14:anchorId="24F4339E">
          <v:shape id="_x0000_i2592" type="#_x0000_t75" style="width:101.2pt;height:20.4pt" o:ole="">
            <v:imagedata r:id="rId3155" o:title=""/>
          </v:shape>
          <o:OLEObject Type="Embed" ProgID="Equation.DSMT4" ShapeID="_x0000_i2592" DrawAspect="Content" ObjectID="_1493626616" r:id="rId3156"/>
        </w:object>
      </w:r>
      <w:r w:rsidR="00F64B9A">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657" w:name="ZEqnNum929900"/>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658" w:author="rawlins" w:date="2015-05-19T17:23:00Z">
        <w:r w:rsidR="00D3178E">
          <w:rPr>
            <w:noProof/>
          </w:rPr>
          <w:instrText>25</w:instrText>
        </w:r>
      </w:ins>
      <w:del w:id="2659" w:author="rawlins" w:date="2015-05-19T17:12:00Z">
        <w:r w:rsidR="001A2D84" w:rsidDel="00A671D9">
          <w:rPr>
            <w:noProof/>
          </w:rPr>
          <w:delInstrText>20</w:delInstrText>
        </w:r>
      </w:del>
      <w:r w:rsidR="00827503">
        <w:rPr>
          <w:noProof/>
        </w:rPr>
        <w:fldChar w:fldCharType="end"/>
      </w:r>
      <w:r>
        <w:instrText>)</w:instrText>
      </w:r>
      <w:bookmarkEnd w:id="2657"/>
      <w:r>
        <w:fldChar w:fldCharType="end"/>
      </w:r>
    </w:p>
    <w:p w14:paraId="30496D0F" w14:textId="77777777" w:rsidR="008C7882" w:rsidRDefault="008C7882" w:rsidP="008C7882"/>
    <w:p w14:paraId="0BE9AB06" w14:textId="77777777" w:rsidR="008C7882" w:rsidRDefault="008C7882" w:rsidP="008C7882">
      <w:r>
        <w:t>The constraint forces are determined by the augmented Lagrangian method and are given by,</w:t>
      </w:r>
    </w:p>
    <w:p w14:paraId="1E52BF1A" w14:textId="77777777" w:rsidR="008C7882" w:rsidRDefault="008C7882" w:rsidP="008C7882"/>
    <w:p w14:paraId="677A0B94" w14:textId="5CAA5B69" w:rsidR="008C7882" w:rsidRDefault="008C7882" w:rsidP="008C7882">
      <w:pPr>
        <w:pStyle w:val="MTDisplayEquation"/>
      </w:pPr>
      <w:r>
        <w:tab/>
      </w:r>
      <w:r w:rsidR="00905817" w:rsidRPr="00905817">
        <w:rPr>
          <w:position w:val="-12"/>
        </w:rPr>
        <w:object w:dxaOrig="1100" w:dyaOrig="360" w14:anchorId="0E6BFA58">
          <v:shape id="_x0000_i2593" type="#_x0000_t75" style="width:55pt;height:19pt" o:ole="">
            <v:imagedata r:id="rId3157" o:title=""/>
          </v:shape>
          <o:OLEObject Type="Embed" ProgID="Equation.DSMT4" ShapeID="_x0000_i2593" DrawAspect="Content" ObjectID="_1493626617" r:id="rId3158"/>
        </w:object>
      </w:r>
      <w:r w:rsidR="00F64B9A">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660" w:author="rawlins" w:date="2015-05-19T17:23:00Z">
        <w:r w:rsidR="00D3178E">
          <w:rPr>
            <w:noProof/>
          </w:rPr>
          <w:instrText>26</w:instrText>
        </w:r>
      </w:ins>
      <w:del w:id="2661" w:author="rawlins" w:date="2015-05-19T17:12:00Z">
        <w:r w:rsidR="001A2D84" w:rsidDel="00A671D9">
          <w:rPr>
            <w:noProof/>
          </w:rPr>
          <w:delInstrText>21</w:delInstrText>
        </w:r>
      </w:del>
      <w:r w:rsidR="00827503">
        <w:rPr>
          <w:noProof/>
        </w:rPr>
        <w:fldChar w:fldCharType="end"/>
      </w:r>
      <w:r>
        <w:instrText>)</w:instrText>
      </w:r>
      <w:r>
        <w:fldChar w:fldCharType="end"/>
      </w:r>
    </w:p>
    <w:p w14:paraId="501B2360" w14:textId="52E36F54" w:rsidR="008C7882" w:rsidRDefault="008C7882" w:rsidP="008C7882">
      <w:r>
        <w:t xml:space="preserve">where </w:t>
      </w:r>
      <w:r w:rsidR="00905817" w:rsidRPr="00905817">
        <w:rPr>
          <w:position w:val="-4"/>
        </w:rPr>
        <w:object w:dxaOrig="200" w:dyaOrig="260" w14:anchorId="6A012ACB">
          <v:shape id="_x0000_i2594" type="#_x0000_t75" style="width:10.2pt;height:12.9pt" o:ole="">
            <v:imagedata r:id="rId3159" o:title=""/>
          </v:shape>
          <o:OLEObject Type="Embed" ProgID="Equation.DSMT4" ShapeID="_x0000_i2594" DrawAspect="Content" ObjectID="_1493626618" r:id="rId3160"/>
        </w:object>
      </w:r>
      <w:r>
        <w:t xml:space="preserve">is the Lagrange multiplier and </w:t>
      </w:r>
      <w:r w:rsidR="00905817" w:rsidRPr="00905817">
        <w:rPr>
          <w:position w:val="-12"/>
        </w:rPr>
        <w:object w:dxaOrig="260" w:dyaOrig="360" w14:anchorId="1BCBCC2D">
          <v:shape id="_x0000_i2595" type="#_x0000_t75" style="width:12.9pt;height:19pt" o:ole="">
            <v:imagedata r:id="rId3161" o:title=""/>
          </v:shape>
          <o:OLEObject Type="Embed" ProgID="Equation.DSMT4" ShapeID="_x0000_i2595" DrawAspect="Content" ObjectID="_1493626619" r:id="rId3162"/>
        </w:object>
      </w:r>
      <w:r>
        <w:t>is a user defined penalty factor.</w:t>
      </w:r>
    </w:p>
    <w:p w14:paraId="3C290852" w14:textId="77777777" w:rsidR="008C7882" w:rsidRDefault="008C7882" w:rsidP="008C7882">
      <w:r>
        <w:t xml:space="preserve">The linearization of </w:t>
      </w:r>
      <w:r>
        <w:fldChar w:fldCharType="begin"/>
      </w:r>
      <w:r>
        <w:instrText xml:space="preserve"> GOTOBUTTON ZEqnNum929900  \* MERGEFORMAT </w:instrText>
      </w:r>
      <w:r w:rsidR="00827503">
        <w:fldChar w:fldCharType="begin"/>
      </w:r>
      <w:r w:rsidR="00827503">
        <w:instrText xml:space="preserve"> REF ZEqnNum929900 \! \* MERGEFORMAT </w:instrText>
      </w:r>
      <w:r w:rsidR="00827503">
        <w:fldChar w:fldCharType="separate"/>
      </w:r>
      <w:ins w:id="2662" w:author="rawlins" w:date="2015-05-19T17:23:00Z">
        <w:r w:rsidR="00D3178E">
          <w:instrText>(6.25)</w:instrText>
        </w:r>
      </w:ins>
      <w:del w:id="2663" w:author="rawlins" w:date="2015-05-19T17:12:00Z">
        <w:r w:rsidR="001A2D84" w:rsidDel="00A671D9">
          <w:delInstrText>(6.20)</w:delInstrText>
        </w:r>
      </w:del>
      <w:r w:rsidR="00827503">
        <w:fldChar w:fldCharType="end"/>
      </w:r>
      <w:r>
        <w:fldChar w:fldCharType="end"/>
      </w:r>
      <w:r>
        <w:t xml:space="preserve"> is given by,</w:t>
      </w:r>
    </w:p>
    <w:p w14:paraId="0D310197" w14:textId="77777777" w:rsidR="008C7882" w:rsidRDefault="008C7882" w:rsidP="008C7882"/>
    <w:p w14:paraId="2C16C27E" w14:textId="3B2E608C" w:rsidR="008C7882" w:rsidRDefault="008C7882" w:rsidP="008C7882">
      <w:pPr>
        <w:pStyle w:val="MTDisplayEquation"/>
      </w:pPr>
      <w:r>
        <w:tab/>
      </w:r>
      <w:r w:rsidR="00905817" w:rsidRPr="00905817">
        <w:rPr>
          <w:position w:val="-32"/>
        </w:rPr>
        <w:object w:dxaOrig="2500" w:dyaOrig="760" w14:anchorId="32653F30">
          <v:shape id="_x0000_i2596" type="#_x0000_t75" style="width:126.35pt;height:37.35pt" o:ole="">
            <v:imagedata r:id="rId3163" o:title=""/>
          </v:shape>
          <o:OLEObject Type="Embed" ProgID="Equation.DSMT4" ShapeID="_x0000_i2596" DrawAspect="Content" ObjectID="_1493626620" r:id="rId316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664" w:author="rawlins" w:date="2015-05-19T17:23:00Z">
        <w:r w:rsidR="00D3178E">
          <w:rPr>
            <w:noProof/>
          </w:rPr>
          <w:instrText>27</w:instrText>
        </w:r>
      </w:ins>
      <w:del w:id="2665" w:author="rawlins" w:date="2015-05-19T17:12:00Z">
        <w:r w:rsidR="001A2D84" w:rsidDel="00A671D9">
          <w:rPr>
            <w:noProof/>
          </w:rPr>
          <w:delInstrText>22</w:delInstrText>
        </w:r>
      </w:del>
      <w:r w:rsidR="00827503">
        <w:rPr>
          <w:noProof/>
        </w:rPr>
        <w:fldChar w:fldCharType="end"/>
      </w:r>
      <w:r>
        <w:instrText>)</w:instrText>
      </w:r>
      <w:r>
        <w:fldChar w:fldCharType="end"/>
      </w:r>
    </w:p>
    <w:p w14:paraId="00301DF0" w14:textId="74E0CF28" w:rsidR="008C7882" w:rsidRDefault="008C7882" w:rsidP="008C7882">
      <w:r>
        <w:t xml:space="preserve">Using the rigid body assumption, the quantity </w:t>
      </w:r>
      <w:r w:rsidR="00905817" w:rsidRPr="00905817">
        <w:rPr>
          <w:position w:val="-6"/>
        </w:rPr>
        <w:object w:dxaOrig="320" w:dyaOrig="279" w14:anchorId="07A59179">
          <v:shape id="_x0000_i2597" type="#_x0000_t75" style="width:15.6pt;height:14.25pt" o:ole="">
            <v:imagedata r:id="rId3165" o:title=""/>
          </v:shape>
          <o:OLEObject Type="Embed" ProgID="Equation.DSMT4" ShapeID="_x0000_i2597" DrawAspect="Content" ObjectID="_1493626621" r:id="rId3166"/>
        </w:object>
      </w:r>
      <w:r>
        <w:t>can be written as follows,</w:t>
      </w:r>
    </w:p>
    <w:p w14:paraId="50F94293" w14:textId="77777777" w:rsidR="008C7882" w:rsidRDefault="008C7882" w:rsidP="008C7882"/>
    <w:p w14:paraId="057BD8B3" w14:textId="69EB0DD1" w:rsidR="008C7882" w:rsidRDefault="008C7882" w:rsidP="008C7882">
      <w:pPr>
        <w:pStyle w:val="MTDisplayEquation"/>
      </w:pPr>
      <w:r>
        <w:tab/>
      </w:r>
      <w:r w:rsidR="00905817" w:rsidRPr="00905817">
        <w:rPr>
          <w:position w:val="-36"/>
        </w:rPr>
        <w:object w:dxaOrig="2780" w:dyaOrig="840" w14:anchorId="0AFA278E">
          <v:shape id="_x0000_i2598" type="#_x0000_t75" style="width:139.25pt;height:42.1pt" o:ole="">
            <v:imagedata r:id="rId3167" o:title=""/>
          </v:shape>
          <o:OLEObject Type="Embed" ProgID="Equation.DSMT4" ShapeID="_x0000_i2598" DrawAspect="Content" ObjectID="_1493626622" r:id="rId316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666" w:author="rawlins" w:date="2015-05-19T17:23:00Z">
        <w:r w:rsidR="00D3178E">
          <w:rPr>
            <w:noProof/>
          </w:rPr>
          <w:instrText>28</w:instrText>
        </w:r>
      </w:ins>
      <w:del w:id="2667" w:author="rawlins" w:date="2015-05-19T17:12:00Z">
        <w:r w:rsidR="001A2D84" w:rsidDel="00A671D9">
          <w:rPr>
            <w:noProof/>
          </w:rPr>
          <w:delInstrText>23</w:delInstrText>
        </w:r>
      </w:del>
      <w:r w:rsidR="00827503">
        <w:rPr>
          <w:noProof/>
        </w:rPr>
        <w:fldChar w:fldCharType="end"/>
      </w:r>
      <w:r>
        <w:instrText>)</w:instrText>
      </w:r>
      <w:r>
        <w:fldChar w:fldCharType="end"/>
      </w:r>
    </w:p>
    <w:p w14:paraId="7B34FDFA" w14:textId="098BEBEF" w:rsidR="008C7882" w:rsidRDefault="008C7882" w:rsidP="008C7882">
      <w:r>
        <w:t xml:space="preserve">And similarly for </w:t>
      </w:r>
      <w:r w:rsidR="00905817" w:rsidRPr="00905817">
        <w:rPr>
          <w:position w:val="-6"/>
        </w:rPr>
        <w:object w:dxaOrig="320" w:dyaOrig="279" w14:anchorId="5D2A3247">
          <v:shape id="_x0000_i2599" type="#_x0000_t75" style="width:15.6pt;height:14.25pt" o:ole="">
            <v:imagedata r:id="rId3169" o:title=""/>
          </v:shape>
          <o:OLEObject Type="Embed" ProgID="Equation.DSMT4" ShapeID="_x0000_i2599" DrawAspect="Content" ObjectID="_1493626623" r:id="rId3170"/>
        </w:object>
      </w:r>
      <w:r>
        <w:t>. If we now introduce the vectors,</w:t>
      </w:r>
    </w:p>
    <w:p w14:paraId="3B004D71" w14:textId="77777777" w:rsidR="008C7882" w:rsidRDefault="008C7882" w:rsidP="008C7882"/>
    <w:p w14:paraId="15A7B801" w14:textId="3D2BCE1F" w:rsidR="008C7882" w:rsidRDefault="008C7882" w:rsidP="008C7882">
      <w:pPr>
        <w:pStyle w:val="MTDisplayEquation"/>
      </w:pPr>
      <w:r>
        <w:lastRenderedPageBreak/>
        <w:tab/>
      </w:r>
      <w:r w:rsidR="00905817" w:rsidRPr="00905817">
        <w:rPr>
          <w:position w:val="-68"/>
        </w:rPr>
        <w:object w:dxaOrig="2580" w:dyaOrig="1480" w14:anchorId="02A0A63F">
          <v:shape id="_x0000_i2600" type="#_x0000_t75" style="width:129.05pt;height:74.05pt" o:ole="">
            <v:imagedata r:id="rId3171" o:title=""/>
          </v:shape>
          <o:OLEObject Type="Embed" ProgID="Equation.DSMT4" ShapeID="_x0000_i2600" DrawAspect="Content" ObjectID="_1493626624" r:id="rId3172"/>
        </w:object>
      </w:r>
      <w:r w:rsidR="002D7F22">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668" w:author="rawlins" w:date="2015-05-19T17:23:00Z">
        <w:r w:rsidR="00D3178E">
          <w:rPr>
            <w:noProof/>
          </w:rPr>
          <w:instrText>29</w:instrText>
        </w:r>
      </w:ins>
      <w:del w:id="2669" w:author="rawlins" w:date="2015-05-19T17:12:00Z">
        <w:r w:rsidR="001A2D84" w:rsidDel="00A671D9">
          <w:rPr>
            <w:noProof/>
          </w:rPr>
          <w:delInstrText>24</w:delInstrText>
        </w:r>
      </w:del>
      <w:r w:rsidR="00827503">
        <w:rPr>
          <w:noProof/>
        </w:rPr>
        <w:fldChar w:fldCharType="end"/>
      </w:r>
      <w:r>
        <w:instrText>)</w:instrText>
      </w:r>
      <w:r>
        <w:fldChar w:fldCharType="end"/>
      </w:r>
    </w:p>
    <w:p w14:paraId="5E4AAA92" w14:textId="77777777" w:rsidR="008C7882" w:rsidRDefault="008C7882" w:rsidP="008C7882"/>
    <w:p w14:paraId="717E8352" w14:textId="77777777" w:rsidR="008C7882" w:rsidRDefault="008C7882" w:rsidP="00FD7660">
      <w:r>
        <w:t>Then we can write the constraint work as,</w:t>
      </w:r>
    </w:p>
    <w:p w14:paraId="1D80CA4A" w14:textId="77777777" w:rsidR="008C7882" w:rsidRDefault="008C7882" w:rsidP="008C7882"/>
    <w:p w14:paraId="70DD4921" w14:textId="2348B0B2" w:rsidR="008C7882" w:rsidRDefault="008C7882" w:rsidP="008C7882">
      <w:pPr>
        <w:pStyle w:val="MTDisplayEquation"/>
      </w:pPr>
      <w:r>
        <w:tab/>
      </w:r>
      <w:r w:rsidR="00905817" w:rsidRPr="00905817">
        <w:rPr>
          <w:position w:val="-6"/>
        </w:rPr>
        <w:object w:dxaOrig="1340" w:dyaOrig="320" w14:anchorId="0CE9B0AB">
          <v:shape id="_x0000_i2601" type="#_x0000_t75" style="width:67.25pt;height:15.6pt" o:ole="">
            <v:imagedata r:id="rId3173" o:title=""/>
          </v:shape>
          <o:OLEObject Type="Embed" ProgID="Equation.DSMT4" ShapeID="_x0000_i2601" DrawAspect="Content" ObjectID="_1493626625" r:id="rId3174"/>
        </w:object>
      </w:r>
      <w:r w:rsidR="0096697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670" w:author="rawlins" w:date="2015-05-19T17:23:00Z">
        <w:r w:rsidR="00D3178E">
          <w:rPr>
            <w:noProof/>
          </w:rPr>
          <w:instrText>30</w:instrText>
        </w:r>
      </w:ins>
      <w:del w:id="2671" w:author="rawlins" w:date="2015-05-19T17:12:00Z">
        <w:r w:rsidR="001A2D84" w:rsidDel="00A671D9">
          <w:rPr>
            <w:noProof/>
          </w:rPr>
          <w:delInstrText>25</w:delInstrText>
        </w:r>
      </w:del>
      <w:r w:rsidR="00827503">
        <w:rPr>
          <w:noProof/>
        </w:rPr>
        <w:fldChar w:fldCharType="end"/>
      </w:r>
      <w:r>
        <w:instrText>)</w:instrText>
      </w:r>
      <w:r>
        <w:fldChar w:fldCharType="end"/>
      </w:r>
    </w:p>
    <w:p w14:paraId="744B656E" w14:textId="77777777" w:rsidR="008C7882" w:rsidRDefault="008C7882" w:rsidP="008C7882">
      <w:r>
        <w:t>And the stiffness contribution as,</w:t>
      </w:r>
    </w:p>
    <w:p w14:paraId="0B7F2347" w14:textId="57AECB1F" w:rsidR="008C7882" w:rsidRDefault="008C7882" w:rsidP="008C7882">
      <w:pPr>
        <w:pStyle w:val="MTDisplayEquation"/>
      </w:pPr>
      <w:r>
        <w:tab/>
      </w:r>
      <w:r w:rsidR="00905817" w:rsidRPr="00905817">
        <w:rPr>
          <w:position w:val="-6"/>
        </w:rPr>
        <w:object w:dxaOrig="1939" w:dyaOrig="320" w14:anchorId="69E0FEA7">
          <v:shape id="_x0000_i2602" type="#_x0000_t75" style="width:96.45pt;height:15.6pt" o:ole="">
            <v:imagedata r:id="rId3175" o:title=""/>
          </v:shape>
          <o:OLEObject Type="Embed" ProgID="Equation.DSMT4" ShapeID="_x0000_i2602" DrawAspect="Content" ObjectID="_1493626626" r:id="rId3176"/>
        </w:object>
      </w:r>
      <w:r w:rsidR="0096697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672" w:author="rawlins" w:date="2015-05-19T17:23:00Z">
        <w:r w:rsidR="00D3178E">
          <w:rPr>
            <w:noProof/>
          </w:rPr>
          <w:instrText>31</w:instrText>
        </w:r>
      </w:ins>
      <w:del w:id="2673" w:author="rawlins" w:date="2015-05-19T17:12:00Z">
        <w:r w:rsidR="001A2D84" w:rsidDel="00A671D9">
          <w:rPr>
            <w:noProof/>
          </w:rPr>
          <w:delInstrText>26</w:delInstrText>
        </w:r>
      </w:del>
      <w:r w:rsidR="00827503">
        <w:rPr>
          <w:noProof/>
        </w:rPr>
        <w:fldChar w:fldCharType="end"/>
      </w:r>
      <w:r>
        <w:instrText>)</w:instrText>
      </w:r>
      <w:r>
        <w:fldChar w:fldCharType="end"/>
      </w:r>
    </w:p>
    <w:p w14:paraId="27790714" w14:textId="77777777" w:rsidR="008C7882" w:rsidRPr="00894523" w:rsidRDefault="008C7882" w:rsidP="008C7882"/>
    <w:p w14:paraId="69114B27" w14:textId="77777777" w:rsidR="008C7882" w:rsidRDefault="008C7882" w:rsidP="008C7882"/>
    <w:p w14:paraId="577CFC8B" w14:textId="27E7E142" w:rsidR="008C7882" w:rsidRDefault="008C7882" w:rsidP="008C7882">
      <w:pPr>
        <w:pStyle w:val="MTDisplayEquation"/>
      </w:pPr>
      <w:r>
        <w:tab/>
      </w:r>
      <w:r w:rsidR="00905817" w:rsidRPr="00905817">
        <w:rPr>
          <w:position w:val="-68"/>
        </w:rPr>
        <w:object w:dxaOrig="3700" w:dyaOrig="1480" w14:anchorId="6E8C204B">
          <v:shape id="_x0000_i2603" type="#_x0000_t75" style="width:185.45pt;height:74.05pt" o:ole="">
            <v:imagedata r:id="rId3177" o:title=""/>
          </v:shape>
          <o:OLEObject Type="Embed" ProgID="Equation.DSMT4" ShapeID="_x0000_i2603" DrawAspect="Content" ObjectID="_1493626627" r:id="rId3178"/>
        </w:object>
      </w:r>
      <w:r w:rsidR="0096697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674" w:author="rawlins" w:date="2015-05-19T17:23:00Z">
        <w:r w:rsidR="00D3178E">
          <w:rPr>
            <w:noProof/>
          </w:rPr>
          <w:instrText>32</w:instrText>
        </w:r>
      </w:ins>
      <w:del w:id="2675" w:author="rawlins" w:date="2015-05-19T17:12:00Z">
        <w:r w:rsidR="001A2D84" w:rsidDel="00A671D9">
          <w:rPr>
            <w:noProof/>
          </w:rPr>
          <w:delInstrText>27</w:delInstrText>
        </w:r>
      </w:del>
      <w:r w:rsidR="00827503">
        <w:rPr>
          <w:noProof/>
        </w:rPr>
        <w:fldChar w:fldCharType="end"/>
      </w:r>
      <w:r>
        <w:instrText>)</w:instrText>
      </w:r>
      <w:r>
        <w:fldChar w:fldCharType="end"/>
      </w:r>
    </w:p>
    <w:p w14:paraId="70F1577B" w14:textId="77777777" w:rsidR="008C7882" w:rsidRPr="00894523" w:rsidRDefault="008C7882" w:rsidP="008C7882"/>
    <w:p w14:paraId="75B5F49A" w14:textId="77777777" w:rsidR="008C7882" w:rsidRPr="00795BB2" w:rsidRDefault="008C7882" w:rsidP="008C7882"/>
    <w:p w14:paraId="6075BFF0" w14:textId="77777777" w:rsidR="008C7882" w:rsidRDefault="008C7882" w:rsidP="008C7882">
      <w:r>
        <w:t xml:space="preserve"> </w:t>
      </w:r>
    </w:p>
    <w:p w14:paraId="20514E1B" w14:textId="77777777" w:rsidR="008C7882" w:rsidRDefault="008C7882" w:rsidP="008C7882"/>
    <w:p w14:paraId="6A2E1535" w14:textId="77777777" w:rsidR="008C7882" w:rsidRDefault="008C7882" w:rsidP="008C7882">
      <w:pPr>
        <w:pStyle w:val="Heading2"/>
      </w:pPr>
      <w:bookmarkStart w:id="2676" w:name="_Toc289032627"/>
      <w:r>
        <w:t>Sliding Interfaces</w:t>
      </w:r>
      <w:bookmarkEnd w:id="2676"/>
    </w:p>
    <w:p w14:paraId="04F08353" w14:textId="77777777" w:rsidR="008C7882" w:rsidRDefault="008C7882" w:rsidP="008C7882">
      <w:r>
        <w:t>This section summarizes the theoretical developments of the two body contact problem. After introducing some notation and terminology, the contact integral is presented, which contains the contribution to the virtual work equation from the contact tractions. Since the nonlinear contact problem is solved using a Newton based iterative method, the contact integral is linearized. Next, anticipating a finite element implementation, the contact integral and its linearization are discretized using a standard finite element approach. Finally the augmented Lagrangian method for enforcing the contact constraints is described.</w:t>
      </w:r>
    </w:p>
    <w:p w14:paraId="19EABE4D" w14:textId="77777777" w:rsidR="008C7882" w:rsidRDefault="008C7882" w:rsidP="008C7882"/>
    <w:p w14:paraId="5D935DD2" w14:textId="77777777" w:rsidR="008C7882" w:rsidRDefault="008C7882" w:rsidP="008C7882">
      <w:pPr>
        <w:pStyle w:val="Heading3"/>
      </w:pPr>
      <w:bookmarkStart w:id="2677" w:name="_Toc289032628"/>
      <w:r>
        <w:t>Contact Kinematics</w:t>
      </w:r>
      <w:bookmarkEnd w:id="2677"/>
    </w:p>
    <w:p w14:paraId="798336EC" w14:textId="2F6EB4CD" w:rsidR="008C7882" w:rsidRDefault="008C7882" w:rsidP="008C7882">
      <w:r>
        <w:t xml:space="preserve">For the most part the notation of this section follows </w:t>
      </w:r>
      <w:r>
        <w:fldChar w:fldCharType="begin"/>
      </w:r>
      <w:r w:rsidR="001763A3">
        <w:instrText xml:space="preserve"> ADDIN EN.CITE &lt;EndNote&gt;&lt;Cite&gt;&lt;Author&gt;Laursen&lt;/Author&gt;&lt;Year&gt;2002&lt;/Year&gt;&lt;RecNum&gt;26&lt;/RecNum&gt;&lt;DisplayText&gt;[49]&lt;/DisplayText&gt;&lt;record&gt;&lt;rec-number&gt;26&lt;/rec-number&gt;&lt;foreign-keys&gt;&lt;key app="EN" db-id="fwxrfwzd5wwavcepe9epdeevxdsd2fftswrx" timestamp="0"&gt;26&lt;/key&gt;&lt;/foreign-keys&gt;&lt;ref-type name="Book"&gt;6&lt;/ref-type&gt;&lt;contributors&gt;&lt;authors&gt;&lt;author&gt;Tod A. Laursen&lt;/author&gt;&lt;/authors&gt;&lt;/contributors&gt;&lt;titles&gt;&lt;title&gt;Computational Contact and Impact Mechanics&lt;/title&gt;&lt;/titles&gt;&lt;dates&gt;&lt;year&gt;2002&lt;/year&gt;&lt;/dates&gt;&lt;publisher&gt;Springer&lt;/publisher&gt;&lt;urls&gt;&lt;/urls&gt;&lt;/record&gt;&lt;/Cite&gt;&lt;/EndNote&gt;</w:instrText>
      </w:r>
      <w:r>
        <w:fldChar w:fldCharType="separate"/>
      </w:r>
      <w:r w:rsidR="001763A3">
        <w:rPr>
          <w:noProof/>
        </w:rPr>
        <w:t>[</w:t>
      </w:r>
      <w:hyperlink w:anchor="_ENREF_49" w:tooltip="Laursen, 2002 #26" w:history="1">
        <w:r w:rsidR="00214E15">
          <w:rPr>
            <w:noProof/>
          </w:rPr>
          <w:t>49</w:t>
        </w:r>
      </w:hyperlink>
      <w:r w:rsidR="001763A3">
        <w:rPr>
          <w:noProof/>
        </w:rPr>
        <w:t>]</w:t>
      </w:r>
      <w:r>
        <w:fldChar w:fldCharType="end"/>
      </w:r>
      <w:r>
        <w:t xml:space="preserve">, with a few simplifications here and there since the implementation in FEBio is currently for quasi-static, frictionless, two body contact problem. </w:t>
      </w:r>
    </w:p>
    <w:p w14:paraId="39DF02AE" w14:textId="77777777" w:rsidR="008C7882" w:rsidRDefault="008C7882" w:rsidP="008C7882"/>
    <w:p w14:paraId="3B76AC4C" w14:textId="743D4A68" w:rsidR="008C7882" w:rsidRDefault="008C7882" w:rsidP="008C7882">
      <w:r>
        <w:t xml:space="preserve">The volume occupied by body </w:t>
      </w:r>
      <w:r>
        <w:rPr>
          <w:i/>
        </w:rPr>
        <w:t>i</w:t>
      </w:r>
      <w:r>
        <w:t xml:space="preserve"> in the reference configuration is denoted by </w:t>
      </w:r>
      <w:r w:rsidR="00905817" w:rsidRPr="00905817">
        <w:rPr>
          <w:position w:val="-4"/>
        </w:rPr>
        <w:object w:dxaOrig="960" w:dyaOrig="320" w14:anchorId="1FAEBE47">
          <v:shape id="_x0000_i2604" type="#_x0000_t75" style="width:47.55pt;height:15.6pt" o:ole="">
            <v:imagedata r:id="rId3179" o:title=""/>
          </v:shape>
          <o:OLEObject Type="Embed" ProgID="Equation.DSMT4" ShapeID="_x0000_i2604" DrawAspect="Content" ObjectID="_1493626628" r:id="rId3180"/>
        </w:object>
      </w:r>
      <w:r>
        <w:t xml:space="preserve">where </w:t>
      </w:r>
      <w:r w:rsidR="00905817" w:rsidRPr="00905817">
        <w:rPr>
          <w:position w:val="-10"/>
        </w:rPr>
        <w:object w:dxaOrig="660" w:dyaOrig="320" w14:anchorId="4405B1AB">
          <v:shape id="_x0000_i2605" type="#_x0000_t75" style="width:32.6pt;height:15.6pt" o:ole="">
            <v:imagedata r:id="rId3181" o:title=""/>
          </v:shape>
          <o:OLEObject Type="Embed" ProgID="Equation.DSMT4" ShapeID="_x0000_i2605" DrawAspect="Content" ObjectID="_1493626629" r:id="rId3182"/>
        </w:object>
      </w:r>
      <w:r>
        <w:t xml:space="preserve">. The boundary of body </w:t>
      </w:r>
      <w:r>
        <w:rPr>
          <w:i/>
        </w:rPr>
        <w:t>i</w:t>
      </w:r>
      <w:r>
        <w:t xml:space="preserve"> is denoted by </w:t>
      </w:r>
      <w:r w:rsidR="00905817" w:rsidRPr="00905817">
        <w:rPr>
          <w:position w:val="-4"/>
        </w:rPr>
        <w:object w:dxaOrig="380" w:dyaOrig="320" w14:anchorId="64DB5151">
          <v:shape id="_x0000_i2606" type="#_x0000_t75" style="width:19pt;height:15.6pt" o:ole="">
            <v:imagedata r:id="rId3183" o:title=""/>
          </v:shape>
          <o:OLEObject Type="Embed" ProgID="Equation.DSMT4" ShapeID="_x0000_i2606" DrawAspect="Content" ObjectID="_1493626630" r:id="rId3184"/>
        </w:object>
      </w:r>
      <w:r>
        <w:t xml:space="preserve">and is divided into three regions </w:t>
      </w:r>
      <w:r w:rsidR="00905817" w:rsidRPr="00905817">
        <w:rPr>
          <w:position w:val="-12"/>
        </w:rPr>
        <w:object w:dxaOrig="2040" w:dyaOrig="400" w14:anchorId="71A42F84">
          <v:shape id="_x0000_i2607" type="#_x0000_t75" style="width:101.9pt;height:19.7pt" o:ole="">
            <v:imagedata r:id="rId3185" o:title=""/>
          </v:shape>
          <o:OLEObject Type="Embed" ProgID="Equation.DSMT4" ShapeID="_x0000_i2607" DrawAspect="Content" ObjectID="_1493626631" r:id="rId3186"/>
        </w:object>
      </w:r>
      <w:r>
        <w:t xml:space="preserve">, where </w:t>
      </w:r>
      <w:r w:rsidR="00905817" w:rsidRPr="00905817">
        <w:rPr>
          <w:position w:val="-12"/>
        </w:rPr>
        <w:object w:dxaOrig="380" w:dyaOrig="400" w14:anchorId="049BE7CB">
          <v:shape id="_x0000_i2608" type="#_x0000_t75" style="width:19pt;height:19.7pt" o:ole="">
            <v:imagedata r:id="rId3187" o:title=""/>
          </v:shape>
          <o:OLEObject Type="Embed" ProgID="Equation.DSMT4" ShapeID="_x0000_i2608" DrawAspect="Content" ObjectID="_1493626632" r:id="rId3188"/>
        </w:object>
      </w:r>
      <w:r>
        <w:t xml:space="preserve">is the boundary where tractions are applied, </w:t>
      </w:r>
      <w:r w:rsidR="00905817" w:rsidRPr="00905817">
        <w:rPr>
          <w:position w:val="-12"/>
        </w:rPr>
        <w:object w:dxaOrig="380" w:dyaOrig="400" w14:anchorId="2BD745E1">
          <v:shape id="_x0000_i2609" type="#_x0000_t75" style="width:19pt;height:19.7pt" o:ole="">
            <v:imagedata r:id="rId3189" o:title=""/>
          </v:shape>
          <o:OLEObject Type="Embed" ProgID="Equation.DSMT4" ShapeID="_x0000_i2609" DrawAspect="Content" ObjectID="_1493626633" r:id="rId3190"/>
        </w:object>
      </w:r>
      <w:r>
        <w:t xml:space="preserve">the boundary where the solution is prescribed and </w:t>
      </w:r>
      <w:r w:rsidR="00905817" w:rsidRPr="00905817">
        <w:rPr>
          <w:position w:val="-12"/>
        </w:rPr>
        <w:object w:dxaOrig="380" w:dyaOrig="400" w14:anchorId="401E7CB7">
          <v:shape id="_x0000_i2610" type="#_x0000_t75" style="width:19pt;height:19.7pt" o:ole="">
            <v:imagedata r:id="rId3191" o:title=""/>
          </v:shape>
          <o:OLEObject Type="Embed" ProgID="Equation.DSMT4" ShapeID="_x0000_i2610" DrawAspect="Content" ObjectID="_1493626634" r:id="rId3192"/>
        </w:object>
      </w:r>
      <w:r>
        <w:t xml:space="preserve">the part of the boundary that will be in contact with the other body. It is assumed that </w:t>
      </w:r>
      <w:r w:rsidR="00905817" w:rsidRPr="00905817">
        <w:rPr>
          <w:position w:val="-12"/>
        </w:rPr>
        <w:object w:dxaOrig="1939" w:dyaOrig="400" w14:anchorId="709782D8">
          <v:shape id="_x0000_i2611" type="#_x0000_t75" style="width:96.45pt;height:19.7pt" o:ole="">
            <v:imagedata r:id="rId3193" o:title=""/>
          </v:shape>
          <o:OLEObject Type="Embed" ProgID="Equation.DSMT4" ShapeID="_x0000_i2611" DrawAspect="Content" ObjectID="_1493626635" r:id="rId3194"/>
        </w:object>
      </w:r>
      <w:r>
        <w:t xml:space="preserve">. </w:t>
      </w:r>
    </w:p>
    <w:p w14:paraId="52BCA657" w14:textId="77777777" w:rsidR="008C7882" w:rsidRDefault="008C7882" w:rsidP="008C7882"/>
    <w:p w14:paraId="2A46436E" w14:textId="0E72D256" w:rsidR="008C7882" w:rsidRDefault="008C7882" w:rsidP="008C7882">
      <w:r>
        <w:t xml:space="preserve">The deformation of body </w:t>
      </w:r>
      <w:r>
        <w:rPr>
          <w:i/>
        </w:rPr>
        <w:t>i</w:t>
      </w:r>
      <w:r>
        <w:t xml:space="preserve"> is defined by </w:t>
      </w:r>
      <w:r w:rsidR="00905817" w:rsidRPr="00905817">
        <w:rPr>
          <w:position w:val="-10"/>
        </w:rPr>
        <w:object w:dxaOrig="380" w:dyaOrig="380" w14:anchorId="170D49D3">
          <v:shape id="_x0000_i2612" type="#_x0000_t75" style="width:19pt;height:19pt" o:ole="">
            <v:imagedata r:id="rId3195" o:title=""/>
          </v:shape>
          <o:OLEObject Type="Embed" ProgID="Equation.DSMT4" ShapeID="_x0000_i2612" DrawAspect="Content" ObjectID="_1493626636" r:id="rId3196"/>
        </w:object>
      </w:r>
      <w:r>
        <w:t xml:space="preserve">. The boundary of the deformed body </w:t>
      </w:r>
      <w:r>
        <w:rPr>
          <w:i/>
        </w:rPr>
        <w:t>i</w:t>
      </w:r>
      <w:r>
        <w:t xml:space="preserve">, that is the boundary of </w:t>
      </w:r>
      <w:r w:rsidR="00905817" w:rsidRPr="00905817">
        <w:rPr>
          <w:position w:val="-20"/>
        </w:rPr>
        <w:object w:dxaOrig="960" w:dyaOrig="520" w14:anchorId="0F0C176F">
          <v:shape id="_x0000_i2613" type="#_x0000_t75" style="width:47.55pt;height:25.8pt" o:ole="">
            <v:imagedata r:id="rId3197" o:title=""/>
          </v:shape>
          <o:OLEObject Type="Embed" ProgID="Equation.DSMT4" ShapeID="_x0000_i2613" DrawAspect="Content" ObjectID="_1493626637" r:id="rId3198"/>
        </w:object>
      </w:r>
      <w:r>
        <w:t xml:space="preserve">is denoted by </w:t>
      </w:r>
      <w:r w:rsidR="00905817" w:rsidRPr="00905817">
        <w:rPr>
          <w:position w:val="-12"/>
        </w:rPr>
        <w:object w:dxaOrig="1980" w:dyaOrig="400" w14:anchorId="1DFD2DA8">
          <v:shape id="_x0000_i2614" type="#_x0000_t75" style="width:98.5pt;height:19.7pt" o:ole="">
            <v:imagedata r:id="rId3199" o:title=""/>
          </v:shape>
          <o:OLEObject Type="Embed" ProgID="Equation.DSMT4" ShapeID="_x0000_i2614" DrawAspect="Content" ObjectID="_1493626638" r:id="rId3200"/>
        </w:object>
      </w:r>
      <w:r>
        <w:t xml:space="preserve">where </w:t>
      </w:r>
      <w:r w:rsidR="00905817" w:rsidRPr="00905817">
        <w:rPr>
          <w:position w:val="-20"/>
        </w:rPr>
        <w:object w:dxaOrig="1480" w:dyaOrig="520" w14:anchorId="16EDC081">
          <v:shape id="_x0000_i2615" type="#_x0000_t75" style="width:74.05pt;height:25.8pt" o:ole="">
            <v:imagedata r:id="rId3201" o:title=""/>
          </v:shape>
          <o:OLEObject Type="Embed" ProgID="Equation.DSMT4" ShapeID="_x0000_i2615" DrawAspect="Content" ObjectID="_1493626639" r:id="rId3202"/>
        </w:object>
      </w:r>
      <w:r>
        <w:t xml:space="preserve">is the boundary in the current configuration where the tractions are applied and similar definitions for </w:t>
      </w:r>
      <w:r w:rsidR="00905817" w:rsidRPr="00905817">
        <w:rPr>
          <w:position w:val="-12"/>
        </w:rPr>
        <w:object w:dxaOrig="360" w:dyaOrig="400" w14:anchorId="76EA68FF">
          <v:shape id="_x0000_i2616" type="#_x0000_t75" style="width:19pt;height:19.7pt" o:ole="">
            <v:imagedata r:id="rId3203" o:title=""/>
          </v:shape>
          <o:OLEObject Type="Embed" ProgID="Equation.DSMT4" ShapeID="_x0000_i2616" DrawAspect="Content" ObjectID="_1493626640" r:id="rId3204"/>
        </w:object>
      </w:r>
      <w:r>
        <w:t xml:space="preserve">and </w:t>
      </w:r>
      <w:r w:rsidR="00905817" w:rsidRPr="00905817">
        <w:rPr>
          <w:position w:val="-12"/>
        </w:rPr>
        <w:object w:dxaOrig="360" w:dyaOrig="400" w14:anchorId="1AE2CFD3">
          <v:shape id="_x0000_i2617" type="#_x0000_t75" style="width:19pt;height:19.7pt" o:ole="">
            <v:imagedata r:id="rId3205" o:title=""/>
          </v:shape>
          <o:OLEObject Type="Embed" ProgID="Equation.DSMT4" ShapeID="_x0000_i2617" DrawAspect="Content" ObjectID="_1493626641" r:id="rId3206"/>
        </w:object>
      </w:r>
      <w:r>
        <w:t>. See the figure below for a graphical illustration of the defined regions.</w:t>
      </w:r>
    </w:p>
    <w:p w14:paraId="6495950C" w14:textId="77777777" w:rsidR="008C7882" w:rsidRPr="002D1348" w:rsidRDefault="008C7882" w:rsidP="008C7882"/>
    <w:p w14:paraId="5983CF24" w14:textId="77777777" w:rsidR="008C7882" w:rsidRDefault="0087434A" w:rsidP="008C7882">
      <w:pPr>
        <w:pStyle w:val="Caption"/>
        <w:jc w:val="center"/>
      </w:pPr>
      <w:r>
        <w:rPr>
          <w:noProof/>
        </w:rPr>
        <w:drawing>
          <wp:inline distT="0" distB="0" distL="0" distR="0" wp14:anchorId="5899CBEB" wp14:editId="1F30E7AA">
            <wp:extent cx="5187315" cy="3006725"/>
            <wp:effectExtent l="0" t="0" r="0" b="3175"/>
            <wp:docPr id="1336" name="Picture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pic:cNvPicPr>
                      <a:picLocks noChangeAspect="1" noChangeArrowheads="1"/>
                    </pic:cNvPicPr>
                  </pic:nvPicPr>
                  <pic:blipFill>
                    <a:blip r:embed="rId3207">
                      <a:extLst>
                        <a:ext uri="{28A0092B-C50C-407E-A947-70E740481C1C}">
                          <a14:useLocalDpi xmlns:a14="http://schemas.microsoft.com/office/drawing/2010/main" val="0"/>
                        </a:ext>
                      </a:extLst>
                    </a:blip>
                    <a:srcRect/>
                    <a:stretch>
                      <a:fillRect/>
                    </a:stretch>
                  </pic:blipFill>
                  <pic:spPr bwMode="auto">
                    <a:xfrm>
                      <a:off x="0" y="0"/>
                      <a:ext cx="5187315" cy="3006725"/>
                    </a:xfrm>
                    <a:prstGeom prst="rect">
                      <a:avLst/>
                    </a:prstGeom>
                    <a:noFill/>
                    <a:ln>
                      <a:noFill/>
                    </a:ln>
                  </pic:spPr>
                </pic:pic>
              </a:graphicData>
            </a:graphic>
          </wp:inline>
        </w:drawing>
      </w:r>
    </w:p>
    <w:p w14:paraId="30AE737E" w14:textId="1A473C4D" w:rsidR="008C7882" w:rsidRDefault="008C7882" w:rsidP="00FD7660">
      <w:pPr>
        <w:pStyle w:val="Caption"/>
        <w:jc w:val="center"/>
      </w:pPr>
      <w:r>
        <w:t xml:space="preserve">Figure </w:t>
      </w:r>
      <w:ins w:id="2678" w:author="Steve Maas" w:date="2015-05-13T13:51:00Z">
        <w:r w:rsidR="00AB0524">
          <w:fldChar w:fldCharType="begin"/>
        </w:r>
        <w:r w:rsidR="00AB0524">
          <w:instrText xml:space="preserve"> STYLEREF 1 \s </w:instrText>
        </w:r>
      </w:ins>
      <w:r w:rsidR="00AB0524">
        <w:fldChar w:fldCharType="separate"/>
      </w:r>
      <w:r w:rsidR="00D3178E">
        <w:rPr>
          <w:noProof/>
        </w:rPr>
        <w:t>6</w:t>
      </w:r>
      <w:ins w:id="2679" w:author="Steve Maas" w:date="2015-05-13T13:51:00Z">
        <w:r w:rsidR="00AB0524">
          <w:fldChar w:fldCharType="end"/>
        </w:r>
        <w:r w:rsidR="00AB0524">
          <w:noBreakHyphen/>
        </w:r>
        <w:r w:rsidR="00AB0524">
          <w:fldChar w:fldCharType="begin"/>
        </w:r>
        <w:r w:rsidR="00AB0524">
          <w:instrText xml:space="preserve"> SEQ Figure \* ARABIC \s 1 </w:instrText>
        </w:r>
      </w:ins>
      <w:r w:rsidR="00AB0524">
        <w:fldChar w:fldCharType="separate"/>
      </w:r>
      <w:ins w:id="2680" w:author="rawlins" w:date="2015-05-19T17:23:00Z">
        <w:r w:rsidR="00D3178E">
          <w:rPr>
            <w:noProof/>
          </w:rPr>
          <w:t>1</w:t>
        </w:r>
      </w:ins>
      <w:ins w:id="2681" w:author="Steve Maas" w:date="2015-05-13T13:51:00Z">
        <w:r w:rsidR="00AB0524">
          <w:fldChar w:fldCharType="end"/>
        </w:r>
      </w:ins>
      <w:del w:id="2682" w:author="Steve Maas" w:date="2015-05-13T13:51:00Z">
        <w:r w:rsidR="008735F1" w:rsidDel="00AB0524">
          <w:fldChar w:fldCharType="begin"/>
        </w:r>
        <w:r w:rsidR="008735F1" w:rsidDel="00AB0524">
          <w:delInstrText xml:space="preserve"> STYLEREF 1 \s </w:delInstrText>
        </w:r>
        <w:r w:rsidR="008735F1" w:rsidDel="00AB0524">
          <w:fldChar w:fldCharType="separate"/>
        </w:r>
        <w:r w:rsidR="00E3755C" w:rsidDel="00AB0524">
          <w:rPr>
            <w:noProof/>
          </w:rPr>
          <w:delText>6</w:delText>
        </w:r>
        <w:r w:rsidR="008735F1" w:rsidDel="00AB0524">
          <w:rPr>
            <w:noProof/>
          </w:rPr>
          <w:fldChar w:fldCharType="end"/>
        </w:r>
        <w:r w:rsidDel="00AB0524">
          <w:noBreakHyphen/>
        </w:r>
        <w:r w:rsidR="008735F1" w:rsidDel="00AB0524">
          <w:fldChar w:fldCharType="begin"/>
        </w:r>
        <w:r w:rsidR="008735F1" w:rsidDel="00AB0524">
          <w:delInstrText xml:space="preserve"> SEQ Figure \* ARABIC \s 1 </w:delInstrText>
        </w:r>
        <w:r w:rsidR="008735F1" w:rsidDel="00AB0524">
          <w:fldChar w:fldCharType="separate"/>
        </w:r>
        <w:r w:rsidR="00E3755C" w:rsidDel="00AB0524">
          <w:rPr>
            <w:noProof/>
          </w:rPr>
          <w:delText>1</w:delText>
        </w:r>
        <w:r w:rsidR="008735F1" w:rsidDel="00AB0524">
          <w:rPr>
            <w:noProof/>
          </w:rPr>
          <w:fldChar w:fldCharType="end"/>
        </w:r>
      </w:del>
      <w:r>
        <w:t>. The two-body contact problem.</w:t>
      </w:r>
    </w:p>
    <w:p w14:paraId="2F917354" w14:textId="77777777" w:rsidR="008C7882" w:rsidRDefault="008C7882" w:rsidP="008C7882"/>
    <w:p w14:paraId="7A022D16" w14:textId="7BBCFBFE" w:rsidR="008C7882" w:rsidRDefault="008C7882" w:rsidP="008C7882">
      <w:r>
        <w:t xml:space="preserve">Points in body 1 are denoted by </w:t>
      </w:r>
      <w:r>
        <w:rPr>
          <w:b/>
        </w:rPr>
        <w:t>X</w:t>
      </w:r>
      <w:r>
        <w:t xml:space="preserve"> in the reference configuration and </w:t>
      </w:r>
      <w:r>
        <w:rPr>
          <w:b/>
        </w:rPr>
        <w:t>x</w:t>
      </w:r>
      <w:r>
        <w:t xml:space="preserve"> in the current configuration. For body 2 these points are denoted by </w:t>
      </w:r>
      <w:r>
        <w:rPr>
          <w:b/>
        </w:rPr>
        <w:t>Y</w:t>
      </w:r>
      <w:r>
        <w:t xml:space="preserve"> and </w:t>
      </w:r>
      <w:r>
        <w:rPr>
          <w:b/>
        </w:rPr>
        <w:t>y</w:t>
      </w:r>
      <w:r>
        <w:t xml:space="preserve">. To define contact, the location where the two bodies are in contact with each other must be established. If body 1 is the </w:t>
      </w:r>
      <w:r>
        <w:rPr>
          <w:i/>
        </w:rPr>
        <w:t>slave body</w:t>
      </w:r>
      <w:r>
        <w:t xml:space="preserve"> and body 2 is the </w:t>
      </w:r>
      <w:r>
        <w:rPr>
          <w:i/>
        </w:rPr>
        <w:t>master body</w:t>
      </w:r>
      <w:r>
        <w:t xml:space="preserve">, then for a given point </w:t>
      </w:r>
      <w:r>
        <w:rPr>
          <w:b/>
        </w:rPr>
        <w:t>X</w:t>
      </w:r>
      <w:r>
        <w:t xml:space="preserve"> on the slave reference contact surface there is a point </w:t>
      </w:r>
      <w:r w:rsidR="00905817" w:rsidRPr="00905817">
        <w:rPr>
          <w:position w:val="-14"/>
        </w:rPr>
        <w:object w:dxaOrig="639" w:dyaOrig="400" w14:anchorId="0CBA722B">
          <v:shape id="_x0000_i2618" type="#_x0000_t75" style="width:30.55pt;height:19.7pt" o:ole="">
            <v:imagedata r:id="rId3208" o:title=""/>
          </v:shape>
          <o:OLEObject Type="Embed" ProgID="Equation.DSMT4" ShapeID="_x0000_i2618" DrawAspect="Content" ObjectID="_1493626642" r:id="rId3209"/>
        </w:object>
      </w:r>
      <w:r>
        <w:t xml:space="preserve">on the master contact surface that is in some sense closest to point </w:t>
      </w:r>
      <w:r>
        <w:rPr>
          <w:b/>
        </w:rPr>
        <w:t>X</w:t>
      </w:r>
      <w:r>
        <w:t>. This closest point is defined in a closest point projection sense:</w:t>
      </w:r>
    </w:p>
    <w:p w14:paraId="4088A173" w14:textId="456920B8" w:rsidR="008C7882" w:rsidRDefault="008C7882" w:rsidP="008C7882">
      <w:pPr>
        <w:pStyle w:val="MTDisplayEquation"/>
      </w:pPr>
      <w:r>
        <w:tab/>
      </w:r>
      <w:r w:rsidR="00905817" w:rsidRPr="00905817">
        <w:rPr>
          <w:position w:val="-26"/>
        </w:rPr>
        <w:object w:dxaOrig="3480" w:dyaOrig="560" w14:anchorId="65E64261">
          <v:shape id="_x0000_i2619" type="#_x0000_t75" style="width:173.9pt;height:27.85pt" o:ole="">
            <v:imagedata r:id="rId3210" o:title=""/>
          </v:shape>
          <o:OLEObject Type="Embed" ProgID="Equation.DSMT4" ShapeID="_x0000_i2619" DrawAspect="Content" ObjectID="_1493626643" r:id="rId321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683" w:author="rawlins" w:date="2015-05-19T17:23:00Z">
        <w:r w:rsidR="00D3178E">
          <w:rPr>
            <w:noProof/>
          </w:rPr>
          <w:instrText>33</w:instrText>
        </w:r>
      </w:ins>
      <w:del w:id="2684" w:author="rawlins" w:date="2015-05-19T17:12:00Z">
        <w:r w:rsidR="001A2D84" w:rsidDel="00A671D9">
          <w:rPr>
            <w:noProof/>
          </w:rPr>
          <w:delInstrText>28</w:delInstrText>
        </w:r>
      </w:del>
      <w:r w:rsidR="00827503">
        <w:rPr>
          <w:noProof/>
        </w:rPr>
        <w:fldChar w:fldCharType="end"/>
      </w:r>
      <w:r>
        <w:instrText>)</w:instrText>
      </w:r>
      <w:r>
        <w:fldChar w:fldCharType="end"/>
      </w:r>
    </w:p>
    <w:p w14:paraId="54A68760" w14:textId="025A65E7" w:rsidR="008C7882" w:rsidRDefault="008C7882" w:rsidP="008C7882">
      <w:r>
        <w:t xml:space="preserve">With the definition of </w:t>
      </w:r>
      <w:r w:rsidR="00905817" w:rsidRPr="00905817">
        <w:rPr>
          <w:position w:val="-14"/>
        </w:rPr>
        <w:object w:dxaOrig="639" w:dyaOrig="400" w14:anchorId="55664590">
          <v:shape id="_x0000_i2620" type="#_x0000_t75" style="width:30.55pt;height:19.7pt" o:ole="">
            <v:imagedata r:id="rId3212" o:title=""/>
          </v:shape>
          <o:OLEObject Type="Embed" ProgID="Equation.DSMT4" ShapeID="_x0000_i2620" DrawAspect="Content" ObjectID="_1493626644" r:id="rId3213"/>
        </w:object>
      </w:r>
      <w:r>
        <w:t xml:space="preserve">established the </w:t>
      </w:r>
      <w:r>
        <w:rPr>
          <w:i/>
        </w:rPr>
        <w:t>gap function</w:t>
      </w:r>
      <w:r>
        <w:t xml:space="preserve"> can be defined, which is a measure for the distance between </w:t>
      </w:r>
      <w:r>
        <w:rPr>
          <w:b/>
        </w:rPr>
        <w:t xml:space="preserve">X </w:t>
      </w:r>
      <w:r>
        <w:t xml:space="preserve">and </w:t>
      </w:r>
      <w:r w:rsidR="00905817" w:rsidRPr="00905817">
        <w:rPr>
          <w:position w:val="-14"/>
        </w:rPr>
        <w:object w:dxaOrig="639" w:dyaOrig="400" w14:anchorId="6961FD51">
          <v:shape id="_x0000_i2621" type="#_x0000_t75" style="width:30.55pt;height:19.7pt" o:ole="">
            <v:imagedata r:id="rId3214" o:title=""/>
          </v:shape>
          <o:OLEObject Type="Embed" ProgID="Equation.DSMT4" ShapeID="_x0000_i2621" DrawAspect="Content" ObjectID="_1493626645" r:id="rId3215"/>
        </w:object>
      </w:r>
      <w:r>
        <w:t>,</w:t>
      </w:r>
    </w:p>
    <w:p w14:paraId="13A45C79" w14:textId="63C98AA1" w:rsidR="008C7882" w:rsidRDefault="008C7882" w:rsidP="008C7882">
      <w:pPr>
        <w:pStyle w:val="MTDisplayEquation"/>
      </w:pPr>
      <w:r>
        <w:tab/>
      </w:r>
      <w:r w:rsidR="00905817" w:rsidRPr="00905817">
        <w:rPr>
          <w:position w:val="-20"/>
        </w:rPr>
        <w:object w:dxaOrig="3480" w:dyaOrig="520" w14:anchorId="2FFD6C09">
          <v:shape id="_x0000_i2622" type="#_x0000_t75" style="width:173.9pt;height:25.8pt" o:ole="">
            <v:imagedata r:id="rId3216" o:title=""/>
          </v:shape>
          <o:OLEObject Type="Embed" ProgID="Equation.DSMT4" ShapeID="_x0000_i2622" DrawAspect="Content" ObjectID="_1493626646" r:id="rId321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685" w:author="rawlins" w:date="2015-05-19T17:23:00Z">
        <w:r w:rsidR="00D3178E">
          <w:rPr>
            <w:noProof/>
          </w:rPr>
          <w:instrText>34</w:instrText>
        </w:r>
      </w:ins>
      <w:del w:id="2686" w:author="rawlins" w:date="2015-05-19T17:12:00Z">
        <w:r w:rsidR="001A2D84" w:rsidDel="00A671D9">
          <w:rPr>
            <w:noProof/>
          </w:rPr>
          <w:delInstrText>29</w:delInstrText>
        </w:r>
      </w:del>
      <w:r w:rsidR="00827503">
        <w:rPr>
          <w:noProof/>
        </w:rPr>
        <w:fldChar w:fldCharType="end"/>
      </w:r>
      <w:r>
        <w:instrText>)</w:instrText>
      </w:r>
      <w:r>
        <w:fldChar w:fldCharType="end"/>
      </w:r>
    </w:p>
    <w:p w14:paraId="237C4555" w14:textId="309BC9B7" w:rsidR="008C7882" w:rsidRDefault="008C7882" w:rsidP="008C7882">
      <w:r>
        <w:t xml:space="preserve">where </w:t>
      </w:r>
      <w:r w:rsidR="00905817" w:rsidRPr="00905817">
        <w:rPr>
          <w:position w:val="-6"/>
        </w:rPr>
        <w:object w:dxaOrig="200" w:dyaOrig="220" w14:anchorId="3254A24A">
          <v:shape id="_x0000_i2623" type="#_x0000_t75" style="width:10.2pt;height:10.85pt" o:ole="">
            <v:imagedata r:id="rId3218" o:title=""/>
          </v:shape>
          <o:OLEObject Type="Embed" ProgID="Equation.DSMT4" ShapeID="_x0000_i2623" DrawAspect="Content" ObjectID="_1493626647" r:id="rId3219"/>
        </w:object>
      </w:r>
      <w:r>
        <w:t xml:space="preserve">is the local surface normal of surface </w:t>
      </w:r>
      <w:r w:rsidR="00905817" w:rsidRPr="00905817">
        <w:rPr>
          <w:position w:val="-12"/>
        </w:rPr>
        <w:object w:dxaOrig="380" w:dyaOrig="400" w14:anchorId="1EFB57F2">
          <v:shape id="_x0000_i2624" type="#_x0000_t75" style="width:19pt;height:19.7pt" o:ole="">
            <v:imagedata r:id="rId3220" o:title=""/>
          </v:shape>
          <o:OLEObject Type="Embed" ProgID="Equation.DSMT4" ShapeID="_x0000_i2624" DrawAspect="Content" ObjectID="_1493626648" r:id="rId3221"/>
        </w:object>
      </w:r>
      <w:r>
        <w:t xml:space="preserve">evaluated at </w:t>
      </w:r>
      <w:r w:rsidR="00905817" w:rsidRPr="00905817">
        <w:rPr>
          <w:position w:val="-16"/>
        </w:rPr>
        <w:object w:dxaOrig="1579" w:dyaOrig="440" w14:anchorId="1DF8C83A">
          <v:shape id="_x0000_i2625" type="#_x0000_t75" style="width:78.8pt;height:21.75pt" o:ole="">
            <v:imagedata r:id="rId3222" o:title=""/>
          </v:shape>
          <o:OLEObject Type="Embed" ProgID="Equation.DSMT4" ShapeID="_x0000_i2625" DrawAspect="Content" ObjectID="_1493626649" r:id="rId3223"/>
        </w:object>
      </w:r>
      <w:r>
        <w:t xml:space="preserve">. Note that </w:t>
      </w:r>
      <w:r w:rsidR="00905817" w:rsidRPr="00905817">
        <w:rPr>
          <w:position w:val="-10"/>
        </w:rPr>
        <w:object w:dxaOrig="580" w:dyaOrig="320" w14:anchorId="62F7A0B6">
          <v:shape id="_x0000_i2626" type="#_x0000_t75" style="width:29.2pt;height:15.6pt" o:ole="">
            <v:imagedata r:id="rId3224" o:title=""/>
          </v:shape>
          <o:OLEObject Type="Embed" ProgID="Equation.DSMT4" ShapeID="_x0000_i2626" DrawAspect="Content" ObjectID="_1493626650" r:id="rId3225"/>
        </w:object>
      </w:r>
      <w:r>
        <w:t xml:space="preserve"> when </w:t>
      </w:r>
      <w:r>
        <w:rPr>
          <w:b/>
        </w:rPr>
        <w:t xml:space="preserve">X </w:t>
      </w:r>
      <w:r>
        <w:t xml:space="preserve">has penetrated body 2, so that the constraint condition to be satisfied at all time is </w:t>
      </w:r>
      <w:r w:rsidR="00905817" w:rsidRPr="00905817">
        <w:rPr>
          <w:position w:val="-10"/>
        </w:rPr>
        <w:object w:dxaOrig="580" w:dyaOrig="320" w14:anchorId="38347CB0">
          <v:shape id="_x0000_i2627" type="#_x0000_t75" style="width:29.2pt;height:15.6pt" o:ole="">
            <v:imagedata r:id="rId3226" o:title=""/>
          </v:shape>
          <o:OLEObject Type="Embed" ProgID="Equation.DSMT4" ShapeID="_x0000_i2627" DrawAspect="Content" ObjectID="_1493626651" r:id="rId3227"/>
        </w:object>
      </w:r>
      <w:r>
        <w:t>.</w:t>
      </w:r>
    </w:p>
    <w:p w14:paraId="717C8A45" w14:textId="77777777" w:rsidR="008C7882" w:rsidRDefault="008C7882" w:rsidP="008C7882"/>
    <w:p w14:paraId="51D16257" w14:textId="77777777" w:rsidR="008C7882" w:rsidRDefault="008C7882" w:rsidP="008C7882">
      <w:pPr>
        <w:pStyle w:val="Heading3"/>
      </w:pPr>
      <w:bookmarkStart w:id="2687" w:name="_Toc289032629"/>
      <w:r>
        <w:lastRenderedPageBreak/>
        <w:t>Weak Form of Two Body Contact</w:t>
      </w:r>
      <w:bookmarkEnd w:id="2687"/>
    </w:p>
    <w:p w14:paraId="68B68562" w14:textId="77777777" w:rsidR="008C7882" w:rsidRDefault="008C7882" w:rsidP="008C7882">
      <w:r>
        <w:t>The balance of linear momentum can be written for each of the two bodies in the reference configuration,</w:t>
      </w:r>
    </w:p>
    <w:p w14:paraId="3D280261" w14:textId="298DBD24" w:rsidR="008C7882" w:rsidRDefault="008C7882" w:rsidP="008C7882">
      <w:pPr>
        <w:pStyle w:val="MTDisplayEquation"/>
      </w:pPr>
      <w:r>
        <w:tab/>
      </w:r>
      <w:r w:rsidR="00905817" w:rsidRPr="00905817">
        <w:rPr>
          <w:position w:val="-38"/>
        </w:rPr>
        <w:object w:dxaOrig="8840" w:dyaOrig="700" w14:anchorId="497D3EDA">
          <v:shape id="_x0000_i2628" type="#_x0000_t75" style="width:442.2pt;height:34.65pt" o:ole="">
            <v:imagedata r:id="rId3228" o:title=""/>
          </v:shape>
          <o:OLEObject Type="Embed" ProgID="Equation.DSMT4" ShapeID="_x0000_i2628" DrawAspect="Content" ObjectID="_1493626652" r:id="rId3229"/>
        </w:object>
      </w:r>
      <w:r w:rsidR="000B0E73">
        <w:t>,</w:t>
      </w:r>
      <w:r>
        <w:tab/>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688" w:name="ZEqnNum571021"/>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689" w:author="rawlins" w:date="2015-05-19T17:23:00Z">
        <w:r w:rsidR="00D3178E">
          <w:rPr>
            <w:noProof/>
          </w:rPr>
          <w:instrText>35</w:instrText>
        </w:r>
      </w:ins>
      <w:del w:id="2690" w:author="rawlins" w:date="2015-05-19T17:12:00Z">
        <w:r w:rsidR="001A2D84" w:rsidDel="00A671D9">
          <w:rPr>
            <w:noProof/>
          </w:rPr>
          <w:delInstrText>30</w:delInstrText>
        </w:r>
      </w:del>
      <w:r w:rsidR="00827503">
        <w:rPr>
          <w:noProof/>
        </w:rPr>
        <w:fldChar w:fldCharType="end"/>
      </w:r>
      <w:r>
        <w:instrText>)</w:instrText>
      </w:r>
      <w:bookmarkEnd w:id="2688"/>
      <w:r>
        <w:fldChar w:fldCharType="end"/>
      </w:r>
    </w:p>
    <w:p w14:paraId="42F00DCB" w14:textId="77777777" w:rsidR="008C7882" w:rsidRDefault="008C7882" w:rsidP="008C7882">
      <w:pPr>
        <w:pStyle w:val="MTDisplayEquation"/>
        <w:jc w:val="right"/>
      </w:pPr>
    </w:p>
    <w:p w14:paraId="0E4DF453" w14:textId="5F6C2689" w:rsidR="008C7882" w:rsidRDefault="008C7882" w:rsidP="008C7882">
      <w:r>
        <w:t xml:space="preserve">where </w:t>
      </w:r>
      <w:r w:rsidR="00905817" w:rsidRPr="00905817">
        <w:rPr>
          <w:position w:val="-6"/>
        </w:rPr>
        <w:object w:dxaOrig="380" w:dyaOrig="340" w14:anchorId="45403531">
          <v:shape id="_x0000_i2629" type="#_x0000_t75" style="width:19pt;height:17pt" o:ole="">
            <v:imagedata r:id="rId3230" o:title=""/>
          </v:shape>
          <o:OLEObject Type="Embed" ProgID="Equation.DSMT4" ShapeID="_x0000_i2629" DrawAspect="Content" ObjectID="_1493626653" r:id="rId3231"/>
        </w:object>
      </w:r>
      <w:r>
        <w:t xml:space="preserve">is a weighting function and </w:t>
      </w:r>
      <w:r>
        <w:rPr>
          <w:b/>
        </w:rPr>
        <w:t>P</w:t>
      </w:r>
      <w:r>
        <w:t xml:space="preserve"> is the 1</w:t>
      </w:r>
      <w:r w:rsidRPr="006716C9">
        <w:rPr>
          <w:vertAlign w:val="superscript"/>
        </w:rPr>
        <w:t>st</w:t>
      </w:r>
      <w:r>
        <w:t xml:space="preserve"> Piola-Kirchhoff stress tensor. The last term corresponds to the virtual work of the contact tractions on body </w:t>
      </w:r>
      <w:r>
        <w:rPr>
          <w:i/>
        </w:rPr>
        <w:t>i</w:t>
      </w:r>
      <w:r>
        <w:t xml:space="preserve">. For notational convenience, the notations </w:t>
      </w:r>
      <w:r w:rsidR="00905817" w:rsidRPr="00905817">
        <w:rPr>
          <w:position w:val="-10"/>
        </w:rPr>
        <w:object w:dxaOrig="220" w:dyaOrig="260" w14:anchorId="723273E4">
          <v:shape id="_x0000_i2630" type="#_x0000_t75" style="width:10.85pt;height:12.9pt" o:ole="">
            <v:imagedata r:id="rId3232" o:title=""/>
          </v:shape>
          <o:OLEObject Type="Embed" ProgID="Equation.DSMT4" ShapeID="_x0000_i2630" DrawAspect="Content" ObjectID="_1493626654" r:id="rId3233"/>
        </w:object>
      </w:r>
      <w:r>
        <w:t xml:space="preserve">and </w:t>
      </w:r>
      <w:r>
        <w:rPr>
          <w:i/>
        </w:rPr>
        <w:t>w</w:t>
      </w:r>
      <w:r>
        <w:t xml:space="preserve"> are introduced to denote the collection of the respective mappings </w:t>
      </w:r>
      <w:r w:rsidR="00905817" w:rsidRPr="00905817">
        <w:rPr>
          <w:position w:val="-10"/>
        </w:rPr>
        <w:object w:dxaOrig="380" w:dyaOrig="380" w14:anchorId="365CCE8B">
          <v:shape id="_x0000_i2631" type="#_x0000_t75" style="width:19pt;height:19pt" o:ole="">
            <v:imagedata r:id="rId3234" o:title=""/>
          </v:shape>
          <o:OLEObject Type="Embed" ProgID="Equation.DSMT4" ShapeID="_x0000_i2631" DrawAspect="Content" ObjectID="_1493626655" r:id="rId3235"/>
        </w:object>
      </w:r>
      <w:r>
        <w:t xml:space="preserve">and </w:t>
      </w:r>
      <w:r w:rsidR="00905817" w:rsidRPr="00905817">
        <w:rPr>
          <w:position w:val="-6"/>
        </w:rPr>
        <w:object w:dxaOrig="380" w:dyaOrig="340" w14:anchorId="6ACE1969">
          <v:shape id="_x0000_i2632" type="#_x0000_t75" style="width:19pt;height:17pt" o:ole="">
            <v:imagedata r:id="rId3236" o:title=""/>
          </v:shape>
          <o:OLEObject Type="Embed" ProgID="Equation.DSMT4" ShapeID="_x0000_i2632" DrawAspect="Content" ObjectID="_1493626656" r:id="rId3237"/>
        </w:object>
      </w:r>
      <w:r>
        <w:t xml:space="preserve">(for </w:t>
      </w:r>
      <w:r>
        <w:rPr>
          <w:i/>
        </w:rPr>
        <w:t>i</w:t>
      </w:r>
      <w:r w:rsidRPr="006716C9">
        <w:rPr>
          <w:i/>
        </w:rPr>
        <w:t>=</w:t>
      </w:r>
      <w:r>
        <w:t>1,2). In other words,</w:t>
      </w:r>
    </w:p>
    <w:p w14:paraId="5FA2C3E1" w14:textId="54A114C9" w:rsidR="008C7882" w:rsidRDefault="008C7882" w:rsidP="008C7882">
      <w:pPr>
        <w:pStyle w:val="MTDisplayEquation"/>
      </w:pPr>
      <w:r>
        <w:tab/>
      </w:r>
      <w:r w:rsidR="00905817" w:rsidRPr="00905817">
        <w:rPr>
          <w:position w:val="-34"/>
        </w:rPr>
        <w:object w:dxaOrig="2060" w:dyaOrig="800" w14:anchorId="35CA324B">
          <v:shape id="_x0000_i2633" type="#_x0000_t75" style="width:102.55pt;height:40.1pt" o:ole="">
            <v:imagedata r:id="rId3238" o:title=""/>
          </v:shape>
          <o:OLEObject Type="Embed" ProgID="Equation.DSMT4" ShapeID="_x0000_i2633" DrawAspect="Content" ObjectID="_1493626657" r:id="rId323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w:instrText>
      </w:r>
      <w:r w:rsidR="00827503">
        <w:instrText xml:space="preserve">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691" w:author="rawlins" w:date="2015-05-19T17:23:00Z">
        <w:r w:rsidR="00D3178E">
          <w:rPr>
            <w:noProof/>
          </w:rPr>
          <w:instrText>36</w:instrText>
        </w:r>
      </w:ins>
      <w:del w:id="2692" w:author="rawlins" w:date="2015-05-19T17:12:00Z">
        <w:r w:rsidR="001A2D84" w:rsidDel="00A671D9">
          <w:rPr>
            <w:noProof/>
          </w:rPr>
          <w:delInstrText>31</w:delInstrText>
        </w:r>
      </w:del>
      <w:r w:rsidR="00827503">
        <w:rPr>
          <w:noProof/>
        </w:rPr>
        <w:fldChar w:fldCharType="end"/>
      </w:r>
      <w:r>
        <w:instrText>)</w:instrText>
      </w:r>
      <w:r>
        <w:fldChar w:fldCharType="end"/>
      </w:r>
    </w:p>
    <w:p w14:paraId="024183A1" w14:textId="77777777" w:rsidR="008C7882" w:rsidRDefault="008C7882" w:rsidP="008C7882">
      <w:r>
        <w:t xml:space="preserve">The variational principle for the two body system is the sum of </w:t>
      </w:r>
      <w:r>
        <w:fldChar w:fldCharType="begin"/>
      </w:r>
      <w:r>
        <w:instrText xml:space="preserve"> GOTOBUTTON ZEqnNum571021  \* MERGEFORMAT </w:instrText>
      </w:r>
      <w:r w:rsidR="00827503">
        <w:fldChar w:fldCharType="begin"/>
      </w:r>
      <w:r w:rsidR="00827503">
        <w:instrText xml:space="preserve"> REF ZEqnNum571021 \* Charformat \! \* MERGEFORMAT </w:instrText>
      </w:r>
      <w:r w:rsidR="00827503">
        <w:fldChar w:fldCharType="separate"/>
      </w:r>
      <w:ins w:id="2693" w:author="rawlins" w:date="2015-05-19T17:23:00Z">
        <w:r w:rsidR="00D3178E">
          <w:instrText>(6.35)</w:instrText>
        </w:r>
      </w:ins>
      <w:del w:id="2694" w:author="rawlins" w:date="2015-05-19T17:12:00Z">
        <w:r w:rsidR="001A2D84" w:rsidDel="00A671D9">
          <w:delInstrText>(6.30)</w:delInstrText>
        </w:r>
      </w:del>
      <w:r w:rsidR="00827503">
        <w:fldChar w:fldCharType="end"/>
      </w:r>
      <w:r>
        <w:fldChar w:fldCharType="end"/>
      </w:r>
      <w:r>
        <w:t xml:space="preserve"> for body 1 and 2 and can be expressed as,</w:t>
      </w:r>
    </w:p>
    <w:p w14:paraId="266378C1" w14:textId="42D6C4A6" w:rsidR="008C7882" w:rsidRDefault="008C7882" w:rsidP="008C7882">
      <w:pPr>
        <w:pStyle w:val="MTDisplayEquation"/>
      </w:pPr>
      <w:r>
        <w:tab/>
      </w:r>
      <w:r w:rsidR="00905817" w:rsidRPr="00905817">
        <w:rPr>
          <w:position w:val="-186"/>
        </w:rPr>
        <w:object w:dxaOrig="6940" w:dyaOrig="3080" w14:anchorId="1A20D601">
          <v:shape id="_x0000_i2634" type="#_x0000_t75" style="width:347.1pt;height:154.2pt" o:ole="">
            <v:imagedata r:id="rId3240" o:title=""/>
          </v:shape>
          <o:OLEObject Type="Embed" ProgID="Equation.DSMT4" ShapeID="_x0000_i2634" DrawAspect="Content" ObjectID="_1493626658" r:id="rId324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695" w:author="rawlins" w:date="2015-05-19T17:23:00Z">
        <w:r w:rsidR="00D3178E">
          <w:rPr>
            <w:noProof/>
          </w:rPr>
          <w:instrText>37</w:instrText>
        </w:r>
      </w:ins>
      <w:del w:id="2696" w:author="rawlins" w:date="2015-05-19T17:12:00Z">
        <w:r w:rsidR="001A2D84" w:rsidDel="00A671D9">
          <w:rPr>
            <w:noProof/>
          </w:rPr>
          <w:delInstrText>32</w:delInstrText>
        </w:r>
      </w:del>
      <w:r w:rsidR="00827503">
        <w:rPr>
          <w:noProof/>
        </w:rPr>
        <w:fldChar w:fldCharType="end"/>
      </w:r>
      <w:r>
        <w:instrText>)</w:instrText>
      </w:r>
      <w:r>
        <w:fldChar w:fldCharType="end"/>
      </w:r>
    </w:p>
    <w:p w14:paraId="511C3F9C" w14:textId="77777777" w:rsidR="008C7882" w:rsidRDefault="008C7882" w:rsidP="008C7882">
      <w:r>
        <w:t>Or in short,</w:t>
      </w:r>
    </w:p>
    <w:p w14:paraId="43C116B1" w14:textId="33E73A3E" w:rsidR="008C7882" w:rsidRDefault="008C7882" w:rsidP="008C7882">
      <w:pPr>
        <w:pStyle w:val="MTDisplayEquation"/>
      </w:pPr>
      <w:r>
        <w:tab/>
      </w:r>
      <w:r w:rsidR="00905817" w:rsidRPr="00905817">
        <w:rPr>
          <w:position w:val="-14"/>
        </w:rPr>
        <w:object w:dxaOrig="3360" w:dyaOrig="400" w14:anchorId="3C415EFC">
          <v:shape id="_x0000_i2635" type="#_x0000_t75" style="width:168.45pt;height:19.7pt" o:ole="">
            <v:imagedata r:id="rId3242" o:title=""/>
          </v:shape>
          <o:OLEObject Type="Embed" ProgID="Equation.DSMT4" ShapeID="_x0000_i2635" DrawAspect="Content" ObjectID="_1493626659" r:id="rId324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697" w:author="rawlins" w:date="2015-05-19T17:23:00Z">
        <w:r w:rsidR="00D3178E">
          <w:rPr>
            <w:noProof/>
          </w:rPr>
          <w:instrText>38</w:instrText>
        </w:r>
      </w:ins>
      <w:del w:id="2698" w:author="rawlins" w:date="2015-05-19T17:12:00Z">
        <w:r w:rsidR="001A2D84" w:rsidDel="00A671D9">
          <w:rPr>
            <w:noProof/>
          </w:rPr>
          <w:delInstrText>33</w:delInstrText>
        </w:r>
      </w:del>
      <w:r w:rsidR="00827503">
        <w:rPr>
          <w:noProof/>
        </w:rPr>
        <w:fldChar w:fldCharType="end"/>
      </w:r>
      <w:r>
        <w:instrText>)</w:instrText>
      </w:r>
      <w:r>
        <w:fldChar w:fldCharType="end"/>
      </w:r>
    </w:p>
    <w:p w14:paraId="61906807" w14:textId="6222664E" w:rsidR="008C7882" w:rsidRDefault="008C7882" w:rsidP="008C7882">
      <w:r>
        <w:t xml:space="preserve">Note that the minus sign is included in the definition of the contact integral </w:t>
      </w:r>
      <w:r w:rsidR="00905817" w:rsidRPr="00905817">
        <w:rPr>
          <w:position w:val="-6"/>
        </w:rPr>
        <w:object w:dxaOrig="320" w:dyaOrig="320" w14:anchorId="062E9FA3">
          <v:shape id="_x0000_i2636" type="#_x0000_t75" style="width:15.6pt;height:15.6pt" o:ole="">
            <v:imagedata r:id="rId3244" o:title=""/>
          </v:shape>
          <o:OLEObject Type="Embed" ProgID="Equation.DSMT4" ShapeID="_x0000_i2636" DrawAspect="Content" ObjectID="_1493626660" r:id="rId3245"/>
        </w:object>
      </w:r>
      <w:r>
        <w:t>. The contact integral can be written as an integration over the contact surface of body 1 by balancing linear momentum across the contact surface:</w:t>
      </w:r>
    </w:p>
    <w:p w14:paraId="7BF3CBAD" w14:textId="3A4A90B0" w:rsidR="008C7882" w:rsidRDefault="008C7882" w:rsidP="008C7882">
      <w:pPr>
        <w:pStyle w:val="MTDisplayEquation"/>
      </w:pPr>
      <w:r>
        <w:tab/>
      </w:r>
      <w:r w:rsidR="00905817" w:rsidRPr="00905817">
        <w:rPr>
          <w:position w:val="-16"/>
        </w:rPr>
        <w:object w:dxaOrig="3040" w:dyaOrig="440" w14:anchorId="04CF3627">
          <v:shape id="_x0000_i2637" type="#_x0000_t75" style="width:152.15pt;height:21.75pt" o:ole="">
            <v:imagedata r:id="rId3246" o:title=""/>
          </v:shape>
          <o:OLEObject Type="Embed" ProgID="Equation.DSMT4" ShapeID="_x0000_i2637" DrawAspect="Content" ObjectID="_1493626661" r:id="rId324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699" w:author="rawlins" w:date="2015-05-19T17:23:00Z">
        <w:r w:rsidR="00D3178E">
          <w:rPr>
            <w:noProof/>
          </w:rPr>
          <w:instrText>39</w:instrText>
        </w:r>
      </w:ins>
      <w:del w:id="2700" w:author="rawlins" w:date="2015-05-19T17:12:00Z">
        <w:r w:rsidR="001A2D84" w:rsidDel="00A671D9">
          <w:rPr>
            <w:noProof/>
          </w:rPr>
          <w:delInstrText>34</w:delInstrText>
        </w:r>
      </w:del>
      <w:r w:rsidR="00827503">
        <w:rPr>
          <w:noProof/>
        </w:rPr>
        <w:fldChar w:fldCharType="end"/>
      </w:r>
      <w:r>
        <w:instrText>)</w:instrText>
      </w:r>
      <w:r>
        <w:fldChar w:fldCharType="end"/>
      </w:r>
    </w:p>
    <w:p w14:paraId="52D9A4B5" w14:textId="77777777" w:rsidR="008C7882" w:rsidRDefault="008C7882" w:rsidP="008C7882">
      <w:r>
        <w:t>The contact integral can now be rewritten over the contact surface of body 1:</w:t>
      </w:r>
    </w:p>
    <w:p w14:paraId="02908D26" w14:textId="0C3D94A3" w:rsidR="008C7882" w:rsidRDefault="008C7882" w:rsidP="008C7882">
      <w:pPr>
        <w:pStyle w:val="MTDisplayEquation"/>
      </w:pPr>
      <w:r>
        <w:tab/>
      </w:r>
      <w:r w:rsidR="00905817" w:rsidRPr="00905817">
        <w:rPr>
          <w:position w:val="-38"/>
        </w:rPr>
        <w:object w:dxaOrig="4160" w:dyaOrig="680" w14:anchorId="43C592BB">
          <v:shape id="_x0000_i2638" type="#_x0000_t75" style="width:207.85pt;height:34.65pt" o:ole="">
            <v:imagedata r:id="rId3248" o:title=""/>
          </v:shape>
          <o:OLEObject Type="Embed" ProgID="Equation.DSMT4" ShapeID="_x0000_i2638" DrawAspect="Content" ObjectID="_1493626662" r:id="rId324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01" w:name="ZEqnNum121131"/>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702" w:author="rawlins" w:date="2015-05-19T17:23:00Z">
        <w:r w:rsidR="00D3178E">
          <w:rPr>
            <w:noProof/>
          </w:rPr>
          <w:instrText>40</w:instrText>
        </w:r>
      </w:ins>
      <w:del w:id="2703" w:author="rawlins" w:date="2015-05-19T17:12:00Z">
        <w:r w:rsidR="001A2D84" w:rsidDel="00A671D9">
          <w:rPr>
            <w:noProof/>
          </w:rPr>
          <w:delInstrText>35</w:delInstrText>
        </w:r>
      </w:del>
      <w:r w:rsidR="00827503">
        <w:rPr>
          <w:noProof/>
        </w:rPr>
        <w:fldChar w:fldCharType="end"/>
      </w:r>
      <w:r>
        <w:instrText>)</w:instrText>
      </w:r>
      <w:bookmarkEnd w:id="2701"/>
      <w:r>
        <w:fldChar w:fldCharType="end"/>
      </w:r>
    </w:p>
    <w:p w14:paraId="7E8392AA" w14:textId="27652D1E" w:rsidR="008C7882" w:rsidRDefault="008C7882" w:rsidP="008C7882">
      <w:r>
        <w:t xml:space="preserve">In the case of frictionless contact, the contact traction is taken as perpendicular to surface 2 and therefore can be written as, </w:t>
      </w:r>
      <w:r w:rsidR="00905817" w:rsidRPr="00905817">
        <w:rPr>
          <w:position w:val="-12"/>
        </w:rPr>
        <w:object w:dxaOrig="900" w:dyaOrig="400" w14:anchorId="69B2B85D">
          <v:shape id="_x0000_i2639" type="#_x0000_t75" style="width:44.85pt;height:19.7pt" o:ole="">
            <v:imagedata r:id="rId3250" o:title=""/>
          </v:shape>
          <o:OLEObject Type="Embed" ProgID="Equation.DSMT4" ShapeID="_x0000_i2639" DrawAspect="Content" ObjectID="_1493626663" r:id="rId3251"/>
        </w:object>
      </w:r>
      <w:r>
        <w:t xml:space="preserve">where </w:t>
      </w:r>
      <w:r w:rsidR="00905817" w:rsidRPr="00905817">
        <w:rPr>
          <w:position w:val="-6"/>
        </w:rPr>
        <w:object w:dxaOrig="200" w:dyaOrig="220" w14:anchorId="70F96AB1">
          <v:shape id="_x0000_i2640" type="#_x0000_t75" style="width:10.2pt;height:10.85pt" o:ole="">
            <v:imagedata r:id="rId3252" o:title=""/>
          </v:shape>
          <o:OLEObject Type="Embed" ProgID="Equation.DSMT4" ShapeID="_x0000_i2640" DrawAspect="Content" ObjectID="_1493626664" r:id="rId3253"/>
        </w:object>
      </w:r>
      <w:r>
        <w:t>is the (outward) surface normal and</w:t>
      </w:r>
      <w:r w:rsidR="00905817" w:rsidRPr="00905817">
        <w:rPr>
          <w:position w:val="-12"/>
        </w:rPr>
        <w:object w:dxaOrig="260" w:dyaOrig="360" w14:anchorId="185368B9">
          <v:shape id="_x0000_i2641" type="#_x0000_t75" style="width:12.9pt;height:19pt" o:ole="">
            <v:imagedata r:id="rId3254" o:title=""/>
          </v:shape>
          <o:OLEObject Type="Embed" ProgID="Equation.DSMT4" ShapeID="_x0000_i2641" DrawAspect="Content" ObjectID="_1493626665" r:id="rId3255"/>
        </w:object>
      </w:r>
      <w:r>
        <w:t>is to be determined from the solution strategy. For example in a Lagrange multiplier method the</w:t>
      </w:r>
      <w:r w:rsidR="00905817" w:rsidRPr="00905817">
        <w:rPr>
          <w:position w:val="-12"/>
        </w:rPr>
        <w:object w:dxaOrig="260" w:dyaOrig="360" w14:anchorId="50A8FD6D">
          <v:shape id="_x0000_i2642" type="#_x0000_t75" style="width:12.9pt;height:19pt" o:ole="">
            <v:imagedata r:id="rId3256" o:title=""/>
          </v:shape>
          <o:OLEObject Type="Embed" ProgID="Equation.DSMT4" ShapeID="_x0000_i2642" DrawAspect="Content" ObjectID="_1493626666" r:id="rId3257"/>
        </w:object>
      </w:r>
      <w:r>
        <w:t xml:space="preserve">’s would be the Lagrange multipliers. </w:t>
      </w:r>
    </w:p>
    <w:p w14:paraId="189E75E1" w14:textId="77777777" w:rsidR="008C7882" w:rsidRDefault="008C7882" w:rsidP="008C7882"/>
    <w:p w14:paraId="121CF55C" w14:textId="77777777" w:rsidR="008C7882" w:rsidRDefault="008C7882" w:rsidP="00F72C05">
      <w:r>
        <w:t>By noting that the variation of the gap function is given by</w:t>
      </w:r>
    </w:p>
    <w:p w14:paraId="7BFD7BDF" w14:textId="6786D4C4" w:rsidR="008C7882" w:rsidRDefault="008C7882" w:rsidP="008C7882">
      <w:pPr>
        <w:pStyle w:val="MTDisplayEquation"/>
      </w:pPr>
      <w:r>
        <w:lastRenderedPageBreak/>
        <w:tab/>
      </w:r>
      <w:r w:rsidR="00905817" w:rsidRPr="00905817">
        <w:rPr>
          <w:position w:val="-20"/>
        </w:rPr>
        <w:object w:dxaOrig="3100" w:dyaOrig="520" w14:anchorId="1DB19437">
          <v:shape id="_x0000_i2643" type="#_x0000_t75" style="width:154.85pt;height:25.8pt" o:ole="">
            <v:imagedata r:id="rId3258" o:title=""/>
          </v:shape>
          <o:OLEObject Type="Embed" ProgID="Equation.DSMT4" ShapeID="_x0000_i2643" DrawAspect="Content" ObjectID="_1493626667" r:id="rId325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04" w:name="ZEqnNum436914"/>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705" w:author="rawlins" w:date="2015-05-19T17:23:00Z">
        <w:r w:rsidR="00D3178E">
          <w:rPr>
            <w:noProof/>
          </w:rPr>
          <w:instrText>41</w:instrText>
        </w:r>
      </w:ins>
      <w:del w:id="2706" w:author="rawlins" w:date="2015-05-19T17:12:00Z">
        <w:r w:rsidR="001A2D84" w:rsidDel="00A671D9">
          <w:rPr>
            <w:noProof/>
          </w:rPr>
          <w:delInstrText>36</w:delInstrText>
        </w:r>
      </w:del>
      <w:r w:rsidR="00827503">
        <w:rPr>
          <w:noProof/>
        </w:rPr>
        <w:fldChar w:fldCharType="end"/>
      </w:r>
      <w:r>
        <w:instrText>)</w:instrText>
      </w:r>
      <w:bookmarkEnd w:id="2704"/>
      <w:r>
        <w:fldChar w:fldCharType="end"/>
      </w:r>
    </w:p>
    <w:p w14:paraId="468615B8" w14:textId="77777777" w:rsidR="008C7882" w:rsidRDefault="008C7882" w:rsidP="008C7882">
      <w:r>
        <w:t xml:space="preserve">equation </w:t>
      </w:r>
      <w:r>
        <w:fldChar w:fldCharType="begin"/>
      </w:r>
      <w:r>
        <w:instrText xml:space="preserve"> GOTOBUTTON ZEqnNum121131  \* MERGEFORMAT </w:instrText>
      </w:r>
      <w:r w:rsidR="00827503">
        <w:fldChar w:fldCharType="begin"/>
      </w:r>
      <w:r w:rsidR="00827503">
        <w:instrText xml:space="preserve"> REF ZEqnNum121131 \! \* MERGEFORMAT </w:instrText>
      </w:r>
      <w:r w:rsidR="00827503">
        <w:fldChar w:fldCharType="separate"/>
      </w:r>
      <w:ins w:id="2707" w:author="rawlins" w:date="2015-05-19T17:23:00Z">
        <w:r w:rsidR="00D3178E">
          <w:instrText>(6.40)</w:instrText>
        </w:r>
      </w:ins>
      <w:del w:id="2708" w:author="rawlins" w:date="2015-05-19T17:12:00Z">
        <w:r w:rsidR="001A2D84" w:rsidDel="00A671D9">
          <w:delInstrText>(6.35)</w:delInstrText>
        </w:r>
      </w:del>
      <w:r w:rsidR="00827503">
        <w:fldChar w:fldCharType="end"/>
      </w:r>
      <w:r>
        <w:fldChar w:fldCharType="end"/>
      </w:r>
      <w:r>
        <w:t xml:space="preserve"> can be simplified as,</w:t>
      </w:r>
    </w:p>
    <w:p w14:paraId="20FC097D" w14:textId="6021B3FB" w:rsidR="008C7882" w:rsidRDefault="008C7882" w:rsidP="008C7882">
      <w:pPr>
        <w:pStyle w:val="MTDisplayEquation"/>
      </w:pPr>
      <w:r>
        <w:tab/>
      </w:r>
      <w:r w:rsidR="00905817" w:rsidRPr="00905817">
        <w:rPr>
          <w:position w:val="-38"/>
        </w:rPr>
        <w:object w:dxaOrig="1579" w:dyaOrig="660" w14:anchorId="02337ED6">
          <v:shape id="_x0000_i2644" type="#_x0000_t75" style="width:78.8pt;height:32.6pt" o:ole="">
            <v:imagedata r:id="rId3260" o:title=""/>
          </v:shape>
          <o:OLEObject Type="Embed" ProgID="Equation.DSMT4" ShapeID="_x0000_i2644" DrawAspect="Content" ObjectID="_1493626668" r:id="rId326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709" w:author="rawlins" w:date="2015-05-19T17:23:00Z">
        <w:r w:rsidR="00D3178E">
          <w:rPr>
            <w:noProof/>
          </w:rPr>
          <w:instrText>42</w:instrText>
        </w:r>
      </w:ins>
      <w:del w:id="2710" w:author="rawlins" w:date="2015-05-19T17:12:00Z">
        <w:r w:rsidR="001A2D84" w:rsidDel="00A671D9">
          <w:rPr>
            <w:noProof/>
          </w:rPr>
          <w:delInstrText>37</w:delInstrText>
        </w:r>
      </w:del>
      <w:r w:rsidR="00827503">
        <w:rPr>
          <w:noProof/>
        </w:rPr>
        <w:fldChar w:fldCharType="end"/>
      </w:r>
      <w:r>
        <w:instrText>)</w:instrText>
      </w:r>
      <w:r>
        <w:fldChar w:fldCharType="end"/>
      </w:r>
    </w:p>
    <w:p w14:paraId="0004CB7E" w14:textId="77777777" w:rsidR="008C7882" w:rsidRPr="00C11678" w:rsidRDefault="008C7882" w:rsidP="008C7882"/>
    <w:p w14:paraId="52FF5466" w14:textId="77777777" w:rsidR="008C7882" w:rsidRDefault="008C7882" w:rsidP="008C7882">
      <w:pPr>
        <w:pStyle w:val="Heading3"/>
      </w:pPr>
      <w:bookmarkStart w:id="2711" w:name="_Toc289032630"/>
      <w:r>
        <w:t>Linearization of the Contact Integral</w:t>
      </w:r>
      <w:bookmarkEnd w:id="2711"/>
    </w:p>
    <w:p w14:paraId="2855ACAB" w14:textId="77777777" w:rsidR="008C7882" w:rsidRDefault="008C7882" w:rsidP="008C7882">
      <w:r>
        <w:t>In a Newton-Raphson implementation the contact integral must be linearized with respect to the current configuration:</w:t>
      </w:r>
    </w:p>
    <w:p w14:paraId="79CDD4C4" w14:textId="1867F5CB" w:rsidR="008C7882" w:rsidRDefault="008C7882" w:rsidP="008C7882">
      <w:pPr>
        <w:pStyle w:val="MTDisplayEquation"/>
      </w:pPr>
      <w:r>
        <w:tab/>
      </w:r>
      <w:r w:rsidR="00905817" w:rsidRPr="00905817">
        <w:rPr>
          <w:position w:val="-38"/>
        </w:rPr>
        <w:object w:dxaOrig="2760" w:dyaOrig="660" w14:anchorId="7B6EC3F8">
          <v:shape id="_x0000_i2645" type="#_x0000_t75" style="width:137.9pt;height:32.6pt" o:ole="">
            <v:imagedata r:id="rId3262" o:title=""/>
          </v:shape>
          <o:OLEObject Type="Embed" ProgID="Equation.DSMT4" ShapeID="_x0000_i2645" DrawAspect="Content" ObjectID="_1493626669" r:id="rId326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w:instrText>
      </w:r>
      <w:r w:rsidR="00827503">
        <w:instrText xml:space="preserve">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712" w:author="rawlins" w:date="2015-05-19T17:23:00Z">
        <w:r w:rsidR="00D3178E">
          <w:rPr>
            <w:noProof/>
          </w:rPr>
          <w:instrText>43</w:instrText>
        </w:r>
      </w:ins>
      <w:del w:id="2713" w:author="rawlins" w:date="2015-05-19T17:12:00Z">
        <w:r w:rsidR="001A2D84" w:rsidDel="00A671D9">
          <w:rPr>
            <w:noProof/>
          </w:rPr>
          <w:delInstrText>38</w:delInstrText>
        </w:r>
      </w:del>
      <w:r w:rsidR="00827503">
        <w:rPr>
          <w:noProof/>
        </w:rPr>
        <w:fldChar w:fldCharType="end"/>
      </w:r>
      <w:r>
        <w:instrText>)</w:instrText>
      </w:r>
      <w:r>
        <w:fldChar w:fldCharType="end"/>
      </w:r>
    </w:p>
    <w:p w14:paraId="68684954" w14:textId="5189ACBE" w:rsidR="008C7882" w:rsidRDefault="008C7882" w:rsidP="008C7882">
      <w:r>
        <w:t xml:space="preserve">Examining the normal contact term first, the directional derivative of </w:t>
      </w:r>
      <w:r w:rsidR="00905817" w:rsidRPr="00905817">
        <w:rPr>
          <w:position w:val="-12"/>
        </w:rPr>
        <w:object w:dxaOrig="260" w:dyaOrig="360" w14:anchorId="68B20A26">
          <v:shape id="_x0000_i2646" type="#_x0000_t75" style="width:12.9pt;height:19pt" o:ole="">
            <v:imagedata r:id="rId3264" o:title=""/>
          </v:shape>
          <o:OLEObject Type="Embed" ProgID="Equation.DSMT4" ShapeID="_x0000_i2646" DrawAspect="Content" ObjectID="_1493626670" r:id="rId3265"/>
        </w:object>
      </w:r>
      <w:r>
        <w:t>is given (for the case of the penalty regularization) by:</w:t>
      </w:r>
    </w:p>
    <w:p w14:paraId="03D20B8A" w14:textId="23C6E83C" w:rsidR="008C7882" w:rsidRDefault="008C7882" w:rsidP="008C7882">
      <w:pPr>
        <w:pStyle w:val="MTDisplayEquation"/>
      </w:pPr>
      <w:r>
        <w:tab/>
      </w:r>
      <w:r w:rsidR="00905817" w:rsidRPr="00905817">
        <w:rPr>
          <w:position w:val="-36"/>
        </w:rPr>
        <w:object w:dxaOrig="1920" w:dyaOrig="840" w14:anchorId="6B9ED826">
          <v:shape id="_x0000_i2647" type="#_x0000_t75" style="width:96.45pt;height:42.1pt" o:ole="">
            <v:imagedata r:id="rId3266" o:title=""/>
          </v:shape>
          <o:OLEObject Type="Embed" ProgID="Equation.DSMT4" ShapeID="_x0000_i2647" DrawAspect="Content" ObjectID="_1493626671" r:id="rId326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714" w:author="rawlins" w:date="2015-05-19T17:23:00Z">
        <w:r w:rsidR="00D3178E">
          <w:rPr>
            <w:noProof/>
          </w:rPr>
          <w:instrText>44</w:instrText>
        </w:r>
      </w:ins>
      <w:del w:id="2715" w:author="rawlins" w:date="2015-05-19T17:12:00Z">
        <w:r w:rsidR="001A2D84" w:rsidDel="00A671D9">
          <w:rPr>
            <w:noProof/>
          </w:rPr>
          <w:delInstrText>39</w:delInstrText>
        </w:r>
      </w:del>
      <w:r w:rsidR="00827503">
        <w:rPr>
          <w:noProof/>
        </w:rPr>
        <w:fldChar w:fldCharType="end"/>
      </w:r>
      <w:r>
        <w:instrText>)</w:instrText>
      </w:r>
      <w:r>
        <w:fldChar w:fldCharType="end"/>
      </w:r>
    </w:p>
    <w:p w14:paraId="2C114F74" w14:textId="14B2873C" w:rsidR="008C7882" w:rsidRDefault="008C7882" w:rsidP="008C7882">
      <w:r>
        <w:t xml:space="preserve">where </w:t>
      </w:r>
      <w:r w:rsidR="00905817" w:rsidRPr="00905817">
        <w:rPr>
          <w:position w:val="-12"/>
        </w:rPr>
        <w:object w:dxaOrig="300" w:dyaOrig="360" w14:anchorId="0AC70A42">
          <v:shape id="_x0000_i2648" type="#_x0000_t75" style="width:14.95pt;height:19pt" o:ole="">
            <v:imagedata r:id="rId3268" o:title=""/>
          </v:shape>
          <o:OLEObject Type="Embed" ProgID="Equation.DSMT4" ShapeID="_x0000_i2648" DrawAspect="Content" ObjectID="_1493626672" r:id="rId3269"/>
        </w:object>
      </w:r>
      <w:r>
        <w:t xml:space="preserve">is the penalty factor and </w:t>
      </w:r>
      <w:r w:rsidR="00905817" w:rsidRPr="00905817">
        <w:rPr>
          <w:position w:val="-14"/>
        </w:rPr>
        <w:object w:dxaOrig="660" w:dyaOrig="400" w14:anchorId="41DC3C38">
          <v:shape id="_x0000_i2649" type="#_x0000_t75" style="width:32.6pt;height:19.7pt" o:ole="">
            <v:imagedata r:id="rId3270" o:title=""/>
          </v:shape>
          <o:OLEObject Type="Embed" ProgID="Equation.DSMT4" ShapeID="_x0000_i2649" DrawAspect="Content" ObjectID="_1493626673" r:id="rId3271"/>
        </w:object>
      </w:r>
      <w:r>
        <w:t xml:space="preserve">is the Heaviside function. The quantity </w:t>
      </w:r>
      <w:r w:rsidR="00905817" w:rsidRPr="00905817">
        <w:rPr>
          <w:position w:val="-14"/>
        </w:rPr>
        <w:object w:dxaOrig="720" w:dyaOrig="400" w14:anchorId="071EB44C">
          <v:shape id="_x0000_i2650" type="#_x0000_t75" style="width:36.7pt;height:19.7pt" o:ole="">
            <v:imagedata r:id="rId3272" o:title=""/>
          </v:shape>
          <o:OLEObject Type="Embed" ProgID="Equation.DSMT4" ShapeID="_x0000_i2650" DrawAspect="Content" ObjectID="_1493626674" r:id="rId3273"/>
        </w:object>
      </w:r>
      <w:r>
        <w:t>is given by,</w:t>
      </w:r>
    </w:p>
    <w:p w14:paraId="2F21CFF6" w14:textId="47D54609" w:rsidR="008C7882" w:rsidRDefault="008C7882" w:rsidP="008C7882">
      <w:pPr>
        <w:pStyle w:val="MTDisplayEquation"/>
      </w:pPr>
      <w:r>
        <w:tab/>
      </w:r>
      <w:r w:rsidR="00905817" w:rsidRPr="00905817">
        <w:rPr>
          <w:position w:val="-94"/>
        </w:rPr>
        <w:object w:dxaOrig="5500" w:dyaOrig="2000" w14:anchorId="2F96474A">
          <v:shape id="_x0000_i2651" type="#_x0000_t75" style="width:275.1pt;height:99.85pt" o:ole="">
            <v:imagedata r:id="rId3274" o:title=""/>
          </v:shape>
          <o:OLEObject Type="Embed" ProgID="Equation.DSMT4" ShapeID="_x0000_i2651" DrawAspect="Content" ObjectID="_1493626675" r:id="rId327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716" w:author="rawlins" w:date="2015-05-19T17:23:00Z">
        <w:r w:rsidR="00D3178E">
          <w:rPr>
            <w:noProof/>
          </w:rPr>
          <w:instrText>45</w:instrText>
        </w:r>
      </w:ins>
      <w:del w:id="2717" w:author="rawlins" w:date="2015-05-19T17:12:00Z">
        <w:r w:rsidR="001A2D84" w:rsidDel="00A671D9">
          <w:rPr>
            <w:noProof/>
          </w:rPr>
          <w:delInstrText>40</w:delInstrText>
        </w:r>
      </w:del>
      <w:r w:rsidR="00827503">
        <w:rPr>
          <w:noProof/>
        </w:rPr>
        <w:fldChar w:fldCharType="end"/>
      </w:r>
      <w:r>
        <w:instrText>)</w:instrText>
      </w:r>
      <w:r>
        <w:fldChar w:fldCharType="end"/>
      </w:r>
    </w:p>
    <w:p w14:paraId="3F33DA66" w14:textId="77777777" w:rsidR="008C7882" w:rsidRPr="000C3C48" w:rsidRDefault="008C7882" w:rsidP="008C7882"/>
    <w:p w14:paraId="434E4037" w14:textId="77777777" w:rsidR="008C7882" w:rsidRDefault="008C7882" w:rsidP="008C7882">
      <w:pPr>
        <w:pStyle w:val="Heading3"/>
      </w:pPr>
      <w:bookmarkStart w:id="2718" w:name="_Toc289032631"/>
      <w:r>
        <w:t>Discretization of the Contact Integral</w:t>
      </w:r>
      <w:bookmarkEnd w:id="2718"/>
    </w:p>
    <w:p w14:paraId="2C024A8F" w14:textId="77777777" w:rsidR="008C7882" w:rsidRDefault="008C7882" w:rsidP="008C7882">
      <w:r>
        <w:t>The contact integral, which is repeated here,</w:t>
      </w:r>
    </w:p>
    <w:p w14:paraId="6EF31BD9" w14:textId="3CC595FC" w:rsidR="008C7882" w:rsidRDefault="008C7882" w:rsidP="008C7882">
      <w:pPr>
        <w:pStyle w:val="MTDisplayEquation"/>
      </w:pPr>
      <w:r>
        <w:tab/>
      </w:r>
      <w:r w:rsidR="00905817" w:rsidRPr="00905817">
        <w:rPr>
          <w:position w:val="-34"/>
        </w:rPr>
        <w:object w:dxaOrig="2180" w:dyaOrig="620" w14:anchorId="490F1258">
          <v:shape id="_x0000_i2652" type="#_x0000_t75" style="width:108.7pt;height:30.55pt" o:ole="">
            <v:imagedata r:id="rId3276" o:title=""/>
          </v:shape>
          <o:OLEObject Type="Embed" ProgID="Equation.DSMT4" ShapeID="_x0000_i2652" DrawAspect="Content" ObjectID="_1493626676" r:id="rId327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w:instrText>
      </w:r>
      <w:r w:rsidR="00827503">
        <w:instrText xml:space="preserve">* Arabic \* MERGEFORMAT </w:instrText>
      </w:r>
      <w:r w:rsidR="00827503">
        <w:fldChar w:fldCharType="separate"/>
      </w:r>
      <w:ins w:id="2719" w:author="rawlins" w:date="2015-05-19T17:23:00Z">
        <w:r w:rsidR="00D3178E">
          <w:rPr>
            <w:noProof/>
          </w:rPr>
          <w:instrText>46</w:instrText>
        </w:r>
      </w:ins>
      <w:del w:id="2720" w:author="rawlins" w:date="2015-05-19T17:12:00Z">
        <w:r w:rsidR="001A2D84" w:rsidDel="00A671D9">
          <w:rPr>
            <w:noProof/>
          </w:rPr>
          <w:delInstrText>41</w:delInstrText>
        </w:r>
      </w:del>
      <w:r w:rsidR="00827503">
        <w:rPr>
          <w:noProof/>
        </w:rPr>
        <w:fldChar w:fldCharType="end"/>
      </w:r>
      <w:r>
        <w:instrText>)</w:instrText>
      </w:r>
      <w:r>
        <w:fldChar w:fldCharType="end"/>
      </w:r>
    </w:p>
    <w:p w14:paraId="7F80541B" w14:textId="77777777" w:rsidR="008C7882" w:rsidRDefault="008C7882" w:rsidP="008C7882">
      <w:r>
        <w:t>will now be discretized using a standard finite element procedure. First it is noted that the integration can be written as a sum over the surface element areas:</w:t>
      </w:r>
    </w:p>
    <w:p w14:paraId="79278ECF" w14:textId="51AD561E" w:rsidR="008C7882" w:rsidRDefault="008C7882" w:rsidP="008C7882">
      <w:pPr>
        <w:pStyle w:val="MTDisplayEquation"/>
      </w:pPr>
      <w:r>
        <w:tab/>
      </w:r>
      <w:r w:rsidR="00905817" w:rsidRPr="00905817">
        <w:rPr>
          <w:position w:val="-34"/>
        </w:rPr>
        <w:object w:dxaOrig="2520" w:dyaOrig="760" w14:anchorId="302BBF3D">
          <v:shape id="_x0000_i2653" type="#_x0000_t75" style="width:126.35pt;height:37.35pt" o:ole="">
            <v:imagedata r:id="rId3278" o:title=""/>
          </v:shape>
          <o:OLEObject Type="Embed" ProgID="Equation.DSMT4" ShapeID="_x0000_i2653" DrawAspect="Content" ObjectID="_1493626677" r:id="rId327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721" w:author="rawlins" w:date="2015-05-19T17:23:00Z">
        <w:r w:rsidR="00D3178E">
          <w:rPr>
            <w:noProof/>
          </w:rPr>
          <w:instrText>47</w:instrText>
        </w:r>
      </w:ins>
      <w:del w:id="2722" w:author="rawlins" w:date="2015-05-19T17:12:00Z">
        <w:r w:rsidR="001A2D84" w:rsidDel="00A671D9">
          <w:rPr>
            <w:noProof/>
          </w:rPr>
          <w:delInstrText>42</w:delInstrText>
        </w:r>
      </w:del>
      <w:r w:rsidR="00827503">
        <w:rPr>
          <w:noProof/>
        </w:rPr>
        <w:fldChar w:fldCharType="end"/>
      </w:r>
      <w:r>
        <w:instrText>)</w:instrText>
      </w:r>
      <w:r>
        <w:fldChar w:fldCharType="end"/>
      </w:r>
    </w:p>
    <w:p w14:paraId="7D9E96E7" w14:textId="0CF06C86" w:rsidR="008C7882" w:rsidRDefault="008C7882" w:rsidP="008C7882">
      <w:r>
        <w:t xml:space="preserve">where </w:t>
      </w:r>
      <w:r w:rsidR="00905817" w:rsidRPr="00905817">
        <w:rPr>
          <w:position w:val="-12"/>
        </w:rPr>
        <w:object w:dxaOrig="420" w:dyaOrig="360" w14:anchorId="709B73E8">
          <v:shape id="_x0000_i2654" type="#_x0000_t75" style="width:20.4pt;height:19pt" o:ole="">
            <v:imagedata r:id="rId3280" o:title=""/>
          </v:shape>
          <o:OLEObject Type="Embed" ProgID="Equation.DSMT4" ShapeID="_x0000_i2654" DrawAspect="Content" ObjectID="_1493626678" r:id="rId3281"/>
        </w:object>
      </w:r>
      <w:r>
        <w:t>is the number of surface elements. The integration can be approximated using a quadrature rule,</w:t>
      </w:r>
    </w:p>
    <w:p w14:paraId="481017ED" w14:textId="4F37A09C" w:rsidR="008C7882" w:rsidRDefault="008C7882" w:rsidP="008C7882">
      <w:pPr>
        <w:pStyle w:val="MTDisplayEquation"/>
      </w:pPr>
      <w:r>
        <w:tab/>
      </w:r>
      <w:r w:rsidR="00905817" w:rsidRPr="00905817">
        <w:rPr>
          <w:position w:val="-36"/>
        </w:rPr>
        <w:object w:dxaOrig="4099" w:dyaOrig="840" w14:anchorId="5B483E8E">
          <v:shape id="_x0000_i2655" type="#_x0000_t75" style="width:204.45pt;height:42.1pt" o:ole="">
            <v:imagedata r:id="rId3282" o:title=""/>
          </v:shape>
          <o:OLEObject Type="Embed" ProgID="Equation.DSMT4" ShapeID="_x0000_i2655" DrawAspect="Content" ObjectID="_1493626679" r:id="rId328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23" w:name="ZEqnNum959237"/>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724" w:author="rawlins" w:date="2015-05-19T17:23:00Z">
        <w:r w:rsidR="00D3178E">
          <w:rPr>
            <w:noProof/>
          </w:rPr>
          <w:instrText>48</w:instrText>
        </w:r>
      </w:ins>
      <w:del w:id="2725" w:author="rawlins" w:date="2015-05-19T17:12:00Z">
        <w:r w:rsidR="001A2D84" w:rsidDel="00A671D9">
          <w:rPr>
            <w:noProof/>
          </w:rPr>
          <w:delInstrText>43</w:delInstrText>
        </w:r>
      </w:del>
      <w:r w:rsidR="00827503">
        <w:rPr>
          <w:noProof/>
        </w:rPr>
        <w:fldChar w:fldCharType="end"/>
      </w:r>
      <w:r>
        <w:instrText>)</w:instrText>
      </w:r>
      <w:bookmarkEnd w:id="2723"/>
      <w:r>
        <w:fldChar w:fldCharType="end"/>
      </w:r>
    </w:p>
    <w:p w14:paraId="2C72AA41" w14:textId="4D024691" w:rsidR="008C7882" w:rsidRDefault="008C7882" w:rsidP="008C7882">
      <w:r>
        <w:lastRenderedPageBreak/>
        <w:t xml:space="preserve">where </w:t>
      </w:r>
      <w:r w:rsidR="00905817" w:rsidRPr="00905817">
        <w:rPr>
          <w:position w:val="-12"/>
        </w:rPr>
        <w:object w:dxaOrig="420" w:dyaOrig="380" w14:anchorId="490FDC21">
          <v:shape id="_x0000_i2656" type="#_x0000_t75" style="width:20.4pt;height:19pt" o:ole="">
            <v:imagedata r:id="rId3284" o:title=""/>
          </v:shape>
          <o:OLEObject Type="Embed" ProgID="Equation.DSMT4" ShapeID="_x0000_i2656" DrawAspect="Content" ObjectID="_1493626680" r:id="rId3285"/>
        </w:object>
      </w:r>
      <w:r>
        <w:t xml:space="preserve"> are the number of integration points for element </w:t>
      </w:r>
      <w:r>
        <w:rPr>
          <w:i/>
        </w:rPr>
        <w:t>e</w:t>
      </w:r>
      <w:r>
        <w:t xml:space="preserve">. It is now assumed that the integration points coincide with the element’s nodes (e.g. for a quadrilateral surface element we have </w:t>
      </w:r>
      <w:r w:rsidR="00905817" w:rsidRPr="00905817">
        <w:rPr>
          <w:position w:val="-14"/>
        </w:rPr>
        <w:object w:dxaOrig="1240" w:dyaOrig="400" w14:anchorId="33301CDC">
          <v:shape id="_x0000_i2657" type="#_x0000_t75" style="width:61.8pt;height:19.7pt" o:ole="">
            <v:imagedata r:id="rId3286" o:title=""/>
          </v:shape>
          <o:OLEObject Type="Embed" ProgID="Equation.DSMT4" ShapeID="_x0000_i2657" DrawAspect="Content" ObjectID="_1493626681" r:id="rId3287"/>
        </w:object>
      </w:r>
      <w:r>
        <w:t xml:space="preserve">, </w:t>
      </w:r>
      <w:r w:rsidR="00905817" w:rsidRPr="00905817">
        <w:rPr>
          <w:position w:val="-14"/>
        </w:rPr>
        <w:object w:dxaOrig="1100" w:dyaOrig="400" w14:anchorId="4028FC3D">
          <v:shape id="_x0000_i2658" type="#_x0000_t75" style="width:55pt;height:19.7pt" o:ole="">
            <v:imagedata r:id="rId3288" o:title=""/>
          </v:shape>
          <o:OLEObject Type="Embed" ProgID="Equation.DSMT4" ShapeID="_x0000_i2658" DrawAspect="Content" ObjectID="_1493626682" r:id="rId3289"/>
        </w:object>
      </w:r>
      <w:r>
        <w:t xml:space="preserve">, </w:t>
      </w:r>
      <w:r w:rsidR="00905817" w:rsidRPr="00905817">
        <w:rPr>
          <w:position w:val="-14"/>
        </w:rPr>
        <w:object w:dxaOrig="940" w:dyaOrig="400" w14:anchorId="6235446D">
          <v:shape id="_x0000_i2659" type="#_x0000_t75" style="width:47.55pt;height:19.7pt" o:ole="">
            <v:imagedata r:id="rId3290" o:title=""/>
          </v:shape>
          <o:OLEObject Type="Embed" ProgID="Equation.DSMT4" ShapeID="_x0000_i2659" DrawAspect="Content" ObjectID="_1493626683" r:id="rId3291"/>
        </w:object>
      </w:r>
      <w:r>
        <w:t xml:space="preserve"> and </w:t>
      </w:r>
      <w:r w:rsidR="00905817" w:rsidRPr="00905817">
        <w:rPr>
          <w:position w:val="-14"/>
        </w:rPr>
        <w:object w:dxaOrig="1100" w:dyaOrig="400" w14:anchorId="3436D224">
          <v:shape id="_x0000_i2660" type="#_x0000_t75" style="width:55pt;height:19.7pt" o:ole="">
            <v:imagedata r:id="rId3292" o:title=""/>
          </v:shape>
          <o:OLEObject Type="Embed" ProgID="Equation.DSMT4" ShapeID="_x0000_i2660" DrawAspect="Content" ObjectID="_1493626684" r:id="rId3293"/>
        </w:object>
      </w:r>
      <w:r>
        <w:t>). With this quadrature rule, we have</w:t>
      </w:r>
    </w:p>
    <w:p w14:paraId="45FA3A35" w14:textId="73850B81" w:rsidR="008C7882" w:rsidRDefault="008C7882" w:rsidP="008C7882">
      <w:pPr>
        <w:pStyle w:val="MTDisplayEquation"/>
      </w:pPr>
      <w:r>
        <w:tab/>
      </w:r>
      <w:r w:rsidR="00905817" w:rsidRPr="00905817">
        <w:rPr>
          <w:position w:val="-52"/>
        </w:rPr>
        <w:object w:dxaOrig="2480" w:dyaOrig="1160" w14:anchorId="19F28358">
          <v:shape id="_x0000_i2661" type="#_x0000_t75" style="width:124.3pt;height:57.75pt" o:ole="">
            <v:imagedata r:id="rId3294" o:title=""/>
          </v:shape>
          <o:OLEObject Type="Embed" ProgID="Equation.DSMT4" ShapeID="_x0000_i2661" DrawAspect="Content" ObjectID="_1493626685" r:id="rId329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726" w:author="rawlins" w:date="2015-05-19T17:23:00Z">
        <w:r w:rsidR="00D3178E">
          <w:rPr>
            <w:noProof/>
          </w:rPr>
          <w:instrText>49</w:instrText>
        </w:r>
      </w:ins>
      <w:del w:id="2727" w:author="rawlins" w:date="2015-05-19T17:12:00Z">
        <w:r w:rsidR="001A2D84" w:rsidDel="00A671D9">
          <w:rPr>
            <w:noProof/>
          </w:rPr>
          <w:delInstrText>44</w:delInstrText>
        </w:r>
      </w:del>
      <w:r w:rsidR="00827503">
        <w:rPr>
          <w:noProof/>
        </w:rPr>
        <w:fldChar w:fldCharType="end"/>
      </w:r>
      <w:r>
        <w:instrText>)</w:instrText>
      </w:r>
      <w:r>
        <w:fldChar w:fldCharType="end"/>
      </w:r>
    </w:p>
    <w:p w14:paraId="2B97DEBE" w14:textId="77777777" w:rsidR="008C7882" w:rsidRDefault="008C7882" w:rsidP="008C7882">
      <w:r>
        <w:t>so that,</w:t>
      </w:r>
    </w:p>
    <w:p w14:paraId="7C48F08B" w14:textId="23225E65" w:rsidR="008C7882" w:rsidRDefault="008C7882" w:rsidP="008C7882">
      <w:pPr>
        <w:pStyle w:val="MTDisplayEquation"/>
      </w:pPr>
      <w:r>
        <w:tab/>
      </w:r>
      <w:r w:rsidR="00905817" w:rsidRPr="00905817">
        <w:rPr>
          <w:position w:val="-32"/>
        </w:rPr>
        <w:object w:dxaOrig="3519" w:dyaOrig="760" w14:anchorId="65542A7B">
          <v:shape id="_x0000_i2662" type="#_x0000_t75" style="width:176.6pt;height:37.35pt" o:ole="">
            <v:imagedata r:id="rId3296" o:title=""/>
          </v:shape>
          <o:OLEObject Type="Embed" ProgID="Equation.DSMT4" ShapeID="_x0000_i2662" DrawAspect="Content" ObjectID="_1493626686" r:id="rId329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728" w:author="rawlins" w:date="2015-05-19T17:23:00Z">
        <w:r w:rsidR="00D3178E">
          <w:rPr>
            <w:noProof/>
          </w:rPr>
          <w:instrText>50</w:instrText>
        </w:r>
      </w:ins>
      <w:del w:id="2729" w:author="rawlins" w:date="2015-05-19T17:12:00Z">
        <w:r w:rsidR="001A2D84" w:rsidDel="00A671D9">
          <w:rPr>
            <w:noProof/>
          </w:rPr>
          <w:delInstrText>45</w:delInstrText>
        </w:r>
      </w:del>
      <w:r w:rsidR="00827503">
        <w:rPr>
          <w:noProof/>
        </w:rPr>
        <w:fldChar w:fldCharType="end"/>
      </w:r>
      <w:r>
        <w:instrText>)</w:instrText>
      </w:r>
      <w:r>
        <w:fldChar w:fldCharType="end"/>
      </w:r>
    </w:p>
    <w:p w14:paraId="1540F651" w14:textId="77777777" w:rsidR="008C7882" w:rsidRDefault="008C7882" w:rsidP="008C7882">
      <w:r>
        <w:t>If the following vectors are defined,</w:t>
      </w:r>
    </w:p>
    <w:p w14:paraId="7836319A" w14:textId="270DC514" w:rsidR="008C7882" w:rsidRDefault="008C7882" w:rsidP="008C7882">
      <w:pPr>
        <w:pStyle w:val="MTDisplayEquation"/>
      </w:pPr>
      <w:r>
        <w:tab/>
      </w:r>
      <w:r w:rsidR="00905817" w:rsidRPr="00905817">
        <w:rPr>
          <w:position w:val="-44"/>
        </w:rPr>
        <w:object w:dxaOrig="3420" w:dyaOrig="999" w14:anchorId="01320F64">
          <v:shape id="_x0000_i2663" type="#_x0000_t75" style="width:171.15pt;height:50.25pt" o:ole="">
            <v:imagedata r:id="rId3298" o:title=""/>
          </v:shape>
          <o:OLEObject Type="Embed" ProgID="Equation.DSMT4" ShapeID="_x0000_i2663" DrawAspect="Content" ObjectID="_1493626687" r:id="rId329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730" w:author="rawlins" w:date="2015-05-19T17:23:00Z">
        <w:r w:rsidR="00D3178E">
          <w:rPr>
            <w:noProof/>
          </w:rPr>
          <w:instrText>51</w:instrText>
        </w:r>
      </w:ins>
      <w:del w:id="2731" w:author="rawlins" w:date="2015-05-19T17:12:00Z">
        <w:r w:rsidR="001A2D84" w:rsidDel="00A671D9">
          <w:rPr>
            <w:noProof/>
          </w:rPr>
          <w:delInstrText>46</w:delInstrText>
        </w:r>
      </w:del>
      <w:r w:rsidR="00827503">
        <w:rPr>
          <w:noProof/>
        </w:rPr>
        <w:fldChar w:fldCharType="end"/>
      </w:r>
      <w:r>
        <w:instrText>)</w:instrText>
      </w:r>
      <w:r>
        <w:fldChar w:fldCharType="end"/>
      </w:r>
    </w:p>
    <w:p w14:paraId="5219D948" w14:textId="77777777" w:rsidR="008C7882" w:rsidRDefault="008C7882" w:rsidP="008C7882">
      <w:r>
        <w:t xml:space="preserve">equation </w:t>
      </w:r>
      <w:r>
        <w:fldChar w:fldCharType="begin"/>
      </w:r>
      <w:r>
        <w:instrText xml:space="preserve"> GOTOBUTTON ZEqnNum959237  \* MERGEFORMAT </w:instrText>
      </w:r>
      <w:r w:rsidR="00827503">
        <w:fldChar w:fldCharType="begin"/>
      </w:r>
      <w:r w:rsidR="00827503">
        <w:instrText xml:space="preserve"> REF ZEqnNum</w:instrText>
      </w:r>
      <w:r w:rsidR="00827503">
        <w:instrText xml:space="preserve">959237 \! \* MERGEFORMAT </w:instrText>
      </w:r>
      <w:r w:rsidR="00827503">
        <w:fldChar w:fldCharType="separate"/>
      </w:r>
      <w:ins w:id="2732" w:author="rawlins" w:date="2015-05-19T17:23:00Z">
        <w:r w:rsidR="00D3178E">
          <w:instrText>(6.48)</w:instrText>
        </w:r>
      </w:ins>
      <w:del w:id="2733" w:author="rawlins" w:date="2015-05-19T17:12:00Z">
        <w:r w:rsidR="001A2D84" w:rsidDel="00A671D9">
          <w:delInstrText>(6.43)</w:delInstrText>
        </w:r>
      </w:del>
      <w:r w:rsidR="00827503">
        <w:fldChar w:fldCharType="end"/>
      </w:r>
      <w:r>
        <w:fldChar w:fldCharType="end"/>
      </w:r>
      <w:r>
        <w:t xml:space="preserve"> can then be rewritten as follows,</w:t>
      </w:r>
    </w:p>
    <w:p w14:paraId="44B16E35" w14:textId="690FC587" w:rsidR="008C7882" w:rsidRDefault="008C7882" w:rsidP="008C7882">
      <w:pPr>
        <w:pStyle w:val="MTDisplayEquation"/>
      </w:pPr>
      <w:r>
        <w:tab/>
      </w:r>
      <w:r w:rsidR="00905817" w:rsidRPr="00905817">
        <w:rPr>
          <w:position w:val="-36"/>
        </w:rPr>
        <w:object w:dxaOrig="4260" w:dyaOrig="840" w14:anchorId="21D66FC3">
          <v:shape id="_x0000_i2664" type="#_x0000_t75" style="width:211.9pt;height:42.1pt" o:ole="">
            <v:imagedata r:id="rId3300" o:title=""/>
          </v:shape>
          <o:OLEObject Type="Embed" ProgID="Equation.DSMT4" ShapeID="_x0000_i2664" DrawAspect="Content" ObjectID="_1493626688" r:id="rId330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34" w:name="ZEqnNum386722"/>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w:instrText>
      </w:r>
      <w:r w:rsidR="00827503">
        <w:instrText xml:space="preserve">MAT </w:instrText>
      </w:r>
      <w:r w:rsidR="00827503">
        <w:fldChar w:fldCharType="separate"/>
      </w:r>
      <w:ins w:id="2735" w:author="rawlins" w:date="2015-05-19T17:23:00Z">
        <w:r w:rsidR="00D3178E">
          <w:rPr>
            <w:noProof/>
          </w:rPr>
          <w:instrText>52</w:instrText>
        </w:r>
      </w:ins>
      <w:del w:id="2736" w:author="rawlins" w:date="2015-05-19T17:12:00Z">
        <w:r w:rsidR="001A2D84" w:rsidDel="00A671D9">
          <w:rPr>
            <w:noProof/>
          </w:rPr>
          <w:delInstrText>47</w:delInstrText>
        </w:r>
      </w:del>
      <w:r w:rsidR="00827503">
        <w:rPr>
          <w:noProof/>
        </w:rPr>
        <w:fldChar w:fldCharType="end"/>
      </w:r>
      <w:r>
        <w:instrText>)</w:instrText>
      </w:r>
      <w:bookmarkEnd w:id="2734"/>
      <w:r>
        <w:fldChar w:fldCharType="end"/>
      </w:r>
    </w:p>
    <w:p w14:paraId="65DDB2EE" w14:textId="4A3C2D6E" w:rsidR="008C7882" w:rsidRDefault="008C7882" w:rsidP="008C7882">
      <w:r>
        <w:t xml:space="preserve">The specific form for </w:t>
      </w:r>
      <w:r w:rsidR="00905817" w:rsidRPr="00905817">
        <w:rPr>
          <w:position w:val="-12"/>
        </w:rPr>
        <w:object w:dxaOrig="260" w:dyaOrig="360" w14:anchorId="3F93A634">
          <v:shape id="_x0000_i2665" type="#_x0000_t75" style="width:12.9pt;height:19pt" o:ole="">
            <v:imagedata r:id="rId3302" o:title=""/>
          </v:shape>
          <o:OLEObject Type="Embed" ProgID="Equation.DSMT4" ShapeID="_x0000_i2665" DrawAspect="Content" ObjectID="_1493626689" r:id="rId3303"/>
        </w:object>
      </w:r>
      <w:r>
        <w:t>will depend on the method employed for enforcing the contact constraint.</w:t>
      </w:r>
    </w:p>
    <w:p w14:paraId="05263FD6" w14:textId="77777777" w:rsidR="008C7882" w:rsidRDefault="008C7882" w:rsidP="008C7882"/>
    <w:p w14:paraId="276BB362" w14:textId="77777777" w:rsidR="008C7882" w:rsidRDefault="008C7882" w:rsidP="008C7882">
      <w:pPr>
        <w:pStyle w:val="Heading3"/>
      </w:pPr>
      <w:bookmarkStart w:id="2737" w:name="_Toc289032632"/>
      <w:r>
        <w:t>Discretization of the Contact Stiffness</w:t>
      </w:r>
      <w:bookmarkEnd w:id="2737"/>
    </w:p>
    <w:p w14:paraId="69CD8ABE" w14:textId="77777777" w:rsidR="008C7882" w:rsidRDefault="008C7882" w:rsidP="008C7882">
      <w:r>
        <w:t>A similar procedure can now be used to calculate the discretized contact stiffness matrix. The linearization of the contact integral is repeated here:</w:t>
      </w:r>
    </w:p>
    <w:p w14:paraId="0D509A8E" w14:textId="3B7BC453" w:rsidR="008C7882" w:rsidRDefault="008C7882" w:rsidP="008C7882">
      <w:pPr>
        <w:pStyle w:val="MTDisplayEquation"/>
      </w:pPr>
      <w:r>
        <w:tab/>
      </w:r>
      <w:r w:rsidR="00905817" w:rsidRPr="00905817">
        <w:rPr>
          <w:position w:val="-70"/>
        </w:rPr>
        <w:object w:dxaOrig="4000" w:dyaOrig="1520" w14:anchorId="518E5C05">
          <v:shape id="_x0000_i2666" type="#_x0000_t75" style="width:200.4pt;height:76.1pt" o:ole="">
            <v:imagedata r:id="rId3304" o:title=""/>
          </v:shape>
          <o:OLEObject Type="Embed" ProgID="Equation.DSMT4" ShapeID="_x0000_i2666" DrawAspect="Content" ObjectID="_1493626690" r:id="rId330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38" w:name="ZEqnNum694151"/>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w:instrText>
      </w:r>
      <w:r w:rsidR="00827503">
        <w:instrText xml:space="preserve">ORMAT </w:instrText>
      </w:r>
      <w:r w:rsidR="00827503">
        <w:fldChar w:fldCharType="separate"/>
      </w:r>
      <w:ins w:id="2739" w:author="rawlins" w:date="2015-05-19T17:23:00Z">
        <w:r w:rsidR="00D3178E">
          <w:rPr>
            <w:noProof/>
          </w:rPr>
          <w:instrText>53</w:instrText>
        </w:r>
      </w:ins>
      <w:del w:id="2740" w:author="rawlins" w:date="2015-05-19T17:12:00Z">
        <w:r w:rsidR="001A2D84" w:rsidDel="00A671D9">
          <w:rPr>
            <w:noProof/>
          </w:rPr>
          <w:delInstrText>48</w:delInstrText>
        </w:r>
      </w:del>
      <w:r w:rsidR="00827503">
        <w:rPr>
          <w:noProof/>
        </w:rPr>
        <w:fldChar w:fldCharType="end"/>
      </w:r>
      <w:r>
        <w:instrText>)</w:instrText>
      </w:r>
      <w:bookmarkEnd w:id="2738"/>
      <w:r>
        <w:fldChar w:fldCharType="end"/>
      </w:r>
    </w:p>
    <w:p w14:paraId="6845F2E7" w14:textId="77777777" w:rsidR="008C7882" w:rsidRDefault="008C7882" w:rsidP="008C7882">
      <w:r>
        <w:t xml:space="preserve">Using matrix notation we can rewrite equation </w:t>
      </w:r>
      <w:r>
        <w:fldChar w:fldCharType="begin"/>
      </w:r>
      <w:r>
        <w:instrText xml:space="preserve"> GOTOBUTTON ZEqnNum694151  \* MERGEFORMAT </w:instrText>
      </w:r>
      <w:r w:rsidR="00827503">
        <w:fldChar w:fldCharType="begin"/>
      </w:r>
      <w:r w:rsidR="00827503">
        <w:instrText xml:space="preserve"> REF ZEqnNum694151 \! \* MERGEFORMAT </w:instrText>
      </w:r>
      <w:r w:rsidR="00827503">
        <w:fldChar w:fldCharType="separate"/>
      </w:r>
      <w:ins w:id="2741" w:author="rawlins" w:date="2015-05-19T17:23:00Z">
        <w:r w:rsidR="00D3178E">
          <w:instrText>(6.53)</w:instrText>
        </w:r>
      </w:ins>
      <w:del w:id="2742" w:author="rawlins" w:date="2015-05-19T17:12:00Z">
        <w:r w:rsidR="001A2D84" w:rsidDel="00A671D9">
          <w:delInstrText>(6.48)</w:delInstrText>
        </w:r>
      </w:del>
      <w:r w:rsidR="00827503">
        <w:fldChar w:fldCharType="end"/>
      </w:r>
      <w:r>
        <w:fldChar w:fldCharType="end"/>
      </w:r>
      <w:r>
        <w:t xml:space="preserve"> as,</w:t>
      </w:r>
    </w:p>
    <w:p w14:paraId="5E848665" w14:textId="178765D8" w:rsidR="008C7882" w:rsidRDefault="008C7882" w:rsidP="008C7882">
      <w:pPr>
        <w:pStyle w:val="MTDisplayEquation"/>
      </w:pPr>
      <w:r>
        <w:tab/>
      </w:r>
      <w:r w:rsidR="00905817" w:rsidRPr="00905817">
        <w:rPr>
          <w:position w:val="-28"/>
        </w:rPr>
        <w:object w:dxaOrig="3860" w:dyaOrig="740" w14:anchorId="53F73F66">
          <v:shape id="_x0000_i2667" type="#_x0000_t75" style="width:191.55pt;height:37.35pt" o:ole="">
            <v:imagedata r:id="rId3306" o:title=""/>
          </v:shape>
          <o:OLEObject Type="Embed" ProgID="Equation.DSMT4" ShapeID="_x0000_i2667" DrawAspect="Content" ObjectID="_1493626691" r:id="rId330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743" w:author="rawlins" w:date="2015-05-19T17:23:00Z">
        <w:r w:rsidR="00D3178E">
          <w:rPr>
            <w:noProof/>
          </w:rPr>
          <w:instrText>54</w:instrText>
        </w:r>
      </w:ins>
      <w:del w:id="2744" w:author="rawlins" w:date="2015-05-19T17:12:00Z">
        <w:r w:rsidR="001A2D84" w:rsidDel="00A671D9">
          <w:rPr>
            <w:noProof/>
          </w:rPr>
          <w:delInstrText>49</w:delInstrText>
        </w:r>
      </w:del>
      <w:r w:rsidR="00827503">
        <w:rPr>
          <w:noProof/>
        </w:rPr>
        <w:fldChar w:fldCharType="end"/>
      </w:r>
      <w:r>
        <w:instrText>)</w:instrText>
      </w:r>
      <w:r>
        <w:fldChar w:fldCharType="end"/>
      </w:r>
    </w:p>
    <w:p w14:paraId="1D24C1E9" w14:textId="53E49CE3" w:rsidR="008C7882" w:rsidRDefault="008C7882" w:rsidP="008C7882">
      <w:r>
        <w:t xml:space="preserve">where </w:t>
      </w:r>
      <w:r w:rsidR="00905817" w:rsidRPr="00905817">
        <w:rPr>
          <w:position w:val="-6"/>
        </w:rPr>
        <w:object w:dxaOrig="400" w:dyaOrig="279" w14:anchorId="1E05E0B4">
          <v:shape id="_x0000_i2668" type="#_x0000_t75" style="width:19.7pt;height:14.25pt" o:ole="">
            <v:imagedata r:id="rId3308" o:title=""/>
          </v:shape>
          <o:OLEObject Type="Embed" ProgID="Equation.DSMT4" ShapeID="_x0000_i2668" DrawAspect="Content" ObjectID="_1493626692" r:id="rId3309"/>
        </w:object>
      </w:r>
      <w:r>
        <w:t xml:space="preserve">is as above and </w:t>
      </w:r>
      <w:r w:rsidR="00905817" w:rsidRPr="00905817">
        <w:rPr>
          <w:position w:val="-4"/>
        </w:rPr>
        <w:object w:dxaOrig="420" w:dyaOrig="260" w14:anchorId="055E5AE5">
          <v:shape id="_x0000_i2669" type="#_x0000_t75" style="width:20.4pt;height:12.9pt" o:ole="">
            <v:imagedata r:id="rId3310" o:title=""/>
          </v:shape>
          <o:OLEObject Type="Embed" ProgID="Equation.DSMT4" ShapeID="_x0000_i2669" DrawAspect="Content" ObjectID="_1493626693" r:id="rId3311"/>
        </w:object>
      </w:r>
      <w:r>
        <w:t xml:space="preserve">similar to </w:t>
      </w:r>
      <w:r w:rsidR="00905817" w:rsidRPr="00905817">
        <w:rPr>
          <w:position w:val="-6"/>
        </w:rPr>
        <w:object w:dxaOrig="400" w:dyaOrig="279" w14:anchorId="6D5CD9F7">
          <v:shape id="_x0000_i2670" type="#_x0000_t75" style="width:19.7pt;height:14.25pt" o:ole="">
            <v:imagedata r:id="rId3312" o:title=""/>
          </v:shape>
          <o:OLEObject Type="Embed" ProgID="Equation.DSMT4" ShapeID="_x0000_i2670" DrawAspect="Content" ObjectID="_1493626694" r:id="rId3313"/>
        </w:object>
      </w:r>
      <w:r>
        <w:t xml:space="preserve"> with </w:t>
      </w:r>
      <w:r w:rsidR="00905817" w:rsidRPr="00905817">
        <w:rPr>
          <w:position w:val="-6"/>
        </w:rPr>
        <w:object w:dxaOrig="220" w:dyaOrig="279" w14:anchorId="57D3FFF3">
          <v:shape id="_x0000_i2671" type="#_x0000_t75" style="width:10.85pt;height:14.25pt" o:ole="">
            <v:imagedata r:id="rId3314" o:title=""/>
          </v:shape>
          <o:OLEObject Type="Embed" ProgID="Equation.DSMT4" ShapeID="_x0000_i2671" DrawAspect="Content" ObjectID="_1493626695" r:id="rId3315"/>
        </w:object>
      </w:r>
      <w:r>
        <w:t xml:space="preserve">replaced with </w:t>
      </w:r>
      <w:r w:rsidR="00905817" w:rsidRPr="00905817">
        <w:rPr>
          <w:position w:val="-4"/>
        </w:rPr>
        <w:object w:dxaOrig="220" w:dyaOrig="260" w14:anchorId="4187CC30">
          <v:shape id="_x0000_i2672" type="#_x0000_t75" style="width:10.85pt;height:12.9pt" o:ole="">
            <v:imagedata r:id="rId3316" o:title=""/>
          </v:shape>
          <o:OLEObject Type="Embed" ProgID="Equation.DSMT4" ShapeID="_x0000_i2672" DrawAspect="Content" ObjectID="_1493626696" r:id="rId3317"/>
        </w:object>
      </w:r>
      <w:r>
        <w:t xml:space="preserve"> and </w:t>
      </w:r>
      <w:r w:rsidR="00905817" w:rsidRPr="00905817">
        <w:rPr>
          <w:position w:val="-4"/>
        </w:rPr>
        <w:object w:dxaOrig="300" w:dyaOrig="300" w14:anchorId="62E00D63">
          <v:shape id="_x0000_i2673" type="#_x0000_t75" style="width:14.95pt;height:14.95pt" o:ole="">
            <v:imagedata r:id="rId3318" o:title=""/>
          </v:shape>
          <o:OLEObject Type="Embed" ProgID="Equation.DSMT4" ShapeID="_x0000_i2673" DrawAspect="Content" ObjectID="_1493626697" r:id="rId3319"/>
        </w:object>
      </w:r>
      <w:r>
        <w:t>,</w:t>
      </w:r>
    </w:p>
    <w:p w14:paraId="262FCCBB" w14:textId="3FB80CBC" w:rsidR="008C7882" w:rsidRDefault="008C7882" w:rsidP="008C7882">
      <w:pPr>
        <w:pStyle w:val="MTDisplayEquation"/>
      </w:pPr>
      <w:r>
        <w:tab/>
      </w:r>
      <w:r w:rsidR="00905817" w:rsidRPr="00905817">
        <w:rPr>
          <w:position w:val="-68"/>
        </w:rPr>
        <w:object w:dxaOrig="4480" w:dyaOrig="1480" w14:anchorId="23687309">
          <v:shape id="_x0000_i2674" type="#_x0000_t75" style="width:223.45pt;height:74.05pt" o:ole="">
            <v:imagedata r:id="rId3320" o:title=""/>
          </v:shape>
          <o:OLEObject Type="Embed" ProgID="Equation.DSMT4" ShapeID="_x0000_i2674" DrawAspect="Content" ObjectID="_1493626698" r:id="rId332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45" w:name="ZEqnNum879292"/>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746" w:author="rawlins" w:date="2015-05-19T17:23:00Z">
        <w:r w:rsidR="00D3178E">
          <w:rPr>
            <w:noProof/>
          </w:rPr>
          <w:instrText>55</w:instrText>
        </w:r>
      </w:ins>
      <w:del w:id="2747" w:author="rawlins" w:date="2015-05-19T17:12:00Z">
        <w:r w:rsidR="001A2D84" w:rsidDel="00A671D9">
          <w:rPr>
            <w:noProof/>
          </w:rPr>
          <w:delInstrText>50</w:delInstrText>
        </w:r>
      </w:del>
      <w:r w:rsidR="00827503">
        <w:rPr>
          <w:noProof/>
        </w:rPr>
        <w:fldChar w:fldCharType="end"/>
      </w:r>
      <w:r>
        <w:instrText>)</w:instrText>
      </w:r>
      <w:bookmarkEnd w:id="2745"/>
      <w:r>
        <w:fldChar w:fldCharType="end"/>
      </w:r>
    </w:p>
    <w:p w14:paraId="12CDE78C" w14:textId="77777777" w:rsidR="008C7882" w:rsidRDefault="008C7882" w:rsidP="008C7882">
      <w:r>
        <w:t>where,</w:t>
      </w:r>
    </w:p>
    <w:p w14:paraId="00388F86" w14:textId="4331D5EE" w:rsidR="008C7882" w:rsidRDefault="008C7882" w:rsidP="008C7882">
      <w:pPr>
        <w:pStyle w:val="MTDisplayEquation"/>
      </w:pPr>
      <w:r>
        <w:lastRenderedPageBreak/>
        <w:tab/>
      </w:r>
      <w:r w:rsidR="00905817" w:rsidRPr="00905817">
        <w:rPr>
          <w:position w:val="-78"/>
        </w:rPr>
        <w:object w:dxaOrig="5820" w:dyaOrig="1680" w14:anchorId="26B86A66">
          <v:shape id="_x0000_i2675" type="#_x0000_t75" style="width:292.1pt;height:83.55pt" o:ole="">
            <v:imagedata r:id="rId3322" o:title=""/>
          </v:shape>
          <o:OLEObject Type="Embed" ProgID="Equation.DSMT4" ShapeID="_x0000_i2675" DrawAspect="Content" ObjectID="_1493626699" r:id="rId332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48" w:name="ZEqnNum858973"/>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749" w:author="rawlins" w:date="2015-05-19T17:23:00Z">
        <w:r w:rsidR="00D3178E">
          <w:rPr>
            <w:noProof/>
          </w:rPr>
          <w:instrText>56</w:instrText>
        </w:r>
      </w:ins>
      <w:del w:id="2750" w:author="rawlins" w:date="2015-05-19T17:12:00Z">
        <w:r w:rsidR="001A2D84" w:rsidDel="00A671D9">
          <w:rPr>
            <w:noProof/>
          </w:rPr>
          <w:delInstrText>51</w:delInstrText>
        </w:r>
      </w:del>
      <w:r w:rsidR="00827503">
        <w:rPr>
          <w:noProof/>
        </w:rPr>
        <w:fldChar w:fldCharType="end"/>
      </w:r>
      <w:r>
        <w:instrText>)</w:instrText>
      </w:r>
      <w:bookmarkEnd w:id="2748"/>
      <w:r>
        <w:fldChar w:fldCharType="end"/>
      </w:r>
    </w:p>
    <w:p w14:paraId="14E6BADC" w14:textId="77777777" w:rsidR="008C7882" w:rsidRDefault="008C7882" w:rsidP="008C7882">
      <w:r>
        <w:t xml:space="preserve">The following vectors are also defined which depend on the vectors of </w:t>
      </w:r>
      <w:r>
        <w:fldChar w:fldCharType="begin"/>
      </w:r>
      <w:r>
        <w:instrText xml:space="preserve"> GOTOBUTTON ZEqnNum858973  \* MERGEFORMAT </w:instrText>
      </w:r>
      <w:r w:rsidR="00827503">
        <w:fldChar w:fldCharType="begin"/>
      </w:r>
      <w:r w:rsidR="00827503">
        <w:instrText xml:space="preserve"> REF ZEqnNum858973 \! \* MERGEFORMAT </w:instrText>
      </w:r>
      <w:r w:rsidR="00827503">
        <w:fldChar w:fldCharType="separate"/>
      </w:r>
      <w:ins w:id="2751" w:author="rawlins" w:date="2015-05-19T17:23:00Z">
        <w:r w:rsidR="00D3178E">
          <w:instrText>(6.56)</w:instrText>
        </w:r>
      </w:ins>
      <w:del w:id="2752" w:author="rawlins" w:date="2015-05-19T17:12:00Z">
        <w:r w:rsidR="001A2D84" w:rsidDel="00A671D9">
          <w:delInstrText>(6.51)</w:delInstrText>
        </w:r>
      </w:del>
      <w:r w:rsidR="00827503">
        <w:fldChar w:fldCharType="end"/>
      </w:r>
      <w:r>
        <w:fldChar w:fldCharType="end"/>
      </w:r>
      <w:r>
        <w:t>:</w:t>
      </w:r>
    </w:p>
    <w:p w14:paraId="729B3FB8" w14:textId="7EB1C93D" w:rsidR="008C7882" w:rsidRDefault="008C7882" w:rsidP="008C7882">
      <w:pPr>
        <w:pStyle w:val="MTDisplayEquation"/>
      </w:pPr>
      <w:r>
        <w:tab/>
      </w:r>
      <w:r w:rsidR="00905817" w:rsidRPr="00905817">
        <w:rPr>
          <w:position w:val="-96"/>
        </w:rPr>
        <w:object w:dxaOrig="4260" w:dyaOrig="2040" w14:anchorId="6C28C776">
          <v:shape id="_x0000_i2676" type="#_x0000_t75" style="width:211.9pt;height:101.9pt" o:ole="">
            <v:imagedata r:id="rId3324" o:title=""/>
          </v:shape>
          <o:OLEObject Type="Embed" ProgID="Equation.DSMT4" ShapeID="_x0000_i2676" DrawAspect="Content" ObjectID="_1493626700" r:id="rId332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753" w:author="rawlins" w:date="2015-05-19T17:23:00Z">
        <w:r w:rsidR="00D3178E">
          <w:rPr>
            <w:noProof/>
          </w:rPr>
          <w:instrText>57</w:instrText>
        </w:r>
      </w:ins>
      <w:del w:id="2754" w:author="rawlins" w:date="2015-05-19T17:12:00Z">
        <w:r w:rsidR="001A2D84" w:rsidDel="00A671D9">
          <w:rPr>
            <w:noProof/>
          </w:rPr>
          <w:delInstrText>52</w:delInstrText>
        </w:r>
      </w:del>
      <w:r w:rsidR="00827503">
        <w:rPr>
          <w:noProof/>
        </w:rPr>
        <w:fldChar w:fldCharType="end"/>
      </w:r>
      <w:r>
        <w:instrText>)</w:instrText>
      </w:r>
      <w:r>
        <w:fldChar w:fldCharType="end"/>
      </w:r>
    </w:p>
    <w:p w14:paraId="48E86E16" w14:textId="77777777" w:rsidR="008C7882" w:rsidRDefault="008C7882" w:rsidP="008C7882">
      <w:r>
        <w:t xml:space="preserve">where the matrix </w:t>
      </w:r>
      <w:r>
        <w:rPr>
          <w:b/>
        </w:rPr>
        <w:t>A</w:t>
      </w:r>
      <w:r>
        <w:t xml:space="preserve"> is defined as,</w:t>
      </w:r>
    </w:p>
    <w:p w14:paraId="17D411CB" w14:textId="008D279E" w:rsidR="008C7882" w:rsidRDefault="008C7882" w:rsidP="008C7882">
      <w:pPr>
        <w:pStyle w:val="MTDisplayEquation"/>
      </w:pPr>
      <w:r>
        <w:tab/>
      </w:r>
      <w:r w:rsidR="00905817" w:rsidRPr="00905817">
        <w:rPr>
          <w:position w:val="-14"/>
        </w:rPr>
        <w:object w:dxaOrig="1420" w:dyaOrig="380" w14:anchorId="44362AD5">
          <v:shape id="_x0000_i2677" type="#_x0000_t75" style="width:71.3pt;height:19pt" o:ole="">
            <v:imagedata r:id="rId3326" o:title=""/>
          </v:shape>
          <o:OLEObject Type="Embed" ProgID="Equation.DSMT4" ShapeID="_x0000_i2677" DrawAspect="Content" ObjectID="_1493626701" r:id="rId332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755" w:author="rawlins" w:date="2015-05-19T17:23:00Z">
        <w:r w:rsidR="00D3178E">
          <w:rPr>
            <w:noProof/>
          </w:rPr>
          <w:instrText>58</w:instrText>
        </w:r>
      </w:ins>
      <w:del w:id="2756" w:author="rawlins" w:date="2015-05-19T17:12:00Z">
        <w:r w:rsidR="001A2D84" w:rsidDel="00A671D9">
          <w:rPr>
            <w:noProof/>
          </w:rPr>
          <w:delInstrText>53</w:delInstrText>
        </w:r>
      </w:del>
      <w:r w:rsidR="00827503">
        <w:rPr>
          <w:noProof/>
        </w:rPr>
        <w:fldChar w:fldCharType="end"/>
      </w:r>
      <w:r>
        <w:instrText>)</w:instrText>
      </w:r>
      <w:r>
        <w:fldChar w:fldCharType="end"/>
      </w:r>
    </w:p>
    <w:p w14:paraId="3DBB5D62" w14:textId="69AB6A7C" w:rsidR="008C7882" w:rsidRDefault="008C7882" w:rsidP="008C7882">
      <w:r>
        <w:t xml:space="preserve">Here, </w:t>
      </w:r>
      <w:r w:rsidR="00905817" w:rsidRPr="00905817">
        <w:rPr>
          <w:position w:val="-14"/>
        </w:rPr>
        <w:object w:dxaOrig="1100" w:dyaOrig="380" w14:anchorId="727D1765">
          <v:shape id="_x0000_i2678" type="#_x0000_t75" style="width:55pt;height:19pt" o:ole="">
            <v:imagedata r:id="rId3328" o:title=""/>
          </v:shape>
          <o:OLEObject Type="Embed" ProgID="Equation.DSMT4" ShapeID="_x0000_i2678" DrawAspect="Content" ObjectID="_1493626702" r:id="rId3329"/>
        </w:object>
      </w:r>
      <w:r>
        <w:t xml:space="preserve">is the surface metric tensor and </w:t>
      </w:r>
      <w:r w:rsidR="00905817" w:rsidRPr="00905817">
        <w:rPr>
          <w:position w:val="-16"/>
        </w:rPr>
        <w:object w:dxaOrig="1540" w:dyaOrig="440" w14:anchorId="348DC599">
          <v:shape id="_x0000_i2679" type="#_x0000_t75" style="width:76.75pt;height:21.75pt" o:ole="">
            <v:imagedata r:id="rId3330" o:title=""/>
          </v:shape>
          <o:OLEObject Type="Embed" ProgID="Equation.DSMT4" ShapeID="_x0000_i2679" DrawAspect="Content" ObjectID="_1493626703" r:id="rId3331"/>
        </w:object>
      </w:r>
      <w:r>
        <w:t xml:space="preserve">denotes the components of the surface curvature at </w:t>
      </w:r>
      <w:r w:rsidR="00905817" w:rsidRPr="00905817">
        <w:rPr>
          <w:position w:val="-10"/>
        </w:rPr>
        <w:object w:dxaOrig="200" w:dyaOrig="360" w14:anchorId="0332CC54">
          <v:shape id="_x0000_i2680" type="#_x0000_t75" style="width:10.2pt;height:19pt" o:ole="">
            <v:imagedata r:id="rId3332" o:title=""/>
          </v:shape>
          <o:OLEObject Type="Embed" ProgID="Equation.DSMT4" ShapeID="_x0000_i2680" DrawAspect="Content" ObjectID="_1493626704" r:id="rId3333"/>
        </w:object>
      </w:r>
      <w:r>
        <w:t>.</w:t>
      </w:r>
    </w:p>
    <w:p w14:paraId="57FA3AC3" w14:textId="77777777" w:rsidR="008C7882" w:rsidRDefault="008C7882" w:rsidP="008C7882"/>
    <w:p w14:paraId="35AD3397" w14:textId="77777777" w:rsidR="008C7882" w:rsidRDefault="008C7882" w:rsidP="008C7882">
      <w:pPr>
        <w:pStyle w:val="Heading3"/>
      </w:pPr>
      <w:bookmarkStart w:id="2757" w:name="_Toc289032633"/>
      <w:r>
        <w:t>Augmented Lagrangian Method</w:t>
      </w:r>
      <w:bookmarkEnd w:id="2757"/>
    </w:p>
    <w:p w14:paraId="50A0FF25" w14:textId="77777777" w:rsidR="008C7882" w:rsidRDefault="008C7882" w:rsidP="008C7882">
      <w:r>
        <w:t>The augmented Lagrangian method is used in FEBio to enforce the contact constraints to a user-specified tolerance. This implies that the normal contact tractions are given by,</w:t>
      </w:r>
    </w:p>
    <w:p w14:paraId="4B691FBC" w14:textId="16F4856E" w:rsidR="008C7882" w:rsidRDefault="008C7882" w:rsidP="008C7882">
      <w:pPr>
        <w:pStyle w:val="MTDisplayEquation"/>
      </w:pPr>
      <w:r>
        <w:tab/>
      </w:r>
      <w:r w:rsidR="00905817" w:rsidRPr="00905817">
        <w:rPr>
          <w:position w:val="-14"/>
        </w:rPr>
        <w:object w:dxaOrig="1560" w:dyaOrig="400" w14:anchorId="4F80AD0B">
          <v:shape id="_x0000_i2681" type="#_x0000_t75" style="width:78.1pt;height:19.7pt" o:ole="">
            <v:imagedata r:id="rId3334" o:title=""/>
          </v:shape>
          <o:OLEObject Type="Embed" ProgID="Equation.DSMT4" ShapeID="_x0000_i2681" DrawAspect="Content" ObjectID="_1493626705" r:id="rId333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58" w:name="ZEqnNum558369"/>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759" w:author="rawlins" w:date="2015-05-19T17:23:00Z">
        <w:r w:rsidR="00D3178E">
          <w:rPr>
            <w:noProof/>
          </w:rPr>
          <w:instrText>59</w:instrText>
        </w:r>
      </w:ins>
      <w:del w:id="2760" w:author="rawlins" w:date="2015-05-19T17:12:00Z">
        <w:r w:rsidR="001A2D84" w:rsidDel="00A671D9">
          <w:rPr>
            <w:noProof/>
          </w:rPr>
          <w:delInstrText>54</w:delInstrText>
        </w:r>
      </w:del>
      <w:r w:rsidR="00827503">
        <w:rPr>
          <w:noProof/>
        </w:rPr>
        <w:fldChar w:fldCharType="end"/>
      </w:r>
      <w:r>
        <w:instrText>)</w:instrText>
      </w:r>
      <w:bookmarkEnd w:id="2758"/>
      <w:r>
        <w:fldChar w:fldCharType="end"/>
      </w:r>
    </w:p>
    <w:p w14:paraId="1AF33B5A" w14:textId="156AD211" w:rsidR="008C7882" w:rsidRDefault="008C7882" w:rsidP="008C7882">
      <w:r>
        <w:t xml:space="preserve">Note that this assumption is  consistent with the approach that was used in establishing the discretization of the linearization of the contact integral </w:t>
      </w:r>
      <w:r>
        <w:fldChar w:fldCharType="begin"/>
      </w:r>
      <w:r>
        <w:instrText xml:space="preserve"> GOTOBUTTON ZEqnNum879292  \* MERGEFORMAT </w:instrText>
      </w:r>
      <w:r w:rsidR="00827503">
        <w:fldChar w:fldCharType="begin"/>
      </w:r>
      <w:r w:rsidR="00827503">
        <w:instrText xml:space="preserve"> REF ZEqnNum879292 \! \* MERGEFORMAT </w:instrText>
      </w:r>
      <w:r w:rsidR="00827503">
        <w:fldChar w:fldCharType="separate"/>
      </w:r>
      <w:ins w:id="2761" w:author="rawlins" w:date="2015-05-19T17:23:00Z">
        <w:r w:rsidR="00D3178E">
          <w:instrText>(6.55)</w:instrText>
        </w:r>
      </w:ins>
      <w:del w:id="2762" w:author="rawlins" w:date="2015-05-19T17:12:00Z">
        <w:r w:rsidR="001A2D84" w:rsidDel="00A671D9">
          <w:delInstrText>(6.50)</w:delInstrText>
        </w:r>
      </w:del>
      <w:r w:rsidR="00827503">
        <w:fldChar w:fldCharType="end"/>
      </w:r>
      <w:r>
        <w:fldChar w:fldCharType="end"/>
      </w:r>
      <w:r>
        <w:t xml:space="preserve">. In </w:t>
      </w:r>
      <w:r>
        <w:fldChar w:fldCharType="begin"/>
      </w:r>
      <w:r>
        <w:instrText xml:space="preserve"> GOTOBUTTON ZEqnNum558369  \* MERGEFORMAT </w:instrText>
      </w:r>
      <w:r w:rsidR="00827503">
        <w:fldChar w:fldCharType="begin"/>
      </w:r>
      <w:r w:rsidR="00827503">
        <w:instrText xml:space="preserve"> REF ZEqnNum558369 \* Charformat \! \* MERGEFORMA</w:instrText>
      </w:r>
      <w:r w:rsidR="00827503">
        <w:instrText xml:space="preserve">T </w:instrText>
      </w:r>
      <w:r w:rsidR="00827503">
        <w:fldChar w:fldCharType="separate"/>
      </w:r>
      <w:ins w:id="2763" w:author="rawlins" w:date="2015-05-19T17:23:00Z">
        <w:r w:rsidR="00D3178E">
          <w:instrText>(6.59)</w:instrText>
        </w:r>
      </w:ins>
      <w:del w:id="2764" w:author="rawlins" w:date="2015-05-19T17:12:00Z">
        <w:r w:rsidR="001A2D84" w:rsidDel="00A671D9">
          <w:delInstrText>(6.54)</w:delInstrText>
        </w:r>
      </w:del>
      <w:r w:rsidR="00827503">
        <w:fldChar w:fldCharType="end"/>
      </w:r>
      <w:r>
        <w:fldChar w:fldCharType="end"/>
      </w:r>
      <w:r>
        <w:t xml:space="preserve"> </w:t>
      </w:r>
      <w:r w:rsidR="00905817" w:rsidRPr="00905817">
        <w:rPr>
          <w:position w:val="-12"/>
        </w:rPr>
        <w:object w:dxaOrig="300" w:dyaOrig="360" w14:anchorId="62BC5564">
          <v:shape id="_x0000_i2682" type="#_x0000_t75" style="width:14.95pt;height:19pt" o:ole="">
            <v:imagedata r:id="rId3336" o:title=""/>
          </v:shape>
          <o:OLEObject Type="Embed" ProgID="Equation.DSMT4" ShapeID="_x0000_i2682" DrawAspect="Content" ObjectID="_1493626706" r:id="rId3337"/>
        </w:object>
      </w:r>
      <w:r>
        <w:t xml:space="preserve"> is a penalty factor that is chosen arbitrarily.</w:t>
      </w:r>
    </w:p>
    <w:p w14:paraId="0038AD30" w14:textId="77777777" w:rsidR="008C7882" w:rsidRDefault="008C7882" w:rsidP="008C7882"/>
    <w:p w14:paraId="1958B47A" w14:textId="2FBA631E" w:rsidR="008C7882" w:rsidRDefault="008C7882" w:rsidP="008C7882">
      <w:r>
        <w:t xml:space="preserve">The Newton-Raphson iterative method is now used to solve the nonlinear contact problem where Uzawa’s method (REF) is employed to calculate the Lagrange multipliers </w:t>
      </w:r>
      <w:r w:rsidR="00905817" w:rsidRPr="00905817">
        <w:rPr>
          <w:position w:val="-12"/>
        </w:rPr>
        <w:object w:dxaOrig="320" w:dyaOrig="360" w14:anchorId="030C4B57">
          <v:shape id="_x0000_i2683" type="#_x0000_t75" style="width:15.6pt;height:19pt" o:ole="">
            <v:imagedata r:id="rId3338" o:title=""/>
          </v:shape>
          <o:OLEObject Type="Embed" ProgID="Equation.DSMT4" ShapeID="_x0000_i2683" DrawAspect="Content" ObjectID="_1493626707" r:id="rId3339"/>
        </w:object>
      </w:r>
      <w:r>
        <w:t>. This implies that the Lagrange multipliers are kept fixed during the Newton-Raphson iterations. After convergence the multipliers are updated and a new NR procedure is started. This procedure can be summarized by the following four steps.</w:t>
      </w:r>
    </w:p>
    <w:p w14:paraId="7B105BF9" w14:textId="77777777" w:rsidR="008C7882" w:rsidRDefault="008C7882" w:rsidP="008C7882"/>
    <w:p w14:paraId="3DA55BBF" w14:textId="77777777" w:rsidR="008C7882" w:rsidRPr="009F3005" w:rsidRDefault="008C7882" w:rsidP="008C7882">
      <w:pPr>
        <w:numPr>
          <w:ilvl w:val="0"/>
          <w:numId w:val="7"/>
        </w:numPr>
      </w:pPr>
      <w:r>
        <w:rPr>
          <w:b/>
        </w:rPr>
        <w:t xml:space="preserve">Initialize </w:t>
      </w:r>
      <w:r>
        <w:t xml:space="preserve">the augmented Lagrangian iteration counter </w:t>
      </w:r>
      <w:r>
        <w:rPr>
          <w:i/>
        </w:rPr>
        <w:t>k</w:t>
      </w:r>
      <w:r>
        <w:t>, and the initial guesses for the multipliers:</w:t>
      </w:r>
    </w:p>
    <w:p w14:paraId="0BBD76D9" w14:textId="4A8779F8" w:rsidR="008C7882" w:rsidRDefault="008C7882" w:rsidP="008C7882">
      <w:pPr>
        <w:pStyle w:val="MTDisplayEquation"/>
      </w:pPr>
      <w:r>
        <w:tab/>
      </w:r>
      <w:r w:rsidR="00905817" w:rsidRPr="00905817">
        <w:rPr>
          <w:position w:val="-34"/>
        </w:rPr>
        <w:object w:dxaOrig="1160" w:dyaOrig="800" w14:anchorId="0A055643">
          <v:shape id="_x0000_i2684" type="#_x0000_t75" style="width:57.75pt;height:40.1pt" o:ole="">
            <v:imagedata r:id="rId3340" o:title=""/>
          </v:shape>
          <o:OLEObject Type="Embed" ProgID="Equation.DSMT4" ShapeID="_x0000_i2684" DrawAspect="Content" ObjectID="_1493626708" r:id="rId334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765" w:author="rawlins" w:date="2015-05-19T17:23:00Z">
        <w:r w:rsidR="00D3178E">
          <w:rPr>
            <w:noProof/>
          </w:rPr>
          <w:instrText>60</w:instrText>
        </w:r>
      </w:ins>
      <w:del w:id="2766" w:author="rawlins" w:date="2015-05-19T17:12:00Z">
        <w:r w:rsidR="001A2D84" w:rsidDel="00A671D9">
          <w:rPr>
            <w:noProof/>
          </w:rPr>
          <w:delInstrText>55</w:delInstrText>
        </w:r>
      </w:del>
      <w:r w:rsidR="00827503">
        <w:rPr>
          <w:noProof/>
        </w:rPr>
        <w:fldChar w:fldCharType="end"/>
      </w:r>
      <w:r>
        <w:instrText>)</w:instrText>
      </w:r>
      <w:r>
        <w:fldChar w:fldCharType="end"/>
      </w:r>
    </w:p>
    <w:p w14:paraId="7E8508BE" w14:textId="31FD3E76" w:rsidR="008C7882" w:rsidRDefault="008C7882" w:rsidP="008C7882">
      <w:pPr>
        <w:numPr>
          <w:ilvl w:val="0"/>
          <w:numId w:val="7"/>
        </w:numPr>
      </w:pPr>
      <w:r>
        <w:rPr>
          <w:b/>
        </w:rPr>
        <w:t>Solve</w:t>
      </w:r>
      <w:r>
        <w:t xml:space="preserve"> for </w:t>
      </w:r>
      <w:r w:rsidR="00905817" w:rsidRPr="00905817">
        <w:rPr>
          <w:position w:val="-12"/>
        </w:rPr>
        <w:object w:dxaOrig="420" w:dyaOrig="400" w14:anchorId="47594DC6">
          <v:shape id="_x0000_i2685" type="#_x0000_t75" style="width:20.4pt;height:19.7pt" o:ole="">
            <v:imagedata r:id="rId3342" o:title=""/>
          </v:shape>
          <o:OLEObject Type="Embed" ProgID="Equation.DSMT4" ShapeID="_x0000_i2685" DrawAspect="Content" ObjectID="_1493626709" r:id="rId3343"/>
        </w:object>
      </w:r>
      <w:r>
        <w:t xml:space="preserve">, the solution vector corresponding to the fixed </w:t>
      </w:r>
      <w:r>
        <w:rPr>
          <w:i/>
        </w:rPr>
        <w:t>k</w:t>
      </w:r>
      <w:r>
        <w:t>th iterate for the multipliers,</w:t>
      </w:r>
      <w:r>
        <w:tab/>
      </w:r>
    </w:p>
    <w:p w14:paraId="50AD5DC7" w14:textId="5EFE34FC" w:rsidR="008C7882" w:rsidRDefault="008C7882" w:rsidP="008C7882">
      <w:pPr>
        <w:pStyle w:val="MTDisplayEquation"/>
      </w:pPr>
      <w:r>
        <w:tab/>
      </w:r>
      <w:r w:rsidR="00905817" w:rsidRPr="00905817">
        <w:rPr>
          <w:position w:val="-20"/>
        </w:rPr>
        <w:object w:dxaOrig="2620" w:dyaOrig="520" w14:anchorId="3E8FF90F">
          <v:shape id="_x0000_i2686" type="#_x0000_t75" style="width:131.1pt;height:25.8pt" o:ole="">
            <v:imagedata r:id="rId3344" o:title=""/>
          </v:shape>
          <o:OLEObject Type="Embed" ProgID="Equation.DSMT4" ShapeID="_x0000_i2686" DrawAspect="Content" ObjectID="_1493626710" r:id="rId334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767" w:author="rawlins" w:date="2015-05-19T17:23:00Z">
        <w:r w:rsidR="00D3178E">
          <w:rPr>
            <w:noProof/>
          </w:rPr>
          <w:instrText>61</w:instrText>
        </w:r>
      </w:ins>
      <w:del w:id="2768" w:author="rawlins" w:date="2015-05-19T17:12:00Z">
        <w:r w:rsidR="001A2D84" w:rsidDel="00A671D9">
          <w:rPr>
            <w:noProof/>
          </w:rPr>
          <w:delInstrText>56</w:delInstrText>
        </w:r>
      </w:del>
      <w:r w:rsidR="00827503">
        <w:rPr>
          <w:noProof/>
        </w:rPr>
        <w:fldChar w:fldCharType="end"/>
      </w:r>
      <w:r>
        <w:instrText>)</w:instrText>
      </w:r>
      <w:r>
        <w:fldChar w:fldCharType="end"/>
      </w:r>
    </w:p>
    <w:p w14:paraId="25F385C5" w14:textId="77777777" w:rsidR="008C7882" w:rsidRDefault="008C7882" w:rsidP="008C7882">
      <w:pPr>
        <w:ind w:left="360"/>
      </w:pPr>
      <w:r>
        <w:lastRenderedPageBreak/>
        <w:tab/>
      </w:r>
      <w:r>
        <w:tab/>
      </w:r>
    </w:p>
    <w:p w14:paraId="0A5F8E51" w14:textId="1B361780" w:rsidR="008C7882" w:rsidRDefault="008C7882" w:rsidP="008C7882">
      <w:pPr>
        <w:ind w:left="360"/>
      </w:pPr>
      <w:r>
        <w:t xml:space="preserve">where the contact tractions used to compute </w:t>
      </w:r>
      <w:r w:rsidR="00905817" w:rsidRPr="00905817">
        <w:rPr>
          <w:position w:val="-4"/>
        </w:rPr>
        <w:object w:dxaOrig="300" w:dyaOrig="300" w14:anchorId="3618441D">
          <v:shape id="_x0000_i2687" type="#_x0000_t75" style="width:14.95pt;height:14.95pt" o:ole="">
            <v:imagedata r:id="rId3346" o:title=""/>
          </v:shape>
          <o:OLEObject Type="Embed" ProgID="Equation.DSMT4" ShapeID="_x0000_i2687" DrawAspect="Content" ObjectID="_1493626711" r:id="rId3347"/>
        </w:object>
      </w:r>
      <w:r>
        <w:t>, the contact force, are governed by</w:t>
      </w:r>
    </w:p>
    <w:p w14:paraId="0EE3724D" w14:textId="2AF1FA2E" w:rsidR="008C7882" w:rsidRDefault="008C7882" w:rsidP="008C7882">
      <w:pPr>
        <w:pStyle w:val="MTDisplayEquation"/>
      </w:pPr>
      <w:r>
        <w:tab/>
      </w:r>
      <w:r w:rsidR="00905817" w:rsidRPr="00905817">
        <w:rPr>
          <w:position w:val="-18"/>
        </w:rPr>
        <w:object w:dxaOrig="2120" w:dyaOrig="480" w14:anchorId="52D21B2E">
          <v:shape id="_x0000_i2688" type="#_x0000_t75" style="width:106.65pt;height:24.45pt" o:ole="">
            <v:imagedata r:id="rId3348" o:title=""/>
          </v:shape>
          <o:OLEObject Type="Embed" ProgID="Equation.DSMT4" ShapeID="_x0000_i2688" DrawAspect="Content" ObjectID="_1493626712" r:id="rId334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769" w:author="rawlins" w:date="2015-05-19T17:23:00Z">
        <w:r w:rsidR="00D3178E">
          <w:rPr>
            <w:noProof/>
          </w:rPr>
          <w:instrText>62</w:instrText>
        </w:r>
      </w:ins>
      <w:del w:id="2770" w:author="rawlins" w:date="2015-05-19T17:12:00Z">
        <w:r w:rsidR="001A2D84" w:rsidDel="00A671D9">
          <w:rPr>
            <w:noProof/>
          </w:rPr>
          <w:delInstrText>57</w:delInstrText>
        </w:r>
      </w:del>
      <w:r w:rsidR="00827503">
        <w:rPr>
          <w:noProof/>
        </w:rPr>
        <w:fldChar w:fldCharType="end"/>
      </w:r>
      <w:r>
        <w:instrText>)</w:instrText>
      </w:r>
      <w:r>
        <w:fldChar w:fldCharType="end"/>
      </w:r>
    </w:p>
    <w:p w14:paraId="46A4A247" w14:textId="77777777" w:rsidR="008C7882" w:rsidRPr="00131990" w:rsidRDefault="008C7882" w:rsidP="008C7882">
      <w:pPr>
        <w:numPr>
          <w:ilvl w:val="0"/>
          <w:numId w:val="7"/>
        </w:numPr>
      </w:pPr>
      <w:r>
        <w:rPr>
          <w:b/>
        </w:rPr>
        <w:t>Update</w:t>
      </w:r>
      <w:r>
        <w:t xml:space="preserve"> the Lagrange multipliers and iteration counters:</w:t>
      </w:r>
    </w:p>
    <w:p w14:paraId="34F26160" w14:textId="2BECF51E" w:rsidR="008C7882" w:rsidRDefault="008C7882" w:rsidP="008C7882">
      <w:pPr>
        <w:pStyle w:val="MTDisplayEquation"/>
      </w:pPr>
      <w:r>
        <w:tab/>
      </w:r>
      <w:r w:rsidR="00905817" w:rsidRPr="00905817">
        <w:rPr>
          <w:position w:val="-36"/>
        </w:rPr>
        <w:object w:dxaOrig="2360" w:dyaOrig="840" w14:anchorId="17E0675D">
          <v:shape id="_x0000_i2689" type="#_x0000_t75" style="width:118.2pt;height:42.1pt" o:ole="">
            <v:imagedata r:id="rId3350" o:title=""/>
          </v:shape>
          <o:OLEObject Type="Embed" ProgID="Equation.DSMT4" ShapeID="_x0000_i2689" DrawAspect="Content" ObjectID="_1493626713" r:id="rId335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771" w:author="rawlins" w:date="2015-05-19T17:23:00Z">
        <w:r w:rsidR="00D3178E">
          <w:rPr>
            <w:noProof/>
          </w:rPr>
          <w:instrText>63</w:instrText>
        </w:r>
      </w:ins>
      <w:del w:id="2772" w:author="rawlins" w:date="2015-05-19T17:12:00Z">
        <w:r w:rsidR="001A2D84" w:rsidDel="00A671D9">
          <w:rPr>
            <w:noProof/>
          </w:rPr>
          <w:delInstrText>58</w:delInstrText>
        </w:r>
      </w:del>
      <w:r w:rsidR="00827503">
        <w:rPr>
          <w:noProof/>
        </w:rPr>
        <w:fldChar w:fldCharType="end"/>
      </w:r>
      <w:r>
        <w:instrText>)</w:instrText>
      </w:r>
      <w:r>
        <w:fldChar w:fldCharType="end"/>
      </w:r>
    </w:p>
    <w:p w14:paraId="518E62B6" w14:textId="77777777" w:rsidR="008C7882" w:rsidRDefault="008C7882" w:rsidP="008C7882">
      <w:pPr>
        <w:numPr>
          <w:ilvl w:val="0"/>
          <w:numId w:val="7"/>
        </w:numPr>
      </w:pPr>
      <w:r>
        <w:rPr>
          <w:b/>
        </w:rPr>
        <w:t>Return</w:t>
      </w:r>
      <w:r>
        <w:t xml:space="preserve"> to the solution phase.</w:t>
      </w:r>
    </w:p>
    <w:p w14:paraId="5E6DBADB" w14:textId="77777777" w:rsidR="008C7882" w:rsidRDefault="008C7882" w:rsidP="008C7882"/>
    <w:p w14:paraId="32A63C20" w14:textId="77777777" w:rsidR="008C7882" w:rsidRDefault="008C7882" w:rsidP="008C7882">
      <w:r>
        <w:t>Steps 2-4 of the above algorithm are generally repeated until all contact constraints are satisfied to a user-specified tolerance or little change in the solution vector from augmentation to augmentation is noted.</w:t>
      </w:r>
    </w:p>
    <w:p w14:paraId="2E5D65ED" w14:textId="77777777" w:rsidR="008C7882" w:rsidRDefault="008C7882" w:rsidP="008C7882"/>
    <w:p w14:paraId="501C07D1" w14:textId="77777777" w:rsidR="008C7882" w:rsidRDefault="008C7882" w:rsidP="008C7882">
      <w:pPr>
        <w:pStyle w:val="Heading3"/>
      </w:pPr>
      <w:bookmarkStart w:id="2773" w:name="_Toc289032634"/>
      <w:r>
        <w:t xml:space="preserve">Automatic </w:t>
      </w:r>
      <w:r w:rsidR="0081541F">
        <w:t>P</w:t>
      </w:r>
      <w:r>
        <w:t xml:space="preserve">enalty </w:t>
      </w:r>
      <w:r w:rsidR="0081541F">
        <w:t>C</w:t>
      </w:r>
      <w:r>
        <w:t>alculation</w:t>
      </w:r>
      <w:bookmarkEnd w:id="2773"/>
    </w:p>
    <w:p w14:paraId="5E64CB25" w14:textId="2B5B709D" w:rsidR="008C7882" w:rsidRDefault="008C7882" w:rsidP="008C7882">
      <w:r>
        <w:t xml:space="preserve">The determination of the penalty factor </w:t>
      </w:r>
      <w:r w:rsidR="00905817" w:rsidRPr="00905817">
        <w:rPr>
          <w:position w:val="-12"/>
        </w:rPr>
        <w:object w:dxaOrig="300" w:dyaOrig="360" w14:anchorId="16D75186">
          <v:shape id="_x0000_i2690" type="#_x0000_t75" style="width:14.95pt;height:19pt" o:ole="">
            <v:imagedata r:id="rId3352" o:title=""/>
          </v:shape>
          <o:OLEObject Type="Embed" ProgID="Equation.DSMT4" ShapeID="_x0000_i2690" DrawAspect="Content" ObjectID="_1493626714" r:id="rId3353"/>
        </w:object>
      </w:r>
      <w:r>
        <w:t xml:space="preserve"> can be a difficult task, since a good value may depend on both material parameters and geometrical factors. In FEBio the value of this penalty factor can be determined automatically. In this case FEBio will calculate a penalty factor for each facet using the following formula.</w:t>
      </w:r>
    </w:p>
    <w:p w14:paraId="5BD22BB2" w14:textId="77777777" w:rsidR="008C7882" w:rsidRDefault="008C7882" w:rsidP="008C7882"/>
    <w:p w14:paraId="28E34307" w14:textId="50FF4432" w:rsidR="008C7882" w:rsidRDefault="008C7882" w:rsidP="008C7882">
      <w:pPr>
        <w:pStyle w:val="MTDisplayEquation"/>
      </w:pPr>
      <w:r>
        <w:tab/>
      </w:r>
      <w:r w:rsidR="00905817" w:rsidRPr="00905817">
        <w:rPr>
          <w:position w:val="-30"/>
        </w:rPr>
        <w:object w:dxaOrig="1300" w:dyaOrig="720" w14:anchorId="5E4888DB">
          <v:shape id="_x0000_i2691" type="#_x0000_t75" style="width:65.2pt;height:36.7pt" o:ole="">
            <v:imagedata r:id="rId3354" o:title=""/>
          </v:shape>
          <o:OLEObject Type="Embed" ProgID="Equation.DSMT4" ShapeID="_x0000_i2691" DrawAspect="Content" ObjectID="_1493626715" r:id="rId3355"/>
        </w:object>
      </w:r>
      <w:r w:rsidR="00993C44">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774" w:author="rawlins" w:date="2015-05-19T17:23:00Z">
        <w:r w:rsidR="00D3178E">
          <w:rPr>
            <w:noProof/>
          </w:rPr>
          <w:instrText>64</w:instrText>
        </w:r>
      </w:ins>
      <w:del w:id="2775" w:author="rawlins" w:date="2015-05-19T17:12:00Z">
        <w:r w:rsidR="001A2D84" w:rsidDel="00A671D9">
          <w:rPr>
            <w:noProof/>
          </w:rPr>
          <w:delInstrText>59</w:delInstrText>
        </w:r>
      </w:del>
      <w:r w:rsidR="00827503">
        <w:rPr>
          <w:noProof/>
        </w:rPr>
        <w:fldChar w:fldCharType="end"/>
      </w:r>
      <w:r>
        <w:instrText>)</w:instrText>
      </w:r>
      <w:r>
        <w:fldChar w:fldCharType="end"/>
      </w:r>
    </w:p>
    <w:p w14:paraId="318F2495" w14:textId="1BC6681D" w:rsidR="008C7882" w:rsidRDefault="008C7882" w:rsidP="008C7882">
      <w:r>
        <w:t xml:space="preserve">Here, </w:t>
      </w:r>
      <w:r w:rsidR="00905817" w:rsidRPr="00905817">
        <w:rPr>
          <w:position w:val="-12"/>
        </w:rPr>
        <w:object w:dxaOrig="300" w:dyaOrig="360" w14:anchorId="5E5FAB0E">
          <v:shape id="_x0000_i2692" type="#_x0000_t75" style="width:14.95pt;height:19pt" o:ole="">
            <v:imagedata r:id="rId3356" o:title=""/>
          </v:shape>
          <o:OLEObject Type="Embed" ProgID="Equation.DSMT4" ShapeID="_x0000_i2692" DrawAspect="Content" ObjectID="_1493626716" r:id="rId3357"/>
        </w:object>
      </w:r>
      <w:r>
        <w:t xml:space="preserve">is the effective bulk modulus, </w:t>
      </w:r>
      <w:r w:rsidR="00905817" w:rsidRPr="00905817">
        <w:rPr>
          <w:position w:val="-12"/>
        </w:rPr>
        <w:object w:dxaOrig="260" w:dyaOrig="360" w14:anchorId="2DD7BABB">
          <v:shape id="_x0000_i2693" type="#_x0000_t75" style="width:12.9pt;height:19pt" o:ole="">
            <v:imagedata r:id="rId3358" o:title=""/>
          </v:shape>
          <o:OLEObject Type="Embed" ProgID="Equation.DSMT4" ShapeID="_x0000_i2693" DrawAspect="Content" ObjectID="_1493626717" r:id="rId3359"/>
        </w:object>
      </w:r>
      <w:r>
        <w:t xml:space="preserve">the surface area of the facet, </w:t>
      </w:r>
      <w:r w:rsidR="00905817" w:rsidRPr="00905817">
        <w:rPr>
          <w:position w:val="-12"/>
        </w:rPr>
        <w:object w:dxaOrig="240" w:dyaOrig="360" w14:anchorId="318CF084">
          <v:shape id="_x0000_i2694" type="#_x0000_t75" style="width:12.25pt;height:19pt" o:ole="">
            <v:imagedata r:id="rId3360" o:title=""/>
          </v:shape>
          <o:OLEObject Type="Embed" ProgID="Equation.DSMT4" ShapeID="_x0000_i2694" DrawAspect="Content" ObjectID="_1493626718" r:id="rId3361"/>
        </w:object>
      </w:r>
      <w:r>
        <w:t xml:space="preserve">the volume of the element to which this facet belongs and </w:t>
      </w:r>
      <w:r w:rsidR="00905817" w:rsidRPr="00905817">
        <w:rPr>
          <w:position w:val="-12"/>
        </w:rPr>
        <w:object w:dxaOrig="340" w:dyaOrig="360" w14:anchorId="20F4B578">
          <v:shape id="_x0000_i2695" type="#_x0000_t75" style="width:17pt;height:19pt" o:ole="">
            <v:imagedata r:id="rId3362" o:title=""/>
          </v:shape>
          <o:OLEObject Type="Embed" ProgID="Equation.DSMT4" ShapeID="_x0000_i2695" DrawAspect="Content" ObjectID="_1493626719" r:id="rId3363"/>
        </w:object>
      </w:r>
      <w:r>
        <w:t xml:space="preserve">a user defined scale factor. </w:t>
      </w:r>
    </w:p>
    <w:p w14:paraId="5B7B3514" w14:textId="77777777" w:rsidR="008C7882" w:rsidRDefault="008C7882" w:rsidP="008C7882"/>
    <w:p w14:paraId="20B02F03" w14:textId="77777777" w:rsidR="008C7882" w:rsidRDefault="008C7882" w:rsidP="008C7882">
      <w:pPr>
        <w:pStyle w:val="Heading3"/>
      </w:pPr>
      <w:bookmarkStart w:id="2776" w:name="_Ref250038634"/>
      <w:bookmarkStart w:id="2777" w:name="_Toc289032635"/>
      <w:r>
        <w:t xml:space="preserve">Alternative </w:t>
      </w:r>
      <w:r w:rsidR="0081541F">
        <w:t>F</w:t>
      </w:r>
      <w:r>
        <w:t>ormulations</w:t>
      </w:r>
      <w:bookmarkEnd w:id="2776"/>
      <w:bookmarkEnd w:id="2777"/>
    </w:p>
    <w:p w14:paraId="22084B67" w14:textId="77777777" w:rsidR="008C7882" w:rsidRDefault="008C7882" w:rsidP="008C7882">
      <w:r>
        <w:t xml:space="preserve">As of FEBio version 1.2, two alternative formulations for sliding contact are available. The first method, which is referred to as the </w:t>
      </w:r>
      <w:r w:rsidRPr="00F20AD5">
        <w:rPr>
          <w:i/>
        </w:rPr>
        <w:t>facet-to-facet sliding</w:t>
      </w:r>
      <w:r>
        <w:t xml:space="preserve">, is very similar to the formulation described above. It only differs in that it uses a Gaussian quadrature rule instead of nodal integration. Because of the more accurate integration rule, it was noted that this method in many situations was more stable and resulted in better convergence. </w:t>
      </w:r>
    </w:p>
    <w:p w14:paraId="33416292" w14:textId="77777777" w:rsidR="008C7882" w:rsidRDefault="008C7882" w:rsidP="008C7882"/>
    <w:p w14:paraId="6E6F3EB2" w14:textId="77777777" w:rsidR="008C7882" w:rsidRDefault="008C7882" w:rsidP="008C7882">
      <w:r>
        <w:t xml:space="preserve">The second alternative differs more significantly from the method described above. It also begins with the definition of a single contact integral over the slave surface. </w:t>
      </w:r>
    </w:p>
    <w:p w14:paraId="3CC533B1" w14:textId="77777777" w:rsidR="008C7882" w:rsidRDefault="008C7882" w:rsidP="008C7882"/>
    <w:p w14:paraId="745CDF0B" w14:textId="623109FB" w:rsidR="008C7882" w:rsidRDefault="008C7882" w:rsidP="008C7882">
      <w:pPr>
        <w:pStyle w:val="MTDisplayEquation"/>
      </w:pPr>
      <w:r>
        <w:tab/>
      </w:r>
      <w:r w:rsidR="00905817" w:rsidRPr="00905817">
        <w:rPr>
          <w:position w:val="-36"/>
        </w:rPr>
        <w:object w:dxaOrig="2840" w:dyaOrig="660" w14:anchorId="3E489B12">
          <v:shape id="_x0000_i2696" type="#_x0000_t75" style="width:141.95pt;height:32.6pt" o:ole="">
            <v:imagedata r:id="rId3364" o:title=""/>
          </v:shape>
          <o:OLEObject Type="Embed" ProgID="Equation.DSMT4" ShapeID="_x0000_i2696" DrawAspect="Content" ObjectID="_1493626720" r:id="rId3365"/>
        </w:object>
      </w:r>
      <w:r w:rsidR="00C108F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778" w:author="rawlins" w:date="2015-05-19T17:23:00Z">
        <w:r w:rsidR="00D3178E">
          <w:rPr>
            <w:noProof/>
          </w:rPr>
          <w:instrText>65</w:instrText>
        </w:r>
      </w:ins>
      <w:del w:id="2779" w:author="rawlins" w:date="2015-05-19T17:12:00Z">
        <w:r w:rsidR="001A2D84" w:rsidDel="00A671D9">
          <w:rPr>
            <w:noProof/>
          </w:rPr>
          <w:delInstrText>60</w:delInstrText>
        </w:r>
      </w:del>
      <w:r w:rsidR="00827503">
        <w:rPr>
          <w:noProof/>
        </w:rPr>
        <w:fldChar w:fldCharType="end"/>
      </w:r>
      <w:r>
        <w:instrText>)</w:instrText>
      </w:r>
      <w:r>
        <w:fldChar w:fldCharType="end"/>
      </w:r>
    </w:p>
    <w:p w14:paraId="29E5AFB8" w14:textId="77777777" w:rsidR="008C7882" w:rsidRDefault="008C7882" w:rsidP="008C7882">
      <w:r>
        <w:t>But a different derivation is followed to obtain the linearization of this contact integral. The main reason for this difference is a subtly alternative definition for the gap function. In this method, it is defined as follows.</w:t>
      </w:r>
    </w:p>
    <w:p w14:paraId="6B92F018" w14:textId="338AB3F7" w:rsidR="008C7882" w:rsidRDefault="008C7882" w:rsidP="008C7882">
      <w:pPr>
        <w:pStyle w:val="MTDisplayEquation"/>
      </w:pPr>
      <w:r>
        <w:tab/>
      </w:r>
      <w:r w:rsidR="00905817" w:rsidRPr="00905817">
        <w:rPr>
          <w:position w:val="-20"/>
        </w:rPr>
        <w:object w:dxaOrig="3519" w:dyaOrig="520" w14:anchorId="33F81485">
          <v:shape id="_x0000_i2697" type="#_x0000_t75" style="width:176.6pt;height:25.8pt" o:ole="">
            <v:imagedata r:id="rId3366" o:title=""/>
          </v:shape>
          <o:OLEObject Type="Embed" ProgID="Equation.DSMT4" ShapeID="_x0000_i2697" DrawAspect="Content" ObjectID="_1493626721" r:id="rId3367"/>
        </w:object>
      </w:r>
      <w:r w:rsidR="00C108F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80" w:name="ZEqnNum299947"/>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781" w:author="rawlins" w:date="2015-05-19T17:23:00Z">
        <w:r w:rsidR="00D3178E">
          <w:rPr>
            <w:noProof/>
          </w:rPr>
          <w:instrText>66</w:instrText>
        </w:r>
      </w:ins>
      <w:del w:id="2782" w:author="rawlins" w:date="2015-05-19T17:12:00Z">
        <w:r w:rsidR="001A2D84" w:rsidDel="00A671D9">
          <w:rPr>
            <w:noProof/>
          </w:rPr>
          <w:delInstrText>61</w:delInstrText>
        </w:r>
      </w:del>
      <w:r w:rsidR="00827503">
        <w:rPr>
          <w:noProof/>
        </w:rPr>
        <w:fldChar w:fldCharType="end"/>
      </w:r>
      <w:r>
        <w:instrText>)</w:instrText>
      </w:r>
      <w:bookmarkEnd w:id="2780"/>
      <w:r>
        <w:fldChar w:fldCharType="end"/>
      </w:r>
    </w:p>
    <w:p w14:paraId="7F11C924" w14:textId="7800A7FC" w:rsidR="008C7882" w:rsidRDefault="008C7882" w:rsidP="008C7882">
      <w:r>
        <w:lastRenderedPageBreak/>
        <w:t xml:space="preserve"> where, </w:t>
      </w:r>
      <w:r w:rsidR="00905817" w:rsidRPr="00905817">
        <w:rPr>
          <w:position w:val="-6"/>
        </w:rPr>
        <w:object w:dxaOrig="360" w:dyaOrig="340" w14:anchorId="1B2358D0">
          <v:shape id="_x0000_i2698" type="#_x0000_t75" style="width:19pt;height:17pt" o:ole="">
            <v:imagedata r:id="rId3368" o:title=""/>
          </v:shape>
          <o:OLEObject Type="Embed" ProgID="Equation.DSMT4" ShapeID="_x0000_i2698" DrawAspect="Content" ObjectID="_1493626722" r:id="rId3369"/>
        </w:object>
      </w:r>
      <w:r>
        <w:t xml:space="preserve">is the normal of the slave surface (opposed to the master normal as used in the derivation above). In this case, the point </w:t>
      </w:r>
      <w:r w:rsidR="00905817" w:rsidRPr="00905817">
        <w:rPr>
          <w:position w:val="-14"/>
        </w:rPr>
        <w:object w:dxaOrig="639" w:dyaOrig="400" w14:anchorId="2E448194">
          <v:shape id="_x0000_i2699" type="#_x0000_t75" style="width:30.55pt;height:19.7pt" o:ole="">
            <v:imagedata r:id="rId3370" o:title=""/>
          </v:shape>
          <o:OLEObject Type="Embed" ProgID="Equation.DSMT4" ShapeID="_x0000_i2699" DrawAspect="Content" ObjectID="_1493626723" r:id="rId3371"/>
        </w:object>
      </w:r>
      <w:r>
        <w:t xml:space="preserve">is no longer the closest point projection of </w:t>
      </w:r>
      <w:r>
        <w:rPr>
          <w:b/>
        </w:rPr>
        <w:t xml:space="preserve">X </w:t>
      </w:r>
      <w:r>
        <w:t xml:space="preserve">onto the master surface, but instead is the normal projection along </w:t>
      </w:r>
      <w:r w:rsidR="00905817" w:rsidRPr="00905817">
        <w:rPr>
          <w:position w:val="-6"/>
        </w:rPr>
        <w:object w:dxaOrig="360" w:dyaOrig="340" w14:anchorId="2DC9A815">
          <v:shape id="_x0000_i2700" type="#_x0000_t75" style="width:19pt;height:17pt" o:ole="">
            <v:imagedata r:id="rId3372" o:title=""/>
          </v:shape>
          <o:OLEObject Type="Embed" ProgID="Equation.DSMT4" ShapeID="_x0000_i2700" DrawAspect="Content" ObjectID="_1493626724" r:id="rId3373"/>
        </w:object>
      </w:r>
      <w:r>
        <w:t xml:space="preserve">. The linearization of equation </w:t>
      </w:r>
      <w:r>
        <w:fldChar w:fldCharType="begin"/>
      </w:r>
      <w:r>
        <w:instrText xml:space="preserve"> GOTOBUTTON ZEqnNum299947  \* MERGEFORMAT </w:instrText>
      </w:r>
      <w:r w:rsidR="00827503">
        <w:fldChar w:fldCharType="begin"/>
      </w:r>
      <w:r w:rsidR="00827503">
        <w:instrText xml:space="preserve"> REF ZEqnNum299947 \! \* MERGEFORMAT </w:instrText>
      </w:r>
      <w:r w:rsidR="00827503">
        <w:fldChar w:fldCharType="separate"/>
      </w:r>
      <w:ins w:id="2783" w:author="rawlins" w:date="2015-05-19T17:23:00Z">
        <w:r w:rsidR="00D3178E">
          <w:instrText>(6.66)</w:instrText>
        </w:r>
      </w:ins>
      <w:del w:id="2784" w:author="rawlins" w:date="2015-05-19T17:12:00Z">
        <w:r w:rsidR="001A2D84" w:rsidDel="00A671D9">
          <w:delInstrText>(6.61)</w:delInstrText>
        </w:r>
      </w:del>
      <w:r w:rsidR="00827503">
        <w:fldChar w:fldCharType="end"/>
      </w:r>
      <w:r>
        <w:fldChar w:fldCharType="end"/>
      </w:r>
      <w:r>
        <w:t xml:space="preserve"> now becomes,</w:t>
      </w:r>
    </w:p>
    <w:p w14:paraId="685E772A" w14:textId="7179D67D" w:rsidR="008C7882" w:rsidRDefault="008C7882" w:rsidP="008C7882">
      <w:pPr>
        <w:pStyle w:val="MTDisplayEquation"/>
      </w:pPr>
      <w:r>
        <w:tab/>
      </w:r>
      <w:r w:rsidR="00905817" w:rsidRPr="00905817">
        <w:rPr>
          <w:position w:val="-18"/>
        </w:rPr>
        <w:object w:dxaOrig="3960" w:dyaOrig="480" w14:anchorId="7D17C395">
          <v:shape id="_x0000_i2701" type="#_x0000_t75" style="width:198.35pt;height:24.45pt" o:ole="">
            <v:imagedata r:id="rId3374" o:title=""/>
          </v:shape>
          <o:OLEObject Type="Embed" ProgID="Equation.DSMT4" ShapeID="_x0000_i2701" DrawAspect="Content" ObjectID="_1493626725" r:id="rId3375"/>
        </w:object>
      </w:r>
      <w:r w:rsidR="00C108F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85" w:name="ZEqnNum619824"/>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786" w:author="rawlins" w:date="2015-05-19T17:23:00Z">
        <w:r w:rsidR="00D3178E">
          <w:rPr>
            <w:noProof/>
          </w:rPr>
          <w:instrText>67</w:instrText>
        </w:r>
      </w:ins>
      <w:del w:id="2787" w:author="rawlins" w:date="2015-05-19T17:12:00Z">
        <w:r w:rsidR="001A2D84" w:rsidDel="00A671D9">
          <w:rPr>
            <w:noProof/>
          </w:rPr>
          <w:delInstrText>62</w:delInstrText>
        </w:r>
      </w:del>
      <w:r w:rsidR="00827503">
        <w:rPr>
          <w:noProof/>
        </w:rPr>
        <w:fldChar w:fldCharType="end"/>
      </w:r>
      <w:r>
        <w:instrText>)</w:instrText>
      </w:r>
      <w:bookmarkEnd w:id="2785"/>
      <w:r>
        <w:fldChar w:fldCharType="end"/>
      </w:r>
    </w:p>
    <w:p w14:paraId="0B0E87AA" w14:textId="365D4DD5" w:rsidR="008C7882" w:rsidRPr="000272C4" w:rsidRDefault="008C7882" w:rsidP="008C7882">
      <w:r>
        <w:t xml:space="preserve">Where, </w:t>
      </w:r>
      <w:r w:rsidR="00905817" w:rsidRPr="00905817">
        <w:rPr>
          <w:position w:val="-30"/>
        </w:rPr>
        <w:object w:dxaOrig="1180" w:dyaOrig="740" w14:anchorId="12AEA290">
          <v:shape id="_x0000_i2702" type="#_x0000_t75" style="width:59.1pt;height:37.35pt" o:ole="">
            <v:imagedata r:id="rId3376" o:title=""/>
          </v:shape>
          <o:OLEObject Type="Embed" ProgID="Equation.DSMT4" ShapeID="_x0000_i2702" DrawAspect="Content" ObjectID="_1493626726" r:id="rId3377"/>
        </w:object>
      </w:r>
      <w:r>
        <w:t xml:space="preserve">are the tangent vectors to the master surface at </w:t>
      </w:r>
      <w:r w:rsidR="00905817" w:rsidRPr="00905817">
        <w:rPr>
          <w:position w:val="-14"/>
        </w:rPr>
        <w:object w:dxaOrig="639" w:dyaOrig="400" w14:anchorId="0B654562">
          <v:shape id="_x0000_i2703" type="#_x0000_t75" style="width:30.55pt;height:19.7pt" o:ole="">
            <v:imagedata r:id="rId3378" o:title=""/>
          </v:shape>
          <o:OLEObject Type="Embed" ProgID="Equation.DSMT4" ShapeID="_x0000_i2703" DrawAspect="Content" ObjectID="_1493626727" r:id="rId3379"/>
        </w:object>
      </w:r>
      <w:r>
        <w:t xml:space="preserve">. Note that since </w:t>
      </w:r>
      <w:r w:rsidR="00905817" w:rsidRPr="00905817">
        <w:rPr>
          <w:position w:val="-6"/>
        </w:rPr>
        <w:object w:dxaOrig="360" w:dyaOrig="340" w14:anchorId="375932EA">
          <v:shape id="_x0000_i2704" type="#_x0000_t75" style="width:19pt;height:17pt" o:ole="">
            <v:imagedata r:id="rId3380" o:title=""/>
          </v:shape>
          <o:OLEObject Type="Embed" ProgID="Equation.DSMT4" ShapeID="_x0000_i2704" DrawAspect="Content" ObjectID="_1493626728" r:id="rId3381"/>
        </w:object>
      </w:r>
      <w:r>
        <w:t xml:space="preserve">is normal to the slave surface, equation </w:t>
      </w:r>
      <w:r>
        <w:fldChar w:fldCharType="begin"/>
      </w:r>
      <w:r>
        <w:instrText xml:space="preserve"> GOTOBUTTON ZEqnNum619824  \* MERGEFORMAT </w:instrText>
      </w:r>
      <w:r w:rsidR="00827503">
        <w:fldChar w:fldCharType="begin"/>
      </w:r>
      <w:r w:rsidR="00827503">
        <w:instrText xml:space="preserve"> REF ZEqnNum619824 \! \* MERGEFORMAT </w:instrText>
      </w:r>
      <w:r w:rsidR="00827503">
        <w:fldChar w:fldCharType="separate"/>
      </w:r>
      <w:ins w:id="2788" w:author="rawlins" w:date="2015-05-19T17:23:00Z">
        <w:r w:rsidR="00D3178E">
          <w:instrText>(6.67)</w:instrText>
        </w:r>
      </w:ins>
      <w:del w:id="2789" w:author="rawlins" w:date="2015-05-19T17:12:00Z">
        <w:r w:rsidR="001A2D84" w:rsidDel="00A671D9">
          <w:delInstrText>(6.62)</w:delInstrText>
        </w:r>
      </w:del>
      <w:r w:rsidR="00827503">
        <w:fldChar w:fldCharType="end"/>
      </w:r>
      <w:r>
        <w:fldChar w:fldCharType="end"/>
      </w:r>
      <w:r>
        <w:t xml:space="preserve"> does not reduce to equation </w:t>
      </w:r>
      <w:r>
        <w:fldChar w:fldCharType="begin"/>
      </w:r>
      <w:r>
        <w:instrText xml:space="preserve"> GOTOBUTTON ZEqnNum436914  \* MERGEFORMAT </w:instrText>
      </w:r>
      <w:r w:rsidR="00827503">
        <w:fldChar w:fldCharType="begin"/>
      </w:r>
      <w:r w:rsidR="00827503">
        <w:instrText xml:space="preserve"> REF ZEqnNum436914 \! \* MERGEFORMAT </w:instrText>
      </w:r>
      <w:r w:rsidR="00827503">
        <w:fldChar w:fldCharType="separate"/>
      </w:r>
      <w:ins w:id="2790" w:author="rawlins" w:date="2015-05-19T17:23:00Z">
        <w:r w:rsidR="00D3178E">
          <w:instrText>(6.41)</w:instrText>
        </w:r>
      </w:ins>
      <w:del w:id="2791" w:author="rawlins" w:date="2015-05-19T17:12:00Z">
        <w:r w:rsidR="001A2D84" w:rsidDel="00A671D9">
          <w:delInstrText>(6.36)</w:delInstrText>
        </w:r>
      </w:del>
      <w:r w:rsidR="00827503">
        <w:fldChar w:fldCharType="end"/>
      </w:r>
      <w:r>
        <w:fldChar w:fldCharType="end"/>
      </w:r>
      <w:r>
        <w:t xml:space="preserve">. </w:t>
      </w:r>
    </w:p>
    <w:p w14:paraId="47772C78" w14:textId="77777777" w:rsidR="008C7882" w:rsidRDefault="008C7882" w:rsidP="008C7882">
      <w:r>
        <w:t>In one assumes frictionless contact, the contact traction can be written as follows,</w:t>
      </w:r>
    </w:p>
    <w:p w14:paraId="41F1DBC6" w14:textId="7E3527D7" w:rsidR="008C7882" w:rsidRDefault="008C7882" w:rsidP="008C7882">
      <w:pPr>
        <w:pStyle w:val="MTDisplayEquation"/>
      </w:pPr>
      <w:r>
        <w:tab/>
      </w:r>
      <w:r w:rsidR="00905817" w:rsidRPr="00905817">
        <w:rPr>
          <w:position w:val="-40"/>
        </w:rPr>
        <w:object w:dxaOrig="2360" w:dyaOrig="840" w14:anchorId="3D356AE2">
          <v:shape id="_x0000_i2705" type="#_x0000_t75" style="width:118.2pt;height:42.1pt" o:ole="">
            <v:imagedata r:id="rId3382" o:title=""/>
          </v:shape>
          <o:OLEObject Type="Embed" ProgID="Equation.DSMT4" ShapeID="_x0000_i2705" DrawAspect="Content" ObjectID="_1493626729" r:id="rId3383"/>
        </w:object>
      </w:r>
      <w:r w:rsidR="00C108F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92" w:name="ZEqnNum748121"/>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793" w:author="rawlins" w:date="2015-05-19T17:23:00Z">
        <w:r w:rsidR="00D3178E">
          <w:rPr>
            <w:noProof/>
          </w:rPr>
          <w:instrText>68</w:instrText>
        </w:r>
      </w:ins>
      <w:del w:id="2794" w:author="rawlins" w:date="2015-05-19T17:12:00Z">
        <w:r w:rsidR="001A2D84" w:rsidDel="00A671D9">
          <w:rPr>
            <w:noProof/>
          </w:rPr>
          <w:delInstrText>63</w:delInstrText>
        </w:r>
      </w:del>
      <w:r w:rsidR="00827503">
        <w:rPr>
          <w:noProof/>
        </w:rPr>
        <w:fldChar w:fldCharType="end"/>
      </w:r>
      <w:r>
        <w:instrText>)</w:instrText>
      </w:r>
      <w:bookmarkEnd w:id="2792"/>
      <w:r>
        <w:fldChar w:fldCharType="end"/>
      </w:r>
    </w:p>
    <w:p w14:paraId="76890F25" w14:textId="01A8E8FC" w:rsidR="008C7882" w:rsidRDefault="008C7882" w:rsidP="008C7882">
      <w:r>
        <w:t xml:space="preserve">where, </w:t>
      </w:r>
      <w:r w:rsidR="00905817" w:rsidRPr="00905817">
        <w:rPr>
          <w:position w:val="-12"/>
        </w:rPr>
        <w:object w:dxaOrig="360" w:dyaOrig="400" w14:anchorId="5C3A56AD">
          <v:shape id="_x0000_i2706" type="#_x0000_t75" style="width:19pt;height:19.7pt" o:ole="">
            <v:imagedata r:id="rId3384" o:title=""/>
          </v:shape>
          <o:OLEObject Type="Embed" ProgID="Equation.DSMT4" ShapeID="_x0000_i2706" DrawAspect="Content" ObjectID="_1493626730" r:id="rId3385"/>
        </w:object>
      </w:r>
      <w:r>
        <w:t xml:space="preserve">are the tangent vectors to </w:t>
      </w:r>
      <w:r w:rsidR="00905817" w:rsidRPr="00905817">
        <w:rPr>
          <w:position w:val="-10"/>
        </w:rPr>
        <w:object w:dxaOrig="360" w:dyaOrig="380" w14:anchorId="5FCDB0BE">
          <v:shape id="_x0000_i2707" type="#_x0000_t75" style="width:19pt;height:19pt" o:ole="">
            <v:imagedata r:id="rId3386" o:title=""/>
          </v:shape>
          <o:OLEObject Type="Embed" ProgID="Equation.DSMT4" ShapeID="_x0000_i2707" DrawAspect="Content" ObjectID="_1493626731" r:id="rId3387"/>
        </w:object>
      </w:r>
      <w:r>
        <w:t xml:space="preserve">evaluated at </w:t>
      </w:r>
      <w:r>
        <w:rPr>
          <w:b/>
        </w:rPr>
        <w:t>X</w:t>
      </w:r>
      <w:r>
        <w:t xml:space="preserve">. Using </w:t>
      </w:r>
      <w:r>
        <w:fldChar w:fldCharType="begin"/>
      </w:r>
      <w:r>
        <w:instrText xml:space="preserve"> GOTOBUTTON ZEqnNum748121  \* MERGEFORMAT </w:instrText>
      </w:r>
      <w:r w:rsidR="00827503">
        <w:fldChar w:fldCharType="begin"/>
      </w:r>
      <w:r w:rsidR="00827503">
        <w:instrText xml:space="preserve"> REF ZEqnNum748121 \! \* MERGEFORMAT </w:instrText>
      </w:r>
      <w:r w:rsidR="00827503">
        <w:fldChar w:fldCharType="separate"/>
      </w:r>
      <w:ins w:id="2795" w:author="rawlins" w:date="2015-05-19T17:23:00Z">
        <w:r w:rsidR="00D3178E">
          <w:instrText>(6.68)</w:instrText>
        </w:r>
      </w:ins>
      <w:del w:id="2796" w:author="rawlins" w:date="2015-05-19T17:12:00Z">
        <w:r w:rsidR="001A2D84" w:rsidDel="00A671D9">
          <w:delInstrText>(6.63)</w:delInstrText>
        </w:r>
      </w:del>
      <w:r w:rsidR="00827503">
        <w:fldChar w:fldCharType="end"/>
      </w:r>
      <w:r>
        <w:fldChar w:fldCharType="end"/>
      </w:r>
      <w:r>
        <w:t xml:space="preserve"> we can rewrite the contact integral as follows.</w:t>
      </w:r>
    </w:p>
    <w:p w14:paraId="031704F1" w14:textId="288B3F35" w:rsidR="008C7882" w:rsidRDefault="008C7882" w:rsidP="008C7882">
      <w:pPr>
        <w:pStyle w:val="MTDisplayEquation"/>
      </w:pPr>
      <w:r>
        <w:tab/>
      </w:r>
      <w:r w:rsidR="00905817" w:rsidRPr="00905817">
        <w:rPr>
          <w:position w:val="-36"/>
        </w:rPr>
        <w:object w:dxaOrig="3860" w:dyaOrig="660" w14:anchorId="3462A62D">
          <v:shape id="_x0000_i2708" type="#_x0000_t75" style="width:191.55pt;height:32.6pt" o:ole="">
            <v:imagedata r:id="rId3388" o:title=""/>
          </v:shape>
          <o:OLEObject Type="Embed" ProgID="Equation.DSMT4" ShapeID="_x0000_i2708" DrawAspect="Content" ObjectID="_1493626732" r:id="rId3389"/>
        </w:object>
      </w:r>
      <w:r w:rsidR="00C108F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97" w:name="ZEqnNum569465"/>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798" w:author="rawlins" w:date="2015-05-19T17:23:00Z">
        <w:r w:rsidR="00D3178E">
          <w:rPr>
            <w:noProof/>
          </w:rPr>
          <w:instrText>69</w:instrText>
        </w:r>
      </w:ins>
      <w:del w:id="2799" w:author="rawlins" w:date="2015-05-19T17:12:00Z">
        <w:r w:rsidR="001A2D84" w:rsidDel="00A671D9">
          <w:rPr>
            <w:noProof/>
          </w:rPr>
          <w:delInstrText>64</w:delInstrText>
        </w:r>
      </w:del>
      <w:r w:rsidR="00827503">
        <w:rPr>
          <w:noProof/>
        </w:rPr>
        <w:fldChar w:fldCharType="end"/>
      </w:r>
      <w:r>
        <w:instrText>)</w:instrText>
      </w:r>
      <w:bookmarkEnd w:id="2797"/>
      <w:r>
        <w:fldChar w:fldCharType="end"/>
      </w:r>
    </w:p>
    <w:p w14:paraId="252546D4" w14:textId="62D95E36" w:rsidR="008C7882" w:rsidRDefault="008C7882" w:rsidP="008C7882">
      <w:r>
        <w:t xml:space="preserve">Where we assumed that the integration domain can be mapped to a 2D parametric domain, </w:t>
      </w:r>
      <w:r w:rsidR="00905817" w:rsidRPr="00905817">
        <w:rPr>
          <w:position w:val="-14"/>
        </w:rPr>
        <w:object w:dxaOrig="999" w:dyaOrig="400" w14:anchorId="0F437C64">
          <v:shape id="_x0000_i2709" type="#_x0000_t75" style="width:50.25pt;height:19.7pt" o:ole="">
            <v:imagedata r:id="rId3390" o:title=""/>
          </v:shape>
          <o:OLEObject Type="Embed" ProgID="Equation.DSMT4" ShapeID="_x0000_i2709" DrawAspect="Content" ObjectID="_1493626733" r:id="rId3391"/>
        </w:object>
      </w:r>
      <w:r>
        <w:t xml:space="preserve">. </w:t>
      </w:r>
    </w:p>
    <w:p w14:paraId="221AEC1E" w14:textId="77777777" w:rsidR="008C7882" w:rsidRDefault="008C7882" w:rsidP="008C7882"/>
    <w:p w14:paraId="7DE0EEBF" w14:textId="77777777" w:rsidR="008C7882" w:rsidRDefault="008C7882" w:rsidP="008C7882">
      <w:r>
        <w:t xml:space="preserve">The linearization of </w:t>
      </w:r>
      <w:r>
        <w:fldChar w:fldCharType="begin"/>
      </w:r>
      <w:r>
        <w:instrText xml:space="preserve"> GOTOBUTTON ZEqnNum569465  \* MERGEFORMAT </w:instrText>
      </w:r>
      <w:r w:rsidR="00827503">
        <w:fldChar w:fldCharType="begin"/>
      </w:r>
      <w:r w:rsidR="00827503">
        <w:instrText xml:space="preserve"> REF ZEqnNum569465 \! \* MERGEFORMAT </w:instrText>
      </w:r>
      <w:r w:rsidR="00827503">
        <w:fldChar w:fldCharType="separate"/>
      </w:r>
      <w:ins w:id="2800" w:author="rawlins" w:date="2015-05-19T17:23:00Z">
        <w:r w:rsidR="00D3178E">
          <w:instrText>(6.69)</w:instrText>
        </w:r>
      </w:ins>
      <w:del w:id="2801" w:author="rawlins" w:date="2015-05-19T17:12:00Z">
        <w:r w:rsidR="001A2D84" w:rsidDel="00A671D9">
          <w:delInstrText>(6.64)</w:delInstrText>
        </w:r>
      </w:del>
      <w:r w:rsidR="00827503">
        <w:fldChar w:fldCharType="end"/>
      </w:r>
      <w:r>
        <w:fldChar w:fldCharType="end"/>
      </w:r>
      <w:r>
        <w:t xml:space="preserve"> now proceeds in the usual fashion. Omitting the details, it can be shown that the linearization of the contact integral results in,</w:t>
      </w:r>
    </w:p>
    <w:p w14:paraId="393409E7" w14:textId="77777777" w:rsidR="008C7882" w:rsidRDefault="008C7882" w:rsidP="008C7882"/>
    <w:p w14:paraId="1C6CA7C8" w14:textId="6B2FDEDA" w:rsidR="008C7882" w:rsidRDefault="008C7882" w:rsidP="008C7882">
      <w:pPr>
        <w:pStyle w:val="MTDisplayEquation"/>
      </w:pPr>
      <w:r>
        <w:tab/>
      </w:r>
      <w:r w:rsidR="00905817" w:rsidRPr="00905817">
        <w:rPr>
          <w:position w:val="-120"/>
        </w:rPr>
        <w:object w:dxaOrig="5880" w:dyaOrig="2360" w14:anchorId="0DD77ACE">
          <v:shape id="_x0000_i2710" type="#_x0000_t75" style="width:294.1pt;height:118.2pt" o:ole="">
            <v:imagedata r:id="rId3392" o:title=""/>
          </v:shape>
          <o:OLEObject Type="Embed" ProgID="Equation.DSMT4" ShapeID="_x0000_i2710" DrawAspect="Content" ObjectID="_1493626734" r:id="rId339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w:instrText>
      </w:r>
      <w:r w:rsidR="00827503">
        <w:instrText xml:space="preserve">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802" w:author="rawlins" w:date="2015-05-19T17:23:00Z">
        <w:r w:rsidR="00D3178E">
          <w:rPr>
            <w:noProof/>
          </w:rPr>
          <w:instrText>70</w:instrText>
        </w:r>
      </w:ins>
      <w:del w:id="2803" w:author="rawlins" w:date="2015-05-19T17:12:00Z">
        <w:r w:rsidR="001A2D84" w:rsidDel="00A671D9">
          <w:rPr>
            <w:noProof/>
          </w:rPr>
          <w:delInstrText>65</w:delInstrText>
        </w:r>
      </w:del>
      <w:r w:rsidR="00827503">
        <w:rPr>
          <w:noProof/>
        </w:rPr>
        <w:fldChar w:fldCharType="end"/>
      </w:r>
      <w:r>
        <w:instrText>)</w:instrText>
      </w:r>
      <w:r>
        <w:fldChar w:fldCharType="end"/>
      </w:r>
    </w:p>
    <w:p w14:paraId="0F6D545D" w14:textId="32771BD1" w:rsidR="008C7882" w:rsidRDefault="008C7882" w:rsidP="008C7882">
      <w:r>
        <w:t xml:space="preserve">where, </w:t>
      </w:r>
      <w:r w:rsidR="00905817" w:rsidRPr="00905817">
        <w:rPr>
          <w:position w:val="-14"/>
        </w:rPr>
        <w:object w:dxaOrig="1440" w:dyaOrig="420" w14:anchorId="465E7F95">
          <v:shape id="_x0000_i2711" type="#_x0000_t75" style="width:1in;height:20.4pt" o:ole="">
            <v:imagedata r:id="rId3394" o:title=""/>
          </v:shape>
          <o:OLEObject Type="Embed" ProgID="Equation.DSMT4" ShapeID="_x0000_i2711" DrawAspect="Content" ObjectID="_1493626735" r:id="rId3395"/>
        </w:object>
      </w:r>
      <w:r>
        <w:t xml:space="preserve">and </w:t>
      </w:r>
      <w:r w:rsidR="00905817" w:rsidRPr="00905817">
        <w:rPr>
          <w:position w:val="-20"/>
        </w:rPr>
        <w:object w:dxaOrig="1300" w:dyaOrig="480" w14:anchorId="6079B6DD">
          <v:shape id="_x0000_i2712" type="#_x0000_t75" style="width:65.2pt;height:24.45pt" o:ole="">
            <v:imagedata r:id="rId3396" o:title=""/>
          </v:shape>
          <o:OLEObject Type="Embed" ProgID="Equation.DSMT4" ShapeID="_x0000_i2712" DrawAspect="Content" ObjectID="_1493626736" r:id="rId3397"/>
        </w:object>
      </w:r>
      <w:r>
        <w:t xml:space="preserve">. </w:t>
      </w:r>
    </w:p>
    <w:p w14:paraId="704A29CE" w14:textId="77777777" w:rsidR="008C7882" w:rsidRDefault="008C7882" w:rsidP="008C7882"/>
    <w:p w14:paraId="6832C29D" w14:textId="77777777" w:rsidR="008C7882" w:rsidRDefault="008C7882" w:rsidP="008C7882">
      <w:r>
        <w:t>The discretization of the contact integral and its linearization now proceeds as usual. We will not derive the details, but it is important to point out that the resulting stiffness matrix for this particular contact formulation is not symmetric. Although this method has shown to give good results, especially in large compression problems, it was desirable to derive a symmetric version as well. Because of this, a slightly different formulation was also developed that does reduce to a symmetric stiffness matrix although this symmetric version did not seem to perform as well as the non-symmetric one.</w:t>
      </w:r>
    </w:p>
    <w:p w14:paraId="7E60E7C2" w14:textId="77777777" w:rsidR="008C7882" w:rsidRDefault="008C7882" w:rsidP="008C7882"/>
    <w:p w14:paraId="66A7FECD" w14:textId="77777777" w:rsidR="008C7882" w:rsidRDefault="008C7882" w:rsidP="008C7882">
      <w:pPr>
        <w:pStyle w:val="Heading2"/>
      </w:pPr>
      <w:bookmarkStart w:id="2804" w:name="_Toc289032636"/>
      <w:r>
        <w:lastRenderedPageBreak/>
        <w:t>Biphasic Contact</w:t>
      </w:r>
      <w:bookmarkEnd w:id="2804"/>
    </w:p>
    <w:p w14:paraId="55E6EC17" w14:textId="77777777" w:rsidR="00277B83" w:rsidRPr="006F687B" w:rsidRDefault="00277B83" w:rsidP="00277B83">
      <w:pPr>
        <w:pStyle w:val="Heading3"/>
      </w:pPr>
      <w:bookmarkStart w:id="2805" w:name="_Toc289032637"/>
      <w:r>
        <w:t>Contact Integral</w:t>
      </w:r>
      <w:bookmarkEnd w:id="2805"/>
    </w:p>
    <w:p w14:paraId="16FC2498" w14:textId="6A434D97" w:rsidR="00277B83" w:rsidRDefault="00277B83" w:rsidP="00277B83">
      <w:r>
        <w:t xml:space="preserve">See Section </w:t>
      </w:r>
      <w:r>
        <w:fldChar w:fldCharType="begin"/>
      </w:r>
      <w:r>
        <w:instrText xml:space="preserve"> REF _Ref167097234 \r \h </w:instrText>
      </w:r>
      <w:r>
        <w:fldChar w:fldCharType="separate"/>
      </w:r>
      <w:ins w:id="2806" w:author="rawlins" w:date="2015-05-19T17:23:00Z">
        <w:r w:rsidR="00D3178E">
          <w:t>5.6</w:t>
        </w:r>
      </w:ins>
      <w:ins w:id="2807" w:author="Gerard" w:date="2015-05-06T12:49:00Z">
        <w:del w:id="2808" w:author="rawlins" w:date="2015-05-19T16:10:00Z">
          <w:r w:rsidR="00E3755C" w:rsidDel="00752FD5">
            <w:delText>5.6</w:delText>
          </w:r>
        </w:del>
      </w:ins>
      <w:del w:id="2809" w:author="rawlins" w:date="2015-05-19T16:10:00Z">
        <w:r w:rsidR="008D52AD" w:rsidDel="00752FD5">
          <w:delText>5.5</w:delText>
        </w:r>
      </w:del>
      <w:r>
        <w:fldChar w:fldCharType="end"/>
      </w:r>
      <w:r>
        <w:t xml:space="preserve"> for a review of biphasic materials, and </w:t>
      </w:r>
      <w:r>
        <w:fldChar w:fldCharType="begin"/>
      </w:r>
      <w:r w:rsidR="001763A3">
        <w:instrText xml:space="preserve"> ADDIN EN.CITE &lt;EndNote&gt;&lt;Cite&gt;&lt;Author&gt;Ateshian&lt;/Author&gt;&lt;Year&gt;2010&lt;/Year&gt;&lt;RecNum&gt;39&lt;/RecNum&gt;&lt;DisplayText&gt;[50]&lt;/DisplayText&gt;&lt;record&gt;&lt;rec-number&gt;39&lt;/rec-number&gt;&lt;foreign-keys&gt;&lt;key app="EN" db-id="fwxrfwzd5wwavcepe9epdeevxdsd2fftswrx" timestamp="0"&gt;39&lt;/key&gt;&lt;/foreign-keys&gt;&lt;ref-type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pages&gt;1006-1019&lt;/pages&gt;&lt;volume&gt;132&lt;/volume&gt;&lt;number&gt;6&lt;/number&gt;&lt;section&gt;1006&lt;/section&gt;&lt;dates&gt;&lt;year&gt;2010&lt;/year&gt;&lt;/dates&gt;&lt;urls&gt;&lt;/urls&gt;&lt;custom2&gt;PMC2953263&lt;/custom2&gt;&lt;/record&gt;&lt;/Cite&gt;&lt;/EndNote&gt;</w:instrText>
      </w:r>
      <w:r>
        <w:fldChar w:fldCharType="separate"/>
      </w:r>
      <w:r w:rsidR="001763A3">
        <w:rPr>
          <w:noProof/>
        </w:rPr>
        <w:t>[</w:t>
      </w:r>
      <w:hyperlink w:anchor="_ENREF_50" w:tooltip="Ateshian, 2010 #39" w:history="1">
        <w:r w:rsidR="00214E15">
          <w:rPr>
            <w:noProof/>
          </w:rPr>
          <w:t>50</w:t>
        </w:r>
      </w:hyperlink>
      <w:r w:rsidR="001763A3">
        <w:rPr>
          <w:noProof/>
        </w:rPr>
        <w:t>]</w:t>
      </w:r>
      <w:r>
        <w:fldChar w:fldCharType="end"/>
      </w:r>
      <w:r>
        <w:t xml:space="preserve"> for additional details on biphasic contact.  The contact interface is defined between surfaces </w:t>
      </w:r>
      <w:r w:rsidR="00905817" w:rsidRPr="00905817">
        <w:rPr>
          <w:position w:val="-10"/>
        </w:rPr>
        <w:object w:dxaOrig="360" w:dyaOrig="380" w14:anchorId="2D4C6C0D">
          <v:shape id="_x0000_i2713" type="#_x0000_t75" style="width:19pt;height:19pt" o:ole="">
            <v:imagedata r:id="rId3398" o:title=""/>
          </v:shape>
          <o:OLEObject Type="Embed" ProgID="Equation.DSMT4" ShapeID="_x0000_i2713" DrawAspect="Content" ObjectID="_1493626737" r:id="rId3399"/>
        </w:object>
      </w:r>
      <w:r>
        <w:t xml:space="preserve"> and </w:t>
      </w:r>
      <w:r w:rsidR="00905817" w:rsidRPr="00905817">
        <w:rPr>
          <w:position w:val="-10"/>
        </w:rPr>
        <w:object w:dxaOrig="380" w:dyaOrig="380" w14:anchorId="24E55E2B">
          <v:shape id="_x0000_i2714" type="#_x0000_t75" style="width:19pt;height:19pt" o:ole="">
            <v:imagedata r:id="rId3400" o:title=""/>
          </v:shape>
          <o:OLEObject Type="Embed" ProgID="Equation.DSMT4" ShapeID="_x0000_i2714" DrawAspect="Content" ObjectID="_1493626738" r:id="rId3401"/>
        </w:object>
      </w:r>
      <w:r>
        <w:t xml:space="preserve">.  Due to continuity requirements on the traction and fluxes, the external virtual work resulting from contact tractions </w:t>
      </w:r>
      <w:r w:rsidR="00905817" w:rsidRPr="00905817">
        <w:rPr>
          <w:position w:val="-6"/>
        </w:rPr>
        <w:object w:dxaOrig="320" w:dyaOrig="340" w14:anchorId="3446E992">
          <v:shape id="_x0000_i2715" type="#_x0000_t75" style="width:15.6pt;height:17pt" o:ole="">
            <v:imagedata r:id="rId3402" o:title=""/>
          </v:shape>
          <o:OLEObject Type="Embed" ProgID="Equation.DSMT4" ShapeID="_x0000_i2715" DrawAspect="Content" ObjectID="_1493626739" r:id="rId3403"/>
        </w:object>
      </w:r>
      <w:r>
        <w:t xml:space="preserve"> and solvent fluxes </w:t>
      </w:r>
      <w:r w:rsidR="00905817" w:rsidRPr="00905817">
        <w:rPr>
          <w:position w:val="-12"/>
        </w:rPr>
        <w:object w:dxaOrig="380" w:dyaOrig="400" w14:anchorId="12C6AA42">
          <v:shape id="_x0000_i2716" type="#_x0000_t75" style="width:19pt;height:19.7pt" o:ole="">
            <v:imagedata r:id="rId3404" o:title=""/>
          </v:shape>
          <o:OLEObject Type="Embed" ProgID="Equation.DSMT4" ShapeID="_x0000_i2716" DrawAspect="Content" ObjectID="_1493626740" r:id="rId3405"/>
        </w:object>
      </w:r>
      <w:r>
        <w:t xml:space="preserve"> (</w:t>
      </w:r>
      <w:r w:rsidR="00905817" w:rsidRPr="00905817">
        <w:rPr>
          <w:position w:val="-10"/>
        </w:rPr>
        <w:object w:dxaOrig="660" w:dyaOrig="320" w14:anchorId="083C5CC3">
          <v:shape id="_x0000_i2717" type="#_x0000_t75" style="width:32.6pt;height:15.6pt" o:ole="">
            <v:imagedata r:id="rId3406" o:title=""/>
          </v:shape>
          <o:OLEObject Type="Embed" ProgID="Equation.DSMT4" ShapeID="_x0000_i2717" DrawAspect="Content" ObjectID="_1493626741" r:id="rId3407"/>
        </w:object>
      </w:r>
      <w:r>
        <w:t>), may be combined into the contact integral</w:t>
      </w:r>
    </w:p>
    <w:p w14:paraId="6214A6D2" w14:textId="304F10C6" w:rsidR="00277B83" w:rsidRDefault="00277B83" w:rsidP="00277B83">
      <w:pPr>
        <w:pStyle w:val="MTDisplayEquation"/>
      </w:pPr>
      <w:r>
        <w:tab/>
      </w:r>
      <w:r w:rsidR="00905817" w:rsidRPr="00905817">
        <w:rPr>
          <w:position w:val="-46"/>
        </w:rPr>
        <w:object w:dxaOrig="3300" w:dyaOrig="1040" w14:anchorId="21955951">
          <v:shape id="_x0000_i2718" type="#_x0000_t75" style="width:164.4pt;height:52.3pt" o:ole="">
            <v:imagedata r:id="rId3408" o:title=""/>
          </v:shape>
          <o:OLEObject Type="Embed" ProgID="Equation.DSMT4" ShapeID="_x0000_i2718" DrawAspect="Content" ObjectID="_1493626742" r:id="rId340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810" w:author="rawlins" w:date="2015-05-19T17:23:00Z">
        <w:r w:rsidR="00D3178E">
          <w:rPr>
            <w:noProof/>
          </w:rPr>
          <w:instrText>71</w:instrText>
        </w:r>
      </w:ins>
      <w:del w:id="2811" w:author="rawlins" w:date="2015-05-19T17:12:00Z">
        <w:r w:rsidR="001A2D84" w:rsidDel="00A671D9">
          <w:rPr>
            <w:noProof/>
          </w:rPr>
          <w:delInstrText>66</w:delInstrText>
        </w:r>
      </w:del>
      <w:r w:rsidR="00827503">
        <w:rPr>
          <w:noProof/>
        </w:rPr>
        <w:fldChar w:fldCharType="end"/>
      </w:r>
      <w:r>
        <w:instrText>)</w:instrText>
      </w:r>
      <w:r>
        <w:fldChar w:fldCharType="end"/>
      </w:r>
    </w:p>
    <w:p w14:paraId="4D50AAB1" w14:textId="75D306E2" w:rsidR="00277B83" w:rsidRDefault="00277B83" w:rsidP="00277B83">
      <w:r>
        <w:t xml:space="preserve">In the current implementation, only frictionless contact is taken into consideration, so that the contact traction has only a normal component, </w:t>
      </w:r>
      <w:r w:rsidR="00905817" w:rsidRPr="00905817">
        <w:rPr>
          <w:position w:val="-12"/>
        </w:rPr>
        <w:object w:dxaOrig="999" w:dyaOrig="400" w14:anchorId="4E2C2F92">
          <v:shape id="_x0000_i2719" type="#_x0000_t75" style="width:50.25pt;height:19.7pt" o:ole="">
            <v:imagedata r:id="rId3410" o:title=""/>
          </v:shape>
          <o:OLEObject Type="Embed" ProgID="Equation.DSMT4" ShapeID="_x0000_i2719" DrawAspect="Content" ObjectID="_1493626743" r:id="rId3411"/>
        </w:object>
      </w:r>
      <w:r>
        <w:t xml:space="preserve">.  To evaluate and linearize </w:t>
      </w:r>
      <w:r w:rsidR="00905817" w:rsidRPr="00905817">
        <w:rPr>
          <w:position w:val="-12"/>
        </w:rPr>
        <w:object w:dxaOrig="440" w:dyaOrig="360" w14:anchorId="781F8C9E">
          <v:shape id="_x0000_i2720" type="#_x0000_t75" style="width:21.75pt;height:19pt" o:ole="">
            <v:imagedata r:id="rId3412" o:title=""/>
          </v:shape>
          <o:OLEObject Type="Embed" ProgID="Equation.DSMT4" ShapeID="_x0000_i2720" DrawAspect="Content" ObjectID="_1493626744" r:id="rId3413"/>
        </w:object>
      </w:r>
      <w:r>
        <w:t xml:space="preserve">, </w:t>
      </w:r>
      <w:r w:rsidRPr="00454D1E">
        <w:t>define the covariant basis vectors on each surface as</w:t>
      </w:r>
    </w:p>
    <w:p w14:paraId="2AB1316D" w14:textId="287D02C9" w:rsidR="00277B83" w:rsidRDefault="00277B83" w:rsidP="00277B83">
      <w:pPr>
        <w:pStyle w:val="MTDisplayEquation"/>
      </w:pPr>
      <w:r>
        <w:tab/>
      </w:r>
      <w:r w:rsidR="00905817" w:rsidRPr="00905817">
        <w:rPr>
          <w:position w:val="-36"/>
        </w:rPr>
        <w:object w:dxaOrig="2079" w:dyaOrig="800" w14:anchorId="0727FCD1">
          <v:shape id="_x0000_i2721" type="#_x0000_t75" style="width:103.9pt;height:40.1pt" o:ole="">
            <v:imagedata r:id="rId3414" o:title=""/>
          </v:shape>
          <o:OLEObject Type="Embed" ProgID="Equation.DSMT4" ShapeID="_x0000_i2721" DrawAspect="Content" ObjectID="_1493626745" r:id="rId3415"/>
        </w:object>
      </w:r>
      <w:r w:rsidR="00590E4E">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812" w:author="rawlins" w:date="2015-05-19T17:23:00Z">
        <w:r w:rsidR="00D3178E">
          <w:rPr>
            <w:noProof/>
          </w:rPr>
          <w:instrText>72</w:instrText>
        </w:r>
      </w:ins>
      <w:del w:id="2813" w:author="rawlins" w:date="2015-05-19T17:12:00Z">
        <w:r w:rsidR="001A2D84" w:rsidDel="00A671D9">
          <w:rPr>
            <w:noProof/>
          </w:rPr>
          <w:delInstrText>67</w:delInstrText>
        </w:r>
      </w:del>
      <w:r w:rsidR="00827503">
        <w:rPr>
          <w:noProof/>
        </w:rPr>
        <w:fldChar w:fldCharType="end"/>
      </w:r>
      <w:r>
        <w:instrText>)</w:instrText>
      </w:r>
      <w:r>
        <w:fldChar w:fldCharType="end"/>
      </w:r>
    </w:p>
    <w:p w14:paraId="6AC1F65D" w14:textId="61B2E74C" w:rsidR="00277B83" w:rsidRDefault="00277B83" w:rsidP="00277B83">
      <w:r>
        <w:t xml:space="preserve">where </w:t>
      </w:r>
      <w:r w:rsidR="00905817" w:rsidRPr="00905817">
        <w:rPr>
          <w:position w:val="-4"/>
        </w:rPr>
        <w:object w:dxaOrig="360" w:dyaOrig="320" w14:anchorId="21BB4454">
          <v:shape id="_x0000_i2722" type="#_x0000_t75" style="width:19pt;height:15.6pt" o:ole="">
            <v:imagedata r:id="rId3416" o:title=""/>
          </v:shape>
          <o:OLEObject Type="Embed" ProgID="Equation.DSMT4" ShapeID="_x0000_i2722" DrawAspect="Content" ObjectID="_1493626746" r:id="rId3417"/>
        </w:object>
      </w:r>
      <w:r>
        <w:t xml:space="preserve"> represents the spatial position of points on </w:t>
      </w:r>
      <w:r w:rsidR="00905817" w:rsidRPr="00905817">
        <w:rPr>
          <w:position w:val="-10"/>
        </w:rPr>
        <w:object w:dxaOrig="360" w:dyaOrig="380" w14:anchorId="04A89814">
          <v:shape id="_x0000_i2723" type="#_x0000_t75" style="width:19pt;height:19pt" o:ole="">
            <v:imagedata r:id="rId3418" o:title=""/>
          </v:shape>
          <o:OLEObject Type="Embed" ProgID="Equation.DSMT4" ShapeID="_x0000_i2723" DrawAspect="Content" ObjectID="_1493626747" r:id="rId3419"/>
        </w:object>
      </w:r>
      <w:r>
        <w:t xml:space="preserve">, and </w:t>
      </w:r>
      <w:r w:rsidR="00905817" w:rsidRPr="00905817">
        <w:rPr>
          <w:position w:val="-16"/>
        </w:rPr>
        <w:object w:dxaOrig="340" w:dyaOrig="420" w14:anchorId="31794EF3">
          <v:shape id="_x0000_i2724" type="#_x0000_t75" style="width:17pt;height:20.4pt" o:ole="">
            <v:imagedata r:id="rId3420" o:title=""/>
          </v:shape>
          <o:OLEObject Type="Embed" ProgID="Equation.DSMT4" ShapeID="_x0000_i2724" DrawAspect="Content" ObjectID="_1493626748" r:id="rId3421"/>
        </w:object>
      </w:r>
      <w:r>
        <w:t xml:space="preserve"> represent the parametric coordinates of that point.  </w:t>
      </w:r>
      <w:r w:rsidRPr="00454D1E">
        <w:t>The unit outward normal on each surface is</w:t>
      </w:r>
      <w:r>
        <w:t xml:space="preserve"> then given by</w:t>
      </w:r>
    </w:p>
    <w:p w14:paraId="2E1550D6" w14:textId="2541105B" w:rsidR="00277B83" w:rsidRDefault="00277B83" w:rsidP="00277B83">
      <w:pPr>
        <w:pStyle w:val="MTDisplayEquation"/>
      </w:pPr>
      <w:r>
        <w:tab/>
      </w:r>
      <w:r w:rsidR="00905817" w:rsidRPr="00905817">
        <w:rPr>
          <w:position w:val="-42"/>
        </w:rPr>
        <w:object w:dxaOrig="1540" w:dyaOrig="859" w14:anchorId="110BC5D4">
          <v:shape id="_x0000_i2725" type="#_x0000_t75" style="width:76.75pt;height:42.8pt" o:ole="">
            <v:imagedata r:id="rId3422" o:title=""/>
          </v:shape>
          <o:OLEObject Type="Embed" ProgID="Equation.DSMT4" ShapeID="_x0000_i2725" DrawAspect="Content" ObjectID="_1493626749" r:id="rId342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814" w:author="rawlins" w:date="2015-05-19T17:23:00Z">
        <w:r w:rsidR="00D3178E">
          <w:rPr>
            <w:noProof/>
          </w:rPr>
          <w:instrText>73</w:instrText>
        </w:r>
      </w:ins>
      <w:del w:id="2815" w:author="rawlins" w:date="2015-05-19T17:12:00Z">
        <w:r w:rsidR="001A2D84" w:rsidDel="00A671D9">
          <w:rPr>
            <w:noProof/>
          </w:rPr>
          <w:delInstrText>68</w:delInstrText>
        </w:r>
      </w:del>
      <w:r w:rsidR="00827503">
        <w:rPr>
          <w:noProof/>
        </w:rPr>
        <w:fldChar w:fldCharType="end"/>
      </w:r>
      <w:r>
        <w:instrText>)</w:instrText>
      </w:r>
      <w:r>
        <w:fldChar w:fldCharType="end"/>
      </w:r>
    </w:p>
    <w:p w14:paraId="02CAEFAC" w14:textId="77777777" w:rsidR="00277B83" w:rsidRDefault="00277B83" w:rsidP="00277B83">
      <w:r w:rsidRPr="00454D1E">
        <w:t>Now the contact integral may be rewritten as</w:t>
      </w:r>
    </w:p>
    <w:p w14:paraId="3E59495D" w14:textId="295BE191" w:rsidR="00277B83" w:rsidRDefault="00277B83" w:rsidP="00277B83">
      <w:pPr>
        <w:pStyle w:val="MTDisplayEquation"/>
      </w:pPr>
      <w:r>
        <w:tab/>
      </w:r>
      <w:r w:rsidR="00905817" w:rsidRPr="00905817">
        <w:rPr>
          <w:position w:val="-46"/>
        </w:rPr>
        <w:object w:dxaOrig="4700" w:dyaOrig="1040" w14:anchorId="2FA12F10">
          <v:shape id="_x0000_i2726" type="#_x0000_t75" style="width:235pt;height:52.3pt" o:ole="">
            <v:imagedata r:id="rId3424" o:title=""/>
          </v:shape>
          <o:OLEObject Type="Embed" ProgID="Equation.DSMT4" ShapeID="_x0000_i2726" DrawAspect="Content" ObjectID="_1493626750" r:id="rId342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816" w:author="rawlins" w:date="2015-05-19T17:23:00Z">
        <w:r w:rsidR="00D3178E">
          <w:rPr>
            <w:noProof/>
          </w:rPr>
          <w:instrText>74</w:instrText>
        </w:r>
      </w:ins>
      <w:del w:id="2817" w:author="rawlins" w:date="2015-05-19T17:12:00Z">
        <w:r w:rsidR="001A2D84" w:rsidDel="00A671D9">
          <w:rPr>
            <w:noProof/>
          </w:rPr>
          <w:delInstrText>69</w:delInstrText>
        </w:r>
      </w:del>
      <w:r w:rsidR="00827503">
        <w:rPr>
          <w:noProof/>
        </w:rPr>
        <w:fldChar w:fldCharType="end"/>
      </w:r>
      <w:r>
        <w:instrText>)</w:instrText>
      </w:r>
      <w:r>
        <w:fldChar w:fldCharType="end"/>
      </w:r>
    </w:p>
    <w:p w14:paraId="02605141" w14:textId="1F559CB4" w:rsidR="00277B83" w:rsidRDefault="00277B83" w:rsidP="00277B83">
      <w:r>
        <w:t>and t</w:t>
      </w:r>
      <w:r w:rsidRPr="007E76EC">
        <w:t xml:space="preserve">he linearization </w:t>
      </w:r>
      <w:r w:rsidR="00905817" w:rsidRPr="00905817">
        <w:rPr>
          <w:position w:val="-12"/>
        </w:rPr>
        <w:object w:dxaOrig="620" w:dyaOrig="360" w14:anchorId="33245358">
          <v:shape id="_x0000_i2727" type="#_x0000_t75" style="width:30.55pt;height:19pt" o:ole="">
            <v:imagedata r:id="rId3426" o:title=""/>
          </v:shape>
          <o:OLEObject Type="Embed" ProgID="Equation.DSMT4" ShapeID="_x0000_i2727" DrawAspect="Content" ObjectID="_1493626751" r:id="rId3427"/>
        </w:object>
      </w:r>
      <w:r w:rsidRPr="007E76EC">
        <w:t xml:space="preserve"> of </w:t>
      </w:r>
      <w:r w:rsidR="00905817" w:rsidRPr="00905817">
        <w:rPr>
          <w:position w:val="-12"/>
        </w:rPr>
        <w:object w:dxaOrig="440" w:dyaOrig="360" w14:anchorId="74920779">
          <v:shape id="_x0000_i2728" type="#_x0000_t75" style="width:21.75pt;height:19pt" o:ole="">
            <v:imagedata r:id="rId3428" o:title=""/>
          </v:shape>
          <o:OLEObject Type="Embed" ProgID="Equation.DSMT4" ShapeID="_x0000_i2728" DrawAspect="Content" ObjectID="_1493626752" r:id="rId3429"/>
        </w:object>
      </w:r>
      <w:r w:rsidRPr="007E76EC">
        <w:t xml:space="preserve"> has the form</w:t>
      </w:r>
    </w:p>
    <w:p w14:paraId="4419D446" w14:textId="611F9421" w:rsidR="00277B83" w:rsidRDefault="00277B83" w:rsidP="00277B83">
      <w:pPr>
        <w:pStyle w:val="MTDisplayEquation"/>
      </w:pPr>
      <w:r>
        <w:tab/>
      </w:r>
      <w:r w:rsidR="00905817" w:rsidRPr="00905817">
        <w:rPr>
          <w:position w:val="-28"/>
        </w:rPr>
        <w:object w:dxaOrig="3940" w:dyaOrig="680" w14:anchorId="61F76D75">
          <v:shape id="_x0000_i2729" type="#_x0000_t75" style="width:196.3pt;height:34.65pt" o:ole="">
            <v:imagedata r:id="rId3430" o:title=""/>
          </v:shape>
          <o:OLEObject Type="Embed" ProgID="Equation.DSMT4" ShapeID="_x0000_i2729" DrawAspect="Content" ObjectID="_1493626753" r:id="rId3431"/>
        </w:object>
      </w:r>
      <w:r w:rsidR="00C108F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818" w:author="rawlins" w:date="2015-05-19T17:23:00Z">
        <w:r w:rsidR="00D3178E">
          <w:rPr>
            <w:noProof/>
          </w:rPr>
          <w:instrText>75</w:instrText>
        </w:r>
      </w:ins>
      <w:del w:id="2819" w:author="rawlins" w:date="2015-05-19T17:12:00Z">
        <w:r w:rsidR="001A2D84" w:rsidDel="00A671D9">
          <w:rPr>
            <w:noProof/>
          </w:rPr>
          <w:delInstrText>70</w:delInstrText>
        </w:r>
      </w:del>
      <w:r w:rsidR="00827503">
        <w:rPr>
          <w:noProof/>
        </w:rPr>
        <w:fldChar w:fldCharType="end"/>
      </w:r>
      <w:r>
        <w:instrText>)</w:instrText>
      </w:r>
      <w:r>
        <w:fldChar w:fldCharType="end"/>
      </w:r>
    </w:p>
    <w:p w14:paraId="2DF15AF9" w14:textId="77777777" w:rsidR="00277B83" w:rsidRDefault="00277B83" w:rsidP="00277B83">
      <w:pPr>
        <w:pStyle w:val="Heading3"/>
      </w:pPr>
      <w:bookmarkStart w:id="2820" w:name="_Toc289032638"/>
      <w:r>
        <w:t>Gap Function</w:t>
      </w:r>
      <w:bookmarkEnd w:id="2820"/>
    </w:p>
    <w:p w14:paraId="1F3BCF43" w14:textId="30ED94D6" w:rsidR="00277B83" w:rsidRDefault="00277B83" w:rsidP="00277B83">
      <w:r w:rsidRPr="007E76EC">
        <w:t xml:space="preserve">The gap function </w:t>
      </w:r>
      <w:r w:rsidR="00905817" w:rsidRPr="00905817">
        <w:rPr>
          <w:position w:val="-10"/>
        </w:rPr>
        <w:object w:dxaOrig="220" w:dyaOrig="260" w14:anchorId="49EE8AD3">
          <v:shape id="_x0000_i2730" type="#_x0000_t75" style="width:10.85pt;height:12.9pt" o:ole="">
            <v:imagedata r:id="rId3432" o:title=""/>
          </v:shape>
          <o:OLEObject Type="Embed" ProgID="Equation.DSMT4" ShapeID="_x0000_i2730" DrawAspect="Content" ObjectID="_1493626754" r:id="rId3433"/>
        </w:object>
      </w:r>
      <w:r>
        <w:t>, representing the distance between the contact surfaces,</w:t>
      </w:r>
      <w:r w:rsidRPr="007E76EC">
        <w:t xml:space="preserve"> is defined </w:t>
      </w:r>
      <w:r>
        <w:t>by</w:t>
      </w:r>
    </w:p>
    <w:p w14:paraId="548AF7C8" w14:textId="13A543BE" w:rsidR="00277B83" w:rsidRDefault="00277B83" w:rsidP="00277B83">
      <w:pPr>
        <w:pStyle w:val="MTDisplayEquation"/>
      </w:pPr>
      <w:r>
        <w:tab/>
      </w:r>
      <w:r w:rsidR="00905817" w:rsidRPr="00905817">
        <w:rPr>
          <w:position w:val="-18"/>
        </w:rPr>
        <w:object w:dxaOrig="3720" w:dyaOrig="480" w14:anchorId="620EA630">
          <v:shape id="_x0000_i2731" type="#_x0000_t75" style="width:186.1pt;height:24.45pt" o:ole="">
            <v:imagedata r:id="rId3434" o:title=""/>
          </v:shape>
          <o:OLEObject Type="Embed" ProgID="Equation.DSMT4" ShapeID="_x0000_i2731" DrawAspect="Content" ObjectID="_1493626755" r:id="rId3435"/>
        </w:object>
      </w:r>
      <w:r w:rsidR="00D6556C">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821" w:author="rawlins" w:date="2015-05-19T17:23:00Z">
        <w:r w:rsidR="00D3178E">
          <w:rPr>
            <w:noProof/>
          </w:rPr>
          <w:instrText>76</w:instrText>
        </w:r>
      </w:ins>
      <w:del w:id="2822" w:author="rawlins" w:date="2015-05-19T17:12:00Z">
        <w:r w:rsidR="001A2D84" w:rsidDel="00A671D9">
          <w:rPr>
            <w:noProof/>
          </w:rPr>
          <w:delInstrText>71</w:delInstrText>
        </w:r>
      </w:del>
      <w:r w:rsidR="00827503">
        <w:rPr>
          <w:noProof/>
        </w:rPr>
        <w:fldChar w:fldCharType="end"/>
      </w:r>
      <w:r>
        <w:instrText>)</w:instrText>
      </w:r>
      <w:r>
        <w:fldChar w:fldCharType="end"/>
      </w:r>
    </w:p>
    <w:p w14:paraId="7250A791" w14:textId="77777777" w:rsidR="00277B83" w:rsidRDefault="00277B83" w:rsidP="00277B83">
      <w:r>
        <w:t>The linearization of variables associated with motion, pressure, and concentration, is given by</w:t>
      </w:r>
    </w:p>
    <w:p w14:paraId="1B3965CE" w14:textId="10A55C50" w:rsidR="00277B83" w:rsidRDefault="00277B83" w:rsidP="00277B83">
      <w:pPr>
        <w:pStyle w:val="MTDisplayEquation"/>
      </w:pPr>
      <w:r>
        <w:lastRenderedPageBreak/>
        <w:tab/>
      </w:r>
      <w:r w:rsidR="00905817" w:rsidRPr="00905817">
        <w:rPr>
          <w:position w:val="-138"/>
        </w:rPr>
        <w:object w:dxaOrig="4020" w:dyaOrig="2880" w14:anchorId="58A38561">
          <v:shape id="_x0000_i2732" type="#_x0000_t75" style="width:201.05pt;height:2in" o:ole="">
            <v:imagedata r:id="rId3436" o:title=""/>
          </v:shape>
          <o:OLEObject Type="Embed" ProgID="Equation.DSMT4" ShapeID="_x0000_i2732" DrawAspect="Content" ObjectID="_1493626756" r:id="rId343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w:instrText>
      </w:r>
      <w:r w:rsidR="00827503">
        <w:instrText xml:space="preserve">AT </w:instrText>
      </w:r>
      <w:r w:rsidR="00827503">
        <w:fldChar w:fldCharType="separate"/>
      </w:r>
      <w:ins w:id="2823" w:author="rawlins" w:date="2015-05-19T17:23:00Z">
        <w:r w:rsidR="00D3178E">
          <w:rPr>
            <w:noProof/>
          </w:rPr>
          <w:instrText>77</w:instrText>
        </w:r>
      </w:ins>
      <w:del w:id="2824" w:author="rawlins" w:date="2015-05-19T17:12:00Z">
        <w:r w:rsidR="001A2D84" w:rsidDel="00A671D9">
          <w:rPr>
            <w:noProof/>
          </w:rPr>
          <w:delInstrText>72</w:delInstrText>
        </w:r>
      </w:del>
      <w:r w:rsidR="00827503">
        <w:rPr>
          <w:noProof/>
        </w:rPr>
        <w:fldChar w:fldCharType="end"/>
      </w:r>
      <w:r>
        <w:instrText>)</w:instrText>
      </w:r>
      <w:r>
        <w:fldChar w:fldCharType="end"/>
      </w:r>
    </w:p>
    <w:p w14:paraId="04035AB1" w14:textId="77777777" w:rsidR="00277B83" w:rsidRDefault="00277B83" w:rsidP="00277B83">
      <w:r>
        <w:t>where</w:t>
      </w:r>
    </w:p>
    <w:p w14:paraId="0FBAFD63" w14:textId="1AC393C0" w:rsidR="00277B83" w:rsidRDefault="00277B83" w:rsidP="00277B83">
      <w:pPr>
        <w:pStyle w:val="MTDisplayEquation"/>
      </w:pPr>
      <w:r>
        <w:tab/>
      </w:r>
      <w:r w:rsidR="00905817" w:rsidRPr="00905817">
        <w:rPr>
          <w:position w:val="-36"/>
        </w:rPr>
        <w:object w:dxaOrig="4620" w:dyaOrig="800" w14:anchorId="71830534">
          <v:shape id="_x0000_i2733" type="#_x0000_t75" style="width:230.95pt;height:40.1pt" o:ole="">
            <v:imagedata r:id="rId3438" o:title=""/>
          </v:shape>
          <o:OLEObject Type="Embed" ProgID="Equation.DSMT4" ShapeID="_x0000_i2733" DrawAspect="Content" ObjectID="_1493626757" r:id="rId343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825" w:author="rawlins" w:date="2015-05-19T17:23:00Z">
        <w:r w:rsidR="00D3178E">
          <w:rPr>
            <w:noProof/>
          </w:rPr>
          <w:instrText>78</w:instrText>
        </w:r>
      </w:ins>
      <w:del w:id="2826" w:author="rawlins" w:date="2015-05-19T17:12:00Z">
        <w:r w:rsidR="001A2D84" w:rsidDel="00A671D9">
          <w:rPr>
            <w:noProof/>
          </w:rPr>
          <w:delInstrText>73</w:delInstrText>
        </w:r>
      </w:del>
      <w:r w:rsidR="00827503">
        <w:rPr>
          <w:noProof/>
        </w:rPr>
        <w:fldChar w:fldCharType="end"/>
      </w:r>
      <w:r>
        <w:instrText>)</w:instrText>
      </w:r>
      <w:r>
        <w:fldChar w:fldCharType="end"/>
      </w:r>
    </w:p>
    <w:p w14:paraId="13978494" w14:textId="0D7C6DD4" w:rsidR="00277B83" w:rsidRDefault="00277B83" w:rsidP="00277B83">
      <w:r>
        <w:t xml:space="preserve">with </w:t>
      </w:r>
      <w:r w:rsidR="00905817" w:rsidRPr="00905817">
        <w:rPr>
          <w:position w:val="-16"/>
        </w:rPr>
        <w:object w:dxaOrig="1320" w:dyaOrig="480" w14:anchorId="48D31E80">
          <v:shape id="_x0000_i2734" type="#_x0000_t75" style="width:65.9pt;height:24.45pt" o:ole="">
            <v:imagedata r:id="rId3440" o:title=""/>
          </v:shape>
          <o:OLEObject Type="Embed" ProgID="Equation.DSMT4" ShapeID="_x0000_i2734" DrawAspect="Content" ObjectID="_1493626758" r:id="rId3441"/>
        </w:object>
      </w:r>
      <w:r>
        <w:t xml:space="preserve"> and </w:t>
      </w:r>
      <w:r w:rsidR="00905817" w:rsidRPr="00905817">
        <w:rPr>
          <w:position w:val="-14"/>
        </w:rPr>
        <w:object w:dxaOrig="1380" w:dyaOrig="420" w14:anchorId="22498750">
          <v:shape id="_x0000_i2735" type="#_x0000_t75" style="width:69.3pt;height:20.4pt" o:ole="">
            <v:imagedata r:id="rId3442" o:title=""/>
          </v:shape>
          <o:OLEObject Type="Embed" ProgID="Equation.DSMT4" ShapeID="_x0000_i2735" DrawAspect="Content" ObjectID="_1493626759" r:id="rId3443"/>
        </w:object>
      </w:r>
      <w:r>
        <w:t>.</w:t>
      </w:r>
    </w:p>
    <w:p w14:paraId="36C5CB6D" w14:textId="77777777" w:rsidR="00277B83" w:rsidRDefault="00277B83" w:rsidP="00277B83">
      <w:pPr>
        <w:pStyle w:val="Heading3"/>
      </w:pPr>
      <w:bookmarkStart w:id="2827" w:name="_Toc289032639"/>
      <w:r>
        <w:t>Penalty Method</w:t>
      </w:r>
      <w:bookmarkEnd w:id="2827"/>
    </w:p>
    <w:p w14:paraId="5D19EE23" w14:textId="77777777" w:rsidR="00277B83" w:rsidRDefault="00277B83" w:rsidP="00277B83">
      <w:r>
        <w:t>Let the normal component of the contact traction be described by the penalty function,</w:t>
      </w:r>
    </w:p>
    <w:p w14:paraId="46D190E0" w14:textId="7689E598" w:rsidR="00277B83" w:rsidRDefault="00277B83" w:rsidP="00277B83">
      <w:pPr>
        <w:pStyle w:val="MTDisplayEquation"/>
      </w:pPr>
      <w:r>
        <w:tab/>
      </w:r>
      <w:r w:rsidR="00905817" w:rsidRPr="00905817">
        <w:rPr>
          <w:position w:val="-66"/>
        </w:rPr>
        <w:object w:dxaOrig="1680" w:dyaOrig="920" w14:anchorId="08CB071C">
          <v:shape id="_x0000_i2736" type="#_x0000_t75" style="width:83.55pt;height:46.2pt" o:ole="">
            <v:imagedata r:id="rId3444" o:title=""/>
          </v:shape>
          <o:OLEObject Type="Embed" ProgID="Equation.DSMT4" ShapeID="_x0000_i2736" DrawAspect="Content" ObjectID="_1493626760" r:id="rId344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w:instrText>
      </w:r>
      <w:r w:rsidR="00827503">
        <w:instrText xml:space="preserve">*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828" w:author="rawlins" w:date="2015-05-19T17:23:00Z">
        <w:r w:rsidR="00D3178E">
          <w:rPr>
            <w:noProof/>
          </w:rPr>
          <w:instrText>79</w:instrText>
        </w:r>
      </w:ins>
      <w:del w:id="2829" w:author="rawlins" w:date="2015-05-19T17:12:00Z">
        <w:r w:rsidR="001A2D84" w:rsidDel="00A671D9">
          <w:rPr>
            <w:noProof/>
          </w:rPr>
          <w:delInstrText>74</w:delInstrText>
        </w:r>
      </w:del>
      <w:r w:rsidR="00827503">
        <w:rPr>
          <w:noProof/>
        </w:rPr>
        <w:fldChar w:fldCharType="end"/>
      </w:r>
      <w:r>
        <w:instrText>)</w:instrText>
      </w:r>
      <w:r>
        <w:fldChar w:fldCharType="end"/>
      </w:r>
    </w:p>
    <w:p w14:paraId="70AFCB3F" w14:textId="69BD908C" w:rsidR="00277B83" w:rsidRDefault="00277B83" w:rsidP="00277B83">
      <w:r>
        <w:t xml:space="preserve">where </w:t>
      </w:r>
      <w:r w:rsidR="00905817" w:rsidRPr="00905817">
        <w:rPr>
          <w:position w:val="-12"/>
        </w:rPr>
        <w:object w:dxaOrig="260" w:dyaOrig="360" w14:anchorId="3F3F10F4">
          <v:shape id="_x0000_i2737" type="#_x0000_t75" style="width:12.9pt;height:19pt" o:ole="">
            <v:imagedata r:id="rId3446" o:title=""/>
          </v:shape>
          <o:OLEObject Type="Embed" ProgID="Equation.DSMT4" ShapeID="_x0000_i2737" DrawAspect="Content" ObjectID="_1493626761" r:id="rId3447"/>
        </w:object>
      </w:r>
      <w:r>
        <w:t xml:space="preserve"> is a penalty factor associated with </w:t>
      </w:r>
      <w:r w:rsidR="00905817" w:rsidRPr="00905817">
        <w:rPr>
          <w:position w:val="-12"/>
        </w:rPr>
        <w:object w:dxaOrig="220" w:dyaOrig="360" w14:anchorId="10992849">
          <v:shape id="_x0000_i2738" type="#_x0000_t75" style="width:10.85pt;height:19pt" o:ole="">
            <v:imagedata r:id="rId3448" o:title=""/>
          </v:shape>
          <o:OLEObject Type="Embed" ProgID="Equation.DSMT4" ShapeID="_x0000_i2738" DrawAspect="Content" ObjectID="_1493626762" r:id="rId3449"/>
        </w:object>
      </w:r>
      <w:r>
        <w:t>.  Similarly, let</w:t>
      </w:r>
    </w:p>
    <w:p w14:paraId="231522FB" w14:textId="34CA38F4" w:rsidR="00277B83" w:rsidRDefault="00277B83" w:rsidP="00277B83">
      <w:pPr>
        <w:pStyle w:val="MTDisplayEquation"/>
      </w:pPr>
      <w:r>
        <w:tab/>
      </w:r>
      <w:r w:rsidR="00905817" w:rsidRPr="00905817">
        <w:rPr>
          <w:position w:val="-40"/>
        </w:rPr>
        <w:object w:dxaOrig="3500" w:dyaOrig="920" w14:anchorId="7BAC2302">
          <v:shape id="_x0000_i2739" type="#_x0000_t75" style="width:174.55pt;height:46.2pt" o:ole="">
            <v:imagedata r:id="rId3450" o:title=""/>
          </v:shape>
          <o:OLEObject Type="Embed" ProgID="Equation.DSMT4" ShapeID="_x0000_i2739" DrawAspect="Content" ObjectID="_1493626763" r:id="rId345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830" w:author="rawlins" w:date="2015-05-19T17:23:00Z">
        <w:r w:rsidR="00D3178E">
          <w:rPr>
            <w:noProof/>
          </w:rPr>
          <w:instrText>80</w:instrText>
        </w:r>
      </w:ins>
      <w:del w:id="2831" w:author="rawlins" w:date="2015-05-19T17:12:00Z">
        <w:r w:rsidR="001A2D84" w:rsidDel="00A671D9">
          <w:rPr>
            <w:noProof/>
          </w:rPr>
          <w:delInstrText>75</w:delInstrText>
        </w:r>
      </w:del>
      <w:r w:rsidR="00827503">
        <w:rPr>
          <w:noProof/>
        </w:rPr>
        <w:fldChar w:fldCharType="end"/>
      </w:r>
      <w:r>
        <w:instrText>)</w:instrText>
      </w:r>
      <w:r>
        <w:fldChar w:fldCharType="end"/>
      </w:r>
    </w:p>
    <w:p w14:paraId="7CEBAAA8" w14:textId="0CE335DA" w:rsidR="00277B83" w:rsidRDefault="00277B83" w:rsidP="00277B83">
      <w:r>
        <w:t xml:space="preserve">where </w:t>
      </w:r>
      <w:r w:rsidR="00905817" w:rsidRPr="00905817">
        <w:rPr>
          <w:position w:val="-14"/>
        </w:rPr>
        <w:object w:dxaOrig="279" w:dyaOrig="380" w14:anchorId="15120BCC">
          <v:shape id="_x0000_i2740" type="#_x0000_t75" style="width:14.25pt;height:19pt" o:ole="">
            <v:imagedata r:id="rId3452" o:title=""/>
          </v:shape>
          <o:OLEObject Type="Embed" ProgID="Equation.DSMT4" ShapeID="_x0000_i2740" DrawAspect="Content" ObjectID="_1493626764" r:id="rId3453"/>
        </w:object>
      </w:r>
      <w:r>
        <w:t xml:space="preserve"> is a penalty factor associated with </w:t>
      </w:r>
      <w:r w:rsidR="00905817" w:rsidRPr="00905817">
        <w:rPr>
          <w:position w:val="-12"/>
        </w:rPr>
        <w:object w:dxaOrig="300" w:dyaOrig="360" w14:anchorId="51C32E73">
          <v:shape id="_x0000_i2741" type="#_x0000_t75" style="width:14.95pt;height:19pt" o:ole="">
            <v:imagedata r:id="rId3454" o:title=""/>
          </v:shape>
          <o:OLEObject Type="Embed" ProgID="Equation.DSMT4" ShapeID="_x0000_i2741" DrawAspect="Content" ObjectID="_1493626765" r:id="rId3455"/>
        </w:object>
      </w:r>
      <w:r>
        <w:t>.  It follows that</w:t>
      </w:r>
    </w:p>
    <w:p w14:paraId="77FEE710" w14:textId="165EE3B1" w:rsidR="00277B83" w:rsidRPr="00A63D29" w:rsidRDefault="00277B83" w:rsidP="00277B83">
      <w:pPr>
        <w:pStyle w:val="MTDisplayEquation"/>
      </w:pPr>
      <w:r>
        <w:tab/>
      </w:r>
      <w:r w:rsidR="00905817" w:rsidRPr="00905817">
        <w:rPr>
          <w:position w:val="-64"/>
        </w:rPr>
        <w:object w:dxaOrig="3900" w:dyaOrig="1400" w14:anchorId="0BDF9DE8">
          <v:shape id="_x0000_i2742" type="#_x0000_t75" style="width:195.6pt;height:69.95pt" o:ole="">
            <v:imagedata r:id="rId3456" o:title=""/>
          </v:shape>
          <o:OLEObject Type="Embed" ProgID="Equation.DSMT4" ShapeID="_x0000_i2742" DrawAspect="Content" ObjectID="_1493626766" r:id="rId345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832" w:author="rawlins" w:date="2015-05-19T17:23:00Z">
        <w:r w:rsidR="00D3178E">
          <w:rPr>
            <w:noProof/>
          </w:rPr>
          <w:instrText>81</w:instrText>
        </w:r>
      </w:ins>
      <w:del w:id="2833" w:author="rawlins" w:date="2015-05-19T17:12:00Z">
        <w:r w:rsidR="001A2D84" w:rsidDel="00A671D9">
          <w:rPr>
            <w:noProof/>
          </w:rPr>
          <w:delInstrText>76</w:delInstrText>
        </w:r>
      </w:del>
      <w:r w:rsidR="00827503">
        <w:rPr>
          <w:noProof/>
        </w:rPr>
        <w:fldChar w:fldCharType="end"/>
      </w:r>
      <w:r>
        <w:instrText>)</w:instrText>
      </w:r>
      <w:r>
        <w:fldChar w:fldCharType="end"/>
      </w:r>
    </w:p>
    <w:p w14:paraId="08F350B8" w14:textId="43CFED8A" w:rsidR="00277B83" w:rsidRDefault="00277B83" w:rsidP="00277B83">
      <w:r w:rsidRPr="00A63D29">
        <w:t>Given these relations, it can be shown that the directional derivative</w:t>
      </w:r>
      <w:r>
        <w:t>s</w:t>
      </w:r>
      <w:r w:rsidRPr="00A63D29">
        <w:t xml:space="preserve"> of the various terms appearing in the integrand of </w:t>
      </w:r>
      <w:r w:rsidR="00905817" w:rsidRPr="00905817">
        <w:rPr>
          <w:position w:val="-12"/>
        </w:rPr>
        <w:object w:dxaOrig="440" w:dyaOrig="360" w14:anchorId="1AA220C7">
          <v:shape id="_x0000_i2743" type="#_x0000_t75" style="width:21.75pt;height:19pt" o:ole="">
            <v:imagedata r:id="rId3458" o:title=""/>
          </v:shape>
          <o:OLEObject Type="Embed" ProgID="Equation.DSMT4" ShapeID="_x0000_i2743" DrawAspect="Content" ObjectID="_1493626767" r:id="rId3459"/>
        </w:object>
      </w:r>
      <w:r w:rsidRPr="00A63D29">
        <w:t xml:space="preserve"> are</w:t>
      </w:r>
    </w:p>
    <w:p w14:paraId="796C58B7" w14:textId="7C32939B" w:rsidR="00277B83" w:rsidRDefault="00277B83" w:rsidP="00277B83">
      <w:pPr>
        <w:pStyle w:val="MTDisplayEquation"/>
      </w:pPr>
      <w:r>
        <w:tab/>
      </w:r>
      <w:r w:rsidR="00905817" w:rsidRPr="00905817">
        <w:rPr>
          <w:position w:val="-124"/>
        </w:rPr>
        <w:object w:dxaOrig="7820" w:dyaOrig="2220" w14:anchorId="425AE3B6">
          <v:shape id="_x0000_i2744" type="#_x0000_t75" style="width:390.55pt;height:111.4pt" o:ole="">
            <v:imagedata r:id="rId3460" o:title=""/>
          </v:shape>
          <o:OLEObject Type="Embed" ProgID="Equation.DSMT4" ShapeID="_x0000_i2744" DrawAspect="Content" ObjectID="_1493626768" r:id="rId346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w:instrText>
      </w:r>
      <w:r w:rsidR="00827503">
        <w:instrText xml:space="preserve">ERGEFORMAT </w:instrText>
      </w:r>
      <w:r w:rsidR="00827503">
        <w:fldChar w:fldCharType="separate"/>
      </w:r>
      <w:ins w:id="2834" w:author="rawlins" w:date="2015-05-19T17:23:00Z">
        <w:r w:rsidR="00D3178E">
          <w:rPr>
            <w:noProof/>
          </w:rPr>
          <w:instrText>82</w:instrText>
        </w:r>
      </w:ins>
      <w:del w:id="2835" w:author="rawlins" w:date="2015-05-19T17:12:00Z">
        <w:r w:rsidR="001A2D84" w:rsidDel="00A671D9">
          <w:rPr>
            <w:noProof/>
          </w:rPr>
          <w:delInstrText>77</w:delInstrText>
        </w:r>
      </w:del>
      <w:r w:rsidR="00827503">
        <w:rPr>
          <w:noProof/>
        </w:rPr>
        <w:fldChar w:fldCharType="end"/>
      </w:r>
      <w:r>
        <w:instrText>)</w:instrText>
      </w:r>
      <w:r>
        <w:fldChar w:fldCharType="end"/>
      </w:r>
    </w:p>
    <w:p w14:paraId="4C945552" w14:textId="391D67A2" w:rsidR="00277B83" w:rsidRDefault="00277B83" w:rsidP="00277B83">
      <w:pPr>
        <w:pStyle w:val="MTDisplayEquation"/>
      </w:pPr>
      <w:r>
        <w:lastRenderedPageBreak/>
        <w:tab/>
      </w:r>
      <w:r w:rsidR="00905817" w:rsidRPr="00905817">
        <w:rPr>
          <w:position w:val="-126"/>
        </w:rPr>
        <w:object w:dxaOrig="7000" w:dyaOrig="2299" w14:anchorId="583261B5">
          <v:shape id="_x0000_i2745" type="#_x0000_t75" style="width:348.45pt;height:114.8pt" o:ole="">
            <v:imagedata r:id="rId3462" o:title=""/>
          </v:shape>
          <o:OLEObject Type="Embed" ProgID="Equation.DSMT4" ShapeID="_x0000_i2745" DrawAspect="Content" ObjectID="_1493626769" r:id="rId346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836" w:author="rawlins" w:date="2015-05-19T17:23:00Z">
        <w:r w:rsidR="00D3178E">
          <w:rPr>
            <w:noProof/>
          </w:rPr>
          <w:instrText>83</w:instrText>
        </w:r>
      </w:ins>
      <w:del w:id="2837" w:author="rawlins" w:date="2015-05-19T17:12:00Z">
        <w:r w:rsidR="001A2D84" w:rsidDel="00A671D9">
          <w:rPr>
            <w:noProof/>
          </w:rPr>
          <w:delInstrText>78</w:delInstrText>
        </w:r>
      </w:del>
      <w:r w:rsidR="00827503">
        <w:rPr>
          <w:noProof/>
        </w:rPr>
        <w:fldChar w:fldCharType="end"/>
      </w:r>
      <w:r>
        <w:instrText>)</w:instrText>
      </w:r>
      <w:r>
        <w:fldChar w:fldCharType="end"/>
      </w:r>
    </w:p>
    <w:p w14:paraId="719A19E8" w14:textId="355CCA31" w:rsidR="00277B83" w:rsidRDefault="00277B83" w:rsidP="00277B83">
      <w:r>
        <w:t xml:space="preserve">where </w:t>
      </w:r>
      <w:r w:rsidR="00905817" w:rsidRPr="00905817">
        <w:rPr>
          <w:position w:val="-18"/>
        </w:rPr>
        <w:object w:dxaOrig="1520" w:dyaOrig="480" w14:anchorId="6C184B1A">
          <v:shape id="_x0000_i2746" type="#_x0000_t75" style="width:76.1pt;height:24.45pt" o:ole="">
            <v:imagedata r:id="rId3464" o:title=""/>
          </v:shape>
          <o:OLEObject Type="Embed" ProgID="Equation.DSMT4" ShapeID="_x0000_i2746" DrawAspect="Content" ObjectID="_1493626770" r:id="rId3465"/>
        </w:object>
      </w:r>
      <w:r>
        <w:t>.</w:t>
      </w:r>
    </w:p>
    <w:p w14:paraId="3FE0C16F" w14:textId="77777777" w:rsidR="00277B83" w:rsidRDefault="00277B83" w:rsidP="00277B83">
      <w:pPr>
        <w:pStyle w:val="Heading3"/>
      </w:pPr>
      <w:bookmarkStart w:id="2838" w:name="_Toc289032640"/>
      <w:r>
        <w:t>Discretization</w:t>
      </w:r>
      <w:bookmarkEnd w:id="2838"/>
    </w:p>
    <w:p w14:paraId="2C698562" w14:textId="77777777" w:rsidR="00277B83" w:rsidRDefault="00277B83" w:rsidP="00277B83">
      <w:r w:rsidRPr="0054008E">
        <w:t>The contact integral may be discretized as</w:t>
      </w:r>
    </w:p>
    <w:p w14:paraId="672ED412" w14:textId="146C9B6D" w:rsidR="00277B83" w:rsidRDefault="00277B83" w:rsidP="00277B83">
      <w:pPr>
        <w:pStyle w:val="MTDisplayEquation"/>
      </w:pPr>
      <w:r>
        <w:tab/>
      </w:r>
      <w:r w:rsidR="00905817" w:rsidRPr="00905817">
        <w:rPr>
          <w:position w:val="-28"/>
        </w:rPr>
        <w:object w:dxaOrig="5920" w:dyaOrig="760" w14:anchorId="5845A73F">
          <v:shape id="_x0000_i2747" type="#_x0000_t75" style="width:295.45pt;height:37.35pt" o:ole="">
            <v:imagedata r:id="rId3466" o:title=""/>
          </v:shape>
          <o:OLEObject Type="Embed" ProgID="Equation.DSMT4" ShapeID="_x0000_i2747" DrawAspect="Content" ObjectID="_1493626771" r:id="rId3467"/>
        </w:object>
      </w:r>
      <w:r w:rsidR="000B36E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839" w:author="rawlins" w:date="2015-05-19T17:23:00Z">
        <w:r w:rsidR="00D3178E">
          <w:rPr>
            <w:noProof/>
          </w:rPr>
          <w:instrText>84</w:instrText>
        </w:r>
      </w:ins>
      <w:del w:id="2840" w:author="rawlins" w:date="2015-05-19T17:12:00Z">
        <w:r w:rsidR="001A2D84" w:rsidDel="00A671D9">
          <w:rPr>
            <w:noProof/>
          </w:rPr>
          <w:delInstrText>79</w:delInstrText>
        </w:r>
      </w:del>
      <w:r w:rsidR="00827503">
        <w:rPr>
          <w:noProof/>
        </w:rPr>
        <w:fldChar w:fldCharType="end"/>
      </w:r>
      <w:r>
        <w:instrText>)</w:instrText>
      </w:r>
      <w:r>
        <w:fldChar w:fldCharType="end"/>
      </w:r>
    </w:p>
    <w:p w14:paraId="0A8A9DB8" w14:textId="77777777" w:rsidR="00277B83" w:rsidRDefault="00277B83" w:rsidP="00277B83">
      <w:r w:rsidRPr="0054008E">
        <w:t>The variables may be interpolated over each element face according to</w:t>
      </w:r>
    </w:p>
    <w:p w14:paraId="02D153E5" w14:textId="03B8E457" w:rsidR="00277B83" w:rsidRDefault="00277B83" w:rsidP="00277B83">
      <w:pPr>
        <w:pStyle w:val="MTDisplayEquation"/>
      </w:pPr>
      <w:r>
        <w:tab/>
      </w:r>
      <w:r w:rsidR="00905817" w:rsidRPr="00905817">
        <w:rPr>
          <w:position w:val="-142"/>
        </w:rPr>
        <w:object w:dxaOrig="4220" w:dyaOrig="2960" w14:anchorId="4FB3F9DC">
          <v:shape id="_x0000_i2748" type="#_x0000_t75" style="width:211.25pt;height:148.1pt" o:ole="">
            <v:imagedata r:id="rId3468" o:title=""/>
          </v:shape>
          <o:OLEObject Type="Embed" ProgID="Equation.DSMT4" ShapeID="_x0000_i2748" DrawAspect="Content" ObjectID="_1493626772" r:id="rId346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841" w:author="rawlins" w:date="2015-05-19T17:23:00Z">
        <w:r w:rsidR="00D3178E">
          <w:rPr>
            <w:noProof/>
          </w:rPr>
          <w:instrText>85</w:instrText>
        </w:r>
      </w:ins>
      <w:del w:id="2842" w:author="rawlins" w:date="2015-05-19T17:12:00Z">
        <w:r w:rsidR="001A2D84" w:rsidDel="00A671D9">
          <w:rPr>
            <w:noProof/>
          </w:rPr>
          <w:delInstrText>80</w:delInstrText>
        </w:r>
      </w:del>
      <w:r w:rsidR="00827503">
        <w:rPr>
          <w:noProof/>
        </w:rPr>
        <w:fldChar w:fldCharType="end"/>
      </w:r>
      <w:r>
        <w:instrText>)</w:instrText>
      </w:r>
      <w:r>
        <w:fldChar w:fldCharType="end"/>
      </w:r>
    </w:p>
    <w:p w14:paraId="338C2693" w14:textId="77777777" w:rsidR="00277B83" w:rsidRDefault="00277B83" w:rsidP="00277B83">
      <w:r>
        <w:t>Then,</w:t>
      </w:r>
    </w:p>
    <w:p w14:paraId="22B09997" w14:textId="77A1616E" w:rsidR="00277B83" w:rsidRDefault="00277B83" w:rsidP="00277B83">
      <w:pPr>
        <w:pStyle w:val="MTDisplayEquation"/>
      </w:pPr>
      <w:r>
        <w:tab/>
      </w:r>
      <w:r w:rsidR="00905817" w:rsidRPr="00905817">
        <w:rPr>
          <w:position w:val="-170"/>
        </w:rPr>
        <w:object w:dxaOrig="4340" w:dyaOrig="3519" w14:anchorId="7C49D068">
          <v:shape id="_x0000_i2749" type="#_x0000_t75" style="width:216.7pt;height:176.6pt" o:ole="">
            <v:imagedata r:id="rId3470" o:title=""/>
          </v:shape>
          <o:OLEObject Type="Embed" ProgID="Equation.DSMT4" ShapeID="_x0000_i2749" DrawAspect="Content" ObjectID="_1493626773" r:id="rId347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843" w:author="rawlins" w:date="2015-05-19T17:23:00Z">
        <w:r w:rsidR="00D3178E">
          <w:rPr>
            <w:noProof/>
          </w:rPr>
          <w:instrText>86</w:instrText>
        </w:r>
      </w:ins>
      <w:del w:id="2844" w:author="rawlins" w:date="2015-05-19T17:12:00Z">
        <w:r w:rsidR="001A2D84" w:rsidDel="00A671D9">
          <w:rPr>
            <w:noProof/>
          </w:rPr>
          <w:delInstrText>81</w:delInstrText>
        </w:r>
      </w:del>
      <w:r w:rsidR="00827503">
        <w:rPr>
          <w:noProof/>
        </w:rPr>
        <w:fldChar w:fldCharType="end"/>
      </w:r>
      <w:r>
        <w:instrText>)</w:instrText>
      </w:r>
      <w:r>
        <w:fldChar w:fldCharType="end"/>
      </w:r>
    </w:p>
    <w:p w14:paraId="6C010B92" w14:textId="77777777" w:rsidR="00277B83" w:rsidRDefault="00277B83" w:rsidP="00277B83">
      <w:r>
        <w:t>where</w:t>
      </w:r>
    </w:p>
    <w:p w14:paraId="7F25D872" w14:textId="72787A39" w:rsidR="00277B83" w:rsidRDefault="00277B83" w:rsidP="00277B83">
      <w:pPr>
        <w:pStyle w:val="MTDisplayEquation"/>
      </w:pPr>
      <w:r>
        <w:tab/>
      </w:r>
      <w:r w:rsidR="00905817" w:rsidRPr="00905817">
        <w:rPr>
          <w:position w:val="-38"/>
        </w:rPr>
        <w:object w:dxaOrig="3780" w:dyaOrig="880" w14:anchorId="3ED1F96F">
          <v:shape id="_x0000_i2750" type="#_x0000_t75" style="width:188.85pt;height:44.15pt" o:ole="">
            <v:imagedata r:id="rId3472" o:title=""/>
          </v:shape>
          <o:OLEObject Type="Embed" ProgID="Equation.DSMT4" ShapeID="_x0000_i2750" DrawAspect="Content" ObjectID="_1493626774" r:id="rId347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845" w:author="rawlins" w:date="2015-05-19T17:23:00Z">
        <w:r w:rsidR="00D3178E">
          <w:rPr>
            <w:noProof/>
          </w:rPr>
          <w:instrText>87</w:instrText>
        </w:r>
      </w:ins>
      <w:del w:id="2846" w:author="rawlins" w:date="2015-05-19T17:12:00Z">
        <w:r w:rsidR="001A2D84" w:rsidDel="00A671D9">
          <w:rPr>
            <w:noProof/>
          </w:rPr>
          <w:delInstrText>82</w:delInstrText>
        </w:r>
      </w:del>
      <w:r w:rsidR="00827503">
        <w:rPr>
          <w:noProof/>
        </w:rPr>
        <w:fldChar w:fldCharType="end"/>
      </w:r>
      <w:r>
        <w:instrText>)</w:instrText>
      </w:r>
      <w:r>
        <w:fldChar w:fldCharType="end"/>
      </w:r>
    </w:p>
    <w:p w14:paraId="69ED89B8" w14:textId="77777777" w:rsidR="00277B83" w:rsidRDefault="00277B83" w:rsidP="00277B83">
      <w:r w:rsidRPr="00B64CEC">
        <w:t>Similarly,</w:t>
      </w:r>
    </w:p>
    <w:p w14:paraId="58C93EDE" w14:textId="082C76BB" w:rsidR="00277B83" w:rsidRPr="00B64CEC" w:rsidRDefault="00277B83" w:rsidP="00277B83">
      <w:pPr>
        <w:pStyle w:val="MTDisplayEquation"/>
      </w:pPr>
      <w:r>
        <w:lastRenderedPageBreak/>
        <w:tab/>
      </w:r>
      <w:r w:rsidR="00905817" w:rsidRPr="00905817">
        <w:rPr>
          <w:position w:val="-186"/>
        </w:rPr>
        <w:object w:dxaOrig="5480" w:dyaOrig="7920" w14:anchorId="4546128C">
          <v:shape id="_x0000_i2751" type="#_x0000_t75" style="width:273.75pt;height:396.7pt" o:ole="">
            <v:imagedata r:id="rId3474" o:title=""/>
          </v:shape>
          <o:OLEObject Type="Embed" ProgID="Equation.DSMT4" ShapeID="_x0000_i2751" DrawAspect="Content" ObjectID="_1493626775" r:id="rId347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847" w:author="rawlins" w:date="2015-05-19T17:23:00Z">
        <w:r w:rsidR="00D3178E">
          <w:rPr>
            <w:noProof/>
          </w:rPr>
          <w:instrText>88</w:instrText>
        </w:r>
      </w:ins>
      <w:del w:id="2848" w:author="rawlins" w:date="2015-05-19T17:12:00Z">
        <w:r w:rsidR="001A2D84" w:rsidDel="00A671D9">
          <w:rPr>
            <w:noProof/>
          </w:rPr>
          <w:delInstrText>83</w:delInstrText>
        </w:r>
      </w:del>
      <w:r w:rsidR="00827503">
        <w:rPr>
          <w:noProof/>
        </w:rPr>
        <w:fldChar w:fldCharType="end"/>
      </w:r>
      <w:r>
        <w:instrText>)</w:instrText>
      </w:r>
      <w:r>
        <w:fldChar w:fldCharType="end"/>
      </w:r>
    </w:p>
    <w:p w14:paraId="3B7DC17C" w14:textId="77777777" w:rsidR="00277B83" w:rsidRDefault="00277B83" w:rsidP="00277B83">
      <w:r>
        <w:t>where</w:t>
      </w:r>
    </w:p>
    <w:p w14:paraId="62748F08" w14:textId="1F445E44" w:rsidR="00277B83" w:rsidRDefault="00277B83" w:rsidP="00277B83">
      <w:pPr>
        <w:pStyle w:val="MTDisplayEquation"/>
      </w:pPr>
      <w:r>
        <w:tab/>
      </w:r>
      <w:r w:rsidR="00905817" w:rsidRPr="00905817">
        <w:rPr>
          <w:position w:val="-92"/>
        </w:rPr>
        <w:object w:dxaOrig="4420" w:dyaOrig="1960" w14:anchorId="059946C9">
          <v:shape id="_x0000_i2752" type="#_x0000_t75" style="width:220.75pt;height:97.8pt" o:ole="">
            <v:imagedata r:id="rId3476" o:title=""/>
          </v:shape>
          <o:OLEObject Type="Embed" ProgID="Equation.DSMT4" ShapeID="_x0000_i2752" DrawAspect="Content" ObjectID="_1493626776" r:id="rId347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w:instrText>
      </w:r>
      <w:r w:rsidR="00827503">
        <w:instrText xml:space="preserve">c \* Arabic \* MERGEFORMAT </w:instrText>
      </w:r>
      <w:r w:rsidR="00827503">
        <w:fldChar w:fldCharType="separate"/>
      </w:r>
      <w:ins w:id="2849" w:author="rawlins" w:date="2015-05-19T17:23:00Z">
        <w:r w:rsidR="00D3178E">
          <w:rPr>
            <w:noProof/>
          </w:rPr>
          <w:instrText>89</w:instrText>
        </w:r>
      </w:ins>
      <w:del w:id="2850" w:author="rawlins" w:date="2015-05-19T17:12:00Z">
        <w:r w:rsidR="001A2D84" w:rsidDel="00A671D9">
          <w:rPr>
            <w:noProof/>
          </w:rPr>
          <w:delInstrText>84</w:delInstrText>
        </w:r>
      </w:del>
      <w:r w:rsidR="00827503">
        <w:rPr>
          <w:noProof/>
        </w:rPr>
        <w:fldChar w:fldCharType="end"/>
      </w:r>
      <w:r>
        <w:instrText>)</w:instrText>
      </w:r>
      <w:r>
        <w:fldChar w:fldCharType="end"/>
      </w:r>
    </w:p>
    <w:p w14:paraId="2CA00FB5" w14:textId="45DC085D" w:rsidR="00277B83" w:rsidRDefault="00277B83" w:rsidP="00277B83">
      <w:pPr>
        <w:pStyle w:val="MTDisplayEquation"/>
      </w:pPr>
      <w:r>
        <w:tab/>
      </w:r>
      <w:r w:rsidR="00905817" w:rsidRPr="00905817">
        <w:rPr>
          <w:position w:val="-92"/>
        </w:rPr>
        <w:object w:dxaOrig="4880" w:dyaOrig="1960" w14:anchorId="5A671D8E">
          <v:shape id="_x0000_i2753" type="#_x0000_t75" style="width:243.85pt;height:97.8pt" o:ole="">
            <v:imagedata r:id="rId3478" o:title=""/>
          </v:shape>
          <o:OLEObject Type="Embed" ProgID="Equation.DSMT4" ShapeID="_x0000_i2753" DrawAspect="Content" ObjectID="_1493626777" r:id="rId347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851" w:author="rawlins" w:date="2015-05-19T17:23:00Z">
        <w:r w:rsidR="00D3178E">
          <w:rPr>
            <w:noProof/>
          </w:rPr>
          <w:instrText>90</w:instrText>
        </w:r>
      </w:ins>
      <w:del w:id="2852" w:author="rawlins" w:date="2015-05-19T17:12:00Z">
        <w:r w:rsidR="001A2D84" w:rsidDel="00A671D9">
          <w:rPr>
            <w:noProof/>
          </w:rPr>
          <w:delInstrText>85</w:delInstrText>
        </w:r>
      </w:del>
      <w:r w:rsidR="00827503">
        <w:rPr>
          <w:noProof/>
        </w:rPr>
        <w:fldChar w:fldCharType="end"/>
      </w:r>
      <w:r>
        <w:instrText>)</w:instrText>
      </w:r>
      <w:r>
        <w:fldChar w:fldCharType="end"/>
      </w:r>
    </w:p>
    <w:p w14:paraId="13875884" w14:textId="73AFFD52" w:rsidR="00277B83" w:rsidRDefault="00277B83" w:rsidP="00277B83">
      <w:pPr>
        <w:pStyle w:val="MTDisplayEquation"/>
      </w:pPr>
      <w:r>
        <w:lastRenderedPageBreak/>
        <w:tab/>
      </w:r>
      <w:r w:rsidR="00905817" w:rsidRPr="00905817">
        <w:rPr>
          <w:position w:val="-82"/>
        </w:rPr>
        <w:object w:dxaOrig="2040" w:dyaOrig="1760" w14:anchorId="25E5D417">
          <v:shape id="_x0000_i2754" type="#_x0000_t75" style="width:101.9pt;height:87.6pt" o:ole="">
            <v:imagedata r:id="rId3480" o:title=""/>
          </v:shape>
          <o:OLEObject Type="Embed" ProgID="Equation.DSMT4" ShapeID="_x0000_i2754" DrawAspect="Content" ObjectID="_1493626778" r:id="rId348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853" w:author="rawlins" w:date="2015-05-19T17:23:00Z">
        <w:r w:rsidR="00D3178E">
          <w:rPr>
            <w:noProof/>
          </w:rPr>
          <w:instrText>91</w:instrText>
        </w:r>
      </w:ins>
      <w:del w:id="2854" w:author="rawlins" w:date="2015-05-19T17:12:00Z">
        <w:r w:rsidR="001A2D84" w:rsidDel="00A671D9">
          <w:rPr>
            <w:noProof/>
          </w:rPr>
          <w:delInstrText>86</w:delInstrText>
        </w:r>
      </w:del>
      <w:r w:rsidR="00827503">
        <w:rPr>
          <w:noProof/>
        </w:rPr>
        <w:fldChar w:fldCharType="end"/>
      </w:r>
      <w:r>
        <w:instrText>)</w:instrText>
      </w:r>
      <w:r>
        <w:fldChar w:fldCharType="end"/>
      </w:r>
    </w:p>
    <w:p w14:paraId="4A5B778D" w14:textId="77777777" w:rsidR="00277B83" w:rsidRDefault="00277B83" w:rsidP="00277B83">
      <w:r>
        <w:t>and</w:t>
      </w:r>
    </w:p>
    <w:p w14:paraId="32062D85" w14:textId="54FAFDF2" w:rsidR="00277B83" w:rsidRPr="002F00FB" w:rsidRDefault="00277B83" w:rsidP="00277B83">
      <w:pPr>
        <w:pStyle w:val="MTDisplayEquation"/>
      </w:pPr>
      <w:r>
        <w:tab/>
      </w:r>
      <w:r w:rsidR="00905817" w:rsidRPr="00905817">
        <w:rPr>
          <w:position w:val="-174"/>
        </w:rPr>
        <w:object w:dxaOrig="3540" w:dyaOrig="3320" w14:anchorId="1EF1954B">
          <v:shape id="_x0000_i2755" type="#_x0000_t75" style="width:176.6pt;height:165.75pt" o:ole="">
            <v:imagedata r:id="rId3482" o:title=""/>
          </v:shape>
          <o:OLEObject Type="Embed" ProgID="Equation.DSMT4" ShapeID="_x0000_i2755" DrawAspect="Content" ObjectID="_1493626779" r:id="rId348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855" w:author="rawlins" w:date="2015-05-19T17:23:00Z">
        <w:r w:rsidR="00D3178E">
          <w:rPr>
            <w:noProof/>
          </w:rPr>
          <w:instrText>92</w:instrText>
        </w:r>
      </w:ins>
      <w:del w:id="2856" w:author="rawlins" w:date="2015-05-19T17:12:00Z">
        <w:r w:rsidR="001A2D84" w:rsidDel="00A671D9">
          <w:rPr>
            <w:noProof/>
          </w:rPr>
          <w:delInstrText>87</w:delInstrText>
        </w:r>
      </w:del>
      <w:r w:rsidR="00827503">
        <w:rPr>
          <w:noProof/>
        </w:rPr>
        <w:fldChar w:fldCharType="end"/>
      </w:r>
      <w:r>
        <w:instrText>)</w:instrText>
      </w:r>
      <w:r>
        <w:fldChar w:fldCharType="end"/>
      </w:r>
    </w:p>
    <w:p w14:paraId="320D243B" w14:textId="77777777" w:rsidR="008C7882" w:rsidRDefault="008C7882" w:rsidP="008C7882"/>
    <w:p w14:paraId="3D33A7E7" w14:textId="77777777" w:rsidR="009F7596" w:rsidRDefault="009F7596" w:rsidP="009F7596">
      <w:pPr>
        <w:pStyle w:val="Heading2"/>
      </w:pPr>
      <w:bookmarkStart w:id="2857" w:name="_Toc289032641"/>
      <w:r>
        <w:t>Biphasic-Solute Contact</w:t>
      </w:r>
      <w:bookmarkEnd w:id="2857"/>
    </w:p>
    <w:p w14:paraId="01BD12CD" w14:textId="77777777" w:rsidR="006F687B" w:rsidRPr="006F687B" w:rsidRDefault="006F687B" w:rsidP="00CD6991">
      <w:pPr>
        <w:pStyle w:val="Heading3"/>
      </w:pPr>
      <w:bookmarkStart w:id="2858" w:name="_Toc289032642"/>
      <w:r>
        <w:t>Contact Integral</w:t>
      </w:r>
      <w:bookmarkEnd w:id="2858"/>
    </w:p>
    <w:p w14:paraId="4D86F9B2" w14:textId="3F436594" w:rsidR="009F7596" w:rsidRDefault="009F7596" w:rsidP="009F7596">
      <w:r>
        <w:t>See Section</w:t>
      </w:r>
      <w:r w:rsidR="00605580">
        <w:t> </w:t>
      </w:r>
      <w:r w:rsidR="00605580">
        <w:fldChar w:fldCharType="begin"/>
      </w:r>
      <w:r w:rsidR="00605580">
        <w:instrText xml:space="preserve"> REF _Ref176690994 \r \h </w:instrText>
      </w:r>
      <w:r w:rsidR="00605580">
        <w:fldChar w:fldCharType="separate"/>
      </w:r>
      <w:r w:rsidR="00D3178E">
        <w:t>2.6</w:t>
      </w:r>
      <w:r w:rsidR="00605580">
        <w:fldChar w:fldCharType="end"/>
      </w:r>
      <w:r>
        <w:t xml:space="preserve"> for a review of biphasic-solute materials.  The contact interface is defined between surfaces </w:t>
      </w:r>
      <w:r w:rsidR="00905817" w:rsidRPr="00905817">
        <w:rPr>
          <w:position w:val="-10"/>
        </w:rPr>
        <w:object w:dxaOrig="360" w:dyaOrig="380" w14:anchorId="62C9D663">
          <v:shape id="_x0000_i2756" type="#_x0000_t75" style="width:19pt;height:19pt" o:ole="">
            <v:imagedata r:id="rId3484" o:title=""/>
          </v:shape>
          <o:OLEObject Type="Embed" ProgID="Equation.DSMT4" ShapeID="_x0000_i2756" DrawAspect="Content" ObjectID="_1493626780" r:id="rId3485"/>
        </w:object>
      </w:r>
      <w:r>
        <w:t xml:space="preserve"> and </w:t>
      </w:r>
      <w:r w:rsidR="00905817" w:rsidRPr="00905817">
        <w:rPr>
          <w:position w:val="-10"/>
        </w:rPr>
        <w:object w:dxaOrig="380" w:dyaOrig="380" w14:anchorId="3914F7D8">
          <v:shape id="_x0000_i2757" type="#_x0000_t75" style="width:19pt;height:19pt" o:ole="">
            <v:imagedata r:id="rId3486" o:title=""/>
          </v:shape>
          <o:OLEObject Type="Embed" ProgID="Equation.DSMT4" ShapeID="_x0000_i2757" DrawAspect="Content" ObjectID="_1493626781" r:id="rId3487"/>
        </w:object>
      </w:r>
      <w:r>
        <w:t xml:space="preserve">.  Due to continuity </w:t>
      </w:r>
      <w:r w:rsidR="00454D1E">
        <w:t>requirements on the traction and fluxes</w:t>
      </w:r>
      <w:r>
        <w:t xml:space="preserve">, the external virtual work resulting from contact tractions </w:t>
      </w:r>
      <w:r w:rsidR="00905817" w:rsidRPr="00905817">
        <w:rPr>
          <w:position w:val="-6"/>
        </w:rPr>
        <w:object w:dxaOrig="320" w:dyaOrig="340" w14:anchorId="790A8EC5">
          <v:shape id="_x0000_i2758" type="#_x0000_t75" style="width:15.6pt;height:17pt" o:ole="">
            <v:imagedata r:id="rId3488" o:title=""/>
          </v:shape>
          <o:OLEObject Type="Embed" ProgID="Equation.DSMT4" ShapeID="_x0000_i2758" DrawAspect="Content" ObjectID="_1493626782" r:id="rId3489"/>
        </w:object>
      </w:r>
      <w:r>
        <w:t xml:space="preserve">, solvent fluxes </w:t>
      </w:r>
      <w:r w:rsidR="00905817" w:rsidRPr="00905817">
        <w:rPr>
          <w:position w:val="-12"/>
        </w:rPr>
        <w:object w:dxaOrig="380" w:dyaOrig="400" w14:anchorId="2300FAE4">
          <v:shape id="_x0000_i2759" type="#_x0000_t75" style="width:19pt;height:19.7pt" o:ole="">
            <v:imagedata r:id="rId3490" o:title=""/>
          </v:shape>
          <o:OLEObject Type="Embed" ProgID="Equation.DSMT4" ShapeID="_x0000_i2759" DrawAspect="Content" ObjectID="_1493626783" r:id="rId3491"/>
        </w:object>
      </w:r>
      <w:r>
        <w:t xml:space="preserve"> and solute fluxes </w:t>
      </w:r>
      <w:r w:rsidR="00905817" w:rsidRPr="00905817">
        <w:rPr>
          <w:position w:val="-12"/>
        </w:rPr>
        <w:object w:dxaOrig="360" w:dyaOrig="400" w14:anchorId="50CCB3ED">
          <v:shape id="_x0000_i2760" type="#_x0000_t75" style="width:19pt;height:19.7pt" o:ole="">
            <v:imagedata r:id="rId3492" o:title=""/>
          </v:shape>
          <o:OLEObject Type="Embed" ProgID="Equation.DSMT4" ShapeID="_x0000_i2760" DrawAspect="Content" ObjectID="_1493626784" r:id="rId3493"/>
        </w:object>
      </w:r>
      <w:r>
        <w:t xml:space="preserve"> (</w:t>
      </w:r>
      <w:r w:rsidR="00905817" w:rsidRPr="00905817">
        <w:rPr>
          <w:position w:val="-10"/>
        </w:rPr>
        <w:object w:dxaOrig="660" w:dyaOrig="320" w14:anchorId="56AA9DEA">
          <v:shape id="_x0000_i2761" type="#_x0000_t75" style="width:32.6pt;height:15.6pt" o:ole="">
            <v:imagedata r:id="rId3494" o:title=""/>
          </v:shape>
          <o:OLEObject Type="Embed" ProgID="Equation.DSMT4" ShapeID="_x0000_i2761" DrawAspect="Content" ObjectID="_1493626785" r:id="rId3495"/>
        </w:object>
      </w:r>
      <w:r>
        <w:t>)</w:t>
      </w:r>
      <w:r w:rsidR="00454D1E">
        <w:t>,</w:t>
      </w:r>
      <w:r>
        <w:t xml:space="preserve"> may be combined into the contact integral</w:t>
      </w:r>
    </w:p>
    <w:p w14:paraId="4E25F67C" w14:textId="4B842E80" w:rsidR="009F7596" w:rsidRDefault="009F7596" w:rsidP="009F7596">
      <w:pPr>
        <w:pStyle w:val="MTDisplayEquation"/>
      </w:pPr>
      <w:r>
        <w:tab/>
      </w:r>
      <w:r w:rsidR="00905817" w:rsidRPr="00905817">
        <w:rPr>
          <w:position w:val="-74"/>
        </w:rPr>
        <w:object w:dxaOrig="3200" w:dyaOrig="1579" w14:anchorId="4E897D87">
          <v:shape id="_x0000_i2762" type="#_x0000_t75" style="width:159.6pt;height:78.8pt" o:ole="">
            <v:imagedata r:id="rId3496" o:title=""/>
          </v:shape>
          <o:OLEObject Type="Embed" ProgID="Equation.DSMT4" ShapeID="_x0000_i2762" DrawAspect="Content" ObjectID="_1493626786" r:id="rId349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859" w:author="rawlins" w:date="2015-05-19T17:23:00Z">
        <w:r w:rsidR="00D3178E">
          <w:rPr>
            <w:noProof/>
          </w:rPr>
          <w:instrText>93</w:instrText>
        </w:r>
      </w:ins>
      <w:del w:id="2860" w:author="rawlins" w:date="2015-05-19T17:12:00Z">
        <w:r w:rsidR="001A2D84" w:rsidDel="00A671D9">
          <w:rPr>
            <w:noProof/>
          </w:rPr>
          <w:delInstrText>88</w:delInstrText>
        </w:r>
      </w:del>
      <w:r w:rsidR="00827503">
        <w:rPr>
          <w:noProof/>
        </w:rPr>
        <w:fldChar w:fldCharType="end"/>
      </w:r>
      <w:r>
        <w:instrText>)</w:instrText>
      </w:r>
      <w:r>
        <w:fldChar w:fldCharType="end"/>
      </w:r>
    </w:p>
    <w:p w14:paraId="216DD535" w14:textId="1B44B10E" w:rsidR="00B51699" w:rsidRDefault="00454D1E" w:rsidP="009F7596">
      <w:r>
        <w:t xml:space="preserve">In the current implementation, only frictionless contact is taken into consideration, so that the contact traction has only a normal component, </w:t>
      </w:r>
      <w:r w:rsidR="00905817" w:rsidRPr="00905817">
        <w:rPr>
          <w:position w:val="-12"/>
        </w:rPr>
        <w:object w:dxaOrig="999" w:dyaOrig="400" w14:anchorId="33F8C115">
          <v:shape id="_x0000_i2763" type="#_x0000_t75" style="width:50.25pt;height:19.7pt" o:ole="">
            <v:imagedata r:id="rId3498" o:title=""/>
          </v:shape>
          <o:OLEObject Type="Embed" ProgID="Equation.DSMT4" ShapeID="_x0000_i2763" DrawAspect="Content" ObjectID="_1493626787" r:id="rId3499"/>
        </w:object>
      </w:r>
      <w:r>
        <w:t xml:space="preserve">.  To evaluate and linearize </w:t>
      </w:r>
      <w:r w:rsidR="00905817" w:rsidRPr="00905817">
        <w:rPr>
          <w:position w:val="-12"/>
        </w:rPr>
        <w:object w:dxaOrig="440" w:dyaOrig="360" w14:anchorId="13969293">
          <v:shape id="_x0000_i2764" type="#_x0000_t75" style="width:21.75pt;height:19pt" o:ole="">
            <v:imagedata r:id="rId3500" o:title=""/>
          </v:shape>
          <o:OLEObject Type="Embed" ProgID="Equation.DSMT4" ShapeID="_x0000_i2764" DrawAspect="Content" ObjectID="_1493626788" r:id="rId3501"/>
        </w:object>
      </w:r>
      <w:r>
        <w:t xml:space="preserve">, </w:t>
      </w:r>
      <w:r w:rsidRPr="00454D1E">
        <w:t>define the covariant basis vectors on each surface as</w:t>
      </w:r>
    </w:p>
    <w:p w14:paraId="0D9903C9" w14:textId="2E3C1FFB" w:rsidR="00B51699" w:rsidRDefault="00B51699" w:rsidP="00B51699">
      <w:pPr>
        <w:pStyle w:val="MTDisplayEquation"/>
      </w:pPr>
      <w:r>
        <w:tab/>
      </w:r>
      <w:r w:rsidR="00905817" w:rsidRPr="00905817">
        <w:rPr>
          <w:position w:val="-36"/>
        </w:rPr>
        <w:object w:dxaOrig="2079" w:dyaOrig="800" w14:anchorId="1FA4E598">
          <v:shape id="_x0000_i2765" type="#_x0000_t75" style="width:103.9pt;height:40.1pt" o:ole="">
            <v:imagedata r:id="rId3502" o:title=""/>
          </v:shape>
          <o:OLEObject Type="Embed" ProgID="Equation.DSMT4" ShapeID="_x0000_i2765" DrawAspect="Content" ObjectID="_1493626789" r:id="rId3503"/>
        </w:object>
      </w:r>
      <w:r w:rsidR="003B43EE">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861" w:author="rawlins" w:date="2015-05-19T17:23:00Z">
        <w:r w:rsidR="00D3178E">
          <w:rPr>
            <w:noProof/>
          </w:rPr>
          <w:instrText>94</w:instrText>
        </w:r>
      </w:ins>
      <w:del w:id="2862" w:author="rawlins" w:date="2015-05-19T17:12:00Z">
        <w:r w:rsidR="001A2D84" w:rsidDel="00A671D9">
          <w:rPr>
            <w:noProof/>
          </w:rPr>
          <w:delInstrText>89</w:delInstrText>
        </w:r>
      </w:del>
      <w:r w:rsidR="00827503">
        <w:rPr>
          <w:noProof/>
        </w:rPr>
        <w:fldChar w:fldCharType="end"/>
      </w:r>
      <w:r>
        <w:instrText>)</w:instrText>
      </w:r>
      <w:r>
        <w:fldChar w:fldCharType="end"/>
      </w:r>
    </w:p>
    <w:p w14:paraId="4232EBF8" w14:textId="39B0E0E6" w:rsidR="00B51699" w:rsidRDefault="003B43EE" w:rsidP="009F7596">
      <w:r>
        <w:t xml:space="preserve">where </w:t>
      </w:r>
      <w:r w:rsidR="00905817" w:rsidRPr="00905817">
        <w:rPr>
          <w:position w:val="-4"/>
        </w:rPr>
        <w:object w:dxaOrig="360" w:dyaOrig="320" w14:anchorId="72795D62">
          <v:shape id="_x0000_i2766" type="#_x0000_t75" style="width:19pt;height:15.6pt" o:ole="">
            <v:imagedata r:id="rId3504" o:title=""/>
          </v:shape>
          <o:OLEObject Type="Embed" ProgID="Equation.DSMT4" ShapeID="_x0000_i2766" DrawAspect="Content" ObjectID="_1493626790" r:id="rId3505"/>
        </w:object>
      </w:r>
      <w:r>
        <w:t xml:space="preserve"> represents the spatial position of points on </w:t>
      </w:r>
      <w:r w:rsidR="00905817" w:rsidRPr="00905817">
        <w:rPr>
          <w:position w:val="-10"/>
        </w:rPr>
        <w:object w:dxaOrig="360" w:dyaOrig="380" w14:anchorId="3624CA98">
          <v:shape id="_x0000_i2767" type="#_x0000_t75" style="width:19pt;height:19pt" o:ole="">
            <v:imagedata r:id="rId3506" o:title=""/>
          </v:shape>
          <o:OLEObject Type="Embed" ProgID="Equation.DSMT4" ShapeID="_x0000_i2767" DrawAspect="Content" ObjectID="_1493626791" r:id="rId3507"/>
        </w:object>
      </w:r>
      <w:r>
        <w:t xml:space="preserve">, and </w:t>
      </w:r>
      <w:r w:rsidR="00905817" w:rsidRPr="00905817">
        <w:rPr>
          <w:position w:val="-16"/>
        </w:rPr>
        <w:object w:dxaOrig="340" w:dyaOrig="420" w14:anchorId="78C2D071">
          <v:shape id="_x0000_i2768" type="#_x0000_t75" style="width:17pt;height:20.4pt" o:ole="">
            <v:imagedata r:id="rId3508" o:title=""/>
          </v:shape>
          <o:OLEObject Type="Embed" ProgID="Equation.DSMT4" ShapeID="_x0000_i2768" DrawAspect="Content" ObjectID="_1493626792" r:id="rId3509"/>
        </w:object>
      </w:r>
      <w:r>
        <w:t xml:space="preserve"> represent the parametric coordinates of that point.  </w:t>
      </w:r>
      <w:r w:rsidR="00454D1E" w:rsidRPr="00454D1E">
        <w:t>The unit outward normal on each surface is</w:t>
      </w:r>
      <w:r w:rsidR="00B51699">
        <w:t xml:space="preserve"> </w:t>
      </w:r>
      <w:r w:rsidR="007E76EC">
        <w:t>then given by</w:t>
      </w:r>
    </w:p>
    <w:p w14:paraId="36935A8B" w14:textId="51DD3F3B" w:rsidR="00B51699" w:rsidRDefault="00B51699" w:rsidP="00B51699">
      <w:pPr>
        <w:pStyle w:val="MTDisplayEquation"/>
      </w:pPr>
      <w:r>
        <w:lastRenderedPageBreak/>
        <w:tab/>
      </w:r>
      <w:r w:rsidR="00905817" w:rsidRPr="00905817">
        <w:rPr>
          <w:position w:val="-42"/>
        </w:rPr>
        <w:object w:dxaOrig="1540" w:dyaOrig="859" w14:anchorId="05D40DE6">
          <v:shape id="_x0000_i2769" type="#_x0000_t75" style="width:76.75pt;height:42.8pt" o:ole="">
            <v:imagedata r:id="rId3510" o:title=""/>
          </v:shape>
          <o:OLEObject Type="Embed" ProgID="Equation.DSMT4" ShapeID="_x0000_i2769" DrawAspect="Content" ObjectID="_1493626793" r:id="rId351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863" w:author="rawlins" w:date="2015-05-19T17:23:00Z">
        <w:r w:rsidR="00D3178E">
          <w:rPr>
            <w:noProof/>
          </w:rPr>
          <w:instrText>95</w:instrText>
        </w:r>
      </w:ins>
      <w:del w:id="2864" w:author="rawlins" w:date="2015-05-19T17:12:00Z">
        <w:r w:rsidR="001A2D84" w:rsidDel="00A671D9">
          <w:rPr>
            <w:noProof/>
          </w:rPr>
          <w:delInstrText>90</w:delInstrText>
        </w:r>
      </w:del>
      <w:r w:rsidR="00827503">
        <w:rPr>
          <w:noProof/>
        </w:rPr>
        <w:fldChar w:fldCharType="end"/>
      </w:r>
      <w:r>
        <w:instrText>)</w:instrText>
      </w:r>
      <w:r>
        <w:fldChar w:fldCharType="end"/>
      </w:r>
    </w:p>
    <w:p w14:paraId="4E054AFB" w14:textId="77777777" w:rsidR="00B51699" w:rsidRDefault="00454D1E" w:rsidP="009F7596">
      <w:r w:rsidRPr="00454D1E">
        <w:t>Now the contact integral may be rewritten as</w:t>
      </w:r>
    </w:p>
    <w:p w14:paraId="3C1A59C6" w14:textId="26A31AB6" w:rsidR="00B51699" w:rsidRDefault="00B51699" w:rsidP="00B51699">
      <w:pPr>
        <w:pStyle w:val="MTDisplayEquation"/>
      </w:pPr>
      <w:r>
        <w:tab/>
      </w:r>
      <w:r w:rsidR="00905817" w:rsidRPr="00905817">
        <w:rPr>
          <w:position w:val="-74"/>
        </w:rPr>
        <w:object w:dxaOrig="4580" w:dyaOrig="1579" w14:anchorId="1C56BC0C">
          <v:shape id="_x0000_i2770" type="#_x0000_t75" style="width:228.9pt;height:78.8pt" o:ole="">
            <v:imagedata r:id="rId3512" o:title=""/>
          </v:shape>
          <o:OLEObject Type="Embed" ProgID="Equation.DSMT4" ShapeID="_x0000_i2770" DrawAspect="Content" ObjectID="_1493626794" r:id="rId351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865" w:author="rawlins" w:date="2015-05-19T17:23:00Z">
        <w:r w:rsidR="00D3178E">
          <w:rPr>
            <w:noProof/>
          </w:rPr>
          <w:instrText>96</w:instrText>
        </w:r>
      </w:ins>
      <w:del w:id="2866" w:author="rawlins" w:date="2015-05-19T17:12:00Z">
        <w:r w:rsidR="001A2D84" w:rsidDel="00A671D9">
          <w:rPr>
            <w:noProof/>
          </w:rPr>
          <w:delInstrText>91</w:delInstrText>
        </w:r>
      </w:del>
      <w:r w:rsidR="00827503">
        <w:rPr>
          <w:noProof/>
        </w:rPr>
        <w:fldChar w:fldCharType="end"/>
      </w:r>
      <w:r>
        <w:instrText>)</w:instrText>
      </w:r>
      <w:r>
        <w:fldChar w:fldCharType="end"/>
      </w:r>
    </w:p>
    <w:p w14:paraId="59F2CB8F" w14:textId="60767BC5" w:rsidR="00B51699" w:rsidRDefault="007E76EC" w:rsidP="00B51699">
      <w:r>
        <w:t>and t</w:t>
      </w:r>
      <w:r w:rsidRPr="007E76EC">
        <w:t xml:space="preserve">he linearization </w:t>
      </w:r>
      <w:r w:rsidR="00905817" w:rsidRPr="00905817">
        <w:rPr>
          <w:position w:val="-12"/>
        </w:rPr>
        <w:object w:dxaOrig="620" w:dyaOrig="360" w14:anchorId="221018E2">
          <v:shape id="_x0000_i2771" type="#_x0000_t75" style="width:30.55pt;height:19pt" o:ole="">
            <v:imagedata r:id="rId3514" o:title=""/>
          </v:shape>
          <o:OLEObject Type="Embed" ProgID="Equation.DSMT4" ShapeID="_x0000_i2771" DrawAspect="Content" ObjectID="_1493626795" r:id="rId3515"/>
        </w:object>
      </w:r>
      <w:r w:rsidRPr="007E76EC">
        <w:t xml:space="preserve"> of </w:t>
      </w:r>
      <w:r w:rsidR="00905817" w:rsidRPr="00905817">
        <w:rPr>
          <w:position w:val="-12"/>
        </w:rPr>
        <w:object w:dxaOrig="440" w:dyaOrig="360" w14:anchorId="56E8BB84">
          <v:shape id="_x0000_i2772" type="#_x0000_t75" style="width:21.75pt;height:19pt" o:ole="">
            <v:imagedata r:id="rId3516" o:title=""/>
          </v:shape>
          <o:OLEObject Type="Embed" ProgID="Equation.DSMT4" ShapeID="_x0000_i2772" DrawAspect="Content" ObjectID="_1493626796" r:id="rId3517"/>
        </w:object>
      </w:r>
      <w:r w:rsidRPr="007E76EC">
        <w:t xml:space="preserve"> has the form</w:t>
      </w:r>
    </w:p>
    <w:p w14:paraId="5278037E" w14:textId="48003A32" w:rsidR="007E76EC" w:rsidRDefault="007E76EC" w:rsidP="007E76EC">
      <w:pPr>
        <w:pStyle w:val="MTDisplayEquation"/>
      </w:pPr>
      <w:r>
        <w:tab/>
      </w:r>
      <w:r w:rsidR="00905817" w:rsidRPr="00905817">
        <w:rPr>
          <w:position w:val="-28"/>
        </w:rPr>
        <w:object w:dxaOrig="5420" w:dyaOrig="680" w14:anchorId="0015FD98">
          <v:shape id="_x0000_i2773" type="#_x0000_t75" style="width:271pt;height:34.65pt" o:ole="">
            <v:imagedata r:id="rId3518" o:title=""/>
          </v:shape>
          <o:OLEObject Type="Embed" ProgID="Equation.DSMT4" ShapeID="_x0000_i2773" DrawAspect="Content" ObjectID="_1493626797" r:id="rId3519"/>
        </w:object>
      </w:r>
      <w:r w:rsidR="00744FC5">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867" w:author="rawlins" w:date="2015-05-19T17:23:00Z">
        <w:r w:rsidR="00D3178E">
          <w:rPr>
            <w:noProof/>
          </w:rPr>
          <w:instrText>97</w:instrText>
        </w:r>
      </w:ins>
      <w:del w:id="2868" w:author="rawlins" w:date="2015-05-19T17:12:00Z">
        <w:r w:rsidR="001A2D84" w:rsidDel="00A671D9">
          <w:rPr>
            <w:noProof/>
          </w:rPr>
          <w:delInstrText>92</w:delInstrText>
        </w:r>
      </w:del>
      <w:r w:rsidR="00827503">
        <w:rPr>
          <w:noProof/>
        </w:rPr>
        <w:fldChar w:fldCharType="end"/>
      </w:r>
      <w:r>
        <w:instrText>)</w:instrText>
      </w:r>
      <w:r>
        <w:fldChar w:fldCharType="end"/>
      </w:r>
    </w:p>
    <w:p w14:paraId="612ACABE" w14:textId="77777777" w:rsidR="003B43EE" w:rsidRDefault="00CD6991" w:rsidP="00CD6991">
      <w:pPr>
        <w:pStyle w:val="Heading3"/>
      </w:pPr>
      <w:bookmarkStart w:id="2869" w:name="_Toc289032643"/>
      <w:r>
        <w:t>Gap Function</w:t>
      </w:r>
      <w:bookmarkEnd w:id="2869"/>
    </w:p>
    <w:p w14:paraId="41B0D049" w14:textId="136C209E" w:rsidR="007E76EC" w:rsidRDefault="007E76EC" w:rsidP="003B43EE">
      <w:r w:rsidRPr="007E76EC">
        <w:t xml:space="preserve">The gap function </w:t>
      </w:r>
      <w:r w:rsidR="00905817" w:rsidRPr="00905817">
        <w:rPr>
          <w:position w:val="-10"/>
        </w:rPr>
        <w:object w:dxaOrig="220" w:dyaOrig="260" w14:anchorId="1DA44815">
          <v:shape id="_x0000_i2774" type="#_x0000_t75" style="width:10.85pt;height:12.9pt" o:ole="">
            <v:imagedata r:id="rId3520" o:title=""/>
          </v:shape>
          <o:OLEObject Type="Embed" ProgID="Equation.DSMT4" ShapeID="_x0000_i2774" DrawAspect="Content" ObjectID="_1493626798" r:id="rId3521"/>
        </w:object>
      </w:r>
      <w:r w:rsidR="003B43EE">
        <w:t>, representing the distance between the contact surfaces,</w:t>
      </w:r>
      <w:r w:rsidRPr="007E76EC">
        <w:t xml:space="preserve"> is defined </w:t>
      </w:r>
      <w:r w:rsidR="003B43EE">
        <w:t>by</w:t>
      </w:r>
    </w:p>
    <w:p w14:paraId="373364A0" w14:textId="58D4F8E4" w:rsidR="003B43EE" w:rsidRDefault="003B43EE" w:rsidP="003B43EE">
      <w:pPr>
        <w:pStyle w:val="MTDisplayEquation"/>
      </w:pPr>
      <w:r>
        <w:tab/>
      </w:r>
      <w:r w:rsidR="00905817" w:rsidRPr="00905817">
        <w:rPr>
          <w:position w:val="-18"/>
        </w:rPr>
        <w:object w:dxaOrig="3720" w:dyaOrig="480" w14:anchorId="53ADB301">
          <v:shape id="_x0000_i2775" type="#_x0000_t75" style="width:186.1pt;height:24.45pt" o:ole="">
            <v:imagedata r:id="rId3522" o:title=""/>
          </v:shape>
          <o:OLEObject Type="Embed" ProgID="Equation.DSMT4" ShapeID="_x0000_i2775" DrawAspect="Content" ObjectID="_1493626799" r:id="rId3523"/>
        </w:object>
      </w:r>
      <w:r w:rsidR="006273F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870" w:author="rawlins" w:date="2015-05-19T17:23:00Z">
        <w:r w:rsidR="00D3178E">
          <w:rPr>
            <w:noProof/>
          </w:rPr>
          <w:instrText>98</w:instrText>
        </w:r>
      </w:ins>
      <w:del w:id="2871" w:author="rawlins" w:date="2015-05-19T17:12:00Z">
        <w:r w:rsidR="001A2D84" w:rsidDel="00A671D9">
          <w:rPr>
            <w:noProof/>
          </w:rPr>
          <w:delInstrText>93</w:delInstrText>
        </w:r>
      </w:del>
      <w:r w:rsidR="00827503">
        <w:rPr>
          <w:noProof/>
        </w:rPr>
        <w:fldChar w:fldCharType="end"/>
      </w:r>
      <w:r>
        <w:instrText>)</w:instrText>
      </w:r>
      <w:r>
        <w:fldChar w:fldCharType="end"/>
      </w:r>
    </w:p>
    <w:p w14:paraId="49A81B60" w14:textId="77777777" w:rsidR="003B43EE" w:rsidRDefault="003B43EE" w:rsidP="003B43EE">
      <w:r>
        <w:t>The linearization of variables associated with motion, pressure, and concentration, is given by</w:t>
      </w:r>
    </w:p>
    <w:p w14:paraId="512F1621" w14:textId="714F4B46" w:rsidR="003B43EE" w:rsidRDefault="003B43EE" w:rsidP="003B43EE">
      <w:pPr>
        <w:pStyle w:val="MTDisplayEquation"/>
      </w:pPr>
      <w:r>
        <w:tab/>
      </w:r>
      <w:r w:rsidR="00905817" w:rsidRPr="00905817">
        <w:rPr>
          <w:position w:val="-220"/>
        </w:rPr>
        <w:object w:dxaOrig="4020" w:dyaOrig="4520" w14:anchorId="422BDF80">
          <v:shape id="_x0000_i2776" type="#_x0000_t75" style="width:201.05pt;height:226.2pt" o:ole="">
            <v:imagedata r:id="rId3524" o:title=""/>
          </v:shape>
          <o:OLEObject Type="Embed" ProgID="Equation.DSMT4" ShapeID="_x0000_i2776" DrawAspect="Content" ObjectID="_1493626800" r:id="rId352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872" w:author="rawlins" w:date="2015-05-19T17:23:00Z">
        <w:r w:rsidR="00D3178E">
          <w:rPr>
            <w:noProof/>
          </w:rPr>
          <w:instrText>99</w:instrText>
        </w:r>
      </w:ins>
      <w:del w:id="2873" w:author="rawlins" w:date="2015-05-19T17:12:00Z">
        <w:r w:rsidR="001A2D84" w:rsidDel="00A671D9">
          <w:rPr>
            <w:noProof/>
          </w:rPr>
          <w:delInstrText>94</w:delInstrText>
        </w:r>
      </w:del>
      <w:r w:rsidR="00827503">
        <w:rPr>
          <w:noProof/>
        </w:rPr>
        <w:fldChar w:fldCharType="end"/>
      </w:r>
      <w:r>
        <w:instrText>)</w:instrText>
      </w:r>
      <w:r>
        <w:fldChar w:fldCharType="end"/>
      </w:r>
    </w:p>
    <w:p w14:paraId="1670CB2E" w14:textId="77777777" w:rsidR="00120603" w:rsidRDefault="00120603" w:rsidP="00120603">
      <w:r>
        <w:t>where</w:t>
      </w:r>
    </w:p>
    <w:p w14:paraId="002F595D" w14:textId="54ADFBFE" w:rsidR="00120603" w:rsidRDefault="00120603" w:rsidP="00120603">
      <w:pPr>
        <w:pStyle w:val="MTDisplayEquation"/>
      </w:pPr>
      <w:r>
        <w:tab/>
      </w:r>
      <w:r w:rsidR="00905817" w:rsidRPr="00905817">
        <w:rPr>
          <w:position w:val="-36"/>
        </w:rPr>
        <w:object w:dxaOrig="4620" w:dyaOrig="800" w14:anchorId="6778AE67">
          <v:shape id="_x0000_i2777" type="#_x0000_t75" style="width:230.95pt;height:40.1pt" o:ole="">
            <v:imagedata r:id="rId3526" o:title=""/>
          </v:shape>
          <o:OLEObject Type="Embed" ProgID="Equation.DSMT4" ShapeID="_x0000_i2777" DrawAspect="Content" ObjectID="_1493626801" r:id="rId352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874" w:author="rawlins" w:date="2015-05-19T17:23:00Z">
        <w:r w:rsidR="00D3178E">
          <w:rPr>
            <w:noProof/>
          </w:rPr>
          <w:instrText>100</w:instrText>
        </w:r>
      </w:ins>
      <w:del w:id="2875" w:author="rawlins" w:date="2015-05-19T17:12:00Z">
        <w:r w:rsidR="001A2D84" w:rsidDel="00A671D9">
          <w:rPr>
            <w:noProof/>
          </w:rPr>
          <w:delInstrText>95</w:delInstrText>
        </w:r>
      </w:del>
      <w:r w:rsidR="00827503">
        <w:rPr>
          <w:noProof/>
        </w:rPr>
        <w:fldChar w:fldCharType="end"/>
      </w:r>
      <w:r>
        <w:instrText>)</w:instrText>
      </w:r>
      <w:r>
        <w:fldChar w:fldCharType="end"/>
      </w:r>
    </w:p>
    <w:p w14:paraId="3383FA5C" w14:textId="43710D89" w:rsidR="00120603" w:rsidRDefault="00120603" w:rsidP="00120603">
      <w:r>
        <w:t xml:space="preserve">with </w:t>
      </w:r>
      <w:r w:rsidR="00905817" w:rsidRPr="00905817">
        <w:rPr>
          <w:position w:val="-16"/>
        </w:rPr>
        <w:object w:dxaOrig="1320" w:dyaOrig="480" w14:anchorId="53129839">
          <v:shape id="_x0000_i2778" type="#_x0000_t75" style="width:65.9pt;height:24.45pt" o:ole="">
            <v:imagedata r:id="rId3528" o:title=""/>
          </v:shape>
          <o:OLEObject Type="Embed" ProgID="Equation.DSMT4" ShapeID="_x0000_i2778" DrawAspect="Content" ObjectID="_1493626802" r:id="rId3529"/>
        </w:object>
      </w:r>
      <w:r>
        <w:t xml:space="preserve"> and </w:t>
      </w:r>
      <w:r w:rsidR="00905817" w:rsidRPr="00905817">
        <w:rPr>
          <w:position w:val="-14"/>
        </w:rPr>
        <w:object w:dxaOrig="1380" w:dyaOrig="420" w14:anchorId="794CED18">
          <v:shape id="_x0000_i2779" type="#_x0000_t75" style="width:69.3pt;height:20.4pt" o:ole="">
            <v:imagedata r:id="rId3530" o:title=""/>
          </v:shape>
          <o:OLEObject Type="Embed" ProgID="Equation.DSMT4" ShapeID="_x0000_i2779" DrawAspect="Content" ObjectID="_1493626803" r:id="rId3531"/>
        </w:object>
      </w:r>
      <w:r>
        <w:t>.</w:t>
      </w:r>
    </w:p>
    <w:p w14:paraId="69287064" w14:textId="77777777" w:rsidR="00120603" w:rsidRDefault="00CD6991" w:rsidP="00CD6991">
      <w:pPr>
        <w:pStyle w:val="Heading3"/>
      </w:pPr>
      <w:bookmarkStart w:id="2876" w:name="_Toc289032644"/>
      <w:r>
        <w:t>Penalty Method</w:t>
      </w:r>
      <w:bookmarkEnd w:id="2876"/>
    </w:p>
    <w:p w14:paraId="4F6C93CE" w14:textId="77777777" w:rsidR="00120603" w:rsidRDefault="00CD6991" w:rsidP="00120603">
      <w:r>
        <w:t>Let the normal component of the contact traction be described by the penalty function,</w:t>
      </w:r>
    </w:p>
    <w:p w14:paraId="136F19C2" w14:textId="032EAF96" w:rsidR="00CD6991" w:rsidRDefault="00CD6991" w:rsidP="00CD6991">
      <w:pPr>
        <w:pStyle w:val="MTDisplayEquation"/>
      </w:pPr>
      <w:r>
        <w:lastRenderedPageBreak/>
        <w:tab/>
      </w:r>
      <w:r w:rsidR="00905817" w:rsidRPr="00905817">
        <w:rPr>
          <w:position w:val="-66"/>
        </w:rPr>
        <w:object w:dxaOrig="1680" w:dyaOrig="920" w14:anchorId="6C5FCCE5">
          <v:shape id="_x0000_i2780" type="#_x0000_t75" style="width:83.55pt;height:46.2pt" o:ole="">
            <v:imagedata r:id="rId3532" o:title=""/>
          </v:shape>
          <o:OLEObject Type="Embed" ProgID="Equation.DSMT4" ShapeID="_x0000_i2780" DrawAspect="Content" ObjectID="_1493626804" r:id="rId353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w:instrText>
      </w:r>
      <w:r w:rsidR="00827503">
        <w:instrText xml:space="preserve">EFORMAT </w:instrText>
      </w:r>
      <w:r w:rsidR="00827503">
        <w:fldChar w:fldCharType="separate"/>
      </w:r>
      <w:ins w:id="2877" w:author="rawlins" w:date="2015-05-19T17:23:00Z">
        <w:r w:rsidR="00D3178E">
          <w:rPr>
            <w:noProof/>
          </w:rPr>
          <w:instrText>101</w:instrText>
        </w:r>
      </w:ins>
      <w:del w:id="2878" w:author="rawlins" w:date="2015-05-19T17:12:00Z">
        <w:r w:rsidR="001A2D84" w:rsidDel="00A671D9">
          <w:rPr>
            <w:noProof/>
          </w:rPr>
          <w:delInstrText>96</w:delInstrText>
        </w:r>
      </w:del>
      <w:r w:rsidR="00827503">
        <w:rPr>
          <w:noProof/>
        </w:rPr>
        <w:fldChar w:fldCharType="end"/>
      </w:r>
      <w:r>
        <w:instrText>)</w:instrText>
      </w:r>
      <w:r>
        <w:fldChar w:fldCharType="end"/>
      </w:r>
    </w:p>
    <w:p w14:paraId="283BEBBD" w14:textId="6118A431" w:rsidR="00CD6991" w:rsidRDefault="00CD6991" w:rsidP="00CD6991">
      <w:r>
        <w:t xml:space="preserve">where </w:t>
      </w:r>
      <w:r w:rsidR="00905817" w:rsidRPr="00905817">
        <w:rPr>
          <w:position w:val="-12"/>
        </w:rPr>
        <w:object w:dxaOrig="260" w:dyaOrig="360" w14:anchorId="0C3D6083">
          <v:shape id="_x0000_i2781" type="#_x0000_t75" style="width:12.9pt;height:19pt" o:ole="">
            <v:imagedata r:id="rId3534" o:title=""/>
          </v:shape>
          <o:OLEObject Type="Embed" ProgID="Equation.DSMT4" ShapeID="_x0000_i2781" DrawAspect="Content" ObjectID="_1493626805" r:id="rId3535"/>
        </w:object>
      </w:r>
      <w:r>
        <w:t xml:space="preserve"> is a penalty factor associated with </w:t>
      </w:r>
      <w:r w:rsidR="00905817" w:rsidRPr="00905817">
        <w:rPr>
          <w:position w:val="-12"/>
        </w:rPr>
        <w:object w:dxaOrig="220" w:dyaOrig="360" w14:anchorId="56AE5EB7">
          <v:shape id="_x0000_i2782" type="#_x0000_t75" style="width:10.85pt;height:19pt" o:ole="">
            <v:imagedata r:id="rId3536" o:title=""/>
          </v:shape>
          <o:OLEObject Type="Embed" ProgID="Equation.DSMT4" ShapeID="_x0000_i2782" DrawAspect="Content" ObjectID="_1493626806" r:id="rId3537"/>
        </w:object>
      </w:r>
      <w:r>
        <w:t>.  Similarly, let</w:t>
      </w:r>
    </w:p>
    <w:p w14:paraId="1DCF7759" w14:textId="42365EC7" w:rsidR="006273F3" w:rsidRDefault="006273F3" w:rsidP="006273F3">
      <w:pPr>
        <w:pStyle w:val="MTDisplayEquation"/>
      </w:pPr>
      <w:r>
        <w:tab/>
      </w:r>
      <w:r w:rsidR="00905817" w:rsidRPr="00905817">
        <w:rPr>
          <w:position w:val="-40"/>
        </w:rPr>
        <w:object w:dxaOrig="3500" w:dyaOrig="920" w14:anchorId="3A878499">
          <v:shape id="_x0000_i2783" type="#_x0000_t75" style="width:174.55pt;height:46.2pt" o:ole="">
            <v:imagedata r:id="rId3538" o:title=""/>
          </v:shape>
          <o:OLEObject Type="Embed" ProgID="Equation.DSMT4" ShapeID="_x0000_i2783" DrawAspect="Content" ObjectID="_1493626807" r:id="rId353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w:instrText>
      </w:r>
      <w:r w:rsidR="00827503">
        <w:instrText xml:space="preserve">\*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879" w:author="rawlins" w:date="2015-05-19T17:23:00Z">
        <w:r w:rsidR="00D3178E">
          <w:rPr>
            <w:noProof/>
          </w:rPr>
          <w:instrText>102</w:instrText>
        </w:r>
      </w:ins>
      <w:del w:id="2880" w:author="rawlins" w:date="2015-05-19T17:12:00Z">
        <w:r w:rsidR="001A2D84" w:rsidDel="00A671D9">
          <w:rPr>
            <w:noProof/>
          </w:rPr>
          <w:delInstrText>97</w:delInstrText>
        </w:r>
      </w:del>
      <w:r w:rsidR="00827503">
        <w:rPr>
          <w:noProof/>
        </w:rPr>
        <w:fldChar w:fldCharType="end"/>
      </w:r>
      <w:r>
        <w:instrText>)</w:instrText>
      </w:r>
      <w:r>
        <w:fldChar w:fldCharType="end"/>
      </w:r>
    </w:p>
    <w:p w14:paraId="3B2241F6" w14:textId="77777777" w:rsidR="00CD6991" w:rsidRDefault="00CD6991" w:rsidP="00CD6991">
      <w:r>
        <w:t>and</w:t>
      </w:r>
    </w:p>
    <w:p w14:paraId="2C494FC9" w14:textId="157030E7" w:rsidR="00A63D29" w:rsidRDefault="00A63D29" w:rsidP="00A63D29">
      <w:pPr>
        <w:pStyle w:val="MTDisplayEquation"/>
      </w:pPr>
      <w:r>
        <w:tab/>
      </w:r>
      <w:r w:rsidR="00905817" w:rsidRPr="00905817">
        <w:rPr>
          <w:position w:val="-40"/>
        </w:rPr>
        <w:object w:dxaOrig="3600" w:dyaOrig="920" w14:anchorId="5928D7A3">
          <v:shape id="_x0000_i2784" type="#_x0000_t75" style="width:180.7pt;height:46.2pt" o:ole="">
            <v:imagedata r:id="rId3540" o:title=""/>
          </v:shape>
          <o:OLEObject Type="Embed" ProgID="Equation.DSMT4" ShapeID="_x0000_i2784" DrawAspect="Content" ObjectID="_1493626808" r:id="rId354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881" w:author="rawlins" w:date="2015-05-19T17:23:00Z">
        <w:r w:rsidR="00D3178E">
          <w:rPr>
            <w:noProof/>
          </w:rPr>
          <w:instrText>103</w:instrText>
        </w:r>
      </w:ins>
      <w:del w:id="2882" w:author="rawlins" w:date="2015-05-19T17:12:00Z">
        <w:r w:rsidR="001A2D84" w:rsidDel="00A671D9">
          <w:rPr>
            <w:noProof/>
          </w:rPr>
          <w:delInstrText>98</w:delInstrText>
        </w:r>
      </w:del>
      <w:r w:rsidR="00827503">
        <w:rPr>
          <w:noProof/>
        </w:rPr>
        <w:fldChar w:fldCharType="end"/>
      </w:r>
      <w:r>
        <w:instrText>)</w:instrText>
      </w:r>
      <w:r>
        <w:fldChar w:fldCharType="end"/>
      </w:r>
    </w:p>
    <w:p w14:paraId="1386AE8F" w14:textId="7A6B773F" w:rsidR="00A63D29" w:rsidRDefault="00A63D29" w:rsidP="00A63D29">
      <w:r>
        <w:t xml:space="preserve">where </w:t>
      </w:r>
      <w:r w:rsidR="00905817" w:rsidRPr="00905817">
        <w:rPr>
          <w:position w:val="-14"/>
        </w:rPr>
        <w:object w:dxaOrig="279" w:dyaOrig="380" w14:anchorId="663745E5">
          <v:shape id="_x0000_i2785" type="#_x0000_t75" style="width:14.25pt;height:19pt" o:ole="">
            <v:imagedata r:id="rId3542" o:title=""/>
          </v:shape>
          <o:OLEObject Type="Embed" ProgID="Equation.DSMT4" ShapeID="_x0000_i2785" DrawAspect="Content" ObjectID="_1493626809" r:id="rId3543"/>
        </w:object>
      </w:r>
      <w:r>
        <w:t xml:space="preserve"> an</w:t>
      </w:r>
      <w:r w:rsidR="006273F3">
        <w:t>d</w:t>
      </w:r>
      <w:r>
        <w:t xml:space="preserve"> </w:t>
      </w:r>
      <w:r w:rsidR="00905817" w:rsidRPr="00905817">
        <w:rPr>
          <w:position w:val="-12"/>
        </w:rPr>
        <w:object w:dxaOrig="260" w:dyaOrig="360" w14:anchorId="24A58397">
          <v:shape id="_x0000_i2786" type="#_x0000_t75" style="width:12.9pt;height:19pt" o:ole="">
            <v:imagedata r:id="rId3544" o:title=""/>
          </v:shape>
          <o:OLEObject Type="Embed" ProgID="Equation.DSMT4" ShapeID="_x0000_i2786" DrawAspect="Content" ObjectID="_1493626810" r:id="rId3545"/>
        </w:object>
      </w:r>
      <w:r>
        <w:t xml:space="preserve"> are penalty factors associated with </w:t>
      </w:r>
      <w:r w:rsidR="00905817" w:rsidRPr="00905817">
        <w:rPr>
          <w:position w:val="-12"/>
        </w:rPr>
        <w:object w:dxaOrig="300" w:dyaOrig="360" w14:anchorId="3E5B2A35">
          <v:shape id="_x0000_i2787" type="#_x0000_t75" style="width:14.95pt;height:19pt" o:ole="">
            <v:imagedata r:id="rId3546" o:title=""/>
          </v:shape>
          <o:OLEObject Type="Embed" ProgID="Equation.DSMT4" ShapeID="_x0000_i2787" DrawAspect="Content" ObjectID="_1493626811" r:id="rId3547"/>
        </w:object>
      </w:r>
      <w:r>
        <w:t xml:space="preserve"> and </w:t>
      </w:r>
      <w:r w:rsidR="00905817" w:rsidRPr="00905817">
        <w:rPr>
          <w:position w:val="-12"/>
        </w:rPr>
        <w:object w:dxaOrig="260" w:dyaOrig="360" w14:anchorId="283391C1">
          <v:shape id="_x0000_i2788" type="#_x0000_t75" style="width:12.9pt;height:19pt" o:ole="">
            <v:imagedata r:id="rId3548" o:title=""/>
          </v:shape>
          <o:OLEObject Type="Embed" ProgID="Equation.DSMT4" ShapeID="_x0000_i2788" DrawAspect="Content" ObjectID="_1493626812" r:id="rId3549"/>
        </w:object>
      </w:r>
      <w:r>
        <w:t>, respectively.  It follows that</w:t>
      </w:r>
    </w:p>
    <w:p w14:paraId="30E363F0" w14:textId="2AAF4DE1" w:rsidR="00A63D29" w:rsidRPr="00A63D29" w:rsidRDefault="00A63D29" w:rsidP="00A63D29">
      <w:pPr>
        <w:pStyle w:val="MTDisplayEquation"/>
      </w:pPr>
      <w:r>
        <w:tab/>
      </w:r>
      <w:r w:rsidR="00905817" w:rsidRPr="00905817">
        <w:rPr>
          <w:position w:val="-126"/>
        </w:rPr>
        <w:object w:dxaOrig="3760" w:dyaOrig="2280" w14:anchorId="585D7B4A">
          <v:shape id="_x0000_i2789" type="#_x0000_t75" style="width:188.15pt;height:114.1pt" o:ole="">
            <v:imagedata r:id="rId3550" o:title=""/>
          </v:shape>
          <o:OLEObject Type="Embed" ProgID="Equation.DSMT4" ShapeID="_x0000_i2789" DrawAspect="Content" ObjectID="_1493626813" r:id="rId355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883" w:author="rawlins" w:date="2015-05-19T17:23:00Z">
        <w:r w:rsidR="00D3178E">
          <w:rPr>
            <w:noProof/>
          </w:rPr>
          <w:instrText>104</w:instrText>
        </w:r>
      </w:ins>
      <w:del w:id="2884" w:author="rawlins" w:date="2015-05-19T17:12:00Z">
        <w:r w:rsidR="001A2D84" w:rsidDel="00A671D9">
          <w:rPr>
            <w:noProof/>
          </w:rPr>
          <w:delInstrText>99</w:delInstrText>
        </w:r>
      </w:del>
      <w:r w:rsidR="00827503">
        <w:rPr>
          <w:noProof/>
        </w:rPr>
        <w:fldChar w:fldCharType="end"/>
      </w:r>
      <w:r>
        <w:instrText>)</w:instrText>
      </w:r>
      <w:r>
        <w:fldChar w:fldCharType="end"/>
      </w:r>
    </w:p>
    <w:p w14:paraId="1E7DCCAD" w14:textId="7FB5FB7C" w:rsidR="00CD6991" w:rsidRDefault="00A63D29" w:rsidP="00CD6991">
      <w:r w:rsidRPr="00A63D29">
        <w:t>Given these relations, it can be shown that the directional derivative</w:t>
      </w:r>
      <w:r w:rsidR="00A97B84">
        <w:t>s</w:t>
      </w:r>
      <w:r w:rsidRPr="00A63D29">
        <w:t xml:space="preserve"> of the various terms appearing in the integrand of </w:t>
      </w:r>
      <w:r w:rsidR="00905817" w:rsidRPr="00905817">
        <w:rPr>
          <w:position w:val="-12"/>
        </w:rPr>
        <w:object w:dxaOrig="440" w:dyaOrig="360" w14:anchorId="74146E95">
          <v:shape id="_x0000_i2790" type="#_x0000_t75" style="width:21.75pt;height:19pt" o:ole="">
            <v:imagedata r:id="rId3552" o:title=""/>
          </v:shape>
          <o:OLEObject Type="Embed" ProgID="Equation.DSMT4" ShapeID="_x0000_i2790" DrawAspect="Content" ObjectID="_1493626814" r:id="rId3553"/>
        </w:object>
      </w:r>
      <w:r w:rsidRPr="00A63D29">
        <w:t xml:space="preserve"> are</w:t>
      </w:r>
    </w:p>
    <w:p w14:paraId="5B21BE32" w14:textId="511051AD" w:rsidR="00A97B84" w:rsidRDefault="00A97B84" w:rsidP="00A97B84">
      <w:pPr>
        <w:pStyle w:val="MTDisplayEquation"/>
      </w:pPr>
      <w:r>
        <w:tab/>
      </w:r>
      <w:r w:rsidR="00905817" w:rsidRPr="00905817">
        <w:rPr>
          <w:position w:val="-124"/>
        </w:rPr>
        <w:object w:dxaOrig="7820" w:dyaOrig="2220" w14:anchorId="1A9A83EC">
          <v:shape id="_x0000_i2791" type="#_x0000_t75" style="width:390.55pt;height:111.4pt" o:ole="">
            <v:imagedata r:id="rId3554" o:title=""/>
          </v:shape>
          <o:OLEObject Type="Embed" ProgID="Equation.DSMT4" ShapeID="_x0000_i2791" DrawAspect="Content" ObjectID="_1493626815" r:id="rId355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885" w:author="rawlins" w:date="2015-05-19T17:23:00Z">
        <w:r w:rsidR="00D3178E">
          <w:rPr>
            <w:noProof/>
          </w:rPr>
          <w:instrText>105</w:instrText>
        </w:r>
      </w:ins>
      <w:del w:id="2886" w:author="rawlins" w:date="2015-05-19T17:12:00Z">
        <w:r w:rsidR="001A2D84" w:rsidDel="00A671D9">
          <w:rPr>
            <w:noProof/>
          </w:rPr>
          <w:delInstrText>100</w:delInstrText>
        </w:r>
      </w:del>
      <w:r w:rsidR="00827503">
        <w:rPr>
          <w:noProof/>
        </w:rPr>
        <w:fldChar w:fldCharType="end"/>
      </w:r>
      <w:r>
        <w:instrText>)</w:instrText>
      </w:r>
      <w:r>
        <w:fldChar w:fldCharType="end"/>
      </w:r>
    </w:p>
    <w:p w14:paraId="388A6A98" w14:textId="12E9AAAF" w:rsidR="00A97B84" w:rsidRDefault="00A97B84" w:rsidP="00A97B84">
      <w:pPr>
        <w:pStyle w:val="MTDisplayEquation"/>
      </w:pPr>
      <w:r>
        <w:tab/>
      </w:r>
      <w:r w:rsidR="00905817" w:rsidRPr="00905817">
        <w:rPr>
          <w:position w:val="-126"/>
        </w:rPr>
        <w:object w:dxaOrig="7000" w:dyaOrig="2299" w14:anchorId="33FBFF5F">
          <v:shape id="_x0000_i2792" type="#_x0000_t75" style="width:348.45pt;height:114.8pt" o:ole="">
            <v:imagedata r:id="rId3556" o:title=""/>
          </v:shape>
          <o:OLEObject Type="Embed" ProgID="Equation.DSMT4" ShapeID="_x0000_i2792" DrawAspect="Content" ObjectID="_1493626816" r:id="rId355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887" w:author="rawlins" w:date="2015-05-19T17:23:00Z">
        <w:r w:rsidR="00D3178E">
          <w:rPr>
            <w:noProof/>
          </w:rPr>
          <w:instrText>106</w:instrText>
        </w:r>
      </w:ins>
      <w:del w:id="2888" w:author="rawlins" w:date="2015-05-19T17:12:00Z">
        <w:r w:rsidR="001A2D84" w:rsidDel="00A671D9">
          <w:rPr>
            <w:noProof/>
          </w:rPr>
          <w:delInstrText>101</w:delInstrText>
        </w:r>
      </w:del>
      <w:r w:rsidR="00827503">
        <w:rPr>
          <w:noProof/>
        </w:rPr>
        <w:fldChar w:fldCharType="end"/>
      </w:r>
      <w:r>
        <w:instrText>)</w:instrText>
      </w:r>
      <w:r>
        <w:fldChar w:fldCharType="end"/>
      </w:r>
    </w:p>
    <w:p w14:paraId="3128084F" w14:textId="3058DF95" w:rsidR="00A97B84" w:rsidRPr="00A97B84" w:rsidRDefault="00A97B84" w:rsidP="00A97B84">
      <w:pPr>
        <w:pStyle w:val="MTDisplayEquation"/>
      </w:pPr>
      <w:r>
        <w:lastRenderedPageBreak/>
        <w:tab/>
      </w:r>
      <w:r w:rsidR="00905817" w:rsidRPr="00905817">
        <w:rPr>
          <w:position w:val="-126"/>
        </w:rPr>
        <w:object w:dxaOrig="6800" w:dyaOrig="2299" w14:anchorId="4473907F">
          <v:shape id="_x0000_i2793" type="#_x0000_t75" style="width:340.3pt;height:114.8pt" o:ole="">
            <v:imagedata r:id="rId3558" o:title=""/>
          </v:shape>
          <o:OLEObject Type="Embed" ProgID="Equation.DSMT4" ShapeID="_x0000_i2793" DrawAspect="Content" ObjectID="_1493626817" r:id="rId355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889" w:author="rawlins" w:date="2015-05-19T17:23:00Z">
        <w:r w:rsidR="00D3178E">
          <w:rPr>
            <w:noProof/>
          </w:rPr>
          <w:instrText>107</w:instrText>
        </w:r>
      </w:ins>
      <w:del w:id="2890" w:author="rawlins" w:date="2015-05-19T17:12:00Z">
        <w:r w:rsidR="001A2D84" w:rsidDel="00A671D9">
          <w:rPr>
            <w:noProof/>
          </w:rPr>
          <w:delInstrText>102</w:delInstrText>
        </w:r>
      </w:del>
      <w:r w:rsidR="00827503">
        <w:rPr>
          <w:noProof/>
        </w:rPr>
        <w:fldChar w:fldCharType="end"/>
      </w:r>
      <w:r>
        <w:instrText>)</w:instrText>
      </w:r>
      <w:r>
        <w:fldChar w:fldCharType="end"/>
      </w:r>
    </w:p>
    <w:p w14:paraId="67D3964A" w14:textId="776A6CD6" w:rsidR="00CD6991" w:rsidRDefault="00805BE6" w:rsidP="00CD6991">
      <w:r>
        <w:t xml:space="preserve">where </w:t>
      </w:r>
      <w:r w:rsidR="00905817" w:rsidRPr="00905817">
        <w:rPr>
          <w:position w:val="-18"/>
        </w:rPr>
        <w:object w:dxaOrig="1520" w:dyaOrig="480" w14:anchorId="2564B8CF">
          <v:shape id="_x0000_i2794" type="#_x0000_t75" style="width:76.1pt;height:24.45pt" o:ole="">
            <v:imagedata r:id="rId3560" o:title=""/>
          </v:shape>
          <o:OLEObject Type="Embed" ProgID="Equation.DSMT4" ShapeID="_x0000_i2794" DrawAspect="Content" ObjectID="_1493626818" r:id="rId3561"/>
        </w:object>
      </w:r>
      <w:r>
        <w:t>.</w:t>
      </w:r>
    </w:p>
    <w:p w14:paraId="3B397BAF" w14:textId="77777777" w:rsidR="0054008E" w:rsidRDefault="0054008E" w:rsidP="0054008E">
      <w:pPr>
        <w:pStyle w:val="Heading3"/>
      </w:pPr>
      <w:bookmarkStart w:id="2891" w:name="_Toc289032645"/>
      <w:r>
        <w:t>Discretization</w:t>
      </w:r>
      <w:bookmarkEnd w:id="2891"/>
    </w:p>
    <w:p w14:paraId="274ACA82" w14:textId="77777777" w:rsidR="0054008E" w:rsidRDefault="0054008E" w:rsidP="0054008E">
      <w:r w:rsidRPr="0054008E">
        <w:t>The contact integral may be discretized as</w:t>
      </w:r>
    </w:p>
    <w:p w14:paraId="7B47A036" w14:textId="3959FEF5" w:rsidR="0054008E" w:rsidRDefault="0054008E" w:rsidP="0054008E">
      <w:pPr>
        <w:pStyle w:val="MTDisplayEquation"/>
      </w:pPr>
      <w:r>
        <w:tab/>
      </w:r>
      <w:r w:rsidR="00905817" w:rsidRPr="00905817">
        <w:rPr>
          <w:position w:val="-28"/>
        </w:rPr>
        <w:object w:dxaOrig="7660" w:dyaOrig="760" w14:anchorId="29D1CDA6">
          <v:shape id="_x0000_i2795" type="#_x0000_t75" style="width:382.4pt;height:37.35pt" o:ole="">
            <v:imagedata r:id="rId3562" o:title=""/>
          </v:shape>
          <o:OLEObject Type="Embed" ProgID="Equation.DSMT4" ShapeID="_x0000_i2795" DrawAspect="Content" ObjectID="_1493626819" r:id="rId3563"/>
        </w:object>
      </w:r>
      <w:r w:rsidR="00F24778">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892" w:author="rawlins" w:date="2015-05-19T17:23:00Z">
        <w:r w:rsidR="00D3178E">
          <w:rPr>
            <w:noProof/>
          </w:rPr>
          <w:instrText>108</w:instrText>
        </w:r>
      </w:ins>
      <w:del w:id="2893" w:author="rawlins" w:date="2015-05-19T17:12:00Z">
        <w:r w:rsidR="001A2D84" w:rsidDel="00A671D9">
          <w:rPr>
            <w:noProof/>
          </w:rPr>
          <w:delInstrText>103</w:delInstrText>
        </w:r>
      </w:del>
      <w:r w:rsidR="00827503">
        <w:rPr>
          <w:noProof/>
        </w:rPr>
        <w:fldChar w:fldCharType="end"/>
      </w:r>
      <w:r>
        <w:instrText>)</w:instrText>
      </w:r>
      <w:r>
        <w:fldChar w:fldCharType="end"/>
      </w:r>
    </w:p>
    <w:p w14:paraId="05DA204C" w14:textId="77777777" w:rsidR="0054008E" w:rsidRDefault="0054008E" w:rsidP="0054008E">
      <w:r w:rsidRPr="0054008E">
        <w:t>The variables may be interpolated over each element face according to</w:t>
      </w:r>
    </w:p>
    <w:p w14:paraId="1C15ADA6" w14:textId="5E8FCB4E" w:rsidR="0054008E" w:rsidRDefault="0054008E" w:rsidP="0054008E">
      <w:pPr>
        <w:pStyle w:val="MTDisplayEquation"/>
      </w:pPr>
      <w:r>
        <w:tab/>
      </w:r>
      <w:r w:rsidR="00905817" w:rsidRPr="00905817">
        <w:rPr>
          <w:position w:val="-218"/>
        </w:rPr>
        <w:object w:dxaOrig="4200" w:dyaOrig="4480" w14:anchorId="7DF21BD3">
          <v:shape id="_x0000_i2796" type="#_x0000_t75" style="width:209.9pt;height:223.45pt" o:ole="">
            <v:imagedata r:id="rId3564" o:title=""/>
          </v:shape>
          <o:OLEObject Type="Embed" ProgID="Equation.DSMT4" ShapeID="_x0000_i2796" DrawAspect="Content" ObjectID="_1493626820" r:id="rId356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894" w:author="rawlins" w:date="2015-05-19T17:23:00Z">
        <w:r w:rsidR="00D3178E">
          <w:rPr>
            <w:noProof/>
          </w:rPr>
          <w:instrText>109</w:instrText>
        </w:r>
      </w:ins>
      <w:del w:id="2895" w:author="rawlins" w:date="2015-05-19T17:12:00Z">
        <w:r w:rsidR="001A2D84" w:rsidDel="00A671D9">
          <w:rPr>
            <w:noProof/>
          </w:rPr>
          <w:delInstrText>104</w:delInstrText>
        </w:r>
      </w:del>
      <w:r w:rsidR="00827503">
        <w:rPr>
          <w:noProof/>
        </w:rPr>
        <w:fldChar w:fldCharType="end"/>
      </w:r>
      <w:r>
        <w:instrText>)</w:instrText>
      </w:r>
      <w:r>
        <w:fldChar w:fldCharType="end"/>
      </w:r>
    </w:p>
    <w:p w14:paraId="06B368F7" w14:textId="77777777" w:rsidR="0054008E" w:rsidRDefault="0054008E" w:rsidP="0054008E">
      <w:r>
        <w:t>Then,</w:t>
      </w:r>
    </w:p>
    <w:p w14:paraId="2BCE6CED" w14:textId="1BCCF283" w:rsidR="0054008E" w:rsidRDefault="0054008E" w:rsidP="0054008E">
      <w:pPr>
        <w:pStyle w:val="MTDisplayEquation"/>
      </w:pPr>
      <w:r>
        <w:lastRenderedPageBreak/>
        <w:tab/>
      </w:r>
      <w:r w:rsidR="00905817" w:rsidRPr="00905817">
        <w:rPr>
          <w:position w:val="-252"/>
        </w:rPr>
        <w:object w:dxaOrig="5000" w:dyaOrig="5160" w14:anchorId="6636C852">
          <v:shape id="_x0000_i2797" type="#_x0000_t75" style="width:250.65pt;height:258.1pt" o:ole="">
            <v:imagedata r:id="rId3566" o:title=""/>
          </v:shape>
          <o:OLEObject Type="Embed" ProgID="Equation.DSMT4" ShapeID="_x0000_i2797" DrawAspect="Content" ObjectID="_1493626821" r:id="rId356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896" w:author="rawlins" w:date="2015-05-19T17:23:00Z">
        <w:r w:rsidR="00D3178E">
          <w:rPr>
            <w:noProof/>
          </w:rPr>
          <w:instrText>110</w:instrText>
        </w:r>
      </w:ins>
      <w:del w:id="2897" w:author="rawlins" w:date="2015-05-19T17:12:00Z">
        <w:r w:rsidR="001A2D84" w:rsidDel="00A671D9">
          <w:rPr>
            <w:noProof/>
          </w:rPr>
          <w:delInstrText>105</w:delInstrText>
        </w:r>
      </w:del>
      <w:r w:rsidR="00827503">
        <w:rPr>
          <w:noProof/>
        </w:rPr>
        <w:fldChar w:fldCharType="end"/>
      </w:r>
      <w:r>
        <w:instrText>)</w:instrText>
      </w:r>
      <w:r>
        <w:fldChar w:fldCharType="end"/>
      </w:r>
    </w:p>
    <w:p w14:paraId="2935857C" w14:textId="77777777" w:rsidR="0054008E" w:rsidRDefault="0054008E" w:rsidP="0054008E">
      <w:r>
        <w:t>where</w:t>
      </w:r>
    </w:p>
    <w:p w14:paraId="054EA12B" w14:textId="349E38A4" w:rsidR="00FE7465" w:rsidRDefault="00FE7465" w:rsidP="00FE7465">
      <w:pPr>
        <w:pStyle w:val="MTDisplayEquation"/>
      </w:pPr>
      <w:r>
        <w:tab/>
      </w:r>
      <w:r w:rsidR="00905817" w:rsidRPr="00905817">
        <w:rPr>
          <w:position w:val="-58"/>
        </w:rPr>
        <w:object w:dxaOrig="3780" w:dyaOrig="1300" w14:anchorId="300DE2EB">
          <v:shape id="_x0000_i2798" type="#_x0000_t75" style="width:188.85pt;height:65.2pt" o:ole="">
            <v:imagedata r:id="rId3568" o:title=""/>
          </v:shape>
          <o:OLEObject Type="Embed" ProgID="Equation.DSMT4" ShapeID="_x0000_i2798" DrawAspect="Content" ObjectID="_1493626822" r:id="rId356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898" w:author="rawlins" w:date="2015-05-19T17:23:00Z">
        <w:r w:rsidR="00D3178E">
          <w:rPr>
            <w:noProof/>
          </w:rPr>
          <w:instrText>111</w:instrText>
        </w:r>
      </w:ins>
      <w:del w:id="2899" w:author="rawlins" w:date="2015-05-19T17:12:00Z">
        <w:r w:rsidR="001A2D84" w:rsidDel="00A671D9">
          <w:rPr>
            <w:noProof/>
          </w:rPr>
          <w:delInstrText>106</w:delInstrText>
        </w:r>
      </w:del>
      <w:r w:rsidR="00827503">
        <w:rPr>
          <w:noProof/>
        </w:rPr>
        <w:fldChar w:fldCharType="end"/>
      </w:r>
      <w:r>
        <w:instrText>)</w:instrText>
      </w:r>
      <w:r>
        <w:fldChar w:fldCharType="end"/>
      </w:r>
    </w:p>
    <w:p w14:paraId="3489AE29" w14:textId="77777777" w:rsidR="00B64CEC" w:rsidRDefault="00B64CEC" w:rsidP="00B64CEC">
      <w:r w:rsidRPr="00B64CEC">
        <w:t>Similarly,</w:t>
      </w:r>
    </w:p>
    <w:p w14:paraId="20EB35EF" w14:textId="73A71446" w:rsidR="00B64CEC" w:rsidRPr="00B64CEC" w:rsidRDefault="00B64CEC" w:rsidP="00B64CEC">
      <w:pPr>
        <w:pStyle w:val="MTDisplayEquation"/>
      </w:pPr>
      <w:r>
        <w:lastRenderedPageBreak/>
        <w:tab/>
      </w:r>
      <w:r w:rsidR="00905817" w:rsidRPr="00905817">
        <w:rPr>
          <w:position w:val="-136"/>
        </w:rPr>
        <w:object w:dxaOrig="6800" w:dyaOrig="11220" w14:anchorId="622DCF38">
          <v:shape id="_x0000_i2799" type="#_x0000_t75" style="width:340.3pt;height:561.05pt" o:ole="">
            <v:imagedata r:id="rId3570" o:title=""/>
          </v:shape>
          <o:OLEObject Type="Embed" ProgID="Equation.DSMT4" ShapeID="_x0000_i2799" DrawAspect="Content" ObjectID="_1493626823" r:id="rId357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900" w:author="rawlins" w:date="2015-05-19T17:23:00Z">
        <w:r w:rsidR="00D3178E">
          <w:rPr>
            <w:noProof/>
          </w:rPr>
          <w:instrText>112</w:instrText>
        </w:r>
      </w:ins>
      <w:del w:id="2901" w:author="rawlins" w:date="2015-05-19T17:12:00Z">
        <w:r w:rsidR="001A2D84" w:rsidDel="00A671D9">
          <w:rPr>
            <w:noProof/>
          </w:rPr>
          <w:delInstrText>107</w:delInstrText>
        </w:r>
      </w:del>
      <w:r w:rsidR="00827503">
        <w:rPr>
          <w:noProof/>
        </w:rPr>
        <w:fldChar w:fldCharType="end"/>
      </w:r>
      <w:r>
        <w:instrText>)</w:instrText>
      </w:r>
      <w:r>
        <w:fldChar w:fldCharType="end"/>
      </w:r>
    </w:p>
    <w:p w14:paraId="7A80DFE5" w14:textId="77777777" w:rsidR="0054008E" w:rsidRDefault="00B64CEC" w:rsidP="0054008E">
      <w:r>
        <w:t>where</w:t>
      </w:r>
    </w:p>
    <w:p w14:paraId="3D1A5EBC" w14:textId="2167CD3F" w:rsidR="002F00FB" w:rsidRDefault="002F00FB" w:rsidP="002F00FB">
      <w:pPr>
        <w:pStyle w:val="MTDisplayEquation"/>
      </w:pPr>
      <w:r>
        <w:lastRenderedPageBreak/>
        <w:tab/>
      </w:r>
      <w:r w:rsidR="00905817" w:rsidRPr="00905817">
        <w:rPr>
          <w:position w:val="-92"/>
        </w:rPr>
        <w:object w:dxaOrig="4420" w:dyaOrig="1960" w14:anchorId="1C8931B5">
          <v:shape id="_x0000_i2800" type="#_x0000_t75" style="width:220.75pt;height:97.8pt" o:ole="">
            <v:imagedata r:id="rId3572" o:title=""/>
          </v:shape>
          <o:OLEObject Type="Embed" ProgID="Equation.DSMT4" ShapeID="_x0000_i2800" DrawAspect="Content" ObjectID="_1493626824" r:id="rId357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902" w:author="rawlins" w:date="2015-05-19T17:23:00Z">
        <w:r w:rsidR="00D3178E">
          <w:rPr>
            <w:noProof/>
          </w:rPr>
          <w:instrText>113</w:instrText>
        </w:r>
      </w:ins>
      <w:del w:id="2903" w:author="rawlins" w:date="2015-05-19T17:12:00Z">
        <w:r w:rsidR="001A2D84" w:rsidDel="00A671D9">
          <w:rPr>
            <w:noProof/>
          </w:rPr>
          <w:delInstrText>108</w:delInstrText>
        </w:r>
      </w:del>
      <w:r w:rsidR="00827503">
        <w:rPr>
          <w:noProof/>
        </w:rPr>
        <w:fldChar w:fldCharType="end"/>
      </w:r>
      <w:r>
        <w:instrText>)</w:instrText>
      </w:r>
      <w:r>
        <w:fldChar w:fldCharType="end"/>
      </w:r>
    </w:p>
    <w:p w14:paraId="37B12698" w14:textId="7CA897F4" w:rsidR="002F00FB" w:rsidRDefault="002F00FB" w:rsidP="002F00FB">
      <w:pPr>
        <w:pStyle w:val="MTDisplayEquation"/>
      </w:pPr>
      <w:r>
        <w:tab/>
      </w:r>
      <w:r w:rsidR="00905817" w:rsidRPr="00905817">
        <w:rPr>
          <w:position w:val="-92"/>
        </w:rPr>
        <w:object w:dxaOrig="4880" w:dyaOrig="1960" w14:anchorId="1E2E9049">
          <v:shape id="_x0000_i2801" type="#_x0000_t75" style="width:243.85pt;height:97.8pt" o:ole="">
            <v:imagedata r:id="rId3574" o:title=""/>
          </v:shape>
          <o:OLEObject Type="Embed" ProgID="Equation.DSMT4" ShapeID="_x0000_i2801" DrawAspect="Content" ObjectID="_1493626825" r:id="rId357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904" w:author="rawlins" w:date="2015-05-19T17:23:00Z">
        <w:r w:rsidR="00D3178E">
          <w:rPr>
            <w:noProof/>
          </w:rPr>
          <w:instrText>114</w:instrText>
        </w:r>
      </w:ins>
      <w:del w:id="2905" w:author="rawlins" w:date="2015-05-19T17:12:00Z">
        <w:r w:rsidR="001A2D84" w:rsidDel="00A671D9">
          <w:rPr>
            <w:noProof/>
          </w:rPr>
          <w:delInstrText>109</w:delInstrText>
        </w:r>
      </w:del>
      <w:r w:rsidR="00827503">
        <w:rPr>
          <w:noProof/>
        </w:rPr>
        <w:fldChar w:fldCharType="end"/>
      </w:r>
      <w:r>
        <w:instrText>)</w:instrText>
      </w:r>
      <w:r>
        <w:fldChar w:fldCharType="end"/>
      </w:r>
    </w:p>
    <w:p w14:paraId="222255F5" w14:textId="29C1E6F7" w:rsidR="002F00FB" w:rsidRDefault="002F00FB" w:rsidP="002F00FB">
      <w:pPr>
        <w:pStyle w:val="MTDisplayEquation"/>
      </w:pPr>
      <w:r>
        <w:tab/>
      </w:r>
      <w:r w:rsidR="00905817" w:rsidRPr="00905817">
        <w:rPr>
          <w:position w:val="-82"/>
        </w:rPr>
        <w:object w:dxaOrig="2040" w:dyaOrig="1760" w14:anchorId="0D04D775">
          <v:shape id="_x0000_i2802" type="#_x0000_t75" style="width:101.9pt;height:87.6pt" o:ole="">
            <v:imagedata r:id="rId3576" o:title=""/>
          </v:shape>
          <o:OLEObject Type="Embed" ProgID="Equation.DSMT4" ShapeID="_x0000_i2802" DrawAspect="Content" ObjectID="_1493626826" r:id="rId357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906" w:author="rawlins" w:date="2015-05-19T17:23:00Z">
        <w:r w:rsidR="00D3178E">
          <w:rPr>
            <w:noProof/>
          </w:rPr>
          <w:instrText>115</w:instrText>
        </w:r>
      </w:ins>
      <w:del w:id="2907" w:author="rawlins" w:date="2015-05-19T17:12:00Z">
        <w:r w:rsidR="001A2D84" w:rsidDel="00A671D9">
          <w:rPr>
            <w:noProof/>
          </w:rPr>
          <w:delInstrText>110</w:delInstrText>
        </w:r>
      </w:del>
      <w:r w:rsidR="00827503">
        <w:rPr>
          <w:noProof/>
        </w:rPr>
        <w:fldChar w:fldCharType="end"/>
      </w:r>
      <w:r>
        <w:instrText>)</w:instrText>
      </w:r>
      <w:r>
        <w:fldChar w:fldCharType="end"/>
      </w:r>
    </w:p>
    <w:p w14:paraId="1A486F73" w14:textId="5265C562" w:rsidR="002F00FB" w:rsidRDefault="002F00FB" w:rsidP="002F00FB">
      <w:pPr>
        <w:pStyle w:val="MTDisplayEquation"/>
      </w:pPr>
      <w:r>
        <w:tab/>
      </w:r>
      <w:r w:rsidR="00905817" w:rsidRPr="00905817">
        <w:rPr>
          <w:position w:val="-92"/>
        </w:rPr>
        <w:object w:dxaOrig="4760" w:dyaOrig="1960" w14:anchorId="2BB62D31">
          <v:shape id="_x0000_i2803" type="#_x0000_t75" style="width:237.75pt;height:97.8pt" o:ole="">
            <v:imagedata r:id="rId3578" o:title=""/>
          </v:shape>
          <o:OLEObject Type="Embed" ProgID="Equation.DSMT4" ShapeID="_x0000_i2803" DrawAspect="Content" ObjectID="_1493626827" r:id="rId357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908" w:author="rawlins" w:date="2015-05-19T17:23:00Z">
        <w:r w:rsidR="00D3178E">
          <w:rPr>
            <w:noProof/>
          </w:rPr>
          <w:instrText>116</w:instrText>
        </w:r>
      </w:ins>
      <w:del w:id="2909" w:author="rawlins" w:date="2015-05-19T17:12:00Z">
        <w:r w:rsidR="001A2D84" w:rsidDel="00A671D9">
          <w:rPr>
            <w:noProof/>
          </w:rPr>
          <w:delInstrText>111</w:delInstrText>
        </w:r>
      </w:del>
      <w:r w:rsidR="00827503">
        <w:rPr>
          <w:noProof/>
        </w:rPr>
        <w:fldChar w:fldCharType="end"/>
      </w:r>
      <w:r>
        <w:instrText>)</w:instrText>
      </w:r>
      <w:r>
        <w:fldChar w:fldCharType="end"/>
      </w:r>
    </w:p>
    <w:p w14:paraId="67E84147" w14:textId="4FE88672" w:rsidR="002F00FB" w:rsidRDefault="002F00FB" w:rsidP="002F00FB">
      <w:pPr>
        <w:pStyle w:val="MTDisplayEquation"/>
      </w:pPr>
      <w:r>
        <w:tab/>
      </w:r>
      <w:r w:rsidR="00905817" w:rsidRPr="00905817">
        <w:rPr>
          <w:position w:val="-80"/>
        </w:rPr>
        <w:object w:dxaOrig="1980" w:dyaOrig="1719" w14:anchorId="58E4A470">
          <v:shape id="_x0000_i2804" type="#_x0000_t75" style="width:98.5pt;height:86.25pt" o:ole="">
            <v:imagedata r:id="rId3580" o:title=""/>
          </v:shape>
          <o:OLEObject Type="Embed" ProgID="Equation.DSMT4" ShapeID="_x0000_i2804" DrawAspect="Content" ObjectID="_1493626828" r:id="rId358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w:instrText>
      </w:r>
      <w:r w:rsidR="00827503">
        <w:instrText xml:space="preserve">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910" w:author="rawlins" w:date="2015-05-19T17:23:00Z">
        <w:r w:rsidR="00D3178E">
          <w:rPr>
            <w:noProof/>
          </w:rPr>
          <w:instrText>117</w:instrText>
        </w:r>
      </w:ins>
      <w:del w:id="2911" w:author="rawlins" w:date="2015-05-19T17:12:00Z">
        <w:r w:rsidR="001A2D84" w:rsidDel="00A671D9">
          <w:rPr>
            <w:noProof/>
          </w:rPr>
          <w:delInstrText>112</w:delInstrText>
        </w:r>
      </w:del>
      <w:r w:rsidR="00827503">
        <w:rPr>
          <w:noProof/>
        </w:rPr>
        <w:fldChar w:fldCharType="end"/>
      </w:r>
      <w:r>
        <w:instrText>)</w:instrText>
      </w:r>
      <w:r>
        <w:fldChar w:fldCharType="end"/>
      </w:r>
    </w:p>
    <w:p w14:paraId="541D2AF7" w14:textId="77777777" w:rsidR="002F00FB" w:rsidRDefault="002F00FB" w:rsidP="002F00FB">
      <w:r>
        <w:t>and</w:t>
      </w:r>
    </w:p>
    <w:p w14:paraId="7E062E54" w14:textId="3903D7E7" w:rsidR="002F00FB" w:rsidRPr="002F00FB" w:rsidRDefault="002F00FB" w:rsidP="002F00FB">
      <w:pPr>
        <w:pStyle w:val="MTDisplayEquation"/>
      </w:pPr>
      <w:r>
        <w:lastRenderedPageBreak/>
        <w:tab/>
      </w:r>
      <w:r w:rsidR="00905817" w:rsidRPr="00905817">
        <w:rPr>
          <w:position w:val="-202"/>
        </w:rPr>
        <w:object w:dxaOrig="3540" w:dyaOrig="4160" w14:anchorId="499D8F19">
          <v:shape id="_x0000_i2805" type="#_x0000_t75" style="width:176.6pt;height:207.85pt" o:ole="">
            <v:imagedata r:id="rId3582" o:title=""/>
          </v:shape>
          <o:OLEObject Type="Embed" ProgID="Equation.DSMT4" ShapeID="_x0000_i2805" DrawAspect="Content" ObjectID="_1493626829" r:id="rId358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912" w:author="rawlins" w:date="2015-05-19T17:23:00Z">
        <w:r w:rsidR="00D3178E">
          <w:rPr>
            <w:noProof/>
          </w:rPr>
          <w:instrText>118</w:instrText>
        </w:r>
      </w:ins>
      <w:del w:id="2913" w:author="rawlins" w:date="2015-05-19T17:12:00Z">
        <w:r w:rsidR="001A2D84" w:rsidDel="00A671D9">
          <w:rPr>
            <w:noProof/>
          </w:rPr>
          <w:delInstrText>113</w:delInstrText>
        </w:r>
      </w:del>
      <w:r w:rsidR="00827503">
        <w:rPr>
          <w:noProof/>
        </w:rPr>
        <w:fldChar w:fldCharType="end"/>
      </w:r>
      <w:r>
        <w:instrText>)</w:instrText>
      </w:r>
      <w:r>
        <w:fldChar w:fldCharType="end"/>
      </w:r>
    </w:p>
    <w:p w14:paraId="4E2C3C3C" w14:textId="77777777" w:rsidR="00B64CEC" w:rsidRPr="0054008E" w:rsidRDefault="00B64CEC" w:rsidP="0054008E"/>
    <w:p w14:paraId="120F9D0C" w14:textId="77777777" w:rsidR="008C7882" w:rsidRDefault="008C7882" w:rsidP="008C7882">
      <w:pPr>
        <w:pStyle w:val="Heading2"/>
      </w:pPr>
      <w:bookmarkStart w:id="2914" w:name="_Toc289032646"/>
      <w:r>
        <w:t>Tied Contact</w:t>
      </w:r>
      <w:bookmarkEnd w:id="2914"/>
    </w:p>
    <w:p w14:paraId="7C088144" w14:textId="77777777" w:rsidR="008C7882" w:rsidRDefault="008C7882" w:rsidP="008C7882">
      <w:pPr>
        <w:pStyle w:val="MTDisplayEquation"/>
      </w:pPr>
      <w:r>
        <w:t>In some situations it is useful to connect two non-conforming meshes together. This can be done by defining a tied contact interface. In FEBio, the tied contact works very similar to the sliding contact interface. We need to define a slave surface and a master surface, where it is assumed that the slave surface nodes will be tied to the master surface faces.</w:t>
      </w:r>
    </w:p>
    <w:p w14:paraId="6D53F879" w14:textId="77777777" w:rsidR="008C7882" w:rsidRDefault="008C7882" w:rsidP="008C7882">
      <w:pPr>
        <w:pStyle w:val="Heading3"/>
      </w:pPr>
      <w:bookmarkStart w:id="2915" w:name="_Toc289032647"/>
      <w:r>
        <w:t>Gap Function</w:t>
      </w:r>
      <w:bookmarkEnd w:id="2915"/>
    </w:p>
    <w:p w14:paraId="49703404" w14:textId="77777777" w:rsidR="008C7882" w:rsidRPr="001A3520" w:rsidRDefault="008C7882" w:rsidP="008C7882">
      <w:r>
        <w:t>Just as in sliding contact, we need to define a gap function that measures the distance between the slave and master surface. In order to do that, we first define the projection of a slave node to the master surface.</w:t>
      </w:r>
    </w:p>
    <w:p w14:paraId="7088533E" w14:textId="77777777" w:rsidR="008C7882" w:rsidRPr="00E3408B" w:rsidRDefault="008C7882" w:rsidP="008C7882"/>
    <w:p w14:paraId="38EE70E7" w14:textId="2F27ECEF" w:rsidR="008C7882" w:rsidRDefault="008C7882" w:rsidP="008C7882">
      <w:pPr>
        <w:pStyle w:val="MTDisplayEquation"/>
      </w:pPr>
      <w:r>
        <w:tab/>
      </w:r>
      <w:r w:rsidR="00905817" w:rsidRPr="00905817">
        <w:rPr>
          <w:position w:val="-22"/>
        </w:rPr>
        <w:object w:dxaOrig="2400" w:dyaOrig="480" w14:anchorId="2426DCA2">
          <v:shape id="_x0000_i2806" type="#_x0000_t75" style="width:119.55pt;height:24.45pt" o:ole="">
            <v:imagedata r:id="rId3584" o:title=""/>
          </v:shape>
          <o:OLEObject Type="Embed" ProgID="Equation.DSMT4" ShapeID="_x0000_i2806" DrawAspect="Content" ObjectID="_1493626830" r:id="rId3585"/>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w:instrText>
      </w:r>
      <w:r w:rsidR="00827503">
        <w:instrText xml:space="preserve">TEqn \c \* Arabic \* MERGEFORMAT </w:instrText>
      </w:r>
      <w:r w:rsidR="00827503">
        <w:fldChar w:fldCharType="separate"/>
      </w:r>
      <w:ins w:id="2916" w:author="rawlins" w:date="2015-05-19T17:23:00Z">
        <w:r w:rsidR="00D3178E">
          <w:rPr>
            <w:noProof/>
          </w:rPr>
          <w:instrText>119</w:instrText>
        </w:r>
      </w:ins>
      <w:del w:id="2917" w:author="rawlins" w:date="2015-05-19T17:12:00Z">
        <w:r w:rsidR="001A2D84" w:rsidDel="00A671D9">
          <w:rPr>
            <w:noProof/>
          </w:rPr>
          <w:delInstrText>114</w:delInstrText>
        </w:r>
      </w:del>
      <w:r w:rsidR="00827503">
        <w:rPr>
          <w:noProof/>
        </w:rPr>
        <w:fldChar w:fldCharType="end"/>
      </w:r>
      <w:r>
        <w:instrText>)</w:instrText>
      </w:r>
      <w:r>
        <w:fldChar w:fldCharType="end"/>
      </w:r>
    </w:p>
    <w:p w14:paraId="2E6E1FAB" w14:textId="77777777" w:rsidR="008C7882" w:rsidRPr="0080246B" w:rsidRDefault="008C7882" w:rsidP="008C7882"/>
    <w:p w14:paraId="51C19D1D" w14:textId="77777777" w:rsidR="008C7882" w:rsidRPr="00E3408B" w:rsidRDefault="008C7882" w:rsidP="008C7882">
      <w:pPr>
        <w:pStyle w:val="MTDisplayEquation"/>
      </w:pPr>
      <w:r>
        <w:t>This definition is similar to that of the sliding interface, except that now the projection is done in the material reference frame. This implies that the projection only needs to be calculated once, at the beginning of the analysis. We can now proceed to the definition of the gap function.</w:t>
      </w:r>
    </w:p>
    <w:p w14:paraId="0BB55202" w14:textId="78BC63EE" w:rsidR="008C7882" w:rsidRDefault="008C7882" w:rsidP="008C7882">
      <w:pPr>
        <w:pStyle w:val="MTDisplayEquation"/>
      </w:pPr>
      <w:r>
        <w:tab/>
      </w:r>
      <w:r w:rsidR="00905817" w:rsidRPr="00905817">
        <w:rPr>
          <w:position w:val="-16"/>
        </w:rPr>
        <w:object w:dxaOrig="2900" w:dyaOrig="440" w14:anchorId="2E95361B">
          <v:shape id="_x0000_i2807" type="#_x0000_t75" style="width:144.7pt;height:21.75pt" o:ole="">
            <v:imagedata r:id="rId3586" o:title=""/>
          </v:shape>
          <o:OLEObject Type="Embed" ProgID="Equation.DSMT4" ShapeID="_x0000_i2807" DrawAspect="Content" ObjectID="_1493626831" r:id="rId3587"/>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918" w:name="ZEqnNum428872"/>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919" w:author="rawlins" w:date="2015-05-19T17:23:00Z">
        <w:r w:rsidR="00D3178E">
          <w:rPr>
            <w:noProof/>
          </w:rPr>
          <w:instrText>120</w:instrText>
        </w:r>
      </w:ins>
      <w:del w:id="2920" w:author="rawlins" w:date="2015-05-19T17:12:00Z">
        <w:r w:rsidR="001A2D84" w:rsidDel="00A671D9">
          <w:rPr>
            <w:noProof/>
          </w:rPr>
          <w:delInstrText>115</w:delInstrText>
        </w:r>
      </w:del>
      <w:r w:rsidR="00827503">
        <w:rPr>
          <w:noProof/>
        </w:rPr>
        <w:fldChar w:fldCharType="end"/>
      </w:r>
      <w:r>
        <w:instrText>)</w:instrText>
      </w:r>
      <w:bookmarkEnd w:id="2918"/>
      <w:r>
        <w:fldChar w:fldCharType="end"/>
      </w:r>
    </w:p>
    <w:p w14:paraId="4617BC7E" w14:textId="77777777" w:rsidR="008C7882" w:rsidRDefault="008C7882" w:rsidP="008C7882"/>
    <w:p w14:paraId="17A6F63B" w14:textId="77777777" w:rsidR="008C7882" w:rsidRDefault="008C7882" w:rsidP="008C7882">
      <w:r>
        <w:t xml:space="preserve">An important observation is that the gap function is now a vector quantity since the gap needs to be closed in all direction, not just the normal direction as is the case in sliding contact. </w:t>
      </w:r>
    </w:p>
    <w:p w14:paraId="7B4101B5" w14:textId="77777777" w:rsidR="008C7882" w:rsidRDefault="008C7882" w:rsidP="008C7882"/>
    <w:p w14:paraId="07EB7983" w14:textId="77777777" w:rsidR="008C7882" w:rsidRDefault="008C7882" w:rsidP="008C7882"/>
    <w:p w14:paraId="6FA15AB2" w14:textId="77777777" w:rsidR="008C7882" w:rsidRDefault="008C7882" w:rsidP="008C7882">
      <w:pPr>
        <w:pStyle w:val="Heading3"/>
      </w:pPr>
      <w:bookmarkStart w:id="2921" w:name="_Toc289032648"/>
      <w:r>
        <w:t>Tied Contact Integral</w:t>
      </w:r>
      <w:bookmarkEnd w:id="2921"/>
    </w:p>
    <w:p w14:paraId="1C216324" w14:textId="77777777" w:rsidR="008C7882" w:rsidRPr="0080246B" w:rsidRDefault="008C7882" w:rsidP="008C7882">
      <w:r>
        <w:t xml:space="preserve">With the definition of the gap function at hand (equation </w:t>
      </w:r>
      <w:r>
        <w:fldChar w:fldCharType="begin"/>
      </w:r>
      <w:r>
        <w:instrText xml:space="preserve"> GOTOBUTTON ZEqnNum428872  \* MERGEFORMAT </w:instrText>
      </w:r>
      <w:r w:rsidR="00827503">
        <w:fldChar w:fldCharType="begin"/>
      </w:r>
      <w:r w:rsidR="00827503">
        <w:instrText xml:space="preserve"> REF ZEqnNum428872 \! \* MERGEFORMAT </w:instrText>
      </w:r>
      <w:r w:rsidR="00827503">
        <w:fldChar w:fldCharType="separate"/>
      </w:r>
      <w:ins w:id="2922" w:author="rawlins" w:date="2015-05-19T17:23:00Z">
        <w:r w:rsidR="00D3178E">
          <w:instrText>(6.120)</w:instrText>
        </w:r>
      </w:ins>
      <w:del w:id="2923" w:author="rawlins" w:date="2015-05-19T17:12:00Z">
        <w:r w:rsidR="001A2D84" w:rsidDel="00A671D9">
          <w:delInstrText>(6.115)</w:delInstrText>
        </w:r>
      </w:del>
      <w:r w:rsidR="00827503">
        <w:fldChar w:fldCharType="end"/>
      </w:r>
      <w:r>
        <w:fldChar w:fldCharType="end"/>
      </w:r>
      <w:r>
        <w:t>), we can define the contribution to the virtual work equation from the tied contact reaction forces.</w:t>
      </w:r>
    </w:p>
    <w:p w14:paraId="47E514F3" w14:textId="77777777" w:rsidR="008C7882" w:rsidRDefault="008C7882" w:rsidP="008C7882">
      <w:pPr>
        <w:pStyle w:val="MTDisplayEquation"/>
      </w:pPr>
      <w:r>
        <w:tab/>
      </w:r>
    </w:p>
    <w:p w14:paraId="3A6182F2" w14:textId="7C195DD2" w:rsidR="008C7882" w:rsidRDefault="008C7882" w:rsidP="008C7882">
      <w:pPr>
        <w:pStyle w:val="MTDisplayEquation"/>
      </w:pPr>
      <w:r>
        <w:lastRenderedPageBreak/>
        <w:tab/>
      </w:r>
      <w:r w:rsidR="00905817" w:rsidRPr="00905817">
        <w:rPr>
          <w:position w:val="-34"/>
        </w:rPr>
        <w:object w:dxaOrig="1560" w:dyaOrig="620" w14:anchorId="1B375DF6">
          <v:shape id="_x0000_i2808" type="#_x0000_t75" style="width:78.1pt;height:30.55pt" o:ole="">
            <v:imagedata r:id="rId3588" o:title=""/>
          </v:shape>
          <o:OLEObject Type="Embed" ProgID="Equation.DSMT4" ShapeID="_x0000_i2808" DrawAspect="Content" ObjectID="_1493626832" r:id="rId3589"/>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924" w:name="ZEqnNum634962"/>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925" w:author="rawlins" w:date="2015-05-19T17:23:00Z">
        <w:r w:rsidR="00D3178E">
          <w:rPr>
            <w:noProof/>
          </w:rPr>
          <w:instrText>121</w:instrText>
        </w:r>
      </w:ins>
      <w:del w:id="2926" w:author="rawlins" w:date="2015-05-19T17:12:00Z">
        <w:r w:rsidR="001A2D84" w:rsidDel="00A671D9">
          <w:rPr>
            <w:noProof/>
          </w:rPr>
          <w:delInstrText>116</w:delInstrText>
        </w:r>
      </w:del>
      <w:r w:rsidR="00827503">
        <w:rPr>
          <w:noProof/>
        </w:rPr>
        <w:fldChar w:fldCharType="end"/>
      </w:r>
      <w:r>
        <w:instrText>)</w:instrText>
      </w:r>
      <w:bookmarkEnd w:id="2924"/>
      <w:r>
        <w:fldChar w:fldCharType="end"/>
      </w:r>
    </w:p>
    <w:p w14:paraId="49E9617E" w14:textId="6D8E920F" w:rsidR="008C7882" w:rsidRDefault="008C7882" w:rsidP="008C7882">
      <w:r>
        <w:t xml:space="preserve">Here, </w:t>
      </w:r>
      <w:r>
        <w:rPr>
          <w:b/>
        </w:rPr>
        <w:t xml:space="preserve">T </w:t>
      </w:r>
      <w:r>
        <w:t xml:space="preserve">is the reaction force that enforces the constraint </w:t>
      </w:r>
      <w:r w:rsidR="00905817" w:rsidRPr="00905817">
        <w:rPr>
          <w:position w:val="-14"/>
        </w:rPr>
        <w:object w:dxaOrig="940" w:dyaOrig="400" w14:anchorId="3F403037">
          <v:shape id="_x0000_i2809" type="#_x0000_t75" style="width:47.55pt;height:19.7pt" o:ole="">
            <v:imagedata r:id="rId3590" o:title=""/>
          </v:shape>
          <o:OLEObject Type="Embed" ProgID="Equation.DSMT4" ShapeID="_x0000_i2809" DrawAspect="Content" ObjectID="_1493626833" r:id="rId3591"/>
        </w:object>
      </w:r>
      <w:r>
        <w:t>. Since we anticipate the use of an augmented Lagrangian formalism, we can write this reaction force as follows.</w:t>
      </w:r>
    </w:p>
    <w:p w14:paraId="194E07FA" w14:textId="77777777" w:rsidR="008C7882" w:rsidRDefault="008C7882" w:rsidP="008C7882"/>
    <w:p w14:paraId="6194B632" w14:textId="4E9B0CF4" w:rsidR="008C7882" w:rsidRDefault="008C7882" w:rsidP="008C7882">
      <w:pPr>
        <w:pStyle w:val="MTDisplayEquation"/>
      </w:pPr>
      <w:r>
        <w:tab/>
      </w:r>
      <w:r w:rsidR="00905817" w:rsidRPr="00905817">
        <w:rPr>
          <w:position w:val="-10"/>
        </w:rPr>
        <w:object w:dxaOrig="1060" w:dyaOrig="320" w14:anchorId="5A6C5C0E">
          <v:shape id="_x0000_i2810" type="#_x0000_t75" style="width:52.3pt;height:15.6pt" o:ole="">
            <v:imagedata r:id="rId3592" o:title=""/>
          </v:shape>
          <o:OLEObject Type="Embed" ProgID="Equation.DSMT4" ShapeID="_x0000_i2810" DrawAspect="Content" ObjectID="_1493626834" r:id="rId3593"/>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927" w:author="rawlins" w:date="2015-05-19T17:23:00Z">
        <w:r w:rsidR="00D3178E">
          <w:rPr>
            <w:noProof/>
          </w:rPr>
          <w:instrText>122</w:instrText>
        </w:r>
      </w:ins>
      <w:del w:id="2928" w:author="rawlins" w:date="2015-05-19T17:12:00Z">
        <w:r w:rsidR="001A2D84" w:rsidDel="00A671D9">
          <w:rPr>
            <w:noProof/>
          </w:rPr>
          <w:delInstrText>117</w:delInstrText>
        </w:r>
      </w:del>
      <w:r w:rsidR="00827503">
        <w:rPr>
          <w:noProof/>
        </w:rPr>
        <w:fldChar w:fldCharType="end"/>
      </w:r>
      <w:r>
        <w:instrText>)</w:instrText>
      </w:r>
      <w:r>
        <w:fldChar w:fldCharType="end"/>
      </w:r>
    </w:p>
    <w:p w14:paraId="211E74BB" w14:textId="77777777" w:rsidR="008C7882" w:rsidRDefault="008C7882" w:rsidP="008C7882"/>
    <w:p w14:paraId="2870F83C" w14:textId="3A71858F" w:rsidR="008C7882" w:rsidRDefault="008C7882" w:rsidP="00F72C05">
      <w:r>
        <w:t xml:space="preserve">The vector quantity </w:t>
      </w:r>
      <w:r w:rsidR="00905817" w:rsidRPr="00905817">
        <w:rPr>
          <w:position w:val="-4"/>
        </w:rPr>
        <w:object w:dxaOrig="200" w:dyaOrig="260" w14:anchorId="12C33623">
          <v:shape id="_x0000_i2811" type="#_x0000_t75" style="width:10.2pt;height:12.9pt" o:ole="">
            <v:imagedata r:id="rId3594" o:title=""/>
          </v:shape>
          <o:OLEObject Type="Embed" ProgID="Equation.DSMT4" ShapeID="_x0000_i2811" DrawAspect="Content" ObjectID="_1493626835" r:id="rId3595"/>
        </w:object>
      </w:r>
      <w:r>
        <w:t xml:space="preserve">is the Lagrangian multiplier and </w:t>
      </w:r>
      <w:r w:rsidR="00905817" w:rsidRPr="00905817">
        <w:rPr>
          <w:position w:val="-6"/>
        </w:rPr>
        <w:object w:dxaOrig="200" w:dyaOrig="220" w14:anchorId="2F29B95B">
          <v:shape id="_x0000_i2812" type="#_x0000_t75" style="width:10.2pt;height:10.85pt" o:ole="">
            <v:imagedata r:id="rId3596" o:title=""/>
          </v:shape>
          <o:OLEObject Type="Embed" ProgID="Equation.DSMT4" ShapeID="_x0000_i2812" DrawAspect="Content" ObjectID="_1493626836" r:id="rId3597"/>
        </w:object>
      </w:r>
      <w:r>
        <w:t>is a penalty factor.</w:t>
      </w:r>
    </w:p>
    <w:p w14:paraId="10EFE885" w14:textId="77777777" w:rsidR="008C7882" w:rsidRDefault="008C7882" w:rsidP="008C7882"/>
    <w:p w14:paraId="5EB7FE2C" w14:textId="77777777" w:rsidR="008C7882" w:rsidRDefault="008C7882" w:rsidP="008C7882">
      <w:pPr>
        <w:pStyle w:val="Heading3"/>
      </w:pPr>
      <w:bookmarkStart w:id="2929" w:name="_Toc289032649"/>
      <w:r>
        <w:t>Linearization of the Contact Integral</w:t>
      </w:r>
      <w:bookmarkEnd w:id="2929"/>
    </w:p>
    <w:p w14:paraId="539EBF3E" w14:textId="77777777" w:rsidR="008C7882" w:rsidRDefault="008C7882" w:rsidP="008C7882">
      <w:r>
        <w:t xml:space="preserve">Since equation </w:t>
      </w:r>
      <w:r>
        <w:fldChar w:fldCharType="begin"/>
      </w:r>
      <w:r>
        <w:instrText xml:space="preserve"> GOTOBUTTON ZEqnNum634962  \* MERGEFORMAT </w:instrText>
      </w:r>
      <w:r w:rsidR="00827503">
        <w:fldChar w:fldCharType="begin"/>
      </w:r>
      <w:r w:rsidR="00827503">
        <w:instrText xml:space="preserve"> REF ZEqnNum634962 \! \* MERGEFORMAT </w:instrText>
      </w:r>
      <w:r w:rsidR="00827503">
        <w:fldChar w:fldCharType="separate"/>
      </w:r>
      <w:ins w:id="2930" w:author="rawlins" w:date="2015-05-19T17:23:00Z">
        <w:r w:rsidR="00D3178E">
          <w:instrText>(6.121)</w:instrText>
        </w:r>
      </w:ins>
      <w:del w:id="2931" w:author="rawlins" w:date="2015-05-19T17:12:00Z">
        <w:r w:rsidR="001A2D84" w:rsidDel="00A671D9">
          <w:delInstrText>(6.116)</w:delInstrText>
        </w:r>
      </w:del>
      <w:r w:rsidR="00827503">
        <w:fldChar w:fldCharType="end"/>
      </w:r>
      <w:r>
        <w:fldChar w:fldCharType="end"/>
      </w:r>
      <w:r>
        <w:t xml:space="preserve"> is nonlinear we need to calculate the linearization. For tied contact, this is simply given by the following equation.</w:t>
      </w:r>
    </w:p>
    <w:p w14:paraId="0C1B7E86" w14:textId="0CC23A29" w:rsidR="008C7882" w:rsidRDefault="008C7882" w:rsidP="008C7882">
      <w:pPr>
        <w:pStyle w:val="MTDisplayEquation"/>
      </w:pPr>
      <w:r>
        <w:tab/>
      </w:r>
      <w:r w:rsidR="00905817" w:rsidRPr="00905817">
        <w:rPr>
          <w:position w:val="-34"/>
        </w:rPr>
        <w:object w:dxaOrig="1939" w:dyaOrig="620" w14:anchorId="6FE545B6">
          <v:shape id="_x0000_i2813" type="#_x0000_t75" style="width:96.45pt;height:30.55pt" o:ole="">
            <v:imagedata r:id="rId3598" o:title=""/>
          </v:shape>
          <o:OLEObject Type="Embed" ProgID="Equation.DSMT4" ShapeID="_x0000_i2813" DrawAspect="Content" ObjectID="_1493626837" r:id="rId3599"/>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932" w:name="ZEqnNum721558"/>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933" w:author="rawlins" w:date="2015-05-19T17:23:00Z">
        <w:r w:rsidR="00D3178E">
          <w:rPr>
            <w:noProof/>
          </w:rPr>
          <w:instrText>123</w:instrText>
        </w:r>
      </w:ins>
      <w:del w:id="2934" w:author="rawlins" w:date="2015-05-19T17:12:00Z">
        <w:r w:rsidR="001A2D84" w:rsidDel="00A671D9">
          <w:rPr>
            <w:noProof/>
          </w:rPr>
          <w:delInstrText>118</w:delInstrText>
        </w:r>
      </w:del>
      <w:r w:rsidR="00827503">
        <w:rPr>
          <w:noProof/>
        </w:rPr>
        <w:fldChar w:fldCharType="end"/>
      </w:r>
      <w:r>
        <w:instrText>)</w:instrText>
      </w:r>
      <w:bookmarkEnd w:id="2932"/>
      <w:r>
        <w:fldChar w:fldCharType="end"/>
      </w:r>
    </w:p>
    <w:p w14:paraId="15D19BB8" w14:textId="77777777" w:rsidR="008C7882" w:rsidRDefault="008C7882" w:rsidP="008C7882">
      <w:r>
        <w:t>Where</w:t>
      </w:r>
    </w:p>
    <w:p w14:paraId="254FAECC" w14:textId="04EE60FB" w:rsidR="008C7882" w:rsidRDefault="008C7882" w:rsidP="008C7882">
      <w:pPr>
        <w:pStyle w:val="MTDisplayEquation"/>
      </w:pPr>
      <w:r>
        <w:tab/>
      </w:r>
      <w:r w:rsidR="00905817" w:rsidRPr="00905817">
        <w:rPr>
          <w:position w:val="-10"/>
        </w:rPr>
        <w:object w:dxaOrig="1520" w:dyaOrig="380" w14:anchorId="11EED796">
          <v:shape id="_x0000_i2814" type="#_x0000_t75" style="width:76.1pt;height:19pt" o:ole="">
            <v:imagedata r:id="rId3600" o:title=""/>
          </v:shape>
          <o:OLEObject Type="Embed" ProgID="Equation.DSMT4" ShapeID="_x0000_i2814" DrawAspect="Content" ObjectID="_1493626838" r:id="rId360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935" w:author="rawlins" w:date="2015-05-19T17:23:00Z">
        <w:r w:rsidR="00D3178E">
          <w:rPr>
            <w:noProof/>
          </w:rPr>
          <w:instrText>124</w:instrText>
        </w:r>
      </w:ins>
      <w:del w:id="2936" w:author="rawlins" w:date="2015-05-19T17:12:00Z">
        <w:r w:rsidR="001A2D84" w:rsidDel="00A671D9">
          <w:rPr>
            <w:noProof/>
          </w:rPr>
          <w:delInstrText>119</w:delInstrText>
        </w:r>
      </w:del>
      <w:r w:rsidR="00827503">
        <w:rPr>
          <w:noProof/>
        </w:rPr>
        <w:fldChar w:fldCharType="end"/>
      </w:r>
      <w:r>
        <w:instrText>)</w:instrText>
      </w:r>
      <w:r>
        <w:fldChar w:fldCharType="end"/>
      </w:r>
    </w:p>
    <w:p w14:paraId="7CF1907D" w14:textId="77777777" w:rsidR="008C7882" w:rsidRDefault="008C7882" w:rsidP="008C7882">
      <w:r>
        <w:t>and</w:t>
      </w:r>
    </w:p>
    <w:p w14:paraId="5A40F715" w14:textId="058830D9" w:rsidR="008C7882" w:rsidRDefault="008C7882" w:rsidP="008C7882">
      <w:pPr>
        <w:pStyle w:val="MTDisplayEquation"/>
      </w:pPr>
      <w:r>
        <w:tab/>
      </w:r>
      <w:r w:rsidR="00905817" w:rsidRPr="00905817">
        <w:rPr>
          <w:position w:val="-16"/>
        </w:rPr>
        <w:object w:dxaOrig="2980" w:dyaOrig="440" w14:anchorId="542454B7">
          <v:shape id="_x0000_i2815" type="#_x0000_t75" style="width:148.75pt;height:21.75pt" o:ole="">
            <v:imagedata r:id="rId3602" o:title=""/>
          </v:shape>
          <o:OLEObject Type="Embed" ProgID="Equation.DSMT4" ShapeID="_x0000_i2815" DrawAspect="Content" ObjectID="_1493626839" r:id="rId3603"/>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937" w:author="rawlins" w:date="2015-05-19T17:23:00Z">
        <w:r w:rsidR="00D3178E">
          <w:rPr>
            <w:noProof/>
          </w:rPr>
          <w:instrText>125</w:instrText>
        </w:r>
      </w:ins>
      <w:del w:id="2938" w:author="rawlins" w:date="2015-05-19T17:12:00Z">
        <w:r w:rsidR="001A2D84" w:rsidDel="00A671D9">
          <w:rPr>
            <w:noProof/>
          </w:rPr>
          <w:delInstrText>120</w:delInstrText>
        </w:r>
      </w:del>
      <w:r w:rsidR="00827503">
        <w:rPr>
          <w:noProof/>
        </w:rPr>
        <w:fldChar w:fldCharType="end"/>
      </w:r>
      <w:r>
        <w:instrText>)</w:instrText>
      </w:r>
      <w:r>
        <w:fldChar w:fldCharType="end"/>
      </w:r>
    </w:p>
    <w:p w14:paraId="0953BB39" w14:textId="77777777" w:rsidR="008C7882" w:rsidRPr="00E56A6E" w:rsidRDefault="008C7882" w:rsidP="008C7882"/>
    <w:p w14:paraId="6C421DF8" w14:textId="5710F343" w:rsidR="008C7882" w:rsidRDefault="008C7882" w:rsidP="008C7882">
      <w:r>
        <w:t xml:space="preserve">We also introduced the notation </w:t>
      </w:r>
      <w:r w:rsidR="00905817" w:rsidRPr="00905817">
        <w:rPr>
          <w:position w:val="-10"/>
        </w:rPr>
        <w:object w:dxaOrig="1100" w:dyaOrig="380" w14:anchorId="2BC48CF9">
          <v:shape id="_x0000_i2816" type="#_x0000_t75" style="width:55pt;height:19pt" o:ole="">
            <v:imagedata r:id="rId3604" o:title=""/>
          </v:shape>
          <o:OLEObject Type="Embed" ProgID="Equation.DSMT4" ShapeID="_x0000_i2816" DrawAspect="Content" ObjectID="_1493626840" r:id="rId3605"/>
        </w:object>
      </w:r>
      <w:r>
        <w:t>.</w:t>
      </w:r>
    </w:p>
    <w:p w14:paraId="3F84B000" w14:textId="5802E9CC" w:rsidR="008C7882" w:rsidRDefault="008C7882" w:rsidP="008C7882">
      <w:r>
        <w:t xml:space="preserve">The discretization of </w:t>
      </w:r>
      <w:r>
        <w:fldChar w:fldCharType="begin"/>
      </w:r>
      <w:r>
        <w:instrText xml:space="preserve"> GOTOBUTTON ZEqnNum721558  \* MERGEFORMAT </w:instrText>
      </w:r>
      <w:r w:rsidR="00827503">
        <w:fldChar w:fldCharType="begin"/>
      </w:r>
      <w:r w:rsidR="00827503">
        <w:instrText xml:space="preserve"> </w:instrText>
      </w:r>
      <w:r w:rsidR="00827503">
        <w:instrText xml:space="preserve">REF ZEqnNum721558 \! \* MERGEFORMAT </w:instrText>
      </w:r>
      <w:r w:rsidR="00827503">
        <w:fldChar w:fldCharType="separate"/>
      </w:r>
      <w:ins w:id="2939" w:author="rawlins" w:date="2015-05-19T17:23:00Z">
        <w:r w:rsidR="00D3178E">
          <w:instrText>(6.123)</w:instrText>
        </w:r>
      </w:ins>
      <w:del w:id="2940" w:author="rawlins" w:date="2015-05-19T17:12:00Z">
        <w:r w:rsidR="001A2D84" w:rsidDel="00A671D9">
          <w:delInstrText>(6.118)</w:delInstrText>
        </w:r>
      </w:del>
      <w:r w:rsidR="00827503">
        <w:fldChar w:fldCharType="end"/>
      </w:r>
      <w:r>
        <w:fldChar w:fldCharType="end"/>
      </w:r>
      <w:r>
        <w:t xml:space="preserve"> will lead to a contribution to the stiffness matrix. Notice that due to symmetry between </w:t>
      </w:r>
      <w:r w:rsidR="00905817" w:rsidRPr="00905817">
        <w:rPr>
          <w:position w:val="-10"/>
        </w:rPr>
        <w:object w:dxaOrig="340" w:dyaOrig="320" w14:anchorId="2676137E">
          <v:shape id="_x0000_i2817" type="#_x0000_t75" style="width:17pt;height:15.6pt" o:ole="">
            <v:imagedata r:id="rId3606" o:title=""/>
          </v:shape>
          <o:OLEObject Type="Embed" ProgID="Equation.DSMT4" ShapeID="_x0000_i2817" DrawAspect="Content" ObjectID="_1493626841" r:id="rId3607"/>
        </w:object>
      </w:r>
      <w:r>
        <w:t>and</w:t>
      </w:r>
      <w:r w:rsidR="00905817" w:rsidRPr="00905817">
        <w:rPr>
          <w:position w:val="-10"/>
        </w:rPr>
        <w:object w:dxaOrig="340" w:dyaOrig="320" w14:anchorId="67441558">
          <v:shape id="_x0000_i2818" type="#_x0000_t75" style="width:17pt;height:15.6pt" o:ole="">
            <v:imagedata r:id="rId3608" o:title=""/>
          </v:shape>
          <o:OLEObject Type="Embed" ProgID="Equation.DSMT4" ShapeID="_x0000_i2818" DrawAspect="Content" ObjectID="_1493626842" r:id="rId3609"/>
        </w:object>
      </w:r>
      <w:r>
        <w:t xml:space="preserve"> this matrix will be symmetric.</w:t>
      </w:r>
    </w:p>
    <w:p w14:paraId="6060C20B" w14:textId="77777777" w:rsidR="008C7882" w:rsidRDefault="008C7882" w:rsidP="008C7882"/>
    <w:p w14:paraId="7B011C39" w14:textId="77777777" w:rsidR="008C7882" w:rsidRDefault="008C7882" w:rsidP="008C7882">
      <w:pPr>
        <w:pStyle w:val="Heading3"/>
      </w:pPr>
      <w:bookmarkStart w:id="2941" w:name="_Toc289032650"/>
      <w:r>
        <w:t>Discretization</w:t>
      </w:r>
      <w:bookmarkEnd w:id="2941"/>
    </w:p>
    <w:p w14:paraId="74A4BD0D" w14:textId="77777777" w:rsidR="008C7882" w:rsidRDefault="008C7882" w:rsidP="008C7882">
      <w:r>
        <w:t xml:space="preserve">The contact integral </w:t>
      </w:r>
      <w:r>
        <w:fldChar w:fldCharType="begin"/>
      </w:r>
      <w:r>
        <w:instrText xml:space="preserve"> GOTOBUTTON ZEqnNum634962  \* MERGEFORMAT </w:instrText>
      </w:r>
      <w:r w:rsidR="00827503">
        <w:fldChar w:fldCharType="begin"/>
      </w:r>
      <w:r w:rsidR="00827503">
        <w:instrText xml:space="preserve"> REF ZEqnNum634962 \! \* MERGEFORMAT </w:instrText>
      </w:r>
      <w:r w:rsidR="00827503">
        <w:fldChar w:fldCharType="separate"/>
      </w:r>
      <w:ins w:id="2942" w:author="rawlins" w:date="2015-05-19T17:23:00Z">
        <w:r w:rsidR="00D3178E">
          <w:instrText>(6.121)</w:instrText>
        </w:r>
      </w:ins>
      <w:del w:id="2943" w:author="rawlins" w:date="2015-05-19T17:12:00Z">
        <w:r w:rsidR="001A2D84" w:rsidDel="00A671D9">
          <w:delInstrText>(6.116)</w:delInstrText>
        </w:r>
      </w:del>
      <w:r w:rsidR="00827503">
        <w:fldChar w:fldCharType="end"/>
      </w:r>
      <w:r>
        <w:fldChar w:fldCharType="end"/>
      </w:r>
      <w:r>
        <w:t xml:space="preserve"> can be discretized as follows. First, we split the integration over all the slave surface elements.</w:t>
      </w:r>
    </w:p>
    <w:p w14:paraId="6EF58FC9" w14:textId="77777777" w:rsidR="008C7882" w:rsidRDefault="008C7882" w:rsidP="008C7882"/>
    <w:p w14:paraId="5D99F9CB" w14:textId="208EB6B1" w:rsidR="008C7882" w:rsidRDefault="008C7882" w:rsidP="008C7882">
      <w:pPr>
        <w:pStyle w:val="MTDisplayEquation"/>
      </w:pPr>
      <w:r>
        <w:tab/>
      </w:r>
      <w:r w:rsidR="00905817" w:rsidRPr="00905817">
        <w:rPr>
          <w:position w:val="-38"/>
        </w:rPr>
        <w:object w:dxaOrig="2120" w:dyaOrig="780" w14:anchorId="6C314C37">
          <v:shape id="_x0000_i2819" type="#_x0000_t75" style="width:106.65pt;height:39.4pt" o:ole="">
            <v:imagedata r:id="rId3610" o:title=""/>
          </v:shape>
          <o:OLEObject Type="Embed" ProgID="Equation.DSMT4" ShapeID="_x0000_i2819" DrawAspect="Content" ObjectID="_1493626843" r:id="rId3611"/>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944" w:name="ZEqnNum635054"/>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945" w:author="rawlins" w:date="2015-05-19T17:23:00Z">
        <w:r w:rsidR="00D3178E">
          <w:rPr>
            <w:noProof/>
          </w:rPr>
          <w:instrText>126</w:instrText>
        </w:r>
      </w:ins>
      <w:del w:id="2946" w:author="rawlins" w:date="2015-05-19T17:12:00Z">
        <w:r w:rsidR="001A2D84" w:rsidDel="00A671D9">
          <w:rPr>
            <w:noProof/>
          </w:rPr>
          <w:delInstrText>121</w:delInstrText>
        </w:r>
      </w:del>
      <w:r w:rsidR="00827503">
        <w:rPr>
          <w:noProof/>
        </w:rPr>
        <w:fldChar w:fldCharType="end"/>
      </w:r>
      <w:r>
        <w:instrText>)</w:instrText>
      </w:r>
      <w:bookmarkEnd w:id="2944"/>
      <w:r>
        <w:fldChar w:fldCharType="end"/>
      </w:r>
    </w:p>
    <w:p w14:paraId="7710D09C" w14:textId="77777777" w:rsidR="008C7882" w:rsidRDefault="008C7882" w:rsidP="008C7882">
      <w:r>
        <w:t>The integration can be approximated by a quadrature rule,</w:t>
      </w:r>
    </w:p>
    <w:p w14:paraId="5B1FF824" w14:textId="77777777" w:rsidR="008C7882" w:rsidRDefault="008C7882" w:rsidP="008C7882"/>
    <w:p w14:paraId="747F6680" w14:textId="079C217E" w:rsidR="008C7882" w:rsidRDefault="008C7882" w:rsidP="008C7882">
      <w:pPr>
        <w:pStyle w:val="MTDisplayEquation"/>
      </w:pPr>
      <w:r>
        <w:tab/>
      </w:r>
      <w:r w:rsidR="00905817" w:rsidRPr="00905817">
        <w:rPr>
          <w:position w:val="-28"/>
        </w:rPr>
        <w:object w:dxaOrig="3220" w:dyaOrig="760" w14:anchorId="1AABB0BB">
          <v:shape id="_x0000_i2820" type="#_x0000_t75" style="width:161pt;height:37.35pt" o:ole="">
            <v:imagedata r:id="rId3612" o:title=""/>
          </v:shape>
          <o:OLEObject Type="Embed" ProgID="Equation.DSMT4" ShapeID="_x0000_i2820" DrawAspect="Content" ObjectID="_1493626844" r:id="rId3613"/>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947" w:author="rawlins" w:date="2015-05-19T17:23:00Z">
        <w:r w:rsidR="00D3178E">
          <w:rPr>
            <w:noProof/>
          </w:rPr>
          <w:instrText>127</w:instrText>
        </w:r>
      </w:ins>
      <w:del w:id="2948" w:author="rawlins" w:date="2015-05-19T17:12:00Z">
        <w:r w:rsidR="001A2D84" w:rsidDel="00A671D9">
          <w:rPr>
            <w:noProof/>
          </w:rPr>
          <w:delInstrText>122</w:delInstrText>
        </w:r>
      </w:del>
      <w:r w:rsidR="00827503">
        <w:rPr>
          <w:noProof/>
        </w:rPr>
        <w:fldChar w:fldCharType="end"/>
      </w:r>
      <w:r>
        <w:instrText>)</w:instrText>
      </w:r>
      <w:r>
        <w:fldChar w:fldCharType="end"/>
      </w:r>
    </w:p>
    <w:p w14:paraId="568C2C24" w14:textId="77777777" w:rsidR="008C7882" w:rsidRDefault="008C7882" w:rsidP="008C7882">
      <w:r>
        <w:t>If we use a nodally integrated elements, we have</w:t>
      </w:r>
    </w:p>
    <w:p w14:paraId="5A8653CB" w14:textId="77777777" w:rsidR="008C7882" w:rsidRDefault="008C7882" w:rsidP="008C7882"/>
    <w:p w14:paraId="6E49701B" w14:textId="73E4B193" w:rsidR="008C7882" w:rsidRDefault="008C7882" w:rsidP="008C7882">
      <w:pPr>
        <w:pStyle w:val="MTDisplayEquation"/>
      </w:pPr>
      <w:r>
        <w:tab/>
      </w:r>
      <w:r w:rsidR="00905817" w:rsidRPr="00905817">
        <w:rPr>
          <w:position w:val="-46"/>
        </w:rPr>
        <w:object w:dxaOrig="2480" w:dyaOrig="1040" w14:anchorId="4ADB62A7">
          <v:shape id="_x0000_i2821" type="#_x0000_t75" style="width:124.3pt;height:52.3pt" o:ole="">
            <v:imagedata r:id="rId3614" o:title=""/>
          </v:shape>
          <o:OLEObject Type="Embed" ProgID="Equation.DSMT4" ShapeID="_x0000_i2821" DrawAspect="Content" ObjectID="_1493626845" r:id="rId361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949" w:author="rawlins" w:date="2015-05-19T17:23:00Z">
        <w:r w:rsidR="00D3178E">
          <w:rPr>
            <w:noProof/>
          </w:rPr>
          <w:instrText>128</w:instrText>
        </w:r>
      </w:ins>
      <w:del w:id="2950" w:author="rawlins" w:date="2015-05-19T17:12:00Z">
        <w:r w:rsidR="001A2D84" w:rsidDel="00A671D9">
          <w:rPr>
            <w:noProof/>
          </w:rPr>
          <w:delInstrText>123</w:delInstrText>
        </w:r>
      </w:del>
      <w:r w:rsidR="00827503">
        <w:rPr>
          <w:noProof/>
        </w:rPr>
        <w:fldChar w:fldCharType="end"/>
      </w:r>
      <w:r>
        <w:instrText>)</w:instrText>
      </w:r>
      <w:r>
        <w:fldChar w:fldCharType="end"/>
      </w:r>
    </w:p>
    <w:p w14:paraId="125EA217" w14:textId="77777777" w:rsidR="008C7882" w:rsidRDefault="008C7882" w:rsidP="008C7882">
      <w:r>
        <w:t>so that,</w:t>
      </w:r>
    </w:p>
    <w:p w14:paraId="537CFD95" w14:textId="77777777" w:rsidR="008C7882" w:rsidRDefault="008C7882" w:rsidP="008C7882"/>
    <w:p w14:paraId="7D1923ED" w14:textId="781C9F8B" w:rsidR="008C7882" w:rsidRDefault="008C7882" w:rsidP="008C7882">
      <w:pPr>
        <w:pStyle w:val="MTDisplayEquation"/>
      </w:pPr>
      <w:r>
        <w:tab/>
      </w:r>
      <w:r w:rsidR="00905817" w:rsidRPr="00905817">
        <w:rPr>
          <w:position w:val="-30"/>
        </w:rPr>
        <w:object w:dxaOrig="2760" w:dyaOrig="580" w14:anchorId="5C86C2A7">
          <v:shape id="_x0000_i2822" type="#_x0000_t75" style="width:137.9pt;height:29.2pt" o:ole="">
            <v:imagedata r:id="rId3616" o:title=""/>
          </v:shape>
          <o:OLEObject Type="Embed" ProgID="Equation.DSMT4" ShapeID="_x0000_i2822" DrawAspect="Content" ObjectID="_1493626846" r:id="rId3617"/>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951" w:author="rawlins" w:date="2015-05-19T17:23:00Z">
        <w:r w:rsidR="00D3178E">
          <w:rPr>
            <w:noProof/>
          </w:rPr>
          <w:instrText>129</w:instrText>
        </w:r>
      </w:ins>
      <w:del w:id="2952" w:author="rawlins" w:date="2015-05-19T17:12:00Z">
        <w:r w:rsidR="001A2D84" w:rsidDel="00A671D9">
          <w:rPr>
            <w:noProof/>
          </w:rPr>
          <w:delInstrText>124</w:delInstrText>
        </w:r>
      </w:del>
      <w:r w:rsidR="00827503">
        <w:rPr>
          <w:noProof/>
        </w:rPr>
        <w:fldChar w:fldCharType="end"/>
      </w:r>
      <w:r>
        <w:instrText>)</w:instrText>
      </w:r>
      <w:r>
        <w:fldChar w:fldCharType="end"/>
      </w:r>
    </w:p>
    <w:p w14:paraId="48844364" w14:textId="77777777" w:rsidR="008C7882" w:rsidRDefault="008C7882" w:rsidP="008C7882">
      <w:r>
        <w:t xml:space="preserve">We can now write the contact integral </w:t>
      </w:r>
      <w:r>
        <w:fldChar w:fldCharType="begin"/>
      </w:r>
      <w:r>
        <w:instrText xml:space="preserve"> GOTOBUTTON ZEqnNum635054  \* MERGEFORMAT </w:instrText>
      </w:r>
      <w:r w:rsidR="00827503">
        <w:fldChar w:fldCharType="begin"/>
      </w:r>
      <w:r w:rsidR="00827503">
        <w:instrText xml:space="preserve"> REF ZEqnNum635054 \! \* MERGEFORMAT </w:instrText>
      </w:r>
      <w:r w:rsidR="00827503">
        <w:fldChar w:fldCharType="separate"/>
      </w:r>
      <w:ins w:id="2953" w:author="rawlins" w:date="2015-05-19T17:23:00Z">
        <w:r w:rsidR="00D3178E">
          <w:instrText>(6.126)</w:instrText>
        </w:r>
      </w:ins>
      <w:del w:id="2954" w:author="rawlins" w:date="2015-05-19T17:12:00Z">
        <w:r w:rsidR="001A2D84" w:rsidDel="00A671D9">
          <w:delInstrText>(6.121)</w:delInstrText>
        </w:r>
      </w:del>
      <w:r w:rsidR="00827503">
        <w:fldChar w:fldCharType="end"/>
      </w:r>
      <w:r>
        <w:fldChar w:fldCharType="end"/>
      </w:r>
      <w:r>
        <w:t xml:space="preserve"> in its final form,</w:t>
      </w:r>
    </w:p>
    <w:p w14:paraId="151A3CC1" w14:textId="77777777" w:rsidR="008C7882" w:rsidRDefault="008C7882" w:rsidP="008C7882"/>
    <w:p w14:paraId="2A998165" w14:textId="14604104" w:rsidR="008C7882" w:rsidRDefault="008C7882" w:rsidP="008C7882">
      <w:pPr>
        <w:pStyle w:val="MTDisplayEquation"/>
      </w:pPr>
      <w:r>
        <w:tab/>
      </w:r>
      <w:r w:rsidR="00905817" w:rsidRPr="00905817">
        <w:rPr>
          <w:position w:val="-28"/>
        </w:rPr>
        <w:object w:dxaOrig="3680" w:dyaOrig="760" w14:anchorId="2116EA39">
          <v:shape id="_x0000_i2823" type="#_x0000_t75" style="width:184.1pt;height:37.35pt" o:ole="">
            <v:imagedata r:id="rId3618" o:title=""/>
          </v:shape>
          <o:OLEObject Type="Embed" ProgID="Equation.DSMT4" ShapeID="_x0000_i2823" DrawAspect="Content" ObjectID="_1493626847" r:id="rId3619"/>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955" w:author="rawlins" w:date="2015-05-19T17:23:00Z">
        <w:r w:rsidR="00D3178E">
          <w:rPr>
            <w:noProof/>
          </w:rPr>
          <w:instrText>130</w:instrText>
        </w:r>
      </w:ins>
      <w:del w:id="2956" w:author="rawlins" w:date="2015-05-19T17:12:00Z">
        <w:r w:rsidR="001A2D84" w:rsidDel="00A671D9">
          <w:rPr>
            <w:noProof/>
          </w:rPr>
          <w:delInstrText>125</w:delInstrText>
        </w:r>
      </w:del>
      <w:r w:rsidR="00827503">
        <w:rPr>
          <w:noProof/>
        </w:rPr>
        <w:fldChar w:fldCharType="end"/>
      </w:r>
      <w:r>
        <w:instrText>)</w:instrText>
      </w:r>
      <w:r>
        <w:fldChar w:fldCharType="end"/>
      </w:r>
    </w:p>
    <w:p w14:paraId="5E05CBE4" w14:textId="77777777" w:rsidR="008C7882" w:rsidRDefault="008C7882" w:rsidP="008C7882">
      <w:r>
        <w:t>where</w:t>
      </w:r>
    </w:p>
    <w:p w14:paraId="1F6BDF9E" w14:textId="0826F5C5" w:rsidR="008C7882" w:rsidRDefault="008C7882" w:rsidP="008C7882">
      <w:pPr>
        <w:pStyle w:val="MTDisplayEquation"/>
      </w:pPr>
      <w:r>
        <w:tab/>
      </w:r>
      <w:r w:rsidR="00905817" w:rsidRPr="00905817">
        <w:rPr>
          <w:position w:val="-18"/>
        </w:rPr>
        <w:object w:dxaOrig="3940" w:dyaOrig="480" w14:anchorId="778699D6">
          <v:shape id="_x0000_i2824" type="#_x0000_t75" style="width:196.3pt;height:24.45pt" o:ole="">
            <v:imagedata r:id="rId3620" o:title=""/>
          </v:shape>
          <o:OLEObject Type="Embed" ProgID="Equation.DSMT4" ShapeID="_x0000_i2824" DrawAspect="Content" ObjectID="_1493626848" r:id="rId3621"/>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957" w:author="rawlins" w:date="2015-05-19T17:23:00Z">
        <w:r w:rsidR="00D3178E">
          <w:rPr>
            <w:noProof/>
          </w:rPr>
          <w:instrText>131</w:instrText>
        </w:r>
      </w:ins>
      <w:del w:id="2958" w:author="rawlins" w:date="2015-05-19T17:12:00Z">
        <w:r w:rsidR="001A2D84" w:rsidDel="00A671D9">
          <w:rPr>
            <w:noProof/>
          </w:rPr>
          <w:delInstrText>126</w:delInstrText>
        </w:r>
      </w:del>
      <w:r w:rsidR="00827503">
        <w:rPr>
          <w:noProof/>
        </w:rPr>
        <w:fldChar w:fldCharType="end"/>
      </w:r>
      <w:r>
        <w:instrText>)</w:instrText>
      </w:r>
      <w:r>
        <w:fldChar w:fldCharType="end"/>
      </w:r>
    </w:p>
    <w:p w14:paraId="086E788F" w14:textId="321FD5D6" w:rsidR="008C7882" w:rsidRDefault="008C7882" w:rsidP="008C7882">
      <w:pPr>
        <w:pStyle w:val="MTDisplayEquation"/>
      </w:pPr>
      <w:r>
        <w:tab/>
      </w:r>
      <w:r w:rsidR="00905817" w:rsidRPr="00905817">
        <w:rPr>
          <w:position w:val="-14"/>
        </w:rPr>
        <w:object w:dxaOrig="3019" w:dyaOrig="400" w14:anchorId="5C456A30">
          <v:shape id="_x0000_i2825" type="#_x0000_t75" style="width:150.8pt;height:19.7pt" o:ole="">
            <v:imagedata r:id="rId3622" o:title=""/>
          </v:shape>
          <o:OLEObject Type="Embed" ProgID="Equation.DSMT4" ShapeID="_x0000_i2825" DrawAspect="Content" ObjectID="_1493626849" r:id="rId3623"/>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959" w:author="rawlins" w:date="2015-05-19T17:23:00Z">
        <w:r w:rsidR="00D3178E">
          <w:rPr>
            <w:noProof/>
          </w:rPr>
          <w:instrText>132</w:instrText>
        </w:r>
      </w:ins>
      <w:del w:id="2960" w:author="rawlins" w:date="2015-05-19T17:12:00Z">
        <w:r w:rsidR="001A2D84" w:rsidDel="00A671D9">
          <w:rPr>
            <w:noProof/>
          </w:rPr>
          <w:delInstrText>127</w:delInstrText>
        </w:r>
      </w:del>
      <w:r w:rsidR="00827503">
        <w:rPr>
          <w:noProof/>
        </w:rPr>
        <w:fldChar w:fldCharType="end"/>
      </w:r>
      <w:r>
        <w:instrText>)</w:instrText>
      </w:r>
      <w:r>
        <w:fldChar w:fldCharType="end"/>
      </w:r>
    </w:p>
    <w:p w14:paraId="1113B65B" w14:textId="77777777" w:rsidR="008C7882" w:rsidRDefault="008C7882" w:rsidP="008C7882">
      <w:r>
        <w:t>and</w:t>
      </w:r>
    </w:p>
    <w:p w14:paraId="3C478193" w14:textId="0FAABFB5" w:rsidR="008C7882" w:rsidRDefault="008C7882" w:rsidP="008C7882">
      <w:pPr>
        <w:pStyle w:val="MTDisplayEquation"/>
      </w:pPr>
      <w:r>
        <w:tab/>
      </w:r>
      <w:r w:rsidR="00905817" w:rsidRPr="00905817">
        <w:rPr>
          <w:position w:val="-50"/>
        </w:rPr>
        <w:object w:dxaOrig="1980" w:dyaOrig="1120" w14:anchorId="5ED8E9BE">
          <v:shape id="_x0000_i2826" type="#_x0000_t75" style="width:98.5pt;height:56.4pt" o:ole="">
            <v:imagedata r:id="rId3624" o:title=""/>
          </v:shape>
          <o:OLEObject Type="Embed" ProgID="Equation.DSMT4" ShapeID="_x0000_i2826" DrawAspect="Content" ObjectID="_1493626850" r:id="rId3625"/>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961" w:author="rawlins" w:date="2015-05-19T17:23:00Z">
        <w:r w:rsidR="00D3178E">
          <w:rPr>
            <w:noProof/>
          </w:rPr>
          <w:instrText>133</w:instrText>
        </w:r>
      </w:ins>
      <w:del w:id="2962" w:author="rawlins" w:date="2015-05-19T17:12:00Z">
        <w:r w:rsidR="001A2D84" w:rsidDel="00A671D9">
          <w:rPr>
            <w:noProof/>
          </w:rPr>
          <w:delInstrText>128</w:delInstrText>
        </w:r>
      </w:del>
      <w:r w:rsidR="00827503">
        <w:rPr>
          <w:noProof/>
        </w:rPr>
        <w:fldChar w:fldCharType="end"/>
      </w:r>
      <w:r>
        <w:instrText>)</w:instrText>
      </w:r>
      <w:r>
        <w:fldChar w:fldCharType="end"/>
      </w:r>
    </w:p>
    <w:p w14:paraId="1E42A6F1" w14:textId="77777777" w:rsidR="008C7882" w:rsidRDefault="008C7882" w:rsidP="008C7882"/>
    <w:p w14:paraId="7E0B2A6A" w14:textId="77777777" w:rsidR="008C7882" w:rsidRDefault="008C7882" w:rsidP="00F72C05">
      <w:r>
        <w:t xml:space="preserve">For the linearized tied contact integral </w:t>
      </w:r>
      <w:r>
        <w:fldChar w:fldCharType="begin"/>
      </w:r>
      <w:r>
        <w:instrText xml:space="preserve"> GOTOBUTTON ZEqnNum721558  \* MERGEFORMAT </w:instrText>
      </w:r>
      <w:r w:rsidR="00827503">
        <w:fldChar w:fldCharType="begin"/>
      </w:r>
      <w:r w:rsidR="00827503">
        <w:instrText xml:space="preserve"> REF ZEqnNum721558 \! \* MERGEFORMAT </w:instrText>
      </w:r>
      <w:r w:rsidR="00827503">
        <w:fldChar w:fldCharType="separate"/>
      </w:r>
      <w:ins w:id="2963" w:author="rawlins" w:date="2015-05-19T17:23:00Z">
        <w:r w:rsidR="00D3178E">
          <w:instrText>(6.123)</w:instrText>
        </w:r>
      </w:ins>
      <w:del w:id="2964" w:author="rawlins" w:date="2015-05-19T17:12:00Z">
        <w:r w:rsidR="001A2D84" w:rsidDel="00A671D9">
          <w:delInstrText>(6.118)</w:delInstrText>
        </w:r>
      </w:del>
      <w:r w:rsidR="00827503">
        <w:fldChar w:fldCharType="end"/>
      </w:r>
      <w:r>
        <w:fldChar w:fldCharType="end"/>
      </w:r>
      <w:r>
        <w:t>, a similar discretization procedure leads to,</w:t>
      </w:r>
    </w:p>
    <w:p w14:paraId="0D670D90" w14:textId="77777777" w:rsidR="008C7882" w:rsidRDefault="008C7882" w:rsidP="008C7882"/>
    <w:p w14:paraId="457FF3E7" w14:textId="280D1561" w:rsidR="008C7882" w:rsidRDefault="008C7882" w:rsidP="008C7882">
      <w:pPr>
        <w:pStyle w:val="MTDisplayEquation"/>
      </w:pPr>
      <w:r>
        <w:tab/>
      </w:r>
      <w:r w:rsidR="00905817" w:rsidRPr="00905817">
        <w:rPr>
          <w:position w:val="-28"/>
        </w:rPr>
        <w:object w:dxaOrig="3140" w:dyaOrig="760" w14:anchorId="230DA2AD">
          <v:shape id="_x0000_i2827" type="#_x0000_t75" style="width:156.9pt;height:37.35pt" o:ole="">
            <v:imagedata r:id="rId3626" o:title=""/>
          </v:shape>
          <o:OLEObject Type="Embed" ProgID="Equation.DSMT4" ShapeID="_x0000_i2827" DrawAspect="Content" ObjectID="_1493626851" r:id="rId3627"/>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965" w:author="rawlins" w:date="2015-05-19T17:23:00Z">
        <w:r w:rsidR="00D3178E">
          <w:rPr>
            <w:noProof/>
          </w:rPr>
          <w:instrText>134</w:instrText>
        </w:r>
      </w:ins>
      <w:del w:id="2966" w:author="rawlins" w:date="2015-05-19T17:12:00Z">
        <w:r w:rsidR="001A2D84" w:rsidDel="00A671D9">
          <w:rPr>
            <w:noProof/>
          </w:rPr>
          <w:delInstrText>129</w:delInstrText>
        </w:r>
      </w:del>
      <w:r w:rsidR="00827503">
        <w:rPr>
          <w:noProof/>
        </w:rPr>
        <w:fldChar w:fldCharType="end"/>
      </w:r>
      <w:r>
        <w:instrText>)</w:instrText>
      </w:r>
      <w:r>
        <w:fldChar w:fldCharType="end"/>
      </w:r>
    </w:p>
    <w:p w14:paraId="58BCAD4C" w14:textId="77777777" w:rsidR="008C7882" w:rsidRDefault="008C7882" w:rsidP="008C7882">
      <w:r>
        <w:t xml:space="preserve"> where</w:t>
      </w:r>
    </w:p>
    <w:p w14:paraId="59512848" w14:textId="65637B64" w:rsidR="008C7882" w:rsidRDefault="008C7882" w:rsidP="008C7882">
      <w:pPr>
        <w:pStyle w:val="MTDisplayEquation"/>
      </w:pPr>
      <w:r>
        <w:tab/>
      </w:r>
      <w:r w:rsidR="00905817" w:rsidRPr="00905817">
        <w:rPr>
          <w:position w:val="-12"/>
        </w:rPr>
        <w:object w:dxaOrig="1200" w:dyaOrig="380" w14:anchorId="6C90B999">
          <v:shape id="_x0000_i2828" type="#_x0000_t75" style="width:59.75pt;height:19pt" o:ole="">
            <v:imagedata r:id="rId3628" o:title=""/>
          </v:shape>
          <o:OLEObject Type="Embed" ProgID="Equation.DSMT4" ShapeID="_x0000_i2828" DrawAspect="Content" ObjectID="_1493626852" r:id="rId3629"/>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827503">
        <w:fldChar w:fldCharType="begin"/>
      </w:r>
      <w:r w:rsidR="00827503">
        <w:instrText xml:space="preserve"> SEQ MTSec \c \* Arabic \* MERGEFORMAT </w:instrText>
      </w:r>
      <w:r w:rsidR="00827503">
        <w:fldChar w:fldCharType="separate"/>
      </w:r>
      <w:r w:rsidR="00D3178E">
        <w:rPr>
          <w:noProof/>
        </w:rPr>
        <w:instrText>6</w:instrText>
      </w:r>
      <w:r w:rsidR="00827503">
        <w:rPr>
          <w:noProof/>
        </w:rPr>
        <w:fldChar w:fldCharType="end"/>
      </w:r>
      <w:r>
        <w:instrText>.</w:instrText>
      </w:r>
      <w:r w:rsidR="00827503">
        <w:fldChar w:fldCharType="begin"/>
      </w:r>
      <w:r w:rsidR="00827503">
        <w:instrText xml:space="preserve"> SEQ MTEqn \c \* Arabic \* MERGEFORMAT </w:instrText>
      </w:r>
      <w:r w:rsidR="00827503">
        <w:fldChar w:fldCharType="separate"/>
      </w:r>
      <w:ins w:id="2967" w:author="rawlins" w:date="2015-05-19T17:23:00Z">
        <w:r w:rsidR="00D3178E">
          <w:rPr>
            <w:noProof/>
          </w:rPr>
          <w:instrText>135</w:instrText>
        </w:r>
      </w:ins>
      <w:del w:id="2968" w:author="rawlins" w:date="2015-05-19T17:12:00Z">
        <w:r w:rsidR="001A2D84" w:rsidDel="00A671D9">
          <w:rPr>
            <w:noProof/>
          </w:rPr>
          <w:delInstrText>130</w:delInstrText>
        </w:r>
      </w:del>
      <w:r w:rsidR="00827503">
        <w:rPr>
          <w:noProof/>
        </w:rPr>
        <w:fldChar w:fldCharType="end"/>
      </w:r>
      <w:r>
        <w:instrText>)</w:instrText>
      </w:r>
      <w:r>
        <w:fldChar w:fldCharType="end"/>
      </w:r>
    </w:p>
    <w:p w14:paraId="19832CAC" w14:textId="77777777" w:rsidR="008C7882" w:rsidRPr="001A3520" w:rsidRDefault="008C7882" w:rsidP="008C7882"/>
    <w:p w14:paraId="58558625" w14:textId="77777777" w:rsidR="002B7157" w:rsidRDefault="002B7157" w:rsidP="008C7882">
      <w:pPr>
        <w:pStyle w:val="Heading1"/>
        <w:numPr>
          <w:ilvl w:val="0"/>
          <w:numId w:val="0"/>
        </w:numPr>
      </w:pPr>
    </w:p>
    <w:p w14:paraId="6408141A" w14:textId="77777777" w:rsidR="002B7157" w:rsidRDefault="002B7157">
      <w:pPr>
        <w:jc w:val="left"/>
        <w:rPr>
          <w:rFonts w:cs="Arial"/>
          <w:b/>
          <w:bCs/>
          <w:kern w:val="32"/>
          <w:sz w:val="40"/>
          <w:szCs w:val="32"/>
        </w:rPr>
      </w:pPr>
      <w:r>
        <w:br w:type="page"/>
      </w:r>
    </w:p>
    <w:p w14:paraId="24F82168" w14:textId="77777777" w:rsidR="002B7157" w:rsidRDefault="002B7157" w:rsidP="00F75A04">
      <w:pPr>
        <w:pStyle w:val="Heading1"/>
      </w:pPr>
      <w:bookmarkStart w:id="2969" w:name="_Toc289032651"/>
      <w:r>
        <w:lastRenderedPageBreak/>
        <w:t>Dynamics</w:t>
      </w:r>
      <w:bookmarkEnd w:id="2969"/>
    </w:p>
    <w:p w14:paraId="5E266533" w14:textId="77777777" w:rsidR="002B7157" w:rsidRDefault="002B7157" w:rsidP="00F75A04">
      <w:r>
        <w:t xml:space="preserve">FEBio can perform a nonlinear dynamic analysis by </w:t>
      </w:r>
      <w:r w:rsidR="00734D81">
        <w:t xml:space="preserve">iteratively </w:t>
      </w:r>
      <w:r>
        <w:t>solving the following nonlinear semi-discrete finite element equations [REF BATHE].</w:t>
      </w:r>
    </w:p>
    <w:p w14:paraId="02054E3E" w14:textId="77777777" w:rsidR="002B7157" w:rsidRDefault="002B7157" w:rsidP="002B7157">
      <w:r>
        <w:fldChar w:fldCharType="begin"/>
      </w:r>
      <w:r>
        <w:instrText xml:space="preserve"> MACROBUTTON MTEditEquationSection2 </w:instrText>
      </w:r>
      <w:r w:rsidRPr="00F75A04">
        <w:rPr>
          <w:rStyle w:val="MTEquationSection"/>
        </w:rPr>
        <w:instrText>Equation Section (Next)</w:instrText>
      </w:r>
      <w:r>
        <w:fldChar w:fldCharType="end"/>
      </w:r>
    </w:p>
    <w:p w14:paraId="2097458A" w14:textId="2FCBEC6D" w:rsidR="002B7157" w:rsidRDefault="002B7157" w:rsidP="00F75A04">
      <w:pPr>
        <w:pStyle w:val="MTDisplayEquation"/>
      </w:pPr>
      <w:r>
        <w:tab/>
      </w:r>
      <w:r w:rsidR="00905817" w:rsidRPr="00905817">
        <w:rPr>
          <w:position w:val="-32"/>
        </w:rPr>
        <w:object w:dxaOrig="2620" w:dyaOrig="760" w14:anchorId="1409B655">
          <v:shape id="_x0000_i2829" type="#_x0000_t75" style="width:131.1pt;height:37.35pt" o:ole="">
            <v:imagedata r:id="rId3630" o:title=""/>
          </v:shape>
          <o:OLEObject Type="Embed" ProgID="Equation.DSMT4" ShapeID="_x0000_i2829" DrawAspect="Content" ObjectID="_1493626853" r:id="rId3631"/>
        </w:object>
      </w:r>
      <w:r>
        <w:t xml:space="preserve"> </w:t>
      </w:r>
      <w:r>
        <w:tab/>
      </w:r>
      <w:ins w:id="2970" w:author="Kingsley" w:date="2014-05-24T14:25:00Z">
        <w:r w:rsidR="00567B45">
          <w:fldChar w:fldCharType="begin"/>
        </w:r>
        <w:r w:rsidR="00567B45">
          <w:instrText xml:space="preserve"> MACROBUTTON MTEditEquationSection2 </w:instrText>
        </w:r>
        <w:r w:rsidR="00567B45" w:rsidRPr="00567B45">
          <w:rPr>
            <w:rStyle w:val="MTEquationSection"/>
            <w:rPrChange w:id="2971" w:author="Kingsley" w:date="2014-05-24T14:25:00Z">
              <w:rPr/>
            </w:rPrChange>
          </w:rPr>
          <w:instrText>Equation Section 7</w:instrText>
        </w:r>
        <w:r w:rsidR="00567B45">
          <w:fldChar w:fldCharType="begin"/>
        </w:r>
        <w:r w:rsidR="00567B45">
          <w:instrText xml:space="preserve"> SEQ MTEqn \r \h \* MERGEFORMAT </w:instrText>
        </w:r>
      </w:ins>
      <w:del w:id="2972" w:author="Gerard" w:date="2015-05-06T12:49:00Z">
        <w:r w:rsidR="00567B45">
          <w:fldChar w:fldCharType="end"/>
        </w:r>
      </w:del>
      <w:ins w:id="2973" w:author="Kingsley" w:date="2014-05-24T14:25:00Z">
        <w:r w:rsidR="00567B45">
          <w:fldChar w:fldCharType="begin"/>
        </w:r>
        <w:r w:rsidR="00567B45">
          <w:instrText xml:space="preserve"> SEQ MTSec \r 7 \h \* MERGEFORMAT </w:instrText>
        </w:r>
      </w:ins>
      <w:del w:id="2974" w:author="Gerard" w:date="2015-05-06T12:49:00Z">
        <w:r w:rsidR="00567B45">
          <w:fldChar w:fldCharType="end"/>
        </w:r>
      </w:del>
      <w:ins w:id="2975" w:author="Kingsley" w:date="2014-05-24T14:25:00Z">
        <w:r w:rsidR="00567B45">
          <w:fldChar w:fldCharType="end"/>
        </w:r>
        <w:del w:id="2976" w:author="rawlins" w:date="2015-05-19T17:20:00Z">
          <w:r w:rsidR="00567B45" w:rsidDel="00B70E0F">
            <w:fldChar w:fldCharType="begin"/>
          </w:r>
          <w:r w:rsidR="00567B45" w:rsidDel="00B70E0F">
            <w:delInstrText xml:space="preserve"> MACROBUTTON MTPlaceRef \* MERGEFORMAT </w:delInstrText>
          </w:r>
          <w:r w:rsidR="00567B45" w:rsidDel="00B70E0F">
            <w:fldChar w:fldCharType="begin"/>
          </w:r>
          <w:r w:rsidR="00567B45" w:rsidDel="00B70E0F">
            <w:delInstrText xml:space="preserve"> SEQ MTEqn \h \* MERGEFORMAT </w:delInstrText>
          </w:r>
        </w:del>
      </w:ins>
      <w:del w:id="2977" w:author="rawlins" w:date="2015-05-19T17:20:00Z">
        <w:r w:rsidR="00567B45" w:rsidDel="00B70E0F">
          <w:fldChar w:fldCharType="end"/>
        </w:r>
      </w:del>
      <w:bookmarkStart w:id="2978" w:name="ZEqnNum192348"/>
      <w:ins w:id="2979" w:author="Kingsley" w:date="2014-05-24T14:25:00Z">
        <w:del w:id="2980" w:author="rawlins" w:date="2015-05-19T17:20:00Z">
          <w:r w:rsidR="00567B45" w:rsidDel="00B70E0F">
            <w:delInstrText>(</w:delInstrText>
          </w:r>
          <w:r w:rsidR="00567B45" w:rsidDel="00B70E0F">
            <w:fldChar w:fldCharType="begin"/>
          </w:r>
          <w:r w:rsidR="00567B45" w:rsidDel="00B70E0F">
            <w:delInstrText xml:space="preserve"> SEQ MTSec \c \* Arabic \* MERGEFORMAT </w:delInstrText>
          </w:r>
        </w:del>
      </w:ins>
      <w:del w:id="2981" w:author="rawlins" w:date="2015-05-19T17:20:00Z">
        <w:r w:rsidR="00567B45" w:rsidDel="00B70E0F">
          <w:fldChar w:fldCharType="end"/>
        </w:r>
      </w:del>
      <w:ins w:id="2982" w:author="Kingsley" w:date="2014-05-24T14:25:00Z">
        <w:del w:id="2983" w:author="rawlins" w:date="2015-05-19T17:20:00Z">
          <w:r w:rsidR="00567B45" w:rsidDel="00B70E0F">
            <w:delInstrText>.</w:delInstrText>
          </w:r>
          <w:r w:rsidR="00567B45" w:rsidDel="00B70E0F">
            <w:fldChar w:fldCharType="begin"/>
          </w:r>
          <w:r w:rsidR="00567B45" w:rsidDel="00B70E0F">
            <w:delInstrText xml:space="preserve"> SEQ MTEqn \c \* Arabic \* MERGEFORMAT </w:delInstrText>
          </w:r>
        </w:del>
      </w:ins>
      <w:del w:id="2984" w:author="rawlins" w:date="2015-05-19T17:20:00Z">
        <w:r w:rsidR="00567B45" w:rsidDel="00B70E0F">
          <w:fldChar w:fldCharType="end"/>
        </w:r>
      </w:del>
      <w:ins w:id="2985" w:author="Kingsley" w:date="2014-05-24T14:25:00Z">
        <w:del w:id="2986" w:author="rawlins" w:date="2015-05-19T17:20:00Z">
          <w:r w:rsidR="00567B45" w:rsidDel="00B70E0F">
            <w:delInstrText>)</w:delInstrText>
          </w:r>
          <w:bookmarkEnd w:id="2978"/>
          <w:r w:rsidR="00567B45" w:rsidDel="00B70E0F">
            <w:fldChar w:fldCharType="end"/>
          </w:r>
        </w:del>
      </w:ins>
      <w:ins w:id="2987" w:author="rawlins" w:date="2015-05-19T17:20:00Z">
        <w:r w:rsidR="00B70E0F">
          <w:fldChar w:fldCharType="begin"/>
        </w:r>
        <w:r w:rsidR="00B70E0F">
          <w:instrText xml:space="preserve"> MACROBUTTON MTPlaceRef \* MERGEFORMAT </w:instrText>
        </w:r>
        <w:r w:rsidR="00B70E0F">
          <w:fldChar w:fldCharType="begin"/>
        </w:r>
        <w:r w:rsidR="00B70E0F">
          <w:instrText xml:space="preserve"> SEQ MTEqn \h \* MERGEFORMAT </w:instrText>
        </w:r>
        <w:r w:rsidR="00B70E0F">
          <w:fldChar w:fldCharType="end"/>
        </w:r>
        <w:bookmarkStart w:id="2988" w:name="ZEqnNum633324"/>
        <w:r w:rsidR="00B70E0F">
          <w:instrText>(</w:instrText>
        </w:r>
        <w:r w:rsidR="00B70E0F">
          <w:fldChar w:fldCharType="begin"/>
        </w:r>
        <w:r w:rsidR="00B70E0F">
          <w:instrText xml:space="preserve"> SEQ MTSec \c \* Arabic \* MERGEFORMAT </w:instrText>
        </w:r>
      </w:ins>
      <w:r w:rsidR="00B70E0F">
        <w:fldChar w:fldCharType="separate"/>
      </w:r>
      <w:ins w:id="2989" w:author="rawlins" w:date="2015-05-19T17:23:00Z">
        <w:r w:rsidR="00D3178E">
          <w:rPr>
            <w:noProof/>
          </w:rPr>
          <w:instrText>7</w:instrText>
        </w:r>
      </w:ins>
      <w:ins w:id="2990" w:author="rawlins" w:date="2015-05-19T17:20:00Z">
        <w:r w:rsidR="00B70E0F">
          <w:fldChar w:fldCharType="end"/>
        </w:r>
        <w:r w:rsidR="00B70E0F">
          <w:instrText>.</w:instrText>
        </w:r>
        <w:r w:rsidR="00B70E0F">
          <w:fldChar w:fldCharType="begin"/>
        </w:r>
        <w:r w:rsidR="00B70E0F">
          <w:instrText xml:space="preserve"> SEQ MTEqn \c \* Arabic \* MERGEFORMAT </w:instrText>
        </w:r>
      </w:ins>
      <w:r w:rsidR="00B70E0F">
        <w:fldChar w:fldCharType="separate"/>
      </w:r>
      <w:ins w:id="2991" w:author="rawlins" w:date="2015-05-19T17:23:00Z">
        <w:r w:rsidR="00D3178E">
          <w:rPr>
            <w:noProof/>
          </w:rPr>
          <w:instrText>1</w:instrText>
        </w:r>
      </w:ins>
      <w:ins w:id="2992" w:author="rawlins" w:date="2015-05-19T17:20:00Z">
        <w:r w:rsidR="00B70E0F">
          <w:fldChar w:fldCharType="end"/>
        </w:r>
        <w:r w:rsidR="00B70E0F">
          <w:instrText>)</w:instrText>
        </w:r>
        <w:bookmarkEnd w:id="2988"/>
        <w:r w:rsidR="00B70E0F">
          <w:fldChar w:fldCharType="end"/>
        </w:r>
      </w:ins>
    </w:p>
    <w:p w14:paraId="66538EA2" w14:textId="77777777" w:rsidR="00734D81" w:rsidRDefault="00734D81" w:rsidP="00F75A04"/>
    <w:p w14:paraId="2E93C2FB" w14:textId="77777777" w:rsidR="002B7157" w:rsidRDefault="002B7157" w:rsidP="00F75A04">
      <w:r>
        <w:t xml:space="preserve">Here, </w:t>
      </w:r>
      <w:r>
        <w:rPr>
          <w:b/>
        </w:rPr>
        <w:t>M</w:t>
      </w:r>
      <w:r>
        <w:t xml:space="preserve"> is the mass matrix, </w:t>
      </w:r>
      <w:r>
        <w:rPr>
          <w:b/>
        </w:rPr>
        <w:t>K</w:t>
      </w:r>
      <w:r>
        <w:t xml:space="preserve"> the stiffness matrix, </w:t>
      </w:r>
      <w:r>
        <w:rPr>
          <w:b/>
        </w:rPr>
        <w:t>T</w:t>
      </w:r>
      <w:r>
        <w:t xml:space="preserve"> the internal force (stress) vector and </w:t>
      </w:r>
      <w:r>
        <w:rPr>
          <w:b/>
        </w:rPr>
        <w:t>F</w:t>
      </w:r>
      <w:r>
        <w:t xml:space="preserve"> the externally applied loads. </w:t>
      </w:r>
      <w:r w:rsidR="00734D81">
        <w:t xml:space="preserve">The upperscript index </w:t>
      </w:r>
      <w:r w:rsidR="00734D81">
        <w:rPr>
          <w:i/>
        </w:rPr>
        <w:t xml:space="preserve">k </w:t>
      </w:r>
      <w:r w:rsidR="00734D81">
        <w:t xml:space="preserve">refers to the iteration number, the subscript </w:t>
      </w:r>
      <w:r w:rsidR="00734D81">
        <w:rPr>
          <w:i/>
        </w:rPr>
        <w:t xml:space="preserve">n </w:t>
      </w:r>
      <w:r w:rsidR="00734D81">
        <w:t xml:space="preserve">refers to the time increment. The trapezoidal (or midpoint) rule is used to perform the time integration. This results in the following approximations </w:t>
      </w:r>
      <w:r w:rsidR="00BF50BB">
        <w:t>f</w:t>
      </w:r>
      <w:r w:rsidR="00734D81">
        <w:t>o</w:t>
      </w:r>
      <w:r w:rsidR="00BF50BB">
        <w:t>r</w:t>
      </w:r>
      <w:r w:rsidR="00734D81">
        <w:t xml:space="preserve"> the displacement and velocity</w:t>
      </w:r>
      <w:r w:rsidR="00BF50BB">
        <w:t xml:space="preserve"> updates</w:t>
      </w:r>
      <w:r w:rsidR="00734D81">
        <w:t>.</w:t>
      </w:r>
    </w:p>
    <w:p w14:paraId="75ABE0C3" w14:textId="77777777" w:rsidR="00734D81" w:rsidRDefault="00734D81" w:rsidP="00F75A04"/>
    <w:p w14:paraId="5DDA80EA" w14:textId="381D6B15" w:rsidR="00734D81" w:rsidRDefault="00734D81" w:rsidP="00F75A04">
      <w:pPr>
        <w:pStyle w:val="MTDisplayEquation"/>
      </w:pPr>
      <w:r>
        <w:tab/>
      </w:r>
      <w:r w:rsidR="00905817" w:rsidRPr="00905817">
        <w:rPr>
          <w:position w:val="-58"/>
        </w:rPr>
        <w:object w:dxaOrig="2340" w:dyaOrig="1280" w14:anchorId="5AAFD9E4">
          <v:shape id="_x0000_i2830" type="#_x0000_t75" style="width:116.85pt;height:63.85pt" o:ole="">
            <v:imagedata r:id="rId3632" o:title=""/>
          </v:shape>
          <o:OLEObject Type="Embed" ProgID="Equation.DSMT4" ShapeID="_x0000_i2830" DrawAspect="Content" ObjectID="_1493626854" r:id="rId3633"/>
        </w:object>
      </w:r>
      <w:r>
        <w:t xml:space="preserve"> </w:t>
      </w:r>
      <w:r>
        <w:tab/>
      </w:r>
      <w:ins w:id="2993" w:author="Kingsley" w:date="2014-05-24T14:25:00Z">
        <w:del w:id="2994" w:author="rawlins" w:date="2015-05-19T17:20:00Z">
          <w:r w:rsidR="00567B45" w:rsidDel="00B70E0F">
            <w:fldChar w:fldCharType="begin"/>
          </w:r>
          <w:r w:rsidR="00567B45" w:rsidDel="00B70E0F">
            <w:delInstrText xml:space="preserve"> MACROBUTTON MTPlaceRef \* MERGEFORMAT </w:delInstrText>
          </w:r>
          <w:r w:rsidR="00567B45" w:rsidDel="00B70E0F">
            <w:fldChar w:fldCharType="begin"/>
          </w:r>
          <w:r w:rsidR="00567B45" w:rsidDel="00B70E0F">
            <w:delInstrText xml:space="preserve"> SEQ MTEqn \h \* MERGEFORMAT </w:delInstrText>
          </w:r>
        </w:del>
      </w:ins>
      <w:del w:id="2995" w:author="rawlins" w:date="2015-05-19T17:20:00Z">
        <w:r w:rsidR="00567B45" w:rsidDel="00B70E0F">
          <w:fldChar w:fldCharType="end"/>
        </w:r>
      </w:del>
      <w:bookmarkStart w:id="2996" w:name="ZEqnNum177335"/>
      <w:ins w:id="2997" w:author="Kingsley" w:date="2014-05-24T14:25:00Z">
        <w:del w:id="2998" w:author="rawlins" w:date="2015-05-19T17:20:00Z">
          <w:r w:rsidR="00567B45" w:rsidDel="00B70E0F">
            <w:delInstrText>(</w:delInstrText>
          </w:r>
          <w:r w:rsidR="00567B45" w:rsidDel="00B70E0F">
            <w:fldChar w:fldCharType="begin"/>
          </w:r>
          <w:r w:rsidR="00567B45" w:rsidDel="00B70E0F">
            <w:delInstrText xml:space="preserve"> SEQ MTSec \c \* Arabic \* MERGEFORMAT </w:delInstrText>
          </w:r>
        </w:del>
      </w:ins>
      <w:del w:id="2999" w:author="rawlins" w:date="2015-05-19T17:20:00Z">
        <w:r w:rsidR="00567B45" w:rsidDel="00B70E0F">
          <w:fldChar w:fldCharType="end"/>
        </w:r>
      </w:del>
      <w:ins w:id="3000" w:author="Kingsley" w:date="2014-05-24T14:25:00Z">
        <w:del w:id="3001" w:author="rawlins" w:date="2015-05-19T17:20:00Z">
          <w:r w:rsidR="00567B45" w:rsidDel="00B70E0F">
            <w:delInstrText>.</w:delInstrText>
          </w:r>
          <w:r w:rsidR="00567B45" w:rsidDel="00B70E0F">
            <w:fldChar w:fldCharType="begin"/>
          </w:r>
          <w:r w:rsidR="00567B45" w:rsidDel="00B70E0F">
            <w:delInstrText xml:space="preserve"> SEQ MTEqn \c \* Arabic \* MERGEFORMAT </w:delInstrText>
          </w:r>
        </w:del>
      </w:ins>
      <w:del w:id="3002" w:author="rawlins" w:date="2015-05-19T17:20:00Z">
        <w:r w:rsidR="00567B45" w:rsidDel="00B70E0F">
          <w:fldChar w:fldCharType="end"/>
        </w:r>
      </w:del>
      <w:ins w:id="3003" w:author="Kingsley" w:date="2014-05-24T14:25:00Z">
        <w:del w:id="3004" w:author="rawlins" w:date="2015-05-19T17:20:00Z">
          <w:r w:rsidR="00567B45" w:rsidDel="00B70E0F">
            <w:delInstrText>)</w:delInstrText>
          </w:r>
          <w:bookmarkEnd w:id="2996"/>
          <w:r w:rsidR="00567B45" w:rsidDel="00B70E0F">
            <w:fldChar w:fldCharType="end"/>
          </w:r>
        </w:del>
      </w:ins>
      <w:ins w:id="3005" w:author="rawlins" w:date="2015-05-19T17:20:00Z">
        <w:r w:rsidR="00B70E0F">
          <w:fldChar w:fldCharType="begin"/>
        </w:r>
        <w:r w:rsidR="00B70E0F">
          <w:instrText xml:space="preserve"> MACROBUTTON MTPlaceRef \* MERGEFORMAT </w:instrText>
        </w:r>
        <w:r w:rsidR="00B70E0F">
          <w:fldChar w:fldCharType="begin"/>
        </w:r>
        <w:r w:rsidR="00B70E0F">
          <w:instrText xml:space="preserve"> SEQ MTEqn \h \* MERGEFORMAT </w:instrText>
        </w:r>
        <w:r w:rsidR="00B70E0F">
          <w:fldChar w:fldCharType="end"/>
        </w:r>
        <w:bookmarkStart w:id="3006" w:name="ZEqnNum748144"/>
        <w:r w:rsidR="00B70E0F">
          <w:instrText>(</w:instrText>
        </w:r>
        <w:r w:rsidR="00B70E0F">
          <w:fldChar w:fldCharType="begin"/>
        </w:r>
        <w:r w:rsidR="00B70E0F">
          <w:instrText xml:space="preserve"> SEQ MTSec \c \* Arabic \* MERGEFORMAT </w:instrText>
        </w:r>
      </w:ins>
      <w:r w:rsidR="00B70E0F">
        <w:fldChar w:fldCharType="separate"/>
      </w:r>
      <w:ins w:id="3007" w:author="rawlins" w:date="2015-05-19T17:23:00Z">
        <w:r w:rsidR="00D3178E">
          <w:rPr>
            <w:noProof/>
          </w:rPr>
          <w:instrText>7</w:instrText>
        </w:r>
      </w:ins>
      <w:ins w:id="3008" w:author="rawlins" w:date="2015-05-19T17:20:00Z">
        <w:r w:rsidR="00B70E0F">
          <w:fldChar w:fldCharType="end"/>
        </w:r>
        <w:r w:rsidR="00B70E0F">
          <w:instrText>.</w:instrText>
        </w:r>
        <w:r w:rsidR="00B70E0F">
          <w:fldChar w:fldCharType="begin"/>
        </w:r>
        <w:r w:rsidR="00B70E0F">
          <w:instrText xml:space="preserve"> SEQ MTEqn \c \* Arabic \* MERGEFORMAT </w:instrText>
        </w:r>
      </w:ins>
      <w:r w:rsidR="00B70E0F">
        <w:fldChar w:fldCharType="separate"/>
      </w:r>
      <w:ins w:id="3009" w:author="rawlins" w:date="2015-05-19T17:23:00Z">
        <w:r w:rsidR="00D3178E">
          <w:rPr>
            <w:noProof/>
          </w:rPr>
          <w:instrText>2</w:instrText>
        </w:r>
      </w:ins>
      <w:ins w:id="3010" w:author="rawlins" w:date="2015-05-19T17:20:00Z">
        <w:r w:rsidR="00B70E0F">
          <w:fldChar w:fldCharType="end"/>
        </w:r>
        <w:r w:rsidR="00B70E0F">
          <w:instrText>)</w:instrText>
        </w:r>
        <w:bookmarkEnd w:id="3006"/>
        <w:r w:rsidR="00B70E0F">
          <w:fldChar w:fldCharType="end"/>
        </w:r>
      </w:ins>
    </w:p>
    <w:p w14:paraId="22907663" w14:textId="75B168E5" w:rsidR="00734D81" w:rsidRDefault="00734D81" w:rsidP="00F75A04">
      <w:r>
        <w:t xml:space="preserve">Using </w:t>
      </w:r>
      <w:ins w:id="3011" w:author="rawlins" w:date="2015-05-19T17:22:00Z">
        <w:r w:rsidR="00D3178E">
          <w:fldChar w:fldCharType="begin"/>
        </w:r>
        <w:r w:rsidR="00D3178E">
          <w:instrText xml:space="preserve"> GOTOBUTTON ZEqnNum748144  \* MERGEFORMAT </w:instrText>
        </w:r>
        <w:r w:rsidR="00D3178E">
          <w:fldChar w:fldCharType="begin"/>
        </w:r>
        <w:r w:rsidR="00D3178E">
          <w:instrText xml:space="preserve"> REF ZEqnNum748144 \* Charformat \! \* MERGEFORMAT </w:instrText>
        </w:r>
      </w:ins>
      <w:r w:rsidR="00D3178E">
        <w:fldChar w:fldCharType="separate"/>
      </w:r>
      <w:ins w:id="3012" w:author="rawlins" w:date="2015-05-19T17:23:00Z">
        <w:r w:rsidR="00D3178E">
          <w:instrText>(7.2)</w:instrText>
        </w:r>
      </w:ins>
      <w:ins w:id="3013" w:author="rawlins" w:date="2015-05-19T17:22:00Z">
        <w:r w:rsidR="00D3178E">
          <w:fldChar w:fldCharType="end"/>
        </w:r>
        <w:r w:rsidR="00D3178E">
          <w:fldChar w:fldCharType="end"/>
        </w:r>
      </w:ins>
      <w:r>
        <w:t xml:space="preserve"> we can solve for </w:t>
      </w:r>
      <w:r w:rsidR="00905817" w:rsidRPr="00905817">
        <w:rPr>
          <w:position w:val="-12"/>
        </w:rPr>
        <w:object w:dxaOrig="420" w:dyaOrig="380" w14:anchorId="3E0F07D0">
          <v:shape id="_x0000_i2831" type="#_x0000_t75" style="width:20.4pt;height:19pt" o:ole="">
            <v:imagedata r:id="rId3634" o:title=""/>
          </v:shape>
          <o:OLEObject Type="Embed" ProgID="Equation.DSMT4" ShapeID="_x0000_i2831" DrawAspect="Content" ObjectID="_1493626855" r:id="rId3635"/>
        </w:object>
      </w:r>
      <w:r>
        <w:t xml:space="preserve"> .</w:t>
      </w:r>
    </w:p>
    <w:p w14:paraId="1B1A8497" w14:textId="0988C569" w:rsidR="00734D81" w:rsidRDefault="00734D81" w:rsidP="00F75A04">
      <w:pPr>
        <w:pStyle w:val="MTDisplayEquation"/>
      </w:pPr>
      <w:r>
        <w:tab/>
      </w:r>
      <w:r w:rsidR="00905817" w:rsidRPr="00905817">
        <w:rPr>
          <w:position w:val="-24"/>
        </w:rPr>
        <w:object w:dxaOrig="3640" w:dyaOrig="620" w14:anchorId="2D92F39F">
          <v:shape id="_x0000_i2832" type="#_x0000_t75" style="width:183.4pt;height:30.55pt" o:ole="">
            <v:imagedata r:id="rId3636" o:title=""/>
          </v:shape>
          <o:OLEObject Type="Embed" ProgID="Equation.DSMT4" ShapeID="_x0000_i2832" DrawAspect="Content" ObjectID="_1493626856" r:id="rId3637"/>
        </w:object>
      </w:r>
      <w:r>
        <w:t xml:space="preserve"> </w:t>
      </w:r>
      <w:r>
        <w:tab/>
      </w:r>
      <w:ins w:id="3014" w:author="Kingsley" w:date="2014-05-24T14:25:00Z">
        <w:del w:id="3015" w:author="rawlins" w:date="2015-05-19T17:20:00Z">
          <w:r w:rsidR="00567B45" w:rsidDel="00B70E0F">
            <w:fldChar w:fldCharType="begin"/>
          </w:r>
          <w:r w:rsidR="00567B45" w:rsidDel="00B70E0F">
            <w:delInstrText xml:space="preserve"> MACROBUTTON MTPlaceRef \* MERGEFORMAT </w:delInstrText>
          </w:r>
          <w:r w:rsidR="00567B45" w:rsidDel="00B70E0F">
            <w:fldChar w:fldCharType="begin"/>
          </w:r>
          <w:r w:rsidR="00567B45" w:rsidDel="00B70E0F">
            <w:delInstrText xml:space="preserve"> SEQ MTEqn \h \* MERGEFORMAT </w:delInstrText>
          </w:r>
        </w:del>
      </w:ins>
      <w:del w:id="3016" w:author="rawlins" w:date="2015-05-19T17:20:00Z">
        <w:r w:rsidR="00567B45" w:rsidDel="00B70E0F">
          <w:fldChar w:fldCharType="end"/>
        </w:r>
      </w:del>
      <w:bookmarkStart w:id="3017" w:name="ZEqnNum768201"/>
      <w:ins w:id="3018" w:author="Kingsley" w:date="2014-05-24T14:25:00Z">
        <w:del w:id="3019" w:author="rawlins" w:date="2015-05-19T17:20:00Z">
          <w:r w:rsidR="00567B45" w:rsidDel="00B70E0F">
            <w:delInstrText>(</w:delInstrText>
          </w:r>
          <w:r w:rsidR="00567B45" w:rsidDel="00B70E0F">
            <w:fldChar w:fldCharType="begin"/>
          </w:r>
          <w:r w:rsidR="00567B45" w:rsidDel="00B70E0F">
            <w:delInstrText xml:space="preserve"> SEQ MTSec \c \* Arabic \* MERGEFORMAT </w:delInstrText>
          </w:r>
        </w:del>
      </w:ins>
      <w:del w:id="3020" w:author="rawlins" w:date="2015-05-19T17:20:00Z">
        <w:r w:rsidR="00567B45" w:rsidDel="00B70E0F">
          <w:fldChar w:fldCharType="end"/>
        </w:r>
      </w:del>
      <w:ins w:id="3021" w:author="Kingsley" w:date="2014-05-24T14:25:00Z">
        <w:del w:id="3022" w:author="rawlins" w:date="2015-05-19T17:20:00Z">
          <w:r w:rsidR="00567B45" w:rsidDel="00B70E0F">
            <w:delInstrText>.</w:delInstrText>
          </w:r>
          <w:r w:rsidR="00567B45" w:rsidDel="00B70E0F">
            <w:fldChar w:fldCharType="begin"/>
          </w:r>
          <w:r w:rsidR="00567B45" w:rsidDel="00B70E0F">
            <w:delInstrText xml:space="preserve"> SEQ MTEqn \c \* Arabic \* MERGEFORMAT </w:delInstrText>
          </w:r>
        </w:del>
      </w:ins>
      <w:del w:id="3023" w:author="rawlins" w:date="2015-05-19T17:20:00Z">
        <w:r w:rsidR="00567B45" w:rsidDel="00B70E0F">
          <w:fldChar w:fldCharType="end"/>
        </w:r>
      </w:del>
      <w:ins w:id="3024" w:author="Kingsley" w:date="2014-05-24T14:25:00Z">
        <w:del w:id="3025" w:author="rawlins" w:date="2015-05-19T17:20:00Z">
          <w:r w:rsidR="00567B45" w:rsidDel="00B70E0F">
            <w:delInstrText>)</w:delInstrText>
          </w:r>
          <w:bookmarkEnd w:id="3017"/>
          <w:r w:rsidR="00567B45" w:rsidDel="00B70E0F">
            <w:fldChar w:fldCharType="end"/>
          </w:r>
        </w:del>
      </w:ins>
      <w:ins w:id="3026" w:author="rawlins" w:date="2015-05-19T17:20:00Z">
        <w:r w:rsidR="00B70E0F">
          <w:fldChar w:fldCharType="begin"/>
        </w:r>
        <w:r w:rsidR="00B70E0F">
          <w:instrText xml:space="preserve"> MACROBUTTON MTPlaceRef \* MERGEFORMAT </w:instrText>
        </w:r>
        <w:r w:rsidR="00B70E0F">
          <w:fldChar w:fldCharType="begin"/>
        </w:r>
        <w:r w:rsidR="00B70E0F">
          <w:instrText xml:space="preserve"> SEQ MTEqn \h \* MERGEFORMAT </w:instrText>
        </w:r>
        <w:r w:rsidR="00B70E0F">
          <w:fldChar w:fldCharType="end"/>
        </w:r>
        <w:bookmarkStart w:id="3027" w:name="ZEqnNum747290"/>
        <w:r w:rsidR="00B70E0F">
          <w:instrText>(</w:instrText>
        </w:r>
        <w:r w:rsidR="00B70E0F">
          <w:fldChar w:fldCharType="begin"/>
        </w:r>
        <w:r w:rsidR="00B70E0F">
          <w:instrText xml:space="preserve"> SEQ MTSec \c \* Arabic \* MERGEFORMAT </w:instrText>
        </w:r>
      </w:ins>
      <w:r w:rsidR="00B70E0F">
        <w:fldChar w:fldCharType="separate"/>
      </w:r>
      <w:ins w:id="3028" w:author="rawlins" w:date="2015-05-19T17:23:00Z">
        <w:r w:rsidR="00D3178E">
          <w:rPr>
            <w:noProof/>
          </w:rPr>
          <w:instrText>7</w:instrText>
        </w:r>
      </w:ins>
      <w:ins w:id="3029" w:author="rawlins" w:date="2015-05-19T17:20:00Z">
        <w:r w:rsidR="00B70E0F">
          <w:fldChar w:fldCharType="end"/>
        </w:r>
        <w:r w:rsidR="00B70E0F">
          <w:instrText>.</w:instrText>
        </w:r>
        <w:r w:rsidR="00B70E0F">
          <w:fldChar w:fldCharType="begin"/>
        </w:r>
        <w:r w:rsidR="00B70E0F">
          <w:instrText xml:space="preserve"> SEQ MTEqn \c \* Arabic \* MERGEFORMAT </w:instrText>
        </w:r>
      </w:ins>
      <w:r w:rsidR="00B70E0F">
        <w:fldChar w:fldCharType="separate"/>
      </w:r>
      <w:ins w:id="3030" w:author="rawlins" w:date="2015-05-19T17:23:00Z">
        <w:r w:rsidR="00D3178E">
          <w:rPr>
            <w:noProof/>
          </w:rPr>
          <w:instrText>3</w:instrText>
        </w:r>
      </w:ins>
      <w:ins w:id="3031" w:author="rawlins" w:date="2015-05-19T17:20:00Z">
        <w:r w:rsidR="00B70E0F">
          <w:fldChar w:fldCharType="end"/>
        </w:r>
        <w:r w:rsidR="00B70E0F">
          <w:instrText>)</w:instrText>
        </w:r>
        <w:bookmarkEnd w:id="3027"/>
        <w:r w:rsidR="00B70E0F">
          <w:fldChar w:fldCharType="end"/>
        </w:r>
      </w:ins>
    </w:p>
    <w:p w14:paraId="635D596A" w14:textId="014A0573" w:rsidR="00CC7944" w:rsidRDefault="00CC7944" w:rsidP="00F75A04">
      <w:r>
        <w:t>Substituting this into equation</w:t>
      </w:r>
      <w:ins w:id="3032" w:author="rawlins" w:date="2015-05-19T17:22:00Z">
        <w:r w:rsidR="00D3178E">
          <w:t xml:space="preserve"> </w:t>
        </w:r>
        <w:r w:rsidR="00D3178E">
          <w:fldChar w:fldCharType="begin"/>
        </w:r>
        <w:r w:rsidR="00D3178E">
          <w:instrText xml:space="preserve"> GOTOBUTTON ZEqnNum633324  \* MERGEFORMAT </w:instrText>
        </w:r>
        <w:r w:rsidR="00D3178E">
          <w:fldChar w:fldCharType="begin"/>
        </w:r>
        <w:r w:rsidR="00D3178E">
          <w:instrText xml:space="preserve"> REF ZEqnNum633324 \* Charformat \! \* MERGEFORMAT </w:instrText>
        </w:r>
      </w:ins>
      <w:r w:rsidR="00D3178E">
        <w:fldChar w:fldCharType="separate"/>
      </w:r>
      <w:ins w:id="3033" w:author="rawlins" w:date="2015-05-19T17:23:00Z">
        <w:r w:rsidR="00D3178E">
          <w:instrText>(7.1)</w:instrText>
        </w:r>
      </w:ins>
      <w:ins w:id="3034" w:author="rawlins" w:date="2015-05-19T17:22:00Z">
        <w:r w:rsidR="00D3178E">
          <w:fldChar w:fldCharType="end"/>
        </w:r>
        <w:r w:rsidR="00D3178E">
          <w:fldChar w:fldCharType="end"/>
        </w:r>
        <w:r w:rsidR="00D3178E">
          <w:t xml:space="preserve"> </w:t>
        </w:r>
      </w:ins>
      <w:r>
        <w:t>results in the following linear system of equations.</w:t>
      </w:r>
    </w:p>
    <w:p w14:paraId="0F3C1911" w14:textId="77777777" w:rsidR="00CC7944" w:rsidRDefault="00CC7944" w:rsidP="00F75A04"/>
    <w:p w14:paraId="0F9A67B0" w14:textId="20BB9F45" w:rsidR="00CC7944" w:rsidRDefault="00CC7944" w:rsidP="00F75A04">
      <w:pPr>
        <w:pStyle w:val="MTDisplayEquation"/>
      </w:pPr>
      <w:r>
        <w:tab/>
      </w:r>
      <w:r w:rsidR="00905817" w:rsidRPr="00905817">
        <w:rPr>
          <w:position w:val="-28"/>
        </w:rPr>
        <w:object w:dxaOrig="5940" w:dyaOrig="680" w14:anchorId="69670505">
          <v:shape id="_x0000_i2833" type="#_x0000_t75" style="width:297.5pt;height:34.65pt" o:ole="">
            <v:imagedata r:id="rId3638" o:title=""/>
          </v:shape>
          <o:OLEObject Type="Embed" ProgID="Equation.DSMT4" ShapeID="_x0000_i2833" DrawAspect="Content" ObjectID="_1493626857" r:id="rId3639"/>
        </w:object>
      </w:r>
      <w:r>
        <w:t xml:space="preserve"> </w:t>
      </w:r>
      <w:r>
        <w:tab/>
      </w:r>
      <w:ins w:id="3035" w:author="Kingsley" w:date="2014-05-24T14:25:00Z">
        <w:del w:id="3036" w:author="rawlins" w:date="2015-05-19T17:20:00Z">
          <w:r w:rsidR="00567B45" w:rsidDel="00B70E0F">
            <w:fldChar w:fldCharType="begin"/>
          </w:r>
          <w:r w:rsidR="00567B45" w:rsidDel="00B70E0F">
            <w:delInstrText xml:space="preserve"> MACROBUTTON MTPlaceRef \* MERGEFORMAT </w:delInstrText>
          </w:r>
          <w:r w:rsidR="00567B45" w:rsidDel="00B70E0F">
            <w:fldChar w:fldCharType="begin"/>
          </w:r>
          <w:r w:rsidR="00567B45" w:rsidDel="00B70E0F">
            <w:delInstrText xml:space="preserve"> SEQ MTEqn \h \* MERGEFORMAT </w:delInstrText>
          </w:r>
        </w:del>
      </w:ins>
      <w:del w:id="3037" w:author="rawlins" w:date="2015-05-19T17:20:00Z">
        <w:r w:rsidR="00567B45" w:rsidDel="00B70E0F">
          <w:fldChar w:fldCharType="end"/>
        </w:r>
      </w:del>
      <w:ins w:id="3038" w:author="Kingsley" w:date="2014-05-24T14:25:00Z">
        <w:del w:id="3039" w:author="rawlins" w:date="2015-05-19T17:20:00Z">
          <w:r w:rsidR="00567B45" w:rsidDel="00B70E0F">
            <w:delInstrText>(</w:delInstrText>
          </w:r>
          <w:r w:rsidR="00567B45" w:rsidDel="00B70E0F">
            <w:fldChar w:fldCharType="begin"/>
          </w:r>
          <w:r w:rsidR="00567B45" w:rsidDel="00B70E0F">
            <w:delInstrText xml:space="preserve"> SEQ MTSec \c \* Arabic \* MERGEFORMAT </w:delInstrText>
          </w:r>
        </w:del>
      </w:ins>
      <w:del w:id="3040" w:author="rawlins" w:date="2015-05-19T17:20:00Z">
        <w:r w:rsidR="00567B45" w:rsidDel="00B70E0F">
          <w:fldChar w:fldCharType="end"/>
        </w:r>
      </w:del>
      <w:ins w:id="3041" w:author="Kingsley" w:date="2014-05-24T14:25:00Z">
        <w:del w:id="3042" w:author="rawlins" w:date="2015-05-19T17:20:00Z">
          <w:r w:rsidR="00567B45" w:rsidDel="00B70E0F">
            <w:delInstrText>.</w:delInstrText>
          </w:r>
          <w:r w:rsidR="00567B45" w:rsidDel="00B70E0F">
            <w:fldChar w:fldCharType="begin"/>
          </w:r>
          <w:r w:rsidR="00567B45" w:rsidDel="00B70E0F">
            <w:delInstrText xml:space="preserve"> SEQ MTEqn \c \* Arabic \* MERGEFORMAT </w:delInstrText>
          </w:r>
        </w:del>
      </w:ins>
      <w:del w:id="3043" w:author="rawlins" w:date="2015-05-19T17:20:00Z">
        <w:r w:rsidR="00567B45" w:rsidDel="00B70E0F">
          <w:fldChar w:fldCharType="end"/>
        </w:r>
      </w:del>
      <w:ins w:id="3044" w:author="Kingsley" w:date="2014-05-24T14:25:00Z">
        <w:del w:id="3045" w:author="rawlins" w:date="2015-05-19T17:20:00Z">
          <w:r w:rsidR="00567B45" w:rsidDel="00B70E0F">
            <w:delInstrText>)</w:delInstrText>
          </w:r>
          <w:r w:rsidR="00567B45" w:rsidDel="00B70E0F">
            <w:fldChar w:fldCharType="end"/>
          </w:r>
        </w:del>
      </w:ins>
      <w:ins w:id="3046" w:author="rawlins" w:date="2015-05-19T17:20:00Z">
        <w:r w:rsidR="00B70E0F">
          <w:fldChar w:fldCharType="begin"/>
        </w:r>
        <w:r w:rsidR="00B70E0F">
          <w:instrText xml:space="preserve"> MACROBUTTON MTPlaceRef \* MERGEFORMAT </w:instrText>
        </w:r>
        <w:r w:rsidR="00B70E0F">
          <w:fldChar w:fldCharType="begin"/>
        </w:r>
        <w:r w:rsidR="00B70E0F">
          <w:instrText xml:space="preserve"> SEQ MTEqn \h \* MERGEFORMAT </w:instrText>
        </w:r>
        <w:r w:rsidR="00B70E0F">
          <w:fldChar w:fldCharType="end"/>
        </w:r>
        <w:r w:rsidR="00B70E0F">
          <w:instrText>(</w:instrText>
        </w:r>
        <w:r w:rsidR="00B70E0F">
          <w:fldChar w:fldCharType="begin"/>
        </w:r>
        <w:r w:rsidR="00B70E0F">
          <w:instrText xml:space="preserve"> SEQ MTSec \c \* Arabic \* MERGEFORMAT </w:instrText>
        </w:r>
      </w:ins>
      <w:r w:rsidR="00B70E0F">
        <w:fldChar w:fldCharType="separate"/>
      </w:r>
      <w:ins w:id="3047" w:author="rawlins" w:date="2015-05-19T17:23:00Z">
        <w:r w:rsidR="00D3178E">
          <w:rPr>
            <w:noProof/>
          </w:rPr>
          <w:instrText>7</w:instrText>
        </w:r>
      </w:ins>
      <w:ins w:id="3048" w:author="rawlins" w:date="2015-05-19T17:20:00Z">
        <w:r w:rsidR="00B70E0F">
          <w:fldChar w:fldCharType="end"/>
        </w:r>
        <w:r w:rsidR="00B70E0F">
          <w:instrText>.</w:instrText>
        </w:r>
        <w:r w:rsidR="00B70E0F">
          <w:fldChar w:fldCharType="begin"/>
        </w:r>
        <w:r w:rsidR="00B70E0F">
          <w:instrText xml:space="preserve"> SEQ MTEqn \c \* Arabic \* MERGEFORMAT </w:instrText>
        </w:r>
      </w:ins>
      <w:r w:rsidR="00B70E0F">
        <w:fldChar w:fldCharType="separate"/>
      </w:r>
      <w:ins w:id="3049" w:author="rawlins" w:date="2015-05-19T17:23:00Z">
        <w:r w:rsidR="00D3178E">
          <w:rPr>
            <w:noProof/>
          </w:rPr>
          <w:instrText>4</w:instrText>
        </w:r>
      </w:ins>
      <w:ins w:id="3050" w:author="rawlins" w:date="2015-05-19T17:20:00Z">
        <w:r w:rsidR="00B70E0F">
          <w:fldChar w:fldCharType="end"/>
        </w:r>
        <w:r w:rsidR="00B70E0F">
          <w:instrText>)</w:instrText>
        </w:r>
        <w:r w:rsidR="00B70E0F">
          <w:fldChar w:fldCharType="end"/>
        </w:r>
      </w:ins>
    </w:p>
    <w:p w14:paraId="31887B7E" w14:textId="77777777" w:rsidR="00CC7944" w:rsidRDefault="00CC7944" w:rsidP="00F75A04"/>
    <w:p w14:paraId="5BF65F39" w14:textId="1038DE04" w:rsidR="00BF50BB" w:rsidRPr="00BF50BB" w:rsidRDefault="00BF50BB" w:rsidP="00F75A04">
      <w:r>
        <w:t xml:space="preserve">Solving this equation for </w:t>
      </w:r>
      <w:r w:rsidR="00905817" w:rsidRPr="00905817">
        <w:rPr>
          <w:position w:val="-6"/>
        </w:rPr>
        <w:object w:dxaOrig="440" w:dyaOrig="320" w14:anchorId="6E96725B">
          <v:shape id="_x0000_i2834" type="#_x0000_t75" style="width:21.75pt;height:15.6pt" o:ole="">
            <v:imagedata r:id="rId3640" o:title=""/>
          </v:shape>
          <o:OLEObject Type="Embed" ProgID="Equation.DSMT4" ShapeID="_x0000_i2834" DrawAspect="Content" ObjectID="_1493626858" r:id="rId3641"/>
        </w:object>
      </w:r>
      <w:r>
        <w:t xml:space="preserve"> and using</w:t>
      </w:r>
      <w:ins w:id="3051" w:author="rawlins" w:date="2015-05-19T17:23:00Z">
        <w:r w:rsidR="00D3178E">
          <w:t xml:space="preserve"> </w:t>
        </w:r>
        <w:r w:rsidR="00D3178E">
          <w:fldChar w:fldCharType="begin"/>
        </w:r>
        <w:r w:rsidR="00D3178E">
          <w:instrText xml:space="preserve"> GOTOBUTTON ZEqnNum633324  \* MERGEFORMAT </w:instrText>
        </w:r>
        <w:r w:rsidR="00D3178E">
          <w:fldChar w:fldCharType="begin"/>
        </w:r>
        <w:r w:rsidR="00D3178E">
          <w:instrText xml:space="preserve"> REF ZEqnNum633324 \* Charformat \! \* MERGEFORMAT </w:instrText>
        </w:r>
      </w:ins>
      <w:r w:rsidR="00D3178E">
        <w:fldChar w:fldCharType="separate"/>
      </w:r>
      <w:ins w:id="3052" w:author="rawlins" w:date="2015-05-19T17:23:00Z">
        <w:r w:rsidR="00D3178E">
          <w:instrText>(7.1)</w:instrText>
        </w:r>
        <w:r w:rsidR="00D3178E">
          <w:fldChar w:fldCharType="end"/>
        </w:r>
        <w:r w:rsidR="00D3178E">
          <w:fldChar w:fldCharType="end"/>
        </w:r>
        <w:r w:rsidR="00D3178E">
          <w:t xml:space="preserve"> </w:t>
        </w:r>
      </w:ins>
      <w:r>
        <w:t xml:space="preserve">gives the new displacement vector </w:t>
      </w:r>
      <w:r w:rsidR="00905817" w:rsidRPr="00905817">
        <w:rPr>
          <w:position w:val="-12"/>
        </w:rPr>
        <w:object w:dxaOrig="420" w:dyaOrig="380" w14:anchorId="7BEAA7A6">
          <v:shape id="_x0000_i2835" type="#_x0000_t75" style="width:20.4pt;height:19pt" o:ole="">
            <v:imagedata r:id="rId3642" o:title=""/>
          </v:shape>
          <o:OLEObject Type="Embed" ProgID="Equation.DSMT4" ShapeID="_x0000_i2835" DrawAspect="Content" ObjectID="_1493626859" r:id="rId3643"/>
        </w:object>
      </w:r>
      <w:r>
        <w:t xml:space="preserve"> . The acceleration vector </w:t>
      </w:r>
      <w:r w:rsidR="00905817" w:rsidRPr="00905817">
        <w:rPr>
          <w:position w:val="-12"/>
        </w:rPr>
        <w:object w:dxaOrig="420" w:dyaOrig="380" w14:anchorId="3EE78515">
          <v:shape id="_x0000_i2836" type="#_x0000_t75" style="width:20.4pt;height:19pt" o:ole="">
            <v:imagedata r:id="rId3644" o:title=""/>
          </v:shape>
          <o:OLEObject Type="Embed" ProgID="Equation.DSMT4" ShapeID="_x0000_i2836" DrawAspect="Content" ObjectID="_1493626860" r:id="rId3645"/>
        </w:object>
      </w:r>
      <w:r>
        <w:t xml:space="preserve"> can then be found from</w:t>
      </w:r>
      <w:ins w:id="3053" w:author="rawlins" w:date="2015-05-19T17:23:00Z">
        <w:r w:rsidR="00D3178E">
          <w:t xml:space="preserve"> </w:t>
        </w:r>
        <w:r w:rsidR="00D3178E">
          <w:fldChar w:fldCharType="begin"/>
        </w:r>
        <w:r w:rsidR="00D3178E">
          <w:instrText xml:space="preserve"> GOTOBUTTON ZEqnNum747290  \* MERGEFORMAT </w:instrText>
        </w:r>
        <w:r w:rsidR="00D3178E">
          <w:fldChar w:fldCharType="begin"/>
        </w:r>
        <w:r w:rsidR="00D3178E">
          <w:instrText xml:space="preserve"> REF ZEqnNum747290 \* Charformat \! \* MERGEFORMAT </w:instrText>
        </w:r>
      </w:ins>
      <w:r w:rsidR="00D3178E">
        <w:fldChar w:fldCharType="separate"/>
      </w:r>
      <w:ins w:id="3054" w:author="rawlins" w:date="2015-05-19T17:23:00Z">
        <w:r w:rsidR="00D3178E">
          <w:instrText>(7.3)</w:instrText>
        </w:r>
        <w:r w:rsidR="00D3178E">
          <w:fldChar w:fldCharType="end"/>
        </w:r>
        <w:r w:rsidR="00D3178E">
          <w:fldChar w:fldCharType="end"/>
        </w:r>
        <w:r w:rsidR="00D3178E">
          <w:t xml:space="preserve"> </w:t>
        </w:r>
      </w:ins>
      <w:r>
        <w:t xml:space="preserve">and the velocity vector </w:t>
      </w:r>
      <w:r w:rsidR="00905817" w:rsidRPr="00905817">
        <w:rPr>
          <w:position w:val="-12"/>
        </w:rPr>
        <w:object w:dxaOrig="420" w:dyaOrig="380" w14:anchorId="16A2E2FB">
          <v:shape id="_x0000_i2837" type="#_x0000_t75" style="width:20.4pt;height:19pt" o:ole="">
            <v:imagedata r:id="rId3646" o:title=""/>
          </v:shape>
          <o:OLEObject Type="Embed" ProgID="Equation.DSMT4" ShapeID="_x0000_i2837" DrawAspect="Content" ObjectID="_1493626861" r:id="rId3647"/>
        </w:object>
      </w:r>
      <w:r>
        <w:t xml:space="preserve"> from</w:t>
      </w:r>
      <w:del w:id="3055" w:author="Kingsley" w:date="2014-05-24T14:28:00Z">
        <w:r w:rsidDel="00567B45">
          <w:delText xml:space="preserve"> </w:delText>
        </w:r>
      </w:del>
      <w:ins w:id="3056" w:author="rawlins" w:date="2015-05-19T17:23:00Z">
        <w:r w:rsidR="00D3178E">
          <w:fldChar w:fldCharType="begin"/>
        </w:r>
        <w:r w:rsidR="00D3178E">
          <w:instrText xml:space="preserve"> GOTOBUTTON ZEqnNum747290  \* MERGEFORMAT </w:instrText>
        </w:r>
        <w:r w:rsidR="00D3178E">
          <w:fldChar w:fldCharType="begin"/>
        </w:r>
        <w:r w:rsidR="00D3178E">
          <w:instrText xml:space="preserve"> REF ZEqnNum747290 \* Charformat \! \* MERGEFORMAT </w:instrText>
        </w:r>
      </w:ins>
      <w:r w:rsidR="00D3178E">
        <w:fldChar w:fldCharType="separate"/>
      </w:r>
      <w:ins w:id="3057" w:author="rawlins" w:date="2015-05-19T17:23:00Z">
        <w:r w:rsidR="00D3178E">
          <w:instrText>(7.3)</w:instrText>
        </w:r>
        <w:r w:rsidR="00D3178E">
          <w:fldChar w:fldCharType="end"/>
        </w:r>
        <w:r w:rsidR="00D3178E">
          <w:fldChar w:fldCharType="end"/>
        </w:r>
      </w:ins>
      <w:r>
        <w:t>.</w:t>
      </w:r>
      <w:ins w:id="3058" w:author="Kingsley" w:date="2014-05-24T14:28:00Z">
        <w:r w:rsidR="00567B45">
          <w:t xml:space="preserve"> </w:t>
        </w:r>
      </w:ins>
      <w:del w:id="3059" w:author="Kingsley" w:date="2014-05-24T14:28:00Z">
        <w:r w:rsidDel="00567B45">
          <w:delText xml:space="preserve"> </w:delText>
        </w:r>
      </w:del>
      <w:r>
        <w:t xml:space="preserve">This algorithm is repeated until convergence is reached. </w:t>
      </w:r>
    </w:p>
    <w:p w14:paraId="15AFEE5E" w14:textId="77777777" w:rsidR="002B7157" w:rsidRDefault="002B7157">
      <w:pPr>
        <w:pStyle w:val="Heading1"/>
        <w:numPr>
          <w:ilvl w:val="0"/>
          <w:numId w:val="0"/>
        </w:numPr>
      </w:pPr>
    </w:p>
    <w:p w14:paraId="19584BC4" w14:textId="77777777" w:rsidR="008C7882" w:rsidRDefault="008C7882">
      <w:pPr>
        <w:pStyle w:val="Heading1"/>
        <w:numPr>
          <w:ilvl w:val="0"/>
          <w:numId w:val="0"/>
        </w:numPr>
      </w:pPr>
      <w:r>
        <w:br w:type="page"/>
      </w:r>
      <w:bookmarkStart w:id="3060" w:name="_Toc289032652"/>
      <w:r>
        <w:lastRenderedPageBreak/>
        <w:t>References</w:t>
      </w:r>
      <w:bookmarkEnd w:id="3060"/>
    </w:p>
    <w:p w14:paraId="6B5F59D8" w14:textId="77777777" w:rsidR="008C7882" w:rsidRPr="000B47A2" w:rsidRDefault="008C7882" w:rsidP="008C7882"/>
    <w:p w14:paraId="081731D9" w14:textId="77777777" w:rsidR="00214E15" w:rsidRPr="00214E15" w:rsidRDefault="008C7882" w:rsidP="00214E15">
      <w:pPr>
        <w:pStyle w:val="EndNoteBibliography"/>
        <w:rPr>
          <w:noProof/>
        </w:rPr>
      </w:pPr>
      <w:r>
        <w:fldChar w:fldCharType="begin"/>
      </w:r>
      <w:r>
        <w:instrText xml:space="preserve"> ADDIN EN.REFLIST </w:instrText>
      </w:r>
      <w:r>
        <w:fldChar w:fldCharType="separate"/>
      </w:r>
      <w:bookmarkStart w:id="3061" w:name="_ENREF_1"/>
      <w:r w:rsidR="00214E15" w:rsidRPr="00214E15">
        <w:rPr>
          <w:noProof/>
        </w:rPr>
        <w:t>[1]</w:t>
      </w:r>
      <w:r w:rsidR="00214E15" w:rsidRPr="00214E15">
        <w:rPr>
          <w:noProof/>
        </w:rPr>
        <w:tab/>
        <w:t>Bonet, J., and Wood, R. D., 1997, Nonlinear continuum mechanics for finite element analysis, Cambridge University Press.</w:t>
      </w:r>
      <w:bookmarkEnd w:id="3061"/>
    </w:p>
    <w:p w14:paraId="074A42DF" w14:textId="77777777" w:rsidR="00214E15" w:rsidRPr="00214E15" w:rsidRDefault="00214E15" w:rsidP="00214E15">
      <w:pPr>
        <w:pStyle w:val="EndNoteBibliography"/>
        <w:rPr>
          <w:noProof/>
        </w:rPr>
      </w:pPr>
      <w:bookmarkStart w:id="3062" w:name="_ENREF_2"/>
      <w:r w:rsidRPr="00214E15">
        <w:rPr>
          <w:noProof/>
        </w:rPr>
        <w:t>[2]</w:t>
      </w:r>
      <w:r w:rsidRPr="00214E15">
        <w:rPr>
          <w:noProof/>
        </w:rPr>
        <w:tab/>
        <w:t>Lai, W. M., Rubin, D., and Krempl, E., 2010, Introduction to continuum mechanics, Butterworth-Heinemann/Elsevier, Amsterdam ; Boston.</w:t>
      </w:r>
      <w:bookmarkEnd w:id="3062"/>
    </w:p>
    <w:p w14:paraId="2044C397" w14:textId="77777777" w:rsidR="00214E15" w:rsidRPr="00214E15" w:rsidRDefault="00214E15" w:rsidP="00214E15">
      <w:pPr>
        <w:pStyle w:val="EndNoteBibliography"/>
        <w:rPr>
          <w:noProof/>
        </w:rPr>
      </w:pPr>
      <w:bookmarkStart w:id="3063" w:name="_ENREF_3"/>
      <w:r w:rsidRPr="00214E15">
        <w:rPr>
          <w:noProof/>
        </w:rPr>
        <w:t>[3]</w:t>
      </w:r>
      <w:r w:rsidRPr="00214E15">
        <w:rPr>
          <w:noProof/>
        </w:rPr>
        <w:tab/>
        <w:t>Spencer, A. J. M., 1984, Continuum Theory of the Mechanics of Fibre-Reinforced Composites, Springer-Verlag, New York.</w:t>
      </w:r>
      <w:bookmarkEnd w:id="3063"/>
    </w:p>
    <w:p w14:paraId="4D4F828F" w14:textId="77777777" w:rsidR="00214E15" w:rsidRPr="00214E15" w:rsidRDefault="00214E15" w:rsidP="00214E15">
      <w:pPr>
        <w:pStyle w:val="EndNoteBibliography"/>
        <w:rPr>
          <w:noProof/>
        </w:rPr>
      </w:pPr>
      <w:bookmarkStart w:id="3064" w:name="_ENREF_4"/>
      <w:r w:rsidRPr="00214E15">
        <w:rPr>
          <w:noProof/>
        </w:rPr>
        <w:t>[4]</w:t>
      </w:r>
      <w:r w:rsidRPr="00214E15">
        <w:rPr>
          <w:noProof/>
        </w:rPr>
        <w:tab/>
        <w:t>Holzapfel, G. A., 2000, Nonlinear solid mechanics : a continuum approach for engineering, Wiley, Chichester ; New York.</w:t>
      </w:r>
      <w:bookmarkEnd w:id="3064"/>
    </w:p>
    <w:p w14:paraId="487E6488" w14:textId="77777777" w:rsidR="00214E15" w:rsidRPr="00214E15" w:rsidRDefault="00214E15" w:rsidP="00214E15">
      <w:pPr>
        <w:pStyle w:val="EndNoteBibliography"/>
        <w:rPr>
          <w:noProof/>
        </w:rPr>
      </w:pPr>
      <w:bookmarkStart w:id="3065" w:name="_ENREF_5"/>
      <w:r w:rsidRPr="00214E15">
        <w:rPr>
          <w:noProof/>
        </w:rPr>
        <w:t>[5]</w:t>
      </w:r>
      <w:r w:rsidRPr="00214E15">
        <w:rPr>
          <w:noProof/>
        </w:rPr>
        <w:tab/>
        <w:t>Weiss, J. A., Maker, B. N., and Govindjee, S., 1996, "Finite element implementation of incompressible, transversely isotropic hyperelasticity," Computer Methods in Applications of Mechanics and Engineering, 135, pp. 107-128.</w:t>
      </w:r>
      <w:bookmarkEnd w:id="3065"/>
    </w:p>
    <w:p w14:paraId="42183145" w14:textId="77777777" w:rsidR="00214E15" w:rsidRPr="00214E15" w:rsidRDefault="00214E15" w:rsidP="00214E15">
      <w:pPr>
        <w:pStyle w:val="EndNoteBibliography"/>
        <w:rPr>
          <w:noProof/>
        </w:rPr>
      </w:pPr>
      <w:bookmarkStart w:id="3066" w:name="_ENREF_6"/>
      <w:r w:rsidRPr="00214E15">
        <w:rPr>
          <w:noProof/>
        </w:rPr>
        <w:t>[6]</w:t>
      </w:r>
      <w:r w:rsidRPr="00214E15">
        <w:rPr>
          <w:noProof/>
        </w:rPr>
        <w:tab/>
        <w:t>Horowitz, A., Sheinman, I., Lanir, Y., Perl, M., and Sideman, S., 1988, "Nonlinear Incompressilbe Finite Element for Simulating Loading of Cardiac Tissue- part I: two Dimensional Formulation for Thin Myocardial Strips," Journal of Biomechanical Engineering, Transactions of the ASME, 110(1), pp. 57-61.</w:t>
      </w:r>
      <w:bookmarkEnd w:id="3066"/>
    </w:p>
    <w:p w14:paraId="1A22C2AF" w14:textId="77777777" w:rsidR="00214E15" w:rsidRPr="00214E15" w:rsidRDefault="00214E15" w:rsidP="00214E15">
      <w:pPr>
        <w:pStyle w:val="EndNoteBibliography"/>
        <w:rPr>
          <w:noProof/>
        </w:rPr>
      </w:pPr>
      <w:bookmarkStart w:id="3067" w:name="_ENREF_7"/>
      <w:r w:rsidRPr="00214E15">
        <w:rPr>
          <w:noProof/>
        </w:rPr>
        <w:t>[7]</w:t>
      </w:r>
      <w:r w:rsidRPr="00214E15">
        <w:rPr>
          <w:noProof/>
        </w:rPr>
        <w:tab/>
        <w:t>Humphrey, J. D., Strumpf, R. K., and Yin, F. C. P., 1990, "Determination of a constitutive relation for passive myocardium. I. A new functional form," Journal of Biomechanical Engineering, Transactions of the ASME, 112(3), pp. 333-339.</w:t>
      </w:r>
      <w:bookmarkEnd w:id="3067"/>
    </w:p>
    <w:p w14:paraId="2E2135A9" w14:textId="77777777" w:rsidR="00214E15" w:rsidRPr="00214E15" w:rsidRDefault="00214E15" w:rsidP="00214E15">
      <w:pPr>
        <w:pStyle w:val="EndNoteBibliography"/>
        <w:rPr>
          <w:noProof/>
        </w:rPr>
      </w:pPr>
      <w:bookmarkStart w:id="3068" w:name="_ENREF_8"/>
      <w:r w:rsidRPr="00214E15">
        <w:rPr>
          <w:noProof/>
        </w:rPr>
        <w:t>[8]</w:t>
      </w:r>
      <w:r w:rsidRPr="00214E15">
        <w:rPr>
          <w:noProof/>
        </w:rPr>
        <w:tab/>
        <w:t>Humphrey, J. D., and Yin, F. C. P., 1987, "On constitutive Relations and Finite Deformations of Passive Cardiac Tissue: I. A Pseudostrain-Energy Function," Journal of Biomechanical Engineering, Transactions of the ASME, 109(4), pp. 298-304.</w:t>
      </w:r>
      <w:bookmarkEnd w:id="3068"/>
    </w:p>
    <w:p w14:paraId="6799BF34" w14:textId="77777777" w:rsidR="00214E15" w:rsidRPr="00214E15" w:rsidRDefault="00214E15" w:rsidP="00214E15">
      <w:pPr>
        <w:pStyle w:val="EndNoteBibliography"/>
        <w:rPr>
          <w:noProof/>
        </w:rPr>
      </w:pPr>
      <w:bookmarkStart w:id="3069" w:name="_ENREF_9"/>
      <w:r w:rsidRPr="00214E15">
        <w:rPr>
          <w:noProof/>
        </w:rPr>
        <w:t>[9]</w:t>
      </w:r>
      <w:r w:rsidRPr="00214E15">
        <w:rPr>
          <w:noProof/>
        </w:rPr>
        <w:tab/>
        <w:t>Bowen, R. M., 1980, "Incompressible porous media models by use of the theory of mixtures," Int J Eng Sci, 18(9), pp. 1129-1148.</w:t>
      </w:r>
      <w:bookmarkEnd w:id="3069"/>
    </w:p>
    <w:p w14:paraId="02D50742" w14:textId="77777777" w:rsidR="00214E15" w:rsidRPr="00214E15" w:rsidRDefault="00214E15" w:rsidP="00214E15">
      <w:pPr>
        <w:pStyle w:val="EndNoteBibliography"/>
        <w:rPr>
          <w:noProof/>
        </w:rPr>
      </w:pPr>
      <w:bookmarkStart w:id="3070" w:name="_ENREF_10"/>
      <w:r w:rsidRPr="00214E15">
        <w:rPr>
          <w:noProof/>
        </w:rPr>
        <w:t>[10]</w:t>
      </w:r>
      <w:r w:rsidRPr="00214E15">
        <w:rPr>
          <w:noProof/>
        </w:rPr>
        <w:tab/>
        <w:t>Mow, V. C., Kuei, S. C., Lai, W. M., and Armstrong, C. G., 1980, "Biphasic creep and stress relaxation of articular cartilage in compression: Theory and experiments," J. Biomech. Eng., 102, pp. 73-84.</w:t>
      </w:r>
      <w:bookmarkEnd w:id="3070"/>
    </w:p>
    <w:p w14:paraId="026D2D60" w14:textId="77777777" w:rsidR="00214E15" w:rsidRPr="00214E15" w:rsidRDefault="00214E15" w:rsidP="00214E15">
      <w:pPr>
        <w:pStyle w:val="EndNoteBibliography"/>
        <w:rPr>
          <w:noProof/>
        </w:rPr>
      </w:pPr>
      <w:bookmarkStart w:id="3071" w:name="_ENREF_11"/>
      <w:r w:rsidRPr="00214E15">
        <w:rPr>
          <w:noProof/>
        </w:rPr>
        <w:t>[11]</w:t>
      </w:r>
      <w:r w:rsidRPr="00214E15">
        <w:rPr>
          <w:noProof/>
        </w:rPr>
        <w:tab/>
        <w:t>Truesdell, C., and Toupin, R., 1960, The classical field theories, Springer, Heidelberg.</w:t>
      </w:r>
      <w:bookmarkEnd w:id="3071"/>
    </w:p>
    <w:p w14:paraId="0CFE8EB2" w14:textId="77777777" w:rsidR="00214E15" w:rsidRPr="00214E15" w:rsidRDefault="00214E15" w:rsidP="00214E15">
      <w:pPr>
        <w:pStyle w:val="EndNoteBibliography"/>
        <w:rPr>
          <w:noProof/>
        </w:rPr>
      </w:pPr>
      <w:bookmarkStart w:id="3072" w:name="_ENREF_12"/>
      <w:r w:rsidRPr="00214E15">
        <w:rPr>
          <w:noProof/>
        </w:rPr>
        <w:t>[12]</w:t>
      </w:r>
      <w:r w:rsidRPr="00214E15">
        <w:rPr>
          <w:noProof/>
        </w:rPr>
        <w:tab/>
        <w:t>Bowen, R. M., 1976, Theory of mixtures, Academic Press, New York.</w:t>
      </w:r>
      <w:bookmarkEnd w:id="3072"/>
    </w:p>
    <w:p w14:paraId="2588C29A" w14:textId="77777777" w:rsidR="00214E15" w:rsidRPr="00214E15" w:rsidRDefault="00214E15" w:rsidP="00214E15">
      <w:pPr>
        <w:pStyle w:val="EndNoteBibliography"/>
        <w:rPr>
          <w:noProof/>
        </w:rPr>
      </w:pPr>
      <w:bookmarkStart w:id="3073" w:name="_ENREF_13"/>
      <w:r w:rsidRPr="00214E15">
        <w:rPr>
          <w:noProof/>
        </w:rPr>
        <w:t>[13]</w:t>
      </w:r>
      <w:r w:rsidRPr="00214E15">
        <w:rPr>
          <w:noProof/>
        </w:rPr>
        <w:tab/>
        <w:t>Mauck, R. L., Hung, C. T., and Ateshian, G. A., 2003, "Modeling of neutral solute transport in a dynamically loaded porous permeable gel: implications for articular cartilage biosynthesis and tissue engineering," J Biomech Eng, 125(5), pp. 602-614.</w:t>
      </w:r>
      <w:bookmarkEnd w:id="3073"/>
    </w:p>
    <w:p w14:paraId="6F03BEFC" w14:textId="77777777" w:rsidR="00214E15" w:rsidRPr="00214E15" w:rsidRDefault="00214E15" w:rsidP="00214E15">
      <w:pPr>
        <w:pStyle w:val="EndNoteBibliography"/>
        <w:rPr>
          <w:noProof/>
        </w:rPr>
      </w:pPr>
      <w:bookmarkStart w:id="3074" w:name="_ENREF_14"/>
      <w:r w:rsidRPr="00214E15">
        <w:rPr>
          <w:noProof/>
        </w:rPr>
        <w:t>[14]</w:t>
      </w:r>
      <w:r w:rsidRPr="00214E15">
        <w:rPr>
          <w:noProof/>
        </w:rPr>
        <w:tab/>
        <w:t>Ateshian, G. A., Likhitpanichkul, M., and Hung, C. T., 2006, "A mixture theory analysis for passive transport in osmotic loading of cells," J Biomech, 39(3), pp. 464-475.</w:t>
      </w:r>
      <w:bookmarkEnd w:id="3074"/>
    </w:p>
    <w:p w14:paraId="29770900" w14:textId="77777777" w:rsidR="00214E15" w:rsidRPr="00214E15" w:rsidRDefault="00214E15" w:rsidP="00214E15">
      <w:pPr>
        <w:pStyle w:val="EndNoteBibliography"/>
        <w:rPr>
          <w:noProof/>
        </w:rPr>
      </w:pPr>
      <w:bookmarkStart w:id="3075" w:name="_ENREF_15"/>
      <w:r w:rsidRPr="00214E15">
        <w:rPr>
          <w:noProof/>
        </w:rPr>
        <w:t>[15]</w:t>
      </w:r>
      <w:r w:rsidRPr="00214E15">
        <w:rPr>
          <w:noProof/>
        </w:rPr>
        <w:tab/>
        <w:t>Albro, M. B., Chahine, N. O., Li, R., Yeager, K., Hung, C. T., and Ateshian, G. A., 2008, "Dynamic loading of deformable porous media can induce active solute transport," J Biomech, 41(15), pp. 3152-3157.</w:t>
      </w:r>
      <w:bookmarkEnd w:id="3075"/>
    </w:p>
    <w:p w14:paraId="396AEFA7" w14:textId="77777777" w:rsidR="00214E15" w:rsidRPr="00214E15" w:rsidRDefault="00214E15" w:rsidP="00214E15">
      <w:pPr>
        <w:pStyle w:val="EndNoteBibliography"/>
        <w:rPr>
          <w:noProof/>
        </w:rPr>
      </w:pPr>
      <w:bookmarkStart w:id="3076" w:name="_ENREF_16"/>
      <w:r w:rsidRPr="00214E15">
        <w:rPr>
          <w:noProof/>
        </w:rPr>
        <w:t>[16]</w:t>
      </w:r>
      <w:r w:rsidRPr="00214E15">
        <w:rPr>
          <w:noProof/>
        </w:rPr>
        <w:tab/>
        <w:t>Albro, M. B., Li, R., Banerjee, R. E., Hung, C. T., and Ateshian, G. A., 2010, "Validation of theoretical framework explaining active solute uptake in dynamically loaded porous media," J Biomech, 43(12), pp. 2267-2273.</w:t>
      </w:r>
      <w:bookmarkEnd w:id="3076"/>
    </w:p>
    <w:p w14:paraId="6EBC5D35" w14:textId="77777777" w:rsidR="00214E15" w:rsidRPr="00214E15" w:rsidRDefault="00214E15" w:rsidP="00214E15">
      <w:pPr>
        <w:pStyle w:val="EndNoteBibliography"/>
        <w:rPr>
          <w:noProof/>
        </w:rPr>
      </w:pPr>
      <w:bookmarkStart w:id="3077" w:name="_ENREF_17"/>
      <w:r w:rsidRPr="00214E15">
        <w:rPr>
          <w:noProof/>
        </w:rPr>
        <w:t>[17]</w:t>
      </w:r>
      <w:r w:rsidRPr="00214E15">
        <w:rPr>
          <w:noProof/>
        </w:rPr>
        <w:tab/>
        <w:t>Tinoco Jr., I., Sauer, K., and Wang, J. C., 1995, Physical chemistry : principles and applications in biological sciences, Prentice Hall.</w:t>
      </w:r>
      <w:bookmarkEnd w:id="3077"/>
    </w:p>
    <w:p w14:paraId="4D1E7722" w14:textId="77777777" w:rsidR="00214E15" w:rsidRPr="00214E15" w:rsidRDefault="00214E15" w:rsidP="00214E15">
      <w:pPr>
        <w:pStyle w:val="EndNoteBibliography"/>
        <w:rPr>
          <w:noProof/>
        </w:rPr>
      </w:pPr>
      <w:bookmarkStart w:id="3078" w:name="_ENREF_18"/>
      <w:r w:rsidRPr="00214E15">
        <w:rPr>
          <w:noProof/>
        </w:rPr>
        <w:t>[18]</w:t>
      </w:r>
      <w:r w:rsidRPr="00214E15">
        <w:rPr>
          <w:noProof/>
        </w:rPr>
        <w:tab/>
        <w:t>Laurent, T. C., and Killander, J., 1963, "A Theory of Gel Filtration and its Experimental Verification," J Chromatogr, 14, pp. 317-330.</w:t>
      </w:r>
      <w:bookmarkEnd w:id="3078"/>
    </w:p>
    <w:p w14:paraId="2E7439FA" w14:textId="77777777" w:rsidR="00214E15" w:rsidRPr="00214E15" w:rsidRDefault="00214E15" w:rsidP="00214E15">
      <w:pPr>
        <w:pStyle w:val="EndNoteBibliography"/>
        <w:rPr>
          <w:noProof/>
        </w:rPr>
      </w:pPr>
      <w:bookmarkStart w:id="3079" w:name="_ENREF_19"/>
      <w:r w:rsidRPr="00214E15">
        <w:rPr>
          <w:noProof/>
        </w:rPr>
        <w:lastRenderedPageBreak/>
        <w:t>[19]</w:t>
      </w:r>
      <w:r w:rsidRPr="00214E15">
        <w:rPr>
          <w:noProof/>
        </w:rPr>
        <w:tab/>
        <w:t>Ogston, A. G., and Phelps, C. F., 1961, "The partition of solutes between buffer solutions and solutions containing hyaluronic acid," Biochem J, 78, pp. 827-833.</w:t>
      </w:r>
      <w:bookmarkEnd w:id="3079"/>
    </w:p>
    <w:p w14:paraId="40FF48F3" w14:textId="77777777" w:rsidR="00214E15" w:rsidRPr="00214E15" w:rsidRDefault="00214E15" w:rsidP="00214E15">
      <w:pPr>
        <w:pStyle w:val="EndNoteBibliography"/>
        <w:rPr>
          <w:noProof/>
        </w:rPr>
      </w:pPr>
      <w:bookmarkStart w:id="3080" w:name="_ENREF_20"/>
      <w:r w:rsidRPr="00214E15">
        <w:rPr>
          <w:noProof/>
        </w:rPr>
        <w:t>[20]</w:t>
      </w:r>
      <w:r w:rsidRPr="00214E15">
        <w:rPr>
          <w:noProof/>
        </w:rPr>
        <w:tab/>
        <w:t>Ateshian, G. A., 2007, "On the theory of reactive mixtures for modeling biological growth," Biomech Model Mechanobiol, 6(6), pp. 423-445.</w:t>
      </w:r>
      <w:bookmarkEnd w:id="3080"/>
    </w:p>
    <w:p w14:paraId="263618CD" w14:textId="77777777" w:rsidR="00214E15" w:rsidRPr="00214E15" w:rsidRDefault="00214E15" w:rsidP="00214E15">
      <w:pPr>
        <w:pStyle w:val="EndNoteBibliography"/>
        <w:rPr>
          <w:noProof/>
        </w:rPr>
      </w:pPr>
      <w:bookmarkStart w:id="3081" w:name="_ENREF_21"/>
      <w:r w:rsidRPr="00214E15">
        <w:rPr>
          <w:noProof/>
        </w:rPr>
        <w:t>[21]</w:t>
      </w:r>
      <w:r w:rsidRPr="00214E15">
        <w:rPr>
          <w:noProof/>
        </w:rPr>
        <w:tab/>
        <w:t>Ateshian, G. A., and Weiss, J. A., 2010, "Anisotropic hydraulic permeability under finite deformation," J Biomech Eng, 132(11), p. 111004.</w:t>
      </w:r>
      <w:bookmarkEnd w:id="3081"/>
    </w:p>
    <w:p w14:paraId="445D6634" w14:textId="77777777" w:rsidR="00214E15" w:rsidRPr="00214E15" w:rsidRDefault="00214E15" w:rsidP="00214E15">
      <w:pPr>
        <w:pStyle w:val="EndNoteBibliography"/>
        <w:rPr>
          <w:noProof/>
        </w:rPr>
      </w:pPr>
      <w:bookmarkStart w:id="3082" w:name="_ENREF_22"/>
      <w:r w:rsidRPr="00214E15">
        <w:rPr>
          <w:noProof/>
        </w:rPr>
        <w:t>[22]</w:t>
      </w:r>
      <w:r w:rsidRPr="00214E15">
        <w:rPr>
          <w:noProof/>
        </w:rPr>
        <w:tab/>
        <w:t>Eringen, A. C., and Ingram, J. D., 1965, "Continuum theory of chemically reacting media -- 1," Int J Eng Sci, 3, pp. 197 - 212.</w:t>
      </w:r>
      <w:bookmarkEnd w:id="3082"/>
    </w:p>
    <w:p w14:paraId="25870109" w14:textId="77777777" w:rsidR="00214E15" w:rsidRPr="00214E15" w:rsidRDefault="00214E15" w:rsidP="00214E15">
      <w:pPr>
        <w:pStyle w:val="EndNoteBibliography"/>
        <w:rPr>
          <w:noProof/>
        </w:rPr>
      </w:pPr>
      <w:bookmarkStart w:id="3083" w:name="_ENREF_23"/>
      <w:r w:rsidRPr="00214E15">
        <w:rPr>
          <w:noProof/>
        </w:rPr>
        <w:t>[23]</w:t>
      </w:r>
      <w:r w:rsidRPr="00214E15">
        <w:rPr>
          <w:noProof/>
        </w:rPr>
        <w:tab/>
        <w:t>Katzir-Katchalsky, A., and Curran, P. F., 1965, Nonequilibrium thermodynamics in biophysics, Harvard University Press, Cambridge,.</w:t>
      </w:r>
      <w:bookmarkEnd w:id="3083"/>
    </w:p>
    <w:p w14:paraId="7E3E2386" w14:textId="77777777" w:rsidR="00214E15" w:rsidRPr="00214E15" w:rsidRDefault="00214E15" w:rsidP="00214E15">
      <w:pPr>
        <w:pStyle w:val="EndNoteBibliography"/>
        <w:rPr>
          <w:noProof/>
        </w:rPr>
      </w:pPr>
      <w:bookmarkStart w:id="3084" w:name="_ENREF_24"/>
      <w:r w:rsidRPr="00214E15">
        <w:rPr>
          <w:noProof/>
        </w:rPr>
        <w:t>[24]</w:t>
      </w:r>
      <w:r w:rsidRPr="00214E15">
        <w:rPr>
          <w:noProof/>
        </w:rPr>
        <w:tab/>
        <w:t>Sun, D. N., Gu, W. Y., Guo, X. E., Lai, W. M., and Mow, V. C., 1999, "A mixed finite element formulation of triphasic mechano-electrochemical theory for charged, hydrated biological soft tissues," Int J Numer Meth Eng, 45(10), pp. 1375-1402.</w:t>
      </w:r>
      <w:bookmarkEnd w:id="3084"/>
    </w:p>
    <w:p w14:paraId="7B60E81F" w14:textId="77777777" w:rsidR="00214E15" w:rsidRPr="00214E15" w:rsidRDefault="00214E15" w:rsidP="00214E15">
      <w:pPr>
        <w:pStyle w:val="EndNoteBibliography"/>
        <w:rPr>
          <w:noProof/>
        </w:rPr>
      </w:pPr>
      <w:bookmarkStart w:id="3085" w:name="_ENREF_25"/>
      <w:r w:rsidRPr="00214E15">
        <w:rPr>
          <w:noProof/>
        </w:rPr>
        <w:t>[25]</w:t>
      </w:r>
      <w:r w:rsidRPr="00214E15">
        <w:rPr>
          <w:noProof/>
        </w:rPr>
        <w:tab/>
        <w:t>Ateshian, G. A., and Ricken, T., 2010, "Multigenerational interstitial growth of biological tissues," Biomechanics and modeling in mechanobiology, 9(6), pp. 689-702.</w:t>
      </w:r>
      <w:bookmarkEnd w:id="3085"/>
    </w:p>
    <w:p w14:paraId="7A357F56" w14:textId="77777777" w:rsidR="00214E15" w:rsidRPr="00214E15" w:rsidRDefault="00214E15" w:rsidP="00214E15">
      <w:pPr>
        <w:pStyle w:val="EndNoteBibliography"/>
        <w:rPr>
          <w:noProof/>
        </w:rPr>
      </w:pPr>
      <w:bookmarkStart w:id="3086" w:name="_ENREF_26"/>
      <w:r w:rsidRPr="00214E15">
        <w:rPr>
          <w:noProof/>
        </w:rPr>
        <w:t>[26]</w:t>
      </w:r>
      <w:r w:rsidRPr="00214E15">
        <w:rPr>
          <w:noProof/>
        </w:rPr>
        <w:tab/>
        <w:t>Un, K., and Spilker, R. L., 2006, "A penetration-based finite element method for hyperelastic 3D biphasic tissues in contact. Part II: finite element simulations," J Biomech Eng, 128(6), pp. 934-942.</w:t>
      </w:r>
      <w:bookmarkEnd w:id="3086"/>
    </w:p>
    <w:p w14:paraId="313D13C9" w14:textId="77777777" w:rsidR="00214E15" w:rsidRPr="00214E15" w:rsidRDefault="00214E15" w:rsidP="00214E15">
      <w:pPr>
        <w:pStyle w:val="EndNoteBibliography"/>
        <w:rPr>
          <w:noProof/>
        </w:rPr>
      </w:pPr>
      <w:bookmarkStart w:id="3087" w:name="_ENREF_27"/>
      <w:r w:rsidRPr="00214E15">
        <w:rPr>
          <w:noProof/>
        </w:rPr>
        <w:t>[27]</w:t>
      </w:r>
      <w:r w:rsidRPr="00214E15">
        <w:rPr>
          <w:noProof/>
        </w:rPr>
        <w:tab/>
        <w:t>Curnier, A., Qi-Chang, H., and Zysset, P., 1995, "Conewise linear elastic materials," J Elasticity, 37(1), pp. 1-38.</w:t>
      </w:r>
      <w:bookmarkEnd w:id="3087"/>
    </w:p>
    <w:p w14:paraId="46589AD2" w14:textId="77777777" w:rsidR="00214E15" w:rsidRPr="00214E15" w:rsidRDefault="00214E15" w:rsidP="00214E15">
      <w:pPr>
        <w:pStyle w:val="EndNoteBibliography"/>
        <w:rPr>
          <w:noProof/>
        </w:rPr>
      </w:pPr>
      <w:bookmarkStart w:id="3088" w:name="_ENREF_28"/>
      <w:r w:rsidRPr="00214E15">
        <w:rPr>
          <w:noProof/>
        </w:rPr>
        <w:t>[28]</w:t>
      </w:r>
      <w:r w:rsidRPr="00214E15">
        <w:rPr>
          <w:noProof/>
        </w:rPr>
        <w:tab/>
        <w:t>Ateshian, G. A., Ellis, B. J., and Weiss, J. A., 2007, "Equivalence between short-time biphasic and incompressible elastic material responses," J Biomech Eng, 129(3), pp. 405-412.</w:t>
      </w:r>
      <w:bookmarkEnd w:id="3088"/>
    </w:p>
    <w:p w14:paraId="426C0AB8" w14:textId="77777777" w:rsidR="00214E15" w:rsidRPr="00214E15" w:rsidRDefault="00214E15" w:rsidP="00214E15">
      <w:pPr>
        <w:pStyle w:val="EndNoteBibliography"/>
        <w:rPr>
          <w:noProof/>
        </w:rPr>
      </w:pPr>
      <w:bookmarkStart w:id="3089" w:name="_ENREF_29"/>
      <w:r w:rsidRPr="00214E15">
        <w:rPr>
          <w:noProof/>
        </w:rPr>
        <w:t>[29]</w:t>
      </w:r>
      <w:r w:rsidRPr="00214E15">
        <w:rPr>
          <w:noProof/>
        </w:rPr>
        <w:tab/>
        <w:t>Marsden, J. E., and Hughes, T. J., 1994, Mathematical Foundations of Elasticity, Dover Publications.</w:t>
      </w:r>
      <w:bookmarkEnd w:id="3089"/>
    </w:p>
    <w:p w14:paraId="577913BD" w14:textId="77777777" w:rsidR="00214E15" w:rsidRPr="00214E15" w:rsidRDefault="00214E15" w:rsidP="00214E15">
      <w:pPr>
        <w:pStyle w:val="EndNoteBibliography"/>
        <w:rPr>
          <w:noProof/>
        </w:rPr>
      </w:pPr>
      <w:bookmarkStart w:id="3090" w:name="_ENREF_30"/>
      <w:r w:rsidRPr="00214E15">
        <w:rPr>
          <w:noProof/>
        </w:rPr>
        <w:t>[30]</w:t>
      </w:r>
      <w:r w:rsidRPr="00214E15">
        <w:rPr>
          <w:noProof/>
        </w:rPr>
        <w:tab/>
        <w:t>Matthies, H., and Strang, G., 1979, "The solution of nonlinear finite element equations," Intl J Num Meth Eng, 14, pp. 1613-1626.</w:t>
      </w:r>
      <w:bookmarkEnd w:id="3090"/>
    </w:p>
    <w:p w14:paraId="52F466CD" w14:textId="77777777" w:rsidR="00214E15" w:rsidRPr="00214E15" w:rsidRDefault="00214E15" w:rsidP="00214E15">
      <w:pPr>
        <w:pStyle w:val="EndNoteBibliography"/>
        <w:rPr>
          <w:noProof/>
        </w:rPr>
      </w:pPr>
      <w:bookmarkStart w:id="3091" w:name="_ENREF_31"/>
      <w:r w:rsidRPr="00214E15">
        <w:rPr>
          <w:noProof/>
        </w:rPr>
        <w:t>[31]</w:t>
      </w:r>
      <w:r w:rsidRPr="00214E15">
        <w:rPr>
          <w:noProof/>
        </w:rPr>
        <w:tab/>
        <w:t>Simo, J. C., and Taylor, R. L., 1991, "Quasi-incompressible finite elasticity in principal stretches: Continuum basis and numerical algorithms," Computer methods in applied mechanics and engineering, 85, pp. 273-310.</w:t>
      </w:r>
      <w:bookmarkEnd w:id="3091"/>
    </w:p>
    <w:p w14:paraId="66EBCAC1" w14:textId="77777777" w:rsidR="00214E15" w:rsidRPr="00214E15" w:rsidRDefault="00214E15" w:rsidP="00214E15">
      <w:pPr>
        <w:pStyle w:val="EndNoteBibliography"/>
        <w:rPr>
          <w:noProof/>
        </w:rPr>
      </w:pPr>
      <w:bookmarkStart w:id="3092" w:name="_ENREF_32"/>
      <w:r w:rsidRPr="00214E15">
        <w:rPr>
          <w:noProof/>
        </w:rPr>
        <w:t>[32]</w:t>
      </w:r>
      <w:r w:rsidRPr="00214E15">
        <w:rPr>
          <w:noProof/>
        </w:rPr>
        <w:tab/>
        <w:t>Hughes, J. R., and Liu, W. K., 1980, "Nonlinear Finite Element Analysis of Shells: Part I. Three-dimensional Shells," Computer methods in applied mechanics and engineering, 26, pp. 331-362.</w:t>
      </w:r>
      <w:bookmarkEnd w:id="3092"/>
    </w:p>
    <w:p w14:paraId="6C56B5CF" w14:textId="77777777" w:rsidR="00214E15" w:rsidRPr="00214E15" w:rsidRDefault="00214E15" w:rsidP="00214E15">
      <w:pPr>
        <w:pStyle w:val="EndNoteBibliography"/>
        <w:rPr>
          <w:noProof/>
        </w:rPr>
      </w:pPr>
      <w:bookmarkStart w:id="3093" w:name="_ENREF_33"/>
      <w:r w:rsidRPr="00214E15">
        <w:rPr>
          <w:noProof/>
        </w:rPr>
        <w:t>[33]</w:t>
      </w:r>
      <w:r w:rsidRPr="00214E15">
        <w:rPr>
          <w:noProof/>
        </w:rPr>
        <w:tab/>
        <w:t>Betsch, P., Gruttmann, F., and E., S., 1996, "A 4-node finite shell element for the implementation of general hyperelastic 3D-elasticity at finite strains," Comput. Methods Appl. Mech. Engrg, 130, pp. 57-79.</w:t>
      </w:r>
      <w:bookmarkEnd w:id="3093"/>
    </w:p>
    <w:p w14:paraId="0BA9D097" w14:textId="77777777" w:rsidR="00214E15" w:rsidRPr="00214E15" w:rsidRDefault="00214E15" w:rsidP="00214E15">
      <w:pPr>
        <w:pStyle w:val="EndNoteBibliography"/>
        <w:rPr>
          <w:noProof/>
        </w:rPr>
      </w:pPr>
      <w:bookmarkStart w:id="3094" w:name="_ENREF_34"/>
      <w:r w:rsidRPr="00214E15">
        <w:rPr>
          <w:noProof/>
        </w:rPr>
        <w:t>[34]</w:t>
      </w:r>
      <w:r w:rsidRPr="00214E15">
        <w:rPr>
          <w:noProof/>
        </w:rPr>
        <w:tab/>
        <w:t>Holmes, M. H., and Mow, V. C., 1990, "The nonlinear characteristics of soft gels and hydrated connective tissues in ultrafiltration," J Biomech, 23(11), pp. 1145-1156.</w:t>
      </w:r>
      <w:bookmarkEnd w:id="3094"/>
    </w:p>
    <w:p w14:paraId="1B36CA25" w14:textId="77777777" w:rsidR="00214E15" w:rsidRPr="00214E15" w:rsidRDefault="00214E15" w:rsidP="00214E15">
      <w:pPr>
        <w:pStyle w:val="EndNoteBibliography"/>
        <w:rPr>
          <w:noProof/>
        </w:rPr>
      </w:pPr>
      <w:bookmarkStart w:id="3095" w:name="_ENREF_35"/>
      <w:r w:rsidRPr="00214E15">
        <w:rPr>
          <w:noProof/>
        </w:rPr>
        <w:t>[35]</w:t>
      </w:r>
      <w:r w:rsidRPr="00214E15">
        <w:rPr>
          <w:noProof/>
        </w:rPr>
        <w:tab/>
        <w:t>Ateshian, G. A., Rajan, V., Chahine, N. O., Canal, C. E., and Hung, C. T., 2009, "Modeling the matrix of articular cartilage using a continuous fiber angular distribution predicts many observed phenomena," J Biomech Eng, 131(6), p. 061003.</w:t>
      </w:r>
      <w:bookmarkEnd w:id="3095"/>
    </w:p>
    <w:p w14:paraId="7B0984E5" w14:textId="77777777" w:rsidR="00214E15" w:rsidRPr="00214E15" w:rsidRDefault="00214E15" w:rsidP="00214E15">
      <w:pPr>
        <w:pStyle w:val="EndNoteBibliography"/>
        <w:rPr>
          <w:noProof/>
        </w:rPr>
      </w:pPr>
      <w:bookmarkStart w:id="3096" w:name="_ENREF_36"/>
      <w:r w:rsidRPr="00214E15">
        <w:rPr>
          <w:noProof/>
        </w:rPr>
        <w:t>[36]</w:t>
      </w:r>
      <w:r w:rsidRPr="00214E15">
        <w:rPr>
          <w:noProof/>
        </w:rPr>
        <w:tab/>
        <w:t>Azeloglu, E. U., Albro, M. B., Thimmappa, V. A., Ateshian, G. A., and Costa, K. D., 2008, "Heterogeneous transmural proteoglycan distribution provides a mechanism for regulating residual stresses in the aorta," American journal of physiology. Heart and circulatory physiology, 294(3), pp. H1197-1205.</w:t>
      </w:r>
      <w:bookmarkEnd w:id="3096"/>
    </w:p>
    <w:p w14:paraId="1B6D85D4" w14:textId="77777777" w:rsidR="00214E15" w:rsidRPr="00214E15" w:rsidRDefault="00214E15" w:rsidP="00214E15">
      <w:pPr>
        <w:pStyle w:val="EndNoteBibliography"/>
        <w:rPr>
          <w:noProof/>
        </w:rPr>
      </w:pPr>
      <w:bookmarkStart w:id="3097" w:name="_ENREF_37"/>
      <w:r w:rsidRPr="00214E15">
        <w:rPr>
          <w:noProof/>
        </w:rPr>
        <w:t>[37]</w:t>
      </w:r>
      <w:r w:rsidRPr="00214E15">
        <w:rPr>
          <w:noProof/>
        </w:rPr>
        <w:tab/>
        <w:t>Veronda, D. R., and Westmann, R. A., 1970, "Mechanical Characterization of Skin - Finite Deformations," J. Biomechanics, Vol. 3, pp. 111-124.</w:t>
      </w:r>
      <w:bookmarkEnd w:id="3097"/>
    </w:p>
    <w:p w14:paraId="4FE16F89" w14:textId="77777777" w:rsidR="00214E15" w:rsidRPr="00214E15" w:rsidRDefault="00214E15" w:rsidP="00214E15">
      <w:pPr>
        <w:pStyle w:val="EndNoteBibliography"/>
        <w:rPr>
          <w:noProof/>
        </w:rPr>
      </w:pPr>
      <w:bookmarkStart w:id="3098" w:name="_ENREF_38"/>
      <w:r w:rsidRPr="00214E15">
        <w:rPr>
          <w:noProof/>
        </w:rPr>
        <w:lastRenderedPageBreak/>
        <w:t>[38]</w:t>
      </w:r>
      <w:r w:rsidRPr="00214E15">
        <w:rPr>
          <w:noProof/>
        </w:rPr>
        <w:tab/>
        <w:t>Arruda, E. M., and Boyce, M. C., 1993, "A Three-Dimensional Constitutive Model for the Large Stretch Behavior of Rubber Elastic Materials," J. Mech. Phys. Solids, 41(2), pp. 389-412.</w:t>
      </w:r>
      <w:bookmarkEnd w:id="3098"/>
    </w:p>
    <w:p w14:paraId="426D7DFE" w14:textId="77777777" w:rsidR="00214E15" w:rsidRPr="00214E15" w:rsidRDefault="00214E15" w:rsidP="00214E15">
      <w:pPr>
        <w:pStyle w:val="EndNoteBibliography"/>
        <w:rPr>
          <w:noProof/>
        </w:rPr>
      </w:pPr>
      <w:bookmarkStart w:id="3099" w:name="_ENREF_39"/>
      <w:r w:rsidRPr="00214E15">
        <w:rPr>
          <w:noProof/>
        </w:rPr>
        <w:t>[39]</w:t>
      </w:r>
      <w:r w:rsidRPr="00214E15">
        <w:rPr>
          <w:noProof/>
        </w:rPr>
        <w:tab/>
        <w:t>Puso, M. A., and Weiss, J. A., 1998, "Finite element implementation of anisotropic quasi-linear viscoelasticity using a discrete spectrum approximation," J Biomech Eng, 120(1), pp. 62-70.</w:t>
      </w:r>
      <w:bookmarkEnd w:id="3099"/>
    </w:p>
    <w:p w14:paraId="4B55B3AA" w14:textId="77777777" w:rsidR="00214E15" w:rsidRPr="00214E15" w:rsidRDefault="00214E15" w:rsidP="00214E15">
      <w:pPr>
        <w:pStyle w:val="EndNoteBibliography"/>
        <w:rPr>
          <w:noProof/>
        </w:rPr>
      </w:pPr>
      <w:bookmarkStart w:id="3100" w:name="_ENREF_40"/>
      <w:r w:rsidRPr="00214E15">
        <w:rPr>
          <w:noProof/>
        </w:rPr>
        <w:t>[40]</w:t>
      </w:r>
      <w:r w:rsidRPr="00214E15">
        <w:rPr>
          <w:noProof/>
        </w:rPr>
        <w:tab/>
        <w:t>Quapp, K. M., and Weiss, J. A., 1998, "Material characterization of human medial collateral ligament," J Biomech Eng, 120(6), pp. 757-763.</w:t>
      </w:r>
      <w:bookmarkEnd w:id="3100"/>
    </w:p>
    <w:p w14:paraId="28B64241" w14:textId="77777777" w:rsidR="00214E15" w:rsidRPr="00214E15" w:rsidRDefault="00214E15" w:rsidP="00214E15">
      <w:pPr>
        <w:pStyle w:val="EndNoteBibliography"/>
        <w:rPr>
          <w:noProof/>
        </w:rPr>
      </w:pPr>
      <w:bookmarkStart w:id="3101" w:name="_ENREF_41"/>
      <w:r w:rsidRPr="00214E15">
        <w:rPr>
          <w:noProof/>
        </w:rPr>
        <w:t>[41]</w:t>
      </w:r>
      <w:r w:rsidRPr="00214E15">
        <w:rPr>
          <w:noProof/>
        </w:rPr>
        <w:tab/>
        <w:t>Ateshian, G. A., 2007, "Anisotropy of fibrous tissues in relation to the distribution of tensed and buckled fibers," J Biomech Eng, 129(2), pp. 240-249.</w:t>
      </w:r>
      <w:bookmarkEnd w:id="3101"/>
    </w:p>
    <w:p w14:paraId="0FB94A84" w14:textId="77777777" w:rsidR="00214E15" w:rsidRPr="00214E15" w:rsidRDefault="00214E15" w:rsidP="00214E15">
      <w:pPr>
        <w:pStyle w:val="EndNoteBibliography"/>
        <w:rPr>
          <w:noProof/>
        </w:rPr>
      </w:pPr>
      <w:bookmarkStart w:id="3102" w:name="_ENREF_42"/>
      <w:r w:rsidRPr="00214E15">
        <w:rPr>
          <w:noProof/>
        </w:rPr>
        <w:t>[42]</w:t>
      </w:r>
      <w:r w:rsidRPr="00214E15">
        <w:rPr>
          <w:noProof/>
        </w:rPr>
        <w:tab/>
        <w:t>Lanir, Y., 1983, "Constitutive equations for fibrous connective tissues," J Biomech, 16(1), pp. 1-12.</w:t>
      </w:r>
      <w:bookmarkEnd w:id="3102"/>
    </w:p>
    <w:p w14:paraId="3F900B9E" w14:textId="77777777" w:rsidR="00214E15" w:rsidRPr="00214E15" w:rsidRDefault="00214E15" w:rsidP="00214E15">
      <w:pPr>
        <w:pStyle w:val="EndNoteBibliography"/>
        <w:rPr>
          <w:noProof/>
        </w:rPr>
      </w:pPr>
      <w:bookmarkStart w:id="3103" w:name="_ENREF_43"/>
      <w:r w:rsidRPr="00214E15">
        <w:rPr>
          <w:noProof/>
        </w:rPr>
        <w:t>[43]</w:t>
      </w:r>
      <w:r w:rsidRPr="00214E15">
        <w:rPr>
          <w:noProof/>
        </w:rPr>
        <w:tab/>
        <w:t>Fung, Y. C., 1993, Biomechanics : mechanical properties of living tissues, Springer-Verlag, New York.</w:t>
      </w:r>
      <w:bookmarkEnd w:id="3103"/>
    </w:p>
    <w:p w14:paraId="5838085B" w14:textId="77777777" w:rsidR="00214E15" w:rsidRPr="00214E15" w:rsidRDefault="00214E15" w:rsidP="00214E15">
      <w:pPr>
        <w:pStyle w:val="EndNoteBibliography"/>
        <w:rPr>
          <w:noProof/>
        </w:rPr>
      </w:pPr>
      <w:bookmarkStart w:id="3104" w:name="_ENREF_44"/>
      <w:r w:rsidRPr="00214E15">
        <w:rPr>
          <w:noProof/>
        </w:rPr>
        <w:t>[44]</w:t>
      </w:r>
      <w:r w:rsidRPr="00214E15">
        <w:rPr>
          <w:noProof/>
        </w:rPr>
        <w:tab/>
        <w:t>Fung, Y. C., Fronek, K., and Patitucci, P., 1979, "Pseudoelasticity of arteries and the choice of its mathematical expression," Am J Physiol, 237(5), pp. H620-631.</w:t>
      </w:r>
      <w:bookmarkEnd w:id="3104"/>
    </w:p>
    <w:p w14:paraId="6C20FFA8" w14:textId="77777777" w:rsidR="00214E15" w:rsidRPr="00214E15" w:rsidRDefault="00214E15" w:rsidP="00214E15">
      <w:pPr>
        <w:pStyle w:val="EndNoteBibliography"/>
        <w:rPr>
          <w:noProof/>
        </w:rPr>
      </w:pPr>
      <w:bookmarkStart w:id="3105" w:name="_ENREF_45"/>
      <w:r w:rsidRPr="00214E15">
        <w:rPr>
          <w:noProof/>
        </w:rPr>
        <w:t>[45]</w:t>
      </w:r>
      <w:r w:rsidRPr="00214E15">
        <w:rPr>
          <w:noProof/>
        </w:rPr>
        <w:tab/>
        <w:t>Ateshian, G. A., Ellis, B. J., and Weiss, J. A., 2007, "Equivalence between short-time biphasic and incompressible elastic material response," J Biomech Eng, In press.</w:t>
      </w:r>
      <w:bookmarkEnd w:id="3105"/>
    </w:p>
    <w:p w14:paraId="55599679" w14:textId="77777777" w:rsidR="00214E15" w:rsidRPr="00214E15" w:rsidRDefault="00214E15" w:rsidP="00214E15">
      <w:pPr>
        <w:pStyle w:val="EndNoteBibliography"/>
        <w:rPr>
          <w:noProof/>
        </w:rPr>
      </w:pPr>
      <w:bookmarkStart w:id="3106" w:name="_ENREF_46"/>
      <w:r w:rsidRPr="00214E15">
        <w:rPr>
          <w:noProof/>
        </w:rPr>
        <w:t>[46]</w:t>
      </w:r>
      <w:r w:rsidRPr="00214E15">
        <w:rPr>
          <w:noProof/>
        </w:rPr>
        <w:tab/>
        <w:t>Ateshian, G. A., 2015, "Viscoelasticity using reactive constrained solid mixtures," J Biomech.</w:t>
      </w:r>
      <w:bookmarkEnd w:id="3106"/>
    </w:p>
    <w:p w14:paraId="20BA8DA9" w14:textId="77777777" w:rsidR="00214E15" w:rsidRPr="00214E15" w:rsidRDefault="00214E15" w:rsidP="00214E15">
      <w:pPr>
        <w:pStyle w:val="EndNoteBibliography"/>
        <w:rPr>
          <w:noProof/>
        </w:rPr>
      </w:pPr>
      <w:bookmarkStart w:id="3107" w:name="_ENREF_47"/>
      <w:r w:rsidRPr="00214E15">
        <w:rPr>
          <w:noProof/>
        </w:rPr>
        <w:t>[47]</w:t>
      </w:r>
      <w:r w:rsidRPr="00214E15">
        <w:rPr>
          <w:noProof/>
        </w:rPr>
        <w:tab/>
        <w:t>Guccione, J. M., and McCulloch, A. D., 1993, "Mechanics of active contraction in cardiac muscle: part I - constitutive relations for fiber stress that describe deactivation," J. Biomechanical Engineering, vol. 115(no. 1), pp. 72-83.</w:t>
      </w:r>
      <w:bookmarkEnd w:id="3107"/>
    </w:p>
    <w:p w14:paraId="378F2BFB" w14:textId="77777777" w:rsidR="00214E15" w:rsidRPr="00214E15" w:rsidRDefault="00214E15" w:rsidP="00214E15">
      <w:pPr>
        <w:pStyle w:val="EndNoteBibliography"/>
        <w:rPr>
          <w:noProof/>
        </w:rPr>
      </w:pPr>
      <w:bookmarkStart w:id="3108" w:name="_ENREF_48"/>
      <w:r w:rsidRPr="00214E15">
        <w:rPr>
          <w:noProof/>
        </w:rPr>
        <w:t>[48]</w:t>
      </w:r>
      <w:r w:rsidRPr="00214E15">
        <w:rPr>
          <w:noProof/>
        </w:rPr>
        <w:tab/>
        <w:t>Maker, B. N., 1995, "Rigid bodies for metal forming analysis with NIKE3D," University of California, Lawrence Livermore Lab Rept, UCRL-JC-119862, pp. 1-8.</w:t>
      </w:r>
      <w:bookmarkEnd w:id="3108"/>
    </w:p>
    <w:p w14:paraId="5E073A73" w14:textId="77777777" w:rsidR="00214E15" w:rsidRPr="00214E15" w:rsidRDefault="00214E15" w:rsidP="00214E15">
      <w:pPr>
        <w:pStyle w:val="EndNoteBibliography"/>
        <w:rPr>
          <w:noProof/>
        </w:rPr>
      </w:pPr>
      <w:bookmarkStart w:id="3109" w:name="_ENREF_49"/>
      <w:r w:rsidRPr="00214E15">
        <w:rPr>
          <w:noProof/>
        </w:rPr>
        <w:t>[49]</w:t>
      </w:r>
      <w:r w:rsidRPr="00214E15">
        <w:rPr>
          <w:noProof/>
        </w:rPr>
        <w:tab/>
        <w:t>Laursen, T. A., 2002, Computational Contact and Impact Mechanics, Springer.</w:t>
      </w:r>
      <w:bookmarkEnd w:id="3109"/>
    </w:p>
    <w:p w14:paraId="0F7B9E2C" w14:textId="77777777" w:rsidR="00214E15" w:rsidRPr="00214E15" w:rsidRDefault="00214E15" w:rsidP="00214E15">
      <w:pPr>
        <w:pStyle w:val="EndNoteBibliography"/>
        <w:rPr>
          <w:noProof/>
        </w:rPr>
      </w:pPr>
      <w:bookmarkStart w:id="3110" w:name="_ENREF_50"/>
      <w:r w:rsidRPr="00214E15">
        <w:rPr>
          <w:noProof/>
        </w:rPr>
        <w:t>[50]</w:t>
      </w:r>
      <w:r w:rsidRPr="00214E15">
        <w:rPr>
          <w:noProof/>
        </w:rPr>
        <w:tab/>
        <w:t>Ateshian, G., Maas, S., and Weiss, J. A., 2010, "Finite element algorithm for frictionless contact of porous permeable media under finite deformation and sliding," J. Biomech. Engn., 132(6), pp. 1006-1019.</w:t>
      </w:r>
      <w:bookmarkEnd w:id="3110"/>
    </w:p>
    <w:p w14:paraId="1DEF72B4" w14:textId="272AA318" w:rsidR="008C7882" w:rsidRPr="002D1348" w:rsidRDefault="008C7882" w:rsidP="007412C6">
      <w:pPr>
        <w:ind w:left="720" w:hanging="720"/>
      </w:pPr>
      <w:r>
        <w:fldChar w:fldCharType="end"/>
      </w:r>
    </w:p>
    <w:sectPr w:rsidR="008C7882" w:rsidRPr="002D1348" w:rsidSect="00A97B84">
      <w:headerReference w:type="even" r:id="rId3648"/>
      <w:headerReference w:type="default" r:id="rId3649"/>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32" w:author="Jeff Weiss" w:date="2011-09-14T09:15:00Z" w:initials="JW">
    <w:p w14:paraId="124F542B" w14:textId="77777777" w:rsidR="005335CA" w:rsidRDefault="005335CA">
      <w:pPr>
        <w:pStyle w:val="CommentText"/>
      </w:pPr>
      <w:r>
        <w:rPr>
          <w:rStyle w:val="CommentReference"/>
        </w:rPr>
        <w:annotationRef/>
      </w:r>
      <w:r>
        <w:t>what is this?</w:t>
      </w:r>
    </w:p>
  </w:comment>
  <w:comment w:id="1608" w:author="Jeff Weiss" w:date="2011-09-14T17:20:00Z" w:initials="JW">
    <w:p w14:paraId="085CB577" w14:textId="77777777" w:rsidR="005335CA" w:rsidRDefault="005335CA">
      <w:pPr>
        <w:pStyle w:val="CommentText"/>
      </w:pPr>
      <w:r>
        <w:rPr>
          <w:rStyle w:val="CommentReference"/>
        </w:rPr>
        <w:annotationRef/>
      </w:r>
      <w:r>
        <w:t>This material needs stress and elasticity tensor equations.</w:t>
      </w:r>
    </w:p>
  </w:comment>
  <w:comment w:id="1639" w:author="Jeff Weiss" w:date="2011-09-14T17:23:00Z" w:initials="JW">
    <w:p w14:paraId="67AA406A" w14:textId="77777777" w:rsidR="005335CA" w:rsidRDefault="005335CA">
      <w:pPr>
        <w:pStyle w:val="CommentText"/>
      </w:pPr>
      <w:r>
        <w:rPr>
          <w:rStyle w:val="CommentReference"/>
        </w:rPr>
        <w:annotationRef/>
      </w:r>
      <w:r>
        <w:t>This material description still needs the elasticity tensor.</w:t>
      </w:r>
    </w:p>
  </w:comment>
  <w:comment w:id="1657" w:author="Jeff Weiss" w:date="2011-09-14T17:24:00Z" w:initials="JW">
    <w:p w14:paraId="09760677" w14:textId="77777777" w:rsidR="005335CA" w:rsidRDefault="005335CA">
      <w:pPr>
        <w:pStyle w:val="CommentText"/>
      </w:pPr>
      <w:r>
        <w:rPr>
          <w:rStyle w:val="CommentReference"/>
        </w:rPr>
        <w:annotationRef/>
      </w:r>
      <w:r>
        <w:t>This material needs the stress and elasticity tensor.</w:t>
      </w:r>
    </w:p>
  </w:comment>
  <w:comment w:id="1751" w:author="Jeff Weiss" w:date="2011-09-14T17:34:00Z" w:initials="JW">
    <w:p w14:paraId="0FE2C28C" w14:textId="77777777" w:rsidR="005335CA" w:rsidRDefault="005335CA">
      <w:pPr>
        <w:pStyle w:val="CommentText"/>
      </w:pPr>
      <w:r>
        <w:rPr>
          <w:rStyle w:val="CommentReference"/>
        </w:rPr>
        <w:annotationRef/>
      </w:r>
      <w:r>
        <w:t>This material is missing the elasticity tensor.</w:t>
      </w:r>
    </w:p>
  </w:comment>
  <w:comment w:id="2332" w:author="Jeff Weiss" w:date="2011-09-14T17:40:00Z" w:initials="JW">
    <w:p w14:paraId="094E3AFF" w14:textId="77777777" w:rsidR="005335CA" w:rsidRDefault="005335CA">
      <w:pPr>
        <w:pStyle w:val="CommentText"/>
      </w:pPr>
      <w:r>
        <w:rPr>
          <w:rStyle w:val="CommentReference"/>
        </w:rPr>
        <w:annotationRef/>
      </w:r>
      <w:r>
        <w:t>This model needs an equation for the elasticity tensor.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24F542B" w15:done="0"/>
  <w15:commentEx w15:paraId="085CB577" w15:done="0"/>
  <w15:commentEx w15:paraId="67AA406A" w15:done="0"/>
  <w15:commentEx w15:paraId="09760677" w15:done="0"/>
  <w15:commentEx w15:paraId="0FE2C28C" w15:done="0"/>
  <w15:commentEx w15:paraId="094E3AF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7D7081" w14:textId="77777777" w:rsidR="00827503" w:rsidRDefault="00827503">
      <w:r>
        <w:separator/>
      </w:r>
    </w:p>
  </w:endnote>
  <w:endnote w:type="continuationSeparator" w:id="0">
    <w:p w14:paraId="535330B1" w14:textId="77777777" w:rsidR="00827503" w:rsidRDefault="008275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E0293F" w14:textId="77777777" w:rsidR="00827503" w:rsidRDefault="00827503">
      <w:r>
        <w:separator/>
      </w:r>
    </w:p>
  </w:footnote>
  <w:footnote w:type="continuationSeparator" w:id="0">
    <w:p w14:paraId="33F8CA73" w14:textId="77777777" w:rsidR="00827503" w:rsidRDefault="00827503">
      <w:r>
        <w:continuationSeparator/>
      </w:r>
    </w:p>
  </w:footnote>
  <w:footnote w:id="1">
    <w:p w14:paraId="0863F7CE" w14:textId="4F84BA06" w:rsidR="005335CA" w:rsidRDefault="005335CA">
      <w:pPr>
        <w:pStyle w:val="FootnoteText"/>
      </w:pPr>
      <w:ins w:id="802" w:author="Steve Maas" w:date="2015-05-13T13:56:00Z">
        <w:r>
          <w:rPr>
            <w:rStyle w:val="FootnoteReference"/>
          </w:rPr>
          <w:footnoteRef/>
        </w:r>
        <w:r>
          <w:t xml:space="preserve"> Note that weights sum up to one</w:t>
        </w:r>
      </w:ins>
      <w:ins w:id="803" w:author="Steve Maas" w:date="2015-05-13T14:03:00Z">
        <w:r>
          <w:t xml:space="preserve"> and not to the volume of the tet in the natural coordinate system (i.e. 1/6)</w:t>
        </w:r>
      </w:ins>
      <w:ins w:id="804" w:author="Steve Maas" w:date="2015-05-13T13:56:00Z">
        <w:r>
          <w:t>.</w:t>
        </w:r>
      </w:ins>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FD0AA3" w14:textId="77777777" w:rsidR="005335CA" w:rsidRDefault="005335CA" w:rsidP="008C7882">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128</w:t>
    </w:r>
    <w:r>
      <w:rPr>
        <w:rStyle w:val="PageNumber"/>
      </w:rPr>
      <w:fldChar w:fldCharType="end"/>
    </w:r>
  </w:p>
  <w:p w14:paraId="658E01C7" w14:textId="77777777" w:rsidR="005335CA" w:rsidRDefault="005335CA" w:rsidP="008C7882">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893EA8" w14:textId="77777777" w:rsidR="005335CA" w:rsidRDefault="005335CA" w:rsidP="008C7882">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7123D">
      <w:rPr>
        <w:rStyle w:val="PageNumber"/>
        <w:noProof/>
      </w:rPr>
      <w:t>1</w:t>
    </w:r>
    <w:r>
      <w:rPr>
        <w:rStyle w:val="PageNumber"/>
      </w:rPr>
      <w:fldChar w:fldCharType="end"/>
    </w:r>
  </w:p>
  <w:p w14:paraId="1D3585AE" w14:textId="77777777" w:rsidR="005335CA" w:rsidRDefault="005335CA" w:rsidP="008C7882">
    <w:pPr>
      <w:pStyle w:val="Header"/>
      <w:ind w:right="360"/>
    </w:pPr>
    <w:r>
      <w:t>FEBio Theory manual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7AFC74E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124464D"/>
    <w:multiLevelType w:val="multilevel"/>
    <w:tmpl w:val="5D982E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3.%2.%1."/>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 w15:restartNumberingAfterBreak="0">
    <w:nsid w:val="1E1E0F20"/>
    <w:multiLevelType w:val="multilevel"/>
    <w:tmpl w:val="111CC36A"/>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 w15:restartNumberingAfterBreak="0">
    <w:nsid w:val="296954B3"/>
    <w:multiLevelType w:val="hybridMultilevel"/>
    <w:tmpl w:val="503A44E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42D667D"/>
    <w:multiLevelType w:val="multilevel"/>
    <w:tmpl w:val="8B327D30"/>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37B71ADB"/>
    <w:multiLevelType w:val="multilevel"/>
    <w:tmpl w:val="688085B2"/>
    <w:lvl w:ilvl="0">
      <w:start w:val="1"/>
      <w:numFmt w:val="decimal"/>
      <w:pStyle w:val="Heading1"/>
      <w:suff w:val="space"/>
      <w:lvlText w:val="Chapter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461F4E7F"/>
    <w:multiLevelType w:val="multilevel"/>
    <w:tmpl w:val="688085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472F15E3"/>
    <w:multiLevelType w:val="multilevel"/>
    <w:tmpl w:val="5F6C26EC"/>
    <w:lvl w:ilvl="0">
      <w:start w:val="1"/>
      <w:numFmt w:val="decimal"/>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0" w15:restartNumberingAfterBreak="0">
    <w:nsid w:val="489D03FF"/>
    <w:multiLevelType w:val="multilevel"/>
    <w:tmpl w:val="6FD482C0"/>
    <w:lvl w:ilvl="0">
      <w:start w:val="1"/>
      <w:numFmt w:val="decimal"/>
      <w:suff w:val="space"/>
      <w:lvlText w:val="Chapter %1."/>
      <w:lvlJc w:val="left"/>
      <w:pPr>
        <w:ind w:left="126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4BC9154F"/>
    <w:multiLevelType w:val="hybridMultilevel"/>
    <w:tmpl w:val="9D5C5C9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56F2538F"/>
    <w:multiLevelType w:val="hybridMultilevel"/>
    <w:tmpl w:val="92425B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5EA0768D"/>
    <w:multiLevelType w:val="hybridMultilevel"/>
    <w:tmpl w:val="89F4CA1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63D83405"/>
    <w:multiLevelType w:val="multilevel"/>
    <w:tmpl w:val="4E323310"/>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nothing"/>
      <w:lvlText w:val="%3.%2.%1."/>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660C23EB"/>
    <w:multiLevelType w:val="multilevel"/>
    <w:tmpl w:val="688085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7D7A7B99"/>
    <w:multiLevelType w:val="multilevel"/>
    <w:tmpl w:val="D722AC08"/>
    <w:lvl w:ilvl="0">
      <w:start w:val="1"/>
      <w:numFmt w:val="decimal"/>
      <w:lvlText w:val="%1."/>
      <w:lvlJc w:val="left"/>
      <w:pPr>
        <w:tabs>
          <w:tab w:val="num" w:pos="555"/>
        </w:tabs>
        <w:ind w:left="555" w:hanging="555"/>
      </w:pPr>
      <w:rPr>
        <w:rFonts w:hint="default"/>
      </w:rPr>
    </w:lvl>
    <w:lvl w:ilvl="1">
      <w:start w:val="1"/>
      <w:numFmt w:val="decimal"/>
      <w:lvlText w:val="%1.%2."/>
      <w:lvlJc w:val="left"/>
      <w:pPr>
        <w:tabs>
          <w:tab w:val="num" w:pos="555"/>
        </w:tabs>
        <w:ind w:left="555" w:hanging="55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num w:numId="1">
    <w:abstractNumId w:val="16"/>
  </w:num>
  <w:num w:numId="2">
    <w:abstractNumId w:val="12"/>
  </w:num>
  <w:num w:numId="3">
    <w:abstractNumId w:val="7"/>
  </w:num>
  <w:num w:numId="4">
    <w:abstractNumId w:val="3"/>
  </w:num>
  <w:num w:numId="5">
    <w:abstractNumId w:val="14"/>
  </w:num>
  <w:num w:numId="6">
    <w:abstractNumId w:val="2"/>
  </w:num>
  <w:num w:numId="7">
    <w:abstractNumId w:val="11"/>
  </w:num>
  <w:num w:numId="8">
    <w:abstractNumId w:val="13"/>
  </w:num>
  <w:num w:numId="9">
    <w:abstractNumId w:val="6"/>
  </w:num>
  <w:num w:numId="10">
    <w:abstractNumId w:val="10"/>
  </w:num>
  <w:num w:numId="11">
    <w:abstractNumId w:val="1"/>
  </w:num>
  <w:num w:numId="12">
    <w:abstractNumId w:val="8"/>
  </w:num>
  <w:num w:numId="13">
    <w:abstractNumId w:val="15"/>
  </w:num>
  <w:num w:numId="14">
    <w:abstractNumId w:val="4"/>
  </w:num>
  <w:num w:numId="15">
    <w:abstractNumId w:val="5"/>
  </w:num>
  <w:num w:numId="16">
    <w:abstractNumId w:val="9"/>
  </w:num>
  <w:num w:numId="17">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awlins">
    <w15:presenceInfo w15:providerId="None" w15:userId="rawlin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fwxrfwzd5wwavcepe9epdeevxdsd2fftswrx&quot;&gt;FEBio2&lt;record-ids&gt;&lt;item&gt;5&lt;/item&gt;&lt;item&gt;7&lt;/item&gt;&lt;item&gt;8&lt;/item&gt;&lt;item&gt;9&lt;/item&gt;&lt;item&gt;10&lt;/item&gt;&lt;item&gt;11&lt;/item&gt;&lt;item&gt;14&lt;/item&gt;&lt;item&gt;18&lt;/item&gt;&lt;item&gt;21&lt;/item&gt;&lt;item&gt;22&lt;/item&gt;&lt;item&gt;23&lt;/item&gt;&lt;item&gt;24&lt;/item&gt;&lt;item&gt;26&lt;/item&gt;&lt;item&gt;27&lt;/item&gt;&lt;item&gt;28&lt;/item&gt;&lt;item&gt;29&lt;/item&gt;&lt;item&gt;30&lt;/item&gt;&lt;item&gt;31&lt;/item&gt;&lt;item&gt;33&lt;/item&gt;&lt;item&gt;36&lt;/item&gt;&lt;item&gt;39&lt;/item&gt;&lt;item&gt;41&lt;/item&gt;&lt;item&gt;43&lt;/item&gt;&lt;item&gt;44&lt;/item&gt;&lt;item&gt;46&lt;/item&gt;&lt;item&gt;47&lt;/item&gt;&lt;item&gt;48&lt;/item&gt;&lt;item&gt;49&lt;/item&gt;&lt;item&gt;50&lt;/item&gt;&lt;item&gt;52&lt;/item&gt;&lt;item&gt;53&lt;/item&gt;&lt;item&gt;54&lt;/item&gt;&lt;item&gt;55&lt;/item&gt;&lt;item&gt;56&lt;/item&gt;&lt;item&gt;57&lt;/item&gt;&lt;item&gt;58&lt;/item&gt;&lt;item&gt;59&lt;/item&gt;&lt;item&gt;60&lt;/item&gt;&lt;item&gt;61&lt;/item&gt;&lt;item&gt;62&lt;/item&gt;&lt;item&gt;63&lt;/item&gt;&lt;item&gt;64&lt;/item&gt;&lt;item&gt;65&lt;/item&gt;&lt;item&gt;72&lt;/item&gt;&lt;item&gt;73&lt;/item&gt;&lt;/record-ids&gt;&lt;/item&gt;&lt;/Libraries&gt;"/>
  </w:docVars>
  <w:rsids>
    <w:rsidRoot w:val="00E738DB"/>
    <w:rsid w:val="00002E87"/>
    <w:rsid w:val="00004FF3"/>
    <w:rsid w:val="00017AEC"/>
    <w:rsid w:val="00020B52"/>
    <w:rsid w:val="00020F09"/>
    <w:rsid w:val="00021014"/>
    <w:rsid w:val="00030690"/>
    <w:rsid w:val="000311A6"/>
    <w:rsid w:val="00031A04"/>
    <w:rsid w:val="00032843"/>
    <w:rsid w:val="00036EB2"/>
    <w:rsid w:val="00040AFE"/>
    <w:rsid w:val="00044B96"/>
    <w:rsid w:val="000450C4"/>
    <w:rsid w:val="00045689"/>
    <w:rsid w:val="000512DE"/>
    <w:rsid w:val="00056EEC"/>
    <w:rsid w:val="00056F8B"/>
    <w:rsid w:val="00064AE0"/>
    <w:rsid w:val="00067FF4"/>
    <w:rsid w:val="000748EF"/>
    <w:rsid w:val="00077330"/>
    <w:rsid w:val="00084CE6"/>
    <w:rsid w:val="000868D8"/>
    <w:rsid w:val="000868F9"/>
    <w:rsid w:val="000A0A53"/>
    <w:rsid w:val="000A6068"/>
    <w:rsid w:val="000A684F"/>
    <w:rsid w:val="000A7772"/>
    <w:rsid w:val="000B0E73"/>
    <w:rsid w:val="000B36E3"/>
    <w:rsid w:val="000B60F2"/>
    <w:rsid w:val="000C0326"/>
    <w:rsid w:val="000C2BF4"/>
    <w:rsid w:val="000C2CFC"/>
    <w:rsid w:val="000D0326"/>
    <w:rsid w:val="000D279B"/>
    <w:rsid w:val="000E2153"/>
    <w:rsid w:val="000F0563"/>
    <w:rsid w:val="000F1BF1"/>
    <w:rsid w:val="000F2E90"/>
    <w:rsid w:val="000F4B2A"/>
    <w:rsid w:val="000F6D8C"/>
    <w:rsid w:val="0010409E"/>
    <w:rsid w:val="00116147"/>
    <w:rsid w:val="00120603"/>
    <w:rsid w:val="00122416"/>
    <w:rsid w:val="00130928"/>
    <w:rsid w:val="00146ACD"/>
    <w:rsid w:val="001520FC"/>
    <w:rsid w:val="001529A7"/>
    <w:rsid w:val="00153375"/>
    <w:rsid w:val="00153956"/>
    <w:rsid w:val="001677E3"/>
    <w:rsid w:val="001679DF"/>
    <w:rsid w:val="00167CB4"/>
    <w:rsid w:val="001700D6"/>
    <w:rsid w:val="001723A9"/>
    <w:rsid w:val="00172AE7"/>
    <w:rsid w:val="001734DC"/>
    <w:rsid w:val="001763A3"/>
    <w:rsid w:val="00176A40"/>
    <w:rsid w:val="0018091D"/>
    <w:rsid w:val="0018420A"/>
    <w:rsid w:val="00186AA9"/>
    <w:rsid w:val="00190B2E"/>
    <w:rsid w:val="00195BE3"/>
    <w:rsid w:val="00195FA3"/>
    <w:rsid w:val="001A2D84"/>
    <w:rsid w:val="001A3DFD"/>
    <w:rsid w:val="001A4C1F"/>
    <w:rsid w:val="001A6C6A"/>
    <w:rsid w:val="001B2200"/>
    <w:rsid w:val="001B2B37"/>
    <w:rsid w:val="001B779A"/>
    <w:rsid w:val="001C1E70"/>
    <w:rsid w:val="001C3A40"/>
    <w:rsid w:val="001C68B4"/>
    <w:rsid w:val="001D4161"/>
    <w:rsid w:val="001D59DB"/>
    <w:rsid w:val="001E1949"/>
    <w:rsid w:val="001F3C5F"/>
    <w:rsid w:val="001F3F5A"/>
    <w:rsid w:val="001F6D85"/>
    <w:rsid w:val="00201B2F"/>
    <w:rsid w:val="002046D9"/>
    <w:rsid w:val="00207529"/>
    <w:rsid w:val="002147C8"/>
    <w:rsid w:val="00214E15"/>
    <w:rsid w:val="00221FBA"/>
    <w:rsid w:val="00222D29"/>
    <w:rsid w:val="002264FC"/>
    <w:rsid w:val="00227682"/>
    <w:rsid w:val="002354DE"/>
    <w:rsid w:val="002358BD"/>
    <w:rsid w:val="00236764"/>
    <w:rsid w:val="00246BAC"/>
    <w:rsid w:val="00246FDD"/>
    <w:rsid w:val="0025005C"/>
    <w:rsid w:val="0025081E"/>
    <w:rsid w:val="002573A9"/>
    <w:rsid w:val="00260954"/>
    <w:rsid w:val="002632B5"/>
    <w:rsid w:val="002720BF"/>
    <w:rsid w:val="00275186"/>
    <w:rsid w:val="00275D24"/>
    <w:rsid w:val="00277B83"/>
    <w:rsid w:val="00286E7C"/>
    <w:rsid w:val="00292706"/>
    <w:rsid w:val="00294BC0"/>
    <w:rsid w:val="00295FC5"/>
    <w:rsid w:val="00296FBE"/>
    <w:rsid w:val="002A17FC"/>
    <w:rsid w:val="002B2179"/>
    <w:rsid w:val="002B331C"/>
    <w:rsid w:val="002B5CFD"/>
    <w:rsid w:val="002B7157"/>
    <w:rsid w:val="002B7638"/>
    <w:rsid w:val="002C1E61"/>
    <w:rsid w:val="002C2DC2"/>
    <w:rsid w:val="002C3797"/>
    <w:rsid w:val="002C7534"/>
    <w:rsid w:val="002D4065"/>
    <w:rsid w:val="002D7F22"/>
    <w:rsid w:val="002E241C"/>
    <w:rsid w:val="002E4E77"/>
    <w:rsid w:val="002E6B79"/>
    <w:rsid w:val="002E7F45"/>
    <w:rsid w:val="002F00FB"/>
    <w:rsid w:val="002F1C97"/>
    <w:rsid w:val="002F3DF9"/>
    <w:rsid w:val="00315D2B"/>
    <w:rsid w:val="00317B9F"/>
    <w:rsid w:val="00331B70"/>
    <w:rsid w:val="003373C3"/>
    <w:rsid w:val="0034071A"/>
    <w:rsid w:val="0034223B"/>
    <w:rsid w:val="00351D6C"/>
    <w:rsid w:val="00353E1C"/>
    <w:rsid w:val="00357411"/>
    <w:rsid w:val="00365A88"/>
    <w:rsid w:val="003735AA"/>
    <w:rsid w:val="003747B4"/>
    <w:rsid w:val="003952FD"/>
    <w:rsid w:val="003A422F"/>
    <w:rsid w:val="003A502B"/>
    <w:rsid w:val="003B102D"/>
    <w:rsid w:val="003B1BED"/>
    <w:rsid w:val="003B3D59"/>
    <w:rsid w:val="003B43EE"/>
    <w:rsid w:val="003C327D"/>
    <w:rsid w:val="003D0852"/>
    <w:rsid w:val="003D14DA"/>
    <w:rsid w:val="003D1D54"/>
    <w:rsid w:val="003D430C"/>
    <w:rsid w:val="003D57DF"/>
    <w:rsid w:val="003D7647"/>
    <w:rsid w:val="004058CE"/>
    <w:rsid w:val="0041761F"/>
    <w:rsid w:val="004212D5"/>
    <w:rsid w:val="00435D3B"/>
    <w:rsid w:val="0043770B"/>
    <w:rsid w:val="00437785"/>
    <w:rsid w:val="004413BD"/>
    <w:rsid w:val="00441669"/>
    <w:rsid w:val="0044368A"/>
    <w:rsid w:val="004469EF"/>
    <w:rsid w:val="00454D1E"/>
    <w:rsid w:val="00454E84"/>
    <w:rsid w:val="004566B7"/>
    <w:rsid w:val="00456B5D"/>
    <w:rsid w:val="00464F69"/>
    <w:rsid w:val="00467F24"/>
    <w:rsid w:val="00470636"/>
    <w:rsid w:val="0047408A"/>
    <w:rsid w:val="00480FD7"/>
    <w:rsid w:val="00484875"/>
    <w:rsid w:val="00484E84"/>
    <w:rsid w:val="00486E22"/>
    <w:rsid w:val="00490078"/>
    <w:rsid w:val="00495AFF"/>
    <w:rsid w:val="00496C79"/>
    <w:rsid w:val="004979AD"/>
    <w:rsid w:val="004B1907"/>
    <w:rsid w:val="004B3FBC"/>
    <w:rsid w:val="004B50DC"/>
    <w:rsid w:val="004B5CB6"/>
    <w:rsid w:val="004B6EC9"/>
    <w:rsid w:val="004D1047"/>
    <w:rsid w:val="004D2A85"/>
    <w:rsid w:val="004D379B"/>
    <w:rsid w:val="004D3EA3"/>
    <w:rsid w:val="004D4ABA"/>
    <w:rsid w:val="004D602D"/>
    <w:rsid w:val="004D70A8"/>
    <w:rsid w:val="004E12EC"/>
    <w:rsid w:val="004E16D2"/>
    <w:rsid w:val="004E3859"/>
    <w:rsid w:val="004F1C97"/>
    <w:rsid w:val="004F2125"/>
    <w:rsid w:val="004F2517"/>
    <w:rsid w:val="004F265A"/>
    <w:rsid w:val="004F2D16"/>
    <w:rsid w:val="004F6FB0"/>
    <w:rsid w:val="00512516"/>
    <w:rsid w:val="0051289D"/>
    <w:rsid w:val="00516AC5"/>
    <w:rsid w:val="00525CB0"/>
    <w:rsid w:val="005265A8"/>
    <w:rsid w:val="00531BEB"/>
    <w:rsid w:val="00533170"/>
    <w:rsid w:val="005335CA"/>
    <w:rsid w:val="00535BE8"/>
    <w:rsid w:val="00536D05"/>
    <w:rsid w:val="0054008E"/>
    <w:rsid w:val="00541E56"/>
    <w:rsid w:val="00545363"/>
    <w:rsid w:val="0054765F"/>
    <w:rsid w:val="00551DDA"/>
    <w:rsid w:val="0055288F"/>
    <w:rsid w:val="005560F5"/>
    <w:rsid w:val="00560235"/>
    <w:rsid w:val="00567B45"/>
    <w:rsid w:val="00571EBB"/>
    <w:rsid w:val="00585D63"/>
    <w:rsid w:val="00590E4E"/>
    <w:rsid w:val="005927E3"/>
    <w:rsid w:val="005942F3"/>
    <w:rsid w:val="00594984"/>
    <w:rsid w:val="005B35B0"/>
    <w:rsid w:val="005C3A32"/>
    <w:rsid w:val="005D060C"/>
    <w:rsid w:val="005D4AAE"/>
    <w:rsid w:val="005F3B18"/>
    <w:rsid w:val="00605580"/>
    <w:rsid w:val="0060617F"/>
    <w:rsid w:val="00613648"/>
    <w:rsid w:val="00621248"/>
    <w:rsid w:val="00623742"/>
    <w:rsid w:val="00625D56"/>
    <w:rsid w:val="006273F3"/>
    <w:rsid w:val="00644EF7"/>
    <w:rsid w:val="006460ED"/>
    <w:rsid w:val="0064700D"/>
    <w:rsid w:val="0065080B"/>
    <w:rsid w:val="00656B2A"/>
    <w:rsid w:val="0066127C"/>
    <w:rsid w:val="00661E2B"/>
    <w:rsid w:val="006633F6"/>
    <w:rsid w:val="006658BB"/>
    <w:rsid w:val="0068098A"/>
    <w:rsid w:val="00681424"/>
    <w:rsid w:val="0068502A"/>
    <w:rsid w:val="006854C0"/>
    <w:rsid w:val="00691C49"/>
    <w:rsid w:val="006951AD"/>
    <w:rsid w:val="006B0F68"/>
    <w:rsid w:val="006B4CAD"/>
    <w:rsid w:val="006D35C9"/>
    <w:rsid w:val="006D4F5F"/>
    <w:rsid w:val="006D7619"/>
    <w:rsid w:val="006D7B8B"/>
    <w:rsid w:val="006E0743"/>
    <w:rsid w:val="006E0769"/>
    <w:rsid w:val="006E3FDF"/>
    <w:rsid w:val="006F2C9F"/>
    <w:rsid w:val="006F2CC9"/>
    <w:rsid w:val="006F36D2"/>
    <w:rsid w:val="006F568B"/>
    <w:rsid w:val="006F687B"/>
    <w:rsid w:val="00714B16"/>
    <w:rsid w:val="00714C24"/>
    <w:rsid w:val="00715ECB"/>
    <w:rsid w:val="00717EF7"/>
    <w:rsid w:val="00731A28"/>
    <w:rsid w:val="00734D81"/>
    <w:rsid w:val="0073578F"/>
    <w:rsid w:val="00737925"/>
    <w:rsid w:val="007412C6"/>
    <w:rsid w:val="00742950"/>
    <w:rsid w:val="00742C48"/>
    <w:rsid w:val="00743B89"/>
    <w:rsid w:val="00744FC5"/>
    <w:rsid w:val="00747431"/>
    <w:rsid w:val="00752FD5"/>
    <w:rsid w:val="007553D6"/>
    <w:rsid w:val="00757CCC"/>
    <w:rsid w:val="00772356"/>
    <w:rsid w:val="007742F0"/>
    <w:rsid w:val="0077444B"/>
    <w:rsid w:val="00781A7B"/>
    <w:rsid w:val="00785327"/>
    <w:rsid w:val="0079603F"/>
    <w:rsid w:val="007A0C8E"/>
    <w:rsid w:val="007A5BB0"/>
    <w:rsid w:val="007B2D9E"/>
    <w:rsid w:val="007B3A82"/>
    <w:rsid w:val="007D2D17"/>
    <w:rsid w:val="007E0937"/>
    <w:rsid w:val="007E2473"/>
    <w:rsid w:val="007E656F"/>
    <w:rsid w:val="007E76EC"/>
    <w:rsid w:val="007F446F"/>
    <w:rsid w:val="00805BE6"/>
    <w:rsid w:val="00813691"/>
    <w:rsid w:val="00813AE5"/>
    <w:rsid w:val="0081541F"/>
    <w:rsid w:val="00822AD6"/>
    <w:rsid w:val="00827503"/>
    <w:rsid w:val="00827FD3"/>
    <w:rsid w:val="00831919"/>
    <w:rsid w:val="00834023"/>
    <w:rsid w:val="0083696E"/>
    <w:rsid w:val="00837539"/>
    <w:rsid w:val="00837BC9"/>
    <w:rsid w:val="008462BD"/>
    <w:rsid w:val="008517DD"/>
    <w:rsid w:val="008532EF"/>
    <w:rsid w:val="008616CA"/>
    <w:rsid w:val="00863541"/>
    <w:rsid w:val="00867498"/>
    <w:rsid w:val="008735F1"/>
    <w:rsid w:val="0087434A"/>
    <w:rsid w:val="00876348"/>
    <w:rsid w:val="00880DE0"/>
    <w:rsid w:val="008A111F"/>
    <w:rsid w:val="008A38F5"/>
    <w:rsid w:val="008B0E40"/>
    <w:rsid w:val="008B107E"/>
    <w:rsid w:val="008B3EFC"/>
    <w:rsid w:val="008B6535"/>
    <w:rsid w:val="008C5594"/>
    <w:rsid w:val="008C64A7"/>
    <w:rsid w:val="008C66E1"/>
    <w:rsid w:val="008C7882"/>
    <w:rsid w:val="008D24F9"/>
    <w:rsid w:val="008D52AD"/>
    <w:rsid w:val="008D54D5"/>
    <w:rsid w:val="008E2F3A"/>
    <w:rsid w:val="008E3CAC"/>
    <w:rsid w:val="008E5B3C"/>
    <w:rsid w:val="008E7106"/>
    <w:rsid w:val="008F047C"/>
    <w:rsid w:val="008F1F3A"/>
    <w:rsid w:val="008F4203"/>
    <w:rsid w:val="008F4FC8"/>
    <w:rsid w:val="00900236"/>
    <w:rsid w:val="00905817"/>
    <w:rsid w:val="00907E2E"/>
    <w:rsid w:val="00912318"/>
    <w:rsid w:val="0091287E"/>
    <w:rsid w:val="00913D51"/>
    <w:rsid w:val="009145C5"/>
    <w:rsid w:val="009312C5"/>
    <w:rsid w:val="00946F99"/>
    <w:rsid w:val="00964529"/>
    <w:rsid w:val="00966979"/>
    <w:rsid w:val="00973DC5"/>
    <w:rsid w:val="0097431B"/>
    <w:rsid w:val="009773FE"/>
    <w:rsid w:val="00981087"/>
    <w:rsid w:val="00993C44"/>
    <w:rsid w:val="00994232"/>
    <w:rsid w:val="00996074"/>
    <w:rsid w:val="009B3557"/>
    <w:rsid w:val="009B696E"/>
    <w:rsid w:val="009B7404"/>
    <w:rsid w:val="009C3643"/>
    <w:rsid w:val="009C720C"/>
    <w:rsid w:val="009D07E4"/>
    <w:rsid w:val="009D61A1"/>
    <w:rsid w:val="009E0067"/>
    <w:rsid w:val="009E0444"/>
    <w:rsid w:val="009E518B"/>
    <w:rsid w:val="009F07AE"/>
    <w:rsid w:val="009F1978"/>
    <w:rsid w:val="009F434C"/>
    <w:rsid w:val="009F55A6"/>
    <w:rsid w:val="009F6084"/>
    <w:rsid w:val="009F7596"/>
    <w:rsid w:val="00A03F83"/>
    <w:rsid w:val="00A11939"/>
    <w:rsid w:val="00A12EF4"/>
    <w:rsid w:val="00A178F2"/>
    <w:rsid w:val="00A224D0"/>
    <w:rsid w:val="00A30D09"/>
    <w:rsid w:val="00A315BC"/>
    <w:rsid w:val="00A32FD3"/>
    <w:rsid w:val="00A353EC"/>
    <w:rsid w:val="00A36D51"/>
    <w:rsid w:val="00A42CBF"/>
    <w:rsid w:val="00A447B3"/>
    <w:rsid w:val="00A46710"/>
    <w:rsid w:val="00A5152A"/>
    <w:rsid w:val="00A5384D"/>
    <w:rsid w:val="00A54D3B"/>
    <w:rsid w:val="00A56950"/>
    <w:rsid w:val="00A574BE"/>
    <w:rsid w:val="00A57CF6"/>
    <w:rsid w:val="00A60338"/>
    <w:rsid w:val="00A63D29"/>
    <w:rsid w:val="00A671D9"/>
    <w:rsid w:val="00A802E0"/>
    <w:rsid w:val="00A82267"/>
    <w:rsid w:val="00A924E1"/>
    <w:rsid w:val="00A94B6B"/>
    <w:rsid w:val="00A97B84"/>
    <w:rsid w:val="00AB0524"/>
    <w:rsid w:val="00AB0BD0"/>
    <w:rsid w:val="00AB10C0"/>
    <w:rsid w:val="00AB7E22"/>
    <w:rsid w:val="00AC017A"/>
    <w:rsid w:val="00AC1927"/>
    <w:rsid w:val="00AC2300"/>
    <w:rsid w:val="00AC4592"/>
    <w:rsid w:val="00AD1F20"/>
    <w:rsid w:val="00AE184E"/>
    <w:rsid w:val="00AF3603"/>
    <w:rsid w:val="00AF5D13"/>
    <w:rsid w:val="00AF6A7E"/>
    <w:rsid w:val="00B01308"/>
    <w:rsid w:val="00B03BAD"/>
    <w:rsid w:val="00B04AB1"/>
    <w:rsid w:val="00B11D23"/>
    <w:rsid w:val="00B12EEA"/>
    <w:rsid w:val="00B1740F"/>
    <w:rsid w:val="00B21CEB"/>
    <w:rsid w:val="00B23CF2"/>
    <w:rsid w:val="00B30137"/>
    <w:rsid w:val="00B32051"/>
    <w:rsid w:val="00B3531D"/>
    <w:rsid w:val="00B3790A"/>
    <w:rsid w:val="00B4169D"/>
    <w:rsid w:val="00B4253A"/>
    <w:rsid w:val="00B51699"/>
    <w:rsid w:val="00B53B08"/>
    <w:rsid w:val="00B559C1"/>
    <w:rsid w:val="00B64CEC"/>
    <w:rsid w:val="00B66A36"/>
    <w:rsid w:val="00B70E0F"/>
    <w:rsid w:val="00B86C97"/>
    <w:rsid w:val="00B937DE"/>
    <w:rsid w:val="00B93D00"/>
    <w:rsid w:val="00B93F7E"/>
    <w:rsid w:val="00B96143"/>
    <w:rsid w:val="00B97DC3"/>
    <w:rsid w:val="00BA1866"/>
    <w:rsid w:val="00BA6622"/>
    <w:rsid w:val="00BB3827"/>
    <w:rsid w:val="00BB69E3"/>
    <w:rsid w:val="00BB6F67"/>
    <w:rsid w:val="00BC06FD"/>
    <w:rsid w:val="00BC28B4"/>
    <w:rsid w:val="00BC38C5"/>
    <w:rsid w:val="00BE2FD1"/>
    <w:rsid w:val="00BE3E25"/>
    <w:rsid w:val="00BF16DC"/>
    <w:rsid w:val="00BF1A0E"/>
    <w:rsid w:val="00BF50BB"/>
    <w:rsid w:val="00BF6ECC"/>
    <w:rsid w:val="00C013CB"/>
    <w:rsid w:val="00C027F5"/>
    <w:rsid w:val="00C108FD"/>
    <w:rsid w:val="00C13EFF"/>
    <w:rsid w:val="00C20024"/>
    <w:rsid w:val="00C20BEB"/>
    <w:rsid w:val="00C22DFA"/>
    <w:rsid w:val="00C237F4"/>
    <w:rsid w:val="00C2754B"/>
    <w:rsid w:val="00C32FBE"/>
    <w:rsid w:val="00C334FD"/>
    <w:rsid w:val="00C34A71"/>
    <w:rsid w:val="00C37C54"/>
    <w:rsid w:val="00C420FD"/>
    <w:rsid w:val="00C46752"/>
    <w:rsid w:val="00C5691A"/>
    <w:rsid w:val="00C56E50"/>
    <w:rsid w:val="00C67E37"/>
    <w:rsid w:val="00C7162F"/>
    <w:rsid w:val="00C73538"/>
    <w:rsid w:val="00C74C48"/>
    <w:rsid w:val="00C8129D"/>
    <w:rsid w:val="00C85A07"/>
    <w:rsid w:val="00C96E5B"/>
    <w:rsid w:val="00CA0005"/>
    <w:rsid w:val="00CA4A7F"/>
    <w:rsid w:val="00CB13D9"/>
    <w:rsid w:val="00CB173E"/>
    <w:rsid w:val="00CB489A"/>
    <w:rsid w:val="00CC0A33"/>
    <w:rsid w:val="00CC5A71"/>
    <w:rsid w:val="00CC7944"/>
    <w:rsid w:val="00CD36C4"/>
    <w:rsid w:val="00CD45F0"/>
    <w:rsid w:val="00CD6991"/>
    <w:rsid w:val="00CE2162"/>
    <w:rsid w:val="00CF0A94"/>
    <w:rsid w:val="00D000EA"/>
    <w:rsid w:val="00D13FD3"/>
    <w:rsid w:val="00D1791B"/>
    <w:rsid w:val="00D17EAC"/>
    <w:rsid w:val="00D25725"/>
    <w:rsid w:val="00D30784"/>
    <w:rsid w:val="00D30919"/>
    <w:rsid w:val="00D3178E"/>
    <w:rsid w:val="00D417F9"/>
    <w:rsid w:val="00D41B2F"/>
    <w:rsid w:val="00D5035D"/>
    <w:rsid w:val="00D57045"/>
    <w:rsid w:val="00D574F2"/>
    <w:rsid w:val="00D60CC6"/>
    <w:rsid w:val="00D6556C"/>
    <w:rsid w:val="00D7123D"/>
    <w:rsid w:val="00D7352A"/>
    <w:rsid w:val="00D77B42"/>
    <w:rsid w:val="00D80579"/>
    <w:rsid w:val="00D822EA"/>
    <w:rsid w:val="00D8268F"/>
    <w:rsid w:val="00D85C52"/>
    <w:rsid w:val="00D904EE"/>
    <w:rsid w:val="00D95321"/>
    <w:rsid w:val="00D97451"/>
    <w:rsid w:val="00DB161C"/>
    <w:rsid w:val="00DB2A2C"/>
    <w:rsid w:val="00DB47BB"/>
    <w:rsid w:val="00DB568B"/>
    <w:rsid w:val="00DB7EB0"/>
    <w:rsid w:val="00DC2E62"/>
    <w:rsid w:val="00DC47AD"/>
    <w:rsid w:val="00DC6A9C"/>
    <w:rsid w:val="00DD16D7"/>
    <w:rsid w:val="00DD1E8F"/>
    <w:rsid w:val="00DD709E"/>
    <w:rsid w:val="00DE08B8"/>
    <w:rsid w:val="00DE322D"/>
    <w:rsid w:val="00DE3BBC"/>
    <w:rsid w:val="00DE46E1"/>
    <w:rsid w:val="00DE5C49"/>
    <w:rsid w:val="00DE6AC2"/>
    <w:rsid w:val="00DF284C"/>
    <w:rsid w:val="00E11829"/>
    <w:rsid w:val="00E11D29"/>
    <w:rsid w:val="00E149F6"/>
    <w:rsid w:val="00E1526F"/>
    <w:rsid w:val="00E16837"/>
    <w:rsid w:val="00E22F0B"/>
    <w:rsid w:val="00E27097"/>
    <w:rsid w:val="00E3488F"/>
    <w:rsid w:val="00E3755C"/>
    <w:rsid w:val="00E452AB"/>
    <w:rsid w:val="00E52B44"/>
    <w:rsid w:val="00E569BD"/>
    <w:rsid w:val="00E62E14"/>
    <w:rsid w:val="00E63BE2"/>
    <w:rsid w:val="00E67C66"/>
    <w:rsid w:val="00E738DB"/>
    <w:rsid w:val="00E77A80"/>
    <w:rsid w:val="00E903D4"/>
    <w:rsid w:val="00E93F61"/>
    <w:rsid w:val="00E976CC"/>
    <w:rsid w:val="00EA3E30"/>
    <w:rsid w:val="00EB2008"/>
    <w:rsid w:val="00ED4800"/>
    <w:rsid w:val="00EE0E0E"/>
    <w:rsid w:val="00EE136A"/>
    <w:rsid w:val="00EE77AB"/>
    <w:rsid w:val="00EF07DC"/>
    <w:rsid w:val="00EF4B20"/>
    <w:rsid w:val="00EF5846"/>
    <w:rsid w:val="00F00F47"/>
    <w:rsid w:val="00F02353"/>
    <w:rsid w:val="00F119D4"/>
    <w:rsid w:val="00F11C2A"/>
    <w:rsid w:val="00F20490"/>
    <w:rsid w:val="00F24778"/>
    <w:rsid w:val="00F248D2"/>
    <w:rsid w:val="00F31C72"/>
    <w:rsid w:val="00F45C7B"/>
    <w:rsid w:val="00F46AF2"/>
    <w:rsid w:val="00F53B52"/>
    <w:rsid w:val="00F55CEE"/>
    <w:rsid w:val="00F64B9A"/>
    <w:rsid w:val="00F7043E"/>
    <w:rsid w:val="00F70585"/>
    <w:rsid w:val="00F71297"/>
    <w:rsid w:val="00F72C05"/>
    <w:rsid w:val="00F73358"/>
    <w:rsid w:val="00F7480E"/>
    <w:rsid w:val="00F75A04"/>
    <w:rsid w:val="00F77222"/>
    <w:rsid w:val="00F8118F"/>
    <w:rsid w:val="00F85347"/>
    <w:rsid w:val="00F96C7B"/>
    <w:rsid w:val="00FA2BC4"/>
    <w:rsid w:val="00FA595B"/>
    <w:rsid w:val="00FA5A87"/>
    <w:rsid w:val="00FA761C"/>
    <w:rsid w:val="00FB056C"/>
    <w:rsid w:val="00FB3B8D"/>
    <w:rsid w:val="00FB6012"/>
    <w:rsid w:val="00FB6214"/>
    <w:rsid w:val="00FB639B"/>
    <w:rsid w:val="00FC3011"/>
    <w:rsid w:val="00FC5099"/>
    <w:rsid w:val="00FC599A"/>
    <w:rsid w:val="00FD0563"/>
    <w:rsid w:val="00FD5AC9"/>
    <w:rsid w:val="00FD7660"/>
    <w:rsid w:val="00FD795D"/>
    <w:rsid w:val="00FE2FF5"/>
    <w:rsid w:val="00FE38CD"/>
    <w:rsid w:val="00FE64EB"/>
    <w:rsid w:val="00FE6E63"/>
    <w:rsid w:val="00FE7465"/>
    <w:rsid w:val="00FF69F4"/>
    <w:rsid w:val="00FF6AD3"/>
    <w:rsid w:val="00FF78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BC94654"/>
  <w15:docId w15:val="{9B8C3914-6893-4065-B8D5-D79C1EEA98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4065"/>
    <w:pPr>
      <w:jc w:val="both"/>
    </w:pPr>
    <w:rPr>
      <w:sz w:val="24"/>
      <w:szCs w:val="24"/>
    </w:rPr>
  </w:style>
  <w:style w:type="paragraph" w:styleId="Heading1">
    <w:name w:val="heading 1"/>
    <w:basedOn w:val="Normal"/>
    <w:next w:val="Normal"/>
    <w:uiPriority w:val="9"/>
    <w:qFormat/>
    <w:rsid w:val="005D4AAE"/>
    <w:pPr>
      <w:keepNext/>
      <w:numPr>
        <w:numId w:val="3"/>
      </w:numPr>
      <w:spacing w:before="240" w:after="60"/>
      <w:outlineLvl w:val="0"/>
    </w:pPr>
    <w:rPr>
      <w:rFonts w:cs="Arial"/>
      <w:b/>
      <w:bCs/>
      <w:kern w:val="32"/>
      <w:sz w:val="40"/>
      <w:szCs w:val="32"/>
    </w:rPr>
  </w:style>
  <w:style w:type="paragraph" w:styleId="Heading2">
    <w:name w:val="heading 2"/>
    <w:basedOn w:val="Normal"/>
    <w:next w:val="Normal"/>
    <w:link w:val="Heading2Char"/>
    <w:uiPriority w:val="9"/>
    <w:qFormat/>
    <w:rsid w:val="005D4AAE"/>
    <w:pPr>
      <w:keepNext/>
      <w:numPr>
        <w:ilvl w:val="1"/>
        <w:numId w:val="3"/>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5D4AAE"/>
    <w:pPr>
      <w:keepNext/>
      <w:numPr>
        <w:ilvl w:val="2"/>
        <w:numId w:val="3"/>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07FB1"/>
    <w:pPr>
      <w:keepNext/>
      <w:numPr>
        <w:ilvl w:val="3"/>
        <w:numId w:val="3"/>
      </w:numPr>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BF16DC"/>
    <w:rPr>
      <w:rFonts w:cs="Arial"/>
      <w:b/>
      <w:bCs/>
      <w:iCs/>
      <w:sz w:val="36"/>
      <w:szCs w:val="28"/>
    </w:rPr>
  </w:style>
  <w:style w:type="character" w:customStyle="1" w:styleId="Heading3Char">
    <w:name w:val="Heading 3 Char"/>
    <w:link w:val="Heading3"/>
    <w:uiPriority w:val="9"/>
    <w:rsid w:val="00BF16DC"/>
    <w:rPr>
      <w:rFonts w:cs="Arial"/>
      <w:b/>
      <w:bCs/>
      <w:sz w:val="32"/>
      <w:szCs w:val="26"/>
    </w:rPr>
  </w:style>
  <w:style w:type="character" w:customStyle="1" w:styleId="Heading4Char">
    <w:name w:val="Heading 4 Char"/>
    <w:link w:val="Heading4"/>
    <w:uiPriority w:val="9"/>
    <w:rsid w:val="00BF16DC"/>
    <w:rPr>
      <w:b/>
      <w:bCs/>
      <w:sz w:val="28"/>
      <w:szCs w:val="28"/>
    </w:rPr>
  </w:style>
  <w:style w:type="character" w:customStyle="1" w:styleId="MTEquationSection">
    <w:name w:val="MTEquationSection"/>
    <w:rsid w:val="00E738DB"/>
    <w:rPr>
      <w:vanish/>
      <w:color w:val="FF0000"/>
      <w:sz w:val="144"/>
      <w:szCs w:val="144"/>
    </w:rPr>
  </w:style>
  <w:style w:type="paragraph" w:customStyle="1" w:styleId="MTDisplayEquation">
    <w:name w:val="MTDisplayEquation"/>
    <w:basedOn w:val="Normal"/>
    <w:next w:val="Normal"/>
    <w:rsid w:val="00A97B84"/>
    <w:pPr>
      <w:tabs>
        <w:tab w:val="center" w:pos="4320"/>
        <w:tab w:val="right" w:pos="9360"/>
      </w:tabs>
    </w:pPr>
  </w:style>
  <w:style w:type="paragraph" w:styleId="TOC1">
    <w:name w:val="toc 1"/>
    <w:basedOn w:val="Normal"/>
    <w:next w:val="Normal"/>
    <w:autoRedefine/>
    <w:uiPriority w:val="39"/>
    <w:rsid w:val="00AC420E"/>
    <w:pPr>
      <w:tabs>
        <w:tab w:val="right" w:leader="dot" w:pos="8630"/>
      </w:tabs>
    </w:pPr>
    <w:rPr>
      <w:b/>
      <w:noProof/>
    </w:rPr>
  </w:style>
  <w:style w:type="paragraph" w:styleId="TOC2">
    <w:name w:val="toc 2"/>
    <w:basedOn w:val="Normal"/>
    <w:next w:val="Normal"/>
    <w:autoRedefine/>
    <w:uiPriority w:val="39"/>
    <w:rsid w:val="00EF7DF9"/>
    <w:pPr>
      <w:ind w:left="240"/>
    </w:pPr>
  </w:style>
  <w:style w:type="character" w:styleId="Hyperlink">
    <w:name w:val="Hyperlink"/>
    <w:uiPriority w:val="99"/>
    <w:rsid w:val="00EF7DF9"/>
    <w:rPr>
      <w:color w:val="0000FF"/>
      <w:u w:val="single"/>
    </w:rPr>
  </w:style>
  <w:style w:type="paragraph" w:styleId="Header">
    <w:name w:val="header"/>
    <w:basedOn w:val="Normal"/>
    <w:rsid w:val="00EF7DF9"/>
    <w:pPr>
      <w:tabs>
        <w:tab w:val="center" w:pos="4320"/>
        <w:tab w:val="right" w:pos="8640"/>
      </w:tabs>
    </w:pPr>
  </w:style>
  <w:style w:type="character" w:styleId="PageNumber">
    <w:name w:val="page number"/>
    <w:basedOn w:val="DefaultParagraphFont"/>
    <w:rsid w:val="00EF7DF9"/>
  </w:style>
  <w:style w:type="paragraph" w:styleId="Caption">
    <w:name w:val="caption"/>
    <w:basedOn w:val="Normal"/>
    <w:next w:val="Normal"/>
    <w:qFormat/>
    <w:rsid w:val="004C7770"/>
    <w:rPr>
      <w:b/>
      <w:bCs/>
      <w:sz w:val="20"/>
      <w:szCs w:val="20"/>
    </w:rPr>
  </w:style>
  <w:style w:type="paragraph" w:styleId="TOC3">
    <w:name w:val="toc 3"/>
    <w:basedOn w:val="Normal"/>
    <w:next w:val="Normal"/>
    <w:autoRedefine/>
    <w:uiPriority w:val="39"/>
    <w:rsid w:val="00A23A41"/>
    <w:pPr>
      <w:ind w:left="480"/>
    </w:pPr>
  </w:style>
  <w:style w:type="table" w:styleId="TableGrid">
    <w:name w:val="Table Grid"/>
    <w:basedOn w:val="TableNormal"/>
    <w:rsid w:val="007428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rsid w:val="00765A37"/>
    <w:pPr>
      <w:tabs>
        <w:tab w:val="center" w:pos="4320"/>
        <w:tab w:val="right" w:pos="8640"/>
      </w:tabs>
    </w:pPr>
  </w:style>
  <w:style w:type="paragraph" w:styleId="BalloonText">
    <w:name w:val="Balloon Text"/>
    <w:basedOn w:val="Normal"/>
    <w:semiHidden/>
    <w:rsid w:val="00FB1DA1"/>
    <w:rPr>
      <w:rFonts w:ascii="Tahoma" w:hAnsi="Tahoma" w:cs="Tahoma"/>
      <w:sz w:val="16"/>
      <w:szCs w:val="16"/>
    </w:rPr>
  </w:style>
  <w:style w:type="character" w:styleId="FollowedHyperlink">
    <w:name w:val="FollowedHyperlink"/>
    <w:rsid w:val="00496348"/>
    <w:rPr>
      <w:color w:val="800080"/>
      <w:u w:val="single"/>
    </w:rPr>
  </w:style>
  <w:style w:type="character" w:styleId="CommentReference">
    <w:name w:val="annotation reference"/>
    <w:semiHidden/>
    <w:rsid w:val="00A60DA9"/>
    <w:rPr>
      <w:sz w:val="16"/>
      <w:szCs w:val="16"/>
    </w:rPr>
  </w:style>
  <w:style w:type="paragraph" w:styleId="CommentText">
    <w:name w:val="annotation text"/>
    <w:basedOn w:val="Normal"/>
    <w:semiHidden/>
    <w:rsid w:val="00A60DA9"/>
    <w:rPr>
      <w:sz w:val="20"/>
      <w:szCs w:val="20"/>
    </w:rPr>
  </w:style>
  <w:style w:type="paragraph" w:styleId="CommentSubject">
    <w:name w:val="annotation subject"/>
    <w:basedOn w:val="CommentText"/>
    <w:next w:val="CommentText"/>
    <w:semiHidden/>
    <w:rsid w:val="00A60DA9"/>
    <w:rPr>
      <w:b/>
      <w:bCs/>
    </w:rPr>
  </w:style>
  <w:style w:type="paragraph" w:styleId="DocumentMap">
    <w:name w:val="Document Map"/>
    <w:basedOn w:val="Normal"/>
    <w:link w:val="DocumentMapChar"/>
    <w:uiPriority w:val="99"/>
    <w:semiHidden/>
    <w:rsid w:val="0045648A"/>
    <w:pPr>
      <w:shd w:val="clear" w:color="auto" w:fill="000080"/>
    </w:pPr>
    <w:rPr>
      <w:rFonts w:ascii="Tahoma" w:hAnsi="Tahoma" w:cs="Tahoma"/>
      <w:sz w:val="20"/>
      <w:szCs w:val="20"/>
    </w:rPr>
  </w:style>
  <w:style w:type="character" w:customStyle="1" w:styleId="DocumentMapChar">
    <w:name w:val="Document Map Char"/>
    <w:link w:val="DocumentMap"/>
    <w:uiPriority w:val="99"/>
    <w:semiHidden/>
    <w:rsid w:val="00BF16DC"/>
    <w:rPr>
      <w:rFonts w:ascii="Tahoma" w:hAnsi="Tahoma" w:cs="Tahoma"/>
      <w:shd w:val="clear" w:color="auto" w:fill="000080"/>
    </w:rPr>
  </w:style>
  <w:style w:type="paragraph" w:styleId="FootnoteText">
    <w:name w:val="footnote text"/>
    <w:basedOn w:val="Normal"/>
    <w:semiHidden/>
    <w:rsid w:val="00BA3EBD"/>
    <w:pPr>
      <w:tabs>
        <w:tab w:val="left" w:pos="360"/>
      </w:tabs>
    </w:pPr>
  </w:style>
  <w:style w:type="character" w:styleId="FootnoteReference">
    <w:name w:val="footnote reference"/>
    <w:semiHidden/>
    <w:rsid w:val="00BA3EBD"/>
    <w:rPr>
      <w:vertAlign w:val="superscript"/>
    </w:rPr>
  </w:style>
  <w:style w:type="character" w:customStyle="1" w:styleId="MTConvertedEquation">
    <w:name w:val="MTConvertedEquation"/>
    <w:basedOn w:val="DefaultParagraphFont"/>
    <w:rsid w:val="00F5689C"/>
  </w:style>
  <w:style w:type="paragraph" w:customStyle="1" w:styleId="code">
    <w:name w:val="code"/>
    <w:basedOn w:val="Normal"/>
    <w:link w:val="codeChar"/>
    <w:rsid w:val="00FB6012"/>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character" w:customStyle="1" w:styleId="codeChar">
    <w:name w:val="code Char"/>
    <w:link w:val="code"/>
    <w:rsid w:val="00FB6012"/>
    <w:rPr>
      <w:rFonts w:ascii="Courier New" w:hAnsi="Courier New"/>
      <w:sz w:val="22"/>
      <w:szCs w:val="24"/>
    </w:rPr>
  </w:style>
  <w:style w:type="paragraph" w:customStyle="1" w:styleId="Example">
    <w:name w:val="Example"/>
    <w:basedOn w:val="Normal"/>
    <w:next w:val="Normal"/>
    <w:rsid w:val="00FB6012"/>
    <w:rPr>
      <w:i/>
    </w:rPr>
  </w:style>
  <w:style w:type="paragraph" w:styleId="Revision">
    <w:name w:val="Revision"/>
    <w:hidden/>
    <w:uiPriority w:val="71"/>
    <w:rsid w:val="00435D3B"/>
    <w:rPr>
      <w:sz w:val="24"/>
      <w:szCs w:val="24"/>
    </w:rPr>
  </w:style>
  <w:style w:type="paragraph" w:styleId="TOC4">
    <w:name w:val="toc 4"/>
    <w:basedOn w:val="Normal"/>
    <w:next w:val="Normal"/>
    <w:autoRedefine/>
    <w:uiPriority w:val="39"/>
    <w:unhideWhenUsed/>
    <w:rsid w:val="008517DD"/>
    <w:pPr>
      <w:spacing w:after="100" w:line="276" w:lineRule="auto"/>
      <w:ind w:left="660"/>
      <w:jc w:val="left"/>
    </w:pPr>
    <w:rPr>
      <w:rFonts w:ascii="Calibri" w:hAnsi="Calibri"/>
      <w:sz w:val="22"/>
      <w:szCs w:val="22"/>
    </w:rPr>
  </w:style>
  <w:style w:type="paragraph" w:styleId="TOC5">
    <w:name w:val="toc 5"/>
    <w:basedOn w:val="Normal"/>
    <w:next w:val="Normal"/>
    <w:autoRedefine/>
    <w:uiPriority w:val="39"/>
    <w:unhideWhenUsed/>
    <w:rsid w:val="008517DD"/>
    <w:pPr>
      <w:spacing w:after="100" w:line="276" w:lineRule="auto"/>
      <w:ind w:left="880"/>
      <w:jc w:val="left"/>
    </w:pPr>
    <w:rPr>
      <w:rFonts w:ascii="Calibri" w:hAnsi="Calibri"/>
      <w:sz w:val="22"/>
      <w:szCs w:val="22"/>
    </w:rPr>
  </w:style>
  <w:style w:type="paragraph" w:styleId="TOC6">
    <w:name w:val="toc 6"/>
    <w:basedOn w:val="Normal"/>
    <w:next w:val="Normal"/>
    <w:autoRedefine/>
    <w:uiPriority w:val="39"/>
    <w:unhideWhenUsed/>
    <w:rsid w:val="008517DD"/>
    <w:pPr>
      <w:spacing w:after="100" w:line="276" w:lineRule="auto"/>
      <w:ind w:left="1100"/>
      <w:jc w:val="left"/>
    </w:pPr>
    <w:rPr>
      <w:rFonts w:ascii="Calibri" w:hAnsi="Calibri"/>
      <w:sz w:val="22"/>
      <w:szCs w:val="22"/>
    </w:rPr>
  </w:style>
  <w:style w:type="paragraph" w:styleId="TOC7">
    <w:name w:val="toc 7"/>
    <w:basedOn w:val="Normal"/>
    <w:next w:val="Normal"/>
    <w:autoRedefine/>
    <w:uiPriority w:val="39"/>
    <w:unhideWhenUsed/>
    <w:rsid w:val="008517DD"/>
    <w:pPr>
      <w:spacing w:after="100" w:line="276" w:lineRule="auto"/>
      <w:ind w:left="1320"/>
      <w:jc w:val="left"/>
    </w:pPr>
    <w:rPr>
      <w:rFonts w:ascii="Calibri" w:hAnsi="Calibri"/>
      <w:sz w:val="22"/>
      <w:szCs w:val="22"/>
    </w:rPr>
  </w:style>
  <w:style w:type="paragraph" w:styleId="TOC8">
    <w:name w:val="toc 8"/>
    <w:basedOn w:val="Normal"/>
    <w:next w:val="Normal"/>
    <w:autoRedefine/>
    <w:uiPriority w:val="39"/>
    <w:unhideWhenUsed/>
    <w:rsid w:val="008517DD"/>
    <w:pPr>
      <w:spacing w:after="100" w:line="276" w:lineRule="auto"/>
      <w:ind w:left="1540"/>
      <w:jc w:val="left"/>
    </w:pPr>
    <w:rPr>
      <w:rFonts w:ascii="Calibri" w:hAnsi="Calibri"/>
      <w:sz w:val="22"/>
      <w:szCs w:val="22"/>
    </w:rPr>
  </w:style>
  <w:style w:type="paragraph" w:styleId="TOC9">
    <w:name w:val="toc 9"/>
    <w:basedOn w:val="Normal"/>
    <w:next w:val="Normal"/>
    <w:autoRedefine/>
    <w:uiPriority w:val="39"/>
    <w:unhideWhenUsed/>
    <w:rsid w:val="008517DD"/>
    <w:pPr>
      <w:spacing w:after="100" w:line="276" w:lineRule="auto"/>
      <w:ind w:left="1760"/>
      <w:jc w:val="left"/>
    </w:pPr>
    <w:rPr>
      <w:rFonts w:ascii="Calibri" w:hAnsi="Calibri"/>
      <w:sz w:val="22"/>
      <w:szCs w:val="22"/>
    </w:rPr>
  </w:style>
  <w:style w:type="paragraph" w:styleId="NormalWeb">
    <w:name w:val="Normal (Web)"/>
    <w:basedOn w:val="Normal"/>
    <w:uiPriority w:val="99"/>
    <w:unhideWhenUsed/>
    <w:rsid w:val="00AB7E22"/>
    <w:pPr>
      <w:spacing w:before="100" w:beforeAutospacing="1" w:after="100" w:afterAutospacing="1"/>
      <w:jc w:val="left"/>
    </w:pPr>
  </w:style>
  <w:style w:type="paragraph" w:customStyle="1" w:styleId="EndNoteBibliographyTitle">
    <w:name w:val="EndNote Bibliography Title"/>
    <w:basedOn w:val="Normal"/>
    <w:rsid w:val="001763A3"/>
    <w:pPr>
      <w:jc w:val="center"/>
    </w:pPr>
  </w:style>
  <w:style w:type="paragraph" w:customStyle="1" w:styleId="EndNoteBibliography">
    <w:name w:val="EndNote Bibliography"/>
    <w:basedOn w:val="Normal"/>
    <w:rsid w:val="001763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279739">
      <w:bodyDiv w:val="1"/>
      <w:marLeft w:val="0"/>
      <w:marRight w:val="0"/>
      <w:marTop w:val="0"/>
      <w:marBottom w:val="0"/>
      <w:divBdr>
        <w:top w:val="none" w:sz="0" w:space="0" w:color="auto"/>
        <w:left w:val="none" w:sz="0" w:space="0" w:color="auto"/>
        <w:bottom w:val="none" w:sz="0" w:space="0" w:color="auto"/>
        <w:right w:val="none" w:sz="0" w:space="0" w:color="auto"/>
      </w:divBdr>
    </w:div>
    <w:div w:id="42756447">
      <w:bodyDiv w:val="1"/>
      <w:marLeft w:val="0"/>
      <w:marRight w:val="0"/>
      <w:marTop w:val="0"/>
      <w:marBottom w:val="0"/>
      <w:divBdr>
        <w:top w:val="none" w:sz="0" w:space="0" w:color="auto"/>
        <w:left w:val="none" w:sz="0" w:space="0" w:color="auto"/>
        <w:bottom w:val="none" w:sz="0" w:space="0" w:color="auto"/>
        <w:right w:val="none" w:sz="0" w:space="0" w:color="auto"/>
      </w:divBdr>
    </w:div>
    <w:div w:id="65611928">
      <w:bodyDiv w:val="1"/>
      <w:marLeft w:val="0"/>
      <w:marRight w:val="0"/>
      <w:marTop w:val="0"/>
      <w:marBottom w:val="0"/>
      <w:divBdr>
        <w:top w:val="none" w:sz="0" w:space="0" w:color="auto"/>
        <w:left w:val="none" w:sz="0" w:space="0" w:color="auto"/>
        <w:bottom w:val="none" w:sz="0" w:space="0" w:color="auto"/>
        <w:right w:val="none" w:sz="0" w:space="0" w:color="auto"/>
      </w:divBdr>
    </w:div>
    <w:div w:id="123350050">
      <w:bodyDiv w:val="1"/>
      <w:marLeft w:val="0"/>
      <w:marRight w:val="0"/>
      <w:marTop w:val="0"/>
      <w:marBottom w:val="0"/>
      <w:divBdr>
        <w:top w:val="none" w:sz="0" w:space="0" w:color="auto"/>
        <w:left w:val="none" w:sz="0" w:space="0" w:color="auto"/>
        <w:bottom w:val="none" w:sz="0" w:space="0" w:color="auto"/>
        <w:right w:val="none" w:sz="0" w:space="0" w:color="auto"/>
      </w:divBdr>
    </w:div>
    <w:div w:id="162016266">
      <w:bodyDiv w:val="1"/>
      <w:marLeft w:val="0"/>
      <w:marRight w:val="0"/>
      <w:marTop w:val="0"/>
      <w:marBottom w:val="0"/>
      <w:divBdr>
        <w:top w:val="none" w:sz="0" w:space="0" w:color="auto"/>
        <w:left w:val="none" w:sz="0" w:space="0" w:color="auto"/>
        <w:bottom w:val="none" w:sz="0" w:space="0" w:color="auto"/>
        <w:right w:val="none" w:sz="0" w:space="0" w:color="auto"/>
      </w:divBdr>
    </w:div>
    <w:div w:id="226692346">
      <w:bodyDiv w:val="1"/>
      <w:marLeft w:val="0"/>
      <w:marRight w:val="0"/>
      <w:marTop w:val="0"/>
      <w:marBottom w:val="0"/>
      <w:divBdr>
        <w:top w:val="none" w:sz="0" w:space="0" w:color="auto"/>
        <w:left w:val="none" w:sz="0" w:space="0" w:color="auto"/>
        <w:bottom w:val="none" w:sz="0" w:space="0" w:color="auto"/>
        <w:right w:val="none" w:sz="0" w:space="0" w:color="auto"/>
      </w:divBdr>
    </w:div>
    <w:div w:id="559633434">
      <w:bodyDiv w:val="1"/>
      <w:marLeft w:val="0"/>
      <w:marRight w:val="0"/>
      <w:marTop w:val="0"/>
      <w:marBottom w:val="0"/>
      <w:divBdr>
        <w:top w:val="none" w:sz="0" w:space="0" w:color="auto"/>
        <w:left w:val="none" w:sz="0" w:space="0" w:color="auto"/>
        <w:bottom w:val="none" w:sz="0" w:space="0" w:color="auto"/>
        <w:right w:val="none" w:sz="0" w:space="0" w:color="auto"/>
      </w:divBdr>
    </w:div>
    <w:div w:id="693385540">
      <w:bodyDiv w:val="1"/>
      <w:marLeft w:val="0"/>
      <w:marRight w:val="0"/>
      <w:marTop w:val="0"/>
      <w:marBottom w:val="0"/>
      <w:divBdr>
        <w:top w:val="none" w:sz="0" w:space="0" w:color="auto"/>
        <w:left w:val="none" w:sz="0" w:space="0" w:color="auto"/>
        <w:bottom w:val="none" w:sz="0" w:space="0" w:color="auto"/>
        <w:right w:val="none" w:sz="0" w:space="0" w:color="auto"/>
      </w:divBdr>
    </w:div>
    <w:div w:id="1099987278">
      <w:bodyDiv w:val="1"/>
      <w:marLeft w:val="0"/>
      <w:marRight w:val="0"/>
      <w:marTop w:val="0"/>
      <w:marBottom w:val="0"/>
      <w:divBdr>
        <w:top w:val="none" w:sz="0" w:space="0" w:color="auto"/>
        <w:left w:val="none" w:sz="0" w:space="0" w:color="auto"/>
        <w:bottom w:val="none" w:sz="0" w:space="0" w:color="auto"/>
        <w:right w:val="none" w:sz="0" w:space="0" w:color="auto"/>
      </w:divBdr>
    </w:div>
    <w:div w:id="1348407776">
      <w:bodyDiv w:val="1"/>
      <w:marLeft w:val="0"/>
      <w:marRight w:val="0"/>
      <w:marTop w:val="0"/>
      <w:marBottom w:val="0"/>
      <w:divBdr>
        <w:top w:val="none" w:sz="0" w:space="0" w:color="auto"/>
        <w:left w:val="none" w:sz="0" w:space="0" w:color="auto"/>
        <w:bottom w:val="none" w:sz="0" w:space="0" w:color="auto"/>
        <w:right w:val="none" w:sz="0" w:space="0" w:color="auto"/>
      </w:divBdr>
    </w:div>
    <w:div w:id="1356612801">
      <w:bodyDiv w:val="1"/>
      <w:marLeft w:val="0"/>
      <w:marRight w:val="0"/>
      <w:marTop w:val="0"/>
      <w:marBottom w:val="0"/>
      <w:divBdr>
        <w:top w:val="none" w:sz="0" w:space="0" w:color="auto"/>
        <w:left w:val="none" w:sz="0" w:space="0" w:color="auto"/>
        <w:bottom w:val="none" w:sz="0" w:space="0" w:color="auto"/>
        <w:right w:val="none" w:sz="0" w:space="0" w:color="auto"/>
      </w:divBdr>
    </w:div>
    <w:div w:id="1397237681">
      <w:bodyDiv w:val="1"/>
      <w:marLeft w:val="0"/>
      <w:marRight w:val="0"/>
      <w:marTop w:val="0"/>
      <w:marBottom w:val="0"/>
      <w:divBdr>
        <w:top w:val="none" w:sz="0" w:space="0" w:color="auto"/>
        <w:left w:val="none" w:sz="0" w:space="0" w:color="auto"/>
        <w:bottom w:val="none" w:sz="0" w:space="0" w:color="auto"/>
        <w:right w:val="none" w:sz="0" w:space="0" w:color="auto"/>
      </w:divBdr>
    </w:div>
    <w:div w:id="1652521776">
      <w:bodyDiv w:val="1"/>
      <w:marLeft w:val="0"/>
      <w:marRight w:val="0"/>
      <w:marTop w:val="0"/>
      <w:marBottom w:val="0"/>
      <w:divBdr>
        <w:top w:val="none" w:sz="0" w:space="0" w:color="auto"/>
        <w:left w:val="none" w:sz="0" w:space="0" w:color="auto"/>
        <w:bottom w:val="none" w:sz="0" w:space="0" w:color="auto"/>
        <w:right w:val="none" w:sz="0" w:space="0" w:color="auto"/>
      </w:divBdr>
    </w:div>
    <w:div w:id="1664580882">
      <w:bodyDiv w:val="1"/>
      <w:marLeft w:val="0"/>
      <w:marRight w:val="0"/>
      <w:marTop w:val="0"/>
      <w:marBottom w:val="0"/>
      <w:divBdr>
        <w:top w:val="none" w:sz="0" w:space="0" w:color="auto"/>
        <w:left w:val="none" w:sz="0" w:space="0" w:color="auto"/>
        <w:bottom w:val="none" w:sz="0" w:space="0" w:color="auto"/>
        <w:right w:val="none" w:sz="0" w:space="0" w:color="auto"/>
      </w:divBdr>
    </w:div>
    <w:div w:id="1931694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908.wmf"/><Relationship Id="rId3182" Type="http://schemas.openxmlformats.org/officeDocument/2006/relationships/oleObject" Target="embeddings/oleObject1581.bin"/><Relationship Id="rId3042" Type="http://schemas.openxmlformats.org/officeDocument/2006/relationships/oleObject" Target="embeddings/oleObject1511.bin"/><Relationship Id="rId170" Type="http://schemas.openxmlformats.org/officeDocument/2006/relationships/image" Target="media/image80.wmf"/><Relationship Id="rId987" Type="http://schemas.openxmlformats.org/officeDocument/2006/relationships/image" Target="media/image487.wmf"/><Relationship Id="rId2668" Type="http://schemas.openxmlformats.org/officeDocument/2006/relationships/oleObject" Target="embeddings/oleObject1324.bin"/><Relationship Id="rId2875" Type="http://schemas.openxmlformats.org/officeDocument/2006/relationships/image" Target="media/image1432.wmf"/><Relationship Id="rId847" Type="http://schemas.openxmlformats.org/officeDocument/2006/relationships/image" Target="media/image417.wmf"/><Relationship Id="rId1477" Type="http://schemas.openxmlformats.org/officeDocument/2006/relationships/image" Target="media/image733.wmf"/><Relationship Id="rId1684" Type="http://schemas.openxmlformats.org/officeDocument/2006/relationships/oleObject" Target="embeddings/oleObject832.bin"/><Relationship Id="rId1891" Type="http://schemas.openxmlformats.org/officeDocument/2006/relationships/image" Target="media/image940.wmf"/><Relationship Id="rId2528" Type="http://schemas.openxmlformats.org/officeDocument/2006/relationships/oleObject" Target="embeddings/oleObject1254.bin"/><Relationship Id="rId2735" Type="http://schemas.openxmlformats.org/officeDocument/2006/relationships/image" Target="media/image1362.emf"/><Relationship Id="rId2942" Type="http://schemas.openxmlformats.org/officeDocument/2006/relationships/oleObject" Target="embeddings/oleObject1461.bin"/><Relationship Id="rId707" Type="http://schemas.openxmlformats.org/officeDocument/2006/relationships/image" Target="media/image347.wmf"/><Relationship Id="rId914" Type="http://schemas.openxmlformats.org/officeDocument/2006/relationships/oleObject" Target="embeddings/oleObject448.bin"/><Relationship Id="rId1337" Type="http://schemas.openxmlformats.org/officeDocument/2006/relationships/image" Target="media/image663.wmf"/><Relationship Id="rId1544" Type="http://schemas.openxmlformats.org/officeDocument/2006/relationships/oleObject" Target="embeddings/oleObject762.bin"/><Relationship Id="rId1751" Type="http://schemas.openxmlformats.org/officeDocument/2006/relationships/image" Target="media/image870.wmf"/><Relationship Id="rId2802" Type="http://schemas.openxmlformats.org/officeDocument/2006/relationships/oleObject" Target="embeddings/oleObject1391.bin"/><Relationship Id="rId43" Type="http://schemas.openxmlformats.org/officeDocument/2006/relationships/image" Target="media/image16.wmf"/><Relationship Id="rId1404" Type="http://schemas.openxmlformats.org/officeDocument/2006/relationships/oleObject" Target="embeddings/oleObject692.bin"/><Relationship Id="rId1611" Type="http://schemas.openxmlformats.org/officeDocument/2006/relationships/image" Target="media/image800.wmf"/><Relationship Id="rId3369" Type="http://schemas.openxmlformats.org/officeDocument/2006/relationships/oleObject" Target="embeddings/oleObject1674.bin"/><Relationship Id="rId3576" Type="http://schemas.openxmlformats.org/officeDocument/2006/relationships/image" Target="media/image1783.wmf"/><Relationship Id="rId497" Type="http://schemas.openxmlformats.org/officeDocument/2006/relationships/oleObject" Target="embeddings/oleObject239.bin"/><Relationship Id="rId2178" Type="http://schemas.openxmlformats.org/officeDocument/2006/relationships/oleObject" Target="embeddings/oleObject1079.bin"/><Relationship Id="rId2385" Type="http://schemas.openxmlformats.org/officeDocument/2006/relationships/image" Target="media/image1190.wmf"/><Relationship Id="rId3229" Type="http://schemas.openxmlformats.org/officeDocument/2006/relationships/oleObject" Target="embeddings/oleObject1604.bin"/><Relationship Id="rId357" Type="http://schemas.openxmlformats.org/officeDocument/2006/relationships/oleObject" Target="embeddings/oleObject169.bin"/><Relationship Id="rId1194" Type="http://schemas.openxmlformats.org/officeDocument/2006/relationships/oleObject" Target="embeddings/oleObject588.bin"/><Relationship Id="rId2038" Type="http://schemas.openxmlformats.org/officeDocument/2006/relationships/oleObject" Target="embeddings/oleObject1009.bin"/><Relationship Id="rId2592" Type="http://schemas.openxmlformats.org/officeDocument/2006/relationships/oleObject" Target="embeddings/oleObject1286.bin"/><Relationship Id="rId3436" Type="http://schemas.openxmlformats.org/officeDocument/2006/relationships/image" Target="media/image1713.wmf"/><Relationship Id="rId3643" Type="http://schemas.openxmlformats.org/officeDocument/2006/relationships/oleObject" Target="embeddings/oleObject1811.bin"/><Relationship Id="rId217" Type="http://schemas.openxmlformats.org/officeDocument/2006/relationships/oleObject" Target="embeddings/oleObject100.bin"/><Relationship Id="rId564" Type="http://schemas.openxmlformats.org/officeDocument/2006/relationships/image" Target="media/image276.wmf"/><Relationship Id="rId771" Type="http://schemas.openxmlformats.org/officeDocument/2006/relationships/image" Target="media/image379.wmf"/><Relationship Id="rId2245" Type="http://schemas.openxmlformats.org/officeDocument/2006/relationships/oleObject" Target="embeddings/oleObject1110.bin"/><Relationship Id="rId2452" Type="http://schemas.openxmlformats.org/officeDocument/2006/relationships/oleObject" Target="embeddings/oleObject1216.bin"/><Relationship Id="rId3503" Type="http://schemas.openxmlformats.org/officeDocument/2006/relationships/oleObject" Target="embeddings/oleObject1741.bin"/><Relationship Id="rId424" Type="http://schemas.openxmlformats.org/officeDocument/2006/relationships/image" Target="media/image206.wmf"/><Relationship Id="rId631" Type="http://schemas.openxmlformats.org/officeDocument/2006/relationships/oleObject" Target="embeddings/oleObject306.bin"/><Relationship Id="rId1054" Type="http://schemas.openxmlformats.org/officeDocument/2006/relationships/oleObject" Target="embeddings/oleObject518.bin"/><Relationship Id="rId1261" Type="http://schemas.openxmlformats.org/officeDocument/2006/relationships/image" Target="media/image624.wmf"/><Relationship Id="rId2105" Type="http://schemas.openxmlformats.org/officeDocument/2006/relationships/image" Target="media/image1047.wmf"/><Relationship Id="rId2312" Type="http://schemas.openxmlformats.org/officeDocument/2006/relationships/oleObject" Target="embeddings/oleObject1143.bin"/><Relationship Id="rId1121" Type="http://schemas.openxmlformats.org/officeDocument/2006/relationships/image" Target="media/image554.wmf"/><Relationship Id="rId3086" Type="http://schemas.openxmlformats.org/officeDocument/2006/relationships/oleObject" Target="embeddings/oleObject1533.bin"/><Relationship Id="rId3293" Type="http://schemas.openxmlformats.org/officeDocument/2006/relationships/oleObject" Target="embeddings/oleObject1636.bin"/><Relationship Id="rId1938" Type="http://schemas.openxmlformats.org/officeDocument/2006/relationships/oleObject" Target="embeddings/oleObject959.bin"/><Relationship Id="rId3153" Type="http://schemas.openxmlformats.org/officeDocument/2006/relationships/image" Target="media/image1571.wmf"/><Relationship Id="rId3360" Type="http://schemas.openxmlformats.org/officeDocument/2006/relationships/image" Target="media/image1675.wmf"/><Relationship Id="rId281" Type="http://schemas.openxmlformats.org/officeDocument/2006/relationships/oleObject" Target="embeddings/oleObject132.bin"/><Relationship Id="rId3013" Type="http://schemas.openxmlformats.org/officeDocument/2006/relationships/image" Target="media/image1501.wmf"/><Relationship Id="rId141" Type="http://schemas.openxmlformats.org/officeDocument/2006/relationships/image" Target="media/image65.wmf"/><Relationship Id="rId3220" Type="http://schemas.openxmlformats.org/officeDocument/2006/relationships/image" Target="media/image1605.wmf"/><Relationship Id="rId7" Type="http://schemas.openxmlformats.org/officeDocument/2006/relationships/endnotes" Target="endnotes.xml"/><Relationship Id="rId2779" Type="http://schemas.openxmlformats.org/officeDocument/2006/relationships/image" Target="media/image1384.emf"/><Relationship Id="rId2986" Type="http://schemas.openxmlformats.org/officeDocument/2006/relationships/oleObject" Target="embeddings/oleObject1483.bin"/><Relationship Id="rId958" Type="http://schemas.openxmlformats.org/officeDocument/2006/relationships/oleObject" Target="embeddings/oleObject470.bin"/><Relationship Id="rId1588" Type="http://schemas.openxmlformats.org/officeDocument/2006/relationships/oleObject" Target="embeddings/oleObject784.bin"/><Relationship Id="rId1795" Type="http://schemas.openxmlformats.org/officeDocument/2006/relationships/image" Target="media/image892.wmf"/><Relationship Id="rId2639" Type="http://schemas.openxmlformats.org/officeDocument/2006/relationships/image" Target="media/image1314.wmf"/><Relationship Id="rId2846" Type="http://schemas.openxmlformats.org/officeDocument/2006/relationships/oleObject" Target="embeddings/oleObject1413.bin"/><Relationship Id="rId87" Type="http://schemas.openxmlformats.org/officeDocument/2006/relationships/image" Target="media/image38.wmf"/><Relationship Id="rId818" Type="http://schemas.openxmlformats.org/officeDocument/2006/relationships/oleObject" Target="embeddings/oleObject400.bin"/><Relationship Id="rId1448" Type="http://schemas.openxmlformats.org/officeDocument/2006/relationships/oleObject" Target="embeddings/oleObject714.bin"/><Relationship Id="rId1655" Type="http://schemas.openxmlformats.org/officeDocument/2006/relationships/image" Target="media/image822.wmf"/><Relationship Id="rId2706" Type="http://schemas.openxmlformats.org/officeDocument/2006/relationships/oleObject" Target="embeddings/oleObject1343.bin"/><Relationship Id="rId1308" Type="http://schemas.openxmlformats.org/officeDocument/2006/relationships/oleObject" Target="embeddings/oleObject644.bin"/><Relationship Id="rId1862" Type="http://schemas.openxmlformats.org/officeDocument/2006/relationships/oleObject" Target="embeddings/oleObject921.bin"/><Relationship Id="rId2913" Type="http://schemas.openxmlformats.org/officeDocument/2006/relationships/image" Target="media/image1451.wmf"/><Relationship Id="rId1515" Type="http://schemas.openxmlformats.org/officeDocument/2006/relationships/image" Target="media/image752.wmf"/><Relationship Id="rId1722" Type="http://schemas.openxmlformats.org/officeDocument/2006/relationships/oleObject" Target="embeddings/oleObject851.bin"/><Relationship Id="rId14" Type="http://schemas.openxmlformats.org/officeDocument/2006/relationships/hyperlink" Target="http://mrl.sci.utah.edu/software/febio" TargetMode="External"/><Relationship Id="rId2289" Type="http://schemas.openxmlformats.org/officeDocument/2006/relationships/image" Target="media/image1142.wmf"/><Relationship Id="rId2496" Type="http://schemas.openxmlformats.org/officeDocument/2006/relationships/oleObject" Target="embeddings/oleObject1238.bin"/><Relationship Id="rId3547" Type="http://schemas.openxmlformats.org/officeDocument/2006/relationships/oleObject" Target="embeddings/oleObject1763.bin"/><Relationship Id="rId468" Type="http://schemas.openxmlformats.org/officeDocument/2006/relationships/image" Target="media/image228.wmf"/><Relationship Id="rId675" Type="http://schemas.openxmlformats.org/officeDocument/2006/relationships/oleObject" Target="embeddings/oleObject328.bin"/><Relationship Id="rId882" Type="http://schemas.openxmlformats.org/officeDocument/2006/relationships/oleObject" Target="embeddings/oleObject432.bin"/><Relationship Id="rId1098" Type="http://schemas.openxmlformats.org/officeDocument/2006/relationships/oleObject" Target="embeddings/oleObject540.bin"/><Relationship Id="rId2149" Type="http://schemas.openxmlformats.org/officeDocument/2006/relationships/image" Target="media/image1069.wmf"/><Relationship Id="rId2356" Type="http://schemas.openxmlformats.org/officeDocument/2006/relationships/oleObject" Target="embeddings/oleObject1165.bin"/><Relationship Id="rId2563" Type="http://schemas.openxmlformats.org/officeDocument/2006/relationships/image" Target="media/image1276.wmf"/><Relationship Id="rId2770" Type="http://schemas.openxmlformats.org/officeDocument/2006/relationships/oleObject" Target="embeddings/oleObject1375.bin"/><Relationship Id="rId3407" Type="http://schemas.openxmlformats.org/officeDocument/2006/relationships/oleObject" Target="embeddings/oleObject1693.bin"/><Relationship Id="rId3614" Type="http://schemas.openxmlformats.org/officeDocument/2006/relationships/image" Target="media/image1802.wmf"/><Relationship Id="rId328" Type="http://schemas.openxmlformats.org/officeDocument/2006/relationships/image" Target="media/image159.wmf"/><Relationship Id="rId535" Type="http://schemas.openxmlformats.org/officeDocument/2006/relationships/oleObject" Target="embeddings/oleObject258.bin"/><Relationship Id="rId742" Type="http://schemas.openxmlformats.org/officeDocument/2006/relationships/oleObject" Target="embeddings/oleObject362.bin"/><Relationship Id="rId1165" Type="http://schemas.openxmlformats.org/officeDocument/2006/relationships/image" Target="media/image576.wmf"/><Relationship Id="rId1372" Type="http://schemas.openxmlformats.org/officeDocument/2006/relationships/oleObject" Target="embeddings/oleObject676.bin"/><Relationship Id="rId2009" Type="http://schemas.openxmlformats.org/officeDocument/2006/relationships/image" Target="media/image999.wmf"/><Relationship Id="rId2216" Type="http://schemas.openxmlformats.org/officeDocument/2006/relationships/image" Target="media/image1104.png"/><Relationship Id="rId2423" Type="http://schemas.openxmlformats.org/officeDocument/2006/relationships/image" Target="media/image1207.emf"/><Relationship Id="rId2630" Type="http://schemas.openxmlformats.org/officeDocument/2006/relationships/oleObject" Target="embeddings/oleObject1305.bin"/><Relationship Id="rId602" Type="http://schemas.openxmlformats.org/officeDocument/2006/relationships/image" Target="media/image295.wmf"/><Relationship Id="rId1025" Type="http://schemas.openxmlformats.org/officeDocument/2006/relationships/image" Target="media/image506.wmf"/><Relationship Id="rId1232" Type="http://schemas.openxmlformats.org/officeDocument/2006/relationships/oleObject" Target="embeddings/oleObject607.bin"/><Relationship Id="rId3197" Type="http://schemas.openxmlformats.org/officeDocument/2006/relationships/image" Target="media/image1593.wmf"/><Relationship Id="rId3057" Type="http://schemas.openxmlformats.org/officeDocument/2006/relationships/image" Target="media/image1523.wmf"/><Relationship Id="rId185" Type="http://schemas.openxmlformats.org/officeDocument/2006/relationships/oleObject" Target="embeddings/oleObject84.bin"/><Relationship Id="rId1909" Type="http://schemas.openxmlformats.org/officeDocument/2006/relationships/image" Target="media/image949.wmf"/><Relationship Id="rId3264" Type="http://schemas.openxmlformats.org/officeDocument/2006/relationships/image" Target="media/image1627.wmf"/><Relationship Id="rId3471" Type="http://schemas.openxmlformats.org/officeDocument/2006/relationships/oleObject" Target="embeddings/oleObject1725.bin"/><Relationship Id="rId392" Type="http://schemas.openxmlformats.org/officeDocument/2006/relationships/image" Target="media/image190.wmf"/><Relationship Id="rId2073" Type="http://schemas.openxmlformats.org/officeDocument/2006/relationships/image" Target="media/image1031.wmf"/><Relationship Id="rId2280" Type="http://schemas.openxmlformats.org/officeDocument/2006/relationships/oleObject" Target="embeddings/oleObject1127.bin"/><Relationship Id="rId3124" Type="http://schemas.openxmlformats.org/officeDocument/2006/relationships/oleObject" Target="embeddings/oleObject1552.bin"/><Relationship Id="rId3331" Type="http://schemas.openxmlformats.org/officeDocument/2006/relationships/oleObject" Target="embeddings/oleObject1655.bin"/><Relationship Id="rId252" Type="http://schemas.openxmlformats.org/officeDocument/2006/relationships/image" Target="media/image121.wmf"/><Relationship Id="rId2140" Type="http://schemas.openxmlformats.org/officeDocument/2006/relationships/oleObject" Target="embeddings/oleObject1060.bin"/><Relationship Id="rId112" Type="http://schemas.openxmlformats.org/officeDocument/2006/relationships/oleObject" Target="embeddings/oleObject48.bin"/><Relationship Id="rId1699" Type="http://schemas.openxmlformats.org/officeDocument/2006/relationships/image" Target="media/image844.wmf"/><Relationship Id="rId2000" Type="http://schemas.openxmlformats.org/officeDocument/2006/relationships/oleObject" Target="embeddings/oleObject990.bin"/><Relationship Id="rId2957" Type="http://schemas.openxmlformats.org/officeDocument/2006/relationships/image" Target="media/image1473.wmf"/><Relationship Id="rId929" Type="http://schemas.openxmlformats.org/officeDocument/2006/relationships/image" Target="media/image458.wmf"/><Relationship Id="rId1559" Type="http://schemas.openxmlformats.org/officeDocument/2006/relationships/image" Target="media/image774.wmf"/><Relationship Id="rId1766" Type="http://schemas.openxmlformats.org/officeDocument/2006/relationships/oleObject" Target="embeddings/oleObject873.bin"/><Relationship Id="rId1973" Type="http://schemas.openxmlformats.org/officeDocument/2006/relationships/image" Target="media/image981.wmf"/><Relationship Id="rId2817" Type="http://schemas.openxmlformats.org/officeDocument/2006/relationships/image" Target="media/image1403.emf"/><Relationship Id="rId58" Type="http://schemas.openxmlformats.org/officeDocument/2006/relationships/oleObject" Target="embeddings/oleObject21.bin"/><Relationship Id="rId1419" Type="http://schemas.openxmlformats.org/officeDocument/2006/relationships/image" Target="media/image704.wmf"/><Relationship Id="rId1626" Type="http://schemas.openxmlformats.org/officeDocument/2006/relationships/oleObject" Target="embeddings/oleObject803.bin"/><Relationship Id="rId1833" Type="http://schemas.openxmlformats.org/officeDocument/2006/relationships/image" Target="media/image911.wmf"/><Relationship Id="rId1900" Type="http://schemas.openxmlformats.org/officeDocument/2006/relationships/oleObject" Target="embeddings/oleObject940.bin"/><Relationship Id="rId579" Type="http://schemas.openxmlformats.org/officeDocument/2006/relationships/oleObject" Target="embeddings/oleObject280.bin"/><Relationship Id="rId786" Type="http://schemas.openxmlformats.org/officeDocument/2006/relationships/oleObject" Target="embeddings/oleObject384.bin"/><Relationship Id="rId993" Type="http://schemas.openxmlformats.org/officeDocument/2006/relationships/image" Target="media/image490.wmf"/><Relationship Id="rId2467" Type="http://schemas.openxmlformats.org/officeDocument/2006/relationships/image" Target="media/image1228.wmf"/><Relationship Id="rId2674" Type="http://schemas.openxmlformats.org/officeDocument/2006/relationships/oleObject" Target="embeddings/oleObject1327.bin"/><Relationship Id="rId3518" Type="http://schemas.openxmlformats.org/officeDocument/2006/relationships/image" Target="media/image1754.wmf"/><Relationship Id="rId439" Type="http://schemas.openxmlformats.org/officeDocument/2006/relationships/oleObject" Target="embeddings/oleObject210.bin"/><Relationship Id="rId646" Type="http://schemas.openxmlformats.org/officeDocument/2006/relationships/image" Target="media/image317.wmf"/><Relationship Id="rId1069" Type="http://schemas.openxmlformats.org/officeDocument/2006/relationships/image" Target="media/image528.wmf"/><Relationship Id="rId1276" Type="http://schemas.openxmlformats.org/officeDocument/2006/relationships/oleObject" Target="embeddings/oleObject629.bin"/><Relationship Id="rId1483" Type="http://schemas.openxmlformats.org/officeDocument/2006/relationships/image" Target="media/image736.wmf"/><Relationship Id="rId2327" Type="http://schemas.openxmlformats.org/officeDocument/2006/relationships/image" Target="media/image1161.wmf"/><Relationship Id="rId2881" Type="http://schemas.openxmlformats.org/officeDocument/2006/relationships/image" Target="media/image1435.wmf"/><Relationship Id="rId506" Type="http://schemas.openxmlformats.org/officeDocument/2006/relationships/image" Target="media/image247.wmf"/><Relationship Id="rId853" Type="http://schemas.openxmlformats.org/officeDocument/2006/relationships/image" Target="media/image420.wmf"/><Relationship Id="rId1136" Type="http://schemas.openxmlformats.org/officeDocument/2006/relationships/oleObject" Target="embeddings/oleObject559.bin"/><Relationship Id="rId1690" Type="http://schemas.openxmlformats.org/officeDocument/2006/relationships/oleObject" Target="embeddings/oleObject835.bin"/><Relationship Id="rId2534" Type="http://schemas.openxmlformats.org/officeDocument/2006/relationships/oleObject" Target="embeddings/oleObject1257.bin"/><Relationship Id="rId2741" Type="http://schemas.openxmlformats.org/officeDocument/2006/relationships/image" Target="media/image1365.emf"/><Relationship Id="rId713" Type="http://schemas.openxmlformats.org/officeDocument/2006/relationships/image" Target="media/image350.wmf"/><Relationship Id="rId920" Type="http://schemas.openxmlformats.org/officeDocument/2006/relationships/oleObject" Target="embeddings/oleObject451.bin"/><Relationship Id="rId1343" Type="http://schemas.openxmlformats.org/officeDocument/2006/relationships/image" Target="media/image666.wmf"/><Relationship Id="rId1550" Type="http://schemas.openxmlformats.org/officeDocument/2006/relationships/oleObject" Target="embeddings/oleObject765.bin"/><Relationship Id="rId2601" Type="http://schemas.openxmlformats.org/officeDocument/2006/relationships/image" Target="media/image1295.wmf"/><Relationship Id="rId1203" Type="http://schemas.openxmlformats.org/officeDocument/2006/relationships/image" Target="media/image595.wmf"/><Relationship Id="rId1410" Type="http://schemas.openxmlformats.org/officeDocument/2006/relationships/oleObject" Target="embeddings/oleObject695.bin"/><Relationship Id="rId3168" Type="http://schemas.openxmlformats.org/officeDocument/2006/relationships/oleObject" Target="embeddings/oleObject1574.bin"/><Relationship Id="rId3375" Type="http://schemas.openxmlformats.org/officeDocument/2006/relationships/oleObject" Target="embeddings/oleObject1677.bin"/><Relationship Id="rId3582" Type="http://schemas.openxmlformats.org/officeDocument/2006/relationships/image" Target="media/image1786.wmf"/><Relationship Id="rId296" Type="http://schemas.openxmlformats.org/officeDocument/2006/relationships/image" Target="media/image143.wmf"/><Relationship Id="rId2184" Type="http://schemas.openxmlformats.org/officeDocument/2006/relationships/oleObject" Target="embeddings/oleObject1082.bin"/><Relationship Id="rId2391" Type="http://schemas.openxmlformats.org/officeDocument/2006/relationships/image" Target="media/image1193.wmf"/><Relationship Id="rId3028" Type="http://schemas.openxmlformats.org/officeDocument/2006/relationships/oleObject" Target="embeddings/oleObject1504.bin"/><Relationship Id="rId3235" Type="http://schemas.openxmlformats.org/officeDocument/2006/relationships/oleObject" Target="embeddings/oleObject1607.bin"/><Relationship Id="rId3442" Type="http://schemas.openxmlformats.org/officeDocument/2006/relationships/image" Target="media/image1716.wmf"/><Relationship Id="rId156" Type="http://schemas.openxmlformats.org/officeDocument/2006/relationships/image" Target="media/image73.wmf"/><Relationship Id="rId363" Type="http://schemas.openxmlformats.org/officeDocument/2006/relationships/oleObject" Target="embeddings/oleObject172.bin"/><Relationship Id="rId570" Type="http://schemas.openxmlformats.org/officeDocument/2006/relationships/image" Target="media/image279.wmf"/><Relationship Id="rId2044" Type="http://schemas.openxmlformats.org/officeDocument/2006/relationships/oleObject" Target="embeddings/oleObject1012.bin"/><Relationship Id="rId2251" Type="http://schemas.openxmlformats.org/officeDocument/2006/relationships/oleObject" Target="embeddings/oleObject1113.bin"/><Relationship Id="rId3302" Type="http://schemas.openxmlformats.org/officeDocument/2006/relationships/image" Target="media/image1646.wmf"/><Relationship Id="rId223" Type="http://schemas.openxmlformats.org/officeDocument/2006/relationships/oleObject" Target="embeddings/oleObject103.bin"/><Relationship Id="rId430" Type="http://schemas.openxmlformats.org/officeDocument/2006/relationships/image" Target="media/image209.wmf"/><Relationship Id="rId1060" Type="http://schemas.openxmlformats.org/officeDocument/2006/relationships/oleObject" Target="embeddings/oleObject521.bin"/><Relationship Id="rId2111" Type="http://schemas.openxmlformats.org/officeDocument/2006/relationships/image" Target="media/image1050.wmf"/><Relationship Id="rId1877" Type="http://schemas.openxmlformats.org/officeDocument/2006/relationships/image" Target="media/image933.wmf"/><Relationship Id="rId2928" Type="http://schemas.openxmlformats.org/officeDocument/2006/relationships/oleObject" Target="embeddings/oleObject1454.bin"/><Relationship Id="rId1737" Type="http://schemas.openxmlformats.org/officeDocument/2006/relationships/image" Target="media/image863.wmf"/><Relationship Id="rId1944" Type="http://schemas.openxmlformats.org/officeDocument/2006/relationships/oleObject" Target="embeddings/oleObject962.bin"/><Relationship Id="rId3092" Type="http://schemas.openxmlformats.org/officeDocument/2006/relationships/oleObject" Target="embeddings/oleObject1536.bin"/><Relationship Id="rId29" Type="http://schemas.openxmlformats.org/officeDocument/2006/relationships/image" Target="media/image9.wmf"/><Relationship Id="rId1804" Type="http://schemas.openxmlformats.org/officeDocument/2006/relationships/oleObject" Target="embeddings/oleObject892.bin"/><Relationship Id="rId897" Type="http://schemas.openxmlformats.org/officeDocument/2006/relationships/image" Target="media/image442.wmf"/><Relationship Id="rId2578" Type="http://schemas.openxmlformats.org/officeDocument/2006/relationships/oleObject" Target="embeddings/oleObject1279.bin"/><Relationship Id="rId2785" Type="http://schemas.openxmlformats.org/officeDocument/2006/relationships/image" Target="media/image1387.emf"/><Relationship Id="rId2992" Type="http://schemas.openxmlformats.org/officeDocument/2006/relationships/oleObject" Target="embeddings/oleObject1486.bin"/><Relationship Id="rId3629" Type="http://schemas.openxmlformats.org/officeDocument/2006/relationships/oleObject" Target="embeddings/oleObject1804.bin"/><Relationship Id="rId757" Type="http://schemas.openxmlformats.org/officeDocument/2006/relationships/image" Target="media/image372.wmf"/><Relationship Id="rId964" Type="http://schemas.openxmlformats.org/officeDocument/2006/relationships/oleObject" Target="embeddings/oleObject473.bin"/><Relationship Id="rId1387" Type="http://schemas.openxmlformats.org/officeDocument/2006/relationships/image" Target="media/image688.wmf"/><Relationship Id="rId1594" Type="http://schemas.openxmlformats.org/officeDocument/2006/relationships/oleObject" Target="embeddings/oleObject787.bin"/><Relationship Id="rId2438" Type="http://schemas.openxmlformats.org/officeDocument/2006/relationships/oleObject" Target="embeddings/oleObject1209.bin"/><Relationship Id="rId2645" Type="http://schemas.openxmlformats.org/officeDocument/2006/relationships/image" Target="media/image1317.wmf"/><Relationship Id="rId2852" Type="http://schemas.openxmlformats.org/officeDocument/2006/relationships/oleObject" Target="embeddings/oleObject1416.bin"/><Relationship Id="rId93" Type="http://schemas.openxmlformats.org/officeDocument/2006/relationships/image" Target="media/image41.wmf"/><Relationship Id="rId617" Type="http://schemas.openxmlformats.org/officeDocument/2006/relationships/oleObject" Target="embeddings/oleObject299.bin"/><Relationship Id="rId824" Type="http://schemas.openxmlformats.org/officeDocument/2006/relationships/oleObject" Target="embeddings/oleObject403.bin"/><Relationship Id="rId1247" Type="http://schemas.openxmlformats.org/officeDocument/2006/relationships/image" Target="media/image617.wmf"/><Relationship Id="rId1454" Type="http://schemas.openxmlformats.org/officeDocument/2006/relationships/oleObject" Target="embeddings/oleObject717.bin"/><Relationship Id="rId1661" Type="http://schemas.openxmlformats.org/officeDocument/2006/relationships/image" Target="media/image825.wmf"/><Relationship Id="rId2505" Type="http://schemas.openxmlformats.org/officeDocument/2006/relationships/image" Target="media/image1247.wmf"/><Relationship Id="rId2712" Type="http://schemas.openxmlformats.org/officeDocument/2006/relationships/oleObject" Target="embeddings/oleObject1346.bin"/><Relationship Id="rId1107" Type="http://schemas.openxmlformats.org/officeDocument/2006/relationships/image" Target="media/image547.wmf"/><Relationship Id="rId1314" Type="http://schemas.openxmlformats.org/officeDocument/2006/relationships/oleObject" Target="embeddings/oleObject647.bin"/><Relationship Id="rId1521" Type="http://schemas.openxmlformats.org/officeDocument/2006/relationships/image" Target="media/image755.wmf"/><Relationship Id="rId3279" Type="http://schemas.openxmlformats.org/officeDocument/2006/relationships/oleObject" Target="embeddings/oleObject1629.bin"/><Relationship Id="rId3486" Type="http://schemas.openxmlformats.org/officeDocument/2006/relationships/image" Target="media/image1738.wmf"/><Relationship Id="rId20" Type="http://schemas.openxmlformats.org/officeDocument/2006/relationships/oleObject" Target="embeddings/oleObject2.bin"/><Relationship Id="rId2088" Type="http://schemas.openxmlformats.org/officeDocument/2006/relationships/oleObject" Target="embeddings/oleObject1034.bin"/><Relationship Id="rId2295" Type="http://schemas.openxmlformats.org/officeDocument/2006/relationships/image" Target="media/image1145.wmf"/><Relationship Id="rId3139" Type="http://schemas.openxmlformats.org/officeDocument/2006/relationships/image" Target="media/image1564.wmf"/><Relationship Id="rId3346" Type="http://schemas.openxmlformats.org/officeDocument/2006/relationships/image" Target="media/image1668.wmf"/><Relationship Id="rId267" Type="http://schemas.openxmlformats.org/officeDocument/2006/relationships/oleObject" Target="embeddings/oleObject125.bin"/><Relationship Id="rId474" Type="http://schemas.openxmlformats.org/officeDocument/2006/relationships/image" Target="media/image231.wmf"/><Relationship Id="rId2155" Type="http://schemas.openxmlformats.org/officeDocument/2006/relationships/image" Target="media/image1072.wmf"/><Relationship Id="rId3553" Type="http://schemas.openxmlformats.org/officeDocument/2006/relationships/oleObject" Target="embeddings/oleObject1766.bin"/><Relationship Id="rId127" Type="http://schemas.openxmlformats.org/officeDocument/2006/relationships/image" Target="media/image58.wmf"/><Relationship Id="rId681" Type="http://schemas.openxmlformats.org/officeDocument/2006/relationships/oleObject" Target="embeddings/oleObject331.bin"/><Relationship Id="rId2362" Type="http://schemas.openxmlformats.org/officeDocument/2006/relationships/oleObject" Target="embeddings/oleObject1168.bin"/><Relationship Id="rId3206" Type="http://schemas.openxmlformats.org/officeDocument/2006/relationships/oleObject" Target="embeddings/oleObject1593.bin"/><Relationship Id="rId3413" Type="http://schemas.openxmlformats.org/officeDocument/2006/relationships/oleObject" Target="embeddings/oleObject1696.bin"/><Relationship Id="rId3620" Type="http://schemas.openxmlformats.org/officeDocument/2006/relationships/image" Target="media/image1805.wmf"/><Relationship Id="rId334" Type="http://schemas.openxmlformats.org/officeDocument/2006/relationships/image" Target="media/image162.wmf"/><Relationship Id="rId541" Type="http://schemas.openxmlformats.org/officeDocument/2006/relationships/oleObject" Target="embeddings/oleObject261.bin"/><Relationship Id="rId1171" Type="http://schemas.openxmlformats.org/officeDocument/2006/relationships/image" Target="media/image579.wmf"/><Relationship Id="rId2015" Type="http://schemas.openxmlformats.org/officeDocument/2006/relationships/image" Target="media/image1002.wmf"/><Relationship Id="rId2222" Type="http://schemas.openxmlformats.org/officeDocument/2006/relationships/image" Target="media/image1108.wmf"/><Relationship Id="rId401" Type="http://schemas.openxmlformats.org/officeDocument/2006/relationships/oleObject" Target="embeddings/oleObject191.bin"/><Relationship Id="rId1031" Type="http://schemas.openxmlformats.org/officeDocument/2006/relationships/image" Target="media/image509.wmf"/><Relationship Id="rId1988" Type="http://schemas.openxmlformats.org/officeDocument/2006/relationships/oleObject" Target="embeddings/oleObject984.bin"/><Relationship Id="rId1848" Type="http://schemas.openxmlformats.org/officeDocument/2006/relationships/oleObject" Target="embeddings/oleObject914.bin"/><Relationship Id="rId3063" Type="http://schemas.openxmlformats.org/officeDocument/2006/relationships/image" Target="media/image1526.wmf"/><Relationship Id="rId3270" Type="http://schemas.openxmlformats.org/officeDocument/2006/relationships/image" Target="media/image1630.wmf"/><Relationship Id="rId191" Type="http://schemas.openxmlformats.org/officeDocument/2006/relationships/oleObject" Target="embeddings/oleObject87.bin"/><Relationship Id="rId1708" Type="http://schemas.openxmlformats.org/officeDocument/2006/relationships/oleObject" Target="embeddings/oleObject844.bin"/><Relationship Id="rId1915" Type="http://schemas.openxmlformats.org/officeDocument/2006/relationships/image" Target="media/image952.wmf"/><Relationship Id="rId3130" Type="http://schemas.openxmlformats.org/officeDocument/2006/relationships/oleObject" Target="embeddings/oleObject1555.bin"/><Relationship Id="rId2689" Type="http://schemas.openxmlformats.org/officeDocument/2006/relationships/image" Target="media/image1339.wmf"/><Relationship Id="rId2896" Type="http://schemas.openxmlformats.org/officeDocument/2006/relationships/oleObject" Target="embeddings/oleObject1438.bin"/><Relationship Id="rId868" Type="http://schemas.openxmlformats.org/officeDocument/2006/relationships/oleObject" Target="embeddings/oleObject425.bin"/><Relationship Id="rId1498" Type="http://schemas.openxmlformats.org/officeDocument/2006/relationships/oleObject" Target="embeddings/oleObject739.bin"/><Relationship Id="rId2549" Type="http://schemas.openxmlformats.org/officeDocument/2006/relationships/image" Target="media/image1269.wmf"/><Relationship Id="rId2756" Type="http://schemas.openxmlformats.org/officeDocument/2006/relationships/oleObject" Target="embeddings/oleObject1368.bin"/><Relationship Id="rId2963" Type="http://schemas.openxmlformats.org/officeDocument/2006/relationships/image" Target="media/image1476.emf"/><Relationship Id="rId728" Type="http://schemas.openxmlformats.org/officeDocument/2006/relationships/oleObject" Target="embeddings/oleObject355.bin"/><Relationship Id="rId935" Type="http://schemas.openxmlformats.org/officeDocument/2006/relationships/image" Target="media/image461.wmf"/><Relationship Id="rId1358" Type="http://schemas.openxmlformats.org/officeDocument/2006/relationships/oleObject" Target="embeddings/oleObject669.bin"/><Relationship Id="rId1565" Type="http://schemas.openxmlformats.org/officeDocument/2006/relationships/image" Target="media/image777.wmf"/><Relationship Id="rId1772" Type="http://schemas.openxmlformats.org/officeDocument/2006/relationships/oleObject" Target="embeddings/oleObject876.bin"/><Relationship Id="rId2409" Type="http://schemas.openxmlformats.org/officeDocument/2006/relationships/image" Target="media/image1202.wmf"/><Relationship Id="rId2616" Type="http://schemas.openxmlformats.org/officeDocument/2006/relationships/oleObject" Target="embeddings/oleObject1298.bin"/><Relationship Id="rId64" Type="http://schemas.openxmlformats.org/officeDocument/2006/relationships/oleObject" Target="embeddings/oleObject24.bin"/><Relationship Id="rId1218" Type="http://schemas.openxmlformats.org/officeDocument/2006/relationships/oleObject" Target="embeddings/oleObject600.bin"/><Relationship Id="rId1425" Type="http://schemas.openxmlformats.org/officeDocument/2006/relationships/image" Target="media/image707.wmf"/><Relationship Id="rId2823" Type="http://schemas.openxmlformats.org/officeDocument/2006/relationships/image" Target="media/image1406.emf"/><Relationship Id="rId1632" Type="http://schemas.openxmlformats.org/officeDocument/2006/relationships/oleObject" Target="embeddings/oleObject806.bin"/><Relationship Id="rId2199" Type="http://schemas.openxmlformats.org/officeDocument/2006/relationships/image" Target="media/image1094.wmf"/><Relationship Id="rId3597" Type="http://schemas.openxmlformats.org/officeDocument/2006/relationships/oleObject" Target="embeddings/oleObject1788.bin"/><Relationship Id="rId3457" Type="http://schemas.openxmlformats.org/officeDocument/2006/relationships/oleObject" Target="embeddings/oleObject1718.bin"/><Relationship Id="rId378" Type="http://schemas.openxmlformats.org/officeDocument/2006/relationships/image" Target="media/image183.wmf"/><Relationship Id="rId585" Type="http://schemas.openxmlformats.org/officeDocument/2006/relationships/oleObject" Target="embeddings/oleObject283.bin"/><Relationship Id="rId792" Type="http://schemas.openxmlformats.org/officeDocument/2006/relationships/oleObject" Target="embeddings/oleObject387.bin"/><Relationship Id="rId2059" Type="http://schemas.openxmlformats.org/officeDocument/2006/relationships/image" Target="media/image1024.wmf"/><Relationship Id="rId2266" Type="http://schemas.openxmlformats.org/officeDocument/2006/relationships/oleObject" Target="embeddings/oleObject1120.bin"/><Relationship Id="rId2473" Type="http://schemas.openxmlformats.org/officeDocument/2006/relationships/image" Target="media/image1231.wmf"/><Relationship Id="rId2680" Type="http://schemas.openxmlformats.org/officeDocument/2006/relationships/oleObject" Target="embeddings/oleObject1330.bin"/><Relationship Id="rId3317" Type="http://schemas.openxmlformats.org/officeDocument/2006/relationships/oleObject" Target="embeddings/oleObject1648.bin"/><Relationship Id="rId3524" Type="http://schemas.openxmlformats.org/officeDocument/2006/relationships/image" Target="media/image1757.wmf"/><Relationship Id="rId238" Type="http://schemas.openxmlformats.org/officeDocument/2006/relationships/image" Target="media/image114.wmf"/><Relationship Id="rId445" Type="http://schemas.openxmlformats.org/officeDocument/2006/relationships/oleObject" Target="embeddings/oleObject213.bin"/><Relationship Id="rId652" Type="http://schemas.openxmlformats.org/officeDocument/2006/relationships/image" Target="media/image320.wmf"/><Relationship Id="rId1075" Type="http://schemas.openxmlformats.org/officeDocument/2006/relationships/image" Target="media/image531.wmf"/><Relationship Id="rId1282" Type="http://schemas.openxmlformats.org/officeDocument/2006/relationships/oleObject" Target="embeddings/oleObject632.bin"/><Relationship Id="rId2126" Type="http://schemas.openxmlformats.org/officeDocument/2006/relationships/oleObject" Target="embeddings/oleObject1053.bin"/><Relationship Id="rId2333" Type="http://schemas.openxmlformats.org/officeDocument/2006/relationships/image" Target="media/image1164.wmf"/><Relationship Id="rId2540" Type="http://schemas.openxmlformats.org/officeDocument/2006/relationships/oleObject" Target="embeddings/oleObject1260.bin"/><Relationship Id="rId305" Type="http://schemas.openxmlformats.org/officeDocument/2006/relationships/oleObject" Target="embeddings/oleObject144.bin"/><Relationship Id="rId512" Type="http://schemas.openxmlformats.org/officeDocument/2006/relationships/image" Target="media/image250.wmf"/><Relationship Id="rId1142" Type="http://schemas.openxmlformats.org/officeDocument/2006/relationships/oleObject" Target="embeddings/oleObject562.bin"/><Relationship Id="rId2400" Type="http://schemas.openxmlformats.org/officeDocument/2006/relationships/oleObject" Target="embeddings/oleObject1187.bin"/><Relationship Id="rId1002" Type="http://schemas.openxmlformats.org/officeDocument/2006/relationships/oleObject" Target="embeddings/oleObject492.bin"/><Relationship Id="rId1959" Type="http://schemas.openxmlformats.org/officeDocument/2006/relationships/image" Target="media/image974.wmf"/><Relationship Id="rId3174" Type="http://schemas.openxmlformats.org/officeDocument/2006/relationships/oleObject" Target="embeddings/oleObject1577.bin"/><Relationship Id="rId1819" Type="http://schemas.openxmlformats.org/officeDocument/2006/relationships/image" Target="media/image904.wmf"/><Relationship Id="rId3381" Type="http://schemas.openxmlformats.org/officeDocument/2006/relationships/oleObject" Target="embeddings/oleObject1680.bin"/><Relationship Id="rId2190" Type="http://schemas.openxmlformats.org/officeDocument/2006/relationships/oleObject" Target="embeddings/oleObject1085.bin"/><Relationship Id="rId3034" Type="http://schemas.openxmlformats.org/officeDocument/2006/relationships/oleObject" Target="embeddings/oleObject1507.bin"/><Relationship Id="rId3241" Type="http://schemas.openxmlformats.org/officeDocument/2006/relationships/oleObject" Target="embeddings/oleObject1610.bin"/><Relationship Id="rId162" Type="http://schemas.openxmlformats.org/officeDocument/2006/relationships/image" Target="media/image76.wmf"/><Relationship Id="rId2050" Type="http://schemas.openxmlformats.org/officeDocument/2006/relationships/oleObject" Target="embeddings/oleObject1015.bin"/><Relationship Id="rId3101" Type="http://schemas.openxmlformats.org/officeDocument/2006/relationships/image" Target="media/image1545.wmf"/><Relationship Id="rId979" Type="http://schemas.openxmlformats.org/officeDocument/2006/relationships/image" Target="media/image483.wmf"/><Relationship Id="rId839" Type="http://schemas.openxmlformats.org/officeDocument/2006/relationships/image" Target="media/image413.wmf"/><Relationship Id="rId1469" Type="http://schemas.openxmlformats.org/officeDocument/2006/relationships/image" Target="media/image729.wmf"/><Relationship Id="rId2867" Type="http://schemas.openxmlformats.org/officeDocument/2006/relationships/image" Target="media/image1428.wmf"/><Relationship Id="rId1676" Type="http://schemas.openxmlformats.org/officeDocument/2006/relationships/oleObject" Target="embeddings/oleObject828.bin"/><Relationship Id="rId1883" Type="http://schemas.openxmlformats.org/officeDocument/2006/relationships/image" Target="media/image936.wmf"/><Relationship Id="rId2727" Type="http://schemas.openxmlformats.org/officeDocument/2006/relationships/image" Target="media/image1358.emf"/><Relationship Id="rId2934" Type="http://schemas.openxmlformats.org/officeDocument/2006/relationships/oleObject" Target="embeddings/oleObject1457.bin"/><Relationship Id="rId906" Type="http://schemas.openxmlformats.org/officeDocument/2006/relationships/oleObject" Target="embeddings/oleObject444.bin"/><Relationship Id="rId1329" Type="http://schemas.openxmlformats.org/officeDocument/2006/relationships/image" Target="media/image659.wmf"/><Relationship Id="rId1536" Type="http://schemas.openxmlformats.org/officeDocument/2006/relationships/oleObject" Target="embeddings/oleObject758.bin"/><Relationship Id="rId1743" Type="http://schemas.openxmlformats.org/officeDocument/2006/relationships/image" Target="media/image866.wmf"/><Relationship Id="rId1950" Type="http://schemas.openxmlformats.org/officeDocument/2006/relationships/oleObject" Target="embeddings/oleObject965.bin"/><Relationship Id="rId35" Type="http://schemas.openxmlformats.org/officeDocument/2006/relationships/image" Target="media/image12.wmf"/><Relationship Id="rId1603" Type="http://schemas.openxmlformats.org/officeDocument/2006/relationships/image" Target="media/image796.wmf"/><Relationship Id="rId1810" Type="http://schemas.openxmlformats.org/officeDocument/2006/relationships/oleObject" Target="embeddings/oleObject895.bin"/><Relationship Id="rId3568" Type="http://schemas.openxmlformats.org/officeDocument/2006/relationships/image" Target="media/image1779.wmf"/><Relationship Id="rId489" Type="http://schemas.openxmlformats.org/officeDocument/2006/relationships/oleObject" Target="embeddings/oleObject235.bin"/><Relationship Id="rId696" Type="http://schemas.openxmlformats.org/officeDocument/2006/relationships/oleObject" Target="embeddings/oleObject339.bin"/><Relationship Id="rId2377" Type="http://schemas.openxmlformats.org/officeDocument/2006/relationships/image" Target="media/image1186.wmf"/><Relationship Id="rId2584" Type="http://schemas.openxmlformats.org/officeDocument/2006/relationships/oleObject" Target="embeddings/oleObject1282.bin"/><Relationship Id="rId2791" Type="http://schemas.openxmlformats.org/officeDocument/2006/relationships/image" Target="media/image1390.emf"/><Relationship Id="rId3428" Type="http://schemas.openxmlformats.org/officeDocument/2006/relationships/image" Target="media/image1709.wmf"/><Relationship Id="rId3635" Type="http://schemas.openxmlformats.org/officeDocument/2006/relationships/oleObject" Target="embeddings/oleObject1807.bin"/><Relationship Id="rId349" Type="http://schemas.openxmlformats.org/officeDocument/2006/relationships/oleObject" Target="embeddings/oleObject166.bin"/><Relationship Id="rId556" Type="http://schemas.openxmlformats.org/officeDocument/2006/relationships/image" Target="media/image272.wmf"/><Relationship Id="rId763" Type="http://schemas.openxmlformats.org/officeDocument/2006/relationships/image" Target="media/image375.wmf"/><Relationship Id="rId1186" Type="http://schemas.openxmlformats.org/officeDocument/2006/relationships/oleObject" Target="embeddings/oleObject584.bin"/><Relationship Id="rId1393" Type="http://schemas.openxmlformats.org/officeDocument/2006/relationships/image" Target="media/image691.wmf"/><Relationship Id="rId2237" Type="http://schemas.openxmlformats.org/officeDocument/2006/relationships/oleObject" Target="embeddings/oleObject1106.bin"/><Relationship Id="rId2444" Type="http://schemas.openxmlformats.org/officeDocument/2006/relationships/oleObject" Target="embeddings/oleObject1212.bin"/><Relationship Id="rId209" Type="http://schemas.openxmlformats.org/officeDocument/2006/relationships/oleObject" Target="embeddings/oleObject96.bin"/><Relationship Id="rId416" Type="http://schemas.openxmlformats.org/officeDocument/2006/relationships/image" Target="media/image202.wmf"/><Relationship Id="rId970" Type="http://schemas.openxmlformats.org/officeDocument/2006/relationships/oleObject" Target="embeddings/oleObject476.bin"/><Relationship Id="rId1046" Type="http://schemas.openxmlformats.org/officeDocument/2006/relationships/oleObject" Target="embeddings/oleObject514.bin"/><Relationship Id="rId1253" Type="http://schemas.openxmlformats.org/officeDocument/2006/relationships/image" Target="media/image620.wmf"/><Relationship Id="rId2651" Type="http://schemas.openxmlformats.org/officeDocument/2006/relationships/image" Target="media/image1320.wmf"/><Relationship Id="rId623" Type="http://schemas.openxmlformats.org/officeDocument/2006/relationships/oleObject" Target="embeddings/oleObject302.bin"/><Relationship Id="rId830" Type="http://schemas.openxmlformats.org/officeDocument/2006/relationships/oleObject" Target="embeddings/oleObject406.bin"/><Relationship Id="rId1460" Type="http://schemas.openxmlformats.org/officeDocument/2006/relationships/oleObject" Target="embeddings/oleObject720.bin"/><Relationship Id="rId2304" Type="http://schemas.openxmlformats.org/officeDocument/2006/relationships/oleObject" Target="embeddings/oleObject1139.bin"/><Relationship Id="rId2511" Type="http://schemas.openxmlformats.org/officeDocument/2006/relationships/image" Target="media/image1250.wmf"/><Relationship Id="rId1113" Type="http://schemas.openxmlformats.org/officeDocument/2006/relationships/image" Target="media/image550.wmf"/><Relationship Id="rId1320" Type="http://schemas.openxmlformats.org/officeDocument/2006/relationships/oleObject" Target="embeddings/oleObject650.bin"/><Relationship Id="rId3078" Type="http://schemas.openxmlformats.org/officeDocument/2006/relationships/oleObject" Target="embeddings/oleObject1529.bin"/><Relationship Id="rId3285" Type="http://schemas.openxmlformats.org/officeDocument/2006/relationships/oleObject" Target="embeddings/oleObject1632.bin"/><Relationship Id="rId3492" Type="http://schemas.openxmlformats.org/officeDocument/2006/relationships/image" Target="media/image1741.wmf"/><Relationship Id="rId2094" Type="http://schemas.openxmlformats.org/officeDocument/2006/relationships/oleObject" Target="embeddings/oleObject1037.bin"/><Relationship Id="rId3145" Type="http://schemas.openxmlformats.org/officeDocument/2006/relationships/image" Target="media/image1567.wmf"/><Relationship Id="rId3352" Type="http://schemas.openxmlformats.org/officeDocument/2006/relationships/image" Target="media/image1671.wmf"/><Relationship Id="rId273" Type="http://schemas.openxmlformats.org/officeDocument/2006/relationships/oleObject" Target="embeddings/oleObject128.bin"/><Relationship Id="rId480" Type="http://schemas.openxmlformats.org/officeDocument/2006/relationships/image" Target="media/image234.wmf"/><Relationship Id="rId2161" Type="http://schemas.openxmlformats.org/officeDocument/2006/relationships/image" Target="media/image1075.wmf"/><Relationship Id="rId3005" Type="http://schemas.openxmlformats.org/officeDocument/2006/relationships/image" Target="media/image1497.wmf"/><Relationship Id="rId3212" Type="http://schemas.openxmlformats.org/officeDocument/2006/relationships/image" Target="media/image1601.wmf"/><Relationship Id="rId133" Type="http://schemas.openxmlformats.org/officeDocument/2006/relationships/image" Target="media/image61.wmf"/><Relationship Id="rId340" Type="http://schemas.openxmlformats.org/officeDocument/2006/relationships/image" Target="media/image165.wmf"/><Relationship Id="rId2021" Type="http://schemas.openxmlformats.org/officeDocument/2006/relationships/image" Target="media/image1005.wmf"/><Relationship Id="rId200" Type="http://schemas.openxmlformats.org/officeDocument/2006/relationships/image" Target="media/image95.wmf"/><Relationship Id="rId2978" Type="http://schemas.openxmlformats.org/officeDocument/2006/relationships/oleObject" Target="embeddings/oleObject1479.bin"/><Relationship Id="rId1787" Type="http://schemas.openxmlformats.org/officeDocument/2006/relationships/image" Target="media/image888.wmf"/><Relationship Id="rId1994" Type="http://schemas.openxmlformats.org/officeDocument/2006/relationships/oleObject" Target="embeddings/oleObject987.bin"/><Relationship Id="rId2838" Type="http://schemas.openxmlformats.org/officeDocument/2006/relationships/oleObject" Target="embeddings/oleObject1409.bin"/><Relationship Id="rId79" Type="http://schemas.openxmlformats.org/officeDocument/2006/relationships/image" Target="media/image34.wmf"/><Relationship Id="rId1647" Type="http://schemas.openxmlformats.org/officeDocument/2006/relationships/image" Target="media/image818.wmf"/><Relationship Id="rId1854" Type="http://schemas.openxmlformats.org/officeDocument/2006/relationships/oleObject" Target="embeddings/oleObject917.bin"/><Relationship Id="rId2905" Type="http://schemas.openxmlformats.org/officeDocument/2006/relationships/image" Target="media/image1447.wmf"/><Relationship Id="rId1507" Type="http://schemas.openxmlformats.org/officeDocument/2006/relationships/image" Target="media/image748.wmf"/><Relationship Id="rId1714" Type="http://schemas.openxmlformats.org/officeDocument/2006/relationships/oleObject" Target="embeddings/oleObject847.bin"/><Relationship Id="rId1921" Type="http://schemas.openxmlformats.org/officeDocument/2006/relationships/image" Target="media/image955.wmf"/><Relationship Id="rId2488" Type="http://schemas.openxmlformats.org/officeDocument/2006/relationships/oleObject" Target="embeddings/oleObject1234.bin"/><Relationship Id="rId1297" Type="http://schemas.openxmlformats.org/officeDocument/2006/relationships/image" Target="media/image642.wmf"/><Relationship Id="rId2695" Type="http://schemas.openxmlformats.org/officeDocument/2006/relationships/image" Target="media/image1342.wmf"/><Relationship Id="rId3539" Type="http://schemas.openxmlformats.org/officeDocument/2006/relationships/oleObject" Target="embeddings/oleObject1759.bin"/><Relationship Id="rId667" Type="http://schemas.openxmlformats.org/officeDocument/2006/relationships/oleObject" Target="embeddings/oleObject324.bin"/><Relationship Id="rId874" Type="http://schemas.openxmlformats.org/officeDocument/2006/relationships/oleObject" Target="embeddings/oleObject428.bin"/><Relationship Id="rId2348" Type="http://schemas.openxmlformats.org/officeDocument/2006/relationships/oleObject" Target="embeddings/oleObject1161.bin"/><Relationship Id="rId2555" Type="http://schemas.openxmlformats.org/officeDocument/2006/relationships/image" Target="media/image1272.wmf"/><Relationship Id="rId2762" Type="http://schemas.openxmlformats.org/officeDocument/2006/relationships/oleObject" Target="embeddings/oleObject1371.bin"/><Relationship Id="rId3606" Type="http://schemas.openxmlformats.org/officeDocument/2006/relationships/image" Target="media/image1798.wmf"/><Relationship Id="rId527" Type="http://schemas.openxmlformats.org/officeDocument/2006/relationships/oleObject" Target="embeddings/oleObject254.bin"/><Relationship Id="rId734" Type="http://schemas.openxmlformats.org/officeDocument/2006/relationships/oleObject" Target="embeddings/oleObject358.bin"/><Relationship Id="rId941" Type="http://schemas.openxmlformats.org/officeDocument/2006/relationships/image" Target="media/image464.wmf"/><Relationship Id="rId1157" Type="http://schemas.openxmlformats.org/officeDocument/2006/relationships/image" Target="media/image572.wmf"/><Relationship Id="rId1364" Type="http://schemas.openxmlformats.org/officeDocument/2006/relationships/oleObject" Target="embeddings/oleObject672.bin"/><Relationship Id="rId1571" Type="http://schemas.openxmlformats.org/officeDocument/2006/relationships/image" Target="media/image780.wmf"/><Relationship Id="rId2208" Type="http://schemas.openxmlformats.org/officeDocument/2006/relationships/oleObject" Target="embeddings/oleObject1094.bin"/><Relationship Id="rId2415" Type="http://schemas.openxmlformats.org/officeDocument/2006/relationships/oleObject" Target="embeddings/oleObject1196.bin"/><Relationship Id="rId2622" Type="http://schemas.openxmlformats.org/officeDocument/2006/relationships/oleObject" Target="embeddings/oleObject1301.bin"/><Relationship Id="rId70" Type="http://schemas.openxmlformats.org/officeDocument/2006/relationships/oleObject" Target="embeddings/oleObject27.bin"/><Relationship Id="rId801" Type="http://schemas.openxmlformats.org/officeDocument/2006/relationships/image" Target="media/image394.wmf"/><Relationship Id="rId1017" Type="http://schemas.openxmlformats.org/officeDocument/2006/relationships/image" Target="media/image502.wmf"/><Relationship Id="rId1224" Type="http://schemas.openxmlformats.org/officeDocument/2006/relationships/oleObject" Target="embeddings/oleObject603.bin"/><Relationship Id="rId1431" Type="http://schemas.openxmlformats.org/officeDocument/2006/relationships/image" Target="media/image710.wmf"/><Relationship Id="rId3189" Type="http://schemas.openxmlformats.org/officeDocument/2006/relationships/image" Target="media/image1589.wmf"/><Relationship Id="rId3396" Type="http://schemas.openxmlformats.org/officeDocument/2006/relationships/image" Target="media/image1693.wmf"/><Relationship Id="rId3049" Type="http://schemas.openxmlformats.org/officeDocument/2006/relationships/image" Target="media/image1519.wmf"/><Relationship Id="rId3256" Type="http://schemas.openxmlformats.org/officeDocument/2006/relationships/image" Target="media/image1623.wmf"/><Relationship Id="rId3463" Type="http://schemas.openxmlformats.org/officeDocument/2006/relationships/oleObject" Target="embeddings/oleObject1721.bin"/><Relationship Id="rId177" Type="http://schemas.openxmlformats.org/officeDocument/2006/relationships/oleObject" Target="embeddings/oleObject80.bin"/><Relationship Id="rId384" Type="http://schemas.openxmlformats.org/officeDocument/2006/relationships/image" Target="media/image186.wmf"/><Relationship Id="rId591" Type="http://schemas.openxmlformats.org/officeDocument/2006/relationships/oleObject" Target="embeddings/oleObject286.bin"/><Relationship Id="rId2065" Type="http://schemas.openxmlformats.org/officeDocument/2006/relationships/image" Target="media/image1027.wmf"/><Relationship Id="rId2272" Type="http://schemas.openxmlformats.org/officeDocument/2006/relationships/oleObject" Target="embeddings/oleObject1123.bin"/><Relationship Id="rId3116" Type="http://schemas.openxmlformats.org/officeDocument/2006/relationships/oleObject" Target="embeddings/oleObject1548.bin"/><Relationship Id="rId244" Type="http://schemas.openxmlformats.org/officeDocument/2006/relationships/image" Target="media/image117.wmf"/><Relationship Id="rId1081" Type="http://schemas.openxmlformats.org/officeDocument/2006/relationships/image" Target="media/image534.wmf"/><Relationship Id="rId3323" Type="http://schemas.openxmlformats.org/officeDocument/2006/relationships/oleObject" Target="embeddings/oleObject1651.bin"/><Relationship Id="rId3530" Type="http://schemas.openxmlformats.org/officeDocument/2006/relationships/image" Target="media/image1760.wmf"/><Relationship Id="rId451" Type="http://schemas.openxmlformats.org/officeDocument/2006/relationships/oleObject" Target="embeddings/oleObject216.bin"/><Relationship Id="rId2132" Type="http://schemas.openxmlformats.org/officeDocument/2006/relationships/oleObject" Target="embeddings/oleObject1056.bin"/><Relationship Id="rId104" Type="http://schemas.openxmlformats.org/officeDocument/2006/relationships/oleObject" Target="embeddings/oleObject44.bin"/><Relationship Id="rId311" Type="http://schemas.openxmlformats.org/officeDocument/2006/relationships/oleObject" Target="embeddings/oleObject147.bin"/><Relationship Id="rId1898" Type="http://schemas.openxmlformats.org/officeDocument/2006/relationships/oleObject" Target="embeddings/oleObject939.bin"/><Relationship Id="rId2949" Type="http://schemas.openxmlformats.org/officeDocument/2006/relationships/image" Target="media/image1469.wmf"/><Relationship Id="rId1758" Type="http://schemas.openxmlformats.org/officeDocument/2006/relationships/oleObject" Target="embeddings/oleObject869.bin"/><Relationship Id="rId2809" Type="http://schemas.openxmlformats.org/officeDocument/2006/relationships/image" Target="media/image1399.emf"/><Relationship Id="rId1965" Type="http://schemas.openxmlformats.org/officeDocument/2006/relationships/image" Target="media/image977.wmf"/><Relationship Id="rId3180" Type="http://schemas.openxmlformats.org/officeDocument/2006/relationships/oleObject" Target="embeddings/oleObject1580.bin"/><Relationship Id="rId1618" Type="http://schemas.openxmlformats.org/officeDocument/2006/relationships/oleObject" Target="embeddings/oleObject799.bin"/><Relationship Id="rId1825" Type="http://schemas.openxmlformats.org/officeDocument/2006/relationships/image" Target="media/image907.wmf"/><Relationship Id="rId3040" Type="http://schemas.openxmlformats.org/officeDocument/2006/relationships/oleObject" Target="embeddings/oleObject1510.bin"/><Relationship Id="rId2599" Type="http://schemas.openxmlformats.org/officeDocument/2006/relationships/image" Target="media/image1294.wmf"/><Relationship Id="rId778" Type="http://schemas.openxmlformats.org/officeDocument/2006/relationships/oleObject" Target="embeddings/oleObject380.bin"/><Relationship Id="rId985" Type="http://schemas.openxmlformats.org/officeDocument/2006/relationships/image" Target="media/image486.wmf"/><Relationship Id="rId2459" Type="http://schemas.openxmlformats.org/officeDocument/2006/relationships/image" Target="media/image1224.wmf"/><Relationship Id="rId2666" Type="http://schemas.openxmlformats.org/officeDocument/2006/relationships/oleObject" Target="embeddings/oleObject1323.bin"/><Relationship Id="rId2873" Type="http://schemas.openxmlformats.org/officeDocument/2006/relationships/image" Target="media/image1431.wmf"/><Relationship Id="rId638" Type="http://schemas.openxmlformats.org/officeDocument/2006/relationships/image" Target="media/image313.wmf"/><Relationship Id="rId845" Type="http://schemas.openxmlformats.org/officeDocument/2006/relationships/image" Target="media/image416.wmf"/><Relationship Id="rId1268" Type="http://schemas.openxmlformats.org/officeDocument/2006/relationships/oleObject" Target="embeddings/oleObject625.bin"/><Relationship Id="rId1475" Type="http://schemas.openxmlformats.org/officeDocument/2006/relationships/image" Target="media/image732.wmf"/><Relationship Id="rId1682" Type="http://schemas.openxmlformats.org/officeDocument/2006/relationships/oleObject" Target="embeddings/oleObject831.bin"/><Relationship Id="rId2319" Type="http://schemas.openxmlformats.org/officeDocument/2006/relationships/image" Target="media/image1157.wmf"/><Relationship Id="rId2526" Type="http://schemas.openxmlformats.org/officeDocument/2006/relationships/oleObject" Target="embeddings/oleObject1253.bin"/><Relationship Id="rId2733" Type="http://schemas.openxmlformats.org/officeDocument/2006/relationships/image" Target="media/image1361.emf"/><Relationship Id="rId705" Type="http://schemas.openxmlformats.org/officeDocument/2006/relationships/image" Target="media/image346.wmf"/><Relationship Id="rId1128" Type="http://schemas.openxmlformats.org/officeDocument/2006/relationships/oleObject" Target="embeddings/oleObject555.bin"/><Relationship Id="rId1335" Type="http://schemas.openxmlformats.org/officeDocument/2006/relationships/image" Target="media/image662.wmf"/><Relationship Id="rId1542" Type="http://schemas.openxmlformats.org/officeDocument/2006/relationships/oleObject" Target="embeddings/oleObject761.bin"/><Relationship Id="rId2940" Type="http://schemas.openxmlformats.org/officeDocument/2006/relationships/oleObject" Target="embeddings/oleObject1460.bin"/><Relationship Id="rId912" Type="http://schemas.openxmlformats.org/officeDocument/2006/relationships/oleObject" Target="embeddings/oleObject447.bin"/><Relationship Id="rId2800" Type="http://schemas.openxmlformats.org/officeDocument/2006/relationships/oleObject" Target="embeddings/oleObject1390.bin"/><Relationship Id="rId41" Type="http://schemas.openxmlformats.org/officeDocument/2006/relationships/image" Target="media/image15.wmf"/><Relationship Id="rId1402" Type="http://schemas.openxmlformats.org/officeDocument/2006/relationships/oleObject" Target="embeddings/oleObject691.bin"/><Relationship Id="rId288" Type="http://schemas.openxmlformats.org/officeDocument/2006/relationships/image" Target="media/image139.wmf"/><Relationship Id="rId3367" Type="http://schemas.openxmlformats.org/officeDocument/2006/relationships/oleObject" Target="embeddings/oleObject1673.bin"/><Relationship Id="rId3574" Type="http://schemas.openxmlformats.org/officeDocument/2006/relationships/image" Target="media/image1782.wmf"/><Relationship Id="rId495" Type="http://schemas.openxmlformats.org/officeDocument/2006/relationships/oleObject" Target="embeddings/oleObject238.bin"/><Relationship Id="rId2176" Type="http://schemas.openxmlformats.org/officeDocument/2006/relationships/oleObject" Target="embeddings/oleObject1078.bin"/><Relationship Id="rId2383" Type="http://schemas.openxmlformats.org/officeDocument/2006/relationships/image" Target="media/image1189.wmf"/><Relationship Id="rId2590" Type="http://schemas.openxmlformats.org/officeDocument/2006/relationships/oleObject" Target="embeddings/oleObject1285.bin"/><Relationship Id="rId3227" Type="http://schemas.openxmlformats.org/officeDocument/2006/relationships/oleObject" Target="embeddings/oleObject1603.bin"/><Relationship Id="rId3434" Type="http://schemas.openxmlformats.org/officeDocument/2006/relationships/image" Target="media/image1712.wmf"/><Relationship Id="rId3641" Type="http://schemas.openxmlformats.org/officeDocument/2006/relationships/oleObject" Target="embeddings/oleObject1810.bin"/><Relationship Id="rId148" Type="http://schemas.openxmlformats.org/officeDocument/2006/relationships/image" Target="media/image69.wmf"/><Relationship Id="rId355" Type="http://schemas.microsoft.com/office/2011/relationships/commentsExtended" Target="commentsExtended.xml"/><Relationship Id="rId562" Type="http://schemas.openxmlformats.org/officeDocument/2006/relationships/image" Target="media/image275.wmf"/><Relationship Id="rId1192" Type="http://schemas.openxmlformats.org/officeDocument/2006/relationships/oleObject" Target="embeddings/oleObject587.bin"/><Relationship Id="rId2036" Type="http://schemas.openxmlformats.org/officeDocument/2006/relationships/oleObject" Target="embeddings/oleObject1008.bin"/><Relationship Id="rId2243" Type="http://schemas.openxmlformats.org/officeDocument/2006/relationships/oleObject" Target="embeddings/oleObject1109.bin"/><Relationship Id="rId2450" Type="http://schemas.openxmlformats.org/officeDocument/2006/relationships/oleObject" Target="embeddings/oleObject1215.bin"/><Relationship Id="rId3501" Type="http://schemas.openxmlformats.org/officeDocument/2006/relationships/oleObject" Target="embeddings/oleObject1740.bin"/><Relationship Id="rId215" Type="http://schemas.openxmlformats.org/officeDocument/2006/relationships/oleObject" Target="embeddings/oleObject99.bin"/><Relationship Id="rId422" Type="http://schemas.openxmlformats.org/officeDocument/2006/relationships/image" Target="media/image205.wmf"/><Relationship Id="rId1052" Type="http://schemas.openxmlformats.org/officeDocument/2006/relationships/oleObject" Target="embeddings/oleObject517.bin"/><Relationship Id="rId2103" Type="http://schemas.openxmlformats.org/officeDocument/2006/relationships/image" Target="media/image1046.wmf"/><Relationship Id="rId2310" Type="http://schemas.openxmlformats.org/officeDocument/2006/relationships/oleObject" Target="embeddings/oleObject1142.bin"/><Relationship Id="rId1869" Type="http://schemas.openxmlformats.org/officeDocument/2006/relationships/image" Target="media/image929.wmf"/><Relationship Id="rId3084" Type="http://schemas.openxmlformats.org/officeDocument/2006/relationships/oleObject" Target="embeddings/oleObject1532.bin"/><Relationship Id="rId3291" Type="http://schemas.openxmlformats.org/officeDocument/2006/relationships/oleObject" Target="embeddings/oleObject1635.bin"/><Relationship Id="rId1729" Type="http://schemas.openxmlformats.org/officeDocument/2006/relationships/image" Target="media/image859.wmf"/><Relationship Id="rId1936" Type="http://schemas.openxmlformats.org/officeDocument/2006/relationships/oleObject" Target="embeddings/oleObject958.bin"/><Relationship Id="rId3151" Type="http://schemas.openxmlformats.org/officeDocument/2006/relationships/image" Target="media/image1570.wmf"/><Relationship Id="rId3011" Type="http://schemas.openxmlformats.org/officeDocument/2006/relationships/image" Target="media/image1500.wmf"/><Relationship Id="rId5" Type="http://schemas.openxmlformats.org/officeDocument/2006/relationships/webSettings" Target="webSettings.xml"/><Relationship Id="rId889" Type="http://schemas.openxmlformats.org/officeDocument/2006/relationships/image" Target="media/image438.wmf"/><Relationship Id="rId2777" Type="http://schemas.openxmlformats.org/officeDocument/2006/relationships/image" Target="media/image1383.emf"/><Relationship Id="rId749" Type="http://schemas.openxmlformats.org/officeDocument/2006/relationships/image" Target="media/image368.wmf"/><Relationship Id="rId1379" Type="http://schemas.openxmlformats.org/officeDocument/2006/relationships/image" Target="media/image684.wmf"/><Relationship Id="rId1586" Type="http://schemas.openxmlformats.org/officeDocument/2006/relationships/oleObject" Target="embeddings/oleObject783.bin"/><Relationship Id="rId2984" Type="http://schemas.openxmlformats.org/officeDocument/2006/relationships/oleObject" Target="embeddings/oleObject1482.bin"/><Relationship Id="rId609" Type="http://schemas.openxmlformats.org/officeDocument/2006/relationships/oleObject" Target="embeddings/oleObject295.bin"/><Relationship Id="rId956" Type="http://schemas.openxmlformats.org/officeDocument/2006/relationships/oleObject" Target="embeddings/oleObject469.bin"/><Relationship Id="rId1239" Type="http://schemas.openxmlformats.org/officeDocument/2006/relationships/image" Target="media/image613.wmf"/><Relationship Id="rId1793" Type="http://schemas.openxmlformats.org/officeDocument/2006/relationships/image" Target="media/image891.wmf"/><Relationship Id="rId2637" Type="http://schemas.openxmlformats.org/officeDocument/2006/relationships/image" Target="media/image1313.wmf"/><Relationship Id="rId2844" Type="http://schemas.openxmlformats.org/officeDocument/2006/relationships/oleObject" Target="embeddings/oleObject1412.bin"/><Relationship Id="rId85" Type="http://schemas.openxmlformats.org/officeDocument/2006/relationships/image" Target="media/image37.wmf"/><Relationship Id="rId816" Type="http://schemas.openxmlformats.org/officeDocument/2006/relationships/oleObject" Target="embeddings/oleObject399.bin"/><Relationship Id="rId1446" Type="http://schemas.openxmlformats.org/officeDocument/2006/relationships/oleObject" Target="embeddings/oleObject713.bin"/><Relationship Id="rId1653" Type="http://schemas.openxmlformats.org/officeDocument/2006/relationships/image" Target="media/image821.wmf"/><Relationship Id="rId1860" Type="http://schemas.openxmlformats.org/officeDocument/2006/relationships/oleObject" Target="embeddings/oleObject920.bin"/><Relationship Id="rId2704" Type="http://schemas.openxmlformats.org/officeDocument/2006/relationships/oleObject" Target="embeddings/oleObject1342.bin"/><Relationship Id="rId2911" Type="http://schemas.openxmlformats.org/officeDocument/2006/relationships/image" Target="media/image1450.wmf"/><Relationship Id="rId1306" Type="http://schemas.openxmlformats.org/officeDocument/2006/relationships/oleObject" Target="embeddings/oleObject643.bin"/><Relationship Id="rId1513" Type="http://schemas.openxmlformats.org/officeDocument/2006/relationships/image" Target="media/image751.wmf"/><Relationship Id="rId1720" Type="http://schemas.openxmlformats.org/officeDocument/2006/relationships/oleObject" Target="embeddings/oleObject850.bin"/><Relationship Id="rId12" Type="http://schemas.openxmlformats.org/officeDocument/2006/relationships/hyperlink" Target="mailto:ateshian@columbia.edu" TargetMode="External"/><Relationship Id="rId3478" Type="http://schemas.openxmlformats.org/officeDocument/2006/relationships/image" Target="media/image1734.wmf"/><Relationship Id="rId399" Type="http://schemas.openxmlformats.org/officeDocument/2006/relationships/oleObject" Target="embeddings/oleObject190.bin"/><Relationship Id="rId2287" Type="http://schemas.openxmlformats.org/officeDocument/2006/relationships/image" Target="media/image1141.wmf"/><Relationship Id="rId2494" Type="http://schemas.openxmlformats.org/officeDocument/2006/relationships/oleObject" Target="embeddings/oleObject1237.bin"/><Relationship Id="rId3338" Type="http://schemas.openxmlformats.org/officeDocument/2006/relationships/image" Target="media/image1664.wmf"/><Relationship Id="rId3545" Type="http://schemas.openxmlformats.org/officeDocument/2006/relationships/oleObject" Target="embeddings/oleObject1762.bin"/><Relationship Id="rId259" Type="http://schemas.openxmlformats.org/officeDocument/2006/relationships/oleObject" Target="embeddings/oleObject121.bin"/><Relationship Id="rId466" Type="http://schemas.openxmlformats.org/officeDocument/2006/relationships/image" Target="media/image227.wmf"/><Relationship Id="rId673" Type="http://schemas.openxmlformats.org/officeDocument/2006/relationships/oleObject" Target="embeddings/oleObject327.bin"/><Relationship Id="rId880" Type="http://schemas.openxmlformats.org/officeDocument/2006/relationships/oleObject" Target="embeddings/oleObject431.bin"/><Relationship Id="rId1096" Type="http://schemas.openxmlformats.org/officeDocument/2006/relationships/oleObject" Target="embeddings/oleObject539.bin"/><Relationship Id="rId2147" Type="http://schemas.openxmlformats.org/officeDocument/2006/relationships/image" Target="media/image1068.wmf"/><Relationship Id="rId2354" Type="http://schemas.openxmlformats.org/officeDocument/2006/relationships/oleObject" Target="embeddings/oleObject1164.bin"/><Relationship Id="rId2561" Type="http://schemas.openxmlformats.org/officeDocument/2006/relationships/image" Target="media/image1275.wmf"/><Relationship Id="rId3405" Type="http://schemas.openxmlformats.org/officeDocument/2006/relationships/oleObject" Target="embeddings/oleObject1692.bin"/><Relationship Id="rId119" Type="http://schemas.openxmlformats.org/officeDocument/2006/relationships/image" Target="media/image54.wmf"/><Relationship Id="rId326" Type="http://schemas.openxmlformats.org/officeDocument/2006/relationships/image" Target="media/image158.wmf"/><Relationship Id="rId533" Type="http://schemas.openxmlformats.org/officeDocument/2006/relationships/oleObject" Target="embeddings/oleObject257.bin"/><Relationship Id="rId1163" Type="http://schemas.openxmlformats.org/officeDocument/2006/relationships/image" Target="media/image575.wmf"/><Relationship Id="rId1370" Type="http://schemas.openxmlformats.org/officeDocument/2006/relationships/oleObject" Target="embeddings/oleObject675.bin"/><Relationship Id="rId2007" Type="http://schemas.openxmlformats.org/officeDocument/2006/relationships/image" Target="media/image998.wmf"/><Relationship Id="rId2214" Type="http://schemas.openxmlformats.org/officeDocument/2006/relationships/image" Target="media/image1102.png"/><Relationship Id="rId3612" Type="http://schemas.openxmlformats.org/officeDocument/2006/relationships/image" Target="media/image1801.wmf"/><Relationship Id="rId740" Type="http://schemas.openxmlformats.org/officeDocument/2006/relationships/oleObject" Target="embeddings/oleObject361.bin"/><Relationship Id="rId1023" Type="http://schemas.openxmlformats.org/officeDocument/2006/relationships/image" Target="media/image505.wmf"/><Relationship Id="rId2421" Type="http://schemas.openxmlformats.org/officeDocument/2006/relationships/image" Target="media/image1206.emf"/><Relationship Id="rId600" Type="http://schemas.openxmlformats.org/officeDocument/2006/relationships/image" Target="media/image294.wmf"/><Relationship Id="rId1230" Type="http://schemas.openxmlformats.org/officeDocument/2006/relationships/oleObject" Target="embeddings/oleObject606.bin"/><Relationship Id="rId3195" Type="http://schemas.openxmlformats.org/officeDocument/2006/relationships/image" Target="media/image1592.wmf"/><Relationship Id="rId3055" Type="http://schemas.openxmlformats.org/officeDocument/2006/relationships/image" Target="media/image1522.wmf"/><Relationship Id="rId3262" Type="http://schemas.openxmlformats.org/officeDocument/2006/relationships/image" Target="media/image1626.wmf"/><Relationship Id="rId183" Type="http://schemas.openxmlformats.org/officeDocument/2006/relationships/oleObject" Target="embeddings/oleObject83.bin"/><Relationship Id="rId390" Type="http://schemas.openxmlformats.org/officeDocument/2006/relationships/image" Target="media/image189.wmf"/><Relationship Id="rId1907" Type="http://schemas.openxmlformats.org/officeDocument/2006/relationships/image" Target="media/image948.wmf"/><Relationship Id="rId2071" Type="http://schemas.openxmlformats.org/officeDocument/2006/relationships/image" Target="media/image1030.wmf"/><Relationship Id="rId3122" Type="http://schemas.openxmlformats.org/officeDocument/2006/relationships/oleObject" Target="embeddings/oleObject1551.bin"/><Relationship Id="rId250" Type="http://schemas.openxmlformats.org/officeDocument/2006/relationships/image" Target="media/image120.wmf"/><Relationship Id="rId110" Type="http://schemas.openxmlformats.org/officeDocument/2006/relationships/oleObject" Target="embeddings/oleObject47.bin"/><Relationship Id="rId2888" Type="http://schemas.openxmlformats.org/officeDocument/2006/relationships/oleObject" Target="embeddings/oleObject1434.bin"/><Relationship Id="rId1697" Type="http://schemas.openxmlformats.org/officeDocument/2006/relationships/image" Target="media/image843.wmf"/><Relationship Id="rId2748" Type="http://schemas.openxmlformats.org/officeDocument/2006/relationships/oleObject" Target="embeddings/oleObject1364.bin"/><Relationship Id="rId2955" Type="http://schemas.openxmlformats.org/officeDocument/2006/relationships/image" Target="media/image1472.wmf"/><Relationship Id="rId927" Type="http://schemas.openxmlformats.org/officeDocument/2006/relationships/image" Target="media/image457.wmf"/><Relationship Id="rId1557" Type="http://schemas.openxmlformats.org/officeDocument/2006/relationships/image" Target="media/image773.wmf"/><Relationship Id="rId1764" Type="http://schemas.openxmlformats.org/officeDocument/2006/relationships/oleObject" Target="embeddings/oleObject872.bin"/><Relationship Id="rId1971" Type="http://schemas.openxmlformats.org/officeDocument/2006/relationships/image" Target="media/image980.wmf"/><Relationship Id="rId2608" Type="http://schemas.openxmlformats.org/officeDocument/2006/relationships/oleObject" Target="embeddings/oleObject1294.bin"/><Relationship Id="rId2815" Type="http://schemas.openxmlformats.org/officeDocument/2006/relationships/image" Target="media/image1402.emf"/><Relationship Id="rId56" Type="http://schemas.openxmlformats.org/officeDocument/2006/relationships/oleObject" Target="embeddings/oleObject20.bin"/><Relationship Id="rId1417" Type="http://schemas.openxmlformats.org/officeDocument/2006/relationships/image" Target="media/image703.wmf"/><Relationship Id="rId1624" Type="http://schemas.openxmlformats.org/officeDocument/2006/relationships/oleObject" Target="embeddings/oleObject802.bin"/><Relationship Id="rId1831" Type="http://schemas.openxmlformats.org/officeDocument/2006/relationships/image" Target="media/image910.wmf"/><Relationship Id="rId3589" Type="http://schemas.openxmlformats.org/officeDocument/2006/relationships/oleObject" Target="embeddings/oleObject1784.bin"/><Relationship Id="rId2398" Type="http://schemas.openxmlformats.org/officeDocument/2006/relationships/oleObject" Target="embeddings/oleObject1186.bin"/><Relationship Id="rId3449" Type="http://schemas.openxmlformats.org/officeDocument/2006/relationships/oleObject" Target="embeddings/oleObject1714.bin"/><Relationship Id="rId577" Type="http://schemas.openxmlformats.org/officeDocument/2006/relationships/oleObject" Target="embeddings/oleObject279.bin"/><Relationship Id="rId2258" Type="http://schemas.openxmlformats.org/officeDocument/2006/relationships/oleObject" Target="embeddings/oleObject1116.bin"/><Relationship Id="rId784" Type="http://schemas.openxmlformats.org/officeDocument/2006/relationships/oleObject" Target="embeddings/oleObject383.bin"/><Relationship Id="rId991" Type="http://schemas.openxmlformats.org/officeDocument/2006/relationships/image" Target="media/image489.wmf"/><Relationship Id="rId1067" Type="http://schemas.openxmlformats.org/officeDocument/2006/relationships/image" Target="media/image527.wmf"/><Relationship Id="rId2465" Type="http://schemas.openxmlformats.org/officeDocument/2006/relationships/image" Target="media/image1227.wmf"/><Relationship Id="rId2672" Type="http://schemas.openxmlformats.org/officeDocument/2006/relationships/oleObject" Target="embeddings/oleObject1326.bin"/><Relationship Id="rId3309" Type="http://schemas.openxmlformats.org/officeDocument/2006/relationships/oleObject" Target="embeddings/oleObject1644.bin"/><Relationship Id="rId3516" Type="http://schemas.openxmlformats.org/officeDocument/2006/relationships/image" Target="media/image1753.wmf"/><Relationship Id="rId437" Type="http://schemas.openxmlformats.org/officeDocument/2006/relationships/oleObject" Target="embeddings/oleObject209.bin"/><Relationship Id="rId644" Type="http://schemas.openxmlformats.org/officeDocument/2006/relationships/image" Target="media/image316.wmf"/><Relationship Id="rId851" Type="http://schemas.openxmlformats.org/officeDocument/2006/relationships/image" Target="media/image419.wmf"/><Relationship Id="rId1274" Type="http://schemas.openxmlformats.org/officeDocument/2006/relationships/oleObject" Target="embeddings/oleObject628.bin"/><Relationship Id="rId1481" Type="http://schemas.openxmlformats.org/officeDocument/2006/relationships/image" Target="media/image735.wmf"/><Relationship Id="rId2118" Type="http://schemas.openxmlformats.org/officeDocument/2006/relationships/oleObject" Target="embeddings/oleObject1049.bin"/><Relationship Id="rId2325" Type="http://schemas.openxmlformats.org/officeDocument/2006/relationships/image" Target="media/image1160.wmf"/><Relationship Id="rId2532" Type="http://schemas.openxmlformats.org/officeDocument/2006/relationships/oleObject" Target="embeddings/oleObject1256.bin"/><Relationship Id="rId504" Type="http://schemas.openxmlformats.org/officeDocument/2006/relationships/image" Target="media/image246.wmf"/><Relationship Id="rId711" Type="http://schemas.openxmlformats.org/officeDocument/2006/relationships/image" Target="media/image349.wmf"/><Relationship Id="rId1134" Type="http://schemas.openxmlformats.org/officeDocument/2006/relationships/oleObject" Target="embeddings/oleObject558.bin"/><Relationship Id="rId1341" Type="http://schemas.openxmlformats.org/officeDocument/2006/relationships/image" Target="media/image665.wmf"/><Relationship Id="rId1201" Type="http://schemas.openxmlformats.org/officeDocument/2006/relationships/image" Target="media/image594.wmf"/><Relationship Id="rId3099" Type="http://schemas.openxmlformats.org/officeDocument/2006/relationships/image" Target="media/image1544.wmf"/><Relationship Id="rId3166" Type="http://schemas.openxmlformats.org/officeDocument/2006/relationships/oleObject" Target="embeddings/oleObject1573.bin"/><Relationship Id="rId3373" Type="http://schemas.openxmlformats.org/officeDocument/2006/relationships/oleObject" Target="embeddings/oleObject1676.bin"/><Relationship Id="rId3580" Type="http://schemas.openxmlformats.org/officeDocument/2006/relationships/image" Target="media/image1785.wmf"/><Relationship Id="rId294" Type="http://schemas.openxmlformats.org/officeDocument/2006/relationships/image" Target="media/image142.wmf"/><Relationship Id="rId2182" Type="http://schemas.openxmlformats.org/officeDocument/2006/relationships/oleObject" Target="embeddings/oleObject1081.bin"/><Relationship Id="rId3026" Type="http://schemas.openxmlformats.org/officeDocument/2006/relationships/oleObject" Target="embeddings/oleObject1503.bin"/><Relationship Id="rId3233" Type="http://schemas.openxmlformats.org/officeDocument/2006/relationships/oleObject" Target="embeddings/oleObject1606.bin"/><Relationship Id="rId154" Type="http://schemas.openxmlformats.org/officeDocument/2006/relationships/image" Target="media/image72.wmf"/><Relationship Id="rId361" Type="http://schemas.openxmlformats.org/officeDocument/2006/relationships/oleObject" Target="embeddings/oleObject171.bin"/><Relationship Id="rId2042" Type="http://schemas.openxmlformats.org/officeDocument/2006/relationships/oleObject" Target="embeddings/oleObject1011.bin"/><Relationship Id="rId3440" Type="http://schemas.openxmlformats.org/officeDocument/2006/relationships/image" Target="media/image1715.wmf"/><Relationship Id="rId2999" Type="http://schemas.openxmlformats.org/officeDocument/2006/relationships/image" Target="media/image1494.wmf"/><Relationship Id="rId3300" Type="http://schemas.openxmlformats.org/officeDocument/2006/relationships/image" Target="media/image1645.wmf"/><Relationship Id="rId221" Type="http://schemas.openxmlformats.org/officeDocument/2006/relationships/oleObject" Target="embeddings/oleObject102.bin"/><Relationship Id="rId2859" Type="http://schemas.openxmlformats.org/officeDocument/2006/relationships/image" Target="media/image1424.wmf"/><Relationship Id="rId1668" Type="http://schemas.openxmlformats.org/officeDocument/2006/relationships/oleObject" Target="embeddings/oleObject824.bin"/><Relationship Id="rId1875" Type="http://schemas.openxmlformats.org/officeDocument/2006/relationships/image" Target="media/image932.wmf"/><Relationship Id="rId2719" Type="http://schemas.openxmlformats.org/officeDocument/2006/relationships/image" Target="media/image1354.emf"/><Relationship Id="rId1528" Type="http://schemas.openxmlformats.org/officeDocument/2006/relationships/oleObject" Target="embeddings/oleObject754.bin"/><Relationship Id="rId2926" Type="http://schemas.openxmlformats.org/officeDocument/2006/relationships/oleObject" Target="embeddings/oleObject1453.bin"/><Relationship Id="rId3090" Type="http://schemas.openxmlformats.org/officeDocument/2006/relationships/oleObject" Target="embeddings/oleObject1535.bin"/><Relationship Id="rId1735" Type="http://schemas.openxmlformats.org/officeDocument/2006/relationships/image" Target="media/image862.wmf"/><Relationship Id="rId1942" Type="http://schemas.openxmlformats.org/officeDocument/2006/relationships/oleObject" Target="embeddings/oleObject961.bin"/><Relationship Id="rId27" Type="http://schemas.openxmlformats.org/officeDocument/2006/relationships/image" Target="media/image8.wmf"/><Relationship Id="rId1802" Type="http://schemas.openxmlformats.org/officeDocument/2006/relationships/oleObject" Target="embeddings/oleObject891.bin"/><Relationship Id="rId688" Type="http://schemas.openxmlformats.org/officeDocument/2006/relationships/image" Target="media/image338.wmf"/><Relationship Id="rId895" Type="http://schemas.openxmlformats.org/officeDocument/2006/relationships/image" Target="media/image441.wmf"/><Relationship Id="rId2369" Type="http://schemas.openxmlformats.org/officeDocument/2006/relationships/image" Target="media/image1182.wmf"/><Relationship Id="rId2576" Type="http://schemas.openxmlformats.org/officeDocument/2006/relationships/oleObject" Target="embeddings/oleObject1278.bin"/><Relationship Id="rId2783" Type="http://schemas.openxmlformats.org/officeDocument/2006/relationships/image" Target="media/image1386.emf"/><Relationship Id="rId2990" Type="http://schemas.openxmlformats.org/officeDocument/2006/relationships/oleObject" Target="embeddings/oleObject1485.bin"/><Relationship Id="rId3627" Type="http://schemas.openxmlformats.org/officeDocument/2006/relationships/oleObject" Target="embeddings/oleObject1803.bin"/><Relationship Id="rId548" Type="http://schemas.openxmlformats.org/officeDocument/2006/relationships/image" Target="media/image268.wmf"/><Relationship Id="rId755" Type="http://schemas.openxmlformats.org/officeDocument/2006/relationships/image" Target="media/image371.wmf"/><Relationship Id="rId962" Type="http://schemas.openxmlformats.org/officeDocument/2006/relationships/oleObject" Target="embeddings/oleObject472.bin"/><Relationship Id="rId1178" Type="http://schemas.openxmlformats.org/officeDocument/2006/relationships/oleObject" Target="embeddings/oleObject580.bin"/><Relationship Id="rId1385" Type="http://schemas.openxmlformats.org/officeDocument/2006/relationships/image" Target="media/image687.wmf"/><Relationship Id="rId1592" Type="http://schemas.openxmlformats.org/officeDocument/2006/relationships/oleObject" Target="embeddings/oleObject786.bin"/><Relationship Id="rId2229" Type="http://schemas.openxmlformats.org/officeDocument/2006/relationships/oleObject" Target="embeddings/oleObject1102.bin"/><Relationship Id="rId2436" Type="http://schemas.openxmlformats.org/officeDocument/2006/relationships/oleObject" Target="embeddings/oleObject1208.bin"/><Relationship Id="rId2643" Type="http://schemas.openxmlformats.org/officeDocument/2006/relationships/image" Target="media/image1316.wmf"/><Relationship Id="rId2850" Type="http://schemas.openxmlformats.org/officeDocument/2006/relationships/oleObject" Target="embeddings/oleObject1415.bin"/><Relationship Id="rId91" Type="http://schemas.openxmlformats.org/officeDocument/2006/relationships/image" Target="media/image40.wmf"/><Relationship Id="rId408" Type="http://schemas.openxmlformats.org/officeDocument/2006/relationships/image" Target="media/image198.wmf"/><Relationship Id="rId615" Type="http://schemas.openxmlformats.org/officeDocument/2006/relationships/oleObject" Target="embeddings/oleObject298.bin"/><Relationship Id="rId822" Type="http://schemas.openxmlformats.org/officeDocument/2006/relationships/oleObject" Target="embeddings/oleObject402.bin"/><Relationship Id="rId1038" Type="http://schemas.openxmlformats.org/officeDocument/2006/relationships/oleObject" Target="embeddings/oleObject510.bin"/><Relationship Id="rId1245" Type="http://schemas.openxmlformats.org/officeDocument/2006/relationships/image" Target="media/image616.wmf"/><Relationship Id="rId1452" Type="http://schemas.openxmlformats.org/officeDocument/2006/relationships/oleObject" Target="embeddings/oleObject716.bin"/><Relationship Id="rId2503" Type="http://schemas.openxmlformats.org/officeDocument/2006/relationships/image" Target="media/image1246.wmf"/><Relationship Id="rId1105" Type="http://schemas.openxmlformats.org/officeDocument/2006/relationships/image" Target="media/image546.wmf"/><Relationship Id="rId1312" Type="http://schemas.openxmlformats.org/officeDocument/2006/relationships/oleObject" Target="embeddings/oleObject646.bin"/><Relationship Id="rId2710" Type="http://schemas.openxmlformats.org/officeDocument/2006/relationships/oleObject" Target="embeddings/oleObject1345.bin"/><Relationship Id="rId3277" Type="http://schemas.openxmlformats.org/officeDocument/2006/relationships/oleObject" Target="embeddings/oleObject1628.bin"/><Relationship Id="rId198" Type="http://schemas.openxmlformats.org/officeDocument/2006/relationships/image" Target="media/image94.wmf"/><Relationship Id="rId2086" Type="http://schemas.openxmlformats.org/officeDocument/2006/relationships/oleObject" Target="embeddings/oleObject1033.bin"/><Relationship Id="rId3484" Type="http://schemas.openxmlformats.org/officeDocument/2006/relationships/image" Target="media/image1737.wmf"/><Relationship Id="rId2293" Type="http://schemas.openxmlformats.org/officeDocument/2006/relationships/image" Target="media/image1144.wmf"/><Relationship Id="rId3137" Type="http://schemas.openxmlformats.org/officeDocument/2006/relationships/image" Target="media/image1563.wmf"/><Relationship Id="rId3344" Type="http://schemas.openxmlformats.org/officeDocument/2006/relationships/image" Target="media/image1667.wmf"/><Relationship Id="rId3551" Type="http://schemas.openxmlformats.org/officeDocument/2006/relationships/oleObject" Target="embeddings/oleObject1765.bin"/><Relationship Id="rId265" Type="http://schemas.openxmlformats.org/officeDocument/2006/relationships/oleObject" Target="embeddings/oleObject124.bin"/><Relationship Id="rId472" Type="http://schemas.openxmlformats.org/officeDocument/2006/relationships/image" Target="media/image230.wmf"/><Relationship Id="rId2153" Type="http://schemas.openxmlformats.org/officeDocument/2006/relationships/image" Target="media/image1071.wmf"/><Relationship Id="rId2360" Type="http://schemas.openxmlformats.org/officeDocument/2006/relationships/oleObject" Target="embeddings/oleObject1167.bin"/><Relationship Id="rId3204" Type="http://schemas.openxmlformats.org/officeDocument/2006/relationships/oleObject" Target="embeddings/oleObject1592.bin"/><Relationship Id="rId3411" Type="http://schemas.openxmlformats.org/officeDocument/2006/relationships/oleObject" Target="embeddings/oleObject1695.bin"/><Relationship Id="rId125" Type="http://schemas.openxmlformats.org/officeDocument/2006/relationships/image" Target="media/image57.wmf"/><Relationship Id="rId332" Type="http://schemas.openxmlformats.org/officeDocument/2006/relationships/image" Target="media/image161.wmf"/><Relationship Id="rId2013" Type="http://schemas.openxmlformats.org/officeDocument/2006/relationships/image" Target="media/image1001.wmf"/><Relationship Id="rId2220" Type="http://schemas.openxmlformats.org/officeDocument/2006/relationships/image" Target="media/image1107.wmf"/><Relationship Id="rId1779" Type="http://schemas.openxmlformats.org/officeDocument/2006/relationships/image" Target="media/image884.wmf"/><Relationship Id="rId1986" Type="http://schemas.openxmlformats.org/officeDocument/2006/relationships/oleObject" Target="embeddings/oleObject983.bin"/><Relationship Id="rId1639" Type="http://schemas.openxmlformats.org/officeDocument/2006/relationships/image" Target="media/image814.wmf"/><Relationship Id="rId1846" Type="http://schemas.openxmlformats.org/officeDocument/2006/relationships/oleObject" Target="embeddings/oleObject913.bin"/><Relationship Id="rId3061" Type="http://schemas.openxmlformats.org/officeDocument/2006/relationships/image" Target="media/image1525.wmf"/><Relationship Id="rId1706" Type="http://schemas.openxmlformats.org/officeDocument/2006/relationships/oleObject" Target="embeddings/oleObject843.bin"/><Relationship Id="rId1913" Type="http://schemas.openxmlformats.org/officeDocument/2006/relationships/image" Target="media/image951.wmf"/><Relationship Id="rId799" Type="http://schemas.openxmlformats.org/officeDocument/2006/relationships/image" Target="media/image393.wmf"/><Relationship Id="rId2687" Type="http://schemas.openxmlformats.org/officeDocument/2006/relationships/image" Target="media/image1338.wmf"/><Relationship Id="rId2894" Type="http://schemas.openxmlformats.org/officeDocument/2006/relationships/oleObject" Target="embeddings/oleObject1437.bin"/><Relationship Id="rId659" Type="http://schemas.openxmlformats.org/officeDocument/2006/relationships/oleObject" Target="embeddings/oleObject320.bin"/><Relationship Id="rId866" Type="http://schemas.openxmlformats.org/officeDocument/2006/relationships/oleObject" Target="embeddings/oleObject424.bin"/><Relationship Id="rId1289" Type="http://schemas.openxmlformats.org/officeDocument/2006/relationships/image" Target="media/image638.wmf"/><Relationship Id="rId1496" Type="http://schemas.openxmlformats.org/officeDocument/2006/relationships/oleObject" Target="embeddings/oleObject738.bin"/><Relationship Id="rId2547" Type="http://schemas.openxmlformats.org/officeDocument/2006/relationships/image" Target="media/image1268.wmf"/><Relationship Id="rId519" Type="http://schemas.openxmlformats.org/officeDocument/2006/relationships/oleObject" Target="embeddings/oleObject250.bin"/><Relationship Id="rId1149" Type="http://schemas.openxmlformats.org/officeDocument/2006/relationships/image" Target="media/image568.wmf"/><Relationship Id="rId1356" Type="http://schemas.openxmlformats.org/officeDocument/2006/relationships/oleObject" Target="embeddings/oleObject668.bin"/><Relationship Id="rId2754" Type="http://schemas.openxmlformats.org/officeDocument/2006/relationships/oleObject" Target="embeddings/oleObject1367.bin"/><Relationship Id="rId2961" Type="http://schemas.openxmlformats.org/officeDocument/2006/relationships/image" Target="media/image1475.emf"/><Relationship Id="rId726" Type="http://schemas.openxmlformats.org/officeDocument/2006/relationships/oleObject" Target="embeddings/oleObject354.bin"/><Relationship Id="rId933" Type="http://schemas.openxmlformats.org/officeDocument/2006/relationships/image" Target="media/image460.wmf"/><Relationship Id="rId1009" Type="http://schemas.openxmlformats.org/officeDocument/2006/relationships/image" Target="media/image498.wmf"/><Relationship Id="rId1563" Type="http://schemas.openxmlformats.org/officeDocument/2006/relationships/image" Target="media/image776.wmf"/><Relationship Id="rId1770" Type="http://schemas.openxmlformats.org/officeDocument/2006/relationships/oleObject" Target="embeddings/oleObject875.bin"/><Relationship Id="rId2407" Type="http://schemas.openxmlformats.org/officeDocument/2006/relationships/image" Target="media/image1201.wmf"/><Relationship Id="rId2614" Type="http://schemas.openxmlformats.org/officeDocument/2006/relationships/oleObject" Target="embeddings/oleObject1297.bin"/><Relationship Id="rId2821" Type="http://schemas.openxmlformats.org/officeDocument/2006/relationships/image" Target="media/image1405.emf"/><Relationship Id="rId62" Type="http://schemas.openxmlformats.org/officeDocument/2006/relationships/oleObject" Target="embeddings/oleObject23.bin"/><Relationship Id="rId1216" Type="http://schemas.openxmlformats.org/officeDocument/2006/relationships/oleObject" Target="embeddings/oleObject599.bin"/><Relationship Id="rId1423" Type="http://schemas.openxmlformats.org/officeDocument/2006/relationships/image" Target="media/image706.wmf"/><Relationship Id="rId1630" Type="http://schemas.openxmlformats.org/officeDocument/2006/relationships/oleObject" Target="embeddings/oleObject805.bin"/><Relationship Id="rId3388" Type="http://schemas.openxmlformats.org/officeDocument/2006/relationships/image" Target="media/image1689.wmf"/><Relationship Id="rId3595" Type="http://schemas.openxmlformats.org/officeDocument/2006/relationships/oleObject" Target="embeddings/oleObject1787.bin"/><Relationship Id="rId2197" Type="http://schemas.openxmlformats.org/officeDocument/2006/relationships/image" Target="media/image1093.wmf"/><Relationship Id="rId3248" Type="http://schemas.openxmlformats.org/officeDocument/2006/relationships/image" Target="media/image1619.wmf"/><Relationship Id="rId3455" Type="http://schemas.openxmlformats.org/officeDocument/2006/relationships/oleObject" Target="embeddings/oleObject1717.bin"/><Relationship Id="rId169" Type="http://schemas.openxmlformats.org/officeDocument/2006/relationships/oleObject" Target="embeddings/oleObject76.bin"/><Relationship Id="rId376" Type="http://schemas.openxmlformats.org/officeDocument/2006/relationships/image" Target="media/image182.wmf"/><Relationship Id="rId583" Type="http://schemas.openxmlformats.org/officeDocument/2006/relationships/oleObject" Target="embeddings/oleObject282.bin"/><Relationship Id="rId790" Type="http://schemas.openxmlformats.org/officeDocument/2006/relationships/oleObject" Target="embeddings/oleObject386.bin"/><Relationship Id="rId2057" Type="http://schemas.openxmlformats.org/officeDocument/2006/relationships/image" Target="media/image1023.wmf"/><Relationship Id="rId2264" Type="http://schemas.openxmlformats.org/officeDocument/2006/relationships/oleObject" Target="embeddings/oleObject1119.bin"/><Relationship Id="rId2471" Type="http://schemas.openxmlformats.org/officeDocument/2006/relationships/image" Target="media/image1230.wmf"/><Relationship Id="rId3108" Type="http://schemas.openxmlformats.org/officeDocument/2006/relationships/oleObject" Target="embeddings/oleObject1544.bin"/><Relationship Id="rId3315" Type="http://schemas.openxmlformats.org/officeDocument/2006/relationships/oleObject" Target="embeddings/oleObject1647.bin"/><Relationship Id="rId3522" Type="http://schemas.openxmlformats.org/officeDocument/2006/relationships/image" Target="media/image1756.wmf"/><Relationship Id="rId236" Type="http://schemas.openxmlformats.org/officeDocument/2006/relationships/image" Target="media/image113.wmf"/><Relationship Id="rId443" Type="http://schemas.openxmlformats.org/officeDocument/2006/relationships/oleObject" Target="embeddings/oleObject212.bin"/><Relationship Id="rId650" Type="http://schemas.openxmlformats.org/officeDocument/2006/relationships/image" Target="media/image319.wmf"/><Relationship Id="rId1073" Type="http://schemas.openxmlformats.org/officeDocument/2006/relationships/image" Target="media/image530.wmf"/><Relationship Id="rId1280" Type="http://schemas.openxmlformats.org/officeDocument/2006/relationships/oleObject" Target="embeddings/oleObject631.bin"/><Relationship Id="rId2124" Type="http://schemas.openxmlformats.org/officeDocument/2006/relationships/oleObject" Target="embeddings/oleObject1052.bin"/><Relationship Id="rId2331" Type="http://schemas.openxmlformats.org/officeDocument/2006/relationships/image" Target="media/image1163.wmf"/><Relationship Id="rId303" Type="http://schemas.openxmlformats.org/officeDocument/2006/relationships/oleObject" Target="embeddings/oleObject143.bin"/><Relationship Id="rId1140" Type="http://schemas.openxmlformats.org/officeDocument/2006/relationships/oleObject" Target="embeddings/oleObject561.bin"/><Relationship Id="rId510" Type="http://schemas.openxmlformats.org/officeDocument/2006/relationships/image" Target="media/image249.wmf"/><Relationship Id="rId1000" Type="http://schemas.openxmlformats.org/officeDocument/2006/relationships/oleObject" Target="embeddings/oleObject491.bin"/><Relationship Id="rId1957" Type="http://schemas.openxmlformats.org/officeDocument/2006/relationships/image" Target="media/image973.wmf"/><Relationship Id="rId1817" Type="http://schemas.openxmlformats.org/officeDocument/2006/relationships/image" Target="media/image903.wmf"/><Relationship Id="rId3172" Type="http://schemas.openxmlformats.org/officeDocument/2006/relationships/oleObject" Target="embeddings/oleObject1576.bin"/><Relationship Id="rId3032" Type="http://schemas.openxmlformats.org/officeDocument/2006/relationships/oleObject" Target="embeddings/oleObject1506.bin"/><Relationship Id="rId160" Type="http://schemas.openxmlformats.org/officeDocument/2006/relationships/image" Target="media/image75.wmf"/><Relationship Id="rId2798" Type="http://schemas.openxmlformats.org/officeDocument/2006/relationships/oleObject" Target="embeddings/oleObject1389.bin"/><Relationship Id="rId977" Type="http://schemas.openxmlformats.org/officeDocument/2006/relationships/image" Target="media/image482.wmf"/><Relationship Id="rId2658" Type="http://schemas.openxmlformats.org/officeDocument/2006/relationships/oleObject" Target="embeddings/oleObject1319.bin"/><Relationship Id="rId2865" Type="http://schemas.openxmlformats.org/officeDocument/2006/relationships/image" Target="media/image1427.wmf"/><Relationship Id="rId837" Type="http://schemas.openxmlformats.org/officeDocument/2006/relationships/image" Target="media/image412.wmf"/><Relationship Id="rId1467" Type="http://schemas.openxmlformats.org/officeDocument/2006/relationships/image" Target="media/image728.wmf"/><Relationship Id="rId1674" Type="http://schemas.openxmlformats.org/officeDocument/2006/relationships/oleObject" Target="embeddings/oleObject827.bin"/><Relationship Id="rId1881" Type="http://schemas.openxmlformats.org/officeDocument/2006/relationships/image" Target="media/image935.wmf"/><Relationship Id="rId2518" Type="http://schemas.openxmlformats.org/officeDocument/2006/relationships/oleObject" Target="embeddings/oleObject1249.bin"/><Relationship Id="rId2725" Type="http://schemas.openxmlformats.org/officeDocument/2006/relationships/image" Target="media/image1357.emf"/><Relationship Id="rId2932" Type="http://schemas.openxmlformats.org/officeDocument/2006/relationships/oleObject" Target="embeddings/oleObject1456.bin"/><Relationship Id="rId904" Type="http://schemas.openxmlformats.org/officeDocument/2006/relationships/oleObject" Target="embeddings/oleObject443.bin"/><Relationship Id="rId1327" Type="http://schemas.openxmlformats.org/officeDocument/2006/relationships/image" Target="media/image658.wmf"/><Relationship Id="rId1534" Type="http://schemas.openxmlformats.org/officeDocument/2006/relationships/oleObject" Target="embeddings/oleObject757.bin"/><Relationship Id="rId1741" Type="http://schemas.openxmlformats.org/officeDocument/2006/relationships/image" Target="media/image865.wmf"/><Relationship Id="rId33" Type="http://schemas.openxmlformats.org/officeDocument/2006/relationships/image" Target="media/image11.wmf"/><Relationship Id="rId1601" Type="http://schemas.openxmlformats.org/officeDocument/2006/relationships/image" Target="media/image795.wmf"/><Relationship Id="rId3499" Type="http://schemas.openxmlformats.org/officeDocument/2006/relationships/oleObject" Target="embeddings/oleObject1739.bin"/><Relationship Id="rId3359" Type="http://schemas.openxmlformats.org/officeDocument/2006/relationships/oleObject" Target="embeddings/oleObject1669.bin"/><Relationship Id="rId3566" Type="http://schemas.openxmlformats.org/officeDocument/2006/relationships/image" Target="media/image1778.wmf"/><Relationship Id="rId487" Type="http://schemas.openxmlformats.org/officeDocument/2006/relationships/oleObject" Target="embeddings/oleObject234.bin"/><Relationship Id="rId694" Type="http://schemas.openxmlformats.org/officeDocument/2006/relationships/oleObject" Target="embeddings/oleObject338.bin"/><Relationship Id="rId2168" Type="http://schemas.openxmlformats.org/officeDocument/2006/relationships/oleObject" Target="embeddings/oleObject1074.bin"/><Relationship Id="rId2375" Type="http://schemas.openxmlformats.org/officeDocument/2006/relationships/image" Target="media/image1185.wmf"/><Relationship Id="rId3219" Type="http://schemas.openxmlformats.org/officeDocument/2006/relationships/oleObject" Target="embeddings/oleObject1599.bin"/><Relationship Id="rId347" Type="http://schemas.openxmlformats.org/officeDocument/2006/relationships/oleObject" Target="embeddings/oleObject165.bin"/><Relationship Id="rId1184" Type="http://schemas.openxmlformats.org/officeDocument/2006/relationships/oleObject" Target="embeddings/oleObject583.bin"/><Relationship Id="rId2028" Type="http://schemas.openxmlformats.org/officeDocument/2006/relationships/oleObject" Target="embeddings/oleObject1004.bin"/><Relationship Id="rId2582" Type="http://schemas.openxmlformats.org/officeDocument/2006/relationships/oleObject" Target="embeddings/oleObject1281.bin"/><Relationship Id="rId3426" Type="http://schemas.openxmlformats.org/officeDocument/2006/relationships/image" Target="media/image1708.wmf"/><Relationship Id="rId3633" Type="http://schemas.openxmlformats.org/officeDocument/2006/relationships/oleObject" Target="embeddings/oleObject1806.bin"/><Relationship Id="rId554" Type="http://schemas.openxmlformats.org/officeDocument/2006/relationships/image" Target="media/image271.wmf"/><Relationship Id="rId761" Type="http://schemas.openxmlformats.org/officeDocument/2006/relationships/image" Target="media/image374.wmf"/><Relationship Id="rId1391" Type="http://schemas.openxmlformats.org/officeDocument/2006/relationships/image" Target="media/image690.wmf"/><Relationship Id="rId2235" Type="http://schemas.openxmlformats.org/officeDocument/2006/relationships/oleObject" Target="embeddings/oleObject1105.bin"/><Relationship Id="rId2442" Type="http://schemas.openxmlformats.org/officeDocument/2006/relationships/oleObject" Target="embeddings/oleObject1211.bin"/><Relationship Id="rId207" Type="http://schemas.openxmlformats.org/officeDocument/2006/relationships/oleObject" Target="embeddings/oleObject95.bin"/><Relationship Id="rId414" Type="http://schemas.openxmlformats.org/officeDocument/2006/relationships/image" Target="media/image201.wmf"/><Relationship Id="rId621" Type="http://schemas.openxmlformats.org/officeDocument/2006/relationships/oleObject" Target="embeddings/oleObject301.bin"/><Relationship Id="rId1044" Type="http://schemas.openxmlformats.org/officeDocument/2006/relationships/oleObject" Target="embeddings/oleObject513.bin"/><Relationship Id="rId1251" Type="http://schemas.openxmlformats.org/officeDocument/2006/relationships/image" Target="media/image619.wmf"/><Relationship Id="rId2302" Type="http://schemas.openxmlformats.org/officeDocument/2006/relationships/oleObject" Target="embeddings/oleObject1138.bin"/><Relationship Id="rId1111" Type="http://schemas.openxmlformats.org/officeDocument/2006/relationships/image" Target="media/image549.wmf"/><Relationship Id="rId3076" Type="http://schemas.openxmlformats.org/officeDocument/2006/relationships/oleObject" Target="embeddings/oleObject1528.bin"/><Relationship Id="rId3283" Type="http://schemas.openxmlformats.org/officeDocument/2006/relationships/oleObject" Target="embeddings/oleObject1631.bin"/><Relationship Id="rId3490" Type="http://schemas.openxmlformats.org/officeDocument/2006/relationships/image" Target="media/image1740.wmf"/><Relationship Id="rId1928" Type="http://schemas.openxmlformats.org/officeDocument/2006/relationships/oleObject" Target="embeddings/oleObject954.bin"/><Relationship Id="rId2092" Type="http://schemas.openxmlformats.org/officeDocument/2006/relationships/oleObject" Target="embeddings/oleObject1036.bin"/><Relationship Id="rId3143" Type="http://schemas.openxmlformats.org/officeDocument/2006/relationships/image" Target="media/image1566.wmf"/><Relationship Id="rId3350" Type="http://schemas.openxmlformats.org/officeDocument/2006/relationships/image" Target="media/image1670.wmf"/><Relationship Id="rId271" Type="http://schemas.openxmlformats.org/officeDocument/2006/relationships/oleObject" Target="embeddings/oleObject127.bin"/><Relationship Id="rId3003" Type="http://schemas.openxmlformats.org/officeDocument/2006/relationships/image" Target="media/image1496.wmf"/><Relationship Id="rId131" Type="http://schemas.openxmlformats.org/officeDocument/2006/relationships/image" Target="media/image60.wmf"/><Relationship Id="rId3210" Type="http://schemas.openxmlformats.org/officeDocument/2006/relationships/image" Target="media/image1600.wmf"/><Relationship Id="rId2769" Type="http://schemas.openxmlformats.org/officeDocument/2006/relationships/image" Target="media/image1379.emf"/><Relationship Id="rId2976" Type="http://schemas.openxmlformats.org/officeDocument/2006/relationships/oleObject" Target="embeddings/oleObject1478.bin"/><Relationship Id="rId948" Type="http://schemas.openxmlformats.org/officeDocument/2006/relationships/oleObject" Target="embeddings/oleObject465.bin"/><Relationship Id="rId1578" Type="http://schemas.openxmlformats.org/officeDocument/2006/relationships/oleObject" Target="embeddings/oleObject779.bin"/><Relationship Id="rId1785" Type="http://schemas.openxmlformats.org/officeDocument/2006/relationships/image" Target="media/image887.wmf"/><Relationship Id="rId1992" Type="http://schemas.openxmlformats.org/officeDocument/2006/relationships/oleObject" Target="embeddings/oleObject986.bin"/><Relationship Id="rId2629" Type="http://schemas.openxmlformats.org/officeDocument/2006/relationships/image" Target="media/image1309.wmf"/><Relationship Id="rId2836" Type="http://schemas.openxmlformats.org/officeDocument/2006/relationships/oleObject" Target="embeddings/oleObject1408.bin"/><Relationship Id="rId77" Type="http://schemas.openxmlformats.org/officeDocument/2006/relationships/image" Target="media/image33.wmf"/><Relationship Id="rId808" Type="http://schemas.openxmlformats.org/officeDocument/2006/relationships/oleObject" Target="embeddings/oleObject395.bin"/><Relationship Id="rId1438" Type="http://schemas.openxmlformats.org/officeDocument/2006/relationships/oleObject" Target="embeddings/oleObject709.bin"/><Relationship Id="rId1645" Type="http://schemas.openxmlformats.org/officeDocument/2006/relationships/image" Target="media/image817.wmf"/><Relationship Id="rId1852" Type="http://schemas.openxmlformats.org/officeDocument/2006/relationships/oleObject" Target="embeddings/oleObject916.bin"/><Relationship Id="rId2903" Type="http://schemas.openxmlformats.org/officeDocument/2006/relationships/image" Target="media/image1446.wmf"/><Relationship Id="rId1505" Type="http://schemas.openxmlformats.org/officeDocument/2006/relationships/image" Target="media/image747.wmf"/><Relationship Id="rId1712" Type="http://schemas.openxmlformats.org/officeDocument/2006/relationships/oleObject" Target="embeddings/oleObject846.bin"/><Relationship Id="rId598" Type="http://schemas.openxmlformats.org/officeDocument/2006/relationships/image" Target="media/image293.wmf"/><Relationship Id="rId2279" Type="http://schemas.openxmlformats.org/officeDocument/2006/relationships/image" Target="media/image1137.wmf"/><Relationship Id="rId2486" Type="http://schemas.openxmlformats.org/officeDocument/2006/relationships/oleObject" Target="embeddings/oleObject1233.bin"/><Relationship Id="rId2693" Type="http://schemas.openxmlformats.org/officeDocument/2006/relationships/image" Target="media/image1341.wmf"/><Relationship Id="rId3537" Type="http://schemas.openxmlformats.org/officeDocument/2006/relationships/oleObject" Target="embeddings/oleObject1758.bin"/><Relationship Id="rId458" Type="http://schemas.openxmlformats.org/officeDocument/2006/relationships/image" Target="media/image223.wmf"/><Relationship Id="rId665" Type="http://schemas.openxmlformats.org/officeDocument/2006/relationships/oleObject" Target="embeddings/oleObject323.bin"/><Relationship Id="rId872" Type="http://schemas.openxmlformats.org/officeDocument/2006/relationships/oleObject" Target="embeddings/oleObject427.bin"/><Relationship Id="rId1088" Type="http://schemas.openxmlformats.org/officeDocument/2006/relationships/oleObject" Target="embeddings/oleObject535.bin"/><Relationship Id="rId1295" Type="http://schemas.openxmlformats.org/officeDocument/2006/relationships/image" Target="media/image641.wmf"/><Relationship Id="rId2139" Type="http://schemas.openxmlformats.org/officeDocument/2006/relationships/image" Target="media/image1064.wmf"/><Relationship Id="rId2346" Type="http://schemas.openxmlformats.org/officeDocument/2006/relationships/oleObject" Target="embeddings/oleObject1160.bin"/><Relationship Id="rId2553" Type="http://schemas.openxmlformats.org/officeDocument/2006/relationships/image" Target="media/image1271.wmf"/><Relationship Id="rId2760" Type="http://schemas.openxmlformats.org/officeDocument/2006/relationships/oleObject" Target="embeddings/oleObject1370.bin"/><Relationship Id="rId3604" Type="http://schemas.openxmlformats.org/officeDocument/2006/relationships/image" Target="media/image1797.wmf"/><Relationship Id="rId318" Type="http://schemas.openxmlformats.org/officeDocument/2006/relationships/image" Target="media/image154.wmf"/><Relationship Id="rId525" Type="http://schemas.openxmlformats.org/officeDocument/2006/relationships/oleObject" Target="embeddings/oleObject253.bin"/><Relationship Id="rId732" Type="http://schemas.openxmlformats.org/officeDocument/2006/relationships/oleObject" Target="embeddings/oleObject357.bin"/><Relationship Id="rId1155" Type="http://schemas.openxmlformats.org/officeDocument/2006/relationships/image" Target="media/image571.wmf"/><Relationship Id="rId1362" Type="http://schemas.openxmlformats.org/officeDocument/2006/relationships/oleObject" Target="embeddings/oleObject671.bin"/><Relationship Id="rId2206" Type="http://schemas.openxmlformats.org/officeDocument/2006/relationships/oleObject" Target="embeddings/oleObject1093.bin"/><Relationship Id="rId2413" Type="http://schemas.openxmlformats.org/officeDocument/2006/relationships/oleObject" Target="embeddings/oleObject1194.bin"/><Relationship Id="rId2620" Type="http://schemas.openxmlformats.org/officeDocument/2006/relationships/oleObject" Target="embeddings/oleObject1300.bin"/><Relationship Id="rId1015" Type="http://schemas.openxmlformats.org/officeDocument/2006/relationships/image" Target="media/image501.wmf"/><Relationship Id="rId1222" Type="http://schemas.openxmlformats.org/officeDocument/2006/relationships/oleObject" Target="embeddings/oleObject602.bin"/><Relationship Id="rId3187" Type="http://schemas.openxmlformats.org/officeDocument/2006/relationships/image" Target="media/image1588.wmf"/><Relationship Id="rId3394" Type="http://schemas.openxmlformats.org/officeDocument/2006/relationships/image" Target="media/image1692.wmf"/><Relationship Id="rId3047" Type="http://schemas.openxmlformats.org/officeDocument/2006/relationships/image" Target="media/image1518.wmf"/><Relationship Id="rId175" Type="http://schemas.openxmlformats.org/officeDocument/2006/relationships/oleObject" Target="embeddings/oleObject79.bin"/><Relationship Id="rId3254" Type="http://schemas.openxmlformats.org/officeDocument/2006/relationships/image" Target="media/image1622.wmf"/><Relationship Id="rId3461" Type="http://schemas.openxmlformats.org/officeDocument/2006/relationships/oleObject" Target="embeddings/oleObject1720.bin"/><Relationship Id="rId382" Type="http://schemas.openxmlformats.org/officeDocument/2006/relationships/image" Target="media/image185.wmf"/><Relationship Id="rId2063" Type="http://schemas.openxmlformats.org/officeDocument/2006/relationships/image" Target="media/image1026.wmf"/><Relationship Id="rId2270" Type="http://schemas.openxmlformats.org/officeDocument/2006/relationships/oleObject" Target="embeddings/oleObject1122.bin"/><Relationship Id="rId3114" Type="http://schemas.openxmlformats.org/officeDocument/2006/relationships/oleObject" Target="embeddings/oleObject1547.bin"/><Relationship Id="rId3321" Type="http://schemas.openxmlformats.org/officeDocument/2006/relationships/oleObject" Target="embeddings/oleObject1650.bin"/><Relationship Id="rId242" Type="http://schemas.openxmlformats.org/officeDocument/2006/relationships/image" Target="media/image116.wmf"/><Relationship Id="rId2130" Type="http://schemas.openxmlformats.org/officeDocument/2006/relationships/oleObject" Target="embeddings/oleObject1055.bin"/><Relationship Id="rId102" Type="http://schemas.openxmlformats.org/officeDocument/2006/relationships/oleObject" Target="embeddings/oleObject43.bin"/><Relationship Id="rId1689" Type="http://schemas.openxmlformats.org/officeDocument/2006/relationships/image" Target="media/image839.wmf"/><Relationship Id="rId1896" Type="http://schemas.openxmlformats.org/officeDocument/2006/relationships/oleObject" Target="embeddings/oleObject938.bin"/><Relationship Id="rId2947" Type="http://schemas.openxmlformats.org/officeDocument/2006/relationships/image" Target="media/image1468.wmf"/><Relationship Id="rId919" Type="http://schemas.openxmlformats.org/officeDocument/2006/relationships/image" Target="media/image453.wmf"/><Relationship Id="rId1549" Type="http://schemas.openxmlformats.org/officeDocument/2006/relationships/image" Target="media/image769.wmf"/><Relationship Id="rId1756" Type="http://schemas.openxmlformats.org/officeDocument/2006/relationships/oleObject" Target="embeddings/oleObject868.bin"/><Relationship Id="rId1963" Type="http://schemas.openxmlformats.org/officeDocument/2006/relationships/image" Target="media/image976.wmf"/><Relationship Id="rId2807" Type="http://schemas.openxmlformats.org/officeDocument/2006/relationships/image" Target="media/image1398.emf"/><Relationship Id="rId48" Type="http://schemas.openxmlformats.org/officeDocument/2006/relationships/oleObject" Target="embeddings/oleObject16.bin"/><Relationship Id="rId1409" Type="http://schemas.openxmlformats.org/officeDocument/2006/relationships/image" Target="media/image699.wmf"/><Relationship Id="rId1616" Type="http://schemas.openxmlformats.org/officeDocument/2006/relationships/oleObject" Target="embeddings/oleObject798.bin"/><Relationship Id="rId1823" Type="http://schemas.openxmlformats.org/officeDocument/2006/relationships/image" Target="media/image906.wmf"/><Relationship Id="rId2597" Type="http://schemas.openxmlformats.org/officeDocument/2006/relationships/image" Target="media/image1293.wmf"/><Relationship Id="rId3648" Type="http://schemas.openxmlformats.org/officeDocument/2006/relationships/header" Target="header1.xml"/><Relationship Id="rId569" Type="http://schemas.openxmlformats.org/officeDocument/2006/relationships/oleObject" Target="embeddings/oleObject275.bin"/><Relationship Id="rId776" Type="http://schemas.openxmlformats.org/officeDocument/2006/relationships/oleObject" Target="embeddings/oleObject379.bin"/><Relationship Id="rId983" Type="http://schemas.openxmlformats.org/officeDocument/2006/relationships/image" Target="media/image485.wmf"/><Relationship Id="rId1199" Type="http://schemas.openxmlformats.org/officeDocument/2006/relationships/image" Target="media/image593.wmf"/><Relationship Id="rId2457" Type="http://schemas.openxmlformats.org/officeDocument/2006/relationships/image" Target="media/image1223.wmf"/><Relationship Id="rId2664" Type="http://schemas.openxmlformats.org/officeDocument/2006/relationships/oleObject" Target="embeddings/oleObject1322.bin"/><Relationship Id="rId3508" Type="http://schemas.openxmlformats.org/officeDocument/2006/relationships/image" Target="media/image1749.wmf"/><Relationship Id="rId429" Type="http://schemas.openxmlformats.org/officeDocument/2006/relationships/oleObject" Target="embeddings/oleObject205.bin"/><Relationship Id="rId636" Type="http://schemas.openxmlformats.org/officeDocument/2006/relationships/image" Target="media/image312.wmf"/><Relationship Id="rId1059" Type="http://schemas.openxmlformats.org/officeDocument/2006/relationships/image" Target="media/image523.wmf"/><Relationship Id="rId1266" Type="http://schemas.openxmlformats.org/officeDocument/2006/relationships/oleObject" Target="embeddings/oleObject624.bin"/><Relationship Id="rId1473" Type="http://schemas.openxmlformats.org/officeDocument/2006/relationships/image" Target="media/image731.wmf"/><Relationship Id="rId2317" Type="http://schemas.openxmlformats.org/officeDocument/2006/relationships/image" Target="media/image1156.wmf"/><Relationship Id="rId2871" Type="http://schemas.openxmlformats.org/officeDocument/2006/relationships/image" Target="media/image1430.wmf"/><Relationship Id="rId843" Type="http://schemas.openxmlformats.org/officeDocument/2006/relationships/image" Target="media/image415.wmf"/><Relationship Id="rId1126" Type="http://schemas.openxmlformats.org/officeDocument/2006/relationships/oleObject" Target="embeddings/oleObject554.bin"/><Relationship Id="rId1680" Type="http://schemas.openxmlformats.org/officeDocument/2006/relationships/oleObject" Target="embeddings/oleObject830.bin"/><Relationship Id="rId2524" Type="http://schemas.openxmlformats.org/officeDocument/2006/relationships/oleObject" Target="embeddings/oleObject1252.bin"/><Relationship Id="rId2731" Type="http://schemas.openxmlformats.org/officeDocument/2006/relationships/image" Target="media/image1360.emf"/><Relationship Id="rId703" Type="http://schemas.openxmlformats.org/officeDocument/2006/relationships/image" Target="media/image345.wmf"/><Relationship Id="rId910" Type="http://schemas.openxmlformats.org/officeDocument/2006/relationships/oleObject" Target="embeddings/oleObject446.bin"/><Relationship Id="rId1333" Type="http://schemas.openxmlformats.org/officeDocument/2006/relationships/image" Target="media/image661.wmf"/><Relationship Id="rId1540" Type="http://schemas.openxmlformats.org/officeDocument/2006/relationships/oleObject" Target="embeddings/oleObject760.bin"/><Relationship Id="rId1400" Type="http://schemas.openxmlformats.org/officeDocument/2006/relationships/oleObject" Target="embeddings/oleObject690.bin"/><Relationship Id="rId3298" Type="http://schemas.openxmlformats.org/officeDocument/2006/relationships/image" Target="media/image1644.wmf"/><Relationship Id="rId3158" Type="http://schemas.openxmlformats.org/officeDocument/2006/relationships/oleObject" Target="embeddings/oleObject1569.bin"/><Relationship Id="rId3365" Type="http://schemas.openxmlformats.org/officeDocument/2006/relationships/oleObject" Target="embeddings/oleObject1672.bin"/><Relationship Id="rId3572" Type="http://schemas.openxmlformats.org/officeDocument/2006/relationships/image" Target="media/image1781.wmf"/><Relationship Id="rId286" Type="http://schemas.openxmlformats.org/officeDocument/2006/relationships/image" Target="media/image138.wmf"/><Relationship Id="rId493" Type="http://schemas.openxmlformats.org/officeDocument/2006/relationships/oleObject" Target="embeddings/oleObject237.bin"/><Relationship Id="rId2174" Type="http://schemas.openxmlformats.org/officeDocument/2006/relationships/oleObject" Target="embeddings/oleObject1077.bin"/><Relationship Id="rId2381" Type="http://schemas.openxmlformats.org/officeDocument/2006/relationships/image" Target="media/image1188.wmf"/><Relationship Id="rId3018" Type="http://schemas.openxmlformats.org/officeDocument/2006/relationships/oleObject" Target="embeddings/oleObject1499.bin"/><Relationship Id="rId3225" Type="http://schemas.openxmlformats.org/officeDocument/2006/relationships/oleObject" Target="embeddings/oleObject1602.bin"/><Relationship Id="rId3432" Type="http://schemas.openxmlformats.org/officeDocument/2006/relationships/image" Target="media/image1711.wmf"/><Relationship Id="rId146" Type="http://schemas.openxmlformats.org/officeDocument/2006/relationships/image" Target="media/image68.wmf"/><Relationship Id="rId353" Type="http://schemas.openxmlformats.org/officeDocument/2006/relationships/oleObject" Target="embeddings/oleObject168.bin"/><Relationship Id="rId560" Type="http://schemas.openxmlformats.org/officeDocument/2006/relationships/image" Target="media/image274.wmf"/><Relationship Id="rId1190" Type="http://schemas.openxmlformats.org/officeDocument/2006/relationships/oleObject" Target="embeddings/oleObject586.bin"/><Relationship Id="rId2034" Type="http://schemas.openxmlformats.org/officeDocument/2006/relationships/oleObject" Target="embeddings/oleObject1007.bin"/><Relationship Id="rId2241" Type="http://schemas.openxmlformats.org/officeDocument/2006/relationships/oleObject" Target="embeddings/oleObject1108.bin"/><Relationship Id="rId213" Type="http://schemas.openxmlformats.org/officeDocument/2006/relationships/oleObject" Target="embeddings/oleObject98.bin"/><Relationship Id="rId420" Type="http://schemas.openxmlformats.org/officeDocument/2006/relationships/image" Target="media/image204.wmf"/><Relationship Id="rId1050" Type="http://schemas.openxmlformats.org/officeDocument/2006/relationships/oleObject" Target="embeddings/oleObject516.bin"/><Relationship Id="rId2101" Type="http://schemas.openxmlformats.org/officeDocument/2006/relationships/image" Target="media/image1045.wmf"/><Relationship Id="rId1867" Type="http://schemas.openxmlformats.org/officeDocument/2006/relationships/image" Target="media/image928.wmf"/><Relationship Id="rId2918" Type="http://schemas.openxmlformats.org/officeDocument/2006/relationships/oleObject" Target="embeddings/oleObject1449.bin"/><Relationship Id="rId1727" Type="http://schemas.openxmlformats.org/officeDocument/2006/relationships/image" Target="media/image858.wmf"/><Relationship Id="rId1934" Type="http://schemas.openxmlformats.org/officeDocument/2006/relationships/oleObject" Target="embeddings/oleObject957.bin"/><Relationship Id="rId3082" Type="http://schemas.openxmlformats.org/officeDocument/2006/relationships/oleObject" Target="embeddings/oleObject1531.bin"/><Relationship Id="rId19" Type="http://schemas.openxmlformats.org/officeDocument/2006/relationships/image" Target="media/image4.wmf"/><Relationship Id="rId3" Type="http://schemas.openxmlformats.org/officeDocument/2006/relationships/styles" Target="styles.xml"/><Relationship Id="rId887" Type="http://schemas.openxmlformats.org/officeDocument/2006/relationships/image" Target="media/image437.wmf"/><Relationship Id="rId2568" Type="http://schemas.openxmlformats.org/officeDocument/2006/relationships/oleObject" Target="embeddings/oleObject1274.bin"/><Relationship Id="rId2775" Type="http://schemas.openxmlformats.org/officeDocument/2006/relationships/image" Target="media/image1382.emf"/><Relationship Id="rId2982" Type="http://schemas.openxmlformats.org/officeDocument/2006/relationships/oleObject" Target="embeddings/oleObject1481.bin"/><Relationship Id="rId3619" Type="http://schemas.openxmlformats.org/officeDocument/2006/relationships/oleObject" Target="embeddings/oleObject1799.bin"/><Relationship Id="rId747" Type="http://schemas.openxmlformats.org/officeDocument/2006/relationships/image" Target="media/image367.wmf"/><Relationship Id="rId954" Type="http://schemas.openxmlformats.org/officeDocument/2006/relationships/oleObject" Target="embeddings/oleObject468.bin"/><Relationship Id="rId1377" Type="http://schemas.openxmlformats.org/officeDocument/2006/relationships/image" Target="media/image683.wmf"/><Relationship Id="rId1584" Type="http://schemas.openxmlformats.org/officeDocument/2006/relationships/oleObject" Target="embeddings/oleObject782.bin"/><Relationship Id="rId1791" Type="http://schemas.openxmlformats.org/officeDocument/2006/relationships/image" Target="media/image890.wmf"/><Relationship Id="rId2428" Type="http://schemas.openxmlformats.org/officeDocument/2006/relationships/image" Target="media/image1209.emf"/><Relationship Id="rId2635" Type="http://schemas.openxmlformats.org/officeDocument/2006/relationships/image" Target="media/image1312.wmf"/><Relationship Id="rId2842" Type="http://schemas.openxmlformats.org/officeDocument/2006/relationships/oleObject" Target="embeddings/oleObject1411.bin"/><Relationship Id="rId83" Type="http://schemas.openxmlformats.org/officeDocument/2006/relationships/image" Target="media/image36.wmf"/><Relationship Id="rId607" Type="http://schemas.openxmlformats.org/officeDocument/2006/relationships/oleObject" Target="embeddings/oleObject294.bin"/><Relationship Id="rId814" Type="http://schemas.openxmlformats.org/officeDocument/2006/relationships/oleObject" Target="embeddings/oleObject398.bin"/><Relationship Id="rId1237" Type="http://schemas.openxmlformats.org/officeDocument/2006/relationships/image" Target="media/image612.wmf"/><Relationship Id="rId1444" Type="http://schemas.openxmlformats.org/officeDocument/2006/relationships/oleObject" Target="embeddings/oleObject712.bin"/><Relationship Id="rId1651" Type="http://schemas.openxmlformats.org/officeDocument/2006/relationships/image" Target="media/image820.wmf"/><Relationship Id="rId2702" Type="http://schemas.openxmlformats.org/officeDocument/2006/relationships/oleObject" Target="embeddings/oleObject1341.bin"/><Relationship Id="rId1304" Type="http://schemas.openxmlformats.org/officeDocument/2006/relationships/oleObject" Target="embeddings/oleObject642.bin"/><Relationship Id="rId1511" Type="http://schemas.openxmlformats.org/officeDocument/2006/relationships/image" Target="media/image750.wmf"/><Relationship Id="rId3269" Type="http://schemas.openxmlformats.org/officeDocument/2006/relationships/oleObject" Target="embeddings/oleObject1624.bin"/><Relationship Id="rId3476" Type="http://schemas.openxmlformats.org/officeDocument/2006/relationships/image" Target="media/image1733.wmf"/><Relationship Id="rId10" Type="http://schemas.openxmlformats.org/officeDocument/2006/relationships/hyperlink" Target="mailto:rawlins@sci.utah.edu" TargetMode="External"/><Relationship Id="rId397" Type="http://schemas.openxmlformats.org/officeDocument/2006/relationships/oleObject" Target="embeddings/oleObject189.bin"/><Relationship Id="rId2078" Type="http://schemas.openxmlformats.org/officeDocument/2006/relationships/oleObject" Target="embeddings/oleObject1029.bin"/><Relationship Id="rId2285" Type="http://schemas.openxmlformats.org/officeDocument/2006/relationships/image" Target="media/image1140.wmf"/><Relationship Id="rId2492" Type="http://schemas.openxmlformats.org/officeDocument/2006/relationships/oleObject" Target="embeddings/oleObject1236.bin"/><Relationship Id="rId3129" Type="http://schemas.openxmlformats.org/officeDocument/2006/relationships/image" Target="media/image1559.wmf"/><Relationship Id="rId3336" Type="http://schemas.openxmlformats.org/officeDocument/2006/relationships/image" Target="media/image1663.wmf"/><Relationship Id="rId257" Type="http://schemas.openxmlformats.org/officeDocument/2006/relationships/oleObject" Target="embeddings/oleObject120.bin"/><Relationship Id="rId464" Type="http://schemas.openxmlformats.org/officeDocument/2006/relationships/image" Target="media/image226.wmf"/><Relationship Id="rId1094" Type="http://schemas.openxmlformats.org/officeDocument/2006/relationships/oleObject" Target="embeddings/oleObject538.bin"/><Relationship Id="rId2145" Type="http://schemas.openxmlformats.org/officeDocument/2006/relationships/image" Target="media/image1067.wmf"/><Relationship Id="rId3543" Type="http://schemas.openxmlformats.org/officeDocument/2006/relationships/oleObject" Target="embeddings/oleObject1761.bin"/><Relationship Id="rId117" Type="http://schemas.openxmlformats.org/officeDocument/2006/relationships/image" Target="media/image53.wmf"/><Relationship Id="rId671" Type="http://schemas.openxmlformats.org/officeDocument/2006/relationships/oleObject" Target="embeddings/oleObject326.bin"/><Relationship Id="rId2352" Type="http://schemas.openxmlformats.org/officeDocument/2006/relationships/oleObject" Target="embeddings/oleObject1163.bin"/><Relationship Id="rId3403" Type="http://schemas.openxmlformats.org/officeDocument/2006/relationships/oleObject" Target="embeddings/oleObject1691.bin"/><Relationship Id="rId3610" Type="http://schemas.openxmlformats.org/officeDocument/2006/relationships/image" Target="media/image1800.wmf"/><Relationship Id="rId324" Type="http://schemas.openxmlformats.org/officeDocument/2006/relationships/image" Target="media/image157.wmf"/><Relationship Id="rId531" Type="http://schemas.openxmlformats.org/officeDocument/2006/relationships/oleObject" Target="embeddings/oleObject256.bin"/><Relationship Id="rId1161" Type="http://schemas.openxmlformats.org/officeDocument/2006/relationships/image" Target="media/image574.wmf"/><Relationship Id="rId2005" Type="http://schemas.openxmlformats.org/officeDocument/2006/relationships/image" Target="media/image997.wmf"/><Relationship Id="rId2212" Type="http://schemas.openxmlformats.org/officeDocument/2006/relationships/image" Target="media/image1101.wmf"/><Relationship Id="rId1021" Type="http://schemas.openxmlformats.org/officeDocument/2006/relationships/image" Target="media/image504.wmf"/><Relationship Id="rId1978" Type="http://schemas.openxmlformats.org/officeDocument/2006/relationships/oleObject" Target="embeddings/oleObject979.bin"/><Relationship Id="rId3193" Type="http://schemas.openxmlformats.org/officeDocument/2006/relationships/image" Target="media/image1591.wmf"/><Relationship Id="rId1838" Type="http://schemas.openxmlformats.org/officeDocument/2006/relationships/oleObject" Target="embeddings/oleObject909.bin"/><Relationship Id="rId3053" Type="http://schemas.openxmlformats.org/officeDocument/2006/relationships/image" Target="media/image1521.wmf"/><Relationship Id="rId3260" Type="http://schemas.openxmlformats.org/officeDocument/2006/relationships/image" Target="media/image1625.wmf"/><Relationship Id="rId181" Type="http://schemas.openxmlformats.org/officeDocument/2006/relationships/oleObject" Target="embeddings/oleObject82.bin"/><Relationship Id="rId1905" Type="http://schemas.openxmlformats.org/officeDocument/2006/relationships/image" Target="media/image947.wmf"/><Relationship Id="rId3120" Type="http://schemas.openxmlformats.org/officeDocument/2006/relationships/oleObject" Target="embeddings/oleObject1550.bin"/><Relationship Id="rId998" Type="http://schemas.openxmlformats.org/officeDocument/2006/relationships/oleObject" Target="embeddings/oleObject490.bin"/><Relationship Id="rId2679" Type="http://schemas.openxmlformats.org/officeDocument/2006/relationships/image" Target="media/image1334.wmf"/><Relationship Id="rId2886" Type="http://schemas.openxmlformats.org/officeDocument/2006/relationships/oleObject" Target="embeddings/oleObject1433.bin"/><Relationship Id="rId858" Type="http://schemas.openxmlformats.org/officeDocument/2006/relationships/oleObject" Target="embeddings/oleObject420.bin"/><Relationship Id="rId1488" Type="http://schemas.openxmlformats.org/officeDocument/2006/relationships/oleObject" Target="embeddings/oleObject734.bin"/><Relationship Id="rId1695" Type="http://schemas.openxmlformats.org/officeDocument/2006/relationships/image" Target="media/image842.wmf"/><Relationship Id="rId2539" Type="http://schemas.openxmlformats.org/officeDocument/2006/relationships/image" Target="media/image1264.wmf"/><Relationship Id="rId2746" Type="http://schemas.openxmlformats.org/officeDocument/2006/relationships/oleObject" Target="embeddings/oleObject1363.bin"/><Relationship Id="rId2953" Type="http://schemas.openxmlformats.org/officeDocument/2006/relationships/image" Target="media/image1471.wmf"/><Relationship Id="rId718" Type="http://schemas.openxmlformats.org/officeDocument/2006/relationships/oleObject" Target="embeddings/oleObject350.bin"/><Relationship Id="rId925" Type="http://schemas.openxmlformats.org/officeDocument/2006/relationships/image" Target="media/image456.wmf"/><Relationship Id="rId1348" Type="http://schemas.openxmlformats.org/officeDocument/2006/relationships/oleObject" Target="embeddings/oleObject664.bin"/><Relationship Id="rId1555" Type="http://schemas.openxmlformats.org/officeDocument/2006/relationships/image" Target="media/image772.wmf"/><Relationship Id="rId1762" Type="http://schemas.openxmlformats.org/officeDocument/2006/relationships/oleObject" Target="embeddings/oleObject871.bin"/><Relationship Id="rId2606" Type="http://schemas.openxmlformats.org/officeDocument/2006/relationships/oleObject" Target="embeddings/oleObject1293.bin"/><Relationship Id="rId1208" Type="http://schemas.openxmlformats.org/officeDocument/2006/relationships/oleObject" Target="embeddings/oleObject595.bin"/><Relationship Id="rId1415" Type="http://schemas.openxmlformats.org/officeDocument/2006/relationships/image" Target="media/image702.wmf"/><Relationship Id="rId2813" Type="http://schemas.openxmlformats.org/officeDocument/2006/relationships/image" Target="media/image1401.emf"/><Relationship Id="rId54" Type="http://schemas.openxmlformats.org/officeDocument/2006/relationships/oleObject" Target="embeddings/oleObject19.bin"/><Relationship Id="rId1622" Type="http://schemas.openxmlformats.org/officeDocument/2006/relationships/oleObject" Target="embeddings/oleObject801.bin"/><Relationship Id="rId2189" Type="http://schemas.openxmlformats.org/officeDocument/2006/relationships/image" Target="media/image1089.wmf"/><Relationship Id="rId3587" Type="http://schemas.openxmlformats.org/officeDocument/2006/relationships/oleObject" Target="embeddings/oleObject1783.bin"/><Relationship Id="rId2396" Type="http://schemas.openxmlformats.org/officeDocument/2006/relationships/oleObject" Target="embeddings/oleObject1185.bin"/><Relationship Id="rId3447" Type="http://schemas.openxmlformats.org/officeDocument/2006/relationships/oleObject" Target="embeddings/oleObject1713.bin"/><Relationship Id="rId368" Type="http://schemas.openxmlformats.org/officeDocument/2006/relationships/image" Target="media/image178.wmf"/><Relationship Id="rId575" Type="http://schemas.openxmlformats.org/officeDocument/2006/relationships/oleObject" Target="embeddings/oleObject278.bin"/><Relationship Id="rId782" Type="http://schemas.openxmlformats.org/officeDocument/2006/relationships/oleObject" Target="embeddings/oleObject382.bin"/><Relationship Id="rId2049" Type="http://schemas.openxmlformats.org/officeDocument/2006/relationships/image" Target="media/image1019.wmf"/><Relationship Id="rId2256" Type="http://schemas.openxmlformats.org/officeDocument/2006/relationships/oleObject" Target="embeddings/oleObject1115.bin"/><Relationship Id="rId2463" Type="http://schemas.openxmlformats.org/officeDocument/2006/relationships/image" Target="media/image1226.wmf"/><Relationship Id="rId2670" Type="http://schemas.openxmlformats.org/officeDocument/2006/relationships/oleObject" Target="embeddings/oleObject1325.bin"/><Relationship Id="rId3307" Type="http://schemas.openxmlformats.org/officeDocument/2006/relationships/oleObject" Target="embeddings/oleObject1643.bin"/><Relationship Id="rId3514" Type="http://schemas.openxmlformats.org/officeDocument/2006/relationships/image" Target="media/image1752.wmf"/><Relationship Id="rId228" Type="http://schemas.openxmlformats.org/officeDocument/2006/relationships/image" Target="media/image109.wmf"/><Relationship Id="rId435" Type="http://schemas.openxmlformats.org/officeDocument/2006/relationships/oleObject" Target="embeddings/oleObject208.bin"/><Relationship Id="rId642" Type="http://schemas.openxmlformats.org/officeDocument/2006/relationships/image" Target="media/image315.wmf"/><Relationship Id="rId1065" Type="http://schemas.openxmlformats.org/officeDocument/2006/relationships/image" Target="media/image526.wmf"/><Relationship Id="rId1272" Type="http://schemas.openxmlformats.org/officeDocument/2006/relationships/oleObject" Target="embeddings/oleObject627.bin"/><Relationship Id="rId2116" Type="http://schemas.openxmlformats.org/officeDocument/2006/relationships/oleObject" Target="embeddings/oleObject1048.bin"/><Relationship Id="rId2323" Type="http://schemas.openxmlformats.org/officeDocument/2006/relationships/image" Target="media/image1159.wmf"/><Relationship Id="rId2530" Type="http://schemas.openxmlformats.org/officeDocument/2006/relationships/oleObject" Target="embeddings/oleObject1255.bin"/><Relationship Id="rId502" Type="http://schemas.openxmlformats.org/officeDocument/2006/relationships/image" Target="media/image245.wmf"/><Relationship Id="rId1132" Type="http://schemas.openxmlformats.org/officeDocument/2006/relationships/oleObject" Target="embeddings/oleObject557.bin"/><Relationship Id="rId3097" Type="http://schemas.openxmlformats.org/officeDocument/2006/relationships/image" Target="media/image1543.wmf"/><Relationship Id="rId1949" Type="http://schemas.openxmlformats.org/officeDocument/2006/relationships/image" Target="media/image969.wmf"/><Relationship Id="rId3164" Type="http://schemas.openxmlformats.org/officeDocument/2006/relationships/oleObject" Target="embeddings/oleObject1572.bin"/><Relationship Id="rId292" Type="http://schemas.openxmlformats.org/officeDocument/2006/relationships/image" Target="media/image141.wmf"/><Relationship Id="rId1809" Type="http://schemas.openxmlformats.org/officeDocument/2006/relationships/image" Target="media/image899.wmf"/><Relationship Id="rId3371" Type="http://schemas.openxmlformats.org/officeDocument/2006/relationships/oleObject" Target="embeddings/oleObject1675.bin"/><Relationship Id="rId2180" Type="http://schemas.openxmlformats.org/officeDocument/2006/relationships/oleObject" Target="embeddings/oleObject1080.bin"/><Relationship Id="rId3024" Type="http://schemas.openxmlformats.org/officeDocument/2006/relationships/oleObject" Target="embeddings/oleObject1502.bin"/><Relationship Id="rId3231" Type="http://schemas.openxmlformats.org/officeDocument/2006/relationships/oleObject" Target="embeddings/oleObject1605.bin"/><Relationship Id="rId152" Type="http://schemas.openxmlformats.org/officeDocument/2006/relationships/image" Target="media/image71.wmf"/><Relationship Id="rId2040" Type="http://schemas.openxmlformats.org/officeDocument/2006/relationships/oleObject" Target="embeddings/oleObject1010.bin"/><Relationship Id="rId2997" Type="http://schemas.openxmlformats.org/officeDocument/2006/relationships/image" Target="media/image1493.wmf"/><Relationship Id="rId969" Type="http://schemas.openxmlformats.org/officeDocument/2006/relationships/image" Target="media/image478.wmf"/><Relationship Id="rId1599" Type="http://schemas.openxmlformats.org/officeDocument/2006/relationships/image" Target="media/image794.wmf"/><Relationship Id="rId1459" Type="http://schemas.openxmlformats.org/officeDocument/2006/relationships/image" Target="media/image724.wmf"/><Relationship Id="rId2857" Type="http://schemas.openxmlformats.org/officeDocument/2006/relationships/image" Target="media/image1423.wmf"/><Relationship Id="rId98" Type="http://schemas.openxmlformats.org/officeDocument/2006/relationships/oleObject" Target="embeddings/oleObject41.bin"/><Relationship Id="rId829" Type="http://schemas.openxmlformats.org/officeDocument/2006/relationships/image" Target="media/image408.wmf"/><Relationship Id="rId1666" Type="http://schemas.openxmlformats.org/officeDocument/2006/relationships/oleObject" Target="embeddings/oleObject823.bin"/><Relationship Id="rId1873" Type="http://schemas.openxmlformats.org/officeDocument/2006/relationships/image" Target="media/image931.wmf"/><Relationship Id="rId2717" Type="http://schemas.openxmlformats.org/officeDocument/2006/relationships/image" Target="media/image1353.emf"/><Relationship Id="rId2924" Type="http://schemas.openxmlformats.org/officeDocument/2006/relationships/oleObject" Target="embeddings/oleObject1452.bin"/><Relationship Id="rId1319" Type="http://schemas.openxmlformats.org/officeDocument/2006/relationships/image" Target="media/image654.wmf"/><Relationship Id="rId1526" Type="http://schemas.openxmlformats.org/officeDocument/2006/relationships/oleObject" Target="embeddings/oleObject753.bin"/><Relationship Id="rId1733" Type="http://schemas.openxmlformats.org/officeDocument/2006/relationships/image" Target="media/image861.wmf"/><Relationship Id="rId1940" Type="http://schemas.openxmlformats.org/officeDocument/2006/relationships/oleObject" Target="embeddings/oleObject960.bin"/><Relationship Id="rId25" Type="http://schemas.openxmlformats.org/officeDocument/2006/relationships/image" Target="media/image7.wmf"/><Relationship Id="rId1800" Type="http://schemas.openxmlformats.org/officeDocument/2006/relationships/oleObject" Target="embeddings/oleObject890.bin"/><Relationship Id="rId3558" Type="http://schemas.openxmlformats.org/officeDocument/2006/relationships/image" Target="media/image1774.wmf"/><Relationship Id="rId479" Type="http://schemas.openxmlformats.org/officeDocument/2006/relationships/oleObject" Target="embeddings/oleObject230.bin"/><Relationship Id="rId686" Type="http://schemas.openxmlformats.org/officeDocument/2006/relationships/image" Target="media/image337.wmf"/><Relationship Id="rId893" Type="http://schemas.openxmlformats.org/officeDocument/2006/relationships/image" Target="media/image440.wmf"/><Relationship Id="rId2367" Type="http://schemas.openxmlformats.org/officeDocument/2006/relationships/image" Target="media/image1181.wmf"/><Relationship Id="rId2574" Type="http://schemas.openxmlformats.org/officeDocument/2006/relationships/oleObject" Target="embeddings/oleObject1277.bin"/><Relationship Id="rId2781" Type="http://schemas.openxmlformats.org/officeDocument/2006/relationships/image" Target="media/image1385.emf"/><Relationship Id="rId3418" Type="http://schemas.openxmlformats.org/officeDocument/2006/relationships/image" Target="media/image1704.wmf"/><Relationship Id="rId3625" Type="http://schemas.openxmlformats.org/officeDocument/2006/relationships/oleObject" Target="embeddings/oleObject1802.bin"/><Relationship Id="rId339" Type="http://schemas.openxmlformats.org/officeDocument/2006/relationships/oleObject" Target="embeddings/oleObject161.bin"/><Relationship Id="rId546" Type="http://schemas.openxmlformats.org/officeDocument/2006/relationships/image" Target="media/image267.wmf"/><Relationship Id="rId753" Type="http://schemas.openxmlformats.org/officeDocument/2006/relationships/image" Target="media/image370.wmf"/><Relationship Id="rId1176" Type="http://schemas.openxmlformats.org/officeDocument/2006/relationships/oleObject" Target="embeddings/oleObject579.bin"/><Relationship Id="rId1383" Type="http://schemas.openxmlformats.org/officeDocument/2006/relationships/image" Target="media/image686.wmf"/><Relationship Id="rId2227" Type="http://schemas.openxmlformats.org/officeDocument/2006/relationships/oleObject" Target="embeddings/oleObject1101.bin"/><Relationship Id="rId2434" Type="http://schemas.openxmlformats.org/officeDocument/2006/relationships/oleObject" Target="embeddings/oleObject1207.bin"/><Relationship Id="rId406" Type="http://schemas.openxmlformats.org/officeDocument/2006/relationships/image" Target="media/image197.wmf"/><Relationship Id="rId960" Type="http://schemas.openxmlformats.org/officeDocument/2006/relationships/oleObject" Target="embeddings/oleObject471.bin"/><Relationship Id="rId1036" Type="http://schemas.openxmlformats.org/officeDocument/2006/relationships/oleObject" Target="embeddings/oleObject509.bin"/><Relationship Id="rId1243" Type="http://schemas.openxmlformats.org/officeDocument/2006/relationships/image" Target="media/image615.wmf"/><Relationship Id="rId1590" Type="http://schemas.openxmlformats.org/officeDocument/2006/relationships/oleObject" Target="embeddings/oleObject785.bin"/><Relationship Id="rId2641" Type="http://schemas.openxmlformats.org/officeDocument/2006/relationships/image" Target="media/image1315.wmf"/><Relationship Id="rId613" Type="http://schemas.openxmlformats.org/officeDocument/2006/relationships/oleObject" Target="embeddings/oleObject297.bin"/><Relationship Id="rId820" Type="http://schemas.openxmlformats.org/officeDocument/2006/relationships/oleObject" Target="embeddings/oleObject401.bin"/><Relationship Id="rId1450" Type="http://schemas.openxmlformats.org/officeDocument/2006/relationships/oleObject" Target="embeddings/oleObject715.bin"/><Relationship Id="rId2501" Type="http://schemas.openxmlformats.org/officeDocument/2006/relationships/image" Target="media/image1245.wmf"/><Relationship Id="rId1103" Type="http://schemas.openxmlformats.org/officeDocument/2006/relationships/image" Target="media/image545.wmf"/><Relationship Id="rId1310" Type="http://schemas.openxmlformats.org/officeDocument/2006/relationships/oleObject" Target="embeddings/oleObject645.bin"/><Relationship Id="rId3068" Type="http://schemas.openxmlformats.org/officeDocument/2006/relationships/oleObject" Target="embeddings/oleObject1524.bin"/><Relationship Id="rId3275" Type="http://schemas.openxmlformats.org/officeDocument/2006/relationships/oleObject" Target="embeddings/oleObject1627.bin"/><Relationship Id="rId3482" Type="http://schemas.openxmlformats.org/officeDocument/2006/relationships/image" Target="media/image1736.wmf"/><Relationship Id="rId196" Type="http://schemas.openxmlformats.org/officeDocument/2006/relationships/image" Target="media/image93.wmf"/><Relationship Id="rId2084" Type="http://schemas.openxmlformats.org/officeDocument/2006/relationships/oleObject" Target="embeddings/oleObject1032.bin"/><Relationship Id="rId2291" Type="http://schemas.openxmlformats.org/officeDocument/2006/relationships/image" Target="media/image1143.wmf"/><Relationship Id="rId3135" Type="http://schemas.openxmlformats.org/officeDocument/2006/relationships/image" Target="media/image1562.wmf"/><Relationship Id="rId3342" Type="http://schemas.openxmlformats.org/officeDocument/2006/relationships/image" Target="media/image1666.wmf"/><Relationship Id="rId263" Type="http://schemas.openxmlformats.org/officeDocument/2006/relationships/oleObject" Target="embeddings/oleObject123.bin"/><Relationship Id="rId470" Type="http://schemas.openxmlformats.org/officeDocument/2006/relationships/image" Target="media/image229.wmf"/><Relationship Id="rId2151" Type="http://schemas.openxmlformats.org/officeDocument/2006/relationships/image" Target="media/image1070.wmf"/><Relationship Id="rId3202" Type="http://schemas.openxmlformats.org/officeDocument/2006/relationships/oleObject" Target="embeddings/oleObject1591.bin"/><Relationship Id="rId123" Type="http://schemas.openxmlformats.org/officeDocument/2006/relationships/image" Target="media/image56.wmf"/><Relationship Id="rId330" Type="http://schemas.openxmlformats.org/officeDocument/2006/relationships/image" Target="media/image160.wmf"/><Relationship Id="rId2011" Type="http://schemas.openxmlformats.org/officeDocument/2006/relationships/image" Target="media/image1000.wmf"/><Relationship Id="rId2968" Type="http://schemas.openxmlformats.org/officeDocument/2006/relationships/oleObject" Target="embeddings/oleObject1474.bin"/><Relationship Id="rId1777" Type="http://schemas.openxmlformats.org/officeDocument/2006/relationships/image" Target="media/image883.wmf"/><Relationship Id="rId1984" Type="http://schemas.openxmlformats.org/officeDocument/2006/relationships/oleObject" Target="embeddings/oleObject982.bin"/><Relationship Id="rId2828" Type="http://schemas.openxmlformats.org/officeDocument/2006/relationships/oleObject" Target="embeddings/oleObject1404.bin"/><Relationship Id="rId69" Type="http://schemas.openxmlformats.org/officeDocument/2006/relationships/image" Target="media/image29.wmf"/><Relationship Id="rId1637" Type="http://schemas.openxmlformats.org/officeDocument/2006/relationships/image" Target="media/image813.wmf"/><Relationship Id="rId1844" Type="http://schemas.openxmlformats.org/officeDocument/2006/relationships/oleObject" Target="embeddings/oleObject912.bin"/><Relationship Id="rId1704" Type="http://schemas.openxmlformats.org/officeDocument/2006/relationships/oleObject" Target="embeddings/oleObject842.bin"/><Relationship Id="rId1911" Type="http://schemas.openxmlformats.org/officeDocument/2006/relationships/image" Target="media/image950.wmf"/><Relationship Id="rId797" Type="http://schemas.openxmlformats.org/officeDocument/2006/relationships/image" Target="media/image392.wmf"/><Relationship Id="rId2478" Type="http://schemas.openxmlformats.org/officeDocument/2006/relationships/oleObject" Target="embeddings/oleObject1229.bin"/><Relationship Id="rId1287" Type="http://schemas.openxmlformats.org/officeDocument/2006/relationships/image" Target="media/image637.wmf"/><Relationship Id="rId2685" Type="http://schemas.openxmlformats.org/officeDocument/2006/relationships/image" Target="media/image1337.wmf"/><Relationship Id="rId2892" Type="http://schemas.openxmlformats.org/officeDocument/2006/relationships/oleObject" Target="embeddings/oleObject1436.bin"/><Relationship Id="rId3529" Type="http://schemas.openxmlformats.org/officeDocument/2006/relationships/oleObject" Target="embeddings/oleObject1754.bin"/><Relationship Id="rId657" Type="http://schemas.openxmlformats.org/officeDocument/2006/relationships/oleObject" Target="embeddings/oleObject319.bin"/><Relationship Id="rId864" Type="http://schemas.openxmlformats.org/officeDocument/2006/relationships/oleObject" Target="embeddings/oleObject423.bin"/><Relationship Id="rId1494" Type="http://schemas.openxmlformats.org/officeDocument/2006/relationships/oleObject" Target="embeddings/oleObject737.bin"/><Relationship Id="rId2338" Type="http://schemas.openxmlformats.org/officeDocument/2006/relationships/oleObject" Target="embeddings/oleObject1156.bin"/><Relationship Id="rId2545" Type="http://schemas.openxmlformats.org/officeDocument/2006/relationships/image" Target="media/image1267.wmf"/><Relationship Id="rId2752" Type="http://schemas.openxmlformats.org/officeDocument/2006/relationships/oleObject" Target="embeddings/oleObject1366.bin"/><Relationship Id="rId517" Type="http://schemas.openxmlformats.org/officeDocument/2006/relationships/oleObject" Target="embeddings/oleObject249.bin"/><Relationship Id="rId724" Type="http://schemas.openxmlformats.org/officeDocument/2006/relationships/oleObject" Target="embeddings/oleObject353.bin"/><Relationship Id="rId931" Type="http://schemas.openxmlformats.org/officeDocument/2006/relationships/image" Target="media/image459.wmf"/><Relationship Id="rId1147" Type="http://schemas.openxmlformats.org/officeDocument/2006/relationships/image" Target="media/image567.wmf"/><Relationship Id="rId1354" Type="http://schemas.openxmlformats.org/officeDocument/2006/relationships/oleObject" Target="embeddings/oleObject667.bin"/><Relationship Id="rId1561" Type="http://schemas.openxmlformats.org/officeDocument/2006/relationships/image" Target="media/image775.wmf"/><Relationship Id="rId2405" Type="http://schemas.openxmlformats.org/officeDocument/2006/relationships/image" Target="media/image1200.wmf"/><Relationship Id="rId2612" Type="http://schemas.openxmlformats.org/officeDocument/2006/relationships/oleObject" Target="embeddings/oleObject1296.bin"/><Relationship Id="rId60" Type="http://schemas.openxmlformats.org/officeDocument/2006/relationships/oleObject" Target="embeddings/oleObject22.bin"/><Relationship Id="rId1007" Type="http://schemas.openxmlformats.org/officeDocument/2006/relationships/image" Target="media/image497.wmf"/><Relationship Id="rId1214" Type="http://schemas.openxmlformats.org/officeDocument/2006/relationships/oleObject" Target="embeddings/oleObject598.bin"/><Relationship Id="rId1421" Type="http://schemas.openxmlformats.org/officeDocument/2006/relationships/image" Target="media/image705.wmf"/><Relationship Id="rId3179" Type="http://schemas.openxmlformats.org/officeDocument/2006/relationships/image" Target="media/image1584.wmf"/><Relationship Id="rId3386" Type="http://schemas.openxmlformats.org/officeDocument/2006/relationships/image" Target="media/image1688.wmf"/><Relationship Id="rId3593" Type="http://schemas.openxmlformats.org/officeDocument/2006/relationships/oleObject" Target="embeddings/oleObject1786.bin"/><Relationship Id="rId2195" Type="http://schemas.openxmlformats.org/officeDocument/2006/relationships/image" Target="media/image1092.wmf"/><Relationship Id="rId3039" Type="http://schemas.openxmlformats.org/officeDocument/2006/relationships/image" Target="media/image1514.wmf"/><Relationship Id="rId3246" Type="http://schemas.openxmlformats.org/officeDocument/2006/relationships/image" Target="media/image1618.wmf"/><Relationship Id="rId3453" Type="http://schemas.openxmlformats.org/officeDocument/2006/relationships/oleObject" Target="embeddings/oleObject1716.bin"/><Relationship Id="rId167" Type="http://schemas.openxmlformats.org/officeDocument/2006/relationships/oleObject" Target="embeddings/oleObject75.bin"/><Relationship Id="rId374" Type="http://schemas.openxmlformats.org/officeDocument/2006/relationships/image" Target="media/image181.wmf"/><Relationship Id="rId581" Type="http://schemas.openxmlformats.org/officeDocument/2006/relationships/oleObject" Target="embeddings/oleObject281.bin"/><Relationship Id="rId2055" Type="http://schemas.openxmlformats.org/officeDocument/2006/relationships/image" Target="media/image1022.wmf"/><Relationship Id="rId2262" Type="http://schemas.openxmlformats.org/officeDocument/2006/relationships/oleObject" Target="embeddings/oleObject1118.bin"/><Relationship Id="rId3106" Type="http://schemas.openxmlformats.org/officeDocument/2006/relationships/oleObject" Target="embeddings/oleObject1543.bin"/><Relationship Id="rId234" Type="http://schemas.openxmlformats.org/officeDocument/2006/relationships/image" Target="media/image112.wmf"/><Relationship Id="rId3313" Type="http://schemas.openxmlformats.org/officeDocument/2006/relationships/oleObject" Target="embeddings/oleObject1646.bin"/><Relationship Id="rId3520" Type="http://schemas.openxmlformats.org/officeDocument/2006/relationships/image" Target="media/image1755.wmf"/><Relationship Id="rId441" Type="http://schemas.openxmlformats.org/officeDocument/2006/relationships/oleObject" Target="embeddings/oleObject211.bin"/><Relationship Id="rId1071" Type="http://schemas.openxmlformats.org/officeDocument/2006/relationships/image" Target="media/image529.wmf"/><Relationship Id="rId2122" Type="http://schemas.openxmlformats.org/officeDocument/2006/relationships/oleObject" Target="embeddings/oleObject1051.bin"/><Relationship Id="rId301" Type="http://schemas.openxmlformats.org/officeDocument/2006/relationships/oleObject" Target="embeddings/oleObject142.bin"/><Relationship Id="rId1888" Type="http://schemas.openxmlformats.org/officeDocument/2006/relationships/oleObject" Target="embeddings/oleObject934.bin"/><Relationship Id="rId2939" Type="http://schemas.openxmlformats.org/officeDocument/2006/relationships/image" Target="media/image1464.wmf"/><Relationship Id="rId1748" Type="http://schemas.openxmlformats.org/officeDocument/2006/relationships/oleObject" Target="embeddings/oleObject864.bin"/><Relationship Id="rId1955" Type="http://schemas.openxmlformats.org/officeDocument/2006/relationships/image" Target="media/image972.wmf"/><Relationship Id="rId3170" Type="http://schemas.openxmlformats.org/officeDocument/2006/relationships/oleObject" Target="embeddings/oleObject1575.bin"/><Relationship Id="rId1608" Type="http://schemas.openxmlformats.org/officeDocument/2006/relationships/oleObject" Target="embeddings/oleObject794.bin"/><Relationship Id="rId1815" Type="http://schemas.openxmlformats.org/officeDocument/2006/relationships/image" Target="media/image902.wmf"/><Relationship Id="rId3030" Type="http://schemas.openxmlformats.org/officeDocument/2006/relationships/oleObject" Target="embeddings/oleObject1505.bin"/><Relationship Id="rId2589" Type="http://schemas.openxmlformats.org/officeDocument/2006/relationships/image" Target="media/image1289.wmf"/><Relationship Id="rId2796" Type="http://schemas.openxmlformats.org/officeDocument/2006/relationships/oleObject" Target="embeddings/oleObject1388.bin"/><Relationship Id="rId768" Type="http://schemas.openxmlformats.org/officeDocument/2006/relationships/oleObject" Target="embeddings/oleObject375.bin"/><Relationship Id="rId975" Type="http://schemas.openxmlformats.org/officeDocument/2006/relationships/image" Target="media/image481.wmf"/><Relationship Id="rId1398" Type="http://schemas.openxmlformats.org/officeDocument/2006/relationships/oleObject" Target="embeddings/oleObject689.bin"/><Relationship Id="rId2449" Type="http://schemas.openxmlformats.org/officeDocument/2006/relationships/image" Target="media/image1219.wmf"/><Relationship Id="rId2656" Type="http://schemas.openxmlformats.org/officeDocument/2006/relationships/oleObject" Target="embeddings/oleObject1318.bin"/><Relationship Id="rId2863" Type="http://schemas.openxmlformats.org/officeDocument/2006/relationships/image" Target="media/image1426.wmf"/><Relationship Id="rId628" Type="http://schemas.openxmlformats.org/officeDocument/2006/relationships/image" Target="media/image308.wmf"/><Relationship Id="rId835" Type="http://schemas.openxmlformats.org/officeDocument/2006/relationships/image" Target="media/image411.wmf"/><Relationship Id="rId1258" Type="http://schemas.openxmlformats.org/officeDocument/2006/relationships/oleObject" Target="embeddings/oleObject620.bin"/><Relationship Id="rId1465" Type="http://schemas.openxmlformats.org/officeDocument/2006/relationships/image" Target="media/image727.wmf"/><Relationship Id="rId1672" Type="http://schemas.openxmlformats.org/officeDocument/2006/relationships/oleObject" Target="embeddings/oleObject826.bin"/><Relationship Id="rId2309" Type="http://schemas.openxmlformats.org/officeDocument/2006/relationships/image" Target="media/image1152.wmf"/><Relationship Id="rId2516" Type="http://schemas.openxmlformats.org/officeDocument/2006/relationships/oleObject" Target="embeddings/oleObject1248.bin"/><Relationship Id="rId2723" Type="http://schemas.openxmlformats.org/officeDocument/2006/relationships/image" Target="media/image1356.emf"/><Relationship Id="rId1118" Type="http://schemas.openxmlformats.org/officeDocument/2006/relationships/oleObject" Target="embeddings/oleObject550.bin"/><Relationship Id="rId1325" Type="http://schemas.openxmlformats.org/officeDocument/2006/relationships/image" Target="media/image657.wmf"/><Relationship Id="rId1532" Type="http://schemas.openxmlformats.org/officeDocument/2006/relationships/oleObject" Target="embeddings/oleObject756.bin"/><Relationship Id="rId2930" Type="http://schemas.openxmlformats.org/officeDocument/2006/relationships/oleObject" Target="embeddings/oleObject1455.bin"/><Relationship Id="rId902" Type="http://schemas.openxmlformats.org/officeDocument/2006/relationships/oleObject" Target="embeddings/oleObject442.bin"/><Relationship Id="rId3497" Type="http://schemas.openxmlformats.org/officeDocument/2006/relationships/oleObject" Target="embeddings/oleObject1738.bin"/><Relationship Id="rId31" Type="http://schemas.openxmlformats.org/officeDocument/2006/relationships/image" Target="media/image10.wmf"/><Relationship Id="rId2099" Type="http://schemas.openxmlformats.org/officeDocument/2006/relationships/image" Target="media/image1044.wmf"/><Relationship Id="rId278" Type="http://schemas.openxmlformats.org/officeDocument/2006/relationships/image" Target="media/image134.wmf"/><Relationship Id="rId3357" Type="http://schemas.openxmlformats.org/officeDocument/2006/relationships/oleObject" Target="embeddings/oleObject1668.bin"/><Relationship Id="rId3564" Type="http://schemas.openxmlformats.org/officeDocument/2006/relationships/image" Target="media/image1777.wmf"/><Relationship Id="rId485" Type="http://schemas.openxmlformats.org/officeDocument/2006/relationships/oleObject" Target="embeddings/oleObject233.bin"/><Relationship Id="rId692" Type="http://schemas.openxmlformats.org/officeDocument/2006/relationships/image" Target="media/image340.wmf"/><Relationship Id="rId2166" Type="http://schemas.openxmlformats.org/officeDocument/2006/relationships/oleObject" Target="embeddings/oleObject1073.bin"/><Relationship Id="rId2373" Type="http://schemas.openxmlformats.org/officeDocument/2006/relationships/image" Target="media/image1184.wmf"/><Relationship Id="rId2580" Type="http://schemas.openxmlformats.org/officeDocument/2006/relationships/oleObject" Target="embeddings/oleObject1280.bin"/><Relationship Id="rId3217" Type="http://schemas.openxmlformats.org/officeDocument/2006/relationships/oleObject" Target="embeddings/oleObject1598.bin"/><Relationship Id="rId3424" Type="http://schemas.openxmlformats.org/officeDocument/2006/relationships/image" Target="media/image1707.wmf"/><Relationship Id="rId3631" Type="http://schemas.openxmlformats.org/officeDocument/2006/relationships/oleObject" Target="embeddings/oleObject1805.bin"/><Relationship Id="rId138" Type="http://schemas.openxmlformats.org/officeDocument/2006/relationships/oleObject" Target="embeddings/oleObject61.bin"/><Relationship Id="rId345" Type="http://schemas.openxmlformats.org/officeDocument/2006/relationships/oleObject" Target="embeddings/oleObject164.bin"/><Relationship Id="rId552" Type="http://schemas.openxmlformats.org/officeDocument/2006/relationships/image" Target="media/image270.wmf"/><Relationship Id="rId1182" Type="http://schemas.openxmlformats.org/officeDocument/2006/relationships/oleObject" Target="embeddings/oleObject582.bin"/><Relationship Id="rId2026" Type="http://schemas.openxmlformats.org/officeDocument/2006/relationships/oleObject" Target="embeddings/oleObject1003.bin"/><Relationship Id="rId2233" Type="http://schemas.openxmlformats.org/officeDocument/2006/relationships/oleObject" Target="embeddings/oleObject1104.bin"/><Relationship Id="rId2440" Type="http://schemas.openxmlformats.org/officeDocument/2006/relationships/oleObject" Target="embeddings/oleObject1210.bin"/><Relationship Id="rId205" Type="http://schemas.openxmlformats.org/officeDocument/2006/relationships/oleObject" Target="embeddings/oleObject94.bin"/><Relationship Id="rId412" Type="http://schemas.openxmlformats.org/officeDocument/2006/relationships/image" Target="media/image200.wmf"/><Relationship Id="rId1042" Type="http://schemas.openxmlformats.org/officeDocument/2006/relationships/oleObject" Target="embeddings/oleObject512.bin"/><Relationship Id="rId2300" Type="http://schemas.openxmlformats.org/officeDocument/2006/relationships/oleObject" Target="embeddings/oleObject1137.bin"/><Relationship Id="rId1999" Type="http://schemas.openxmlformats.org/officeDocument/2006/relationships/image" Target="media/image994.wmf"/><Relationship Id="rId1859" Type="http://schemas.openxmlformats.org/officeDocument/2006/relationships/image" Target="media/image924.wmf"/><Relationship Id="rId3074" Type="http://schemas.openxmlformats.org/officeDocument/2006/relationships/oleObject" Target="embeddings/oleObject1527.bin"/><Relationship Id="rId1719" Type="http://schemas.openxmlformats.org/officeDocument/2006/relationships/image" Target="media/image854.wmf"/><Relationship Id="rId1926" Type="http://schemas.openxmlformats.org/officeDocument/2006/relationships/oleObject" Target="embeddings/oleObject953.bin"/><Relationship Id="rId3281" Type="http://schemas.openxmlformats.org/officeDocument/2006/relationships/oleObject" Target="embeddings/oleObject1630.bin"/><Relationship Id="rId2090" Type="http://schemas.openxmlformats.org/officeDocument/2006/relationships/oleObject" Target="embeddings/oleObject1035.bin"/><Relationship Id="rId3141" Type="http://schemas.openxmlformats.org/officeDocument/2006/relationships/image" Target="media/image1565.wmf"/><Relationship Id="rId3001" Type="http://schemas.openxmlformats.org/officeDocument/2006/relationships/image" Target="media/image1495.wmf"/><Relationship Id="rId879" Type="http://schemas.openxmlformats.org/officeDocument/2006/relationships/image" Target="media/image433.wmf"/><Relationship Id="rId2767" Type="http://schemas.openxmlformats.org/officeDocument/2006/relationships/image" Target="media/image1378.emf"/><Relationship Id="rId739" Type="http://schemas.openxmlformats.org/officeDocument/2006/relationships/image" Target="media/image363.wmf"/><Relationship Id="rId1369" Type="http://schemas.openxmlformats.org/officeDocument/2006/relationships/image" Target="media/image679.wmf"/><Relationship Id="rId1576" Type="http://schemas.openxmlformats.org/officeDocument/2006/relationships/oleObject" Target="embeddings/oleObject778.bin"/><Relationship Id="rId2974" Type="http://schemas.openxmlformats.org/officeDocument/2006/relationships/oleObject" Target="embeddings/oleObject1477.bin"/><Relationship Id="rId946" Type="http://schemas.openxmlformats.org/officeDocument/2006/relationships/oleObject" Target="embeddings/oleObject464.bin"/><Relationship Id="rId1229" Type="http://schemas.openxmlformats.org/officeDocument/2006/relationships/image" Target="media/image608.wmf"/><Relationship Id="rId1783" Type="http://schemas.openxmlformats.org/officeDocument/2006/relationships/image" Target="media/image886.wmf"/><Relationship Id="rId1990" Type="http://schemas.openxmlformats.org/officeDocument/2006/relationships/oleObject" Target="embeddings/oleObject985.bin"/><Relationship Id="rId2627" Type="http://schemas.openxmlformats.org/officeDocument/2006/relationships/image" Target="media/image1308.wmf"/><Relationship Id="rId2834" Type="http://schemas.openxmlformats.org/officeDocument/2006/relationships/oleObject" Target="embeddings/oleObject1407.bin"/><Relationship Id="rId75" Type="http://schemas.openxmlformats.org/officeDocument/2006/relationships/image" Target="media/image32.wmf"/><Relationship Id="rId806" Type="http://schemas.openxmlformats.org/officeDocument/2006/relationships/oleObject" Target="embeddings/oleObject394.bin"/><Relationship Id="rId1436" Type="http://schemas.openxmlformats.org/officeDocument/2006/relationships/oleObject" Target="embeddings/oleObject708.bin"/><Relationship Id="rId1643" Type="http://schemas.openxmlformats.org/officeDocument/2006/relationships/image" Target="media/image816.wmf"/><Relationship Id="rId1850" Type="http://schemas.openxmlformats.org/officeDocument/2006/relationships/oleObject" Target="embeddings/oleObject915.bin"/><Relationship Id="rId2901" Type="http://schemas.openxmlformats.org/officeDocument/2006/relationships/image" Target="media/image1445.wmf"/><Relationship Id="rId1503" Type="http://schemas.openxmlformats.org/officeDocument/2006/relationships/image" Target="media/image746.wmf"/><Relationship Id="rId1710" Type="http://schemas.openxmlformats.org/officeDocument/2006/relationships/oleObject" Target="embeddings/oleObject845.bin"/><Relationship Id="rId3468" Type="http://schemas.openxmlformats.org/officeDocument/2006/relationships/image" Target="media/image1729.wmf"/><Relationship Id="rId389" Type="http://schemas.openxmlformats.org/officeDocument/2006/relationships/oleObject" Target="embeddings/oleObject185.bin"/><Relationship Id="rId596" Type="http://schemas.openxmlformats.org/officeDocument/2006/relationships/image" Target="media/image292.wmf"/><Relationship Id="rId2277" Type="http://schemas.openxmlformats.org/officeDocument/2006/relationships/image" Target="media/image1136.wmf"/><Relationship Id="rId2484" Type="http://schemas.openxmlformats.org/officeDocument/2006/relationships/oleObject" Target="embeddings/oleObject1232.bin"/><Relationship Id="rId2691" Type="http://schemas.openxmlformats.org/officeDocument/2006/relationships/image" Target="media/image1340.wmf"/><Relationship Id="rId3328" Type="http://schemas.openxmlformats.org/officeDocument/2006/relationships/image" Target="media/image1659.wmf"/><Relationship Id="rId3535" Type="http://schemas.openxmlformats.org/officeDocument/2006/relationships/oleObject" Target="embeddings/oleObject1757.bin"/><Relationship Id="rId249" Type="http://schemas.openxmlformats.org/officeDocument/2006/relationships/oleObject" Target="embeddings/oleObject116.bin"/><Relationship Id="rId456" Type="http://schemas.openxmlformats.org/officeDocument/2006/relationships/image" Target="media/image222.wmf"/><Relationship Id="rId663" Type="http://schemas.openxmlformats.org/officeDocument/2006/relationships/oleObject" Target="embeddings/oleObject322.bin"/><Relationship Id="rId870" Type="http://schemas.openxmlformats.org/officeDocument/2006/relationships/oleObject" Target="embeddings/oleObject426.bin"/><Relationship Id="rId1086" Type="http://schemas.openxmlformats.org/officeDocument/2006/relationships/oleObject" Target="embeddings/oleObject534.bin"/><Relationship Id="rId1293" Type="http://schemas.openxmlformats.org/officeDocument/2006/relationships/image" Target="media/image640.wmf"/><Relationship Id="rId2137" Type="http://schemas.openxmlformats.org/officeDocument/2006/relationships/image" Target="media/image1063.wmf"/><Relationship Id="rId2344" Type="http://schemas.openxmlformats.org/officeDocument/2006/relationships/oleObject" Target="embeddings/oleObject1159.bin"/><Relationship Id="rId2551" Type="http://schemas.openxmlformats.org/officeDocument/2006/relationships/image" Target="media/image1270.wmf"/><Relationship Id="rId109" Type="http://schemas.openxmlformats.org/officeDocument/2006/relationships/image" Target="media/image49.wmf"/><Relationship Id="rId316" Type="http://schemas.openxmlformats.org/officeDocument/2006/relationships/image" Target="media/image153.wmf"/><Relationship Id="rId523" Type="http://schemas.openxmlformats.org/officeDocument/2006/relationships/oleObject" Target="embeddings/oleObject252.bin"/><Relationship Id="rId1153" Type="http://schemas.openxmlformats.org/officeDocument/2006/relationships/image" Target="media/image570.wmf"/><Relationship Id="rId2204" Type="http://schemas.openxmlformats.org/officeDocument/2006/relationships/oleObject" Target="embeddings/oleObject1092.bin"/><Relationship Id="rId3602" Type="http://schemas.openxmlformats.org/officeDocument/2006/relationships/image" Target="media/image1796.wmf"/><Relationship Id="rId730" Type="http://schemas.openxmlformats.org/officeDocument/2006/relationships/oleObject" Target="embeddings/oleObject356.bin"/><Relationship Id="rId1013" Type="http://schemas.openxmlformats.org/officeDocument/2006/relationships/image" Target="media/image500.wmf"/><Relationship Id="rId1360" Type="http://schemas.openxmlformats.org/officeDocument/2006/relationships/oleObject" Target="embeddings/oleObject670.bin"/><Relationship Id="rId2411" Type="http://schemas.openxmlformats.org/officeDocument/2006/relationships/image" Target="media/image1203.emf"/><Relationship Id="rId1220" Type="http://schemas.openxmlformats.org/officeDocument/2006/relationships/oleObject" Target="embeddings/oleObject601.bin"/><Relationship Id="rId3185" Type="http://schemas.openxmlformats.org/officeDocument/2006/relationships/image" Target="media/image1587.wmf"/><Relationship Id="rId3392" Type="http://schemas.openxmlformats.org/officeDocument/2006/relationships/image" Target="media/image1691.wmf"/><Relationship Id="rId3045" Type="http://schemas.openxmlformats.org/officeDocument/2006/relationships/image" Target="media/image1517.wmf"/><Relationship Id="rId3252" Type="http://schemas.openxmlformats.org/officeDocument/2006/relationships/image" Target="media/image1621.wmf"/><Relationship Id="rId173" Type="http://schemas.openxmlformats.org/officeDocument/2006/relationships/oleObject" Target="embeddings/oleObject78.bin"/><Relationship Id="rId380" Type="http://schemas.openxmlformats.org/officeDocument/2006/relationships/image" Target="media/image184.wmf"/><Relationship Id="rId2061" Type="http://schemas.openxmlformats.org/officeDocument/2006/relationships/image" Target="media/image1025.wmf"/><Relationship Id="rId3112" Type="http://schemas.openxmlformats.org/officeDocument/2006/relationships/oleObject" Target="embeddings/oleObject1546.bin"/><Relationship Id="rId240" Type="http://schemas.openxmlformats.org/officeDocument/2006/relationships/image" Target="media/image115.wmf"/><Relationship Id="rId100" Type="http://schemas.openxmlformats.org/officeDocument/2006/relationships/oleObject" Target="embeddings/oleObject42.bin"/><Relationship Id="rId2878" Type="http://schemas.openxmlformats.org/officeDocument/2006/relationships/oleObject" Target="embeddings/oleObject1429.bin"/><Relationship Id="rId1687" Type="http://schemas.openxmlformats.org/officeDocument/2006/relationships/image" Target="media/image838.wmf"/><Relationship Id="rId1894" Type="http://schemas.openxmlformats.org/officeDocument/2006/relationships/oleObject" Target="embeddings/oleObject937.bin"/><Relationship Id="rId2738" Type="http://schemas.openxmlformats.org/officeDocument/2006/relationships/oleObject" Target="embeddings/oleObject1359.bin"/><Relationship Id="rId2945" Type="http://schemas.openxmlformats.org/officeDocument/2006/relationships/image" Target="media/image1467.wmf"/><Relationship Id="rId917" Type="http://schemas.openxmlformats.org/officeDocument/2006/relationships/image" Target="media/image452.wmf"/><Relationship Id="rId1547" Type="http://schemas.openxmlformats.org/officeDocument/2006/relationships/image" Target="media/image768.wmf"/><Relationship Id="rId1754" Type="http://schemas.openxmlformats.org/officeDocument/2006/relationships/oleObject" Target="embeddings/oleObject867.bin"/><Relationship Id="rId1961" Type="http://schemas.openxmlformats.org/officeDocument/2006/relationships/image" Target="media/image975.wmf"/><Relationship Id="rId2805" Type="http://schemas.openxmlformats.org/officeDocument/2006/relationships/image" Target="media/image1397.emf"/><Relationship Id="rId46" Type="http://schemas.openxmlformats.org/officeDocument/2006/relationships/oleObject" Target="embeddings/oleObject15.bin"/><Relationship Id="rId1407" Type="http://schemas.openxmlformats.org/officeDocument/2006/relationships/image" Target="media/image698.wmf"/><Relationship Id="rId1614" Type="http://schemas.openxmlformats.org/officeDocument/2006/relationships/oleObject" Target="embeddings/oleObject797.bin"/><Relationship Id="rId1821" Type="http://schemas.openxmlformats.org/officeDocument/2006/relationships/image" Target="media/image905.wmf"/><Relationship Id="rId3579" Type="http://schemas.openxmlformats.org/officeDocument/2006/relationships/oleObject" Target="embeddings/oleObject1779.bin"/><Relationship Id="rId2388" Type="http://schemas.openxmlformats.org/officeDocument/2006/relationships/oleObject" Target="embeddings/oleObject1181.bin"/><Relationship Id="rId2595" Type="http://schemas.openxmlformats.org/officeDocument/2006/relationships/image" Target="media/image1292.wmf"/><Relationship Id="rId3439" Type="http://schemas.openxmlformats.org/officeDocument/2006/relationships/oleObject" Target="embeddings/oleObject1709.bin"/><Relationship Id="rId567" Type="http://schemas.openxmlformats.org/officeDocument/2006/relationships/oleObject" Target="embeddings/oleObject274.bin"/><Relationship Id="rId1197" Type="http://schemas.openxmlformats.org/officeDocument/2006/relationships/image" Target="media/image592.wmf"/><Relationship Id="rId2248" Type="http://schemas.openxmlformats.org/officeDocument/2006/relationships/image" Target="media/image1121.wmf"/><Relationship Id="rId3646" Type="http://schemas.openxmlformats.org/officeDocument/2006/relationships/image" Target="media/image1818.wmf"/><Relationship Id="rId774" Type="http://schemas.openxmlformats.org/officeDocument/2006/relationships/oleObject" Target="embeddings/oleObject378.bin"/><Relationship Id="rId981" Type="http://schemas.openxmlformats.org/officeDocument/2006/relationships/image" Target="media/image484.wmf"/><Relationship Id="rId1057" Type="http://schemas.openxmlformats.org/officeDocument/2006/relationships/image" Target="media/image522.wmf"/><Relationship Id="rId2455" Type="http://schemas.openxmlformats.org/officeDocument/2006/relationships/image" Target="media/image1222.wmf"/><Relationship Id="rId2662" Type="http://schemas.openxmlformats.org/officeDocument/2006/relationships/oleObject" Target="embeddings/oleObject1321.bin"/><Relationship Id="rId3506" Type="http://schemas.openxmlformats.org/officeDocument/2006/relationships/image" Target="media/image1748.wmf"/><Relationship Id="rId427" Type="http://schemas.openxmlformats.org/officeDocument/2006/relationships/oleObject" Target="embeddings/oleObject204.bin"/><Relationship Id="rId634" Type="http://schemas.openxmlformats.org/officeDocument/2006/relationships/image" Target="media/image311.wmf"/><Relationship Id="rId841" Type="http://schemas.openxmlformats.org/officeDocument/2006/relationships/image" Target="media/image414.wmf"/><Relationship Id="rId1264" Type="http://schemas.openxmlformats.org/officeDocument/2006/relationships/oleObject" Target="embeddings/oleObject623.bin"/><Relationship Id="rId1471" Type="http://schemas.openxmlformats.org/officeDocument/2006/relationships/image" Target="media/image730.wmf"/><Relationship Id="rId2108" Type="http://schemas.openxmlformats.org/officeDocument/2006/relationships/oleObject" Target="embeddings/oleObject1044.bin"/><Relationship Id="rId2315" Type="http://schemas.openxmlformats.org/officeDocument/2006/relationships/image" Target="media/image1155.wmf"/><Relationship Id="rId2522" Type="http://schemas.openxmlformats.org/officeDocument/2006/relationships/oleObject" Target="embeddings/oleObject1251.bin"/><Relationship Id="rId701" Type="http://schemas.openxmlformats.org/officeDocument/2006/relationships/image" Target="media/image344.wmf"/><Relationship Id="rId1124" Type="http://schemas.openxmlformats.org/officeDocument/2006/relationships/oleObject" Target="embeddings/oleObject553.bin"/><Relationship Id="rId1331" Type="http://schemas.openxmlformats.org/officeDocument/2006/relationships/image" Target="media/image660.wmf"/><Relationship Id="rId3089" Type="http://schemas.openxmlformats.org/officeDocument/2006/relationships/image" Target="media/image1539.wmf"/><Relationship Id="rId3296" Type="http://schemas.openxmlformats.org/officeDocument/2006/relationships/image" Target="media/image1643.wmf"/><Relationship Id="rId3156" Type="http://schemas.openxmlformats.org/officeDocument/2006/relationships/oleObject" Target="embeddings/oleObject1568.bin"/><Relationship Id="rId3363" Type="http://schemas.openxmlformats.org/officeDocument/2006/relationships/oleObject" Target="embeddings/oleObject1671.bin"/><Relationship Id="rId284" Type="http://schemas.openxmlformats.org/officeDocument/2006/relationships/image" Target="media/image137.wmf"/><Relationship Id="rId491" Type="http://schemas.openxmlformats.org/officeDocument/2006/relationships/oleObject" Target="embeddings/oleObject236.bin"/><Relationship Id="rId2172" Type="http://schemas.openxmlformats.org/officeDocument/2006/relationships/oleObject" Target="embeddings/oleObject1076.bin"/><Relationship Id="rId3016" Type="http://schemas.openxmlformats.org/officeDocument/2006/relationships/oleObject" Target="embeddings/oleObject1498.bin"/><Relationship Id="rId3223" Type="http://schemas.openxmlformats.org/officeDocument/2006/relationships/oleObject" Target="embeddings/oleObject1601.bin"/><Relationship Id="rId3570" Type="http://schemas.openxmlformats.org/officeDocument/2006/relationships/image" Target="media/image1780.wmf"/><Relationship Id="rId144" Type="http://schemas.openxmlformats.org/officeDocument/2006/relationships/oleObject" Target="embeddings/oleObject64.bin"/><Relationship Id="rId3430" Type="http://schemas.openxmlformats.org/officeDocument/2006/relationships/image" Target="media/image1710.wmf"/><Relationship Id="rId351" Type="http://schemas.openxmlformats.org/officeDocument/2006/relationships/oleObject" Target="embeddings/oleObject167.bin"/><Relationship Id="rId2032" Type="http://schemas.openxmlformats.org/officeDocument/2006/relationships/oleObject" Target="embeddings/oleObject1006.bin"/><Relationship Id="rId2989" Type="http://schemas.openxmlformats.org/officeDocument/2006/relationships/image" Target="media/image1489.wmf"/><Relationship Id="rId211" Type="http://schemas.openxmlformats.org/officeDocument/2006/relationships/oleObject" Target="embeddings/oleObject97.bin"/><Relationship Id="rId1798" Type="http://schemas.openxmlformats.org/officeDocument/2006/relationships/oleObject" Target="embeddings/oleObject889.bin"/><Relationship Id="rId2849" Type="http://schemas.openxmlformats.org/officeDocument/2006/relationships/image" Target="media/image1419.wmf"/><Relationship Id="rId1658" Type="http://schemas.openxmlformats.org/officeDocument/2006/relationships/oleObject" Target="embeddings/oleObject819.bin"/><Relationship Id="rId1865" Type="http://schemas.openxmlformats.org/officeDocument/2006/relationships/image" Target="media/image927.wmf"/><Relationship Id="rId2709" Type="http://schemas.openxmlformats.org/officeDocument/2006/relationships/image" Target="media/image1349.wmf"/><Relationship Id="rId1518" Type="http://schemas.openxmlformats.org/officeDocument/2006/relationships/oleObject" Target="embeddings/oleObject749.bin"/><Relationship Id="rId2916" Type="http://schemas.openxmlformats.org/officeDocument/2006/relationships/oleObject" Target="embeddings/oleObject1448.bin"/><Relationship Id="rId3080" Type="http://schemas.openxmlformats.org/officeDocument/2006/relationships/oleObject" Target="embeddings/oleObject1530.bin"/><Relationship Id="rId1725" Type="http://schemas.openxmlformats.org/officeDocument/2006/relationships/image" Target="media/image857.wmf"/><Relationship Id="rId1932" Type="http://schemas.openxmlformats.org/officeDocument/2006/relationships/oleObject" Target="embeddings/oleObject956.bin"/><Relationship Id="rId17" Type="http://schemas.openxmlformats.org/officeDocument/2006/relationships/image" Target="media/image3.wmf"/><Relationship Id="rId2499" Type="http://schemas.openxmlformats.org/officeDocument/2006/relationships/image" Target="media/image1244.wmf"/><Relationship Id="rId1" Type="http://schemas.openxmlformats.org/officeDocument/2006/relationships/customXml" Target="../customXml/item1.xml"/><Relationship Id="rId678" Type="http://schemas.openxmlformats.org/officeDocument/2006/relationships/image" Target="media/image333.wmf"/><Relationship Id="rId885" Type="http://schemas.openxmlformats.org/officeDocument/2006/relationships/image" Target="media/image436.wmf"/><Relationship Id="rId2359" Type="http://schemas.openxmlformats.org/officeDocument/2006/relationships/image" Target="media/image1177.wmf"/><Relationship Id="rId2566" Type="http://schemas.openxmlformats.org/officeDocument/2006/relationships/oleObject" Target="embeddings/oleObject1273.bin"/><Relationship Id="rId2773" Type="http://schemas.openxmlformats.org/officeDocument/2006/relationships/image" Target="media/image1381.emf"/><Relationship Id="rId2980" Type="http://schemas.openxmlformats.org/officeDocument/2006/relationships/oleObject" Target="embeddings/oleObject1480.bin"/><Relationship Id="rId3617" Type="http://schemas.openxmlformats.org/officeDocument/2006/relationships/oleObject" Target="embeddings/oleObject1798.bin"/><Relationship Id="rId538" Type="http://schemas.openxmlformats.org/officeDocument/2006/relationships/image" Target="media/image263.wmf"/><Relationship Id="rId745" Type="http://schemas.openxmlformats.org/officeDocument/2006/relationships/image" Target="media/image366.wmf"/><Relationship Id="rId952" Type="http://schemas.openxmlformats.org/officeDocument/2006/relationships/oleObject" Target="embeddings/oleObject467.bin"/><Relationship Id="rId1168" Type="http://schemas.openxmlformats.org/officeDocument/2006/relationships/oleObject" Target="embeddings/oleObject575.bin"/><Relationship Id="rId1375" Type="http://schemas.openxmlformats.org/officeDocument/2006/relationships/image" Target="media/image682.wmf"/><Relationship Id="rId1582" Type="http://schemas.openxmlformats.org/officeDocument/2006/relationships/oleObject" Target="embeddings/oleObject781.bin"/><Relationship Id="rId2219" Type="http://schemas.openxmlformats.org/officeDocument/2006/relationships/oleObject" Target="embeddings/oleObject1097.bin"/><Relationship Id="rId2426" Type="http://schemas.openxmlformats.org/officeDocument/2006/relationships/oleObject" Target="embeddings/oleObject1202.bin"/><Relationship Id="rId2633" Type="http://schemas.openxmlformats.org/officeDocument/2006/relationships/image" Target="media/image1311.wmf"/><Relationship Id="rId81" Type="http://schemas.openxmlformats.org/officeDocument/2006/relationships/image" Target="media/image35.wmf"/><Relationship Id="rId605" Type="http://schemas.openxmlformats.org/officeDocument/2006/relationships/oleObject" Target="embeddings/oleObject293.bin"/><Relationship Id="rId812" Type="http://schemas.openxmlformats.org/officeDocument/2006/relationships/oleObject" Target="embeddings/oleObject397.bin"/><Relationship Id="rId1028" Type="http://schemas.openxmlformats.org/officeDocument/2006/relationships/oleObject" Target="embeddings/oleObject505.bin"/><Relationship Id="rId1235" Type="http://schemas.openxmlformats.org/officeDocument/2006/relationships/image" Target="media/image611.wmf"/><Relationship Id="rId1442" Type="http://schemas.openxmlformats.org/officeDocument/2006/relationships/oleObject" Target="embeddings/oleObject711.bin"/><Relationship Id="rId2840" Type="http://schemas.openxmlformats.org/officeDocument/2006/relationships/oleObject" Target="embeddings/oleObject1410.bin"/><Relationship Id="rId1302" Type="http://schemas.openxmlformats.org/officeDocument/2006/relationships/image" Target="media/image645.emf"/><Relationship Id="rId2700" Type="http://schemas.openxmlformats.org/officeDocument/2006/relationships/oleObject" Target="embeddings/oleObject1340.bin"/><Relationship Id="rId3267" Type="http://schemas.openxmlformats.org/officeDocument/2006/relationships/oleObject" Target="embeddings/oleObject1623.bin"/><Relationship Id="rId188" Type="http://schemas.openxmlformats.org/officeDocument/2006/relationships/image" Target="media/image89.wmf"/><Relationship Id="rId395" Type="http://schemas.openxmlformats.org/officeDocument/2006/relationships/oleObject" Target="embeddings/oleObject188.bin"/><Relationship Id="rId2076" Type="http://schemas.openxmlformats.org/officeDocument/2006/relationships/oleObject" Target="embeddings/oleObject1028.bin"/><Relationship Id="rId3474" Type="http://schemas.openxmlformats.org/officeDocument/2006/relationships/image" Target="media/image1732.wmf"/><Relationship Id="rId2283" Type="http://schemas.openxmlformats.org/officeDocument/2006/relationships/image" Target="media/image1139.wmf"/><Relationship Id="rId2490" Type="http://schemas.openxmlformats.org/officeDocument/2006/relationships/oleObject" Target="embeddings/oleObject1235.bin"/><Relationship Id="rId3127" Type="http://schemas.openxmlformats.org/officeDocument/2006/relationships/image" Target="media/image1558.wmf"/><Relationship Id="rId3334" Type="http://schemas.openxmlformats.org/officeDocument/2006/relationships/image" Target="media/image1662.wmf"/><Relationship Id="rId3541" Type="http://schemas.openxmlformats.org/officeDocument/2006/relationships/oleObject" Target="embeddings/oleObject1760.bin"/><Relationship Id="rId255" Type="http://schemas.openxmlformats.org/officeDocument/2006/relationships/oleObject" Target="embeddings/oleObject119.bin"/><Relationship Id="rId462" Type="http://schemas.openxmlformats.org/officeDocument/2006/relationships/image" Target="media/image225.wmf"/><Relationship Id="rId1092" Type="http://schemas.openxmlformats.org/officeDocument/2006/relationships/oleObject" Target="embeddings/oleObject537.bin"/><Relationship Id="rId2143" Type="http://schemas.openxmlformats.org/officeDocument/2006/relationships/image" Target="media/image1066.wmf"/><Relationship Id="rId2350" Type="http://schemas.openxmlformats.org/officeDocument/2006/relationships/oleObject" Target="embeddings/oleObject1162.bin"/><Relationship Id="rId3401" Type="http://schemas.openxmlformats.org/officeDocument/2006/relationships/oleObject" Target="embeddings/oleObject1690.bin"/><Relationship Id="rId115" Type="http://schemas.openxmlformats.org/officeDocument/2006/relationships/image" Target="media/image52.wmf"/><Relationship Id="rId322" Type="http://schemas.openxmlformats.org/officeDocument/2006/relationships/image" Target="media/image156.wmf"/><Relationship Id="rId2003" Type="http://schemas.openxmlformats.org/officeDocument/2006/relationships/image" Target="media/image996.wmf"/><Relationship Id="rId2210" Type="http://schemas.openxmlformats.org/officeDocument/2006/relationships/image" Target="media/image1100.wmf"/><Relationship Id="rId1769" Type="http://schemas.openxmlformats.org/officeDocument/2006/relationships/image" Target="media/image879.wmf"/><Relationship Id="rId1976" Type="http://schemas.openxmlformats.org/officeDocument/2006/relationships/oleObject" Target="embeddings/oleObject978.bin"/><Relationship Id="rId3191" Type="http://schemas.openxmlformats.org/officeDocument/2006/relationships/image" Target="media/image1590.wmf"/><Relationship Id="rId1629" Type="http://schemas.openxmlformats.org/officeDocument/2006/relationships/image" Target="media/image809.wmf"/><Relationship Id="rId1836" Type="http://schemas.openxmlformats.org/officeDocument/2006/relationships/oleObject" Target="embeddings/oleObject908.bin"/><Relationship Id="rId1903" Type="http://schemas.openxmlformats.org/officeDocument/2006/relationships/image" Target="media/image946.wmf"/><Relationship Id="rId3051" Type="http://schemas.openxmlformats.org/officeDocument/2006/relationships/image" Target="media/image1520.wmf"/><Relationship Id="rId789" Type="http://schemas.openxmlformats.org/officeDocument/2006/relationships/image" Target="media/image388.wmf"/><Relationship Id="rId996" Type="http://schemas.openxmlformats.org/officeDocument/2006/relationships/oleObject" Target="embeddings/oleObject489.bin"/><Relationship Id="rId2677" Type="http://schemas.openxmlformats.org/officeDocument/2006/relationships/image" Target="media/image1333.wmf"/><Relationship Id="rId2884" Type="http://schemas.openxmlformats.org/officeDocument/2006/relationships/oleObject" Target="embeddings/oleObject1432.bin"/><Relationship Id="rId649" Type="http://schemas.openxmlformats.org/officeDocument/2006/relationships/oleObject" Target="embeddings/oleObject315.bin"/><Relationship Id="rId856" Type="http://schemas.openxmlformats.org/officeDocument/2006/relationships/oleObject" Target="embeddings/oleObject419.bin"/><Relationship Id="rId1279" Type="http://schemas.openxmlformats.org/officeDocument/2006/relationships/image" Target="media/image633.wmf"/><Relationship Id="rId1486" Type="http://schemas.openxmlformats.org/officeDocument/2006/relationships/oleObject" Target="embeddings/oleObject733.bin"/><Relationship Id="rId2537" Type="http://schemas.openxmlformats.org/officeDocument/2006/relationships/image" Target="media/image1263.wmf"/><Relationship Id="rId509" Type="http://schemas.openxmlformats.org/officeDocument/2006/relationships/oleObject" Target="embeddings/oleObject245.bin"/><Relationship Id="rId1139" Type="http://schemas.openxmlformats.org/officeDocument/2006/relationships/image" Target="media/image563.wmf"/><Relationship Id="rId1346" Type="http://schemas.openxmlformats.org/officeDocument/2006/relationships/oleObject" Target="embeddings/oleObject663.bin"/><Relationship Id="rId1693" Type="http://schemas.openxmlformats.org/officeDocument/2006/relationships/image" Target="media/image841.wmf"/><Relationship Id="rId2744" Type="http://schemas.openxmlformats.org/officeDocument/2006/relationships/oleObject" Target="embeddings/oleObject1362.bin"/><Relationship Id="rId2951" Type="http://schemas.openxmlformats.org/officeDocument/2006/relationships/image" Target="media/image1470.wmf"/><Relationship Id="rId716" Type="http://schemas.openxmlformats.org/officeDocument/2006/relationships/oleObject" Target="embeddings/oleObject349.bin"/><Relationship Id="rId923" Type="http://schemas.openxmlformats.org/officeDocument/2006/relationships/image" Target="media/image455.wmf"/><Relationship Id="rId1553" Type="http://schemas.openxmlformats.org/officeDocument/2006/relationships/image" Target="media/image771.wmf"/><Relationship Id="rId1760" Type="http://schemas.openxmlformats.org/officeDocument/2006/relationships/oleObject" Target="embeddings/oleObject870.bin"/><Relationship Id="rId2604" Type="http://schemas.openxmlformats.org/officeDocument/2006/relationships/oleObject" Target="embeddings/oleObject1292.bin"/><Relationship Id="rId2811" Type="http://schemas.openxmlformats.org/officeDocument/2006/relationships/image" Target="media/image1400.emf"/><Relationship Id="rId52" Type="http://schemas.openxmlformats.org/officeDocument/2006/relationships/oleObject" Target="embeddings/oleObject18.bin"/><Relationship Id="rId1206" Type="http://schemas.openxmlformats.org/officeDocument/2006/relationships/oleObject" Target="embeddings/oleObject594.bin"/><Relationship Id="rId1413" Type="http://schemas.openxmlformats.org/officeDocument/2006/relationships/image" Target="media/image701.wmf"/><Relationship Id="rId1620" Type="http://schemas.openxmlformats.org/officeDocument/2006/relationships/oleObject" Target="embeddings/oleObject800.bin"/><Relationship Id="rId3378" Type="http://schemas.openxmlformats.org/officeDocument/2006/relationships/image" Target="media/image1684.wmf"/><Relationship Id="rId3585" Type="http://schemas.openxmlformats.org/officeDocument/2006/relationships/oleObject" Target="embeddings/oleObject1782.bin"/><Relationship Id="rId299" Type="http://schemas.openxmlformats.org/officeDocument/2006/relationships/oleObject" Target="embeddings/oleObject141.bin"/><Relationship Id="rId2187" Type="http://schemas.openxmlformats.org/officeDocument/2006/relationships/image" Target="media/image1088.wmf"/><Relationship Id="rId2394" Type="http://schemas.openxmlformats.org/officeDocument/2006/relationships/oleObject" Target="embeddings/oleObject1184.bin"/><Relationship Id="rId3238" Type="http://schemas.openxmlformats.org/officeDocument/2006/relationships/image" Target="media/image1614.wmf"/><Relationship Id="rId3445" Type="http://schemas.openxmlformats.org/officeDocument/2006/relationships/oleObject" Target="embeddings/oleObject1712.bin"/><Relationship Id="rId3652" Type="http://schemas.openxmlformats.org/officeDocument/2006/relationships/theme" Target="theme/theme1.xml"/><Relationship Id="rId159" Type="http://schemas.openxmlformats.org/officeDocument/2006/relationships/oleObject" Target="embeddings/oleObject71.bin"/><Relationship Id="rId366" Type="http://schemas.openxmlformats.org/officeDocument/2006/relationships/image" Target="media/image177.wmf"/><Relationship Id="rId573" Type="http://schemas.openxmlformats.org/officeDocument/2006/relationships/oleObject" Target="embeddings/oleObject277.bin"/><Relationship Id="rId780" Type="http://schemas.openxmlformats.org/officeDocument/2006/relationships/oleObject" Target="embeddings/oleObject381.bin"/><Relationship Id="rId2047" Type="http://schemas.openxmlformats.org/officeDocument/2006/relationships/image" Target="media/image1018.wmf"/><Relationship Id="rId2254" Type="http://schemas.openxmlformats.org/officeDocument/2006/relationships/oleObject" Target="embeddings/oleObject1114.bin"/><Relationship Id="rId2461" Type="http://schemas.openxmlformats.org/officeDocument/2006/relationships/image" Target="media/image1225.wmf"/><Relationship Id="rId3305" Type="http://schemas.openxmlformats.org/officeDocument/2006/relationships/oleObject" Target="embeddings/oleObject1642.bin"/><Relationship Id="rId3512" Type="http://schemas.openxmlformats.org/officeDocument/2006/relationships/image" Target="media/image1751.wmf"/><Relationship Id="rId226" Type="http://schemas.openxmlformats.org/officeDocument/2006/relationships/image" Target="media/image108.wmf"/><Relationship Id="rId433" Type="http://schemas.openxmlformats.org/officeDocument/2006/relationships/oleObject" Target="embeddings/oleObject207.bin"/><Relationship Id="rId1063" Type="http://schemas.openxmlformats.org/officeDocument/2006/relationships/image" Target="media/image525.wmf"/><Relationship Id="rId1270" Type="http://schemas.openxmlformats.org/officeDocument/2006/relationships/oleObject" Target="embeddings/oleObject626.bin"/><Relationship Id="rId2114" Type="http://schemas.openxmlformats.org/officeDocument/2006/relationships/oleObject" Target="embeddings/oleObject1047.bin"/><Relationship Id="rId640" Type="http://schemas.openxmlformats.org/officeDocument/2006/relationships/image" Target="media/image314.wmf"/><Relationship Id="rId2321" Type="http://schemas.openxmlformats.org/officeDocument/2006/relationships/image" Target="media/image1158.wmf"/><Relationship Id="rId500" Type="http://schemas.openxmlformats.org/officeDocument/2006/relationships/image" Target="media/image244.wmf"/><Relationship Id="rId1130" Type="http://schemas.openxmlformats.org/officeDocument/2006/relationships/oleObject" Target="embeddings/oleObject556.bin"/><Relationship Id="rId1947" Type="http://schemas.openxmlformats.org/officeDocument/2006/relationships/image" Target="media/image968.wmf"/><Relationship Id="rId3095" Type="http://schemas.openxmlformats.org/officeDocument/2006/relationships/image" Target="media/image1542.wmf"/><Relationship Id="rId1807" Type="http://schemas.openxmlformats.org/officeDocument/2006/relationships/image" Target="media/image898.wmf"/><Relationship Id="rId3162" Type="http://schemas.openxmlformats.org/officeDocument/2006/relationships/oleObject" Target="embeddings/oleObject1571.bin"/><Relationship Id="rId290" Type="http://schemas.openxmlformats.org/officeDocument/2006/relationships/image" Target="media/image140.wmf"/><Relationship Id="rId3022" Type="http://schemas.openxmlformats.org/officeDocument/2006/relationships/oleObject" Target="embeddings/oleObject1501.bin"/><Relationship Id="rId150" Type="http://schemas.openxmlformats.org/officeDocument/2006/relationships/image" Target="media/image70.wmf"/><Relationship Id="rId2788" Type="http://schemas.openxmlformats.org/officeDocument/2006/relationships/oleObject" Target="embeddings/oleObject1384.bin"/><Relationship Id="rId2995" Type="http://schemas.openxmlformats.org/officeDocument/2006/relationships/image" Target="media/image1492.wmf"/><Relationship Id="rId967" Type="http://schemas.openxmlformats.org/officeDocument/2006/relationships/image" Target="media/image477.wmf"/><Relationship Id="rId1597" Type="http://schemas.openxmlformats.org/officeDocument/2006/relationships/image" Target="media/image793.wmf"/><Relationship Id="rId2648" Type="http://schemas.openxmlformats.org/officeDocument/2006/relationships/oleObject" Target="embeddings/oleObject1314.bin"/><Relationship Id="rId2855" Type="http://schemas.openxmlformats.org/officeDocument/2006/relationships/image" Target="media/image1422.wmf"/><Relationship Id="rId96" Type="http://schemas.openxmlformats.org/officeDocument/2006/relationships/oleObject" Target="embeddings/oleObject40.bin"/><Relationship Id="rId827" Type="http://schemas.openxmlformats.org/officeDocument/2006/relationships/image" Target="media/image407.wmf"/><Relationship Id="rId1457" Type="http://schemas.openxmlformats.org/officeDocument/2006/relationships/image" Target="media/image723.wmf"/><Relationship Id="rId1664" Type="http://schemas.openxmlformats.org/officeDocument/2006/relationships/oleObject" Target="embeddings/oleObject822.bin"/><Relationship Id="rId1871" Type="http://schemas.openxmlformats.org/officeDocument/2006/relationships/image" Target="media/image930.wmf"/><Relationship Id="rId2508" Type="http://schemas.openxmlformats.org/officeDocument/2006/relationships/oleObject" Target="embeddings/oleObject1244.bin"/><Relationship Id="rId2715" Type="http://schemas.openxmlformats.org/officeDocument/2006/relationships/image" Target="media/image1352.emf"/><Relationship Id="rId2922" Type="http://schemas.openxmlformats.org/officeDocument/2006/relationships/oleObject" Target="embeddings/oleObject1451.bin"/><Relationship Id="rId1317" Type="http://schemas.openxmlformats.org/officeDocument/2006/relationships/image" Target="media/image653.wmf"/><Relationship Id="rId1524" Type="http://schemas.openxmlformats.org/officeDocument/2006/relationships/oleObject" Target="embeddings/oleObject752.bin"/><Relationship Id="rId1731" Type="http://schemas.openxmlformats.org/officeDocument/2006/relationships/image" Target="media/image860.wmf"/><Relationship Id="rId23" Type="http://schemas.openxmlformats.org/officeDocument/2006/relationships/image" Target="media/image6.wmf"/><Relationship Id="rId3489" Type="http://schemas.openxmlformats.org/officeDocument/2006/relationships/oleObject" Target="embeddings/oleObject1734.bin"/><Relationship Id="rId2298" Type="http://schemas.openxmlformats.org/officeDocument/2006/relationships/oleObject" Target="embeddings/oleObject1136.bin"/><Relationship Id="rId3349" Type="http://schemas.openxmlformats.org/officeDocument/2006/relationships/oleObject" Target="embeddings/oleObject1664.bin"/><Relationship Id="rId3556" Type="http://schemas.openxmlformats.org/officeDocument/2006/relationships/image" Target="media/image1773.wmf"/><Relationship Id="rId477" Type="http://schemas.openxmlformats.org/officeDocument/2006/relationships/oleObject" Target="embeddings/oleObject229.bin"/><Relationship Id="rId684" Type="http://schemas.openxmlformats.org/officeDocument/2006/relationships/image" Target="media/image336.wmf"/><Relationship Id="rId2158" Type="http://schemas.openxmlformats.org/officeDocument/2006/relationships/oleObject" Target="embeddings/oleObject1069.bin"/><Relationship Id="rId2365" Type="http://schemas.openxmlformats.org/officeDocument/2006/relationships/image" Target="media/image1180.wmf"/><Relationship Id="rId3209" Type="http://schemas.openxmlformats.org/officeDocument/2006/relationships/oleObject" Target="embeddings/oleObject1594.bin"/><Relationship Id="rId337" Type="http://schemas.openxmlformats.org/officeDocument/2006/relationships/oleObject" Target="embeddings/oleObject160.bin"/><Relationship Id="rId891" Type="http://schemas.openxmlformats.org/officeDocument/2006/relationships/image" Target="media/image439.wmf"/><Relationship Id="rId2018" Type="http://schemas.openxmlformats.org/officeDocument/2006/relationships/oleObject" Target="embeddings/oleObject999.bin"/><Relationship Id="rId2572" Type="http://schemas.openxmlformats.org/officeDocument/2006/relationships/oleObject" Target="embeddings/oleObject1276.bin"/><Relationship Id="rId3416" Type="http://schemas.openxmlformats.org/officeDocument/2006/relationships/image" Target="media/image1703.wmf"/><Relationship Id="rId3623" Type="http://schemas.openxmlformats.org/officeDocument/2006/relationships/oleObject" Target="embeddings/oleObject1801.bin"/><Relationship Id="rId544" Type="http://schemas.openxmlformats.org/officeDocument/2006/relationships/image" Target="media/image266.wmf"/><Relationship Id="rId751" Type="http://schemas.openxmlformats.org/officeDocument/2006/relationships/image" Target="media/image369.wmf"/><Relationship Id="rId849" Type="http://schemas.openxmlformats.org/officeDocument/2006/relationships/image" Target="media/image418.wmf"/><Relationship Id="rId1174" Type="http://schemas.openxmlformats.org/officeDocument/2006/relationships/oleObject" Target="embeddings/oleObject578.bin"/><Relationship Id="rId1381" Type="http://schemas.openxmlformats.org/officeDocument/2006/relationships/image" Target="media/image685.wmf"/><Relationship Id="rId1479" Type="http://schemas.openxmlformats.org/officeDocument/2006/relationships/image" Target="media/image734.wmf"/><Relationship Id="rId1686" Type="http://schemas.openxmlformats.org/officeDocument/2006/relationships/oleObject" Target="embeddings/oleObject833.bin"/><Relationship Id="rId2225" Type="http://schemas.openxmlformats.org/officeDocument/2006/relationships/oleObject" Target="embeddings/oleObject1100.bin"/><Relationship Id="rId2432" Type="http://schemas.openxmlformats.org/officeDocument/2006/relationships/image" Target="media/image1211.emf"/><Relationship Id="rId404" Type="http://schemas.openxmlformats.org/officeDocument/2006/relationships/image" Target="media/image196.wmf"/><Relationship Id="rId611" Type="http://schemas.openxmlformats.org/officeDocument/2006/relationships/oleObject" Target="embeddings/oleObject296.bin"/><Relationship Id="rId1034" Type="http://schemas.openxmlformats.org/officeDocument/2006/relationships/oleObject" Target="embeddings/oleObject508.bin"/><Relationship Id="rId1241" Type="http://schemas.openxmlformats.org/officeDocument/2006/relationships/image" Target="media/image614.wmf"/><Relationship Id="rId1339" Type="http://schemas.openxmlformats.org/officeDocument/2006/relationships/image" Target="media/image664.wmf"/><Relationship Id="rId1893" Type="http://schemas.openxmlformats.org/officeDocument/2006/relationships/image" Target="media/image941.wmf"/><Relationship Id="rId2737" Type="http://schemas.openxmlformats.org/officeDocument/2006/relationships/image" Target="media/image1363.emf"/><Relationship Id="rId2944" Type="http://schemas.openxmlformats.org/officeDocument/2006/relationships/oleObject" Target="embeddings/oleObject1462.bin"/><Relationship Id="rId709" Type="http://schemas.openxmlformats.org/officeDocument/2006/relationships/image" Target="media/image348.wmf"/><Relationship Id="rId916" Type="http://schemas.openxmlformats.org/officeDocument/2006/relationships/oleObject" Target="embeddings/oleObject449.bin"/><Relationship Id="rId1101" Type="http://schemas.openxmlformats.org/officeDocument/2006/relationships/image" Target="media/image544.wmf"/><Relationship Id="rId1546" Type="http://schemas.openxmlformats.org/officeDocument/2006/relationships/oleObject" Target="embeddings/oleObject763.bin"/><Relationship Id="rId1753" Type="http://schemas.openxmlformats.org/officeDocument/2006/relationships/image" Target="media/image871.wmf"/><Relationship Id="rId1960" Type="http://schemas.openxmlformats.org/officeDocument/2006/relationships/oleObject" Target="embeddings/oleObject970.bin"/><Relationship Id="rId2804" Type="http://schemas.openxmlformats.org/officeDocument/2006/relationships/oleObject" Target="embeddings/oleObject1392.bin"/><Relationship Id="rId45" Type="http://schemas.openxmlformats.org/officeDocument/2006/relationships/image" Target="media/image17.wmf"/><Relationship Id="rId1406" Type="http://schemas.openxmlformats.org/officeDocument/2006/relationships/oleObject" Target="embeddings/oleObject693.bin"/><Relationship Id="rId1613" Type="http://schemas.openxmlformats.org/officeDocument/2006/relationships/image" Target="media/image801.wmf"/><Relationship Id="rId1820" Type="http://schemas.openxmlformats.org/officeDocument/2006/relationships/oleObject" Target="embeddings/oleObject900.bin"/><Relationship Id="rId3066" Type="http://schemas.openxmlformats.org/officeDocument/2006/relationships/oleObject" Target="embeddings/oleObject1523.bin"/><Relationship Id="rId3273" Type="http://schemas.openxmlformats.org/officeDocument/2006/relationships/oleObject" Target="embeddings/oleObject1626.bin"/><Relationship Id="rId3480" Type="http://schemas.openxmlformats.org/officeDocument/2006/relationships/image" Target="media/image1735.wmf"/><Relationship Id="rId194" Type="http://schemas.openxmlformats.org/officeDocument/2006/relationships/image" Target="media/image92.wmf"/><Relationship Id="rId1918" Type="http://schemas.openxmlformats.org/officeDocument/2006/relationships/oleObject" Target="embeddings/oleObject949.bin"/><Relationship Id="rId2082" Type="http://schemas.openxmlformats.org/officeDocument/2006/relationships/oleObject" Target="embeddings/oleObject1031.bin"/><Relationship Id="rId3133" Type="http://schemas.openxmlformats.org/officeDocument/2006/relationships/image" Target="media/image1561.wmf"/><Relationship Id="rId3578" Type="http://schemas.openxmlformats.org/officeDocument/2006/relationships/image" Target="media/image1784.wmf"/><Relationship Id="rId261" Type="http://schemas.openxmlformats.org/officeDocument/2006/relationships/oleObject" Target="embeddings/oleObject122.bin"/><Relationship Id="rId499" Type="http://schemas.openxmlformats.org/officeDocument/2006/relationships/oleObject" Target="embeddings/oleObject240.bin"/><Relationship Id="rId2387" Type="http://schemas.openxmlformats.org/officeDocument/2006/relationships/image" Target="media/image1191.wmf"/><Relationship Id="rId2594" Type="http://schemas.openxmlformats.org/officeDocument/2006/relationships/oleObject" Target="embeddings/oleObject1287.bin"/><Relationship Id="rId3340" Type="http://schemas.openxmlformats.org/officeDocument/2006/relationships/image" Target="media/image1665.wmf"/><Relationship Id="rId3438" Type="http://schemas.openxmlformats.org/officeDocument/2006/relationships/image" Target="media/image1714.wmf"/><Relationship Id="rId3645" Type="http://schemas.openxmlformats.org/officeDocument/2006/relationships/oleObject" Target="embeddings/oleObject1812.bin"/><Relationship Id="rId359" Type="http://schemas.openxmlformats.org/officeDocument/2006/relationships/oleObject" Target="embeddings/oleObject170.bin"/><Relationship Id="rId566" Type="http://schemas.openxmlformats.org/officeDocument/2006/relationships/image" Target="media/image277.wmf"/><Relationship Id="rId773" Type="http://schemas.openxmlformats.org/officeDocument/2006/relationships/image" Target="media/image380.wmf"/><Relationship Id="rId1196" Type="http://schemas.openxmlformats.org/officeDocument/2006/relationships/oleObject" Target="embeddings/oleObject589.bin"/><Relationship Id="rId2247" Type="http://schemas.openxmlformats.org/officeDocument/2006/relationships/oleObject" Target="embeddings/oleObject1111.bin"/><Relationship Id="rId2454" Type="http://schemas.openxmlformats.org/officeDocument/2006/relationships/oleObject" Target="embeddings/oleObject1217.bin"/><Relationship Id="rId2899" Type="http://schemas.openxmlformats.org/officeDocument/2006/relationships/image" Target="media/image1444.wmf"/><Relationship Id="rId3200" Type="http://schemas.openxmlformats.org/officeDocument/2006/relationships/oleObject" Target="embeddings/oleObject1590.bin"/><Relationship Id="rId3505" Type="http://schemas.openxmlformats.org/officeDocument/2006/relationships/oleObject" Target="embeddings/oleObject1742.bin"/><Relationship Id="rId121" Type="http://schemas.openxmlformats.org/officeDocument/2006/relationships/image" Target="media/image55.wmf"/><Relationship Id="rId219" Type="http://schemas.openxmlformats.org/officeDocument/2006/relationships/oleObject" Target="embeddings/oleObject101.bin"/><Relationship Id="rId426" Type="http://schemas.openxmlformats.org/officeDocument/2006/relationships/image" Target="media/image207.wmf"/><Relationship Id="rId633" Type="http://schemas.openxmlformats.org/officeDocument/2006/relationships/oleObject" Target="embeddings/oleObject307.bin"/><Relationship Id="rId980" Type="http://schemas.openxmlformats.org/officeDocument/2006/relationships/oleObject" Target="embeddings/oleObject481.bin"/><Relationship Id="rId1056" Type="http://schemas.openxmlformats.org/officeDocument/2006/relationships/oleObject" Target="embeddings/oleObject519.bin"/><Relationship Id="rId1263" Type="http://schemas.openxmlformats.org/officeDocument/2006/relationships/image" Target="media/image625.wmf"/><Relationship Id="rId2107" Type="http://schemas.openxmlformats.org/officeDocument/2006/relationships/image" Target="media/image1048.wmf"/><Relationship Id="rId2314" Type="http://schemas.openxmlformats.org/officeDocument/2006/relationships/oleObject" Target="embeddings/oleObject1144.bin"/><Relationship Id="rId2661" Type="http://schemas.openxmlformats.org/officeDocument/2006/relationships/image" Target="media/image1325.wmf"/><Relationship Id="rId2759" Type="http://schemas.openxmlformats.org/officeDocument/2006/relationships/image" Target="media/image1374.emf"/><Relationship Id="rId2966" Type="http://schemas.openxmlformats.org/officeDocument/2006/relationships/oleObject" Target="embeddings/oleObject1473.bin"/><Relationship Id="rId840" Type="http://schemas.openxmlformats.org/officeDocument/2006/relationships/oleObject" Target="embeddings/oleObject411.bin"/><Relationship Id="rId938" Type="http://schemas.openxmlformats.org/officeDocument/2006/relationships/oleObject" Target="embeddings/oleObject460.bin"/><Relationship Id="rId1470" Type="http://schemas.openxmlformats.org/officeDocument/2006/relationships/oleObject" Target="embeddings/oleObject725.bin"/><Relationship Id="rId1568" Type="http://schemas.openxmlformats.org/officeDocument/2006/relationships/oleObject" Target="embeddings/oleObject774.bin"/><Relationship Id="rId1775" Type="http://schemas.openxmlformats.org/officeDocument/2006/relationships/image" Target="media/image882.wmf"/><Relationship Id="rId2521" Type="http://schemas.openxmlformats.org/officeDocument/2006/relationships/image" Target="media/image1255.wmf"/><Relationship Id="rId2619" Type="http://schemas.openxmlformats.org/officeDocument/2006/relationships/image" Target="media/image1304.wmf"/><Relationship Id="rId2826" Type="http://schemas.openxmlformats.org/officeDocument/2006/relationships/oleObject" Target="embeddings/oleObject1403.bin"/><Relationship Id="rId67" Type="http://schemas.openxmlformats.org/officeDocument/2006/relationships/image" Target="media/image28.wmf"/><Relationship Id="rId700" Type="http://schemas.openxmlformats.org/officeDocument/2006/relationships/oleObject" Target="embeddings/oleObject341.bin"/><Relationship Id="rId1123" Type="http://schemas.openxmlformats.org/officeDocument/2006/relationships/image" Target="media/image555.wmf"/><Relationship Id="rId1330" Type="http://schemas.openxmlformats.org/officeDocument/2006/relationships/oleObject" Target="embeddings/oleObject655.bin"/><Relationship Id="rId1428" Type="http://schemas.openxmlformats.org/officeDocument/2006/relationships/oleObject" Target="embeddings/oleObject704.bin"/><Relationship Id="rId1635" Type="http://schemas.openxmlformats.org/officeDocument/2006/relationships/image" Target="media/image812.wmf"/><Relationship Id="rId1982" Type="http://schemas.openxmlformats.org/officeDocument/2006/relationships/oleObject" Target="embeddings/oleObject981.bin"/><Relationship Id="rId3088" Type="http://schemas.openxmlformats.org/officeDocument/2006/relationships/oleObject" Target="embeddings/oleObject1534.bin"/><Relationship Id="rId1842" Type="http://schemas.openxmlformats.org/officeDocument/2006/relationships/oleObject" Target="embeddings/oleObject911.bin"/><Relationship Id="rId3295" Type="http://schemas.openxmlformats.org/officeDocument/2006/relationships/oleObject" Target="embeddings/oleObject1637.bin"/><Relationship Id="rId1702" Type="http://schemas.openxmlformats.org/officeDocument/2006/relationships/oleObject" Target="embeddings/oleObject841.bin"/><Relationship Id="rId3155" Type="http://schemas.openxmlformats.org/officeDocument/2006/relationships/image" Target="media/image1572.wmf"/><Relationship Id="rId3362" Type="http://schemas.openxmlformats.org/officeDocument/2006/relationships/image" Target="media/image1676.wmf"/><Relationship Id="rId283" Type="http://schemas.openxmlformats.org/officeDocument/2006/relationships/oleObject" Target="embeddings/oleObject133.bin"/><Relationship Id="rId490" Type="http://schemas.openxmlformats.org/officeDocument/2006/relationships/image" Target="media/image239.wmf"/><Relationship Id="rId2171" Type="http://schemas.openxmlformats.org/officeDocument/2006/relationships/image" Target="media/image1080.wmf"/><Relationship Id="rId3015" Type="http://schemas.openxmlformats.org/officeDocument/2006/relationships/image" Target="media/image1502.wmf"/><Relationship Id="rId3222" Type="http://schemas.openxmlformats.org/officeDocument/2006/relationships/image" Target="media/image1606.wmf"/><Relationship Id="rId143" Type="http://schemas.openxmlformats.org/officeDocument/2006/relationships/image" Target="media/image66.wmf"/><Relationship Id="rId350" Type="http://schemas.openxmlformats.org/officeDocument/2006/relationships/image" Target="media/image170.wmf"/><Relationship Id="rId588" Type="http://schemas.openxmlformats.org/officeDocument/2006/relationships/image" Target="media/image288.wmf"/><Relationship Id="rId795" Type="http://schemas.openxmlformats.org/officeDocument/2006/relationships/image" Target="media/image391.wmf"/><Relationship Id="rId2031" Type="http://schemas.openxmlformats.org/officeDocument/2006/relationships/image" Target="media/image1010.wmf"/><Relationship Id="rId2269" Type="http://schemas.openxmlformats.org/officeDocument/2006/relationships/image" Target="media/image1132.wmf"/><Relationship Id="rId2476" Type="http://schemas.openxmlformats.org/officeDocument/2006/relationships/oleObject" Target="embeddings/oleObject1228.bin"/><Relationship Id="rId2683" Type="http://schemas.openxmlformats.org/officeDocument/2006/relationships/image" Target="media/image1336.wmf"/><Relationship Id="rId2890" Type="http://schemas.openxmlformats.org/officeDocument/2006/relationships/oleObject" Target="embeddings/oleObject1435.bin"/><Relationship Id="rId3527" Type="http://schemas.openxmlformats.org/officeDocument/2006/relationships/oleObject" Target="embeddings/oleObject1753.bin"/><Relationship Id="rId9" Type="http://schemas.openxmlformats.org/officeDocument/2006/relationships/hyperlink" Target="mailto:steve.maas@utah.edu" TargetMode="External"/><Relationship Id="rId210" Type="http://schemas.openxmlformats.org/officeDocument/2006/relationships/image" Target="media/image100.wmf"/><Relationship Id="rId448" Type="http://schemas.openxmlformats.org/officeDocument/2006/relationships/image" Target="media/image218.wmf"/><Relationship Id="rId655" Type="http://schemas.openxmlformats.org/officeDocument/2006/relationships/oleObject" Target="embeddings/oleObject318.bin"/><Relationship Id="rId862" Type="http://schemas.openxmlformats.org/officeDocument/2006/relationships/oleObject" Target="embeddings/oleObject422.bin"/><Relationship Id="rId1078" Type="http://schemas.openxmlformats.org/officeDocument/2006/relationships/oleObject" Target="embeddings/oleObject530.bin"/><Relationship Id="rId1285" Type="http://schemas.openxmlformats.org/officeDocument/2006/relationships/image" Target="media/image636.wmf"/><Relationship Id="rId1492" Type="http://schemas.openxmlformats.org/officeDocument/2006/relationships/oleObject" Target="embeddings/oleObject736.bin"/><Relationship Id="rId2129" Type="http://schemas.openxmlformats.org/officeDocument/2006/relationships/image" Target="media/image1059.wmf"/><Relationship Id="rId2336" Type="http://schemas.openxmlformats.org/officeDocument/2006/relationships/oleObject" Target="embeddings/oleObject1155.bin"/><Relationship Id="rId2543" Type="http://schemas.openxmlformats.org/officeDocument/2006/relationships/image" Target="media/image1266.wmf"/><Relationship Id="rId2750" Type="http://schemas.openxmlformats.org/officeDocument/2006/relationships/oleObject" Target="embeddings/oleObject1365.bin"/><Relationship Id="rId2988" Type="http://schemas.openxmlformats.org/officeDocument/2006/relationships/oleObject" Target="embeddings/oleObject1484.bin"/><Relationship Id="rId308" Type="http://schemas.openxmlformats.org/officeDocument/2006/relationships/image" Target="media/image149.wmf"/><Relationship Id="rId515" Type="http://schemas.openxmlformats.org/officeDocument/2006/relationships/oleObject" Target="embeddings/oleObject248.bin"/><Relationship Id="rId722" Type="http://schemas.openxmlformats.org/officeDocument/2006/relationships/oleObject" Target="embeddings/oleObject352.bin"/><Relationship Id="rId1145" Type="http://schemas.openxmlformats.org/officeDocument/2006/relationships/image" Target="media/image566.wmf"/><Relationship Id="rId1352" Type="http://schemas.openxmlformats.org/officeDocument/2006/relationships/oleObject" Target="embeddings/oleObject666.bin"/><Relationship Id="rId1797" Type="http://schemas.openxmlformats.org/officeDocument/2006/relationships/image" Target="media/image893.wmf"/><Relationship Id="rId2403" Type="http://schemas.openxmlformats.org/officeDocument/2006/relationships/image" Target="media/image1199.wmf"/><Relationship Id="rId2848" Type="http://schemas.openxmlformats.org/officeDocument/2006/relationships/oleObject" Target="embeddings/oleObject1414.bin"/><Relationship Id="rId89" Type="http://schemas.openxmlformats.org/officeDocument/2006/relationships/image" Target="media/image39.wmf"/><Relationship Id="rId1005" Type="http://schemas.openxmlformats.org/officeDocument/2006/relationships/image" Target="media/image496.wmf"/><Relationship Id="rId1212" Type="http://schemas.openxmlformats.org/officeDocument/2006/relationships/oleObject" Target="embeddings/oleObject597.bin"/><Relationship Id="rId1657" Type="http://schemas.openxmlformats.org/officeDocument/2006/relationships/image" Target="media/image823.wmf"/><Relationship Id="rId1864" Type="http://schemas.openxmlformats.org/officeDocument/2006/relationships/oleObject" Target="embeddings/oleObject922.bin"/><Relationship Id="rId2610" Type="http://schemas.openxmlformats.org/officeDocument/2006/relationships/oleObject" Target="embeddings/oleObject1295.bin"/><Relationship Id="rId2708" Type="http://schemas.openxmlformats.org/officeDocument/2006/relationships/oleObject" Target="embeddings/oleObject1344.bin"/><Relationship Id="rId2915" Type="http://schemas.openxmlformats.org/officeDocument/2006/relationships/image" Target="media/image1452.wmf"/><Relationship Id="rId1517" Type="http://schemas.openxmlformats.org/officeDocument/2006/relationships/image" Target="media/image753.wmf"/><Relationship Id="rId1724" Type="http://schemas.openxmlformats.org/officeDocument/2006/relationships/oleObject" Target="embeddings/oleObject852.bin"/><Relationship Id="rId3177" Type="http://schemas.openxmlformats.org/officeDocument/2006/relationships/image" Target="media/image1583.wmf"/><Relationship Id="rId16" Type="http://schemas.openxmlformats.org/officeDocument/2006/relationships/image" Target="media/image2.jpeg"/><Relationship Id="rId1931" Type="http://schemas.openxmlformats.org/officeDocument/2006/relationships/image" Target="media/image960.wmf"/><Relationship Id="rId3037" Type="http://schemas.openxmlformats.org/officeDocument/2006/relationships/image" Target="media/image1513.wmf"/><Relationship Id="rId3384" Type="http://schemas.openxmlformats.org/officeDocument/2006/relationships/image" Target="media/image1687.wmf"/><Relationship Id="rId3591" Type="http://schemas.openxmlformats.org/officeDocument/2006/relationships/oleObject" Target="embeddings/oleObject1785.bin"/><Relationship Id="rId2193" Type="http://schemas.openxmlformats.org/officeDocument/2006/relationships/image" Target="media/image1091.wmf"/><Relationship Id="rId2498" Type="http://schemas.openxmlformats.org/officeDocument/2006/relationships/oleObject" Target="embeddings/oleObject1239.bin"/><Relationship Id="rId3244" Type="http://schemas.openxmlformats.org/officeDocument/2006/relationships/image" Target="media/image1617.wmf"/><Relationship Id="rId3451" Type="http://schemas.openxmlformats.org/officeDocument/2006/relationships/oleObject" Target="embeddings/oleObject1715.bin"/><Relationship Id="rId3549" Type="http://schemas.openxmlformats.org/officeDocument/2006/relationships/oleObject" Target="embeddings/oleObject1764.bin"/><Relationship Id="rId165" Type="http://schemas.openxmlformats.org/officeDocument/2006/relationships/oleObject" Target="embeddings/oleObject74.bin"/><Relationship Id="rId372" Type="http://schemas.openxmlformats.org/officeDocument/2006/relationships/image" Target="media/image180.wmf"/><Relationship Id="rId677" Type="http://schemas.openxmlformats.org/officeDocument/2006/relationships/oleObject" Target="embeddings/oleObject329.bin"/><Relationship Id="rId2053" Type="http://schemas.openxmlformats.org/officeDocument/2006/relationships/image" Target="media/image1021.wmf"/><Relationship Id="rId2260" Type="http://schemas.openxmlformats.org/officeDocument/2006/relationships/oleObject" Target="embeddings/oleObject1117.bin"/><Relationship Id="rId2358" Type="http://schemas.openxmlformats.org/officeDocument/2006/relationships/oleObject" Target="embeddings/oleObject1166.bin"/><Relationship Id="rId3104" Type="http://schemas.openxmlformats.org/officeDocument/2006/relationships/oleObject" Target="embeddings/oleObject1542.bin"/><Relationship Id="rId3311" Type="http://schemas.openxmlformats.org/officeDocument/2006/relationships/oleObject" Target="embeddings/oleObject1645.bin"/><Relationship Id="rId232" Type="http://schemas.openxmlformats.org/officeDocument/2006/relationships/image" Target="media/image111.wmf"/><Relationship Id="rId884" Type="http://schemas.openxmlformats.org/officeDocument/2006/relationships/oleObject" Target="embeddings/oleObject433.bin"/><Relationship Id="rId2120" Type="http://schemas.openxmlformats.org/officeDocument/2006/relationships/oleObject" Target="embeddings/oleObject1050.bin"/><Relationship Id="rId2565" Type="http://schemas.openxmlformats.org/officeDocument/2006/relationships/image" Target="media/image1277.wmf"/><Relationship Id="rId2772" Type="http://schemas.openxmlformats.org/officeDocument/2006/relationships/oleObject" Target="embeddings/oleObject1376.bin"/><Relationship Id="rId3409" Type="http://schemas.openxmlformats.org/officeDocument/2006/relationships/oleObject" Target="embeddings/oleObject1694.bin"/><Relationship Id="rId3616" Type="http://schemas.openxmlformats.org/officeDocument/2006/relationships/image" Target="media/image1803.wmf"/><Relationship Id="rId537" Type="http://schemas.openxmlformats.org/officeDocument/2006/relationships/oleObject" Target="embeddings/oleObject259.bin"/><Relationship Id="rId744" Type="http://schemas.openxmlformats.org/officeDocument/2006/relationships/oleObject" Target="embeddings/oleObject363.bin"/><Relationship Id="rId951" Type="http://schemas.openxmlformats.org/officeDocument/2006/relationships/image" Target="media/image469.wmf"/><Relationship Id="rId1167" Type="http://schemas.openxmlformats.org/officeDocument/2006/relationships/image" Target="media/image577.wmf"/><Relationship Id="rId1374" Type="http://schemas.openxmlformats.org/officeDocument/2006/relationships/oleObject" Target="embeddings/oleObject677.bin"/><Relationship Id="rId1581" Type="http://schemas.openxmlformats.org/officeDocument/2006/relationships/image" Target="media/image785.wmf"/><Relationship Id="rId1679" Type="http://schemas.openxmlformats.org/officeDocument/2006/relationships/image" Target="media/image834.wmf"/><Relationship Id="rId2218" Type="http://schemas.openxmlformats.org/officeDocument/2006/relationships/image" Target="media/image1106.wmf"/><Relationship Id="rId2425" Type="http://schemas.openxmlformats.org/officeDocument/2006/relationships/image" Target="media/image1208.emf"/><Relationship Id="rId2632" Type="http://schemas.openxmlformats.org/officeDocument/2006/relationships/oleObject" Target="embeddings/oleObject1306.bin"/><Relationship Id="rId80" Type="http://schemas.openxmlformats.org/officeDocument/2006/relationships/oleObject" Target="embeddings/oleObject32.bin"/><Relationship Id="rId604" Type="http://schemas.openxmlformats.org/officeDocument/2006/relationships/image" Target="media/image296.wmf"/><Relationship Id="rId811" Type="http://schemas.openxmlformats.org/officeDocument/2006/relationships/image" Target="media/image399.wmf"/><Relationship Id="rId1027" Type="http://schemas.openxmlformats.org/officeDocument/2006/relationships/image" Target="media/image507.wmf"/><Relationship Id="rId1234" Type="http://schemas.openxmlformats.org/officeDocument/2006/relationships/oleObject" Target="embeddings/oleObject608.bin"/><Relationship Id="rId1441" Type="http://schemas.openxmlformats.org/officeDocument/2006/relationships/image" Target="media/image715.wmf"/><Relationship Id="rId1886" Type="http://schemas.openxmlformats.org/officeDocument/2006/relationships/oleObject" Target="embeddings/oleObject933.bin"/><Relationship Id="rId2937" Type="http://schemas.openxmlformats.org/officeDocument/2006/relationships/image" Target="media/image1463.wmf"/><Relationship Id="rId909" Type="http://schemas.openxmlformats.org/officeDocument/2006/relationships/image" Target="media/image448.wmf"/><Relationship Id="rId1301" Type="http://schemas.openxmlformats.org/officeDocument/2006/relationships/image" Target="media/image644.png"/><Relationship Id="rId1539" Type="http://schemas.openxmlformats.org/officeDocument/2006/relationships/image" Target="media/image764.wmf"/><Relationship Id="rId1746" Type="http://schemas.openxmlformats.org/officeDocument/2006/relationships/oleObject" Target="embeddings/oleObject863.bin"/><Relationship Id="rId1953" Type="http://schemas.openxmlformats.org/officeDocument/2006/relationships/image" Target="media/image971.wmf"/><Relationship Id="rId3199" Type="http://schemas.openxmlformats.org/officeDocument/2006/relationships/image" Target="media/image1594.wmf"/><Relationship Id="rId38" Type="http://schemas.openxmlformats.org/officeDocument/2006/relationships/oleObject" Target="embeddings/oleObject11.bin"/><Relationship Id="rId1606" Type="http://schemas.openxmlformats.org/officeDocument/2006/relationships/oleObject" Target="embeddings/oleObject793.bin"/><Relationship Id="rId1813" Type="http://schemas.openxmlformats.org/officeDocument/2006/relationships/image" Target="media/image901.wmf"/><Relationship Id="rId3059" Type="http://schemas.openxmlformats.org/officeDocument/2006/relationships/image" Target="media/image1524.wmf"/><Relationship Id="rId3266" Type="http://schemas.openxmlformats.org/officeDocument/2006/relationships/image" Target="media/image1628.wmf"/><Relationship Id="rId3473" Type="http://schemas.openxmlformats.org/officeDocument/2006/relationships/oleObject" Target="embeddings/oleObject1726.bin"/><Relationship Id="rId187" Type="http://schemas.openxmlformats.org/officeDocument/2006/relationships/oleObject" Target="embeddings/oleObject85.bin"/><Relationship Id="rId394" Type="http://schemas.openxmlformats.org/officeDocument/2006/relationships/image" Target="media/image191.wmf"/><Relationship Id="rId2075" Type="http://schemas.openxmlformats.org/officeDocument/2006/relationships/image" Target="media/image1032.wmf"/><Relationship Id="rId2282" Type="http://schemas.openxmlformats.org/officeDocument/2006/relationships/oleObject" Target="embeddings/oleObject1128.bin"/><Relationship Id="rId3126" Type="http://schemas.openxmlformats.org/officeDocument/2006/relationships/oleObject" Target="embeddings/oleObject1553.bin"/><Relationship Id="rId254" Type="http://schemas.openxmlformats.org/officeDocument/2006/relationships/image" Target="media/image122.wmf"/><Relationship Id="rId699" Type="http://schemas.openxmlformats.org/officeDocument/2006/relationships/image" Target="media/image343.wmf"/><Relationship Id="rId1091" Type="http://schemas.openxmlformats.org/officeDocument/2006/relationships/image" Target="media/image539.wmf"/><Relationship Id="rId2587" Type="http://schemas.openxmlformats.org/officeDocument/2006/relationships/image" Target="media/image1288.wmf"/><Relationship Id="rId2794" Type="http://schemas.openxmlformats.org/officeDocument/2006/relationships/oleObject" Target="embeddings/oleObject1387.bin"/><Relationship Id="rId3333" Type="http://schemas.openxmlformats.org/officeDocument/2006/relationships/oleObject" Target="embeddings/oleObject1656.bin"/><Relationship Id="rId3540" Type="http://schemas.openxmlformats.org/officeDocument/2006/relationships/image" Target="media/image1765.wmf"/><Relationship Id="rId3638" Type="http://schemas.openxmlformats.org/officeDocument/2006/relationships/image" Target="media/image1814.wmf"/><Relationship Id="rId114" Type="http://schemas.openxmlformats.org/officeDocument/2006/relationships/oleObject" Target="embeddings/oleObject49.bin"/><Relationship Id="rId461" Type="http://schemas.openxmlformats.org/officeDocument/2006/relationships/oleObject" Target="embeddings/oleObject221.bin"/><Relationship Id="rId559" Type="http://schemas.openxmlformats.org/officeDocument/2006/relationships/oleObject" Target="embeddings/oleObject270.bin"/><Relationship Id="rId766" Type="http://schemas.openxmlformats.org/officeDocument/2006/relationships/oleObject" Target="embeddings/oleObject374.bin"/><Relationship Id="rId1189" Type="http://schemas.openxmlformats.org/officeDocument/2006/relationships/image" Target="media/image588.wmf"/><Relationship Id="rId1396" Type="http://schemas.openxmlformats.org/officeDocument/2006/relationships/oleObject" Target="embeddings/oleObject688.bin"/><Relationship Id="rId2142" Type="http://schemas.openxmlformats.org/officeDocument/2006/relationships/oleObject" Target="embeddings/oleObject1061.bin"/><Relationship Id="rId2447" Type="http://schemas.openxmlformats.org/officeDocument/2006/relationships/image" Target="media/image1218.wmf"/><Relationship Id="rId3400" Type="http://schemas.openxmlformats.org/officeDocument/2006/relationships/image" Target="media/image1695.wmf"/><Relationship Id="rId321" Type="http://schemas.openxmlformats.org/officeDocument/2006/relationships/oleObject" Target="embeddings/oleObject152.bin"/><Relationship Id="rId419" Type="http://schemas.openxmlformats.org/officeDocument/2006/relationships/oleObject" Target="embeddings/oleObject200.bin"/><Relationship Id="rId626" Type="http://schemas.openxmlformats.org/officeDocument/2006/relationships/image" Target="media/image307.wmf"/><Relationship Id="rId973" Type="http://schemas.openxmlformats.org/officeDocument/2006/relationships/image" Target="media/image480.wmf"/><Relationship Id="rId1049" Type="http://schemas.openxmlformats.org/officeDocument/2006/relationships/image" Target="media/image518.wmf"/><Relationship Id="rId1256" Type="http://schemas.openxmlformats.org/officeDocument/2006/relationships/oleObject" Target="embeddings/oleObject619.bin"/><Relationship Id="rId2002" Type="http://schemas.openxmlformats.org/officeDocument/2006/relationships/oleObject" Target="embeddings/oleObject991.bin"/><Relationship Id="rId2307" Type="http://schemas.openxmlformats.org/officeDocument/2006/relationships/image" Target="media/image1151.wmf"/><Relationship Id="rId2654" Type="http://schemas.openxmlformats.org/officeDocument/2006/relationships/oleObject" Target="embeddings/oleObject1317.bin"/><Relationship Id="rId2861" Type="http://schemas.openxmlformats.org/officeDocument/2006/relationships/image" Target="media/image1425.wmf"/><Relationship Id="rId2959" Type="http://schemas.openxmlformats.org/officeDocument/2006/relationships/image" Target="media/image1474.wmf"/><Relationship Id="rId833" Type="http://schemas.openxmlformats.org/officeDocument/2006/relationships/image" Target="media/image410.wmf"/><Relationship Id="rId1116" Type="http://schemas.openxmlformats.org/officeDocument/2006/relationships/oleObject" Target="embeddings/oleObject549.bin"/><Relationship Id="rId1463" Type="http://schemas.openxmlformats.org/officeDocument/2006/relationships/image" Target="media/image726.wmf"/><Relationship Id="rId1670" Type="http://schemas.openxmlformats.org/officeDocument/2006/relationships/oleObject" Target="embeddings/oleObject825.bin"/><Relationship Id="rId1768" Type="http://schemas.openxmlformats.org/officeDocument/2006/relationships/oleObject" Target="embeddings/oleObject874.bin"/><Relationship Id="rId2514" Type="http://schemas.openxmlformats.org/officeDocument/2006/relationships/oleObject" Target="embeddings/oleObject1247.bin"/><Relationship Id="rId2721" Type="http://schemas.openxmlformats.org/officeDocument/2006/relationships/image" Target="media/image1355.emf"/><Relationship Id="rId2819" Type="http://schemas.openxmlformats.org/officeDocument/2006/relationships/image" Target="media/image1404.emf"/><Relationship Id="rId900" Type="http://schemas.openxmlformats.org/officeDocument/2006/relationships/oleObject" Target="embeddings/oleObject441.bin"/><Relationship Id="rId1323" Type="http://schemas.openxmlformats.org/officeDocument/2006/relationships/image" Target="media/image656.wmf"/><Relationship Id="rId1530" Type="http://schemas.openxmlformats.org/officeDocument/2006/relationships/oleObject" Target="embeddings/oleObject755.bin"/><Relationship Id="rId1628" Type="http://schemas.openxmlformats.org/officeDocument/2006/relationships/oleObject" Target="embeddings/oleObject804.bin"/><Relationship Id="rId1975" Type="http://schemas.openxmlformats.org/officeDocument/2006/relationships/image" Target="media/image982.wmf"/><Relationship Id="rId3190" Type="http://schemas.openxmlformats.org/officeDocument/2006/relationships/oleObject" Target="embeddings/oleObject1585.bin"/><Relationship Id="rId1835" Type="http://schemas.openxmlformats.org/officeDocument/2006/relationships/image" Target="media/image912.wmf"/><Relationship Id="rId3050" Type="http://schemas.openxmlformats.org/officeDocument/2006/relationships/oleObject" Target="embeddings/oleObject1515.bin"/><Relationship Id="rId3288" Type="http://schemas.openxmlformats.org/officeDocument/2006/relationships/image" Target="media/image1639.wmf"/><Relationship Id="rId3495" Type="http://schemas.openxmlformats.org/officeDocument/2006/relationships/oleObject" Target="embeddings/oleObject1737.bin"/><Relationship Id="rId1902" Type="http://schemas.openxmlformats.org/officeDocument/2006/relationships/oleObject" Target="embeddings/oleObject941.bin"/><Relationship Id="rId2097" Type="http://schemas.openxmlformats.org/officeDocument/2006/relationships/image" Target="media/image1043.wmf"/><Relationship Id="rId3148" Type="http://schemas.openxmlformats.org/officeDocument/2006/relationships/oleObject" Target="embeddings/oleObject1564.bin"/><Relationship Id="rId3355" Type="http://schemas.openxmlformats.org/officeDocument/2006/relationships/oleObject" Target="embeddings/oleObject1667.bin"/><Relationship Id="rId3562" Type="http://schemas.openxmlformats.org/officeDocument/2006/relationships/image" Target="media/image1776.wmf"/><Relationship Id="rId276" Type="http://schemas.openxmlformats.org/officeDocument/2006/relationships/image" Target="media/image133.wmf"/><Relationship Id="rId483" Type="http://schemas.openxmlformats.org/officeDocument/2006/relationships/oleObject" Target="embeddings/oleObject232.bin"/><Relationship Id="rId690" Type="http://schemas.openxmlformats.org/officeDocument/2006/relationships/image" Target="media/image339.wmf"/><Relationship Id="rId2164" Type="http://schemas.openxmlformats.org/officeDocument/2006/relationships/oleObject" Target="embeddings/oleObject1072.bin"/><Relationship Id="rId2371" Type="http://schemas.openxmlformats.org/officeDocument/2006/relationships/image" Target="media/image1183.wmf"/><Relationship Id="rId3008" Type="http://schemas.openxmlformats.org/officeDocument/2006/relationships/oleObject" Target="embeddings/oleObject1494.bin"/><Relationship Id="rId3215" Type="http://schemas.openxmlformats.org/officeDocument/2006/relationships/oleObject" Target="embeddings/oleObject1597.bin"/><Relationship Id="rId3422" Type="http://schemas.openxmlformats.org/officeDocument/2006/relationships/image" Target="media/image1706.wmf"/><Relationship Id="rId136" Type="http://schemas.openxmlformats.org/officeDocument/2006/relationships/oleObject" Target="embeddings/oleObject60.bin"/><Relationship Id="rId343" Type="http://schemas.openxmlformats.org/officeDocument/2006/relationships/oleObject" Target="embeddings/oleObject163.bin"/><Relationship Id="rId550" Type="http://schemas.openxmlformats.org/officeDocument/2006/relationships/image" Target="media/image269.wmf"/><Relationship Id="rId788" Type="http://schemas.openxmlformats.org/officeDocument/2006/relationships/oleObject" Target="embeddings/oleObject385.bin"/><Relationship Id="rId995" Type="http://schemas.openxmlformats.org/officeDocument/2006/relationships/image" Target="media/image491.wmf"/><Relationship Id="rId1180" Type="http://schemas.openxmlformats.org/officeDocument/2006/relationships/oleObject" Target="embeddings/oleObject581.bin"/><Relationship Id="rId2024" Type="http://schemas.openxmlformats.org/officeDocument/2006/relationships/oleObject" Target="embeddings/oleObject1002.bin"/><Relationship Id="rId2231" Type="http://schemas.openxmlformats.org/officeDocument/2006/relationships/oleObject" Target="embeddings/oleObject1103.bin"/><Relationship Id="rId2469" Type="http://schemas.openxmlformats.org/officeDocument/2006/relationships/image" Target="media/image1229.wmf"/><Relationship Id="rId2676" Type="http://schemas.openxmlformats.org/officeDocument/2006/relationships/oleObject" Target="embeddings/oleObject1328.bin"/><Relationship Id="rId2883" Type="http://schemas.openxmlformats.org/officeDocument/2006/relationships/image" Target="media/image1436.wmf"/><Relationship Id="rId203" Type="http://schemas.openxmlformats.org/officeDocument/2006/relationships/oleObject" Target="embeddings/oleObject93.bin"/><Relationship Id="rId648" Type="http://schemas.openxmlformats.org/officeDocument/2006/relationships/image" Target="media/image318.wmf"/><Relationship Id="rId855" Type="http://schemas.openxmlformats.org/officeDocument/2006/relationships/image" Target="media/image421.wmf"/><Relationship Id="rId1040" Type="http://schemas.openxmlformats.org/officeDocument/2006/relationships/oleObject" Target="embeddings/oleObject511.bin"/><Relationship Id="rId1278" Type="http://schemas.openxmlformats.org/officeDocument/2006/relationships/oleObject" Target="embeddings/oleObject630.bin"/><Relationship Id="rId1485" Type="http://schemas.openxmlformats.org/officeDocument/2006/relationships/image" Target="media/image737.wmf"/><Relationship Id="rId1692" Type="http://schemas.openxmlformats.org/officeDocument/2006/relationships/oleObject" Target="embeddings/oleObject836.bin"/><Relationship Id="rId2329" Type="http://schemas.openxmlformats.org/officeDocument/2006/relationships/image" Target="media/image1162.wmf"/><Relationship Id="rId2536" Type="http://schemas.openxmlformats.org/officeDocument/2006/relationships/oleObject" Target="embeddings/oleObject1258.bin"/><Relationship Id="rId2743" Type="http://schemas.openxmlformats.org/officeDocument/2006/relationships/image" Target="media/image1366.emf"/><Relationship Id="rId410" Type="http://schemas.openxmlformats.org/officeDocument/2006/relationships/image" Target="media/image199.wmf"/><Relationship Id="rId508" Type="http://schemas.openxmlformats.org/officeDocument/2006/relationships/image" Target="media/image248.wmf"/><Relationship Id="rId715" Type="http://schemas.openxmlformats.org/officeDocument/2006/relationships/image" Target="media/image351.wmf"/><Relationship Id="rId922" Type="http://schemas.openxmlformats.org/officeDocument/2006/relationships/oleObject" Target="embeddings/oleObject452.bin"/><Relationship Id="rId1138" Type="http://schemas.openxmlformats.org/officeDocument/2006/relationships/oleObject" Target="embeddings/oleObject560.bin"/><Relationship Id="rId1345" Type="http://schemas.openxmlformats.org/officeDocument/2006/relationships/image" Target="media/image667.wmf"/><Relationship Id="rId1552" Type="http://schemas.openxmlformats.org/officeDocument/2006/relationships/oleObject" Target="embeddings/oleObject766.bin"/><Relationship Id="rId1997" Type="http://schemas.openxmlformats.org/officeDocument/2006/relationships/image" Target="media/image993.wmf"/><Relationship Id="rId2603" Type="http://schemas.openxmlformats.org/officeDocument/2006/relationships/image" Target="media/image1296.wmf"/><Relationship Id="rId2950" Type="http://schemas.openxmlformats.org/officeDocument/2006/relationships/oleObject" Target="embeddings/oleObject1465.bin"/><Relationship Id="rId1205" Type="http://schemas.openxmlformats.org/officeDocument/2006/relationships/image" Target="media/image596.wmf"/><Relationship Id="rId1857" Type="http://schemas.openxmlformats.org/officeDocument/2006/relationships/image" Target="media/image923.wmf"/><Relationship Id="rId2810" Type="http://schemas.openxmlformats.org/officeDocument/2006/relationships/oleObject" Target="embeddings/oleObject1395.bin"/><Relationship Id="rId2908" Type="http://schemas.openxmlformats.org/officeDocument/2006/relationships/oleObject" Target="embeddings/oleObject1444.bin"/><Relationship Id="rId51" Type="http://schemas.openxmlformats.org/officeDocument/2006/relationships/image" Target="media/image20.wmf"/><Relationship Id="rId1412" Type="http://schemas.openxmlformats.org/officeDocument/2006/relationships/oleObject" Target="embeddings/oleObject696.bin"/><Relationship Id="rId1717" Type="http://schemas.openxmlformats.org/officeDocument/2006/relationships/image" Target="media/image853.wmf"/><Relationship Id="rId1924" Type="http://schemas.openxmlformats.org/officeDocument/2006/relationships/oleObject" Target="embeddings/oleObject952.bin"/><Relationship Id="rId3072" Type="http://schemas.openxmlformats.org/officeDocument/2006/relationships/oleObject" Target="embeddings/oleObject1526.bin"/><Relationship Id="rId3377" Type="http://schemas.openxmlformats.org/officeDocument/2006/relationships/oleObject" Target="embeddings/oleObject1678.bin"/><Relationship Id="rId298" Type="http://schemas.openxmlformats.org/officeDocument/2006/relationships/image" Target="media/image144.wmf"/><Relationship Id="rId3584" Type="http://schemas.openxmlformats.org/officeDocument/2006/relationships/image" Target="media/image1787.wmf"/><Relationship Id="rId158" Type="http://schemas.openxmlformats.org/officeDocument/2006/relationships/image" Target="media/image74.wmf"/><Relationship Id="rId2186" Type="http://schemas.openxmlformats.org/officeDocument/2006/relationships/oleObject" Target="embeddings/oleObject1083.bin"/><Relationship Id="rId2393" Type="http://schemas.openxmlformats.org/officeDocument/2006/relationships/image" Target="media/image1194.wmf"/><Relationship Id="rId2698" Type="http://schemas.openxmlformats.org/officeDocument/2006/relationships/oleObject" Target="embeddings/oleObject1339.bin"/><Relationship Id="rId3237" Type="http://schemas.openxmlformats.org/officeDocument/2006/relationships/oleObject" Target="embeddings/oleObject1608.bin"/><Relationship Id="rId3444" Type="http://schemas.openxmlformats.org/officeDocument/2006/relationships/image" Target="media/image1717.wmf"/><Relationship Id="rId3651" Type="http://schemas.microsoft.com/office/2011/relationships/people" Target="people.xml"/><Relationship Id="rId365" Type="http://schemas.openxmlformats.org/officeDocument/2006/relationships/oleObject" Target="embeddings/oleObject173.bin"/><Relationship Id="rId572" Type="http://schemas.openxmlformats.org/officeDocument/2006/relationships/image" Target="media/image280.wmf"/><Relationship Id="rId2046" Type="http://schemas.openxmlformats.org/officeDocument/2006/relationships/oleObject" Target="embeddings/oleObject1013.bin"/><Relationship Id="rId2253" Type="http://schemas.openxmlformats.org/officeDocument/2006/relationships/image" Target="media/image1124.wmf"/><Relationship Id="rId2460" Type="http://schemas.openxmlformats.org/officeDocument/2006/relationships/oleObject" Target="embeddings/oleObject1220.bin"/><Relationship Id="rId3304" Type="http://schemas.openxmlformats.org/officeDocument/2006/relationships/image" Target="media/image1647.wmf"/><Relationship Id="rId3511" Type="http://schemas.openxmlformats.org/officeDocument/2006/relationships/oleObject" Target="embeddings/oleObject1745.bin"/><Relationship Id="rId225" Type="http://schemas.openxmlformats.org/officeDocument/2006/relationships/oleObject" Target="embeddings/oleObject104.bin"/><Relationship Id="rId432" Type="http://schemas.openxmlformats.org/officeDocument/2006/relationships/image" Target="media/image210.wmf"/><Relationship Id="rId877" Type="http://schemas.openxmlformats.org/officeDocument/2006/relationships/image" Target="media/image432.wmf"/><Relationship Id="rId1062" Type="http://schemas.openxmlformats.org/officeDocument/2006/relationships/oleObject" Target="embeddings/oleObject522.bin"/><Relationship Id="rId2113" Type="http://schemas.openxmlformats.org/officeDocument/2006/relationships/image" Target="media/image1051.wmf"/><Relationship Id="rId2320" Type="http://schemas.openxmlformats.org/officeDocument/2006/relationships/oleObject" Target="embeddings/oleObject1147.bin"/><Relationship Id="rId2558" Type="http://schemas.openxmlformats.org/officeDocument/2006/relationships/oleObject" Target="embeddings/oleObject1269.bin"/><Relationship Id="rId2765" Type="http://schemas.openxmlformats.org/officeDocument/2006/relationships/image" Target="media/image1377.emf"/><Relationship Id="rId2972" Type="http://schemas.openxmlformats.org/officeDocument/2006/relationships/oleObject" Target="embeddings/oleObject1476.bin"/><Relationship Id="rId3609" Type="http://schemas.openxmlformats.org/officeDocument/2006/relationships/oleObject" Target="embeddings/oleObject1794.bin"/><Relationship Id="rId737" Type="http://schemas.openxmlformats.org/officeDocument/2006/relationships/image" Target="media/image362.wmf"/><Relationship Id="rId944" Type="http://schemas.openxmlformats.org/officeDocument/2006/relationships/oleObject" Target="embeddings/oleObject463.bin"/><Relationship Id="rId1367" Type="http://schemas.openxmlformats.org/officeDocument/2006/relationships/image" Target="media/image678.wmf"/><Relationship Id="rId1574" Type="http://schemas.openxmlformats.org/officeDocument/2006/relationships/oleObject" Target="embeddings/oleObject777.bin"/><Relationship Id="rId1781" Type="http://schemas.openxmlformats.org/officeDocument/2006/relationships/image" Target="media/image885.wmf"/><Relationship Id="rId2418" Type="http://schemas.openxmlformats.org/officeDocument/2006/relationships/oleObject" Target="embeddings/oleObject1198.bin"/><Relationship Id="rId2625" Type="http://schemas.openxmlformats.org/officeDocument/2006/relationships/image" Target="media/image1307.wmf"/><Relationship Id="rId2832" Type="http://schemas.openxmlformats.org/officeDocument/2006/relationships/oleObject" Target="embeddings/oleObject1406.bin"/><Relationship Id="rId73" Type="http://schemas.openxmlformats.org/officeDocument/2006/relationships/image" Target="media/image31.wmf"/><Relationship Id="rId804" Type="http://schemas.openxmlformats.org/officeDocument/2006/relationships/oleObject" Target="embeddings/oleObject393.bin"/><Relationship Id="rId1227" Type="http://schemas.openxmlformats.org/officeDocument/2006/relationships/image" Target="media/image607.wmf"/><Relationship Id="rId1434" Type="http://schemas.openxmlformats.org/officeDocument/2006/relationships/oleObject" Target="embeddings/oleObject707.bin"/><Relationship Id="rId1641" Type="http://schemas.openxmlformats.org/officeDocument/2006/relationships/image" Target="media/image815.wmf"/><Relationship Id="rId1879" Type="http://schemas.openxmlformats.org/officeDocument/2006/relationships/image" Target="media/image934.wmf"/><Relationship Id="rId3094" Type="http://schemas.openxmlformats.org/officeDocument/2006/relationships/oleObject" Target="embeddings/oleObject1537.bin"/><Relationship Id="rId1501" Type="http://schemas.openxmlformats.org/officeDocument/2006/relationships/image" Target="media/image745.wmf"/><Relationship Id="rId1739" Type="http://schemas.openxmlformats.org/officeDocument/2006/relationships/image" Target="media/image864.wmf"/><Relationship Id="rId1946" Type="http://schemas.openxmlformats.org/officeDocument/2006/relationships/oleObject" Target="embeddings/oleObject963.bin"/><Relationship Id="rId3399" Type="http://schemas.openxmlformats.org/officeDocument/2006/relationships/oleObject" Target="embeddings/oleObject1689.bin"/><Relationship Id="rId1806" Type="http://schemas.openxmlformats.org/officeDocument/2006/relationships/oleObject" Target="embeddings/oleObject893.bin"/><Relationship Id="rId3161" Type="http://schemas.openxmlformats.org/officeDocument/2006/relationships/image" Target="media/image1575.wmf"/><Relationship Id="rId3259" Type="http://schemas.openxmlformats.org/officeDocument/2006/relationships/oleObject" Target="embeddings/oleObject1619.bin"/><Relationship Id="rId3466" Type="http://schemas.openxmlformats.org/officeDocument/2006/relationships/image" Target="media/image1728.wmf"/><Relationship Id="rId387" Type="http://schemas.openxmlformats.org/officeDocument/2006/relationships/oleObject" Target="embeddings/oleObject184.bin"/><Relationship Id="rId594" Type="http://schemas.openxmlformats.org/officeDocument/2006/relationships/image" Target="media/image291.wmf"/><Relationship Id="rId2068" Type="http://schemas.openxmlformats.org/officeDocument/2006/relationships/oleObject" Target="embeddings/oleObject1024.bin"/><Relationship Id="rId2275" Type="http://schemas.openxmlformats.org/officeDocument/2006/relationships/image" Target="media/image1135.wmf"/><Relationship Id="rId3021" Type="http://schemas.openxmlformats.org/officeDocument/2006/relationships/image" Target="media/image1505.wmf"/><Relationship Id="rId3119" Type="http://schemas.openxmlformats.org/officeDocument/2006/relationships/image" Target="media/image1554.wmf"/><Relationship Id="rId3326" Type="http://schemas.openxmlformats.org/officeDocument/2006/relationships/image" Target="media/image1658.wmf"/><Relationship Id="rId247" Type="http://schemas.openxmlformats.org/officeDocument/2006/relationships/oleObject" Target="embeddings/oleObject115.bin"/><Relationship Id="rId899" Type="http://schemas.openxmlformats.org/officeDocument/2006/relationships/image" Target="media/image443.wmf"/><Relationship Id="rId1084" Type="http://schemas.openxmlformats.org/officeDocument/2006/relationships/oleObject" Target="embeddings/oleObject533.bin"/><Relationship Id="rId2482" Type="http://schemas.openxmlformats.org/officeDocument/2006/relationships/oleObject" Target="embeddings/oleObject1231.bin"/><Relationship Id="rId2787" Type="http://schemas.openxmlformats.org/officeDocument/2006/relationships/image" Target="media/image1388.emf"/><Relationship Id="rId3533" Type="http://schemas.openxmlformats.org/officeDocument/2006/relationships/oleObject" Target="embeddings/oleObject1756.bin"/><Relationship Id="rId107" Type="http://schemas.openxmlformats.org/officeDocument/2006/relationships/image" Target="media/image48.wmf"/><Relationship Id="rId454" Type="http://schemas.openxmlformats.org/officeDocument/2006/relationships/image" Target="media/image221.wmf"/><Relationship Id="rId661" Type="http://schemas.openxmlformats.org/officeDocument/2006/relationships/oleObject" Target="embeddings/oleObject321.bin"/><Relationship Id="rId759" Type="http://schemas.openxmlformats.org/officeDocument/2006/relationships/image" Target="media/image373.wmf"/><Relationship Id="rId966" Type="http://schemas.openxmlformats.org/officeDocument/2006/relationships/oleObject" Target="embeddings/oleObject474.bin"/><Relationship Id="rId1291" Type="http://schemas.openxmlformats.org/officeDocument/2006/relationships/image" Target="media/image639.wmf"/><Relationship Id="rId1389" Type="http://schemas.openxmlformats.org/officeDocument/2006/relationships/image" Target="media/image689.wmf"/><Relationship Id="rId1596" Type="http://schemas.openxmlformats.org/officeDocument/2006/relationships/oleObject" Target="embeddings/oleObject788.bin"/><Relationship Id="rId2135" Type="http://schemas.openxmlformats.org/officeDocument/2006/relationships/image" Target="media/image1062.wmf"/><Relationship Id="rId2342" Type="http://schemas.openxmlformats.org/officeDocument/2006/relationships/oleObject" Target="embeddings/oleObject1158.bin"/><Relationship Id="rId2647" Type="http://schemas.openxmlformats.org/officeDocument/2006/relationships/image" Target="media/image1318.wmf"/><Relationship Id="rId2994" Type="http://schemas.openxmlformats.org/officeDocument/2006/relationships/oleObject" Target="embeddings/oleObject1487.bin"/><Relationship Id="rId3600" Type="http://schemas.openxmlformats.org/officeDocument/2006/relationships/image" Target="media/image1795.wmf"/><Relationship Id="rId314" Type="http://schemas.openxmlformats.org/officeDocument/2006/relationships/image" Target="media/image152.wmf"/><Relationship Id="rId521" Type="http://schemas.openxmlformats.org/officeDocument/2006/relationships/oleObject" Target="embeddings/oleObject251.bin"/><Relationship Id="rId619" Type="http://schemas.openxmlformats.org/officeDocument/2006/relationships/oleObject" Target="embeddings/oleObject300.bin"/><Relationship Id="rId1151" Type="http://schemas.openxmlformats.org/officeDocument/2006/relationships/image" Target="media/image569.wmf"/><Relationship Id="rId1249" Type="http://schemas.openxmlformats.org/officeDocument/2006/relationships/image" Target="media/image618.wmf"/><Relationship Id="rId2202" Type="http://schemas.openxmlformats.org/officeDocument/2006/relationships/oleObject" Target="embeddings/oleObject1091.bin"/><Relationship Id="rId2854" Type="http://schemas.openxmlformats.org/officeDocument/2006/relationships/oleObject" Target="embeddings/oleObject1417.bin"/><Relationship Id="rId95" Type="http://schemas.openxmlformats.org/officeDocument/2006/relationships/image" Target="media/image42.wmf"/><Relationship Id="rId826" Type="http://schemas.openxmlformats.org/officeDocument/2006/relationships/oleObject" Target="embeddings/oleObject404.bin"/><Relationship Id="rId1011" Type="http://schemas.openxmlformats.org/officeDocument/2006/relationships/image" Target="media/image499.wmf"/><Relationship Id="rId1109" Type="http://schemas.openxmlformats.org/officeDocument/2006/relationships/image" Target="media/image548.wmf"/><Relationship Id="rId1456" Type="http://schemas.openxmlformats.org/officeDocument/2006/relationships/oleObject" Target="embeddings/oleObject718.bin"/><Relationship Id="rId1663" Type="http://schemas.openxmlformats.org/officeDocument/2006/relationships/image" Target="media/image826.wmf"/><Relationship Id="rId1870" Type="http://schemas.openxmlformats.org/officeDocument/2006/relationships/oleObject" Target="embeddings/oleObject925.bin"/><Relationship Id="rId1968" Type="http://schemas.openxmlformats.org/officeDocument/2006/relationships/oleObject" Target="embeddings/oleObject974.bin"/><Relationship Id="rId2507" Type="http://schemas.openxmlformats.org/officeDocument/2006/relationships/image" Target="media/image1248.wmf"/><Relationship Id="rId2714" Type="http://schemas.openxmlformats.org/officeDocument/2006/relationships/oleObject" Target="embeddings/oleObject1347.bin"/><Relationship Id="rId2921" Type="http://schemas.openxmlformats.org/officeDocument/2006/relationships/image" Target="media/image1455.wmf"/><Relationship Id="rId1316" Type="http://schemas.openxmlformats.org/officeDocument/2006/relationships/oleObject" Target="embeddings/oleObject648.bin"/><Relationship Id="rId1523" Type="http://schemas.openxmlformats.org/officeDocument/2006/relationships/image" Target="media/image756.wmf"/><Relationship Id="rId1730" Type="http://schemas.openxmlformats.org/officeDocument/2006/relationships/oleObject" Target="embeddings/oleObject855.bin"/><Relationship Id="rId3183" Type="http://schemas.openxmlformats.org/officeDocument/2006/relationships/image" Target="media/image1586.wmf"/><Relationship Id="rId3390" Type="http://schemas.openxmlformats.org/officeDocument/2006/relationships/image" Target="media/image1690.wmf"/><Relationship Id="rId22" Type="http://schemas.openxmlformats.org/officeDocument/2006/relationships/oleObject" Target="embeddings/oleObject3.bin"/><Relationship Id="rId1828" Type="http://schemas.openxmlformats.org/officeDocument/2006/relationships/oleObject" Target="embeddings/oleObject904.bin"/><Relationship Id="rId3043" Type="http://schemas.openxmlformats.org/officeDocument/2006/relationships/image" Target="media/image1516.wmf"/><Relationship Id="rId3250" Type="http://schemas.openxmlformats.org/officeDocument/2006/relationships/image" Target="media/image1620.wmf"/><Relationship Id="rId3488" Type="http://schemas.openxmlformats.org/officeDocument/2006/relationships/image" Target="media/image1739.wmf"/><Relationship Id="rId171" Type="http://schemas.openxmlformats.org/officeDocument/2006/relationships/oleObject" Target="embeddings/oleObject77.bin"/><Relationship Id="rId2297" Type="http://schemas.openxmlformats.org/officeDocument/2006/relationships/image" Target="media/image1146.wmf"/><Relationship Id="rId3348" Type="http://schemas.openxmlformats.org/officeDocument/2006/relationships/image" Target="media/image1669.wmf"/><Relationship Id="rId3555" Type="http://schemas.openxmlformats.org/officeDocument/2006/relationships/oleObject" Target="embeddings/oleObject1767.bin"/><Relationship Id="rId269" Type="http://schemas.openxmlformats.org/officeDocument/2006/relationships/oleObject" Target="embeddings/oleObject126.bin"/><Relationship Id="rId476" Type="http://schemas.openxmlformats.org/officeDocument/2006/relationships/image" Target="media/image232.wmf"/><Relationship Id="rId683" Type="http://schemas.openxmlformats.org/officeDocument/2006/relationships/oleObject" Target="embeddings/oleObject332.bin"/><Relationship Id="rId890" Type="http://schemas.openxmlformats.org/officeDocument/2006/relationships/oleObject" Target="embeddings/oleObject436.bin"/><Relationship Id="rId2157" Type="http://schemas.openxmlformats.org/officeDocument/2006/relationships/image" Target="media/image1073.wmf"/><Relationship Id="rId2364" Type="http://schemas.openxmlformats.org/officeDocument/2006/relationships/oleObject" Target="embeddings/oleObject1169.bin"/><Relationship Id="rId2571" Type="http://schemas.openxmlformats.org/officeDocument/2006/relationships/image" Target="media/image1280.wmf"/><Relationship Id="rId3110" Type="http://schemas.openxmlformats.org/officeDocument/2006/relationships/oleObject" Target="embeddings/oleObject1545.bin"/><Relationship Id="rId3208" Type="http://schemas.openxmlformats.org/officeDocument/2006/relationships/image" Target="media/image1599.wmf"/><Relationship Id="rId3415" Type="http://schemas.openxmlformats.org/officeDocument/2006/relationships/oleObject" Target="embeddings/oleObject1697.bin"/><Relationship Id="rId129" Type="http://schemas.openxmlformats.org/officeDocument/2006/relationships/image" Target="media/image59.wmf"/><Relationship Id="rId336" Type="http://schemas.openxmlformats.org/officeDocument/2006/relationships/image" Target="media/image163.wmf"/><Relationship Id="rId543" Type="http://schemas.openxmlformats.org/officeDocument/2006/relationships/oleObject" Target="embeddings/oleObject262.bin"/><Relationship Id="rId988" Type="http://schemas.openxmlformats.org/officeDocument/2006/relationships/oleObject" Target="embeddings/oleObject485.bin"/><Relationship Id="rId1173" Type="http://schemas.openxmlformats.org/officeDocument/2006/relationships/image" Target="media/image580.wmf"/><Relationship Id="rId1380" Type="http://schemas.openxmlformats.org/officeDocument/2006/relationships/oleObject" Target="embeddings/oleObject680.bin"/><Relationship Id="rId2017" Type="http://schemas.openxmlformats.org/officeDocument/2006/relationships/image" Target="media/image1003.wmf"/><Relationship Id="rId2224" Type="http://schemas.openxmlformats.org/officeDocument/2006/relationships/image" Target="media/image1109.wmf"/><Relationship Id="rId2669" Type="http://schemas.openxmlformats.org/officeDocument/2006/relationships/image" Target="media/image1329.wmf"/><Relationship Id="rId2876" Type="http://schemas.openxmlformats.org/officeDocument/2006/relationships/oleObject" Target="embeddings/oleObject1428.bin"/><Relationship Id="rId3622" Type="http://schemas.openxmlformats.org/officeDocument/2006/relationships/image" Target="media/image1806.wmf"/><Relationship Id="rId403" Type="http://schemas.openxmlformats.org/officeDocument/2006/relationships/oleObject" Target="embeddings/oleObject192.bin"/><Relationship Id="rId750" Type="http://schemas.openxmlformats.org/officeDocument/2006/relationships/oleObject" Target="embeddings/oleObject366.bin"/><Relationship Id="rId848" Type="http://schemas.openxmlformats.org/officeDocument/2006/relationships/oleObject" Target="embeddings/oleObject415.bin"/><Relationship Id="rId1033" Type="http://schemas.openxmlformats.org/officeDocument/2006/relationships/image" Target="media/image510.wmf"/><Relationship Id="rId1478" Type="http://schemas.openxmlformats.org/officeDocument/2006/relationships/oleObject" Target="embeddings/oleObject729.bin"/><Relationship Id="rId1685" Type="http://schemas.openxmlformats.org/officeDocument/2006/relationships/image" Target="media/image837.wmf"/><Relationship Id="rId1892" Type="http://schemas.openxmlformats.org/officeDocument/2006/relationships/oleObject" Target="embeddings/oleObject936.bin"/><Relationship Id="rId2431" Type="http://schemas.openxmlformats.org/officeDocument/2006/relationships/oleObject" Target="embeddings/oleObject1205.bin"/><Relationship Id="rId2529" Type="http://schemas.openxmlformats.org/officeDocument/2006/relationships/image" Target="media/image1259.wmf"/><Relationship Id="rId2736" Type="http://schemas.openxmlformats.org/officeDocument/2006/relationships/oleObject" Target="embeddings/oleObject1358.bin"/><Relationship Id="rId610" Type="http://schemas.openxmlformats.org/officeDocument/2006/relationships/image" Target="media/image299.wmf"/><Relationship Id="rId708" Type="http://schemas.openxmlformats.org/officeDocument/2006/relationships/oleObject" Target="embeddings/oleObject345.bin"/><Relationship Id="rId915" Type="http://schemas.openxmlformats.org/officeDocument/2006/relationships/image" Target="media/image451.wmf"/><Relationship Id="rId1240" Type="http://schemas.openxmlformats.org/officeDocument/2006/relationships/oleObject" Target="embeddings/oleObject611.bin"/><Relationship Id="rId1338" Type="http://schemas.openxmlformats.org/officeDocument/2006/relationships/oleObject" Target="embeddings/oleObject659.bin"/><Relationship Id="rId1545" Type="http://schemas.openxmlformats.org/officeDocument/2006/relationships/image" Target="media/image767.wmf"/><Relationship Id="rId2943" Type="http://schemas.openxmlformats.org/officeDocument/2006/relationships/image" Target="media/image1466.wmf"/><Relationship Id="rId1100" Type="http://schemas.openxmlformats.org/officeDocument/2006/relationships/oleObject" Target="embeddings/oleObject541.bin"/><Relationship Id="rId1405" Type="http://schemas.openxmlformats.org/officeDocument/2006/relationships/image" Target="media/image697.wmf"/><Relationship Id="rId1752" Type="http://schemas.openxmlformats.org/officeDocument/2006/relationships/oleObject" Target="embeddings/oleObject866.bin"/><Relationship Id="rId2803" Type="http://schemas.openxmlformats.org/officeDocument/2006/relationships/image" Target="media/image1396.emf"/><Relationship Id="rId44" Type="http://schemas.openxmlformats.org/officeDocument/2006/relationships/oleObject" Target="embeddings/oleObject14.bin"/><Relationship Id="rId1612" Type="http://schemas.openxmlformats.org/officeDocument/2006/relationships/oleObject" Target="embeddings/oleObject796.bin"/><Relationship Id="rId1917" Type="http://schemas.openxmlformats.org/officeDocument/2006/relationships/image" Target="media/image953.wmf"/><Relationship Id="rId3065" Type="http://schemas.openxmlformats.org/officeDocument/2006/relationships/image" Target="media/image1527.wmf"/><Relationship Id="rId3272" Type="http://schemas.openxmlformats.org/officeDocument/2006/relationships/image" Target="media/image1631.wmf"/><Relationship Id="rId193" Type="http://schemas.openxmlformats.org/officeDocument/2006/relationships/oleObject" Target="embeddings/oleObject88.bin"/><Relationship Id="rId498" Type="http://schemas.openxmlformats.org/officeDocument/2006/relationships/image" Target="media/image243.wmf"/><Relationship Id="rId2081" Type="http://schemas.openxmlformats.org/officeDocument/2006/relationships/image" Target="media/image1035.wmf"/><Relationship Id="rId2179" Type="http://schemas.openxmlformats.org/officeDocument/2006/relationships/image" Target="media/image1084.wmf"/><Relationship Id="rId3132" Type="http://schemas.openxmlformats.org/officeDocument/2006/relationships/oleObject" Target="embeddings/oleObject1556.bin"/><Relationship Id="rId3577" Type="http://schemas.openxmlformats.org/officeDocument/2006/relationships/oleObject" Target="embeddings/oleObject1778.bin"/><Relationship Id="rId260" Type="http://schemas.openxmlformats.org/officeDocument/2006/relationships/image" Target="media/image125.wmf"/><Relationship Id="rId2386" Type="http://schemas.openxmlformats.org/officeDocument/2006/relationships/oleObject" Target="embeddings/oleObject1180.bin"/><Relationship Id="rId2593" Type="http://schemas.openxmlformats.org/officeDocument/2006/relationships/image" Target="media/image1291.wmf"/><Relationship Id="rId3437" Type="http://schemas.openxmlformats.org/officeDocument/2006/relationships/oleObject" Target="embeddings/oleObject1708.bin"/><Relationship Id="rId3644" Type="http://schemas.openxmlformats.org/officeDocument/2006/relationships/image" Target="media/image1817.wmf"/><Relationship Id="rId120" Type="http://schemas.openxmlformats.org/officeDocument/2006/relationships/oleObject" Target="embeddings/oleObject52.bin"/><Relationship Id="rId358" Type="http://schemas.openxmlformats.org/officeDocument/2006/relationships/image" Target="media/image173.wmf"/><Relationship Id="rId565" Type="http://schemas.openxmlformats.org/officeDocument/2006/relationships/oleObject" Target="embeddings/oleObject273.bin"/><Relationship Id="rId772" Type="http://schemas.openxmlformats.org/officeDocument/2006/relationships/oleObject" Target="embeddings/oleObject377.bin"/><Relationship Id="rId1195" Type="http://schemas.openxmlformats.org/officeDocument/2006/relationships/image" Target="media/image591.wmf"/><Relationship Id="rId2039" Type="http://schemas.openxmlformats.org/officeDocument/2006/relationships/image" Target="media/image1014.wmf"/><Relationship Id="rId2246" Type="http://schemas.openxmlformats.org/officeDocument/2006/relationships/image" Target="media/image1120.wmf"/><Relationship Id="rId2453" Type="http://schemas.openxmlformats.org/officeDocument/2006/relationships/image" Target="media/image1221.wmf"/><Relationship Id="rId2660" Type="http://schemas.openxmlformats.org/officeDocument/2006/relationships/oleObject" Target="embeddings/oleObject1320.bin"/><Relationship Id="rId2898" Type="http://schemas.openxmlformats.org/officeDocument/2006/relationships/oleObject" Target="embeddings/oleObject1439.bin"/><Relationship Id="rId3504" Type="http://schemas.openxmlformats.org/officeDocument/2006/relationships/image" Target="media/image1747.wmf"/><Relationship Id="rId218" Type="http://schemas.openxmlformats.org/officeDocument/2006/relationships/image" Target="media/image104.wmf"/><Relationship Id="rId425" Type="http://schemas.openxmlformats.org/officeDocument/2006/relationships/oleObject" Target="embeddings/oleObject203.bin"/><Relationship Id="rId632" Type="http://schemas.openxmlformats.org/officeDocument/2006/relationships/image" Target="media/image310.wmf"/><Relationship Id="rId1055" Type="http://schemas.openxmlformats.org/officeDocument/2006/relationships/image" Target="media/image521.wmf"/><Relationship Id="rId1262" Type="http://schemas.openxmlformats.org/officeDocument/2006/relationships/oleObject" Target="embeddings/oleObject622.bin"/><Relationship Id="rId2106" Type="http://schemas.openxmlformats.org/officeDocument/2006/relationships/oleObject" Target="embeddings/oleObject1043.bin"/><Relationship Id="rId2313" Type="http://schemas.openxmlformats.org/officeDocument/2006/relationships/image" Target="media/image1154.wmf"/><Relationship Id="rId2520" Type="http://schemas.openxmlformats.org/officeDocument/2006/relationships/oleObject" Target="embeddings/oleObject1250.bin"/><Relationship Id="rId2758" Type="http://schemas.openxmlformats.org/officeDocument/2006/relationships/oleObject" Target="embeddings/oleObject1369.bin"/><Relationship Id="rId2965" Type="http://schemas.openxmlformats.org/officeDocument/2006/relationships/image" Target="media/image1477.emf"/><Relationship Id="rId937" Type="http://schemas.openxmlformats.org/officeDocument/2006/relationships/image" Target="media/image462.wmf"/><Relationship Id="rId1122" Type="http://schemas.openxmlformats.org/officeDocument/2006/relationships/oleObject" Target="embeddings/oleObject552.bin"/><Relationship Id="rId1567" Type="http://schemas.openxmlformats.org/officeDocument/2006/relationships/image" Target="media/image778.wmf"/><Relationship Id="rId1774" Type="http://schemas.openxmlformats.org/officeDocument/2006/relationships/oleObject" Target="embeddings/oleObject877.bin"/><Relationship Id="rId1981" Type="http://schemas.openxmlformats.org/officeDocument/2006/relationships/image" Target="media/image985.wmf"/><Relationship Id="rId2618" Type="http://schemas.openxmlformats.org/officeDocument/2006/relationships/oleObject" Target="embeddings/oleObject1299.bin"/><Relationship Id="rId2825" Type="http://schemas.openxmlformats.org/officeDocument/2006/relationships/image" Target="media/image1407.emf"/><Relationship Id="rId66" Type="http://schemas.openxmlformats.org/officeDocument/2006/relationships/oleObject" Target="embeddings/oleObject25.bin"/><Relationship Id="rId1427" Type="http://schemas.openxmlformats.org/officeDocument/2006/relationships/image" Target="media/image708.wmf"/><Relationship Id="rId1634" Type="http://schemas.openxmlformats.org/officeDocument/2006/relationships/oleObject" Target="embeddings/oleObject807.bin"/><Relationship Id="rId1841" Type="http://schemas.openxmlformats.org/officeDocument/2006/relationships/image" Target="media/image915.wmf"/><Relationship Id="rId3087" Type="http://schemas.openxmlformats.org/officeDocument/2006/relationships/image" Target="media/image1538.wmf"/><Relationship Id="rId3294" Type="http://schemas.openxmlformats.org/officeDocument/2006/relationships/image" Target="media/image1642.wmf"/><Relationship Id="rId1939" Type="http://schemas.openxmlformats.org/officeDocument/2006/relationships/image" Target="media/image964.wmf"/><Relationship Id="rId3599" Type="http://schemas.openxmlformats.org/officeDocument/2006/relationships/oleObject" Target="embeddings/oleObject1789.bin"/><Relationship Id="rId1701" Type="http://schemas.openxmlformats.org/officeDocument/2006/relationships/image" Target="media/image845.wmf"/><Relationship Id="rId3154" Type="http://schemas.openxmlformats.org/officeDocument/2006/relationships/oleObject" Target="embeddings/oleObject1567.bin"/><Relationship Id="rId3361" Type="http://schemas.openxmlformats.org/officeDocument/2006/relationships/oleObject" Target="embeddings/oleObject1670.bin"/><Relationship Id="rId3459" Type="http://schemas.openxmlformats.org/officeDocument/2006/relationships/oleObject" Target="embeddings/oleObject1719.bin"/><Relationship Id="rId282" Type="http://schemas.openxmlformats.org/officeDocument/2006/relationships/image" Target="media/image136.wmf"/><Relationship Id="rId587" Type="http://schemas.openxmlformats.org/officeDocument/2006/relationships/oleObject" Target="embeddings/oleObject284.bin"/><Relationship Id="rId2170" Type="http://schemas.openxmlformats.org/officeDocument/2006/relationships/oleObject" Target="embeddings/oleObject1075.bin"/><Relationship Id="rId2268" Type="http://schemas.openxmlformats.org/officeDocument/2006/relationships/oleObject" Target="embeddings/oleObject1121.bin"/><Relationship Id="rId3014" Type="http://schemas.openxmlformats.org/officeDocument/2006/relationships/oleObject" Target="embeddings/oleObject1497.bin"/><Relationship Id="rId3221" Type="http://schemas.openxmlformats.org/officeDocument/2006/relationships/oleObject" Target="embeddings/oleObject1600.bin"/><Relationship Id="rId3319" Type="http://schemas.openxmlformats.org/officeDocument/2006/relationships/oleObject" Target="embeddings/oleObject1649.bin"/><Relationship Id="rId8" Type="http://schemas.openxmlformats.org/officeDocument/2006/relationships/image" Target="media/image1.jpeg"/><Relationship Id="rId142" Type="http://schemas.openxmlformats.org/officeDocument/2006/relationships/oleObject" Target="embeddings/oleObject63.bin"/><Relationship Id="rId447" Type="http://schemas.openxmlformats.org/officeDocument/2006/relationships/oleObject" Target="embeddings/oleObject214.bin"/><Relationship Id="rId794" Type="http://schemas.openxmlformats.org/officeDocument/2006/relationships/oleObject" Target="embeddings/oleObject388.bin"/><Relationship Id="rId1077" Type="http://schemas.openxmlformats.org/officeDocument/2006/relationships/image" Target="media/image532.wmf"/><Relationship Id="rId2030" Type="http://schemas.openxmlformats.org/officeDocument/2006/relationships/oleObject" Target="embeddings/oleObject1005.bin"/><Relationship Id="rId2128" Type="http://schemas.openxmlformats.org/officeDocument/2006/relationships/oleObject" Target="embeddings/oleObject1054.bin"/><Relationship Id="rId2475" Type="http://schemas.openxmlformats.org/officeDocument/2006/relationships/image" Target="media/image1232.wmf"/><Relationship Id="rId2682" Type="http://schemas.openxmlformats.org/officeDocument/2006/relationships/oleObject" Target="embeddings/oleObject1331.bin"/><Relationship Id="rId2987" Type="http://schemas.openxmlformats.org/officeDocument/2006/relationships/image" Target="media/image1488.wmf"/><Relationship Id="rId3526" Type="http://schemas.openxmlformats.org/officeDocument/2006/relationships/image" Target="media/image1758.wmf"/><Relationship Id="rId654" Type="http://schemas.openxmlformats.org/officeDocument/2006/relationships/image" Target="media/image321.wmf"/><Relationship Id="rId861" Type="http://schemas.openxmlformats.org/officeDocument/2006/relationships/image" Target="media/image424.wmf"/><Relationship Id="rId959" Type="http://schemas.openxmlformats.org/officeDocument/2006/relationships/image" Target="media/image473.wmf"/><Relationship Id="rId1284" Type="http://schemas.openxmlformats.org/officeDocument/2006/relationships/oleObject" Target="embeddings/oleObject633.bin"/><Relationship Id="rId1491" Type="http://schemas.openxmlformats.org/officeDocument/2006/relationships/image" Target="media/image740.wmf"/><Relationship Id="rId1589" Type="http://schemas.openxmlformats.org/officeDocument/2006/relationships/image" Target="media/image789.wmf"/><Relationship Id="rId2335" Type="http://schemas.openxmlformats.org/officeDocument/2006/relationships/image" Target="media/image1165.wmf"/><Relationship Id="rId2542" Type="http://schemas.openxmlformats.org/officeDocument/2006/relationships/oleObject" Target="embeddings/oleObject1261.bin"/><Relationship Id="rId307" Type="http://schemas.openxmlformats.org/officeDocument/2006/relationships/oleObject" Target="embeddings/oleObject145.bin"/><Relationship Id="rId514" Type="http://schemas.openxmlformats.org/officeDocument/2006/relationships/image" Target="media/image251.wmf"/><Relationship Id="rId721" Type="http://schemas.openxmlformats.org/officeDocument/2006/relationships/image" Target="media/image354.wmf"/><Relationship Id="rId1144" Type="http://schemas.openxmlformats.org/officeDocument/2006/relationships/oleObject" Target="embeddings/oleObject563.bin"/><Relationship Id="rId1351" Type="http://schemas.openxmlformats.org/officeDocument/2006/relationships/image" Target="media/image670.wmf"/><Relationship Id="rId1449" Type="http://schemas.openxmlformats.org/officeDocument/2006/relationships/image" Target="media/image719.wmf"/><Relationship Id="rId1796" Type="http://schemas.openxmlformats.org/officeDocument/2006/relationships/oleObject" Target="embeddings/oleObject888.bin"/><Relationship Id="rId2402" Type="http://schemas.openxmlformats.org/officeDocument/2006/relationships/oleObject" Target="embeddings/oleObject1188.bin"/><Relationship Id="rId2847" Type="http://schemas.openxmlformats.org/officeDocument/2006/relationships/image" Target="media/image1418.wmf"/><Relationship Id="rId88" Type="http://schemas.openxmlformats.org/officeDocument/2006/relationships/oleObject" Target="embeddings/oleObject36.bin"/><Relationship Id="rId819" Type="http://schemas.openxmlformats.org/officeDocument/2006/relationships/image" Target="media/image403.wmf"/><Relationship Id="rId1004" Type="http://schemas.openxmlformats.org/officeDocument/2006/relationships/oleObject" Target="embeddings/oleObject493.bin"/><Relationship Id="rId1211" Type="http://schemas.openxmlformats.org/officeDocument/2006/relationships/image" Target="media/image599.wmf"/><Relationship Id="rId1656" Type="http://schemas.openxmlformats.org/officeDocument/2006/relationships/oleObject" Target="embeddings/oleObject818.bin"/><Relationship Id="rId1863" Type="http://schemas.openxmlformats.org/officeDocument/2006/relationships/image" Target="media/image926.wmf"/><Relationship Id="rId2707" Type="http://schemas.openxmlformats.org/officeDocument/2006/relationships/image" Target="media/image1348.wmf"/><Relationship Id="rId2914" Type="http://schemas.openxmlformats.org/officeDocument/2006/relationships/oleObject" Target="embeddings/oleObject1447.bin"/><Relationship Id="rId1309" Type="http://schemas.openxmlformats.org/officeDocument/2006/relationships/image" Target="media/image649.wmf"/><Relationship Id="rId1516" Type="http://schemas.openxmlformats.org/officeDocument/2006/relationships/oleObject" Target="embeddings/oleObject748.bin"/><Relationship Id="rId1723" Type="http://schemas.openxmlformats.org/officeDocument/2006/relationships/image" Target="media/image856.wmf"/><Relationship Id="rId1930" Type="http://schemas.openxmlformats.org/officeDocument/2006/relationships/oleObject" Target="embeddings/oleObject955.bin"/><Relationship Id="rId3176" Type="http://schemas.openxmlformats.org/officeDocument/2006/relationships/oleObject" Target="embeddings/oleObject1578.bin"/><Relationship Id="rId3383" Type="http://schemas.openxmlformats.org/officeDocument/2006/relationships/oleObject" Target="embeddings/oleObject1681.bin"/><Relationship Id="rId3590" Type="http://schemas.openxmlformats.org/officeDocument/2006/relationships/image" Target="media/image1790.wmf"/><Relationship Id="rId15" Type="http://schemas.openxmlformats.org/officeDocument/2006/relationships/hyperlink" Target="http://mrlforums.sci.utah.edu/forums/" TargetMode="External"/><Relationship Id="rId2192" Type="http://schemas.openxmlformats.org/officeDocument/2006/relationships/oleObject" Target="embeddings/oleObject1086.bin"/><Relationship Id="rId3036" Type="http://schemas.openxmlformats.org/officeDocument/2006/relationships/oleObject" Target="embeddings/oleObject1508.bin"/><Relationship Id="rId3243" Type="http://schemas.openxmlformats.org/officeDocument/2006/relationships/oleObject" Target="embeddings/oleObject1611.bin"/><Relationship Id="rId164" Type="http://schemas.openxmlformats.org/officeDocument/2006/relationships/image" Target="media/image77.wmf"/><Relationship Id="rId371" Type="http://schemas.openxmlformats.org/officeDocument/2006/relationships/oleObject" Target="embeddings/oleObject176.bin"/><Relationship Id="rId2052" Type="http://schemas.openxmlformats.org/officeDocument/2006/relationships/oleObject" Target="embeddings/oleObject1016.bin"/><Relationship Id="rId2497" Type="http://schemas.openxmlformats.org/officeDocument/2006/relationships/image" Target="media/image1243.wmf"/><Relationship Id="rId3450" Type="http://schemas.openxmlformats.org/officeDocument/2006/relationships/image" Target="media/image1720.wmf"/><Relationship Id="rId3548" Type="http://schemas.openxmlformats.org/officeDocument/2006/relationships/image" Target="media/image1769.wmf"/><Relationship Id="rId469" Type="http://schemas.openxmlformats.org/officeDocument/2006/relationships/oleObject" Target="embeddings/oleObject225.bin"/><Relationship Id="rId676" Type="http://schemas.openxmlformats.org/officeDocument/2006/relationships/image" Target="media/image332.wmf"/><Relationship Id="rId883" Type="http://schemas.openxmlformats.org/officeDocument/2006/relationships/image" Target="media/image435.wmf"/><Relationship Id="rId1099" Type="http://schemas.openxmlformats.org/officeDocument/2006/relationships/image" Target="media/image543.wmf"/><Relationship Id="rId2357" Type="http://schemas.openxmlformats.org/officeDocument/2006/relationships/image" Target="media/image1176.wmf"/><Relationship Id="rId2564" Type="http://schemas.openxmlformats.org/officeDocument/2006/relationships/oleObject" Target="embeddings/oleObject1272.bin"/><Relationship Id="rId3103" Type="http://schemas.openxmlformats.org/officeDocument/2006/relationships/image" Target="media/image1546.wmf"/><Relationship Id="rId3310" Type="http://schemas.openxmlformats.org/officeDocument/2006/relationships/image" Target="media/image1650.wmf"/><Relationship Id="rId3408" Type="http://schemas.openxmlformats.org/officeDocument/2006/relationships/image" Target="media/image1699.wmf"/><Relationship Id="rId3615" Type="http://schemas.openxmlformats.org/officeDocument/2006/relationships/oleObject" Target="embeddings/oleObject1797.bin"/><Relationship Id="rId231" Type="http://schemas.openxmlformats.org/officeDocument/2006/relationships/oleObject" Target="embeddings/oleObject107.bin"/><Relationship Id="rId329" Type="http://schemas.openxmlformats.org/officeDocument/2006/relationships/oleObject" Target="embeddings/oleObject156.bin"/><Relationship Id="rId536" Type="http://schemas.openxmlformats.org/officeDocument/2006/relationships/image" Target="media/image262.wmf"/><Relationship Id="rId1166" Type="http://schemas.openxmlformats.org/officeDocument/2006/relationships/oleObject" Target="embeddings/oleObject574.bin"/><Relationship Id="rId1373" Type="http://schemas.openxmlformats.org/officeDocument/2006/relationships/image" Target="media/image681.wmf"/><Relationship Id="rId2217" Type="http://schemas.openxmlformats.org/officeDocument/2006/relationships/image" Target="media/image1105.png"/><Relationship Id="rId2771" Type="http://schemas.openxmlformats.org/officeDocument/2006/relationships/image" Target="media/image1380.emf"/><Relationship Id="rId2869" Type="http://schemas.openxmlformats.org/officeDocument/2006/relationships/image" Target="media/image1429.wmf"/><Relationship Id="rId743" Type="http://schemas.openxmlformats.org/officeDocument/2006/relationships/image" Target="media/image365.wmf"/><Relationship Id="rId950" Type="http://schemas.openxmlformats.org/officeDocument/2006/relationships/oleObject" Target="embeddings/oleObject466.bin"/><Relationship Id="rId1026" Type="http://schemas.openxmlformats.org/officeDocument/2006/relationships/oleObject" Target="embeddings/oleObject504.bin"/><Relationship Id="rId1580" Type="http://schemas.openxmlformats.org/officeDocument/2006/relationships/oleObject" Target="embeddings/oleObject780.bin"/><Relationship Id="rId1678" Type="http://schemas.openxmlformats.org/officeDocument/2006/relationships/oleObject" Target="embeddings/oleObject829.bin"/><Relationship Id="rId1885" Type="http://schemas.openxmlformats.org/officeDocument/2006/relationships/image" Target="media/image937.wmf"/><Relationship Id="rId2424" Type="http://schemas.openxmlformats.org/officeDocument/2006/relationships/oleObject" Target="embeddings/oleObject1201.bin"/><Relationship Id="rId2631" Type="http://schemas.openxmlformats.org/officeDocument/2006/relationships/image" Target="media/image1310.wmf"/><Relationship Id="rId2729" Type="http://schemas.openxmlformats.org/officeDocument/2006/relationships/image" Target="media/image1359.emf"/><Relationship Id="rId2936" Type="http://schemas.openxmlformats.org/officeDocument/2006/relationships/oleObject" Target="embeddings/oleObject1458.bin"/><Relationship Id="rId603" Type="http://schemas.openxmlformats.org/officeDocument/2006/relationships/oleObject" Target="embeddings/oleObject292.bin"/><Relationship Id="rId810" Type="http://schemas.openxmlformats.org/officeDocument/2006/relationships/oleObject" Target="embeddings/oleObject396.bin"/><Relationship Id="rId908" Type="http://schemas.openxmlformats.org/officeDocument/2006/relationships/oleObject" Target="embeddings/oleObject445.bin"/><Relationship Id="rId1233" Type="http://schemas.openxmlformats.org/officeDocument/2006/relationships/image" Target="media/image610.wmf"/><Relationship Id="rId1440" Type="http://schemas.openxmlformats.org/officeDocument/2006/relationships/oleObject" Target="embeddings/oleObject710.bin"/><Relationship Id="rId1538" Type="http://schemas.openxmlformats.org/officeDocument/2006/relationships/oleObject" Target="embeddings/oleObject759.bin"/><Relationship Id="rId1300" Type="http://schemas.openxmlformats.org/officeDocument/2006/relationships/oleObject" Target="embeddings/oleObject641.bin"/><Relationship Id="rId1745" Type="http://schemas.openxmlformats.org/officeDocument/2006/relationships/image" Target="media/image867.wmf"/><Relationship Id="rId1952" Type="http://schemas.openxmlformats.org/officeDocument/2006/relationships/oleObject" Target="embeddings/oleObject966.bin"/><Relationship Id="rId3198" Type="http://schemas.openxmlformats.org/officeDocument/2006/relationships/oleObject" Target="embeddings/oleObject1589.bin"/><Relationship Id="rId37" Type="http://schemas.openxmlformats.org/officeDocument/2006/relationships/image" Target="media/image13.wmf"/><Relationship Id="rId1605" Type="http://schemas.openxmlformats.org/officeDocument/2006/relationships/image" Target="media/image797.wmf"/><Relationship Id="rId1812" Type="http://schemas.openxmlformats.org/officeDocument/2006/relationships/oleObject" Target="embeddings/oleObject896.bin"/><Relationship Id="rId3058" Type="http://schemas.openxmlformats.org/officeDocument/2006/relationships/oleObject" Target="embeddings/oleObject1519.bin"/><Relationship Id="rId3265" Type="http://schemas.openxmlformats.org/officeDocument/2006/relationships/oleObject" Target="embeddings/oleObject1622.bin"/><Relationship Id="rId3472" Type="http://schemas.openxmlformats.org/officeDocument/2006/relationships/image" Target="media/image1731.wmf"/><Relationship Id="rId186" Type="http://schemas.openxmlformats.org/officeDocument/2006/relationships/image" Target="media/image88.wmf"/><Relationship Id="rId393" Type="http://schemas.openxmlformats.org/officeDocument/2006/relationships/oleObject" Target="embeddings/oleObject187.bin"/><Relationship Id="rId2074" Type="http://schemas.openxmlformats.org/officeDocument/2006/relationships/oleObject" Target="embeddings/oleObject1027.bin"/><Relationship Id="rId2281" Type="http://schemas.openxmlformats.org/officeDocument/2006/relationships/image" Target="media/image1138.wmf"/><Relationship Id="rId3125" Type="http://schemas.openxmlformats.org/officeDocument/2006/relationships/image" Target="media/image1557.wmf"/><Relationship Id="rId3332" Type="http://schemas.openxmlformats.org/officeDocument/2006/relationships/image" Target="media/image1661.wmf"/><Relationship Id="rId253" Type="http://schemas.openxmlformats.org/officeDocument/2006/relationships/oleObject" Target="embeddings/oleObject118.bin"/><Relationship Id="rId460" Type="http://schemas.openxmlformats.org/officeDocument/2006/relationships/image" Target="media/image224.wmf"/><Relationship Id="rId698" Type="http://schemas.openxmlformats.org/officeDocument/2006/relationships/oleObject" Target="embeddings/oleObject340.bin"/><Relationship Id="rId1090" Type="http://schemas.openxmlformats.org/officeDocument/2006/relationships/oleObject" Target="embeddings/oleObject536.bin"/><Relationship Id="rId2141" Type="http://schemas.openxmlformats.org/officeDocument/2006/relationships/image" Target="media/image1065.wmf"/><Relationship Id="rId2379" Type="http://schemas.openxmlformats.org/officeDocument/2006/relationships/image" Target="media/image1187.wmf"/><Relationship Id="rId2586" Type="http://schemas.openxmlformats.org/officeDocument/2006/relationships/oleObject" Target="embeddings/oleObject1283.bin"/><Relationship Id="rId2793" Type="http://schemas.openxmlformats.org/officeDocument/2006/relationships/image" Target="media/image1391.emf"/><Relationship Id="rId3637" Type="http://schemas.openxmlformats.org/officeDocument/2006/relationships/oleObject" Target="embeddings/oleObject1808.bin"/><Relationship Id="rId113" Type="http://schemas.openxmlformats.org/officeDocument/2006/relationships/image" Target="media/image51.wmf"/><Relationship Id="rId320" Type="http://schemas.openxmlformats.org/officeDocument/2006/relationships/image" Target="media/image155.wmf"/><Relationship Id="rId558" Type="http://schemas.openxmlformats.org/officeDocument/2006/relationships/image" Target="media/image273.wmf"/><Relationship Id="rId765" Type="http://schemas.openxmlformats.org/officeDocument/2006/relationships/image" Target="media/image376.wmf"/><Relationship Id="rId972" Type="http://schemas.openxmlformats.org/officeDocument/2006/relationships/oleObject" Target="embeddings/oleObject477.bin"/><Relationship Id="rId1188" Type="http://schemas.openxmlformats.org/officeDocument/2006/relationships/oleObject" Target="embeddings/oleObject585.bin"/><Relationship Id="rId1395" Type="http://schemas.openxmlformats.org/officeDocument/2006/relationships/image" Target="media/image692.wmf"/><Relationship Id="rId2001" Type="http://schemas.openxmlformats.org/officeDocument/2006/relationships/image" Target="media/image995.wmf"/><Relationship Id="rId2239" Type="http://schemas.openxmlformats.org/officeDocument/2006/relationships/oleObject" Target="embeddings/oleObject1107.bin"/><Relationship Id="rId2446" Type="http://schemas.openxmlformats.org/officeDocument/2006/relationships/oleObject" Target="embeddings/oleObject1213.bin"/><Relationship Id="rId2653" Type="http://schemas.openxmlformats.org/officeDocument/2006/relationships/image" Target="media/image1321.wmf"/><Relationship Id="rId2860" Type="http://schemas.openxmlformats.org/officeDocument/2006/relationships/oleObject" Target="embeddings/oleObject1420.bin"/><Relationship Id="rId418" Type="http://schemas.openxmlformats.org/officeDocument/2006/relationships/image" Target="media/image203.wmf"/><Relationship Id="rId625" Type="http://schemas.openxmlformats.org/officeDocument/2006/relationships/oleObject" Target="embeddings/oleObject303.bin"/><Relationship Id="rId832" Type="http://schemas.openxmlformats.org/officeDocument/2006/relationships/oleObject" Target="embeddings/oleObject407.bin"/><Relationship Id="rId1048" Type="http://schemas.openxmlformats.org/officeDocument/2006/relationships/oleObject" Target="embeddings/oleObject515.bin"/><Relationship Id="rId1255" Type="http://schemas.openxmlformats.org/officeDocument/2006/relationships/image" Target="media/image621.wmf"/><Relationship Id="rId1462" Type="http://schemas.openxmlformats.org/officeDocument/2006/relationships/oleObject" Target="embeddings/oleObject721.bin"/><Relationship Id="rId2306" Type="http://schemas.openxmlformats.org/officeDocument/2006/relationships/oleObject" Target="embeddings/oleObject1140.bin"/><Relationship Id="rId2513" Type="http://schemas.openxmlformats.org/officeDocument/2006/relationships/image" Target="media/image1251.wmf"/><Relationship Id="rId2958" Type="http://schemas.openxmlformats.org/officeDocument/2006/relationships/oleObject" Target="embeddings/oleObject1469.bin"/><Relationship Id="rId1115" Type="http://schemas.openxmlformats.org/officeDocument/2006/relationships/image" Target="media/image551.wmf"/><Relationship Id="rId1322" Type="http://schemas.openxmlformats.org/officeDocument/2006/relationships/oleObject" Target="embeddings/oleObject651.bin"/><Relationship Id="rId1767" Type="http://schemas.openxmlformats.org/officeDocument/2006/relationships/image" Target="media/image878.wmf"/><Relationship Id="rId1974" Type="http://schemas.openxmlformats.org/officeDocument/2006/relationships/oleObject" Target="embeddings/oleObject977.bin"/><Relationship Id="rId2720" Type="http://schemas.openxmlformats.org/officeDocument/2006/relationships/oleObject" Target="embeddings/oleObject1350.bin"/><Relationship Id="rId2818" Type="http://schemas.openxmlformats.org/officeDocument/2006/relationships/oleObject" Target="embeddings/oleObject1399.bin"/><Relationship Id="rId59" Type="http://schemas.openxmlformats.org/officeDocument/2006/relationships/image" Target="media/image24.wmf"/><Relationship Id="rId1627" Type="http://schemas.openxmlformats.org/officeDocument/2006/relationships/image" Target="media/image808.wmf"/><Relationship Id="rId1834" Type="http://schemas.openxmlformats.org/officeDocument/2006/relationships/oleObject" Target="embeddings/oleObject907.bin"/><Relationship Id="rId3287" Type="http://schemas.openxmlformats.org/officeDocument/2006/relationships/oleObject" Target="embeddings/oleObject1633.bin"/><Relationship Id="rId2096" Type="http://schemas.openxmlformats.org/officeDocument/2006/relationships/oleObject" Target="embeddings/oleObject1038.bin"/><Relationship Id="rId3494" Type="http://schemas.openxmlformats.org/officeDocument/2006/relationships/image" Target="media/image1742.wmf"/><Relationship Id="rId1901" Type="http://schemas.openxmlformats.org/officeDocument/2006/relationships/image" Target="media/image945.wmf"/><Relationship Id="rId3147" Type="http://schemas.openxmlformats.org/officeDocument/2006/relationships/image" Target="media/image1568.wmf"/><Relationship Id="rId3354" Type="http://schemas.openxmlformats.org/officeDocument/2006/relationships/image" Target="media/image1672.wmf"/><Relationship Id="rId3561" Type="http://schemas.openxmlformats.org/officeDocument/2006/relationships/oleObject" Target="embeddings/oleObject1770.bin"/><Relationship Id="rId275" Type="http://schemas.openxmlformats.org/officeDocument/2006/relationships/oleObject" Target="embeddings/oleObject129.bin"/><Relationship Id="rId482" Type="http://schemas.openxmlformats.org/officeDocument/2006/relationships/image" Target="media/image235.wmf"/><Relationship Id="rId2163" Type="http://schemas.openxmlformats.org/officeDocument/2006/relationships/image" Target="media/image1076.wmf"/><Relationship Id="rId2370" Type="http://schemas.openxmlformats.org/officeDocument/2006/relationships/oleObject" Target="embeddings/oleObject1172.bin"/><Relationship Id="rId3007" Type="http://schemas.openxmlformats.org/officeDocument/2006/relationships/image" Target="media/image1498.wmf"/><Relationship Id="rId3214" Type="http://schemas.openxmlformats.org/officeDocument/2006/relationships/image" Target="media/image1602.wmf"/><Relationship Id="rId3421" Type="http://schemas.openxmlformats.org/officeDocument/2006/relationships/oleObject" Target="embeddings/oleObject1700.bin"/><Relationship Id="rId135" Type="http://schemas.openxmlformats.org/officeDocument/2006/relationships/image" Target="media/image62.wmf"/><Relationship Id="rId342" Type="http://schemas.openxmlformats.org/officeDocument/2006/relationships/image" Target="media/image166.wmf"/><Relationship Id="rId787" Type="http://schemas.openxmlformats.org/officeDocument/2006/relationships/image" Target="media/image387.wmf"/><Relationship Id="rId994" Type="http://schemas.openxmlformats.org/officeDocument/2006/relationships/oleObject" Target="embeddings/oleObject488.bin"/><Relationship Id="rId2023" Type="http://schemas.openxmlformats.org/officeDocument/2006/relationships/image" Target="media/image1006.wmf"/><Relationship Id="rId2230" Type="http://schemas.openxmlformats.org/officeDocument/2006/relationships/image" Target="media/image1112.wmf"/><Relationship Id="rId2468" Type="http://schemas.openxmlformats.org/officeDocument/2006/relationships/oleObject" Target="embeddings/oleObject1224.bin"/><Relationship Id="rId2675" Type="http://schemas.openxmlformats.org/officeDocument/2006/relationships/image" Target="media/image1332.wmf"/><Relationship Id="rId2882" Type="http://schemas.openxmlformats.org/officeDocument/2006/relationships/oleObject" Target="embeddings/oleObject1431.bin"/><Relationship Id="rId3519" Type="http://schemas.openxmlformats.org/officeDocument/2006/relationships/oleObject" Target="embeddings/oleObject1749.bin"/><Relationship Id="rId202" Type="http://schemas.openxmlformats.org/officeDocument/2006/relationships/image" Target="media/image96.wmf"/><Relationship Id="rId647" Type="http://schemas.openxmlformats.org/officeDocument/2006/relationships/oleObject" Target="embeddings/oleObject314.bin"/><Relationship Id="rId854" Type="http://schemas.openxmlformats.org/officeDocument/2006/relationships/oleObject" Target="embeddings/oleObject418.bin"/><Relationship Id="rId1277" Type="http://schemas.openxmlformats.org/officeDocument/2006/relationships/image" Target="media/image632.wmf"/><Relationship Id="rId1484" Type="http://schemas.openxmlformats.org/officeDocument/2006/relationships/oleObject" Target="embeddings/oleObject732.bin"/><Relationship Id="rId1691" Type="http://schemas.openxmlformats.org/officeDocument/2006/relationships/image" Target="media/image840.wmf"/><Relationship Id="rId2328" Type="http://schemas.openxmlformats.org/officeDocument/2006/relationships/oleObject" Target="embeddings/oleObject1151.bin"/><Relationship Id="rId2535" Type="http://schemas.openxmlformats.org/officeDocument/2006/relationships/image" Target="media/image1262.wmf"/><Relationship Id="rId2742" Type="http://schemas.openxmlformats.org/officeDocument/2006/relationships/oleObject" Target="embeddings/oleObject1361.bin"/><Relationship Id="rId507" Type="http://schemas.openxmlformats.org/officeDocument/2006/relationships/oleObject" Target="embeddings/oleObject244.bin"/><Relationship Id="rId714" Type="http://schemas.openxmlformats.org/officeDocument/2006/relationships/oleObject" Target="embeddings/oleObject348.bin"/><Relationship Id="rId921" Type="http://schemas.openxmlformats.org/officeDocument/2006/relationships/image" Target="media/image454.wmf"/><Relationship Id="rId1137" Type="http://schemas.openxmlformats.org/officeDocument/2006/relationships/image" Target="media/image562.wmf"/><Relationship Id="rId1344" Type="http://schemas.openxmlformats.org/officeDocument/2006/relationships/oleObject" Target="embeddings/oleObject662.bin"/><Relationship Id="rId1551" Type="http://schemas.openxmlformats.org/officeDocument/2006/relationships/image" Target="media/image770.wmf"/><Relationship Id="rId1789" Type="http://schemas.openxmlformats.org/officeDocument/2006/relationships/image" Target="media/image889.wmf"/><Relationship Id="rId1996" Type="http://schemas.openxmlformats.org/officeDocument/2006/relationships/oleObject" Target="embeddings/oleObject988.bin"/><Relationship Id="rId2602" Type="http://schemas.openxmlformats.org/officeDocument/2006/relationships/oleObject" Target="embeddings/oleObject1291.bin"/><Relationship Id="rId50" Type="http://schemas.openxmlformats.org/officeDocument/2006/relationships/oleObject" Target="embeddings/oleObject17.bin"/><Relationship Id="rId1204" Type="http://schemas.openxmlformats.org/officeDocument/2006/relationships/oleObject" Target="embeddings/oleObject593.bin"/><Relationship Id="rId1411" Type="http://schemas.openxmlformats.org/officeDocument/2006/relationships/image" Target="media/image700.wmf"/><Relationship Id="rId1649" Type="http://schemas.openxmlformats.org/officeDocument/2006/relationships/image" Target="media/image819.wmf"/><Relationship Id="rId1856" Type="http://schemas.openxmlformats.org/officeDocument/2006/relationships/oleObject" Target="embeddings/oleObject918.bin"/><Relationship Id="rId2907" Type="http://schemas.openxmlformats.org/officeDocument/2006/relationships/image" Target="media/image1448.wmf"/><Relationship Id="rId3071" Type="http://schemas.openxmlformats.org/officeDocument/2006/relationships/image" Target="media/image1530.wmf"/><Relationship Id="rId1509" Type="http://schemas.openxmlformats.org/officeDocument/2006/relationships/image" Target="media/image749.wmf"/><Relationship Id="rId1716" Type="http://schemas.openxmlformats.org/officeDocument/2006/relationships/oleObject" Target="embeddings/oleObject848.bin"/><Relationship Id="rId1923" Type="http://schemas.openxmlformats.org/officeDocument/2006/relationships/image" Target="media/image956.wmf"/><Relationship Id="rId3169" Type="http://schemas.openxmlformats.org/officeDocument/2006/relationships/image" Target="media/image1579.wmf"/><Relationship Id="rId3376" Type="http://schemas.openxmlformats.org/officeDocument/2006/relationships/image" Target="media/image1683.wmf"/><Relationship Id="rId3583" Type="http://schemas.openxmlformats.org/officeDocument/2006/relationships/oleObject" Target="embeddings/oleObject1781.bin"/><Relationship Id="rId297" Type="http://schemas.openxmlformats.org/officeDocument/2006/relationships/oleObject" Target="embeddings/oleObject140.bin"/><Relationship Id="rId2185" Type="http://schemas.openxmlformats.org/officeDocument/2006/relationships/image" Target="media/image1087.wmf"/><Relationship Id="rId2392" Type="http://schemas.openxmlformats.org/officeDocument/2006/relationships/oleObject" Target="embeddings/oleObject1183.bin"/><Relationship Id="rId3029" Type="http://schemas.openxmlformats.org/officeDocument/2006/relationships/image" Target="media/image1509.wmf"/><Relationship Id="rId3236" Type="http://schemas.openxmlformats.org/officeDocument/2006/relationships/image" Target="media/image1613.wmf"/><Relationship Id="rId157" Type="http://schemas.openxmlformats.org/officeDocument/2006/relationships/oleObject" Target="embeddings/oleObject70.bin"/><Relationship Id="rId364" Type="http://schemas.openxmlformats.org/officeDocument/2006/relationships/image" Target="media/image176.wmf"/><Relationship Id="rId2045" Type="http://schemas.openxmlformats.org/officeDocument/2006/relationships/image" Target="media/image1017.wmf"/><Relationship Id="rId2697" Type="http://schemas.openxmlformats.org/officeDocument/2006/relationships/image" Target="media/image1343.wmf"/><Relationship Id="rId3443" Type="http://schemas.openxmlformats.org/officeDocument/2006/relationships/oleObject" Target="embeddings/oleObject1711.bin"/><Relationship Id="rId3650" Type="http://schemas.openxmlformats.org/officeDocument/2006/relationships/fontTable" Target="fontTable.xml"/><Relationship Id="rId571" Type="http://schemas.openxmlformats.org/officeDocument/2006/relationships/oleObject" Target="embeddings/oleObject276.bin"/><Relationship Id="rId669" Type="http://schemas.openxmlformats.org/officeDocument/2006/relationships/oleObject" Target="embeddings/oleObject325.bin"/><Relationship Id="rId876" Type="http://schemas.openxmlformats.org/officeDocument/2006/relationships/oleObject" Target="embeddings/oleObject429.bin"/><Relationship Id="rId1299" Type="http://schemas.openxmlformats.org/officeDocument/2006/relationships/image" Target="media/image643.wmf"/><Relationship Id="rId2252" Type="http://schemas.openxmlformats.org/officeDocument/2006/relationships/image" Target="media/image1123.png"/><Relationship Id="rId2557" Type="http://schemas.openxmlformats.org/officeDocument/2006/relationships/image" Target="media/image1273.wmf"/><Relationship Id="rId3303" Type="http://schemas.openxmlformats.org/officeDocument/2006/relationships/oleObject" Target="embeddings/oleObject1641.bin"/><Relationship Id="rId3510" Type="http://schemas.openxmlformats.org/officeDocument/2006/relationships/image" Target="media/image1750.wmf"/><Relationship Id="rId3608" Type="http://schemas.openxmlformats.org/officeDocument/2006/relationships/image" Target="media/image1799.wmf"/><Relationship Id="rId224" Type="http://schemas.openxmlformats.org/officeDocument/2006/relationships/image" Target="media/image107.wmf"/><Relationship Id="rId431" Type="http://schemas.openxmlformats.org/officeDocument/2006/relationships/oleObject" Target="embeddings/oleObject206.bin"/><Relationship Id="rId529" Type="http://schemas.openxmlformats.org/officeDocument/2006/relationships/oleObject" Target="embeddings/oleObject255.bin"/><Relationship Id="rId736" Type="http://schemas.openxmlformats.org/officeDocument/2006/relationships/oleObject" Target="embeddings/oleObject359.bin"/><Relationship Id="rId1061" Type="http://schemas.openxmlformats.org/officeDocument/2006/relationships/image" Target="media/image524.wmf"/><Relationship Id="rId1159" Type="http://schemas.openxmlformats.org/officeDocument/2006/relationships/image" Target="media/image573.wmf"/><Relationship Id="rId1366" Type="http://schemas.openxmlformats.org/officeDocument/2006/relationships/oleObject" Target="embeddings/oleObject673.bin"/><Relationship Id="rId2112" Type="http://schemas.openxmlformats.org/officeDocument/2006/relationships/oleObject" Target="embeddings/oleObject1046.bin"/><Relationship Id="rId2417" Type="http://schemas.openxmlformats.org/officeDocument/2006/relationships/oleObject" Target="embeddings/oleObject1197.bin"/><Relationship Id="rId2764" Type="http://schemas.openxmlformats.org/officeDocument/2006/relationships/oleObject" Target="embeddings/oleObject1372.bin"/><Relationship Id="rId2971" Type="http://schemas.openxmlformats.org/officeDocument/2006/relationships/image" Target="media/image1480.emf"/><Relationship Id="rId943" Type="http://schemas.openxmlformats.org/officeDocument/2006/relationships/image" Target="media/image465.wmf"/><Relationship Id="rId1019" Type="http://schemas.openxmlformats.org/officeDocument/2006/relationships/image" Target="media/image503.wmf"/><Relationship Id="rId1573" Type="http://schemas.openxmlformats.org/officeDocument/2006/relationships/image" Target="media/image781.wmf"/><Relationship Id="rId1780" Type="http://schemas.openxmlformats.org/officeDocument/2006/relationships/oleObject" Target="embeddings/oleObject880.bin"/><Relationship Id="rId1878" Type="http://schemas.openxmlformats.org/officeDocument/2006/relationships/oleObject" Target="embeddings/oleObject929.bin"/><Relationship Id="rId2624" Type="http://schemas.openxmlformats.org/officeDocument/2006/relationships/oleObject" Target="embeddings/oleObject1302.bin"/><Relationship Id="rId2831" Type="http://schemas.openxmlformats.org/officeDocument/2006/relationships/image" Target="media/image1410.emf"/><Relationship Id="rId2929" Type="http://schemas.openxmlformats.org/officeDocument/2006/relationships/image" Target="media/image1459.wmf"/><Relationship Id="rId72" Type="http://schemas.openxmlformats.org/officeDocument/2006/relationships/oleObject" Target="embeddings/oleObject28.bin"/><Relationship Id="rId803" Type="http://schemas.openxmlformats.org/officeDocument/2006/relationships/image" Target="media/image395.wmf"/><Relationship Id="rId1226" Type="http://schemas.openxmlformats.org/officeDocument/2006/relationships/oleObject" Target="embeddings/oleObject604.bin"/><Relationship Id="rId1433" Type="http://schemas.openxmlformats.org/officeDocument/2006/relationships/image" Target="media/image711.wmf"/><Relationship Id="rId1640" Type="http://schemas.openxmlformats.org/officeDocument/2006/relationships/oleObject" Target="embeddings/oleObject810.bin"/><Relationship Id="rId1738" Type="http://schemas.openxmlformats.org/officeDocument/2006/relationships/oleObject" Target="embeddings/oleObject859.bin"/><Relationship Id="rId3093" Type="http://schemas.openxmlformats.org/officeDocument/2006/relationships/image" Target="media/image1541.wmf"/><Relationship Id="rId1500" Type="http://schemas.openxmlformats.org/officeDocument/2006/relationships/oleObject" Target="embeddings/oleObject740.bin"/><Relationship Id="rId1945" Type="http://schemas.openxmlformats.org/officeDocument/2006/relationships/image" Target="media/image967.wmf"/><Relationship Id="rId3160" Type="http://schemas.openxmlformats.org/officeDocument/2006/relationships/oleObject" Target="embeddings/oleObject1570.bin"/><Relationship Id="rId3398" Type="http://schemas.openxmlformats.org/officeDocument/2006/relationships/image" Target="media/image1694.wmf"/><Relationship Id="rId1805" Type="http://schemas.openxmlformats.org/officeDocument/2006/relationships/image" Target="media/image897.wmf"/><Relationship Id="rId3020" Type="http://schemas.openxmlformats.org/officeDocument/2006/relationships/oleObject" Target="embeddings/oleObject1500.bin"/><Relationship Id="rId3258" Type="http://schemas.openxmlformats.org/officeDocument/2006/relationships/image" Target="media/image1624.wmf"/><Relationship Id="rId3465" Type="http://schemas.openxmlformats.org/officeDocument/2006/relationships/oleObject" Target="embeddings/oleObject1722.bin"/><Relationship Id="rId179" Type="http://schemas.openxmlformats.org/officeDocument/2006/relationships/oleObject" Target="embeddings/oleObject81.bin"/><Relationship Id="rId386" Type="http://schemas.openxmlformats.org/officeDocument/2006/relationships/image" Target="media/image187.wmf"/><Relationship Id="rId593" Type="http://schemas.openxmlformats.org/officeDocument/2006/relationships/oleObject" Target="embeddings/oleObject287.bin"/><Relationship Id="rId2067" Type="http://schemas.openxmlformats.org/officeDocument/2006/relationships/image" Target="media/image1028.wmf"/><Relationship Id="rId2274" Type="http://schemas.openxmlformats.org/officeDocument/2006/relationships/oleObject" Target="embeddings/oleObject1124.bin"/><Relationship Id="rId2481" Type="http://schemas.openxmlformats.org/officeDocument/2006/relationships/image" Target="media/image1235.wmf"/><Relationship Id="rId3118" Type="http://schemas.openxmlformats.org/officeDocument/2006/relationships/oleObject" Target="embeddings/oleObject1549.bin"/><Relationship Id="rId3325" Type="http://schemas.openxmlformats.org/officeDocument/2006/relationships/oleObject" Target="embeddings/oleObject1652.bin"/><Relationship Id="rId3532" Type="http://schemas.openxmlformats.org/officeDocument/2006/relationships/image" Target="media/image1761.wmf"/><Relationship Id="rId246" Type="http://schemas.openxmlformats.org/officeDocument/2006/relationships/image" Target="media/image118.wmf"/><Relationship Id="rId453" Type="http://schemas.openxmlformats.org/officeDocument/2006/relationships/oleObject" Target="embeddings/oleObject217.bin"/><Relationship Id="rId660" Type="http://schemas.openxmlformats.org/officeDocument/2006/relationships/image" Target="media/image324.wmf"/><Relationship Id="rId898" Type="http://schemas.openxmlformats.org/officeDocument/2006/relationships/oleObject" Target="embeddings/oleObject440.bin"/><Relationship Id="rId1083" Type="http://schemas.openxmlformats.org/officeDocument/2006/relationships/image" Target="media/image535.wmf"/><Relationship Id="rId1290" Type="http://schemas.openxmlformats.org/officeDocument/2006/relationships/oleObject" Target="embeddings/oleObject636.bin"/><Relationship Id="rId2134" Type="http://schemas.openxmlformats.org/officeDocument/2006/relationships/oleObject" Target="embeddings/oleObject1057.bin"/><Relationship Id="rId2341" Type="http://schemas.openxmlformats.org/officeDocument/2006/relationships/image" Target="media/image1168.wmf"/><Relationship Id="rId2579" Type="http://schemas.openxmlformats.org/officeDocument/2006/relationships/image" Target="media/image1284.wmf"/><Relationship Id="rId2786" Type="http://schemas.openxmlformats.org/officeDocument/2006/relationships/oleObject" Target="embeddings/oleObject1383.bin"/><Relationship Id="rId2993" Type="http://schemas.openxmlformats.org/officeDocument/2006/relationships/image" Target="media/image1491.wmf"/><Relationship Id="rId106" Type="http://schemas.openxmlformats.org/officeDocument/2006/relationships/oleObject" Target="embeddings/oleObject45.bin"/><Relationship Id="rId313" Type="http://schemas.openxmlformats.org/officeDocument/2006/relationships/oleObject" Target="embeddings/oleObject148.bin"/><Relationship Id="rId758" Type="http://schemas.openxmlformats.org/officeDocument/2006/relationships/oleObject" Target="embeddings/oleObject370.bin"/><Relationship Id="rId965" Type="http://schemas.openxmlformats.org/officeDocument/2006/relationships/image" Target="media/image476.wmf"/><Relationship Id="rId1150" Type="http://schemas.openxmlformats.org/officeDocument/2006/relationships/oleObject" Target="embeddings/oleObject566.bin"/><Relationship Id="rId1388" Type="http://schemas.openxmlformats.org/officeDocument/2006/relationships/oleObject" Target="embeddings/oleObject684.bin"/><Relationship Id="rId1595" Type="http://schemas.openxmlformats.org/officeDocument/2006/relationships/image" Target="media/image792.wmf"/><Relationship Id="rId2439" Type="http://schemas.openxmlformats.org/officeDocument/2006/relationships/image" Target="media/image1214.emf"/><Relationship Id="rId2646" Type="http://schemas.openxmlformats.org/officeDocument/2006/relationships/oleObject" Target="embeddings/oleObject1313.bin"/><Relationship Id="rId2853" Type="http://schemas.openxmlformats.org/officeDocument/2006/relationships/image" Target="media/image1421.wmf"/><Relationship Id="rId94" Type="http://schemas.openxmlformats.org/officeDocument/2006/relationships/oleObject" Target="embeddings/oleObject39.bin"/><Relationship Id="rId520" Type="http://schemas.openxmlformats.org/officeDocument/2006/relationships/image" Target="media/image254.wmf"/><Relationship Id="rId618" Type="http://schemas.openxmlformats.org/officeDocument/2006/relationships/image" Target="media/image303.wmf"/><Relationship Id="rId825" Type="http://schemas.openxmlformats.org/officeDocument/2006/relationships/image" Target="media/image406.wmf"/><Relationship Id="rId1248" Type="http://schemas.openxmlformats.org/officeDocument/2006/relationships/oleObject" Target="embeddings/oleObject615.bin"/><Relationship Id="rId1455" Type="http://schemas.openxmlformats.org/officeDocument/2006/relationships/image" Target="media/image722.wmf"/><Relationship Id="rId1662" Type="http://schemas.openxmlformats.org/officeDocument/2006/relationships/oleObject" Target="embeddings/oleObject821.bin"/><Relationship Id="rId2201" Type="http://schemas.openxmlformats.org/officeDocument/2006/relationships/image" Target="media/image1095.wmf"/><Relationship Id="rId2506" Type="http://schemas.openxmlformats.org/officeDocument/2006/relationships/oleObject" Target="embeddings/oleObject1243.bin"/><Relationship Id="rId1010" Type="http://schemas.openxmlformats.org/officeDocument/2006/relationships/oleObject" Target="embeddings/oleObject496.bin"/><Relationship Id="rId1108" Type="http://schemas.openxmlformats.org/officeDocument/2006/relationships/oleObject" Target="embeddings/oleObject545.bin"/><Relationship Id="rId1315" Type="http://schemas.openxmlformats.org/officeDocument/2006/relationships/image" Target="media/image652.wmf"/><Relationship Id="rId1967" Type="http://schemas.openxmlformats.org/officeDocument/2006/relationships/image" Target="media/image978.wmf"/><Relationship Id="rId2713" Type="http://schemas.openxmlformats.org/officeDocument/2006/relationships/image" Target="media/image1351.wmf"/><Relationship Id="rId2920" Type="http://schemas.openxmlformats.org/officeDocument/2006/relationships/oleObject" Target="embeddings/oleObject1450.bin"/><Relationship Id="rId1522" Type="http://schemas.openxmlformats.org/officeDocument/2006/relationships/oleObject" Target="embeddings/oleObject751.bin"/><Relationship Id="rId21" Type="http://schemas.openxmlformats.org/officeDocument/2006/relationships/image" Target="media/image5.wmf"/><Relationship Id="rId2089" Type="http://schemas.openxmlformats.org/officeDocument/2006/relationships/image" Target="media/image1039.wmf"/><Relationship Id="rId3487" Type="http://schemas.openxmlformats.org/officeDocument/2006/relationships/oleObject" Target="embeddings/oleObject1733.bin"/><Relationship Id="rId2296" Type="http://schemas.openxmlformats.org/officeDocument/2006/relationships/oleObject" Target="embeddings/oleObject1135.bin"/><Relationship Id="rId3347" Type="http://schemas.openxmlformats.org/officeDocument/2006/relationships/oleObject" Target="embeddings/oleObject1663.bin"/><Relationship Id="rId3554" Type="http://schemas.openxmlformats.org/officeDocument/2006/relationships/image" Target="media/image1772.wmf"/><Relationship Id="rId268" Type="http://schemas.openxmlformats.org/officeDocument/2006/relationships/image" Target="media/image129.wmf"/><Relationship Id="rId475" Type="http://schemas.openxmlformats.org/officeDocument/2006/relationships/oleObject" Target="embeddings/oleObject228.bin"/><Relationship Id="rId682" Type="http://schemas.openxmlformats.org/officeDocument/2006/relationships/image" Target="media/image335.wmf"/><Relationship Id="rId2156" Type="http://schemas.openxmlformats.org/officeDocument/2006/relationships/oleObject" Target="embeddings/oleObject1068.bin"/><Relationship Id="rId2363" Type="http://schemas.openxmlformats.org/officeDocument/2006/relationships/image" Target="media/image1179.wmf"/><Relationship Id="rId2570" Type="http://schemas.openxmlformats.org/officeDocument/2006/relationships/oleObject" Target="embeddings/oleObject1275.bin"/><Relationship Id="rId3207" Type="http://schemas.openxmlformats.org/officeDocument/2006/relationships/image" Target="media/image1598.png"/><Relationship Id="rId3414" Type="http://schemas.openxmlformats.org/officeDocument/2006/relationships/image" Target="media/image1702.wmf"/><Relationship Id="rId3621" Type="http://schemas.openxmlformats.org/officeDocument/2006/relationships/oleObject" Target="embeddings/oleObject1800.bin"/><Relationship Id="rId128" Type="http://schemas.openxmlformats.org/officeDocument/2006/relationships/oleObject" Target="embeddings/oleObject56.bin"/><Relationship Id="rId335" Type="http://schemas.openxmlformats.org/officeDocument/2006/relationships/oleObject" Target="embeddings/oleObject159.bin"/><Relationship Id="rId542" Type="http://schemas.openxmlformats.org/officeDocument/2006/relationships/image" Target="media/image265.wmf"/><Relationship Id="rId1172" Type="http://schemas.openxmlformats.org/officeDocument/2006/relationships/oleObject" Target="embeddings/oleObject577.bin"/><Relationship Id="rId2016" Type="http://schemas.openxmlformats.org/officeDocument/2006/relationships/oleObject" Target="embeddings/oleObject998.bin"/><Relationship Id="rId2223" Type="http://schemas.openxmlformats.org/officeDocument/2006/relationships/oleObject" Target="embeddings/oleObject1099.bin"/><Relationship Id="rId2430" Type="http://schemas.openxmlformats.org/officeDocument/2006/relationships/image" Target="media/image1210.wmf"/><Relationship Id="rId402" Type="http://schemas.openxmlformats.org/officeDocument/2006/relationships/image" Target="media/image195.wmf"/><Relationship Id="rId1032" Type="http://schemas.openxmlformats.org/officeDocument/2006/relationships/oleObject" Target="embeddings/oleObject507.bin"/><Relationship Id="rId1989" Type="http://schemas.openxmlformats.org/officeDocument/2006/relationships/image" Target="media/image989.wmf"/><Relationship Id="rId1849" Type="http://schemas.openxmlformats.org/officeDocument/2006/relationships/image" Target="media/image919.wmf"/><Relationship Id="rId3064" Type="http://schemas.openxmlformats.org/officeDocument/2006/relationships/oleObject" Target="embeddings/oleObject1522.bin"/><Relationship Id="rId192" Type="http://schemas.openxmlformats.org/officeDocument/2006/relationships/image" Target="media/image91.wmf"/><Relationship Id="rId1709" Type="http://schemas.openxmlformats.org/officeDocument/2006/relationships/image" Target="media/image849.wmf"/><Relationship Id="rId1916" Type="http://schemas.openxmlformats.org/officeDocument/2006/relationships/oleObject" Target="embeddings/oleObject948.bin"/><Relationship Id="rId3271" Type="http://schemas.openxmlformats.org/officeDocument/2006/relationships/oleObject" Target="embeddings/oleObject1625.bin"/><Relationship Id="rId2080" Type="http://schemas.openxmlformats.org/officeDocument/2006/relationships/oleObject" Target="embeddings/oleObject1030.bin"/><Relationship Id="rId3131" Type="http://schemas.openxmlformats.org/officeDocument/2006/relationships/image" Target="media/image1560.wmf"/><Relationship Id="rId2897" Type="http://schemas.openxmlformats.org/officeDocument/2006/relationships/image" Target="media/image1443.wmf"/><Relationship Id="rId869" Type="http://schemas.openxmlformats.org/officeDocument/2006/relationships/image" Target="media/image428.wmf"/><Relationship Id="rId1499" Type="http://schemas.openxmlformats.org/officeDocument/2006/relationships/image" Target="media/image744.wmf"/><Relationship Id="rId729" Type="http://schemas.openxmlformats.org/officeDocument/2006/relationships/image" Target="media/image358.wmf"/><Relationship Id="rId1359" Type="http://schemas.openxmlformats.org/officeDocument/2006/relationships/image" Target="media/image674.wmf"/><Relationship Id="rId2757" Type="http://schemas.openxmlformats.org/officeDocument/2006/relationships/image" Target="media/image1373.emf"/><Relationship Id="rId2964" Type="http://schemas.openxmlformats.org/officeDocument/2006/relationships/oleObject" Target="embeddings/oleObject1472.bin"/><Relationship Id="rId936" Type="http://schemas.openxmlformats.org/officeDocument/2006/relationships/oleObject" Target="embeddings/oleObject459.bin"/><Relationship Id="rId1219" Type="http://schemas.openxmlformats.org/officeDocument/2006/relationships/image" Target="media/image603.wmf"/><Relationship Id="rId1566" Type="http://schemas.openxmlformats.org/officeDocument/2006/relationships/oleObject" Target="embeddings/oleObject773.bin"/><Relationship Id="rId1773" Type="http://schemas.openxmlformats.org/officeDocument/2006/relationships/image" Target="media/image881.wmf"/><Relationship Id="rId1980" Type="http://schemas.openxmlformats.org/officeDocument/2006/relationships/oleObject" Target="embeddings/oleObject980.bin"/><Relationship Id="rId2617" Type="http://schemas.openxmlformats.org/officeDocument/2006/relationships/image" Target="media/image1303.wmf"/><Relationship Id="rId2824" Type="http://schemas.openxmlformats.org/officeDocument/2006/relationships/oleObject" Target="embeddings/oleObject1402.bin"/><Relationship Id="rId65" Type="http://schemas.openxmlformats.org/officeDocument/2006/relationships/image" Target="media/image27.wmf"/><Relationship Id="rId1426" Type="http://schemas.openxmlformats.org/officeDocument/2006/relationships/oleObject" Target="embeddings/oleObject703.bin"/><Relationship Id="rId1633" Type="http://schemas.openxmlformats.org/officeDocument/2006/relationships/image" Target="media/image811.wmf"/><Relationship Id="rId1840" Type="http://schemas.openxmlformats.org/officeDocument/2006/relationships/oleObject" Target="embeddings/oleObject910.bin"/><Relationship Id="rId1700" Type="http://schemas.openxmlformats.org/officeDocument/2006/relationships/oleObject" Target="embeddings/oleObject840.bin"/><Relationship Id="rId3598" Type="http://schemas.openxmlformats.org/officeDocument/2006/relationships/image" Target="media/image1794.wmf"/><Relationship Id="rId3458" Type="http://schemas.openxmlformats.org/officeDocument/2006/relationships/image" Target="media/image1724.wmf"/><Relationship Id="rId379" Type="http://schemas.openxmlformats.org/officeDocument/2006/relationships/oleObject" Target="embeddings/oleObject180.bin"/><Relationship Id="rId586" Type="http://schemas.openxmlformats.org/officeDocument/2006/relationships/image" Target="media/image287.wmf"/><Relationship Id="rId793" Type="http://schemas.openxmlformats.org/officeDocument/2006/relationships/image" Target="media/image390.wmf"/><Relationship Id="rId2267" Type="http://schemas.openxmlformats.org/officeDocument/2006/relationships/image" Target="media/image1131.wmf"/><Relationship Id="rId2474" Type="http://schemas.openxmlformats.org/officeDocument/2006/relationships/oleObject" Target="embeddings/oleObject1227.bin"/><Relationship Id="rId2681" Type="http://schemas.openxmlformats.org/officeDocument/2006/relationships/image" Target="media/image1335.wmf"/><Relationship Id="rId3318" Type="http://schemas.openxmlformats.org/officeDocument/2006/relationships/image" Target="media/image1654.wmf"/><Relationship Id="rId3525" Type="http://schemas.openxmlformats.org/officeDocument/2006/relationships/oleObject" Target="embeddings/oleObject1752.bin"/><Relationship Id="rId239" Type="http://schemas.openxmlformats.org/officeDocument/2006/relationships/oleObject" Target="embeddings/oleObject111.bin"/><Relationship Id="rId446" Type="http://schemas.openxmlformats.org/officeDocument/2006/relationships/image" Target="media/image217.wmf"/><Relationship Id="rId653" Type="http://schemas.openxmlformats.org/officeDocument/2006/relationships/oleObject" Target="embeddings/oleObject317.bin"/><Relationship Id="rId1076" Type="http://schemas.openxmlformats.org/officeDocument/2006/relationships/oleObject" Target="embeddings/oleObject529.bin"/><Relationship Id="rId1283" Type="http://schemas.openxmlformats.org/officeDocument/2006/relationships/image" Target="media/image635.wmf"/><Relationship Id="rId1490" Type="http://schemas.openxmlformats.org/officeDocument/2006/relationships/oleObject" Target="embeddings/oleObject735.bin"/><Relationship Id="rId2127" Type="http://schemas.openxmlformats.org/officeDocument/2006/relationships/image" Target="media/image1058.wmf"/><Relationship Id="rId2334" Type="http://schemas.openxmlformats.org/officeDocument/2006/relationships/oleObject" Target="embeddings/oleObject1154.bin"/><Relationship Id="rId306" Type="http://schemas.openxmlformats.org/officeDocument/2006/relationships/image" Target="media/image148.wmf"/><Relationship Id="rId860" Type="http://schemas.openxmlformats.org/officeDocument/2006/relationships/oleObject" Target="embeddings/oleObject421.bin"/><Relationship Id="rId1143" Type="http://schemas.openxmlformats.org/officeDocument/2006/relationships/image" Target="media/image565.wmf"/><Relationship Id="rId2541" Type="http://schemas.openxmlformats.org/officeDocument/2006/relationships/image" Target="media/image1265.wmf"/><Relationship Id="rId513" Type="http://schemas.openxmlformats.org/officeDocument/2006/relationships/oleObject" Target="embeddings/oleObject247.bin"/><Relationship Id="rId720" Type="http://schemas.openxmlformats.org/officeDocument/2006/relationships/oleObject" Target="embeddings/oleObject351.bin"/><Relationship Id="rId1350" Type="http://schemas.openxmlformats.org/officeDocument/2006/relationships/oleObject" Target="embeddings/oleObject665.bin"/><Relationship Id="rId2401" Type="http://schemas.openxmlformats.org/officeDocument/2006/relationships/image" Target="media/image1198.wmf"/><Relationship Id="rId1003" Type="http://schemas.openxmlformats.org/officeDocument/2006/relationships/image" Target="media/image495.wmf"/><Relationship Id="rId1210" Type="http://schemas.openxmlformats.org/officeDocument/2006/relationships/oleObject" Target="embeddings/oleObject596.bin"/><Relationship Id="rId3175" Type="http://schemas.openxmlformats.org/officeDocument/2006/relationships/image" Target="media/image1582.wmf"/><Relationship Id="rId3382" Type="http://schemas.openxmlformats.org/officeDocument/2006/relationships/image" Target="media/image1686.wmf"/><Relationship Id="rId2191" Type="http://schemas.openxmlformats.org/officeDocument/2006/relationships/image" Target="media/image1090.wmf"/><Relationship Id="rId3035" Type="http://schemas.openxmlformats.org/officeDocument/2006/relationships/image" Target="media/image1512.wmf"/><Relationship Id="rId3242" Type="http://schemas.openxmlformats.org/officeDocument/2006/relationships/image" Target="media/image1616.wmf"/><Relationship Id="rId163" Type="http://schemas.openxmlformats.org/officeDocument/2006/relationships/oleObject" Target="embeddings/oleObject73.bin"/><Relationship Id="rId370" Type="http://schemas.openxmlformats.org/officeDocument/2006/relationships/image" Target="media/image179.wmf"/><Relationship Id="rId2051" Type="http://schemas.openxmlformats.org/officeDocument/2006/relationships/image" Target="media/image1020.wmf"/><Relationship Id="rId3102" Type="http://schemas.openxmlformats.org/officeDocument/2006/relationships/oleObject" Target="embeddings/oleObject1541.bin"/><Relationship Id="rId230" Type="http://schemas.openxmlformats.org/officeDocument/2006/relationships/image" Target="media/image110.wmf"/><Relationship Id="rId2868" Type="http://schemas.openxmlformats.org/officeDocument/2006/relationships/oleObject" Target="embeddings/oleObject1424.bin"/><Relationship Id="rId1677" Type="http://schemas.openxmlformats.org/officeDocument/2006/relationships/image" Target="media/image833.wmf"/><Relationship Id="rId1884" Type="http://schemas.openxmlformats.org/officeDocument/2006/relationships/oleObject" Target="embeddings/oleObject932.bin"/><Relationship Id="rId2728" Type="http://schemas.openxmlformats.org/officeDocument/2006/relationships/oleObject" Target="embeddings/oleObject1354.bin"/><Relationship Id="rId2935" Type="http://schemas.openxmlformats.org/officeDocument/2006/relationships/image" Target="media/image1462.wmf"/><Relationship Id="rId907" Type="http://schemas.openxmlformats.org/officeDocument/2006/relationships/image" Target="media/image447.wmf"/><Relationship Id="rId1537" Type="http://schemas.openxmlformats.org/officeDocument/2006/relationships/image" Target="media/image763.wmf"/><Relationship Id="rId1744" Type="http://schemas.openxmlformats.org/officeDocument/2006/relationships/oleObject" Target="embeddings/oleObject862.bin"/><Relationship Id="rId1951" Type="http://schemas.openxmlformats.org/officeDocument/2006/relationships/image" Target="media/image970.wmf"/><Relationship Id="rId36" Type="http://schemas.openxmlformats.org/officeDocument/2006/relationships/oleObject" Target="embeddings/oleObject10.bin"/><Relationship Id="rId1604" Type="http://schemas.openxmlformats.org/officeDocument/2006/relationships/oleObject" Target="embeddings/oleObject792.bin"/><Relationship Id="rId1811" Type="http://schemas.openxmlformats.org/officeDocument/2006/relationships/image" Target="media/image900.wmf"/><Relationship Id="rId3569" Type="http://schemas.openxmlformats.org/officeDocument/2006/relationships/oleObject" Target="embeddings/oleObject1774.bin"/><Relationship Id="rId697" Type="http://schemas.openxmlformats.org/officeDocument/2006/relationships/image" Target="media/image342.wmf"/><Relationship Id="rId2378" Type="http://schemas.openxmlformats.org/officeDocument/2006/relationships/oleObject" Target="embeddings/oleObject1176.bin"/><Relationship Id="rId3429" Type="http://schemas.openxmlformats.org/officeDocument/2006/relationships/oleObject" Target="embeddings/oleObject1704.bin"/><Relationship Id="rId1187" Type="http://schemas.openxmlformats.org/officeDocument/2006/relationships/image" Target="media/image587.wmf"/><Relationship Id="rId2585" Type="http://schemas.openxmlformats.org/officeDocument/2006/relationships/image" Target="media/image1287.wmf"/><Relationship Id="rId2792" Type="http://schemas.openxmlformats.org/officeDocument/2006/relationships/oleObject" Target="embeddings/oleObject1386.bin"/><Relationship Id="rId3636" Type="http://schemas.openxmlformats.org/officeDocument/2006/relationships/image" Target="media/image1813.wmf"/><Relationship Id="rId557" Type="http://schemas.openxmlformats.org/officeDocument/2006/relationships/oleObject" Target="embeddings/oleObject269.bin"/><Relationship Id="rId764" Type="http://schemas.openxmlformats.org/officeDocument/2006/relationships/oleObject" Target="embeddings/oleObject373.bin"/><Relationship Id="rId971" Type="http://schemas.openxmlformats.org/officeDocument/2006/relationships/image" Target="media/image479.wmf"/><Relationship Id="rId1394" Type="http://schemas.openxmlformats.org/officeDocument/2006/relationships/oleObject" Target="embeddings/oleObject687.bin"/><Relationship Id="rId2238" Type="http://schemas.openxmlformats.org/officeDocument/2006/relationships/image" Target="media/image1116.wmf"/><Relationship Id="rId2445" Type="http://schemas.openxmlformats.org/officeDocument/2006/relationships/image" Target="media/image1217.wmf"/><Relationship Id="rId2652" Type="http://schemas.openxmlformats.org/officeDocument/2006/relationships/oleObject" Target="embeddings/oleObject1316.bin"/><Relationship Id="rId417" Type="http://schemas.openxmlformats.org/officeDocument/2006/relationships/oleObject" Target="embeddings/oleObject199.bin"/><Relationship Id="rId624" Type="http://schemas.openxmlformats.org/officeDocument/2006/relationships/image" Target="media/image306.wmf"/><Relationship Id="rId831" Type="http://schemas.openxmlformats.org/officeDocument/2006/relationships/image" Target="media/image409.wmf"/><Relationship Id="rId1047" Type="http://schemas.openxmlformats.org/officeDocument/2006/relationships/image" Target="media/image517.wmf"/><Relationship Id="rId1254" Type="http://schemas.openxmlformats.org/officeDocument/2006/relationships/oleObject" Target="embeddings/oleObject618.bin"/><Relationship Id="rId1461" Type="http://schemas.openxmlformats.org/officeDocument/2006/relationships/image" Target="media/image725.wmf"/><Relationship Id="rId2305" Type="http://schemas.openxmlformats.org/officeDocument/2006/relationships/image" Target="media/image1150.wmf"/><Relationship Id="rId2512" Type="http://schemas.openxmlformats.org/officeDocument/2006/relationships/oleObject" Target="embeddings/oleObject1246.bin"/><Relationship Id="rId1114" Type="http://schemas.openxmlformats.org/officeDocument/2006/relationships/oleObject" Target="embeddings/oleObject548.bin"/><Relationship Id="rId1321" Type="http://schemas.openxmlformats.org/officeDocument/2006/relationships/image" Target="media/image655.wmf"/><Relationship Id="rId3079" Type="http://schemas.openxmlformats.org/officeDocument/2006/relationships/image" Target="media/image1534.wmf"/><Relationship Id="rId3286" Type="http://schemas.openxmlformats.org/officeDocument/2006/relationships/image" Target="media/image1638.wmf"/><Relationship Id="rId3493" Type="http://schemas.openxmlformats.org/officeDocument/2006/relationships/oleObject" Target="embeddings/oleObject1736.bin"/><Relationship Id="rId2095" Type="http://schemas.openxmlformats.org/officeDocument/2006/relationships/image" Target="media/image1042.wmf"/><Relationship Id="rId3146" Type="http://schemas.openxmlformats.org/officeDocument/2006/relationships/oleObject" Target="embeddings/oleObject1563.bin"/><Relationship Id="rId3353" Type="http://schemas.openxmlformats.org/officeDocument/2006/relationships/oleObject" Target="embeddings/oleObject1666.bin"/><Relationship Id="rId274" Type="http://schemas.openxmlformats.org/officeDocument/2006/relationships/image" Target="media/image132.wmf"/><Relationship Id="rId481" Type="http://schemas.openxmlformats.org/officeDocument/2006/relationships/oleObject" Target="embeddings/oleObject231.bin"/><Relationship Id="rId2162" Type="http://schemas.openxmlformats.org/officeDocument/2006/relationships/oleObject" Target="embeddings/oleObject1071.bin"/><Relationship Id="rId3006" Type="http://schemas.openxmlformats.org/officeDocument/2006/relationships/oleObject" Target="embeddings/oleObject1493.bin"/><Relationship Id="rId3560" Type="http://schemas.openxmlformats.org/officeDocument/2006/relationships/image" Target="media/image1775.wmf"/><Relationship Id="rId134" Type="http://schemas.openxmlformats.org/officeDocument/2006/relationships/oleObject" Target="embeddings/oleObject59.bin"/><Relationship Id="rId3213" Type="http://schemas.openxmlformats.org/officeDocument/2006/relationships/oleObject" Target="embeddings/oleObject1596.bin"/><Relationship Id="rId3420" Type="http://schemas.openxmlformats.org/officeDocument/2006/relationships/image" Target="media/image1705.wmf"/><Relationship Id="rId341" Type="http://schemas.openxmlformats.org/officeDocument/2006/relationships/oleObject" Target="embeddings/oleObject162.bin"/><Relationship Id="rId2022" Type="http://schemas.openxmlformats.org/officeDocument/2006/relationships/oleObject" Target="embeddings/oleObject1001.bin"/><Relationship Id="rId2979" Type="http://schemas.openxmlformats.org/officeDocument/2006/relationships/image" Target="media/image1484.emf"/><Relationship Id="rId201" Type="http://schemas.openxmlformats.org/officeDocument/2006/relationships/oleObject" Target="embeddings/oleObject92.bin"/><Relationship Id="rId1788" Type="http://schemas.openxmlformats.org/officeDocument/2006/relationships/oleObject" Target="embeddings/oleObject884.bin"/><Relationship Id="rId1995" Type="http://schemas.openxmlformats.org/officeDocument/2006/relationships/image" Target="media/image992.wmf"/><Relationship Id="rId2839" Type="http://schemas.openxmlformats.org/officeDocument/2006/relationships/image" Target="media/image1414.emf"/><Relationship Id="rId1648" Type="http://schemas.openxmlformats.org/officeDocument/2006/relationships/oleObject" Target="embeddings/oleObject814.bin"/><Relationship Id="rId1508" Type="http://schemas.openxmlformats.org/officeDocument/2006/relationships/oleObject" Target="embeddings/oleObject744.bin"/><Relationship Id="rId1855" Type="http://schemas.openxmlformats.org/officeDocument/2006/relationships/image" Target="media/image922.wmf"/><Relationship Id="rId2906" Type="http://schemas.openxmlformats.org/officeDocument/2006/relationships/oleObject" Target="embeddings/oleObject1443.bin"/><Relationship Id="rId3070" Type="http://schemas.openxmlformats.org/officeDocument/2006/relationships/oleObject" Target="embeddings/oleObject1525.bin"/><Relationship Id="rId1715" Type="http://schemas.openxmlformats.org/officeDocument/2006/relationships/image" Target="media/image852.wmf"/><Relationship Id="rId1922" Type="http://schemas.openxmlformats.org/officeDocument/2006/relationships/oleObject" Target="embeddings/oleObject951.bin"/><Relationship Id="rId2489" Type="http://schemas.openxmlformats.org/officeDocument/2006/relationships/image" Target="media/image1239.wmf"/><Relationship Id="rId2696" Type="http://schemas.openxmlformats.org/officeDocument/2006/relationships/oleObject" Target="embeddings/oleObject1338.bin"/><Relationship Id="rId668" Type="http://schemas.openxmlformats.org/officeDocument/2006/relationships/image" Target="media/image328.wmf"/><Relationship Id="rId875" Type="http://schemas.openxmlformats.org/officeDocument/2006/relationships/image" Target="media/image431.wmf"/><Relationship Id="rId1298" Type="http://schemas.openxmlformats.org/officeDocument/2006/relationships/oleObject" Target="embeddings/oleObject640.bin"/><Relationship Id="rId2349" Type="http://schemas.openxmlformats.org/officeDocument/2006/relationships/image" Target="media/image1172.wmf"/><Relationship Id="rId2556" Type="http://schemas.openxmlformats.org/officeDocument/2006/relationships/oleObject" Target="embeddings/oleObject1268.bin"/><Relationship Id="rId2763" Type="http://schemas.openxmlformats.org/officeDocument/2006/relationships/image" Target="media/image1376.emf"/><Relationship Id="rId2970" Type="http://schemas.openxmlformats.org/officeDocument/2006/relationships/oleObject" Target="embeddings/oleObject1475.bin"/><Relationship Id="rId3607" Type="http://schemas.openxmlformats.org/officeDocument/2006/relationships/oleObject" Target="embeddings/oleObject1793.bin"/><Relationship Id="rId528" Type="http://schemas.openxmlformats.org/officeDocument/2006/relationships/image" Target="media/image258.wmf"/><Relationship Id="rId735" Type="http://schemas.openxmlformats.org/officeDocument/2006/relationships/image" Target="media/image361.wmf"/><Relationship Id="rId942" Type="http://schemas.openxmlformats.org/officeDocument/2006/relationships/oleObject" Target="embeddings/oleObject462.bin"/><Relationship Id="rId1158" Type="http://schemas.openxmlformats.org/officeDocument/2006/relationships/oleObject" Target="embeddings/oleObject570.bin"/><Relationship Id="rId1365" Type="http://schemas.openxmlformats.org/officeDocument/2006/relationships/image" Target="media/image677.wmf"/><Relationship Id="rId1572" Type="http://schemas.openxmlformats.org/officeDocument/2006/relationships/oleObject" Target="embeddings/oleObject776.bin"/><Relationship Id="rId2209" Type="http://schemas.openxmlformats.org/officeDocument/2006/relationships/image" Target="media/image1099.png"/><Relationship Id="rId2416" Type="http://schemas.openxmlformats.org/officeDocument/2006/relationships/image" Target="media/image1204.emf"/><Relationship Id="rId2623" Type="http://schemas.openxmlformats.org/officeDocument/2006/relationships/image" Target="media/image1306.wmf"/><Relationship Id="rId1018" Type="http://schemas.openxmlformats.org/officeDocument/2006/relationships/oleObject" Target="embeddings/oleObject500.bin"/><Relationship Id="rId1225" Type="http://schemas.openxmlformats.org/officeDocument/2006/relationships/image" Target="media/image606.wmf"/><Relationship Id="rId1432" Type="http://schemas.openxmlformats.org/officeDocument/2006/relationships/oleObject" Target="embeddings/oleObject706.bin"/><Relationship Id="rId2830" Type="http://schemas.openxmlformats.org/officeDocument/2006/relationships/oleObject" Target="embeddings/oleObject1405.bin"/><Relationship Id="rId71" Type="http://schemas.openxmlformats.org/officeDocument/2006/relationships/image" Target="media/image30.wmf"/><Relationship Id="rId802" Type="http://schemas.openxmlformats.org/officeDocument/2006/relationships/oleObject" Target="embeddings/oleObject392.bin"/><Relationship Id="rId3397" Type="http://schemas.openxmlformats.org/officeDocument/2006/relationships/oleObject" Target="embeddings/oleObject1688.bin"/><Relationship Id="rId178" Type="http://schemas.openxmlformats.org/officeDocument/2006/relationships/image" Target="media/image84.wmf"/><Relationship Id="rId3257" Type="http://schemas.openxmlformats.org/officeDocument/2006/relationships/oleObject" Target="embeddings/oleObject1618.bin"/><Relationship Id="rId3464" Type="http://schemas.openxmlformats.org/officeDocument/2006/relationships/image" Target="media/image1727.wmf"/><Relationship Id="rId385" Type="http://schemas.openxmlformats.org/officeDocument/2006/relationships/oleObject" Target="embeddings/oleObject183.bin"/><Relationship Id="rId592" Type="http://schemas.openxmlformats.org/officeDocument/2006/relationships/image" Target="media/image290.wmf"/><Relationship Id="rId2066" Type="http://schemas.openxmlformats.org/officeDocument/2006/relationships/oleObject" Target="embeddings/oleObject1023.bin"/><Relationship Id="rId2273" Type="http://schemas.openxmlformats.org/officeDocument/2006/relationships/image" Target="media/image1134.wmf"/><Relationship Id="rId2480" Type="http://schemas.openxmlformats.org/officeDocument/2006/relationships/oleObject" Target="embeddings/oleObject1230.bin"/><Relationship Id="rId3117" Type="http://schemas.openxmlformats.org/officeDocument/2006/relationships/image" Target="media/image1553.wmf"/><Relationship Id="rId3324" Type="http://schemas.openxmlformats.org/officeDocument/2006/relationships/image" Target="media/image1657.wmf"/><Relationship Id="rId3531" Type="http://schemas.openxmlformats.org/officeDocument/2006/relationships/oleObject" Target="embeddings/oleObject1755.bin"/><Relationship Id="rId245" Type="http://schemas.openxmlformats.org/officeDocument/2006/relationships/oleObject" Target="embeddings/oleObject114.bin"/><Relationship Id="rId452" Type="http://schemas.openxmlformats.org/officeDocument/2006/relationships/image" Target="media/image220.wmf"/><Relationship Id="rId1082" Type="http://schemas.openxmlformats.org/officeDocument/2006/relationships/oleObject" Target="embeddings/oleObject532.bin"/><Relationship Id="rId2133" Type="http://schemas.openxmlformats.org/officeDocument/2006/relationships/image" Target="media/image1061.wmf"/><Relationship Id="rId2340" Type="http://schemas.openxmlformats.org/officeDocument/2006/relationships/oleObject" Target="embeddings/oleObject1157.bin"/><Relationship Id="rId105" Type="http://schemas.openxmlformats.org/officeDocument/2006/relationships/image" Target="media/image47.wmf"/><Relationship Id="rId312" Type="http://schemas.openxmlformats.org/officeDocument/2006/relationships/image" Target="media/image151.wmf"/><Relationship Id="rId2200" Type="http://schemas.openxmlformats.org/officeDocument/2006/relationships/oleObject" Target="embeddings/oleObject1090.bin"/><Relationship Id="rId1899" Type="http://schemas.openxmlformats.org/officeDocument/2006/relationships/image" Target="media/image944.wmf"/><Relationship Id="rId1759" Type="http://schemas.openxmlformats.org/officeDocument/2006/relationships/image" Target="media/image874.wmf"/><Relationship Id="rId1966" Type="http://schemas.openxmlformats.org/officeDocument/2006/relationships/oleObject" Target="embeddings/oleObject973.bin"/><Relationship Id="rId3181" Type="http://schemas.openxmlformats.org/officeDocument/2006/relationships/image" Target="media/image1585.wmf"/><Relationship Id="rId1619" Type="http://schemas.openxmlformats.org/officeDocument/2006/relationships/image" Target="media/image804.wmf"/><Relationship Id="rId1826" Type="http://schemas.openxmlformats.org/officeDocument/2006/relationships/oleObject" Target="embeddings/oleObject903.bin"/><Relationship Id="rId3041" Type="http://schemas.openxmlformats.org/officeDocument/2006/relationships/image" Target="media/image1515.wmf"/><Relationship Id="rId779" Type="http://schemas.openxmlformats.org/officeDocument/2006/relationships/image" Target="media/image383.wmf"/><Relationship Id="rId986" Type="http://schemas.openxmlformats.org/officeDocument/2006/relationships/oleObject" Target="embeddings/oleObject484.bin"/><Relationship Id="rId2667" Type="http://schemas.openxmlformats.org/officeDocument/2006/relationships/image" Target="media/image1328.wmf"/><Relationship Id="rId639" Type="http://schemas.openxmlformats.org/officeDocument/2006/relationships/oleObject" Target="embeddings/oleObject310.bin"/><Relationship Id="rId1269" Type="http://schemas.openxmlformats.org/officeDocument/2006/relationships/image" Target="media/image628.wmf"/><Relationship Id="rId1476" Type="http://schemas.openxmlformats.org/officeDocument/2006/relationships/oleObject" Target="embeddings/oleObject728.bin"/><Relationship Id="rId2874" Type="http://schemas.openxmlformats.org/officeDocument/2006/relationships/oleObject" Target="embeddings/oleObject1427.bin"/><Relationship Id="rId846" Type="http://schemas.openxmlformats.org/officeDocument/2006/relationships/oleObject" Target="embeddings/oleObject414.bin"/><Relationship Id="rId1129" Type="http://schemas.openxmlformats.org/officeDocument/2006/relationships/image" Target="media/image558.wmf"/><Relationship Id="rId1683" Type="http://schemas.openxmlformats.org/officeDocument/2006/relationships/image" Target="media/image836.wmf"/><Relationship Id="rId1890" Type="http://schemas.openxmlformats.org/officeDocument/2006/relationships/oleObject" Target="embeddings/oleObject935.bin"/><Relationship Id="rId2527" Type="http://schemas.openxmlformats.org/officeDocument/2006/relationships/image" Target="media/image1258.wmf"/><Relationship Id="rId2734" Type="http://schemas.openxmlformats.org/officeDocument/2006/relationships/oleObject" Target="embeddings/oleObject1357.bin"/><Relationship Id="rId2941" Type="http://schemas.openxmlformats.org/officeDocument/2006/relationships/image" Target="media/image1465.wmf"/><Relationship Id="rId706" Type="http://schemas.openxmlformats.org/officeDocument/2006/relationships/oleObject" Target="embeddings/oleObject344.bin"/><Relationship Id="rId913" Type="http://schemas.openxmlformats.org/officeDocument/2006/relationships/image" Target="media/image450.wmf"/><Relationship Id="rId1336" Type="http://schemas.openxmlformats.org/officeDocument/2006/relationships/oleObject" Target="embeddings/oleObject658.bin"/><Relationship Id="rId1543" Type="http://schemas.openxmlformats.org/officeDocument/2006/relationships/image" Target="media/image766.wmf"/><Relationship Id="rId1750" Type="http://schemas.openxmlformats.org/officeDocument/2006/relationships/oleObject" Target="embeddings/oleObject865.bin"/><Relationship Id="rId2801" Type="http://schemas.openxmlformats.org/officeDocument/2006/relationships/image" Target="media/image1395.emf"/><Relationship Id="rId42" Type="http://schemas.openxmlformats.org/officeDocument/2006/relationships/oleObject" Target="embeddings/oleObject13.bin"/><Relationship Id="rId1403" Type="http://schemas.openxmlformats.org/officeDocument/2006/relationships/image" Target="media/image696.wmf"/><Relationship Id="rId1610" Type="http://schemas.openxmlformats.org/officeDocument/2006/relationships/oleObject" Target="embeddings/oleObject795.bin"/><Relationship Id="rId3368" Type="http://schemas.openxmlformats.org/officeDocument/2006/relationships/image" Target="media/image1679.wmf"/><Relationship Id="rId3575" Type="http://schemas.openxmlformats.org/officeDocument/2006/relationships/oleObject" Target="embeddings/oleObject1777.bin"/><Relationship Id="rId289" Type="http://schemas.openxmlformats.org/officeDocument/2006/relationships/oleObject" Target="embeddings/oleObject136.bin"/><Relationship Id="rId496" Type="http://schemas.openxmlformats.org/officeDocument/2006/relationships/image" Target="media/image242.wmf"/><Relationship Id="rId2177" Type="http://schemas.openxmlformats.org/officeDocument/2006/relationships/image" Target="media/image1083.wmf"/><Relationship Id="rId2384" Type="http://schemas.openxmlformats.org/officeDocument/2006/relationships/oleObject" Target="embeddings/oleObject1179.bin"/><Relationship Id="rId2591" Type="http://schemas.openxmlformats.org/officeDocument/2006/relationships/image" Target="media/image1290.wmf"/><Relationship Id="rId3228" Type="http://schemas.openxmlformats.org/officeDocument/2006/relationships/image" Target="media/image1609.wmf"/><Relationship Id="rId3435" Type="http://schemas.openxmlformats.org/officeDocument/2006/relationships/oleObject" Target="embeddings/oleObject1707.bin"/><Relationship Id="rId3642" Type="http://schemas.openxmlformats.org/officeDocument/2006/relationships/image" Target="media/image1816.wmf"/><Relationship Id="rId149" Type="http://schemas.openxmlformats.org/officeDocument/2006/relationships/oleObject" Target="embeddings/oleObject66.bin"/><Relationship Id="rId356" Type="http://schemas.openxmlformats.org/officeDocument/2006/relationships/image" Target="media/image172.wmf"/><Relationship Id="rId563" Type="http://schemas.openxmlformats.org/officeDocument/2006/relationships/oleObject" Target="embeddings/oleObject272.bin"/><Relationship Id="rId770" Type="http://schemas.openxmlformats.org/officeDocument/2006/relationships/oleObject" Target="embeddings/oleObject376.bin"/><Relationship Id="rId1193" Type="http://schemas.openxmlformats.org/officeDocument/2006/relationships/image" Target="media/image590.wmf"/><Relationship Id="rId2037" Type="http://schemas.openxmlformats.org/officeDocument/2006/relationships/image" Target="media/image1013.wmf"/><Relationship Id="rId2244" Type="http://schemas.openxmlformats.org/officeDocument/2006/relationships/image" Target="media/image1119.wmf"/><Relationship Id="rId2451" Type="http://schemas.openxmlformats.org/officeDocument/2006/relationships/image" Target="media/image1220.wmf"/><Relationship Id="rId216" Type="http://schemas.openxmlformats.org/officeDocument/2006/relationships/image" Target="media/image103.wmf"/><Relationship Id="rId423" Type="http://schemas.openxmlformats.org/officeDocument/2006/relationships/oleObject" Target="embeddings/oleObject202.bin"/><Relationship Id="rId1053" Type="http://schemas.openxmlformats.org/officeDocument/2006/relationships/image" Target="media/image520.wmf"/><Relationship Id="rId1260" Type="http://schemas.openxmlformats.org/officeDocument/2006/relationships/oleObject" Target="embeddings/oleObject621.bin"/><Relationship Id="rId2104" Type="http://schemas.openxmlformats.org/officeDocument/2006/relationships/oleObject" Target="embeddings/oleObject1042.bin"/><Relationship Id="rId3502" Type="http://schemas.openxmlformats.org/officeDocument/2006/relationships/image" Target="media/image1746.wmf"/><Relationship Id="rId630" Type="http://schemas.openxmlformats.org/officeDocument/2006/relationships/image" Target="media/image309.wmf"/><Relationship Id="rId2311" Type="http://schemas.openxmlformats.org/officeDocument/2006/relationships/image" Target="media/image1153.wmf"/><Relationship Id="rId1120" Type="http://schemas.openxmlformats.org/officeDocument/2006/relationships/oleObject" Target="embeddings/oleObject551.bin"/><Relationship Id="rId1937" Type="http://schemas.openxmlformats.org/officeDocument/2006/relationships/image" Target="media/image963.wmf"/><Relationship Id="rId3085" Type="http://schemas.openxmlformats.org/officeDocument/2006/relationships/image" Target="media/image1537.wmf"/><Relationship Id="rId3292" Type="http://schemas.openxmlformats.org/officeDocument/2006/relationships/image" Target="media/image1641.wmf"/><Relationship Id="rId3152" Type="http://schemas.openxmlformats.org/officeDocument/2006/relationships/oleObject" Target="embeddings/oleObject1566.bin"/><Relationship Id="rId280" Type="http://schemas.openxmlformats.org/officeDocument/2006/relationships/image" Target="media/image135.wmf"/><Relationship Id="rId3012" Type="http://schemas.openxmlformats.org/officeDocument/2006/relationships/oleObject" Target="embeddings/oleObject1496.bin"/><Relationship Id="rId140" Type="http://schemas.openxmlformats.org/officeDocument/2006/relationships/oleObject" Target="embeddings/oleObject62.bin"/><Relationship Id="rId6" Type="http://schemas.openxmlformats.org/officeDocument/2006/relationships/footnotes" Target="footnotes.xml"/><Relationship Id="rId2778" Type="http://schemas.openxmlformats.org/officeDocument/2006/relationships/oleObject" Target="embeddings/oleObject1379.bin"/><Relationship Id="rId2985" Type="http://schemas.openxmlformats.org/officeDocument/2006/relationships/image" Target="media/image1487.wmf"/><Relationship Id="rId957" Type="http://schemas.openxmlformats.org/officeDocument/2006/relationships/image" Target="media/image472.wmf"/><Relationship Id="rId1587" Type="http://schemas.openxmlformats.org/officeDocument/2006/relationships/image" Target="media/image788.wmf"/><Relationship Id="rId1794" Type="http://schemas.openxmlformats.org/officeDocument/2006/relationships/oleObject" Target="embeddings/oleObject887.bin"/><Relationship Id="rId2638" Type="http://schemas.openxmlformats.org/officeDocument/2006/relationships/oleObject" Target="embeddings/oleObject1309.bin"/><Relationship Id="rId2845" Type="http://schemas.openxmlformats.org/officeDocument/2006/relationships/image" Target="media/image1417.wmf"/><Relationship Id="rId86" Type="http://schemas.openxmlformats.org/officeDocument/2006/relationships/oleObject" Target="embeddings/oleObject35.bin"/><Relationship Id="rId817" Type="http://schemas.openxmlformats.org/officeDocument/2006/relationships/image" Target="media/image402.wmf"/><Relationship Id="rId1447" Type="http://schemas.openxmlformats.org/officeDocument/2006/relationships/image" Target="media/image718.wmf"/><Relationship Id="rId1654" Type="http://schemas.openxmlformats.org/officeDocument/2006/relationships/oleObject" Target="embeddings/oleObject817.bin"/><Relationship Id="rId1861" Type="http://schemas.openxmlformats.org/officeDocument/2006/relationships/image" Target="media/image925.wmf"/><Relationship Id="rId2705" Type="http://schemas.openxmlformats.org/officeDocument/2006/relationships/image" Target="media/image1347.wmf"/><Relationship Id="rId2912" Type="http://schemas.openxmlformats.org/officeDocument/2006/relationships/oleObject" Target="embeddings/oleObject1446.bin"/><Relationship Id="rId1307" Type="http://schemas.openxmlformats.org/officeDocument/2006/relationships/image" Target="media/image648.wmf"/><Relationship Id="rId1514" Type="http://schemas.openxmlformats.org/officeDocument/2006/relationships/oleObject" Target="embeddings/oleObject747.bin"/><Relationship Id="rId1721" Type="http://schemas.openxmlformats.org/officeDocument/2006/relationships/image" Target="media/image855.wmf"/><Relationship Id="rId13" Type="http://schemas.openxmlformats.org/officeDocument/2006/relationships/hyperlink" Target="http://mrl.sci.utah.edu" TargetMode="External"/><Relationship Id="rId3479" Type="http://schemas.openxmlformats.org/officeDocument/2006/relationships/oleObject" Target="embeddings/oleObject1729.bin"/><Relationship Id="rId2288" Type="http://schemas.openxmlformats.org/officeDocument/2006/relationships/oleObject" Target="embeddings/oleObject1131.bin"/><Relationship Id="rId2495" Type="http://schemas.openxmlformats.org/officeDocument/2006/relationships/image" Target="media/image1242.wmf"/><Relationship Id="rId3339" Type="http://schemas.openxmlformats.org/officeDocument/2006/relationships/oleObject" Target="embeddings/oleObject1659.bin"/><Relationship Id="rId467" Type="http://schemas.openxmlformats.org/officeDocument/2006/relationships/oleObject" Target="embeddings/oleObject224.bin"/><Relationship Id="rId1097" Type="http://schemas.openxmlformats.org/officeDocument/2006/relationships/image" Target="media/image542.wmf"/><Relationship Id="rId2148" Type="http://schemas.openxmlformats.org/officeDocument/2006/relationships/oleObject" Target="embeddings/oleObject1064.bin"/><Relationship Id="rId3546" Type="http://schemas.openxmlformats.org/officeDocument/2006/relationships/image" Target="media/image1768.wmf"/><Relationship Id="rId674" Type="http://schemas.openxmlformats.org/officeDocument/2006/relationships/image" Target="media/image331.wmf"/><Relationship Id="rId881" Type="http://schemas.openxmlformats.org/officeDocument/2006/relationships/image" Target="media/image434.wmf"/><Relationship Id="rId2355" Type="http://schemas.openxmlformats.org/officeDocument/2006/relationships/image" Target="media/image1175.wmf"/><Relationship Id="rId2562" Type="http://schemas.openxmlformats.org/officeDocument/2006/relationships/oleObject" Target="embeddings/oleObject1271.bin"/><Relationship Id="rId3406" Type="http://schemas.openxmlformats.org/officeDocument/2006/relationships/image" Target="media/image1698.wmf"/><Relationship Id="rId3613" Type="http://schemas.openxmlformats.org/officeDocument/2006/relationships/oleObject" Target="embeddings/oleObject1796.bin"/><Relationship Id="rId327" Type="http://schemas.openxmlformats.org/officeDocument/2006/relationships/oleObject" Target="embeddings/oleObject155.bin"/><Relationship Id="rId534" Type="http://schemas.openxmlformats.org/officeDocument/2006/relationships/image" Target="media/image261.wmf"/><Relationship Id="rId741" Type="http://schemas.openxmlformats.org/officeDocument/2006/relationships/image" Target="media/image364.wmf"/><Relationship Id="rId1164" Type="http://schemas.openxmlformats.org/officeDocument/2006/relationships/oleObject" Target="embeddings/oleObject573.bin"/><Relationship Id="rId1371" Type="http://schemas.openxmlformats.org/officeDocument/2006/relationships/image" Target="media/image680.wmf"/><Relationship Id="rId2008" Type="http://schemas.openxmlformats.org/officeDocument/2006/relationships/oleObject" Target="embeddings/oleObject994.bin"/><Relationship Id="rId2215" Type="http://schemas.openxmlformats.org/officeDocument/2006/relationships/image" Target="media/image1103.png"/><Relationship Id="rId2422" Type="http://schemas.openxmlformats.org/officeDocument/2006/relationships/oleObject" Target="embeddings/oleObject1200.bin"/><Relationship Id="rId601" Type="http://schemas.openxmlformats.org/officeDocument/2006/relationships/oleObject" Target="embeddings/oleObject291.bin"/><Relationship Id="rId1024" Type="http://schemas.openxmlformats.org/officeDocument/2006/relationships/oleObject" Target="embeddings/oleObject503.bin"/><Relationship Id="rId1231" Type="http://schemas.openxmlformats.org/officeDocument/2006/relationships/image" Target="media/image609.wmf"/><Relationship Id="rId3196" Type="http://schemas.openxmlformats.org/officeDocument/2006/relationships/oleObject" Target="embeddings/oleObject1588.bin"/><Relationship Id="rId3056" Type="http://schemas.openxmlformats.org/officeDocument/2006/relationships/oleObject" Target="embeddings/oleObject1518.bin"/><Relationship Id="rId3263" Type="http://schemas.openxmlformats.org/officeDocument/2006/relationships/oleObject" Target="embeddings/oleObject1621.bin"/><Relationship Id="rId3470" Type="http://schemas.openxmlformats.org/officeDocument/2006/relationships/image" Target="media/image1730.wmf"/><Relationship Id="rId184" Type="http://schemas.openxmlformats.org/officeDocument/2006/relationships/image" Target="media/image87.wmf"/><Relationship Id="rId391" Type="http://schemas.openxmlformats.org/officeDocument/2006/relationships/oleObject" Target="embeddings/oleObject186.bin"/><Relationship Id="rId1908" Type="http://schemas.openxmlformats.org/officeDocument/2006/relationships/oleObject" Target="embeddings/oleObject944.bin"/><Relationship Id="rId2072" Type="http://schemas.openxmlformats.org/officeDocument/2006/relationships/oleObject" Target="embeddings/oleObject1026.bin"/><Relationship Id="rId3123" Type="http://schemas.openxmlformats.org/officeDocument/2006/relationships/image" Target="media/image1556.wmf"/><Relationship Id="rId251" Type="http://schemas.openxmlformats.org/officeDocument/2006/relationships/oleObject" Target="embeddings/oleObject117.bin"/><Relationship Id="rId3330" Type="http://schemas.openxmlformats.org/officeDocument/2006/relationships/image" Target="media/image1660.wmf"/><Relationship Id="rId2889" Type="http://schemas.openxmlformats.org/officeDocument/2006/relationships/image" Target="media/image1439.wmf"/><Relationship Id="rId111" Type="http://schemas.openxmlformats.org/officeDocument/2006/relationships/image" Target="media/image50.wmf"/><Relationship Id="rId1698" Type="http://schemas.openxmlformats.org/officeDocument/2006/relationships/oleObject" Target="embeddings/oleObject839.bin"/><Relationship Id="rId2749" Type="http://schemas.openxmlformats.org/officeDocument/2006/relationships/image" Target="media/image1369.emf"/><Relationship Id="rId2956" Type="http://schemas.openxmlformats.org/officeDocument/2006/relationships/oleObject" Target="embeddings/oleObject1468.bin"/><Relationship Id="rId928" Type="http://schemas.openxmlformats.org/officeDocument/2006/relationships/oleObject" Target="embeddings/oleObject455.bin"/><Relationship Id="rId1558" Type="http://schemas.openxmlformats.org/officeDocument/2006/relationships/oleObject" Target="embeddings/oleObject769.bin"/><Relationship Id="rId1765" Type="http://schemas.openxmlformats.org/officeDocument/2006/relationships/image" Target="media/image877.wmf"/><Relationship Id="rId2609" Type="http://schemas.openxmlformats.org/officeDocument/2006/relationships/image" Target="media/image1299.wmf"/><Relationship Id="rId57" Type="http://schemas.openxmlformats.org/officeDocument/2006/relationships/image" Target="media/image23.wmf"/><Relationship Id="rId1418" Type="http://schemas.openxmlformats.org/officeDocument/2006/relationships/oleObject" Target="embeddings/oleObject699.bin"/><Relationship Id="rId1972" Type="http://schemas.openxmlformats.org/officeDocument/2006/relationships/oleObject" Target="embeddings/oleObject976.bin"/><Relationship Id="rId2816" Type="http://schemas.openxmlformats.org/officeDocument/2006/relationships/oleObject" Target="embeddings/oleObject1398.bin"/><Relationship Id="rId1625" Type="http://schemas.openxmlformats.org/officeDocument/2006/relationships/image" Target="media/image807.wmf"/><Relationship Id="rId1832" Type="http://schemas.openxmlformats.org/officeDocument/2006/relationships/oleObject" Target="embeddings/oleObject906.bin"/><Relationship Id="rId2399" Type="http://schemas.openxmlformats.org/officeDocument/2006/relationships/image" Target="media/image1197.wmf"/><Relationship Id="rId578" Type="http://schemas.openxmlformats.org/officeDocument/2006/relationships/image" Target="media/image283.wmf"/><Relationship Id="rId785" Type="http://schemas.openxmlformats.org/officeDocument/2006/relationships/image" Target="media/image386.wmf"/><Relationship Id="rId992" Type="http://schemas.openxmlformats.org/officeDocument/2006/relationships/oleObject" Target="embeddings/oleObject487.bin"/><Relationship Id="rId2259" Type="http://schemas.openxmlformats.org/officeDocument/2006/relationships/image" Target="media/image1127.wmf"/><Relationship Id="rId2466" Type="http://schemas.openxmlformats.org/officeDocument/2006/relationships/oleObject" Target="embeddings/oleObject1223.bin"/><Relationship Id="rId2673" Type="http://schemas.openxmlformats.org/officeDocument/2006/relationships/image" Target="media/image1331.wmf"/><Relationship Id="rId2880" Type="http://schemas.openxmlformats.org/officeDocument/2006/relationships/oleObject" Target="embeddings/oleObject1430.bin"/><Relationship Id="rId3517" Type="http://schemas.openxmlformats.org/officeDocument/2006/relationships/oleObject" Target="embeddings/oleObject1748.bin"/><Relationship Id="rId438" Type="http://schemas.openxmlformats.org/officeDocument/2006/relationships/image" Target="media/image213.wmf"/><Relationship Id="rId645" Type="http://schemas.openxmlformats.org/officeDocument/2006/relationships/oleObject" Target="embeddings/oleObject313.bin"/><Relationship Id="rId852" Type="http://schemas.openxmlformats.org/officeDocument/2006/relationships/oleObject" Target="embeddings/oleObject417.bin"/><Relationship Id="rId1068" Type="http://schemas.openxmlformats.org/officeDocument/2006/relationships/oleObject" Target="embeddings/oleObject525.bin"/><Relationship Id="rId1275" Type="http://schemas.openxmlformats.org/officeDocument/2006/relationships/image" Target="media/image631.wmf"/><Relationship Id="rId1482" Type="http://schemas.openxmlformats.org/officeDocument/2006/relationships/oleObject" Target="embeddings/oleObject731.bin"/><Relationship Id="rId2119" Type="http://schemas.openxmlformats.org/officeDocument/2006/relationships/image" Target="media/image1054.wmf"/><Relationship Id="rId2326" Type="http://schemas.openxmlformats.org/officeDocument/2006/relationships/oleObject" Target="embeddings/oleObject1150.bin"/><Relationship Id="rId2533" Type="http://schemas.openxmlformats.org/officeDocument/2006/relationships/image" Target="media/image1261.wmf"/><Relationship Id="rId2740" Type="http://schemas.openxmlformats.org/officeDocument/2006/relationships/oleObject" Target="embeddings/oleObject1360.bin"/><Relationship Id="rId505" Type="http://schemas.openxmlformats.org/officeDocument/2006/relationships/oleObject" Target="embeddings/oleObject243.bin"/><Relationship Id="rId712" Type="http://schemas.openxmlformats.org/officeDocument/2006/relationships/oleObject" Target="embeddings/oleObject347.bin"/><Relationship Id="rId1135" Type="http://schemas.openxmlformats.org/officeDocument/2006/relationships/image" Target="media/image561.wmf"/><Relationship Id="rId1342" Type="http://schemas.openxmlformats.org/officeDocument/2006/relationships/oleObject" Target="embeddings/oleObject661.bin"/><Relationship Id="rId1202" Type="http://schemas.openxmlformats.org/officeDocument/2006/relationships/oleObject" Target="embeddings/oleObject592.bin"/><Relationship Id="rId2600" Type="http://schemas.openxmlformats.org/officeDocument/2006/relationships/oleObject" Target="embeddings/oleObject1290.bin"/><Relationship Id="rId3167" Type="http://schemas.openxmlformats.org/officeDocument/2006/relationships/image" Target="media/image1578.wmf"/><Relationship Id="rId295" Type="http://schemas.openxmlformats.org/officeDocument/2006/relationships/oleObject" Target="embeddings/oleObject139.bin"/><Relationship Id="rId3374" Type="http://schemas.openxmlformats.org/officeDocument/2006/relationships/image" Target="media/image1682.wmf"/><Relationship Id="rId3581" Type="http://schemas.openxmlformats.org/officeDocument/2006/relationships/oleObject" Target="embeddings/oleObject1780.bin"/><Relationship Id="rId2183" Type="http://schemas.openxmlformats.org/officeDocument/2006/relationships/image" Target="media/image1086.wmf"/><Relationship Id="rId2390" Type="http://schemas.openxmlformats.org/officeDocument/2006/relationships/oleObject" Target="embeddings/oleObject1182.bin"/><Relationship Id="rId3027" Type="http://schemas.openxmlformats.org/officeDocument/2006/relationships/image" Target="media/image1508.wmf"/><Relationship Id="rId3234" Type="http://schemas.openxmlformats.org/officeDocument/2006/relationships/image" Target="media/image1612.wmf"/><Relationship Id="rId3441" Type="http://schemas.openxmlformats.org/officeDocument/2006/relationships/oleObject" Target="embeddings/oleObject1710.bin"/><Relationship Id="rId155" Type="http://schemas.openxmlformats.org/officeDocument/2006/relationships/oleObject" Target="embeddings/oleObject69.bin"/><Relationship Id="rId362" Type="http://schemas.openxmlformats.org/officeDocument/2006/relationships/image" Target="media/image175.wmf"/><Relationship Id="rId2043" Type="http://schemas.openxmlformats.org/officeDocument/2006/relationships/image" Target="media/image1016.wmf"/><Relationship Id="rId2250" Type="http://schemas.openxmlformats.org/officeDocument/2006/relationships/image" Target="media/image1122.wmf"/><Relationship Id="rId3301" Type="http://schemas.openxmlformats.org/officeDocument/2006/relationships/oleObject" Target="embeddings/oleObject1640.bin"/><Relationship Id="rId222" Type="http://schemas.openxmlformats.org/officeDocument/2006/relationships/image" Target="media/image106.wmf"/><Relationship Id="rId2110" Type="http://schemas.openxmlformats.org/officeDocument/2006/relationships/oleObject" Target="embeddings/oleObject1045.bin"/><Relationship Id="rId1669" Type="http://schemas.openxmlformats.org/officeDocument/2006/relationships/image" Target="media/image829.wmf"/><Relationship Id="rId1876" Type="http://schemas.openxmlformats.org/officeDocument/2006/relationships/oleObject" Target="embeddings/oleObject928.bin"/><Relationship Id="rId2927" Type="http://schemas.openxmlformats.org/officeDocument/2006/relationships/image" Target="media/image1458.wmf"/><Relationship Id="rId3091" Type="http://schemas.openxmlformats.org/officeDocument/2006/relationships/image" Target="media/image1540.wmf"/><Relationship Id="rId1529" Type="http://schemas.openxmlformats.org/officeDocument/2006/relationships/image" Target="media/image759.wmf"/><Relationship Id="rId1736" Type="http://schemas.openxmlformats.org/officeDocument/2006/relationships/oleObject" Target="embeddings/oleObject858.bin"/><Relationship Id="rId1943" Type="http://schemas.openxmlformats.org/officeDocument/2006/relationships/image" Target="media/image966.wmf"/><Relationship Id="rId28" Type="http://schemas.openxmlformats.org/officeDocument/2006/relationships/oleObject" Target="embeddings/oleObject6.bin"/><Relationship Id="rId1803" Type="http://schemas.openxmlformats.org/officeDocument/2006/relationships/image" Target="media/image896.wmf"/><Relationship Id="rId689" Type="http://schemas.openxmlformats.org/officeDocument/2006/relationships/oleObject" Target="embeddings/oleObject335.bin"/><Relationship Id="rId896" Type="http://schemas.openxmlformats.org/officeDocument/2006/relationships/oleObject" Target="embeddings/oleObject439.bin"/><Relationship Id="rId2577" Type="http://schemas.openxmlformats.org/officeDocument/2006/relationships/image" Target="media/image1283.wmf"/><Relationship Id="rId2784" Type="http://schemas.openxmlformats.org/officeDocument/2006/relationships/oleObject" Target="embeddings/oleObject1382.bin"/><Relationship Id="rId3628" Type="http://schemas.openxmlformats.org/officeDocument/2006/relationships/image" Target="media/image1809.wmf"/><Relationship Id="rId549" Type="http://schemas.openxmlformats.org/officeDocument/2006/relationships/oleObject" Target="embeddings/oleObject265.bin"/><Relationship Id="rId756" Type="http://schemas.openxmlformats.org/officeDocument/2006/relationships/oleObject" Target="embeddings/oleObject369.bin"/><Relationship Id="rId1179" Type="http://schemas.openxmlformats.org/officeDocument/2006/relationships/image" Target="media/image583.wmf"/><Relationship Id="rId1386" Type="http://schemas.openxmlformats.org/officeDocument/2006/relationships/oleObject" Target="embeddings/oleObject683.bin"/><Relationship Id="rId1593" Type="http://schemas.openxmlformats.org/officeDocument/2006/relationships/image" Target="media/image791.wmf"/><Relationship Id="rId2437" Type="http://schemas.openxmlformats.org/officeDocument/2006/relationships/image" Target="media/image1213.emf"/><Relationship Id="rId2991" Type="http://schemas.openxmlformats.org/officeDocument/2006/relationships/image" Target="media/image1490.wmf"/><Relationship Id="rId409" Type="http://schemas.openxmlformats.org/officeDocument/2006/relationships/oleObject" Target="embeddings/oleObject195.bin"/><Relationship Id="rId963" Type="http://schemas.openxmlformats.org/officeDocument/2006/relationships/image" Target="media/image475.wmf"/><Relationship Id="rId1039" Type="http://schemas.openxmlformats.org/officeDocument/2006/relationships/image" Target="media/image513.wmf"/><Relationship Id="rId1246" Type="http://schemas.openxmlformats.org/officeDocument/2006/relationships/oleObject" Target="embeddings/oleObject614.bin"/><Relationship Id="rId2644" Type="http://schemas.openxmlformats.org/officeDocument/2006/relationships/oleObject" Target="embeddings/oleObject1312.bin"/><Relationship Id="rId2851" Type="http://schemas.openxmlformats.org/officeDocument/2006/relationships/image" Target="media/image1420.wmf"/><Relationship Id="rId92" Type="http://schemas.openxmlformats.org/officeDocument/2006/relationships/oleObject" Target="embeddings/oleObject38.bin"/><Relationship Id="rId616" Type="http://schemas.openxmlformats.org/officeDocument/2006/relationships/image" Target="media/image302.wmf"/><Relationship Id="rId823" Type="http://schemas.openxmlformats.org/officeDocument/2006/relationships/image" Target="media/image405.wmf"/><Relationship Id="rId1453" Type="http://schemas.openxmlformats.org/officeDocument/2006/relationships/image" Target="media/image721.wmf"/><Relationship Id="rId1660" Type="http://schemas.openxmlformats.org/officeDocument/2006/relationships/oleObject" Target="embeddings/oleObject820.bin"/><Relationship Id="rId2504" Type="http://schemas.openxmlformats.org/officeDocument/2006/relationships/oleObject" Target="embeddings/oleObject1242.bin"/><Relationship Id="rId2711" Type="http://schemas.openxmlformats.org/officeDocument/2006/relationships/image" Target="media/image1350.wmf"/><Relationship Id="rId1106" Type="http://schemas.openxmlformats.org/officeDocument/2006/relationships/oleObject" Target="embeddings/oleObject544.bin"/><Relationship Id="rId1313" Type="http://schemas.openxmlformats.org/officeDocument/2006/relationships/image" Target="media/image651.wmf"/><Relationship Id="rId1520" Type="http://schemas.openxmlformats.org/officeDocument/2006/relationships/oleObject" Target="embeddings/oleObject750.bin"/><Relationship Id="rId3278" Type="http://schemas.openxmlformats.org/officeDocument/2006/relationships/image" Target="media/image1634.wmf"/><Relationship Id="rId3485" Type="http://schemas.openxmlformats.org/officeDocument/2006/relationships/oleObject" Target="embeddings/oleObject1732.bin"/><Relationship Id="rId199" Type="http://schemas.openxmlformats.org/officeDocument/2006/relationships/oleObject" Target="embeddings/oleObject91.bin"/><Relationship Id="rId2087" Type="http://schemas.openxmlformats.org/officeDocument/2006/relationships/image" Target="media/image1038.wmf"/><Relationship Id="rId2294" Type="http://schemas.openxmlformats.org/officeDocument/2006/relationships/oleObject" Target="embeddings/oleObject1134.bin"/><Relationship Id="rId3138" Type="http://schemas.openxmlformats.org/officeDocument/2006/relationships/oleObject" Target="embeddings/oleObject1559.bin"/><Relationship Id="rId3345" Type="http://schemas.openxmlformats.org/officeDocument/2006/relationships/oleObject" Target="embeddings/oleObject1662.bin"/><Relationship Id="rId3552" Type="http://schemas.openxmlformats.org/officeDocument/2006/relationships/image" Target="media/image1771.wmf"/><Relationship Id="rId266" Type="http://schemas.openxmlformats.org/officeDocument/2006/relationships/image" Target="media/image128.wmf"/><Relationship Id="rId473" Type="http://schemas.openxmlformats.org/officeDocument/2006/relationships/oleObject" Target="embeddings/oleObject227.bin"/><Relationship Id="rId680" Type="http://schemas.openxmlformats.org/officeDocument/2006/relationships/image" Target="media/image334.wmf"/><Relationship Id="rId2154" Type="http://schemas.openxmlformats.org/officeDocument/2006/relationships/oleObject" Target="embeddings/oleObject1067.bin"/><Relationship Id="rId2361" Type="http://schemas.openxmlformats.org/officeDocument/2006/relationships/image" Target="media/image1178.wmf"/><Relationship Id="rId3205" Type="http://schemas.openxmlformats.org/officeDocument/2006/relationships/image" Target="media/image1597.wmf"/><Relationship Id="rId3412" Type="http://schemas.openxmlformats.org/officeDocument/2006/relationships/image" Target="media/image1701.wmf"/><Relationship Id="rId126" Type="http://schemas.openxmlformats.org/officeDocument/2006/relationships/oleObject" Target="embeddings/oleObject55.bin"/><Relationship Id="rId333" Type="http://schemas.openxmlformats.org/officeDocument/2006/relationships/oleObject" Target="embeddings/oleObject158.bin"/><Relationship Id="rId540" Type="http://schemas.openxmlformats.org/officeDocument/2006/relationships/image" Target="media/image264.wmf"/><Relationship Id="rId1170" Type="http://schemas.openxmlformats.org/officeDocument/2006/relationships/oleObject" Target="embeddings/oleObject576.bin"/><Relationship Id="rId2014" Type="http://schemas.openxmlformats.org/officeDocument/2006/relationships/oleObject" Target="embeddings/oleObject997.bin"/><Relationship Id="rId2221" Type="http://schemas.openxmlformats.org/officeDocument/2006/relationships/oleObject" Target="embeddings/oleObject1098.bin"/><Relationship Id="rId1030" Type="http://schemas.openxmlformats.org/officeDocument/2006/relationships/oleObject" Target="embeddings/oleObject506.bin"/><Relationship Id="rId400" Type="http://schemas.openxmlformats.org/officeDocument/2006/relationships/image" Target="media/image194.wmf"/><Relationship Id="rId1987" Type="http://schemas.openxmlformats.org/officeDocument/2006/relationships/image" Target="media/image988.wmf"/><Relationship Id="rId1847" Type="http://schemas.openxmlformats.org/officeDocument/2006/relationships/image" Target="media/image918.wmf"/><Relationship Id="rId1707" Type="http://schemas.openxmlformats.org/officeDocument/2006/relationships/image" Target="media/image848.wmf"/><Relationship Id="rId3062" Type="http://schemas.openxmlformats.org/officeDocument/2006/relationships/oleObject" Target="embeddings/oleObject1521.bin"/><Relationship Id="rId190" Type="http://schemas.openxmlformats.org/officeDocument/2006/relationships/image" Target="media/image90.wmf"/><Relationship Id="rId1914" Type="http://schemas.openxmlformats.org/officeDocument/2006/relationships/oleObject" Target="embeddings/oleObject947.bin"/><Relationship Id="rId2688" Type="http://schemas.openxmlformats.org/officeDocument/2006/relationships/oleObject" Target="embeddings/oleObject1334.bin"/><Relationship Id="rId2895" Type="http://schemas.openxmlformats.org/officeDocument/2006/relationships/image" Target="media/image1442.wmf"/><Relationship Id="rId867" Type="http://schemas.openxmlformats.org/officeDocument/2006/relationships/image" Target="media/image427.wmf"/><Relationship Id="rId1497" Type="http://schemas.openxmlformats.org/officeDocument/2006/relationships/image" Target="media/image743.wmf"/><Relationship Id="rId2548" Type="http://schemas.openxmlformats.org/officeDocument/2006/relationships/oleObject" Target="embeddings/oleObject1264.bin"/><Relationship Id="rId2755" Type="http://schemas.openxmlformats.org/officeDocument/2006/relationships/image" Target="media/image1372.emf"/><Relationship Id="rId2962" Type="http://schemas.openxmlformats.org/officeDocument/2006/relationships/oleObject" Target="embeddings/oleObject1471.bin"/><Relationship Id="rId727" Type="http://schemas.openxmlformats.org/officeDocument/2006/relationships/image" Target="media/image357.wmf"/><Relationship Id="rId934" Type="http://schemas.openxmlformats.org/officeDocument/2006/relationships/oleObject" Target="embeddings/oleObject458.bin"/><Relationship Id="rId1357" Type="http://schemas.openxmlformats.org/officeDocument/2006/relationships/image" Target="media/image673.wmf"/><Relationship Id="rId1564" Type="http://schemas.openxmlformats.org/officeDocument/2006/relationships/oleObject" Target="embeddings/oleObject772.bin"/><Relationship Id="rId1771" Type="http://schemas.openxmlformats.org/officeDocument/2006/relationships/image" Target="media/image880.wmf"/><Relationship Id="rId2408" Type="http://schemas.openxmlformats.org/officeDocument/2006/relationships/oleObject" Target="embeddings/oleObject1191.bin"/><Relationship Id="rId2615" Type="http://schemas.openxmlformats.org/officeDocument/2006/relationships/image" Target="media/image1302.wmf"/><Relationship Id="rId2822" Type="http://schemas.openxmlformats.org/officeDocument/2006/relationships/oleObject" Target="embeddings/oleObject1401.bin"/><Relationship Id="rId63" Type="http://schemas.openxmlformats.org/officeDocument/2006/relationships/image" Target="media/image26.wmf"/><Relationship Id="rId1217" Type="http://schemas.openxmlformats.org/officeDocument/2006/relationships/image" Target="media/image602.wmf"/><Relationship Id="rId1424" Type="http://schemas.openxmlformats.org/officeDocument/2006/relationships/oleObject" Target="embeddings/oleObject702.bin"/><Relationship Id="rId1631" Type="http://schemas.openxmlformats.org/officeDocument/2006/relationships/image" Target="media/image810.wmf"/><Relationship Id="rId3389" Type="http://schemas.openxmlformats.org/officeDocument/2006/relationships/oleObject" Target="embeddings/oleObject1684.bin"/><Relationship Id="rId3596" Type="http://schemas.openxmlformats.org/officeDocument/2006/relationships/image" Target="media/image1793.wmf"/><Relationship Id="rId2198" Type="http://schemas.openxmlformats.org/officeDocument/2006/relationships/oleObject" Target="embeddings/oleObject1089.bin"/><Relationship Id="rId3249" Type="http://schemas.openxmlformats.org/officeDocument/2006/relationships/oleObject" Target="embeddings/oleObject1614.bin"/><Relationship Id="rId3456" Type="http://schemas.openxmlformats.org/officeDocument/2006/relationships/image" Target="media/image1723.wmf"/><Relationship Id="rId377" Type="http://schemas.openxmlformats.org/officeDocument/2006/relationships/oleObject" Target="embeddings/oleObject179.bin"/><Relationship Id="rId584" Type="http://schemas.openxmlformats.org/officeDocument/2006/relationships/image" Target="media/image286.wmf"/><Relationship Id="rId2058" Type="http://schemas.openxmlformats.org/officeDocument/2006/relationships/oleObject" Target="embeddings/oleObject1019.bin"/><Relationship Id="rId2265" Type="http://schemas.openxmlformats.org/officeDocument/2006/relationships/image" Target="media/image1130.wmf"/><Relationship Id="rId3109" Type="http://schemas.openxmlformats.org/officeDocument/2006/relationships/image" Target="media/image1549.wmf"/><Relationship Id="rId237" Type="http://schemas.openxmlformats.org/officeDocument/2006/relationships/oleObject" Target="embeddings/oleObject110.bin"/><Relationship Id="rId791" Type="http://schemas.openxmlformats.org/officeDocument/2006/relationships/image" Target="media/image389.wmf"/><Relationship Id="rId1074" Type="http://schemas.openxmlformats.org/officeDocument/2006/relationships/oleObject" Target="embeddings/oleObject528.bin"/><Relationship Id="rId2472" Type="http://schemas.openxmlformats.org/officeDocument/2006/relationships/oleObject" Target="embeddings/oleObject1226.bin"/><Relationship Id="rId3316" Type="http://schemas.openxmlformats.org/officeDocument/2006/relationships/image" Target="media/image1653.wmf"/><Relationship Id="rId3523" Type="http://schemas.openxmlformats.org/officeDocument/2006/relationships/oleObject" Target="embeddings/oleObject1751.bin"/><Relationship Id="rId444" Type="http://schemas.openxmlformats.org/officeDocument/2006/relationships/image" Target="media/image216.wmf"/><Relationship Id="rId651" Type="http://schemas.openxmlformats.org/officeDocument/2006/relationships/oleObject" Target="embeddings/oleObject316.bin"/><Relationship Id="rId1281" Type="http://schemas.openxmlformats.org/officeDocument/2006/relationships/image" Target="media/image634.wmf"/><Relationship Id="rId2125" Type="http://schemas.openxmlformats.org/officeDocument/2006/relationships/image" Target="media/image1057.wmf"/><Relationship Id="rId2332" Type="http://schemas.openxmlformats.org/officeDocument/2006/relationships/oleObject" Target="embeddings/oleObject1153.bin"/><Relationship Id="rId304" Type="http://schemas.openxmlformats.org/officeDocument/2006/relationships/image" Target="media/image147.wmf"/><Relationship Id="rId511" Type="http://schemas.openxmlformats.org/officeDocument/2006/relationships/oleObject" Target="embeddings/oleObject246.bin"/><Relationship Id="rId1141" Type="http://schemas.openxmlformats.org/officeDocument/2006/relationships/image" Target="media/image564.wmf"/><Relationship Id="rId1001" Type="http://schemas.openxmlformats.org/officeDocument/2006/relationships/image" Target="media/image494.wmf"/><Relationship Id="rId1958" Type="http://schemas.openxmlformats.org/officeDocument/2006/relationships/oleObject" Target="embeddings/oleObject969.bin"/><Relationship Id="rId3173" Type="http://schemas.openxmlformats.org/officeDocument/2006/relationships/image" Target="media/image1581.wmf"/><Relationship Id="rId3380" Type="http://schemas.openxmlformats.org/officeDocument/2006/relationships/image" Target="media/image1685.wmf"/><Relationship Id="rId1818" Type="http://schemas.openxmlformats.org/officeDocument/2006/relationships/oleObject" Target="embeddings/oleObject899.bin"/><Relationship Id="rId3033" Type="http://schemas.openxmlformats.org/officeDocument/2006/relationships/image" Target="media/image1511.wmf"/><Relationship Id="rId3240" Type="http://schemas.openxmlformats.org/officeDocument/2006/relationships/image" Target="media/image1615.wmf"/><Relationship Id="rId161" Type="http://schemas.openxmlformats.org/officeDocument/2006/relationships/oleObject" Target="embeddings/oleObject72.bin"/><Relationship Id="rId2799" Type="http://schemas.openxmlformats.org/officeDocument/2006/relationships/image" Target="media/image1394.emf"/><Relationship Id="rId3100" Type="http://schemas.openxmlformats.org/officeDocument/2006/relationships/oleObject" Target="embeddings/oleObject1540.bin"/><Relationship Id="rId978" Type="http://schemas.openxmlformats.org/officeDocument/2006/relationships/oleObject" Target="embeddings/oleObject480.bin"/><Relationship Id="rId2659" Type="http://schemas.openxmlformats.org/officeDocument/2006/relationships/image" Target="media/image1324.wmf"/><Relationship Id="rId2866" Type="http://schemas.openxmlformats.org/officeDocument/2006/relationships/oleObject" Target="embeddings/oleObject1423.bin"/><Relationship Id="rId838" Type="http://schemas.openxmlformats.org/officeDocument/2006/relationships/oleObject" Target="embeddings/oleObject410.bin"/><Relationship Id="rId1468" Type="http://schemas.openxmlformats.org/officeDocument/2006/relationships/oleObject" Target="embeddings/oleObject724.bin"/><Relationship Id="rId1675" Type="http://schemas.openxmlformats.org/officeDocument/2006/relationships/image" Target="media/image832.wmf"/><Relationship Id="rId1882" Type="http://schemas.openxmlformats.org/officeDocument/2006/relationships/oleObject" Target="embeddings/oleObject931.bin"/><Relationship Id="rId2519" Type="http://schemas.openxmlformats.org/officeDocument/2006/relationships/image" Target="media/image1254.wmf"/><Relationship Id="rId2726" Type="http://schemas.openxmlformats.org/officeDocument/2006/relationships/oleObject" Target="embeddings/oleObject1353.bin"/><Relationship Id="rId1328" Type="http://schemas.openxmlformats.org/officeDocument/2006/relationships/oleObject" Target="embeddings/oleObject654.bin"/><Relationship Id="rId1535" Type="http://schemas.openxmlformats.org/officeDocument/2006/relationships/image" Target="media/image762.wmf"/><Relationship Id="rId2933" Type="http://schemas.openxmlformats.org/officeDocument/2006/relationships/image" Target="media/image1461.wmf"/><Relationship Id="rId905" Type="http://schemas.openxmlformats.org/officeDocument/2006/relationships/image" Target="media/image446.wmf"/><Relationship Id="rId1742" Type="http://schemas.openxmlformats.org/officeDocument/2006/relationships/oleObject" Target="embeddings/oleObject861.bin"/><Relationship Id="rId34" Type="http://schemas.openxmlformats.org/officeDocument/2006/relationships/oleObject" Target="embeddings/oleObject9.bin"/><Relationship Id="rId1602" Type="http://schemas.openxmlformats.org/officeDocument/2006/relationships/oleObject" Target="embeddings/oleObject791.bin"/><Relationship Id="rId3567" Type="http://schemas.openxmlformats.org/officeDocument/2006/relationships/oleObject" Target="embeddings/oleObject1773.bin"/><Relationship Id="rId488" Type="http://schemas.openxmlformats.org/officeDocument/2006/relationships/image" Target="media/image238.wmf"/><Relationship Id="rId695" Type="http://schemas.openxmlformats.org/officeDocument/2006/relationships/image" Target="media/image341.wmf"/><Relationship Id="rId2169" Type="http://schemas.openxmlformats.org/officeDocument/2006/relationships/image" Target="media/image1079.wmf"/><Relationship Id="rId2376" Type="http://schemas.openxmlformats.org/officeDocument/2006/relationships/oleObject" Target="embeddings/oleObject1175.bin"/><Relationship Id="rId2583" Type="http://schemas.openxmlformats.org/officeDocument/2006/relationships/image" Target="media/image1286.wmf"/><Relationship Id="rId2790" Type="http://schemas.openxmlformats.org/officeDocument/2006/relationships/oleObject" Target="embeddings/oleObject1385.bin"/><Relationship Id="rId3427" Type="http://schemas.openxmlformats.org/officeDocument/2006/relationships/oleObject" Target="embeddings/oleObject1703.bin"/><Relationship Id="rId3634" Type="http://schemas.openxmlformats.org/officeDocument/2006/relationships/image" Target="media/image1812.wmf"/><Relationship Id="rId348" Type="http://schemas.openxmlformats.org/officeDocument/2006/relationships/image" Target="media/image169.wmf"/><Relationship Id="rId555" Type="http://schemas.openxmlformats.org/officeDocument/2006/relationships/oleObject" Target="embeddings/oleObject268.bin"/><Relationship Id="rId762" Type="http://schemas.openxmlformats.org/officeDocument/2006/relationships/oleObject" Target="embeddings/oleObject372.bin"/><Relationship Id="rId1185" Type="http://schemas.openxmlformats.org/officeDocument/2006/relationships/image" Target="media/image586.wmf"/><Relationship Id="rId1392" Type="http://schemas.openxmlformats.org/officeDocument/2006/relationships/oleObject" Target="embeddings/oleObject686.bin"/><Relationship Id="rId2029" Type="http://schemas.openxmlformats.org/officeDocument/2006/relationships/image" Target="media/image1009.wmf"/><Relationship Id="rId2236" Type="http://schemas.openxmlformats.org/officeDocument/2006/relationships/image" Target="media/image1115.wmf"/><Relationship Id="rId2443" Type="http://schemas.openxmlformats.org/officeDocument/2006/relationships/image" Target="media/image1216.wmf"/><Relationship Id="rId2650" Type="http://schemas.openxmlformats.org/officeDocument/2006/relationships/oleObject" Target="embeddings/oleObject1315.bin"/><Relationship Id="rId208" Type="http://schemas.openxmlformats.org/officeDocument/2006/relationships/image" Target="media/image99.wmf"/><Relationship Id="rId415" Type="http://schemas.openxmlformats.org/officeDocument/2006/relationships/oleObject" Target="embeddings/oleObject198.bin"/><Relationship Id="rId622" Type="http://schemas.openxmlformats.org/officeDocument/2006/relationships/image" Target="media/image305.wmf"/><Relationship Id="rId1045" Type="http://schemas.openxmlformats.org/officeDocument/2006/relationships/image" Target="media/image516.wmf"/><Relationship Id="rId1252" Type="http://schemas.openxmlformats.org/officeDocument/2006/relationships/oleObject" Target="embeddings/oleObject617.bin"/><Relationship Id="rId2303" Type="http://schemas.openxmlformats.org/officeDocument/2006/relationships/image" Target="media/image1149.wmf"/><Relationship Id="rId2510" Type="http://schemas.openxmlformats.org/officeDocument/2006/relationships/oleObject" Target="embeddings/oleObject1245.bin"/><Relationship Id="rId1112" Type="http://schemas.openxmlformats.org/officeDocument/2006/relationships/oleObject" Target="embeddings/oleObject547.bin"/><Relationship Id="rId3077" Type="http://schemas.openxmlformats.org/officeDocument/2006/relationships/image" Target="media/image1533.wmf"/><Relationship Id="rId3284" Type="http://schemas.openxmlformats.org/officeDocument/2006/relationships/image" Target="media/image1637.wmf"/><Relationship Id="rId1929" Type="http://schemas.openxmlformats.org/officeDocument/2006/relationships/image" Target="media/image959.wmf"/><Relationship Id="rId2093" Type="http://schemas.openxmlformats.org/officeDocument/2006/relationships/image" Target="media/image1041.wmf"/><Relationship Id="rId3491" Type="http://schemas.openxmlformats.org/officeDocument/2006/relationships/oleObject" Target="embeddings/oleObject1735.bin"/><Relationship Id="rId3144" Type="http://schemas.openxmlformats.org/officeDocument/2006/relationships/oleObject" Target="embeddings/oleObject1562.bin"/><Relationship Id="rId3351" Type="http://schemas.openxmlformats.org/officeDocument/2006/relationships/oleObject" Target="embeddings/oleObject1665.bin"/><Relationship Id="rId272" Type="http://schemas.openxmlformats.org/officeDocument/2006/relationships/image" Target="media/image131.wmf"/><Relationship Id="rId2160" Type="http://schemas.openxmlformats.org/officeDocument/2006/relationships/oleObject" Target="embeddings/oleObject1070.bin"/><Relationship Id="rId3004" Type="http://schemas.openxmlformats.org/officeDocument/2006/relationships/oleObject" Target="embeddings/oleObject1492.bin"/><Relationship Id="rId3211" Type="http://schemas.openxmlformats.org/officeDocument/2006/relationships/oleObject" Target="embeddings/oleObject1595.bin"/><Relationship Id="rId132" Type="http://schemas.openxmlformats.org/officeDocument/2006/relationships/oleObject" Target="embeddings/oleObject58.bin"/><Relationship Id="rId2020" Type="http://schemas.openxmlformats.org/officeDocument/2006/relationships/oleObject" Target="embeddings/oleObject1000.bin"/><Relationship Id="rId1579" Type="http://schemas.openxmlformats.org/officeDocument/2006/relationships/image" Target="media/image784.wmf"/><Relationship Id="rId2977" Type="http://schemas.openxmlformats.org/officeDocument/2006/relationships/image" Target="media/image1483.emf"/><Relationship Id="rId949" Type="http://schemas.openxmlformats.org/officeDocument/2006/relationships/image" Target="media/image468.wmf"/><Relationship Id="rId1786" Type="http://schemas.openxmlformats.org/officeDocument/2006/relationships/oleObject" Target="embeddings/oleObject883.bin"/><Relationship Id="rId1993" Type="http://schemas.openxmlformats.org/officeDocument/2006/relationships/image" Target="media/image991.wmf"/><Relationship Id="rId2837" Type="http://schemas.openxmlformats.org/officeDocument/2006/relationships/image" Target="media/image1413.emf"/><Relationship Id="rId78" Type="http://schemas.openxmlformats.org/officeDocument/2006/relationships/oleObject" Target="embeddings/oleObject31.bin"/><Relationship Id="rId809" Type="http://schemas.openxmlformats.org/officeDocument/2006/relationships/image" Target="media/image398.wmf"/><Relationship Id="rId1439" Type="http://schemas.openxmlformats.org/officeDocument/2006/relationships/image" Target="media/image714.wmf"/><Relationship Id="rId1646" Type="http://schemas.openxmlformats.org/officeDocument/2006/relationships/oleObject" Target="embeddings/oleObject813.bin"/><Relationship Id="rId1853" Type="http://schemas.openxmlformats.org/officeDocument/2006/relationships/image" Target="media/image921.wmf"/><Relationship Id="rId2904" Type="http://schemas.openxmlformats.org/officeDocument/2006/relationships/oleObject" Target="embeddings/oleObject1442.bin"/><Relationship Id="rId1506" Type="http://schemas.openxmlformats.org/officeDocument/2006/relationships/oleObject" Target="embeddings/oleObject743.bin"/><Relationship Id="rId1713" Type="http://schemas.openxmlformats.org/officeDocument/2006/relationships/image" Target="media/image851.wmf"/><Relationship Id="rId1920" Type="http://schemas.openxmlformats.org/officeDocument/2006/relationships/oleObject" Target="embeddings/oleObject950.bin"/><Relationship Id="rId599" Type="http://schemas.openxmlformats.org/officeDocument/2006/relationships/oleObject" Target="embeddings/oleObject290.bin"/><Relationship Id="rId2487" Type="http://schemas.openxmlformats.org/officeDocument/2006/relationships/image" Target="media/image1238.wmf"/><Relationship Id="rId2694" Type="http://schemas.openxmlformats.org/officeDocument/2006/relationships/oleObject" Target="embeddings/oleObject1337.bin"/><Relationship Id="rId3538" Type="http://schemas.openxmlformats.org/officeDocument/2006/relationships/image" Target="media/image1764.wmf"/><Relationship Id="rId459" Type="http://schemas.openxmlformats.org/officeDocument/2006/relationships/oleObject" Target="embeddings/oleObject220.bin"/><Relationship Id="rId666" Type="http://schemas.openxmlformats.org/officeDocument/2006/relationships/image" Target="media/image327.wmf"/><Relationship Id="rId873" Type="http://schemas.openxmlformats.org/officeDocument/2006/relationships/image" Target="media/image430.wmf"/><Relationship Id="rId1089" Type="http://schemas.openxmlformats.org/officeDocument/2006/relationships/image" Target="media/image538.wmf"/><Relationship Id="rId1296" Type="http://schemas.openxmlformats.org/officeDocument/2006/relationships/oleObject" Target="embeddings/oleObject639.bin"/><Relationship Id="rId2347" Type="http://schemas.openxmlformats.org/officeDocument/2006/relationships/image" Target="media/image1171.wmf"/><Relationship Id="rId2554" Type="http://schemas.openxmlformats.org/officeDocument/2006/relationships/oleObject" Target="embeddings/oleObject1267.bin"/><Relationship Id="rId319" Type="http://schemas.openxmlformats.org/officeDocument/2006/relationships/oleObject" Target="embeddings/oleObject151.bin"/><Relationship Id="rId526" Type="http://schemas.openxmlformats.org/officeDocument/2006/relationships/image" Target="media/image257.wmf"/><Relationship Id="rId1156" Type="http://schemas.openxmlformats.org/officeDocument/2006/relationships/oleObject" Target="embeddings/oleObject569.bin"/><Relationship Id="rId1363" Type="http://schemas.openxmlformats.org/officeDocument/2006/relationships/image" Target="media/image676.wmf"/><Relationship Id="rId2207" Type="http://schemas.openxmlformats.org/officeDocument/2006/relationships/image" Target="media/image1098.wmf"/><Relationship Id="rId2761" Type="http://schemas.openxmlformats.org/officeDocument/2006/relationships/image" Target="media/image1375.emf"/><Relationship Id="rId3605" Type="http://schemas.openxmlformats.org/officeDocument/2006/relationships/oleObject" Target="embeddings/oleObject1792.bin"/><Relationship Id="rId733" Type="http://schemas.openxmlformats.org/officeDocument/2006/relationships/image" Target="media/image360.wmf"/><Relationship Id="rId940" Type="http://schemas.openxmlformats.org/officeDocument/2006/relationships/oleObject" Target="embeddings/oleObject461.bin"/><Relationship Id="rId1016" Type="http://schemas.openxmlformats.org/officeDocument/2006/relationships/oleObject" Target="embeddings/oleObject499.bin"/><Relationship Id="rId1570" Type="http://schemas.openxmlformats.org/officeDocument/2006/relationships/oleObject" Target="embeddings/oleObject775.bin"/><Relationship Id="rId2414" Type="http://schemas.openxmlformats.org/officeDocument/2006/relationships/oleObject" Target="embeddings/oleObject1195.bin"/><Relationship Id="rId2621" Type="http://schemas.openxmlformats.org/officeDocument/2006/relationships/image" Target="media/image1305.wmf"/><Relationship Id="rId800" Type="http://schemas.openxmlformats.org/officeDocument/2006/relationships/oleObject" Target="embeddings/oleObject391.bin"/><Relationship Id="rId1223" Type="http://schemas.openxmlformats.org/officeDocument/2006/relationships/image" Target="media/image605.wmf"/><Relationship Id="rId1430" Type="http://schemas.openxmlformats.org/officeDocument/2006/relationships/oleObject" Target="embeddings/oleObject705.bin"/><Relationship Id="rId3188" Type="http://schemas.openxmlformats.org/officeDocument/2006/relationships/oleObject" Target="embeddings/oleObject1584.bin"/><Relationship Id="rId3395" Type="http://schemas.openxmlformats.org/officeDocument/2006/relationships/oleObject" Target="embeddings/oleObject1687.bin"/><Relationship Id="rId3048" Type="http://schemas.openxmlformats.org/officeDocument/2006/relationships/oleObject" Target="embeddings/oleObject1514.bin"/><Relationship Id="rId3255" Type="http://schemas.openxmlformats.org/officeDocument/2006/relationships/oleObject" Target="embeddings/oleObject1617.bin"/><Relationship Id="rId3462" Type="http://schemas.openxmlformats.org/officeDocument/2006/relationships/image" Target="media/image1726.wmf"/><Relationship Id="rId176" Type="http://schemas.openxmlformats.org/officeDocument/2006/relationships/image" Target="media/image83.wmf"/><Relationship Id="rId383" Type="http://schemas.openxmlformats.org/officeDocument/2006/relationships/oleObject" Target="embeddings/oleObject182.bin"/><Relationship Id="rId590" Type="http://schemas.openxmlformats.org/officeDocument/2006/relationships/image" Target="media/image289.wmf"/><Relationship Id="rId2064" Type="http://schemas.openxmlformats.org/officeDocument/2006/relationships/oleObject" Target="embeddings/oleObject1022.bin"/><Relationship Id="rId2271" Type="http://schemas.openxmlformats.org/officeDocument/2006/relationships/image" Target="media/image1133.wmf"/><Relationship Id="rId3115" Type="http://schemas.openxmlformats.org/officeDocument/2006/relationships/image" Target="media/image1552.wmf"/><Relationship Id="rId3322" Type="http://schemas.openxmlformats.org/officeDocument/2006/relationships/image" Target="media/image1656.wmf"/><Relationship Id="rId243" Type="http://schemas.openxmlformats.org/officeDocument/2006/relationships/oleObject" Target="embeddings/oleObject113.bin"/><Relationship Id="rId450" Type="http://schemas.openxmlformats.org/officeDocument/2006/relationships/image" Target="media/image219.wmf"/><Relationship Id="rId1080" Type="http://schemas.openxmlformats.org/officeDocument/2006/relationships/oleObject" Target="embeddings/oleObject531.bin"/><Relationship Id="rId2131" Type="http://schemas.openxmlformats.org/officeDocument/2006/relationships/image" Target="media/image1060.wmf"/><Relationship Id="rId103" Type="http://schemas.openxmlformats.org/officeDocument/2006/relationships/image" Target="media/image46.wmf"/><Relationship Id="rId310" Type="http://schemas.openxmlformats.org/officeDocument/2006/relationships/image" Target="media/image150.wmf"/><Relationship Id="rId1897" Type="http://schemas.openxmlformats.org/officeDocument/2006/relationships/image" Target="media/image943.wmf"/><Relationship Id="rId2948" Type="http://schemas.openxmlformats.org/officeDocument/2006/relationships/oleObject" Target="embeddings/oleObject1464.bin"/><Relationship Id="rId1757" Type="http://schemas.openxmlformats.org/officeDocument/2006/relationships/image" Target="media/image873.wmf"/><Relationship Id="rId1964" Type="http://schemas.openxmlformats.org/officeDocument/2006/relationships/oleObject" Target="embeddings/oleObject972.bin"/><Relationship Id="rId2808" Type="http://schemas.openxmlformats.org/officeDocument/2006/relationships/oleObject" Target="embeddings/oleObject1394.bin"/><Relationship Id="rId49" Type="http://schemas.openxmlformats.org/officeDocument/2006/relationships/image" Target="media/image19.wmf"/><Relationship Id="rId1617" Type="http://schemas.openxmlformats.org/officeDocument/2006/relationships/image" Target="media/image803.wmf"/><Relationship Id="rId1824" Type="http://schemas.openxmlformats.org/officeDocument/2006/relationships/oleObject" Target="embeddings/oleObject902.bin"/><Relationship Id="rId2598" Type="http://schemas.openxmlformats.org/officeDocument/2006/relationships/oleObject" Target="embeddings/oleObject1289.bin"/><Relationship Id="rId3649" Type="http://schemas.openxmlformats.org/officeDocument/2006/relationships/header" Target="header2.xml"/><Relationship Id="rId777" Type="http://schemas.openxmlformats.org/officeDocument/2006/relationships/image" Target="media/image382.wmf"/><Relationship Id="rId984" Type="http://schemas.openxmlformats.org/officeDocument/2006/relationships/oleObject" Target="embeddings/oleObject483.bin"/><Relationship Id="rId2458" Type="http://schemas.openxmlformats.org/officeDocument/2006/relationships/oleObject" Target="embeddings/oleObject1219.bin"/><Relationship Id="rId2665" Type="http://schemas.openxmlformats.org/officeDocument/2006/relationships/image" Target="media/image1327.wmf"/><Relationship Id="rId2872" Type="http://schemas.openxmlformats.org/officeDocument/2006/relationships/oleObject" Target="embeddings/oleObject1426.bin"/><Relationship Id="rId3509" Type="http://schemas.openxmlformats.org/officeDocument/2006/relationships/oleObject" Target="embeddings/oleObject1744.bin"/><Relationship Id="rId637" Type="http://schemas.openxmlformats.org/officeDocument/2006/relationships/oleObject" Target="embeddings/oleObject309.bin"/><Relationship Id="rId844" Type="http://schemas.openxmlformats.org/officeDocument/2006/relationships/oleObject" Target="embeddings/oleObject413.bin"/><Relationship Id="rId1267" Type="http://schemas.openxmlformats.org/officeDocument/2006/relationships/image" Target="media/image627.wmf"/><Relationship Id="rId1474" Type="http://schemas.openxmlformats.org/officeDocument/2006/relationships/oleObject" Target="embeddings/oleObject727.bin"/><Relationship Id="rId1681" Type="http://schemas.openxmlformats.org/officeDocument/2006/relationships/image" Target="media/image835.wmf"/><Relationship Id="rId2318" Type="http://schemas.openxmlformats.org/officeDocument/2006/relationships/oleObject" Target="embeddings/oleObject1146.bin"/><Relationship Id="rId2525" Type="http://schemas.openxmlformats.org/officeDocument/2006/relationships/image" Target="media/image1257.wmf"/><Relationship Id="rId2732" Type="http://schemas.openxmlformats.org/officeDocument/2006/relationships/oleObject" Target="embeddings/oleObject1356.bin"/><Relationship Id="rId704" Type="http://schemas.openxmlformats.org/officeDocument/2006/relationships/oleObject" Target="embeddings/oleObject343.bin"/><Relationship Id="rId911" Type="http://schemas.openxmlformats.org/officeDocument/2006/relationships/image" Target="media/image449.wmf"/><Relationship Id="rId1127" Type="http://schemas.openxmlformats.org/officeDocument/2006/relationships/image" Target="media/image557.wmf"/><Relationship Id="rId1334" Type="http://schemas.openxmlformats.org/officeDocument/2006/relationships/oleObject" Target="embeddings/oleObject657.bin"/><Relationship Id="rId1541" Type="http://schemas.openxmlformats.org/officeDocument/2006/relationships/image" Target="media/image765.wmf"/><Relationship Id="rId40" Type="http://schemas.openxmlformats.org/officeDocument/2006/relationships/oleObject" Target="embeddings/oleObject12.bin"/><Relationship Id="rId1401" Type="http://schemas.openxmlformats.org/officeDocument/2006/relationships/image" Target="media/image695.wmf"/><Relationship Id="rId3299" Type="http://schemas.openxmlformats.org/officeDocument/2006/relationships/oleObject" Target="embeddings/oleObject1639.bin"/><Relationship Id="rId3159" Type="http://schemas.openxmlformats.org/officeDocument/2006/relationships/image" Target="media/image1574.wmf"/><Relationship Id="rId3366" Type="http://schemas.openxmlformats.org/officeDocument/2006/relationships/image" Target="media/image1678.wmf"/><Relationship Id="rId3573" Type="http://schemas.openxmlformats.org/officeDocument/2006/relationships/oleObject" Target="embeddings/oleObject1776.bin"/><Relationship Id="rId287" Type="http://schemas.openxmlformats.org/officeDocument/2006/relationships/oleObject" Target="embeddings/oleObject135.bin"/><Relationship Id="rId494" Type="http://schemas.openxmlformats.org/officeDocument/2006/relationships/image" Target="media/image241.wmf"/><Relationship Id="rId2175" Type="http://schemas.openxmlformats.org/officeDocument/2006/relationships/image" Target="media/image1082.wmf"/><Relationship Id="rId2382" Type="http://schemas.openxmlformats.org/officeDocument/2006/relationships/oleObject" Target="embeddings/oleObject1178.bin"/><Relationship Id="rId3019" Type="http://schemas.openxmlformats.org/officeDocument/2006/relationships/image" Target="media/image1504.wmf"/><Relationship Id="rId3226" Type="http://schemas.openxmlformats.org/officeDocument/2006/relationships/image" Target="media/image1608.wmf"/><Relationship Id="rId147" Type="http://schemas.openxmlformats.org/officeDocument/2006/relationships/oleObject" Target="embeddings/oleObject65.bin"/><Relationship Id="rId354" Type="http://schemas.openxmlformats.org/officeDocument/2006/relationships/comments" Target="comments.xml"/><Relationship Id="rId1191" Type="http://schemas.openxmlformats.org/officeDocument/2006/relationships/image" Target="media/image589.wmf"/><Relationship Id="rId2035" Type="http://schemas.openxmlformats.org/officeDocument/2006/relationships/image" Target="media/image1012.wmf"/><Relationship Id="rId3433" Type="http://schemas.openxmlformats.org/officeDocument/2006/relationships/oleObject" Target="embeddings/oleObject1706.bin"/><Relationship Id="rId3640" Type="http://schemas.openxmlformats.org/officeDocument/2006/relationships/image" Target="media/image1815.wmf"/><Relationship Id="rId561" Type="http://schemas.openxmlformats.org/officeDocument/2006/relationships/oleObject" Target="embeddings/oleObject271.bin"/><Relationship Id="rId2242" Type="http://schemas.openxmlformats.org/officeDocument/2006/relationships/image" Target="media/image1118.wmf"/><Relationship Id="rId3500" Type="http://schemas.openxmlformats.org/officeDocument/2006/relationships/image" Target="media/image1745.wmf"/><Relationship Id="rId214" Type="http://schemas.openxmlformats.org/officeDocument/2006/relationships/image" Target="media/image102.wmf"/><Relationship Id="rId421" Type="http://schemas.openxmlformats.org/officeDocument/2006/relationships/oleObject" Target="embeddings/oleObject201.bin"/><Relationship Id="rId1051" Type="http://schemas.openxmlformats.org/officeDocument/2006/relationships/image" Target="media/image519.wmf"/><Relationship Id="rId2102" Type="http://schemas.openxmlformats.org/officeDocument/2006/relationships/oleObject" Target="embeddings/oleObject1041.bin"/><Relationship Id="rId1868" Type="http://schemas.openxmlformats.org/officeDocument/2006/relationships/oleObject" Target="embeddings/oleObject924.bin"/><Relationship Id="rId2919" Type="http://schemas.openxmlformats.org/officeDocument/2006/relationships/image" Target="media/image1454.wmf"/><Relationship Id="rId3083" Type="http://schemas.openxmlformats.org/officeDocument/2006/relationships/image" Target="media/image1536.wmf"/><Relationship Id="rId3290" Type="http://schemas.openxmlformats.org/officeDocument/2006/relationships/image" Target="media/image1640.wmf"/><Relationship Id="rId1728" Type="http://schemas.openxmlformats.org/officeDocument/2006/relationships/oleObject" Target="embeddings/oleObject854.bin"/><Relationship Id="rId1935" Type="http://schemas.openxmlformats.org/officeDocument/2006/relationships/image" Target="media/image962.wmf"/><Relationship Id="rId3150" Type="http://schemas.openxmlformats.org/officeDocument/2006/relationships/oleObject" Target="embeddings/oleObject1565.bin"/><Relationship Id="rId3010" Type="http://schemas.openxmlformats.org/officeDocument/2006/relationships/oleObject" Target="embeddings/oleObject1495.bin"/><Relationship Id="rId4" Type="http://schemas.openxmlformats.org/officeDocument/2006/relationships/settings" Target="settings.xml"/><Relationship Id="rId888" Type="http://schemas.openxmlformats.org/officeDocument/2006/relationships/oleObject" Target="embeddings/oleObject435.bin"/><Relationship Id="rId2569" Type="http://schemas.openxmlformats.org/officeDocument/2006/relationships/image" Target="media/image1279.wmf"/><Relationship Id="rId2776" Type="http://schemas.openxmlformats.org/officeDocument/2006/relationships/oleObject" Target="embeddings/oleObject1378.bin"/><Relationship Id="rId2983" Type="http://schemas.openxmlformats.org/officeDocument/2006/relationships/image" Target="media/image1486.emf"/><Relationship Id="rId748" Type="http://schemas.openxmlformats.org/officeDocument/2006/relationships/oleObject" Target="embeddings/oleObject365.bin"/><Relationship Id="rId955" Type="http://schemas.openxmlformats.org/officeDocument/2006/relationships/image" Target="media/image471.wmf"/><Relationship Id="rId1378" Type="http://schemas.openxmlformats.org/officeDocument/2006/relationships/oleObject" Target="embeddings/oleObject679.bin"/><Relationship Id="rId1585" Type="http://schemas.openxmlformats.org/officeDocument/2006/relationships/image" Target="media/image787.wmf"/><Relationship Id="rId1792" Type="http://schemas.openxmlformats.org/officeDocument/2006/relationships/oleObject" Target="embeddings/oleObject886.bin"/><Relationship Id="rId2429" Type="http://schemas.openxmlformats.org/officeDocument/2006/relationships/oleObject" Target="embeddings/oleObject1204.bin"/><Relationship Id="rId2636" Type="http://schemas.openxmlformats.org/officeDocument/2006/relationships/oleObject" Target="embeddings/oleObject1308.bin"/><Relationship Id="rId2843" Type="http://schemas.openxmlformats.org/officeDocument/2006/relationships/image" Target="media/image1416.wmf"/><Relationship Id="rId84" Type="http://schemas.openxmlformats.org/officeDocument/2006/relationships/oleObject" Target="embeddings/oleObject34.bin"/><Relationship Id="rId608" Type="http://schemas.openxmlformats.org/officeDocument/2006/relationships/image" Target="media/image298.wmf"/><Relationship Id="rId815" Type="http://schemas.openxmlformats.org/officeDocument/2006/relationships/image" Target="media/image401.wmf"/><Relationship Id="rId1238" Type="http://schemas.openxmlformats.org/officeDocument/2006/relationships/oleObject" Target="embeddings/oleObject610.bin"/><Relationship Id="rId1445" Type="http://schemas.openxmlformats.org/officeDocument/2006/relationships/image" Target="media/image717.wmf"/><Relationship Id="rId1652" Type="http://schemas.openxmlformats.org/officeDocument/2006/relationships/oleObject" Target="embeddings/oleObject816.bin"/><Relationship Id="rId1305" Type="http://schemas.openxmlformats.org/officeDocument/2006/relationships/image" Target="media/image647.wmf"/><Relationship Id="rId2703" Type="http://schemas.openxmlformats.org/officeDocument/2006/relationships/image" Target="media/image1346.wmf"/><Relationship Id="rId2910" Type="http://schemas.openxmlformats.org/officeDocument/2006/relationships/oleObject" Target="embeddings/oleObject1445.bin"/><Relationship Id="rId1512" Type="http://schemas.openxmlformats.org/officeDocument/2006/relationships/oleObject" Target="embeddings/oleObject746.bin"/><Relationship Id="rId11" Type="http://schemas.openxmlformats.org/officeDocument/2006/relationships/hyperlink" Target="mailto:jeff.weiss@utah.edu" TargetMode="External"/><Relationship Id="rId398" Type="http://schemas.openxmlformats.org/officeDocument/2006/relationships/image" Target="media/image193.wmf"/><Relationship Id="rId2079" Type="http://schemas.openxmlformats.org/officeDocument/2006/relationships/image" Target="media/image1034.wmf"/><Relationship Id="rId3477" Type="http://schemas.openxmlformats.org/officeDocument/2006/relationships/oleObject" Target="embeddings/oleObject1728.bin"/><Relationship Id="rId2286" Type="http://schemas.openxmlformats.org/officeDocument/2006/relationships/oleObject" Target="embeddings/oleObject1130.bin"/><Relationship Id="rId2493" Type="http://schemas.openxmlformats.org/officeDocument/2006/relationships/image" Target="media/image1241.wmf"/><Relationship Id="rId3337" Type="http://schemas.openxmlformats.org/officeDocument/2006/relationships/oleObject" Target="embeddings/oleObject1658.bin"/><Relationship Id="rId3544" Type="http://schemas.openxmlformats.org/officeDocument/2006/relationships/image" Target="media/image1767.wmf"/><Relationship Id="rId258" Type="http://schemas.openxmlformats.org/officeDocument/2006/relationships/image" Target="media/image124.wmf"/><Relationship Id="rId465" Type="http://schemas.openxmlformats.org/officeDocument/2006/relationships/oleObject" Target="embeddings/oleObject223.bin"/><Relationship Id="rId672" Type="http://schemas.openxmlformats.org/officeDocument/2006/relationships/image" Target="media/image330.wmf"/><Relationship Id="rId1095" Type="http://schemas.openxmlformats.org/officeDocument/2006/relationships/image" Target="media/image541.wmf"/><Relationship Id="rId2146" Type="http://schemas.openxmlformats.org/officeDocument/2006/relationships/oleObject" Target="embeddings/oleObject1063.bin"/><Relationship Id="rId2353" Type="http://schemas.openxmlformats.org/officeDocument/2006/relationships/image" Target="media/image1174.wmf"/><Relationship Id="rId2560" Type="http://schemas.openxmlformats.org/officeDocument/2006/relationships/oleObject" Target="embeddings/oleObject1270.bin"/><Relationship Id="rId3404" Type="http://schemas.openxmlformats.org/officeDocument/2006/relationships/image" Target="media/image1697.wmf"/><Relationship Id="rId3611" Type="http://schemas.openxmlformats.org/officeDocument/2006/relationships/oleObject" Target="embeddings/oleObject1795.bin"/><Relationship Id="rId118" Type="http://schemas.openxmlformats.org/officeDocument/2006/relationships/oleObject" Target="embeddings/oleObject51.bin"/><Relationship Id="rId325" Type="http://schemas.openxmlformats.org/officeDocument/2006/relationships/oleObject" Target="embeddings/oleObject154.bin"/><Relationship Id="rId532" Type="http://schemas.openxmlformats.org/officeDocument/2006/relationships/image" Target="media/image260.wmf"/><Relationship Id="rId1162" Type="http://schemas.openxmlformats.org/officeDocument/2006/relationships/oleObject" Target="embeddings/oleObject572.bin"/><Relationship Id="rId2006" Type="http://schemas.openxmlformats.org/officeDocument/2006/relationships/oleObject" Target="embeddings/oleObject993.bin"/><Relationship Id="rId2213" Type="http://schemas.openxmlformats.org/officeDocument/2006/relationships/oleObject" Target="embeddings/oleObject1096.bin"/><Relationship Id="rId2420" Type="http://schemas.openxmlformats.org/officeDocument/2006/relationships/oleObject" Target="embeddings/oleObject1199.bin"/><Relationship Id="rId1022" Type="http://schemas.openxmlformats.org/officeDocument/2006/relationships/oleObject" Target="embeddings/oleObject502.bin"/><Relationship Id="rId1979" Type="http://schemas.openxmlformats.org/officeDocument/2006/relationships/image" Target="media/image984.wmf"/><Relationship Id="rId3194" Type="http://schemas.openxmlformats.org/officeDocument/2006/relationships/oleObject" Target="embeddings/oleObject1587.bin"/><Relationship Id="rId1839" Type="http://schemas.openxmlformats.org/officeDocument/2006/relationships/image" Target="media/image914.wmf"/><Relationship Id="rId3054" Type="http://schemas.openxmlformats.org/officeDocument/2006/relationships/oleObject" Target="embeddings/oleObject1517.bin"/><Relationship Id="rId182" Type="http://schemas.openxmlformats.org/officeDocument/2006/relationships/image" Target="media/image86.wmf"/><Relationship Id="rId1906" Type="http://schemas.openxmlformats.org/officeDocument/2006/relationships/oleObject" Target="embeddings/oleObject943.bin"/><Relationship Id="rId3261" Type="http://schemas.openxmlformats.org/officeDocument/2006/relationships/oleObject" Target="embeddings/oleObject1620.bin"/><Relationship Id="rId2070" Type="http://schemas.openxmlformats.org/officeDocument/2006/relationships/oleObject" Target="embeddings/oleObject1025.bin"/><Relationship Id="rId3121" Type="http://schemas.openxmlformats.org/officeDocument/2006/relationships/image" Target="media/image1555.wmf"/><Relationship Id="rId999" Type="http://schemas.openxmlformats.org/officeDocument/2006/relationships/image" Target="media/image493.wmf"/><Relationship Id="rId2887" Type="http://schemas.openxmlformats.org/officeDocument/2006/relationships/image" Target="media/image1438.wmf"/><Relationship Id="rId859" Type="http://schemas.openxmlformats.org/officeDocument/2006/relationships/image" Target="media/image423.wmf"/><Relationship Id="rId1489" Type="http://schemas.openxmlformats.org/officeDocument/2006/relationships/image" Target="media/image739.wmf"/><Relationship Id="rId1696" Type="http://schemas.openxmlformats.org/officeDocument/2006/relationships/oleObject" Target="embeddings/oleObject838.bin"/><Relationship Id="rId1349" Type="http://schemas.openxmlformats.org/officeDocument/2006/relationships/image" Target="media/image669.wmf"/><Relationship Id="rId2747" Type="http://schemas.openxmlformats.org/officeDocument/2006/relationships/image" Target="media/image1368.emf"/><Relationship Id="rId2954" Type="http://schemas.openxmlformats.org/officeDocument/2006/relationships/oleObject" Target="embeddings/oleObject1467.bin"/><Relationship Id="rId719" Type="http://schemas.openxmlformats.org/officeDocument/2006/relationships/image" Target="media/image353.wmf"/><Relationship Id="rId926" Type="http://schemas.openxmlformats.org/officeDocument/2006/relationships/oleObject" Target="embeddings/oleObject454.bin"/><Relationship Id="rId1556" Type="http://schemas.openxmlformats.org/officeDocument/2006/relationships/oleObject" Target="embeddings/oleObject768.bin"/><Relationship Id="rId1763" Type="http://schemas.openxmlformats.org/officeDocument/2006/relationships/image" Target="media/image876.wmf"/><Relationship Id="rId1970" Type="http://schemas.openxmlformats.org/officeDocument/2006/relationships/oleObject" Target="embeddings/oleObject975.bin"/><Relationship Id="rId2607" Type="http://schemas.openxmlformats.org/officeDocument/2006/relationships/image" Target="media/image1298.wmf"/><Relationship Id="rId2814" Type="http://schemas.openxmlformats.org/officeDocument/2006/relationships/oleObject" Target="embeddings/oleObject1397.bin"/><Relationship Id="rId55" Type="http://schemas.openxmlformats.org/officeDocument/2006/relationships/image" Target="media/image22.wmf"/><Relationship Id="rId1209" Type="http://schemas.openxmlformats.org/officeDocument/2006/relationships/image" Target="media/image598.wmf"/><Relationship Id="rId1416" Type="http://schemas.openxmlformats.org/officeDocument/2006/relationships/oleObject" Target="embeddings/oleObject698.bin"/><Relationship Id="rId1623" Type="http://schemas.openxmlformats.org/officeDocument/2006/relationships/image" Target="media/image806.wmf"/><Relationship Id="rId1830" Type="http://schemas.openxmlformats.org/officeDocument/2006/relationships/oleObject" Target="embeddings/oleObject905.bin"/><Relationship Id="rId3588" Type="http://schemas.openxmlformats.org/officeDocument/2006/relationships/image" Target="media/image1789.wmf"/><Relationship Id="rId2397" Type="http://schemas.openxmlformats.org/officeDocument/2006/relationships/image" Target="media/image1196.wmf"/><Relationship Id="rId3448" Type="http://schemas.openxmlformats.org/officeDocument/2006/relationships/image" Target="media/image1719.wmf"/><Relationship Id="rId369" Type="http://schemas.openxmlformats.org/officeDocument/2006/relationships/oleObject" Target="embeddings/oleObject175.bin"/><Relationship Id="rId576" Type="http://schemas.openxmlformats.org/officeDocument/2006/relationships/image" Target="media/image282.wmf"/><Relationship Id="rId783" Type="http://schemas.openxmlformats.org/officeDocument/2006/relationships/image" Target="media/image385.wmf"/><Relationship Id="rId990" Type="http://schemas.openxmlformats.org/officeDocument/2006/relationships/oleObject" Target="embeddings/oleObject486.bin"/><Relationship Id="rId2257" Type="http://schemas.openxmlformats.org/officeDocument/2006/relationships/image" Target="media/image1126.wmf"/><Relationship Id="rId2464" Type="http://schemas.openxmlformats.org/officeDocument/2006/relationships/oleObject" Target="embeddings/oleObject1222.bin"/><Relationship Id="rId2671" Type="http://schemas.openxmlformats.org/officeDocument/2006/relationships/image" Target="media/image1330.wmf"/><Relationship Id="rId3308" Type="http://schemas.openxmlformats.org/officeDocument/2006/relationships/image" Target="media/image1649.wmf"/><Relationship Id="rId3515" Type="http://schemas.openxmlformats.org/officeDocument/2006/relationships/oleObject" Target="embeddings/oleObject1747.bin"/><Relationship Id="rId229" Type="http://schemas.openxmlformats.org/officeDocument/2006/relationships/oleObject" Target="embeddings/oleObject106.bin"/><Relationship Id="rId436" Type="http://schemas.openxmlformats.org/officeDocument/2006/relationships/image" Target="media/image212.wmf"/><Relationship Id="rId643" Type="http://schemas.openxmlformats.org/officeDocument/2006/relationships/oleObject" Target="embeddings/oleObject312.bin"/><Relationship Id="rId1066" Type="http://schemas.openxmlformats.org/officeDocument/2006/relationships/oleObject" Target="embeddings/oleObject524.bin"/><Relationship Id="rId1273" Type="http://schemas.openxmlformats.org/officeDocument/2006/relationships/image" Target="media/image630.wmf"/><Relationship Id="rId1480" Type="http://schemas.openxmlformats.org/officeDocument/2006/relationships/oleObject" Target="embeddings/oleObject730.bin"/><Relationship Id="rId2117" Type="http://schemas.openxmlformats.org/officeDocument/2006/relationships/image" Target="media/image1053.wmf"/><Relationship Id="rId2324" Type="http://schemas.openxmlformats.org/officeDocument/2006/relationships/oleObject" Target="embeddings/oleObject1149.bin"/><Relationship Id="rId850" Type="http://schemas.openxmlformats.org/officeDocument/2006/relationships/oleObject" Target="embeddings/oleObject416.bin"/><Relationship Id="rId1133" Type="http://schemas.openxmlformats.org/officeDocument/2006/relationships/image" Target="media/image560.wmf"/><Relationship Id="rId2531" Type="http://schemas.openxmlformats.org/officeDocument/2006/relationships/image" Target="media/image1260.wmf"/><Relationship Id="rId503" Type="http://schemas.openxmlformats.org/officeDocument/2006/relationships/oleObject" Target="embeddings/oleObject242.bin"/><Relationship Id="rId710" Type="http://schemas.openxmlformats.org/officeDocument/2006/relationships/oleObject" Target="embeddings/oleObject346.bin"/><Relationship Id="rId1340" Type="http://schemas.openxmlformats.org/officeDocument/2006/relationships/oleObject" Target="embeddings/oleObject660.bin"/><Relationship Id="rId3098" Type="http://schemas.openxmlformats.org/officeDocument/2006/relationships/oleObject" Target="embeddings/oleObject1539.bin"/><Relationship Id="rId1200" Type="http://schemas.openxmlformats.org/officeDocument/2006/relationships/oleObject" Target="embeddings/oleObject591.bin"/><Relationship Id="rId3165" Type="http://schemas.openxmlformats.org/officeDocument/2006/relationships/image" Target="media/image1577.wmf"/><Relationship Id="rId3372" Type="http://schemas.openxmlformats.org/officeDocument/2006/relationships/image" Target="media/image1681.wmf"/><Relationship Id="rId293" Type="http://schemas.openxmlformats.org/officeDocument/2006/relationships/oleObject" Target="embeddings/oleObject138.bin"/><Relationship Id="rId2181" Type="http://schemas.openxmlformats.org/officeDocument/2006/relationships/image" Target="media/image1085.wmf"/><Relationship Id="rId3025" Type="http://schemas.openxmlformats.org/officeDocument/2006/relationships/image" Target="media/image1507.wmf"/><Relationship Id="rId3232" Type="http://schemas.openxmlformats.org/officeDocument/2006/relationships/image" Target="media/image1611.wmf"/><Relationship Id="rId153" Type="http://schemas.openxmlformats.org/officeDocument/2006/relationships/oleObject" Target="embeddings/oleObject68.bin"/><Relationship Id="rId360" Type="http://schemas.openxmlformats.org/officeDocument/2006/relationships/image" Target="media/image174.wmf"/><Relationship Id="rId2041" Type="http://schemas.openxmlformats.org/officeDocument/2006/relationships/image" Target="media/image1015.wmf"/><Relationship Id="rId220" Type="http://schemas.openxmlformats.org/officeDocument/2006/relationships/image" Target="media/image105.wmf"/><Relationship Id="rId2998" Type="http://schemas.openxmlformats.org/officeDocument/2006/relationships/oleObject" Target="embeddings/oleObject1489.bin"/><Relationship Id="rId2858" Type="http://schemas.openxmlformats.org/officeDocument/2006/relationships/oleObject" Target="embeddings/oleObject1419.bin"/><Relationship Id="rId99" Type="http://schemas.openxmlformats.org/officeDocument/2006/relationships/image" Target="media/image44.wmf"/><Relationship Id="rId1667" Type="http://schemas.openxmlformats.org/officeDocument/2006/relationships/image" Target="media/image828.wmf"/><Relationship Id="rId1874" Type="http://schemas.openxmlformats.org/officeDocument/2006/relationships/oleObject" Target="embeddings/oleObject927.bin"/><Relationship Id="rId2718" Type="http://schemas.openxmlformats.org/officeDocument/2006/relationships/oleObject" Target="embeddings/oleObject1349.bin"/><Relationship Id="rId2925" Type="http://schemas.openxmlformats.org/officeDocument/2006/relationships/image" Target="media/image1457.wmf"/><Relationship Id="rId1527" Type="http://schemas.openxmlformats.org/officeDocument/2006/relationships/image" Target="media/image758.wmf"/><Relationship Id="rId1734" Type="http://schemas.openxmlformats.org/officeDocument/2006/relationships/oleObject" Target="embeddings/oleObject857.bin"/><Relationship Id="rId1941" Type="http://schemas.openxmlformats.org/officeDocument/2006/relationships/image" Target="media/image965.wmf"/><Relationship Id="rId26" Type="http://schemas.openxmlformats.org/officeDocument/2006/relationships/oleObject" Target="embeddings/oleObject5.bin"/><Relationship Id="rId1801" Type="http://schemas.openxmlformats.org/officeDocument/2006/relationships/image" Target="media/image895.wmf"/><Relationship Id="rId3559" Type="http://schemas.openxmlformats.org/officeDocument/2006/relationships/oleObject" Target="embeddings/oleObject1769.bin"/><Relationship Id="rId687" Type="http://schemas.openxmlformats.org/officeDocument/2006/relationships/oleObject" Target="embeddings/oleObject334.bin"/><Relationship Id="rId2368" Type="http://schemas.openxmlformats.org/officeDocument/2006/relationships/oleObject" Target="embeddings/oleObject1171.bin"/><Relationship Id="rId894" Type="http://schemas.openxmlformats.org/officeDocument/2006/relationships/oleObject" Target="embeddings/oleObject438.bin"/><Relationship Id="rId1177" Type="http://schemas.openxmlformats.org/officeDocument/2006/relationships/image" Target="media/image582.wmf"/><Relationship Id="rId2575" Type="http://schemas.openxmlformats.org/officeDocument/2006/relationships/image" Target="media/image1282.wmf"/><Relationship Id="rId2782" Type="http://schemas.openxmlformats.org/officeDocument/2006/relationships/oleObject" Target="embeddings/oleObject1381.bin"/><Relationship Id="rId3419" Type="http://schemas.openxmlformats.org/officeDocument/2006/relationships/oleObject" Target="embeddings/oleObject1699.bin"/><Relationship Id="rId3626" Type="http://schemas.openxmlformats.org/officeDocument/2006/relationships/image" Target="media/image1808.wmf"/><Relationship Id="rId547" Type="http://schemas.openxmlformats.org/officeDocument/2006/relationships/oleObject" Target="embeddings/oleObject264.bin"/><Relationship Id="rId754" Type="http://schemas.openxmlformats.org/officeDocument/2006/relationships/oleObject" Target="embeddings/oleObject368.bin"/><Relationship Id="rId961" Type="http://schemas.openxmlformats.org/officeDocument/2006/relationships/image" Target="media/image474.wmf"/><Relationship Id="rId1384" Type="http://schemas.openxmlformats.org/officeDocument/2006/relationships/oleObject" Target="embeddings/oleObject682.bin"/><Relationship Id="rId1591" Type="http://schemas.openxmlformats.org/officeDocument/2006/relationships/image" Target="media/image790.wmf"/><Relationship Id="rId2228" Type="http://schemas.openxmlformats.org/officeDocument/2006/relationships/image" Target="media/image1111.wmf"/><Relationship Id="rId2435" Type="http://schemas.openxmlformats.org/officeDocument/2006/relationships/image" Target="media/image1212.emf"/><Relationship Id="rId2642" Type="http://schemas.openxmlformats.org/officeDocument/2006/relationships/oleObject" Target="embeddings/oleObject1311.bin"/><Relationship Id="rId90" Type="http://schemas.openxmlformats.org/officeDocument/2006/relationships/oleObject" Target="embeddings/oleObject37.bin"/><Relationship Id="rId407" Type="http://schemas.openxmlformats.org/officeDocument/2006/relationships/oleObject" Target="embeddings/oleObject194.bin"/><Relationship Id="rId614" Type="http://schemas.openxmlformats.org/officeDocument/2006/relationships/image" Target="media/image301.wmf"/><Relationship Id="rId821" Type="http://schemas.openxmlformats.org/officeDocument/2006/relationships/image" Target="media/image404.wmf"/><Relationship Id="rId1037" Type="http://schemas.openxmlformats.org/officeDocument/2006/relationships/image" Target="media/image512.wmf"/><Relationship Id="rId1244" Type="http://schemas.openxmlformats.org/officeDocument/2006/relationships/oleObject" Target="embeddings/oleObject613.bin"/><Relationship Id="rId1451" Type="http://schemas.openxmlformats.org/officeDocument/2006/relationships/image" Target="media/image720.wmf"/><Relationship Id="rId2502" Type="http://schemas.openxmlformats.org/officeDocument/2006/relationships/oleObject" Target="embeddings/oleObject1241.bin"/><Relationship Id="rId1104" Type="http://schemas.openxmlformats.org/officeDocument/2006/relationships/oleObject" Target="embeddings/oleObject543.bin"/><Relationship Id="rId1311" Type="http://schemas.openxmlformats.org/officeDocument/2006/relationships/image" Target="media/image650.wmf"/><Relationship Id="rId3069" Type="http://schemas.openxmlformats.org/officeDocument/2006/relationships/image" Target="media/image1529.wmf"/><Relationship Id="rId3276" Type="http://schemas.openxmlformats.org/officeDocument/2006/relationships/image" Target="media/image1633.wmf"/><Relationship Id="rId3483" Type="http://schemas.openxmlformats.org/officeDocument/2006/relationships/oleObject" Target="embeddings/oleObject1731.bin"/><Relationship Id="rId197" Type="http://schemas.openxmlformats.org/officeDocument/2006/relationships/oleObject" Target="embeddings/oleObject90.bin"/><Relationship Id="rId2085" Type="http://schemas.openxmlformats.org/officeDocument/2006/relationships/image" Target="media/image1037.wmf"/><Relationship Id="rId2292" Type="http://schemas.openxmlformats.org/officeDocument/2006/relationships/oleObject" Target="embeddings/oleObject1133.bin"/><Relationship Id="rId3136" Type="http://schemas.openxmlformats.org/officeDocument/2006/relationships/oleObject" Target="embeddings/oleObject1558.bin"/><Relationship Id="rId3343" Type="http://schemas.openxmlformats.org/officeDocument/2006/relationships/oleObject" Target="embeddings/oleObject1661.bin"/><Relationship Id="rId264" Type="http://schemas.openxmlformats.org/officeDocument/2006/relationships/image" Target="media/image127.wmf"/><Relationship Id="rId471" Type="http://schemas.openxmlformats.org/officeDocument/2006/relationships/oleObject" Target="embeddings/oleObject226.bin"/><Relationship Id="rId2152" Type="http://schemas.openxmlformats.org/officeDocument/2006/relationships/oleObject" Target="embeddings/oleObject1066.bin"/><Relationship Id="rId3550" Type="http://schemas.openxmlformats.org/officeDocument/2006/relationships/image" Target="media/image1770.wmf"/><Relationship Id="rId124" Type="http://schemas.openxmlformats.org/officeDocument/2006/relationships/oleObject" Target="embeddings/oleObject54.bin"/><Relationship Id="rId3203" Type="http://schemas.openxmlformats.org/officeDocument/2006/relationships/image" Target="media/image1596.wmf"/><Relationship Id="rId3410" Type="http://schemas.openxmlformats.org/officeDocument/2006/relationships/image" Target="media/image1700.wmf"/><Relationship Id="rId331" Type="http://schemas.openxmlformats.org/officeDocument/2006/relationships/oleObject" Target="embeddings/oleObject157.bin"/><Relationship Id="rId2012" Type="http://schemas.openxmlformats.org/officeDocument/2006/relationships/oleObject" Target="embeddings/oleObject996.bin"/><Relationship Id="rId2969" Type="http://schemas.openxmlformats.org/officeDocument/2006/relationships/image" Target="media/image1479.emf"/><Relationship Id="rId1778" Type="http://schemas.openxmlformats.org/officeDocument/2006/relationships/oleObject" Target="embeddings/oleObject879.bin"/><Relationship Id="rId1985" Type="http://schemas.openxmlformats.org/officeDocument/2006/relationships/image" Target="media/image987.wmf"/><Relationship Id="rId2829" Type="http://schemas.openxmlformats.org/officeDocument/2006/relationships/image" Target="media/image1409.emf"/><Relationship Id="rId1638" Type="http://schemas.openxmlformats.org/officeDocument/2006/relationships/oleObject" Target="embeddings/oleObject809.bin"/><Relationship Id="rId1845" Type="http://schemas.openxmlformats.org/officeDocument/2006/relationships/image" Target="media/image917.wmf"/><Relationship Id="rId3060" Type="http://schemas.openxmlformats.org/officeDocument/2006/relationships/oleObject" Target="embeddings/oleObject1520.bin"/><Relationship Id="rId1705" Type="http://schemas.openxmlformats.org/officeDocument/2006/relationships/image" Target="media/image847.wmf"/><Relationship Id="rId1912" Type="http://schemas.openxmlformats.org/officeDocument/2006/relationships/oleObject" Target="embeddings/oleObject946.bin"/><Relationship Id="rId798" Type="http://schemas.openxmlformats.org/officeDocument/2006/relationships/oleObject" Target="embeddings/oleObject390.bin"/><Relationship Id="rId2479" Type="http://schemas.openxmlformats.org/officeDocument/2006/relationships/image" Target="media/image1234.wmf"/><Relationship Id="rId2686" Type="http://schemas.openxmlformats.org/officeDocument/2006/relationships/oleObject" Target="embeddings/oleObject1333.bin"/><Relationship Id="rId2893" Type="http://schemas.openxmlformats.org/officeDocument/2006/relationships/image" Target="media/image1441.wmf"/><Relationship Id="rId658" Type="http://schemas.openxmlformats.org/officeDocument/2006/relationships/image" Target="media/image323.wmf"/><Relationship Id="rId865" Type="http://schemas.openxmlformats.org/officeDocument/2006/relationships/image" Target="media/image426.wmf"/><Relationship Id="rId1288" Type="http://schemas.openxmlformats.org/officeDocument/2006/relationships/oleObject" Target="embeddings/oleObject635.bin"/><Relationship Id="rId1495" Type="http://schemas.openxmlformats.org/officeDocument/2006/relationships/image" Target="media/image742.wmf"/><Relationship Id="rId2339" Type="http://schemas.openxmlformats.org/officeDocument/2006/relationships/image" Target="media/image1167.wmf"/><Relationship Id="rId2546" Type="http://schemas.openxmlformats.org/officeDocument/2006/relationships/oleObject" Target="embeddings/oleObject1263.bin"/><Relationship Id="rId2753" Type="http://schemas.openxmlformats.org/officeDocument/2006/relationships/image" Target="media/image1371.emf"/><Relationship Id="rId2960" Type="http://schemas.openxmlformats.org/officeDocument/2006/relationships/oleObject" Target="embeddings/oleObject1470.bin"/><Relationship Id="rId518" Type="http://schemas.openxmlformats.org/officeDocument/2006/relationships/image" Target="media/image253.wmf"/><Relationship Id="rId725" Type="http://schemas.openxmlformats.org/officeDocument/2006/relationships/image" Target="media/image356.wmf"/><Relationship Id="rId932" Type="http://schemas.openxmlformats.org/officeDocument/2006/relationships/oleObject" Target="embeddings/oleObject457.bin"/><Relationship Id="rId1148" Type="http://schemas.openxmlformats.org/officeDocument/2006/relationships/oleObject" Target="embeddings/oleObject565.bin"/><Relationship Id="rId1355" Type="http://schemas.openxmlformats.org/officeDocument/2006/relationships/image" Target="media/image672.wmf"/><Relationship Id="rId1562" Type="http://schemas.openxmlformats.org/officeDocument/2006/relationships/oleObject" Target="embeddings/oleObject771.bin"/><Relationship Id="rId2406" Type="http://schemas.openxmlformats.org/officeDocument/2006/relationships/oleObject" Target="embeddings/oleObject1190.bin"/><Relationship Id="rId2613" Type="http://schemas.openxmlformats.org/officeDocument/2006/relationships/image" Target="media/image1301.wmf"/><Relationship Id="rId1008" Type="http://schemas.openxmlformats.org/officeDocument/2006/relationships/oleObject" Target="embeddings/oleObject495.bin"/><Relationship Id="rId1215" Type="http://schemas.openxmlformats.org/officeDocument/2006/relationships/image" Target="media/image601.wmf"/><Relationship Id="rId1422" Type="http://schemas.openxmlformats.org/officeDocument/2006/relationships/oleObject" Target="embeddings/oleObject701.bin"/><Relationship Id="rId2820" Type="http://schemas.openxmlformats.org/officeDocument/2006/relationships/oleObject" Target="embeddings/oleObject1400.bin"/><Relationship Id="rId61" Type="http://schemas.openxmlformats.org/officeDocument/2006/relationships/image" Target="media/image25.wmf"/><Relationship Id="rId3387" Type="http://schemas.openxmlformats.org/officeDocument/2006/relationships/oleObject" Target="embeddings/oleObject1683.bin"/><Relationship Id="rId2196" Type="http://schemas.openxmlformats.org/officeDocument/2006/relationships/oleObject" Target="embeddings/oleObject1088.bin"/><Relationship Id="rId3594" Type="http://schemas.openxmlformats.org/officeDocument/2006/relationships/image" Target="media/image1792.wmf"/><Relationship Id="rId168" Type="http://schemas.openxmlformats.org/officeDocument/2006/relationships/image" Target="media/image79.wmf"/><Relationship Id="rId3247" Type="http://schemas.openxmlformats.org/officeDocument/2006/relationships/oleObject" Target="embeddings/oleObject1613.bin"/><Relationship Id="rId3454" Type="http://schemas.openxmlformats.org/officeDocument/2006/relationships/image" Target="media/image1722.wmf"/><Relationship Id="rId375" Type="http://schemas.openxmlformats.org/officeDocument/2006/relationships/oleObject" Target="embeddings/oleObject178.bin"/><Relationship Id="rId582" Type="http://schemas.openxmlformats.org/officeDocument/2006/relationships/image" Target="media/image285.wmf"/><Relationship Id="rId2056" Type="http://schemas.openxmlformats.org/officeDocument/2006/relationships/oleObject" Target="embeddings/oleObject1018.bin"/><Relationship Id="rId2263" Type="http://schemas.openxmlformats.org/officeDocument/2006/relationships/image" Target="media/image1129.wmf"/><Relationship Id="rId2470" Type="http://schemas.openxmlformats.org/officeDocument/2006/relationships/oleObject" Target="embeddings/oleObject1225.bin"/><Relationship Id="rId3107" Type="http://schemas.openxmlformats.org/officeDocument/2006/relationships/image" Target="media/image1548.wmf"/><Relationship Id="rId3314" Type="http://schemas.openxmlformats.org/officeDocument/2006/relationships/image" Target="media/image1652.wmf"/><Relationship Id="rId3521" Type="http://schemas.openxmlformats.org/officeDocument/2006/relationships/oleObject" Target="embeddings/oleObject1750.bin"/><Relationship Id="rId235" Type="http://schemas.openxmlformats.org/officeDocument/2006/relationships/oleObject" Target="embeddings/oleObject109.bin"/><Relationship Id="rId442" Type="http://schemas.openxmlformats.org/officeDocument/2006/relationships/image" Target="media/image215.wmf"/><Relationship Id="rId1072" Type="http://schemas.openxmlformats.org/officeDocument/2006/relationships/oleObject" Target="embeddings/oleObject527.bin"/><Relationship Id="rId2123" Type="http://schemas.openxmlformats.org/officeDocument/2006/relationships/image" Target="media/image1056.wmf"/><Relationship Id="rId2330" Type="http://schemas.openxmlformats.org/officeDocument/2006/relationships/oleObject" Target="embeddings/oleObject1152.bin"/><Relationship Id="rId302" Type="http://schemas.openxmlformats.org/officeDocument/2006/relationships/image" Target="media/image146.wmf"/><Relationship Id="rId1889" Type="http://schemas.openxmlformats.org/officeDocument/2006/relationships/image" Target="media/image939.wmf"/><Relationship Id="rId1749" Type="http://schemas.openxmlformats.org/officeDocument/2006/relationships/image" Target="media/image869.wmf"/><Relationship Id="rId1956" Type="http://schemas.openxmlformats.org/officeDocument/2006/relationships/oleObject" Target="embeddings/oleObject968.bin"/><Relationship Id="rId3171" Type="http://schemas.openxmlformats.org/officeDocument/2006/relationships/image" Target="media/image1580.wmf"/><Relationship Id="rId1609" Type="http://schemas.openxmlformats.org/officeDocument/2006/relationships/image" Target="media/image799.wmf"/><Relationship Id="rId1816" Type="http://schemas.openxmlformats.org/officeDocument/2006/relationships/oleObject" Target="embeddings/oleObject898.bin"/><Relationship Id="rId3031" Type="http://schemas.openxmlformats.org/officeDocument/2006/relationships/image" Target="media/image1510.wmf"/><Relationship Id="rId2797" Type="http://schemas.openxmlformats.org/officeDocument/2006/relationships/image" Target="media/image1393.emf"/><Relationship Id="rId769" Type="http://schemas.openxmlformats.org/officeDocument/2006/relationships/image" Target="media/image378.wmf"/><Relationship Id="rId976" Type="http://schemas.openxmlformats.org/officeDocument/2006/relationships/oleObject" Target="embeddings/oleObject479.bin"/><Relationship Id="rId1399" Type="http://schemas.openxmlformats.org/officeDocument/2006/relationships/image" Target="media/image694.wmf"/><Relationship Id="rId2657" Type="http://schemas.openxmlformats.org/officeDocument/2006/relationships/image" Target="media/image1323.wmf"/><Relationship Id="rId629" Type="http://schemas.openxmlformats.org/officeDocument/2006/relationships/oleObject" Target="embeddings/oleObject305.bin"/><Relationship Id="rId1259" Type="http://schemas.openxmlformats.org/officeDocument/2006/relationships/image" Target="media/image623.wmf"/><Relationship Id="rId1466" Type="http://schemas.openxmlformats.org/officeDocument/2006/relationships/oleObject" Target="embeddings/oleObject723.bin"/><Relationship Id="rId2864" Type="http://schemas.openxmlformats.org/officeDocument/2006/relationships/oleObject" Target="embeddings/oleObject1422.bin"/><Relationship Id="rId836" Type="http://schemas.openxmlformats.org/officeDocument/2006/relationships/oleObject" Target="embeddings/oleObject409.bin"/><Relationship Id="rId1119" Type="http://schemas.openxmlformats.org/officeDocument/2006/relationships/image" Target="media/image553.wmf"/><Relationship Id="rId1673" Type="http://schemas.openxmlformats.org/officeDocument/2006/relationships/image" Target="media/image831.wmf"/><Relationship Id="rId1880" Type="http://schemas.openxmlformats.org/officeDocument/2006/relationships/oleObject" Target="embeddings/oleObject930.bin"/><Relationship Id="rId2517" Type="http://schemas.openxmlformats.org/officeDocument/2006/relationships/image" Target="media/image1253.wmf"/><Relationship Id="rId2724" Type="http://schemas.openxmlformats.org/officeDocument/2006/relationships/oleObject" Target="embeddings/oleObject1352.bin"/><Relationship Id="rId2931" Type="http://schemas.openxmlformats.org/officeDocument/2006/relationships/image" Target="media/image1460.wmf"/><Relationship Id="rId903" Type="http://schemas.openxmlformats.org/officeDocument/2006/relationships/image" Target="media/image445.wmf"/><Relationship Id="rId1326" Type="http://schemas.openxmlformats.org/officeDocument/2006/relationships/oleObject" Target="embeddings/oleObject653.bin"/><Relationship Id="rId1533" Type="http://schemas.openxmlformats.org/officeDocument/2006/relationships/image" Target="media/image761.wmf"/><Relationship Id="rId1740" Type="http://schemas.openxmlformats.org/officeDocument/2006/relationships/oleObject" Target="embeddings/oleObject860.bin"/><Relationship Id="rId32" Type="http://schemas.openxmlformats.org/officeDocument/2006/relationships/oleObject" Target="embeddings/oleObject8.bin"/><Relationship Id="rId1600" Type="http://schemas.openxmlformats.org/officeDocument/2006/relationships/oleObject" Target="embeddings/oleObject790.bin"/><Relationship Id="rId3498" Type="http://schemas.openxmlformats.org/officeDocument/2006/relationships/image" Target="media/image1744.wmf"/><Relationship Id="rId3358" Type="http://schemas.openxmlformats.org/officeDocument/2006/relationships/image" Target="media/image1674.wmf"/><Relationship Id="rId3565" Type="http://schemas.openxmlformats.org/officeDocument/2006/relationships/oleObject" Target="embeddings/oleObject1772.bin"/><Relationship Id="rId279" Type="http://schemas.openxmlformats.org/officeDocument/2006/relationships/oleObject" Target="embeddings/oleObject131.bin"/><Relationship Id="rId486" Type="http://schemas.openxmlformats.org/officeDocument/2006/relationships/image" Target="media/image237.wmf"/><Relationship Id="rId693" Type="http://schemas.openxmlformats.org/officeDocument/2006/relationships/oleObject" Target="embeddings/oleObject337.bin"/><Relationship Id="rId2167" Type="http://schemas.openxmlformats.org/officeDocument/2006/relationships/image" Target="media/image1078.wmf"/><Relationship Id="rId2374" Type="http://schemas.openxmlformats.org/officeDocument/2006/relationships/oleObject" Target="embeddings/oleObject1174.bin"/><Relationship Id="rId2581" Type="http://schemas.openxmlformats.org/officeDocument/2006/relationships/image" Target="media/image1285.wmf"/><Relationship Id="rId3218" Type="http://schemas.openxmlformats.org/officeDocument/2006/relationships/image" Target="media/image1604.wmf"/><Relationship Id="rId3425" Type="http://schemas.openxmlformats.org/officeDocument/2006/relationships/oleObject" Target="embeddings/oleObject1702.bin"/><Relationship Id="rId3632" Type="http://schemas.openxmlformats.org/officeDocument/2006/relationships/image" Target="media/image1811.wmf"/><Relationship Id="rId139" Type="http://schemas.openxmlformats.org/officeDocument/2006/relationships/image" Target="media/image64.wmf"/><Relationship Id="rId346" Type="http://schemas.openxmlformats.org/officeDocument/2006/relationships/image" Target="media/image168.wmf"/><Relationship Id="rId553" Type="http://schemas.openxmlformats.org/officeDocument/2006/relationships/oleObject" Target="embeddings/oleObject267.bin"/><Relationship Id="rId760" Type="http://schemas.openxmlformats.org/officeDocument/2006/relationships/oleObject" Target="embeddings/oleObject371.bin"/><Relationship Id="rId1183" Type="http://schemas.openxmlformats.org/officeDocument/2006/relationships/image" Target="media/image585.wmf"/><Relationship Id="rId1390" Type="http://schemas.openxmlformats.org/officeDocument/2006/relationships/oleObject" Target="embeddings/oleObject685.bin"/><Relationship Id="rId2027" Type="http://schemas.openxmlformats.org/officeDocument/2006/relationships/image" Target="media/image1008.wmf"/><Relationship Id="rId2234" Type="http://schemas.openxmlformats.org/officeDocument/2006/relationships/image" Target="media/image1114.wmf"/><Relationship Id="rId2441" Type="http://schemas.openxmlformats.org/officeDocument/2006/relationships/image" Target="media/image1215.wmf"/><Relationship Id="rId206" Type="http://schemas.openxmlformats.org/officeDocument/2006/relationships/image" Target="media/image98.wmf"/><Relationship Id="rId413" Type="http://schemas.openxmlformats.org/officeDocument/2006/relationships/oleObject" Target="embeddings/oleObject197.bin"/><Relationship Id="rId1043" Type="http://schemas.openxmlformats.org/officeDocument/2006/relationships/image" Target="media/image515.wmf"/><Relationship Id="rId620" Type="http://schemas.openxmlformats.org/officeDocument/2006/relationships/image" Target="media/image304.wmf"/><Relationship Id="rId1250" Type="http://schemas.openxmlformats.org/officeDocument/2006/relationships/oleObject" Target="embeddings/oleObject616.bin"/><Relationship Id="rId2301" Type="http://schemas.openxmlformats.org/officeDocument/2006/relationships/image" Target="media/image1148.wmf"/><Relationship Id="rId1110" Type="http://schemas.openxmlformats.org/officeDocument/2006/relationships/oleObject" Target="embeddings/oleObject546.bin"/><Relationship Id="rId1927" Type="http://schemas.openxmlformats.org/officeDocument/2006/relationships/image" Target="media/image958.wmf"/><Relationship Id="rId3075" Type="http://schemas.openxmlformats.org/officeDocument/2006/relationships/image" Target="media/image1532.wmf"/><Relationship Id="rId3282" Type="http://schemas.openxmlformats.org/officeDocument/2006/relationships/image" Target="media/image1636.wmf"/><Relationship Id="rId2091" Type="http://schemas.openxmlformats.org/officeDocument/2006/relationships/image" Target="media/image1040.wmf"/><Relationship Id="rId3142" Type="http://schemas.openxmlformats.org/officeDocument/2006/relationships/oleObject" Target="embeddings/oleObject1561.bin"/><Relationship Id="rId270" Type="http://schemas.openxmlformats.org/officeDocument/2006/relationships/image" Target="media/image130.wmf"/><Relationship Id="rId3002" Type="http://schemas.openxmlformats.org/officeDocument/2006/relationships/oleObject" Target="embeddings/oleObject1491.bin"/><Relationship Id="rId130" Type="http://schemas.openxmlformats.org/officeDocument/2006/relationships/oleObject" Target="embeddings/oleObject57.bin"/><Relationship Id="rId2768" Type="http://schemas.openxmlformats.org/officeDocument/2006/relationships/oleObject" Target="embeddings/oleObject1374.bin"/><Relationship Id="rId2975" Type="http://schemas.openxmlformats.org/officeDocument/2006/relationships/image" Target="media/image1482.emf"/><Relationship Id="rId947" Type="http://schemas.openxmlformats.org/officeDocument/2006/relationships/image" Target="media/image467.wmf"/><Relationship Id="rId1577" Type="http://schemas.openxmlformats.org/officeDocument/2006/relationships/image" Target="media/image783.wmf"/><Relationship Id="rId1784" Type="http://schemas.openxmlformats.org/officeDocument/2006/relationships/oleObject" Target="embeddings/oleObject882.bin"/><Relationship Id="rId1991" Type="http://schemas.openxmlformats.org/officeDocument/2006/relationships/image" Target="media/image990.wmf"/><Relationship Id="rId2628" Type="http://schemas.openxmlformats.org/officeDocument/2006/relationships/oleObject" Target="embeddings/oleObject1304.bin"/><Relationship Id="rId2835" Type="http://schemas.openxmlformats.org/officeDocument/2006/relationships/image" Target="media/image1412.emf"/><Relationship Id="rId76" Type="http://schemas.openxmlformats.org/officeDocument/2006/relationships/oleObject" Target="embeddings/oleObject30.bin"/><Relationship Id="rId807" Type="http://schemas.openxmlformats.org/officeDocument/2006/relationships/image" Target="media/image397.wmf"/><Relationship Id="rId1437" Type="http://schemas.openxmlformats.org/officeDocument/2006/relationships/image" Target="media/image713.wmf"/><Relationship Id="rId1644" Type="http://schemas.openxmlformats.org/officeDocument/2006/relationships/oleObject" Target="embeddings/oleObject812.bin"/><Relationship Id="rId1851" Type="http://schemas.openxmlformats.org/officeDocument/2006/relationships/image" Target="media/image920.wmf"/><Relationship Id="rId2902" Type="http://schemas.openxmlformats.org/officeDocument/2006/relationships/oleObject" Target="embeddings/oleObject1441.bin"/><Relationship Id="rId1504" Type="http://schemas.openxmlformats.org/officeDocument/2006/relationships/oleObject" Target="embeddings/oleObject742.bin"/><Relationship Id="rId1711" Type="http://schemas.openxmlformats.org/officeDocument/2006/relationships/image" Target="media/image850.wmf"/><Relationship Id="rId3469" Type="http://schemas.openxmlformats.org/officeDocument/2006/relationships/oleObject" Target="embeddings/oleObject1724.bin"/><Relationship Id="rId597" Type="http://schemas.openxmlformats.org/officeDocument/2006/relationships/oleObject" Target="embeddings/oleObject289.bin"/><Relationship Id="rId2278" Type="http://schemas.openxmlformats.org/officeDocument/2006/relationships/oleObject" Target="embeddings/oleObject1126.bin"/><Relationship Id="rId2485" Type="http://schemas.openxmlformats.org/officeDocument/2006/relationships/image" Target="media/image1237.wmf"/><Relationship Id="rId3329" Type="http://schemas.openxmlformats.org/officeDocument/2006/relationships/oleObject" Target="embeddings/oleObject1654.bin"/><Relationship Id="rId457" Type="http://schemas.openxmlformats.org/officeDocument/2006/relationships/oleObject" Target="embeddings/oleObject219.bin"/><Relationship Id="rId1087" Type="http://schemas.openxmlformats.org/officeDocument/2006/relationships/image" Target="media/image537.wmf"/><Relationship Id="rId1294" Type="http://schemas.openxmlformats.org/officeDocument/2006/relationships/oleObject" Target="embeddings/oleObject638.bin"/><Relationship Id="rId2138" Type="http://schemas.openxmlformats.org/officeDocument/2006/relationships/oleObject" Target="embeddings/oleObject1059.bin"/><Relationship Id="rId2692" Type="http://schemas.openxmlformats.org/officeDocument/2006/relationships/oleObject" Target="embeddings/oleObject1336.bin"/><Relationship Id="rId3536" Type="http://schemas.openxmlformats.org/officeDocument/2006/relationships/image" Target="media/image1763.wmf"/><Relationship Id="rId664" Type="http://schemas.openxmlformats.org/officeDocument/2006/relationships/image" Target="media/image326.wmf"/><Relationship Id="rId871" Type="http://schemas.openxmlformats.org/officeDocument/2006/relationships/image" Target="media/image429.wmf"/><Relationship Id="rId2345" Type="http://schemas.openxmlformats.org/officeDocument/2006/relationships/image" Target="media/image1170.wmf"/><Relationship Id="rId2552" Type="http://schemas.openxmlformats.org/officeDocument/2006/relationships/oleObject" Target="embeddings/oleObject1266.bin"/><Relationship Id="rId3603" Type="http://schemas.openxmlformats.org/officeDocument/2006/relationships/oleObject" Target="embeddings/oleObject1791.bin"/><Relationship Id="rId317" Type="http://schemas.openxmlformats.org/officeDocument/2006/relationships/oleObject" Target="embeddings/oleObject150.bin"/><Relationship Id="rId524" Type="http://schemas.openxmlformats.org/officeDocument/2006/relationships/image" Target="media/image256.wmf"/><Relationship Id="rId731" Type="http://schemas.openxmlformats.org/officeDocument/2006/relationships/image" Target="media/image359.wmf"/><Relationship Id="rId1154" Type="http://schemas.openxmlformats.org/officeDocument/2006/relationships/oleObject" Target="embeddings/oleObject568.bin"/><Relationship Id="rId1361" Type="http://schemas.openxmlformats.org/officeDocument/2006/relationships/image" Target="media/image675.wmf"/><Relationship Id="rId2205" Type="http://schemas.openxmlformats.org/officeDocument/2006/relationships/image" Target="media/image1097.wmf"/><Relationship Id="rId2412" Type="http://schemas.openxmlformats.org/officeDocument/2006/relationships/oleObject" Target="embeddings/oleObject1193.bin"/><Relationship Id="rId1014" Type="http://schemas.openxmlformats.org/officeDocument/2006/relationships/oleObject" Target="embeddings/oleObject498.bin"/><Relationship Id="rId1221" Type="http://schemas.openxmlformats.org/officeDocument/2006/relationships/image" Target="media/image604.wmf"/><Relationship Id="rId3186" Type="http://schemas.openxmlformats.org/officeDocument/2006/relationships/oleObject" Target="embeddings/oleObject1583.bin"/><Relationship Id="rId3393" Type="http://schemas.openxmlformats.org/officeDocument/2006/relationships/oleObject" Target="embeddings/oleObject1686.bin"/><Relationship Id="rId3046" Type="http://schemas.openxmlformats.org/officeDocument/2006/relationships/oleObject" Target="embeddings/oleObject1513.bin"/><Relationship Id="rId3253" Type="http://schemas.openxmlformats.org/officeDocument/2006/relationships/oleObject" Target="embeddings/oleObject1616.bin"/><Relationship Id="rId3460" Type="http://schemas.openxmlformats.org/officeDocument/2006/relationships/image" Target="media/image1725.wmf"/><Relationship Id="rId174" Type="http://schemas.openxmlformats.org/officeDocument/2006/relationships/image" Target="media/image82.wmf"/><Relationship Id="rId381" Type="http://schemas.openxmlformats.org/officeDocument/2006/relationships/oleObject" Target="embeddings/oleObject181.bin"/><Relationship Id="rId2062" Type="http://schemas.openxmlformats.org/officeDocument/2006/relationships/oleObject" Target="embeddings/oleObject1021.bin"/><Relationship Id="rId3113" Type="http://schemas.openxmlformats.org/officeDocument/2006/relationships/image" Target="media/image1551.wmf"/><Relationship Id="rId241" Type="http://schemas.openxmlformats.org/officeDocument/2006/relationships/oleObject" Target="embeddings/oleObject112.bin"/><Relationship Id="rId3320" Type="http://schemas.openxmlformats.org/officeDocument/2006/relationships/image" Target="media/image1655.wmf"/><Relationship Id="rId2879" Type="http://schemas.openxmlformats.org/officeDocument/2006/relationships/image" Target="media/image1434.wmf"/><Relationship Id="rId101" Type="http://schemas.openxmlformats.org/officeDocument/2006/relationships/image" Target="media/image45.wmf"/><Relationship Id="rId1688" Type="http://schemas.openxmlformats.org/officeDocument/2006/relationships/oleObject" Target="embeddings/oleObject834.bin"/><Relationship Id="rId1895" Type="http://schemas.openxmlformats.org/officeDocument/2006/relationships/image" Target="media/image942.wmf"/><Relationship Id="rId2739" Type="http://schemas.openxmlformats.org/officeDocument/2006/relationships/image" Target="media/image1364.emf"/><Relationship Id="rId2946" Type="http://schemas.openxmlformats.org/officeDocument/2006/relationships/oleObject" Target="embeddings/oleObject1463.bin"/><Relationship Id="rId918" Type="http://schemas.openxmlformats.org/officeDocument/2006/relationships/oleObject" Target="embeddings/oleObject450.bin"/><Relationship Id="rId1548" Type="http://schemas.openxmlformats.org/officeDocument/2006/relationships/oleObject" Target="embeddings/oleObject764.bin"/><Relationship Id="rId1755" Type="http://schemas.openxmlformats.org/officeDocument/2006/relationships/image" Target="media/image872.wmf"/><Relationship Id="rId1408" Type="http://schemas.openxmlformats.org/officeDocument/2006/relationships/oleObject" Target="embeddings/oleObject694.bin"/><Relationship Id="rId1962" Type="http://schemas.openxmlformats.org/officeDocument/2006/relationships/oleObject" Target="embeddings/oleObject971.bin"/><Relationship Id="rId2806" Type="http://schemas.openxmlformats.org/officeDocument/2006/relationships/oleObject" Target="embeddings/oleObject1393.bin"/><Relationship Id="rId47" Type="http://schemas.openxmlformats.org/officeDocument/2006/relationships/image" Target="media/image18.wmf"/><Relationship Id="rId1615" Type="http://schemas.openxmlformats.org/officeDocument/2006/relationships/image" Target="media/image802.wmf"/><Relationship Id="rId1822" Type="http://schemas.openxmlformats.org/officeDocument/2006/relationships/oleObject" Target="embeddings/oleObject901.bin"/><Relationship Id="rId2389" Type="http://schemas.openxmlformats.org/officeDocument/2006/relationships/image" Target="media/image1192.wmf"/><Relationship Id="rId2596" Type="http://schemas.openxmlformats.org/officeDocument/2006/relationships/oleObject" Target="embeddings/oleObject1288.bin"/><Relationship Id="rId3647" Type="http://schemas.openxmlformats.org/officeDocument/2006/relationships/oleObject" Target="embeddings/oleObject1813.bin"/><Relationship Id="rId568" Type="http://schemas.openxmlformats.org/officeDocument/2006/relationships/image" Target="media/image278.wmf"/><Relationship Id="rId775" Type="http://schemas.openxmlformats.org/officeDocument/2006/relationships/image" Target="media/image381.wmf"/><Relationship Id="rId982" Type="http://schemas.openxmlformats.org/officeDocument/2006/relationships/oleObject" Target="embeddings/oleObject482.bin"/><Relationship Id="rId1198" Type="http://schemas.openxmlformats.org/officeDocument/2006/relationships/oleObject" Target="embeddings/oleObject590.bin"/><Relationship Id="rId2249" Type="http://schemas.openxmlformats.org/officeDocument/2006/relationships/oleObject" Target="embeddings/oleObject1112.bin"/><Relationship Id="rId2456" Type="http://schemas.openxmlformats.org/officeDocument/2006/relationships/oleObject" Target="embeddings/oleObject1218.bin"/><Relationship Id="rId2663" Type="http://schemas.openxmlformats.org/officeDocument/2006/relationships/image" Target="media/image1326.wmf"/><Relationship Id="rId2870" Type="http://schemas.openxmlformats.org/officeDocument/2006/relationships/oleObject" Target="embeddings/oleObject1425.bin"/><Relationship Id="rId3507" Type="http://schemas.openxmlformats.org/officeDocument/2006/relationships/oleObject" Target="embeddings/oleObject1743.bin"/><Relationship Id="rId428" Type="http://schemas.openxmlformats.org/officeDocument/2006/relationships/image" Target="media/image208.wmf"/><Relationship Id="rId635" Type="http://schemas.openxmlformats.org/officeDocument/2006/relationships/oleObject" Target="embeddings/oleObject308.bin"/><Relationship Id="rId842" Type="http://schemas.openxmlformats.org/officeDocument/2006/relationships/oleObject" Target="embeddings/oleObject412.bin"/><Relationship Id="rId1058" Type="http://schemas.openxmlformats.org/officeDocument/2006/relationships/oleObject" Target="embeddings/oleObject520.bin"/><Relationship Id="rId1265" Type="http://schemas.openxmlformats.org/officeDocument/2006/relationships/image" Target="media/image626.wmf"/><Relationship Id="rId1472" Type="http://schemas.openxmlformats.org/officeDocument/2006/relationships/oleObject" Target="embeddings/oleObject726.bin"/><Relationship Id="rId2109" Type="http://schemas.openxmlformats.org/officeDocument/2006/relationships/image" Target="media/image1049.wmf"/><Relationship Id="rId2316" Type="http://schemas.openxmlformats.org/officeDocument/2006/relationships/oleObject" Target="embeddings/oleObject1145.bin"/><Relationship Id="rId2523" Type="http://schemas.openxmlformats.org/officeDocument/2006/relationships/image" Target="media/image1256.wmf"/><Relationship Id="rId2730" Type="http://schemas.openxmlformats.org/officeDocument/2006/relationships/oleObject" Target="embeddings/oleObject1355.bin"/><Relationship Id="rId702" Type="http://schemas.openxmlformats.org/officeDocument/2006/relationships/oleObject" Target="embeddings/oleObject342.bin"/><Relationship Id="rId1125" Type="http://schemas.openxmlformats.org/officeDocument/2006/relationships/image" Target="media/image556.wmf"/><Relationship Id="rId1332" Type="http://schemas.openxmlformats.org/officeDocument/2006/relationships/oleObject" Target="embeddings/oleObject656.bin"/><Relationship Id="rId3297" Type="http://schemas.openxmlformats.org/officeDocument/2006/relationships/oleObject" Target="embeddings/oleObject1638.bin"/><Relationship Id="rId3157" Type="http://schemas.openxmlformats.org/officeDocument/2006/relationships/image" Target="media/image1573.wmf"/><Relationship Id="rId285" Type="http://schemas.openxmlformats.org/officeDocument/2006/relationships/oleObject" Target="embeddings/oleObject134.bin"/><Relationship Id="rId3364" Type="http://schemas.openxmlformats.org/officeDocument/2006/relationships/image" Target="media/image1677.wmf"/><Relationship Id="rId3571" Type="http://schemas.openxmlformats.org/officeDocument/2006/relationships/oleObject" Target="embeddings/oleObject1775.bin"/><Relationship Id="rId492" Type="http://schemas.openxmlformats.org/officeDocument/2006/relationships/image" Target="media/image240.wmf"/><Relationship Id="rId2173" Type="http://schemas.openxmlformats.org/officeDocument/2006/relationships/image" Target="media/image1081.wmf"/><Relationship Id="rId2380" Type="http://schemas.openxmlformats.org/officeDocument/2006/relationships/oleObject" Target="embeddings/oleObject1177.bin"/><Relationship Id="rId3017" Type="http://schemas.openxmlformats.org/officeDocument/2006/relationships/image" Target="media/image1503.wmf"/><Relationship Id="rId3224" Type="http://schemas.openxmlformats.org/officeDocument/2006/relationships/image" Target="media/image1607.wmf"/><Relationship Id="rId3431" Type="http://schemas.openxmlformats.org/officeDocument/2006/relationships/oleObject" Target="embeddings/oleObject1705.bin"/><Relationship Id="rId145" Type="http://schemas.openxmlformats.org/officeDocument/2006/relationships/image" Target="media/image67.png"/><Relationship Id="rId352" Type="http://schemas.openxmlformats.org/officeDocument/2006/relationships/image" Target="media/image171.wmf"/><Relationship Id="rId2033" Type="http://schemas.openxmlformats.org/officeDocument/2006/relationships/image" Target="media/image1011.wmf"/><Relationship Id="rId2240" Type="http://schemas.openxmlformats.org/officeDocument/2006/relationships/image" Target="media/image1117.wmf"/><Relationship Id="rId212" Type="http://schemas.openxmlformats.org/officeDocument/2006/relationships/image" Target="media/image101.wmf"/><Relationship Id="rId1799" Type="http://schemas.openxmlformats.org/officeDocument/2006/relationships/image" Target="media/image894.wmf"/><Relationship Id="rId2100" Type="http://schemas.openxmlformats.org/officeDocument/2006/relationships/oleObject" Target="embeddings/oleObject1040.bin"/><Relationship Id="rId1659" Type="http://schemas.openxmlformats.org/officeDocument/2006/relationships/image" Target="media/image824.wmf"/><Relationship Id="rId1866" Type="http://schemas.openxmlformats.org/officeDocument/2006/relationships/oleObject" Target="embeddings/oleObject923.bin"/><Relationship Id="rId2917" Type="http://schemas.openxmlformats.org/officeDocument/2006/relationships/image" Target="media/image1453.wmf"/><Relationship Id="rId3081" Type="http://schemas.openxmlformats.org/officeDocument/2006/relationships/image" Target="media/image1535.wmf"/><Relationship Id="rId1519" Type="http://schemas.openxmlformats.org/officeDocument/2006/relationships/image" Target="media/image754.wmf"/><Relationship Id="rId1726" Type="http://schemas.openxmlformats.org/officeDocument/2006/relationships/oleObject" Target="embeddings/oleObject853.bin"/><Relationship Id="rId1933" Type="http://schemas.openxmlformats.org/officeDocument/2006/relationships/image" Target="media/image961.wmf"/><Relationship Id="rId18" Type="http://schemas.openxmlformats.org/officeDocument/2006/relationships/oleObject" Target="embeddings/oleObject1.bin"/><Relationship Id="rId679" Type="http://schemas.openxmlformats.org/officeDocument/2006/relationships/oleObject" Target="embeddings/oleObject330.bin"/><Relationship Id="rId886" Type="http://schemas.openxmlformats.org/officeDocument/2006/relationships/oleObject" Target="embeddings/oleObject434.bin"/><Relationship Id="rId2567" Type="http://schemas.openxmlformats.org/officeDocument/2006/relationships/image" Target="media/image1278.wmf"/><Relationship Id="rId2774" Type="http://schemas.openxmlformats.org/officeDocument/2006/relationships/oleObject" Target="embeddings/oleObject1377.bin"/><Relationship Id="rId3618" Type="http://schemas.openxmlformats.org/officeDocument/2006/relationships/image" Target="media/image1804.wmf"/><Relationship Id="rId2" Type="http://schemas.openxmlformats.org/officeDocument/2006/relationships/numbering" Target="numbering.xml"/><Relationship Id="rId539" Type="http://schemas.openxmlformats.org/officeDocument/2006/relationships/oleObject" Target="embeddings/oleObject260.bin"/><Relationship Id="rId746" Type="http://schemas.openxmlformats.org/officeDocument/2006/relationships/oleObject" Target="embeddings/oleObject364.bin"/><Relationship Id="rId1169" Type="http://schemas.openxmlformats.org/officeDocument/2006/relationships/image" Target="media/image578.wmf"/><Relationship Id="rId1376" Type="http://schemas.openxmlformats.org/officeDocument/2006/relationships/oleObject" Target="embeddings/oleObject678.bin"/><Relationship Id="rId1583" Type="http://schemas.openxmlformats.org/officeDocument/2006/relationships/image" Target="media/image786.wmf"/><Relationship Id="rId2427" Type="http://schemas.openxmlformats.org/officeDocument/2006/relationships/oleObject" Target="embeddings/oleObject1203.bin"/><Relationship Id="rId2981" Type="http://schemas.openxmlformats.org/officeDocument/2006/relationships/image" Target="media/image1485.emf"/><Relationship Id="rId953" Type="http://schemas.openxmlformats.org/officeDocument/2006/relationships/image" Target="media/image470.wmf"/><Relationship Id="rId1029" Type="http://schemas.openxmlformats.org/officeDocument/2006/relationships/image" Target="media/image508.wmf"/><Relationship Id="rId1236" Type="http://schemas.openxmlformats.org/officeDocument/2006/relationships/oleObject" Target="embeddings/oleObject609.bin"/><Relationship Id="rId1790" Type="http://schemas.openxmlformats.org/officeDocument/2006/relationships/oleObject" Target="embeddings/oleObject885.bin"/><Relationship Id="rId2634" Type="http://schemas.openxmlformats.org/officeDocument/2006/relationships/oleObject" Target="embeddings/oleObject1307.bin"/><Relationship Id="rId2841" Type="http://schemas.openxmlformats.org/officeDocument/2006/relationships/image" Target="media/image1415.wmf"/><Relationship Id="rId82" Type="http://schemas.openxmlformats.org/officeDocument/2006/relationships/oleObject" Target="embeddings/oleObject33.bin"/><Relationship Id="rId606" Type="http://schemas.openxmlformats.org/officeDocument/2006/relationships/image" Target="media/image297.wmf"/><Relationship Id="rId813" Type="http://schemas.openxmlformats.org/officeDocument/2006/relationships/image" Target="media/image400.wmf"/><Relationship Id="rId1443" Type="http://schemas.openxmlformats.org/officeDocument/2006/relationships/image" Target="media/image716.wmf"/><Relationship Id="rId1650" Type="http://schemas.openxmlformats.org/officeDocument/2006/relationships/oleObject" Target="embeddings/oleObject815.bin"/><Relationship Id="rId2701" Type="http://schemas.openxmlformats.org/officeDocument/2006/relationships/image" Target="media/image1345.wmf"/><Relationship Id="rId1303" Type="http://schemas.openxmlformats.org/officeDocument/2006/relationships/image" Target="media/image646.wmf"/><Relationship Id="rId1510" Type="http://schemas.openxmlformats.org/officeDocument/2006/relationships/oleObject" Target="embeddings/oleObject745.bin"/><Relationship Id="rId3268" Type="http://schemas.openxmlformats.org/officeDocument/2006/relationships/image" Target="media/image1629.wmf"/><Relationship Id="rId3475" Type="http://schemas.openxmlformats.org/officeDocument/2006/relationships/oleObject" Target="embeddings/oleObject1727.bin"/><Relationship Id="rId189" Type="http://schemas.openxmlformats.org/officeDocument/2006/relationships/oleObject" Target="embeddings/oleObject86.bin"/><Relationship Id="rId396" Type="http://schemas.openxmlformats.org/officeDocument/2006/relationships/image" Target="media/image192.wmf"/><Relationship Id="rId2077" Type="http://schemas.openxmlformats.org/officeDocument/2006/relationships/image" Target="media/image1033.wmf"/><Relationship Id="rId2284" Type="http://schemas.openxmlformats.org/officeDocument/2006/relationships/oleObject" Target="embeddings/oleObject1129.bin"/><Relationship Id="rId2491" Type="http://schemas.openxmlformats.org/officeDocument/2006/relationships/image" Target="media/image1240.wmf"/><Relationship Id="rId3128" Type="http://schemas.openxmlformats.org/officeDocument/2006/relationships/oleObject" Target="embeddings/oleObject1554.bin"/><Relationship Id="rId3335" Type="http://schemas.openxmlformats.org/officeDocument/2006/relationships/oleObject" Target="embeddings/oleObject1657.bin"/><Relationship Id="rId3542" Type="http://schemas.openxmlformats.org/officeDocument/2006/relationships/image" Target="media/image1766.wmf"/><Relationship Id="rId256" Type="http://schemas.openxmlformats.org/officeDocument/2006/relationships/image" Target="media/image123.wmf"/><Relationship Id="rId463" Type="http://schemas.openxmlformats.org/officeDocument/2006/relationships/oleObject" Target="embeddings/oleObject222.bin"/><Relationship Id="rId670" Type="http://schemas.openxmlformats.org/officeDocument/2006/relationships/image" Target="media/image329.wmf"/><Relationship Id="rId1093" Type="http://schemas.openxmlformats.org/officeDocument/2006/relationships/image" Target="media/image540.wmf"/><Relationship Id="rId2144" Type="http://schemas.openxmlformats.org/officeDocument/2006/relationships/oleObject" Target="embeddings/oleObject1062.bin"/><Relationship Id="rId2351" Type="http://schemas.openxmlformats.org/officeDocument/2006/relationships/image" Target="media/image1173.wmf"/><Relationship Id="rId3402" Type="http://schemas.openxmlformats.org/officeDocument/2006/relationships/image" Target="media/image1696.wmf"/><Relationship Id="rId116" Type="http://schemas.openxmlformats.org/officeDocument/2006/relationships/oleObject" Target="embeddings/oleObject50.bin"/><Relationship Id="rId323" Type="http://schemas.openxmlformats.org/officeDocument/2006/relationships/oleObject" Target="embeddings/oleObject153.bin"/><Relationship Id="rId530" Type="http://schemas.openxmlformats.org/officeDocument/2006/relationships/image" Target="media/image259.wmf"/><Relationship Id="rId1160" Type="http://schemas.openxmlformats.org/officeDocument/2006/relationships/oleObject" Target="embeddings/oleObject571.bin"/><Relationship Id="rId2004" Type="http://schemas.openxmlformats.org/officeDocument/2006/relationships/oleObject" Target="embeddings/oleObject992.bin"/><Relationship Id="rId2211" Type="http://schemas.openxmlformats.org/officeDocument/2006/relationships/oleObject" Target="embeddings/oleObject1095.bin"/><Relationship Id="rId1020" Type="http://schemas.openxmlformats.org/officeDocument/2006/relationships/oleObject" Target="embeddings/oleObject501.bin"/><Relationship Id="rId1977" Type="http://schemas.openxmlformats.org/officeDocument/2006/relationships/image" Target="media/image983.wmf"/><Relationship Id="rId1837" Type="http://schemas.openxmlformats.org/officeDocument/2006/relationships/image" Target="media/image913.wmf"/><Relationship Id="rId3192" Type="http://schemas.openxmlformats.org/officeDocument/2006/relationships/oleObject" Target="embeddings/oleObject1586.bin"/><Relationship Id="rId3052" Type="http://schemas.openxmlformats.org/officeDocument/2006/relationships/oleObject" Target="embeddings/oleObject1516.bin"/><Relationship Id="rId180" Type="http://schemas.openxmlformats.org/officeDocument/2006/relationships/image" Target="media/image85.wmf"/><Relationship Id="rId1904" Type="http://schemas.openxmlformats.org/officeDocument/2006/relationships/oleObject" Target="embeddings/oleObject942.bin"/><Relationship Id="rId997" Type="http://schemas.openxmlformats.org/officeDocument/2006/relationships/image" Target="media/image492.wmf"/><Relationship Id="rId2678" Type="http://schemas.openxmlformats.org/officeDocument/2006/relationships/oleObject" Target="embeddings/oleObject1329.bin"/><Relationship Id="rId2885" Type="http://schemas.openxmlformats.org/officeDocument/2006/relationships/image" Target="media/image1437.wmf"/><Relationship Id="rId857" Type="http://schemas.openxmlformats.org/officeDocument/2006/relationships/image" Target="media/image422.wmf"/><Relationship Id="rId1487" Type="http://schemas.openxmlformats.org/officeDocument/2006/relationships/image" Target="media/image738.wmf"/><Relationship Id="rId1694" Type="http://schemas.openxmlformats.org/officeDocument/2006/relationships/oleObject" Target="embeddings/oleObject837.bin"/><Relationship Id="rId2538" Type="http://schemas.openxmlformats.org/officeDocument/2006/relationships/oleObject" Target="embeddings/oleObject1259.bin"/><Relationship Id="rId2745" Type="http://schemas.openxmlformats.org/officeDocument/2006/relationships/image" Target="media/image1367.emf"/><Relationship Id="rId2952" Type="http://schemas.openxmlformats.org/officeDocument/2006/relationships/oleObject" Target="embeddings/oleObject1466.bin"/><Relationship Id="rId717" Type="http://schemas.openxmlformats.org/officeDocument/2006/relationships/image" Target="media/image352.wmf"/><Relationship Id="rId924" Type="http://schemas.openxmlformats.org/officeDocument/2006/relationships/oleObject" Target="embeddings/oleObject453.bin"/><Relationship Id="rId1347" Type="http://schemas.openxmlformats.org/officeDocument/2006/relationships/image" Target="media/image668.wmf"/><Relationship Id="rId1554" Type="http://schemas.openxmlformats.org/officeDocument/2006/relationships/oleObject" Target="embeddings/oleObject767.bin"/><Relationship Id="rId1761" Type="http://schemas.openxmlformats.org/officeDocument/2006/relationships/image" Target="media/image875.wmf"/><Relationship Id="rId2605" Type="http://schemas.openxmlformats.org/officeDocument/2006/relationships/image" Target="media/image1297.wmf"/><Relationship Id="rId2812" Type="http://schemas.openxmlformats.org/officeDocument/2006/relationships/oleObject" Target="embeddings/oleObject1396.bin"/><Relationship Id="rId53" Type="http://schemas.openxmlformats.org/officeDocument/2006/relationships/image" Target="media/image21.wmf"/><Relationship Id="rId1207" Type="http://schemas.openxmlformats.org/officeDocument/2006/relationships/image" Target="media/image597.wmf"/><Relationship Id="rId1414" Type="http://schemas.openxmlformats.org/officeDocument/2006/relationships/oleObject" Target="embeddings/oleObject697.bin"/><Relationship Id="rId1621" Type="http://schemas.openxmlformats.org/officeDocument/2006/relationships/image" Target="media/image805.wmf"/><Relationship Id="rId3379" Type="http://schemas.openxmlformats.org/officeDocument/2006/relationships/oleObject" Target="embeddings/oleObject1679.bin"/><Relationship Id="rId3586" Type="http://schemas.openxmlformats.org/officeDocument/2006/relationships/image" Target="media/image1788.wmf"/><Relationship Id="rId2188" Type="http://schemas.openxmlformats.org/officeDocument/2006/relationships/oleObject" Target="embeddings/oleObject1084.bin"/><Relationship Id="rId2395" Type="http://schemas.openxmlformats.org/officeDocument/2006/relationships/image" Target="media/image1195.wmf"/><Relationship Id="rId3239" Type="http://schemas.openxmlformats.org/officeDocument/2006/relationships/oleObject" Target="embeddings/oleObject1609.bin"/><Relationship Id="rId3446" Type="http://schemas.openxmlformats.org/officeDocument/2006/relationships/image" Target="media/image1718.wmf"/><Relationship Id="rId367" Type="http://schemas.openxmlformats.org/officeDocument/2006/relationships/oleObject" Target="embeddings/oleObject174.bin"/><Relationship Id="rId574" Type="http://schemas.openxmlformats.org/officeDocument/2006/relationships/image" Target="media/image281.wmf"/><Relationship Id="rId2048" Type="http://schemas.openxmlformats.org/officeDocument/2006/relationships/oleObject" Target="embeddings/oleObject1014.bin"/><Relationship Id="rId2255" Type="http://schemas.openxmlformats.org/officeDocument/2006/relationships/image" Target="media/image1125.wmf"/><Relationship Id="rId227" Type="http://schemas.openxmlformats.org/officeDocument/2006/relationships/oleObject" Target="embeddings/oleObject105.bin"/><Relationship Id="rId781" Type="http://schemas.openxmlformats.org/officeDocument/2006/relationships/image" Target="media/image384.wmf"/><Relationship Id="rId2462" Type="http://schemas.openxmlformats.org/officeDocument/2006/relationships/oleObject" Target="embeddings/oleObject1221.bin"/><Relationship Id="rId3306" Type="http://schemas.openxmlformats.org/officeDocument/2006/relationships/image" Target="media/image1648.wmf"/><Relationship Id="rId3513" Type="http://schemas.openxmlformats.org/officeDocument/2006/relationships/oleObject" Target="embeddings/oleObject1746.bin"/><Relationship Id="rId434" Type="http://schemas.openxmlformats.org/officeDocument/2006/relationships/image" Target="media/image211.wmf"/><Relationship Id="rId641" Type="http://schemas.openxmlformats.org/officeDocument/2006/relationships/oleObject" Target="embeddings/oleObject311.bin"/><Relationship Id="rId1064" Type="http://schemas.openxmlformats.org/officeDocument/2006/relationships/oleObject" Target="embeddings/oleObject523.bin"/><Relationship Id="rId1271" Type="http://schemas.openxmlformats.org/officeDocument/2006/relationships/image" Target="media/image629.wmf"/><Relationship Id="rId2115" Type="http://schemas.openxmlformats.org/officeDocument/2006/relationships/image" Target="media/image1052.wmf"/><Relationship Id="rId2322" Type="http://schemas.openxmlformats.org/officeDocument/2006/relationships/oleObject" Target="embeddings/oleObject1148.bin"/><Relationship Id="rId501" Type="http://schemas.openxmlformats.org/officeDocument/2006/relationships/oleObject" Target="embeddings/oleObject241.bin"/><Relationship Id="rId1131" Type="http://schemas.openxmlformats.org/officeDocument/2006/relationships/image" Target="media/image559.wmf"/><Relationship Id="rId3096" Type="http://schemas.openxmlformats.org/officeDocument/2006/relationships/oleObject" Target="embeddings/oleObject1538.bin"/><Relationship Id="rId1948" Type="http://schemas.openxmlformats.org/officeDocument/2006/relationships/oleObject" Target="embeddings/oleObject964.bin"/><Relationship Id="rId3163" Type="http://schemas.openxmlformats.org/officeDocument/2006/relationships/image" Target="media/image1576.wmf"/><Relationship Id="rId3370" Type="http://schemas.openxmlformats.org/officeDocument/2006/relationships/image" Target="media/image1680.wmf"/><Relationship Id="rId291" Type="http://schemas.openxmlformats.org/officeDocument/2006/relationships/oleObject" Target="embeddings/oleObject137.bin"/><Relationship Id="rId1808" Type="http://schemas.openxmlformats.org/officeDocument/2006/relationships/oleObject" Target="embeddings/oleObject894.bin"/><Relationship Id="rId3023" Type="http://schemas.openxmlformats.org/officeDocument/2006/relationships/image" Target="media/image1506.wmf"/><Relationship Id="rId151" Type="http://schemas.openxmlformats.org/officeDocument/2006/relationships/oleObject" Target="embeddings/oleObject67.bin"/><Relationship Id="rId3230" Type="http://schemas.openxmlformats.org/officeDocument/2006/relationships/image" Target="media/image1610.wmf"/><Relationship Id="rId2789" Type="http://schemas.openxmlformats.org/officeDocument/2006/relationships/image" Target="media/image1389.emf"/><Relationship Id="rId2996" Type="http://schemas.openxmlformats.org/officeDocument/2006/relationships/oleObject" Target="embeddings/oleObject1488.bin"/><Relationship Id="rId968" Type="http://schemas.openxmlformats.org/officeDocument/2006/relationships/oleObject" Target="embeddings/oleObject475.bin"/><Relationship Id="rId1598" Type="http://schemas.openxmlformats.org/officeDocument/2006/relationships/oleObject" Target="embeddings/oleObject789.bin"/><Relationship Id="rId2649" Type="http://schemas.openxmlformats.org/officeDocument/2006/relationships/image" Target="media/image1319.wmf"/><Relationship Id="rId2856" Type="http://schemas.openxmlformats.org/officeDocument/2006/relationships/oleObject" Target="embeddings/oleObject1418.bin"/><Relationship Id="rId97" Type="http://schemas.openxmlformats.org/officeDocument/2006/relationships/image" Target="media/image43.wmf"/><Relationship Id="rId828" Type="http://schemas.openxmlformats.org/officeDocument/2006/relationships/oleObject" Target="embeddings/oleObject405.bin"/><Relationship Id="rId1458" Type="http://schemas.openxmlformats.org/officeDocument/2006/relationships/oleObject" Target="embeddings/oleObject719.bin"/><Relationship Id="rId1665" Type="http://schemas.openxmlformats.org/officeDocument/2006/relationships/image" Target="media/image827.wmf"/><Relationship Id="rId1872" Type="http://schemas.openxmlformats.org/officeDocument/2006/relationships/oleObject" Target="embeddings/oleObject926.bin"/><Relationship Id="rId2509" Type="http://schemas.openxmlformats.org/officeDocument/2006/relationships/image" Target="media/image1249.wmf"/><Relationship Id="rId2716" Type="http://schemas.openxmlformats.org/officeDocument/2006/relationships/oleObject" Target="embeddings/oleObject1348.bin"/><Relationship Id="rId1318" Type="http://schemas.openxmlformats.org/officeDocument/2006/relationships/oleObject" Target="embeddings/oleObject649.bin"/><Relationship Id="rId1525" Type="http://schemas.openxmlformats.org/officeDocument/2006/relationships/image" Target="media/image757.wmf"/><Relationship Id="rId2923" Type="http://schemas.openxmlformats.org/officeDocument/2006/relationships/image" Target="media/image1456.wmf"/><Relationship Id="rId1732" Type="http://schemas.openxmlformats.org/officeDocument/2006/relationships/oleObject" Target="embeddings/oleObject856.bin"/><Relationship Id="rId24" Type="http://schemas.openxmlformats.org/officeDocument/2006/relationships/oleObject" Target="embeddings/oleObject4.bin"/><Relationship Id="rId2299" Type="http://schemas.openxmlformats.org/officeDocument/2006/relationships/image" Target="media/image1147.wmf"/><Relationship Id="rId3557" Type="http://schemas.openxmlformats.org/officeDocument/2006/relationships/oleObject" Target="embeddings/oleObject1768.bin"/><Relationship Id="rId478" Type="http://schemas.openxmlformats.org/officeDocument/2006/relationships/image" Target="media/image233.wmf"/><Relationship Id="rId685" Type="http://schemas.openxmlformats.org/officeDocument/2006/relationships/oleObject" Target="embeddings/oleObject333.bin"/><Relationship Id="rId892" Type="http://schemas.openxmlformats.org/officeDocument/2006/relationships/oleObject" Target="embeddings/oleObject437.bin"/><Relationship Id="rId2159" Type="http://schemas.openxmlformats.org/officeDocument/2006/relationships/image" Target="media/image1074.wmf"/><Relationship Id="rId2366" Type="http://schemas.openxmlformats.org/officeDocument/2006/relationships/oleObject" Target="embeddings/oleObject1170.bin"/><Relationship Id="rId2573" Type="http://schemas.openxmlformats.org/officeDocument/2006/relationships/image" Target="media/image1281.wmf"/><Relationship Id="rId2780" Type="http://schemas.openxmlformats.org/officeDocument/2006/relationships/oleObject" Target="embeddings/oleObject1380.bin"/><Relationship Id="rId3417" Type="http://schemas.openxmlformats.org/officeDocument/2006/relationships/oleObject" Target="embeddings/oleObject1698.bin"/><Relationship Id="rId3624" Type="http://schemas.openxmlformats.org/officeDocument/2006/relationships/image" Target="media/image1807.wmf"/><Relationship Id="rId338" Type="http://schemas.openxmlformats.org/officeDocument/2006/relationships/image" Target="media/image164.wmf"/><Relationship Id="rId545" Type="http://schemas.openxmlformats.org/officeDocument/2006/relationships/oleObject" Target="embeddings/oleObject263.bin"/><Relationship Id="rId752" Type="http://schemas.openxmlformats.org/officeDocument/2006/relationships/oleObject" Target="embeddings/oleObject367.bin"/><Relationship Id="rId1175" Type="http://schemas.openxmlformats.org/officeDocument/2006/relationships/image" Target="media/image581.wmf"/><Relationship Id="rId1382" Type="http://schemas.openxmlformats.org/officeDocument/2006/relationships/oleObject" Target="embeddings/oleObject681.bin"/><Relationship Id="rId2019" Type="http://schemas.openxmlformats.org/officeDocument/2006/relationships/image" Target="media/image1004.wmf"/><Relationship Id="rId2226" Type="http://schemas.openxmlformats.org/officeDocument/2006/relationships/image" Target="media/image1110.wmf"/><Relationship Id="rId2433" Type="http://schemas.openxmlformats.org/officeDocument/2006/relationships/oleObject" Target="embeddings/oleObject1206.bin"/><Relationship Id="rId2640" Type="http://schemas.openxmlformats.org/officeDocument/2006/relationships/oleObject" Target="embeddings/oleObject1310.bin"/><Relationship Id="rId405" Type="http://schemas.openxmlformats.org/officeDocument/2006/relationships/oleObject" Target="embeddings/oleObject193.bin"/><Relationship Id="rId612" Type="http://schemas.openxmlformats.org/officeDocument/2006/relationships/image" Target="media/image300.wmf"/><Relationship Id="rId1035" Type="http://schemas.openxmlformats.org/officeDocument/2006/relationships/image" Target="media/image511.wmf"/><Relationship Id="rId1242" Type="http://schemas.openxmlformats.org/officeDocument/2006/relationships/oleObject" Target="embeddings/oleObject612.bin"/><Relationship Id="rId2500" Type="http://schemas.openxmlformats.org/officeDocument/2006/relationships/oleObject" Target="embeddings/oleObject1240.bin"/><Relationship Id="rId1102" Type="http://schemas.openxmlformats.org/officeDocument/2006/relationships/oleObject" Target="embeddings/oleObject542.bin"/><Relationship Id="rId3067" Type="http://schemas.openxmlformats.org/officeDocument/2006/relationships/image" Target="media/image1528.wmf"/><Relationship Id="rId3274" Type="http://schemas.openxmlformats.org/officeDocument/2006/relationships/image" Target="media/image1632.wmf"/><Relationship Id="rId195" Type="http://schemas.openxmlformats.org/officeDocument/2006/relationships/oleObject" Target="embeddings/oleObject89.bin"/><Relationship Id="rId1919" Type="http://schemas.openxmlformats.org/officeDocument/2006/relationships/image" Target="media/image954.wmf"/><Relationship Id="rId3481" Type="http://schemas.openxmlformats.org/officeDocument/2006/relationships/oleObject" Target="embeddings/oleObject1730.bin"/><Relationship Id="rId2083" Type="http://schemas.openxmlformats.org/officeDocument/2006/relationships/image" Target="media/image1036.wmf"/><Relationship Id="rId2290" Type="http://schemas.openxmlformats.org/officeDocument/2006/relationships/oleObject" Target="embeddings/oleObject1132.bin"/><Relationship Id="rId3134" Type="http://schemas.openxmlformats.org/officeDocument/2006/relationships/oleObject" Target="embeddings/oleObject1557.bin"/><Relationship Id="rId3341" Type="http://schemas.openxmlformats.org/officeDocument/2006/relationships/oleObject" Target="embeddings/oleObject1660.bin"/><Relationship Id="rId262" Type="http://schemas.openxmlformats.org/officeDocument/2006/relationships/image" Target="media/image126.wmf"/><Relationship Id="rId2150" Type="http://schemas.openxmlformats.org/officeDocument/2006/relationships/oleObject" Target="embeddings/oleObject1065.bin"/><Relationship Id="rId3201" Type="http://schemas.openxmlformats.org/officeDocument/2006/relationships/image" Target="media/image1595.wmf"/><Relationship Id="rId122" Type="http://schemas.openxmlformats.org/officeDocument/2006/relationships/oleObject" Target="embeddings/oleObject53.bin"/><Relationship Id="rId2010" Type="http://schemas.openxmlformats.org/officeDocument/2006/relationships/oleObject" Target="embeddings/oleObject995.bin"/><Relationship Id="rId1569" Type="http://schemas.openxmlformats.org/officeDocument/2006/relationships/image" Target="media/image779.wmf"/><Relationship Id="rId2967" Type="http://schemas.openxmlformats.org/officeDocument/2006/relationships/image" Target="media/image1478.emf"/><Relationship Id="rId939" Type="http://schemas.openxmlformats.org/officeDocument/2006/relationships/image" Target="media/image463.wmf"/><Relationship Id="rId1776" Type="http://schemas.openxmlformats.org/officeDocument/2006/relationships/oleObject" Target="embeddings/oleObject878.bin"/><Relationship Id="rId1983" Type="http://schemas.openxmlformats.org/officeDocument/2006/relationships/image" Target="media/image986.wmf"/><Relationship Id="rId2827" Type="http://schemas.openxmlformats.org/officeDocument/2006/relationships/image" Target="media/image1408.emf"/><Relationship Id="rId68" Type="http://schemas.openxmlformats.org/officeDocument/2006/relationships/oleObject" Target="embeddings/oleObject26.bin"/><Relationship Id="rId1429" Type="http://schemas.openxmlformats.org/officeDocument/2006/relationships/image" Target="media/image709.wmf"/><Relationship Id="rId1636" Type="http://schemas.openxmlformats.org/officeDocument/2006/relationships/oleObject" Target="embeddings/oleObject808.bin"/><Relationship Id="rId1843" Type="http://schemas.openxmlformats.org/officeDocument/2006/relationships/image" Target="media/image916.wmf"/><Relationship Id="rId1703" Type="http://schemas.openxmlformats.org/officeDocument/2006/relationships/image" Target="media/image846.wmf"/><Relationship Id="rId1910" Type="http://schemas.openxmlformats.org/officeDocument/2006/relationships/oleObject" Target="embeddings/oleObject945.bin"/><Relationship Id="rId589" Type="http://schemas.openxmlformats.org/officeDocument/2006/relationships/oleObject" Target="embeddings/oleObject285.bin"/><Relationship Id="rId796" Type="http://schemas.openxmlformats.org/officeDocument/2006/relationships/oleObject" Target="embeddings/oleObject389.bin"/><Relationship Id="rId2477" Type="http://schemas.openxmlformats.org/officeDocument/2006/relationships/image" Target="media/image1233.wmf"/><Relationship Id="rId2684" Type="http://schemas.openxmlformats.org/officeDocument/2006/relationships/oleObject" Target="embeddings/oleObject1332.bin"/><Relationship Id="rId3528" Type="http://schemas.openxmlformats.org/officeDocument/2006/relationships/image" Target="media/image1759.wmf"/><Relationship Id="rId449" Type="http://schemas.openxmlformats.org/officeDocument/2006/relationships/oleObject" Target="embeddings/oleObject215.bin"/><Relationship Id="rId656" Type="http://schemas.openxmlformats.org/officeDocument/2006/relationships/image" Target="media/image322.wmf"/><Relationship Id="rId863" Type="http://schemas.openxmlformats.org/officeDocument/2006/relationships/image" Target="media/image425.wmf"/><Relationship Id="rId1079" Type="http://schemas.openxmlformats.org/officeDocument/2006/relationships/image" Target="media/image533.wmf"/><Relationship Id="rId1286" Type="http://schemas.openxmlformats.org/officeDocument/2006/relationships/oleObject" Target="embeddings/oleObject634.bin"/><Relationship Id="rId1493" Type="http://schemas.openxmlformats.org/officeDocument/2006/relationships/image" Target="media/image741.wmf"/><Relationship Id="rId2337" Type="http://schemas.openxmlformats.org/officeDocument/2006/relationships/image" Target="media/image1166.wmf"/><Relationship Id="rId2544" Type="http://schemas.openxmlformats.org/officeDocument/2006/relationships/oleObject" Target="embeddings/oleObject1262.bin"/><Relationship Id="rId2891" Type="http://schemas.openxmlformats.org/officeDocument/2006/relationships/image" Target="media/image1440.wmf"/><Relationship Id="rId309" Type="http://schemas.openxmlformats.org/officeDocument/2006/relationships/oleObject" Target="embeddings/oleObject146.bin"/><Relationship Id="rId516" Type="http://schemas.openxmlformats.org/officeDocument/2006/relationships/image" Target="media/image252.wmf"/><Relationship Id="rId1146" Type="http://schemas.openxmlformats.org/officeDocument/2006/relationships/oleObject" Target="embeddings/oleObject564.bin"/><Relationship Id="rId2751" Type="http://schemas.openxmlformats.org/officeDocument/2006/relationships/image" Target="media/image1370.emf"/><Relationship Id="rId723" Type="http://schemas.openxmlformats.org/officeDocument/2006/relationships/image" Target="media/image355.wmf"/><Relationship Id="rId930" Type="http://schemas.openxmlformats.org/officeDocument/2006/relationships/oleObject" Target="embeddings/oleObject456.bin"/><Relationship Id="rId1006" Type="http://schemas.openxmlformats.org/officeDocument/2006/relationships/oleObject" Target="embeddings/oleObject494.bin"/><Relationship Id="rId1353" Type="http://schemas.openxmlformats.org/officeDocument/2006/relationships/image" Target="media/image671.wmf"/><Relationship Id="rId1560" Type="http://schemas.openxmlformats.org/officeDocument/2006/relationships/oleObject" Target="embeddings/oleObject770.bin"/><Relationship Id="rId2404" Type="http://schemas.openxmlformats.org/officeDocument/2006/relationships/oleObject" Target="embeddings/oleObject1189.bin"/><Relationship Id="rId2611" Type="http://schemas.openxmlformats.org/officeDocument/2006/relationships/image" Target="media/image1300.wmf"/><Relationship Id="rId1213" Type="http://schemas.openxmlformats.org/officeDocument/2006/relationships/image" Target="media/image600.wmf"/><Relationship Id="rId1420" Type="http://schemas.openxmlformats.org/officeDocument/2006/relationships/oleObject" Target="embeddings/oleObject700.bin"/><Relationship Id="rId3178" Type="http://schemas.openxmlformats.org/officeDocument/2006/relationships/oleObject" Target="embeddings/oleObject1579.bin"/><Relationship Id="rId3385" Type="http://schemas.openxmlformats.org/officeDocument/2006/relationships/oleObject" Target="embeddings/oleObject1682.bin"/><Relationship Id="rId3592" Type="http://schemas.openxmlformats.org/officeDocument/2006/relationships/image" Target="media/image1791.wmf"/><Relationship Id="rId2194" Type="http://schemas.openxmlformats.org/officeDocument/2006/relationships/oleObject" Target="embeddings/oleObject1087.bin"/><Relationship Id="rId3038" Type="http://schemas.openxmlformats.org/officeDocument/2006/relationships/oleObject" Target="embeddings/oleObject1509.bin"/><Relationship Id="rId3245" Type="http://schemas.openxmlformats.org/officeDocument/2006/relationships/oleObject" Target="embeddings/oleObject1612.bin"/><Relationship Id="rId3452" Type="http://schemas.openxmlformats.org/officeDocument/2006/relationships/image" Target="media/image1721.wmf"/><Relationship Id="rId166" Type="http://schemas.openxmlformats.org/officeDocument/2006/relationships/image" Target="media/image78.wmf"/><Relationship Id="rId373" Type="http://schemas.openxmlformats.org/officeDocument/2006/relationships/oleObject" Target="embeddings/oleObject177.bin"/><Relationship Id="rId580" Type="http://schemas.openxmlformats.org/officeDocument/2006/relationships/image" Target="media/image284.wmf"/><Relationship Id="rId2054" Type="http://schemas.openxmlformats.org/officeDocument/2006/relationships/oleObject" Target="embeddings/oleObject1017.bin"/><Relationship Id="rId2261" Type="http://schemas.openxmlformats.org/officeDocument/2006/relationships/image" Target="media/image1128.wmf"/><Relationship Id="rId3105" Type="http://schemas.openxmlformats.org/officeDocument/2006/relationships/image" Target="media/image1547.wmf"/><Relationship Id="rId3312" Type="http://schemas.openxmlformats.org/officeDocument/2006/relationships/image" Target="media/image1651.wmf"/><Relationship Id="rId233" Type="http://schemas.openxmlformats.org/officeDocument/2006/relationships/oleObject" Target="embeddings/oleObject108.bin"/><Relationship Id="rId440" Type="http://schemas.openxmlformats.org/officeDocument/2006/relationships/image" Target="media/image214.wmf"/><Relationship Id="rId1070" Type="http://schemas.openxmlformats.org/officeDocument/2006/relationships/oleObject" Target="embeddings/oleObject526.bin"/><Relationship Id="rId2121" Type="http://schemas.openxmlformats.org/officeDocument/2006/relationships/image" Target="media/image1055.wmf"/><Relationship Id="rId300" Type="http://schemas.openxmlformats.org/officeDocument/2006/relationships/image" Target="media/image145.wmf"/><Relationship Id="rId1887" Type="http://schemas.openxmlformats.org/officeDocument/2006/relationships/image" Target="media/image938.wmf"/><Relationship Id="rId2938" Type="http://schemas.openxmlformats.org/officeDocument/2006/relationships/oleObject" Target="embeddings/oleObject1459.bin"/><Relationship Id="rId1747" Type="http://schemas.openxmlformats.org/officeDocument/2006/relationships/image" Target="media/image868.wmf"/><Relationship Id="rId1954" Type="http://schemas.openxmlformats.org/officeDocument/2006/relationships/oleObject" Target="embeddings/oleObject967.bin"/><Relationship Id="rId39" Type="http://schemas.openxmlformats.org/officeDocument/2006/relationships/image" Target="media/image14.wmf"/><Relationship Id="rId1607" Type="http://schemas.openxmlformats.org/officeDocument/2006/relationships/image" Target="media/image798.wmf"/><Relationship Id="rId1814" Type="http://schemas.openxmlformats.org/officeDocument/2006/relationships/oleObject" Target="embeddings/oleObject897.bin"/><Relationship Id="rId2588" Type="http://schemas.openxmlformats.org/officeDocument/2006/relationships/oleObject" Target="embeddings/oleObject1284.bin"/><Relationship Id="rId1397" Type="http://schemas.openxmlformats.org/officeDocument/2006/relationships/image" Target="media/image693.wmf"/><Relationship Id="rId2795" Type="http://schemas.openxmlformats.org/officeDocument/2006/relationships/image" Target="media/image1392.emf"/><Relationship Id="rId3639" Type="http://schemas.openxmlformats.org/officeDocument/2006/relationships/oleObject" Target="embeddings/oleObject1809.bin"/><Relationship Id="rId767" Type="http://schemas.openxmlformats.org/officeDocument/2006/relationships/image" Target="media/image377.wmf"/><Relationship Id="rId974" Type="http://schemas.openxmlformats.org/officeDocument/2006/relationships/oleObject" Target="embeddings/oleObject478.bin"/><Relationship Id="rId2448" Type="http://schemas.openxmlformats.org/officeDocument/2006/relationships/oleObject" Target="embeddings/oleObject1214.bin"/><Relationship Id="rId2655" Type="http://schemas.openxmlformats.org/officeDocument/2006/relationships/image" Target="media/image1322.wmf"/><Relationship Id="rId2862" Type="http://schemas.openxmlformats.org/officeDocument/2006/relationships/oleObject" Target="embeddings/oleObject1421.bin"/><Relationship Id="rId627" Type="http://schemas.openxmlformats.org/officeDocument/2006/relationships/oleObject" Target="embeddings/oleObject304.bin"/><Relationship Id="rId834" Type="http://schemas.openxmlformats.org/officeDocument/2006/relationships/oleObject" Target="embeddings/oleObject408.bin"/><Relationship Id="rId1257" Type="http://schemas.openxmlformats.org/officeDocument/2006/relationships/image" Target="media/image622.wmf"/><Relationship Id="rId1464" Type="http://schemas.openxmlformats.org/officeDocument/2006/relationships/oleObject" Target="embeddings/oleObject722.bin"/><Relationship Id="rId1671" Type="http://schemas.openxmlformats.org/officeDocument/2006/relationships/image" Target="media/image830.wmf"/><Relationship Id="rId2308" Type="http://schemas.openxmlformats.org/officeDocument/2006/relationships/oleObject" Target="embeddings/oleObject1141.bin"/><Relationship Id="rId2515" Type="http://schemas.openxmlformats.org/officeDocument/2006/relationships/image" Target="media/image1252.wmf"/><Relationship Id="rId2722" Type="http://schemas.openxmlformats.org/officeDocument/2006/relationships/oleObject" Target="embeddings/oleObject1351.bin"/><Relationship Id="rId901" Type="http://schemas.openxmlformats.org/officeDocument/2006/relationships/image" Target="media/image444.wmf"/><Relationship Id="rId1117" Type="http://schemas.openxmlformats.org/officeDocument/2006/relationships/image" Target="media/image552.wmf"/><Relationship Id="rId1324" Type="http://schemas.openxmlformats.org/officeDocument/2006/relationships/oleObject" Target="embeddings/oleObject652.bin"/><Relationship Id="rId1531" Type="http://schemas.openxmlformats.org/officeDocument/2006/relationships/image" Target="media/image760.wmf"/><Relationship Id="rId30" Type="http://schemas.openxmlformats.org/officeDocument/2006/relationships/oleObject" Target="embeddings/oleObject7.bin"/><Relationship Id="rId3289" Type="http://schemas.openxmlformats.org/officeDocument/2006/relationships/oleObject" Target="embeddings/oleObject1634.bin"/><Relationship Id="rId3496" Type="http://schemas.openxmlformats.org/officeDocument/2006/relationships/image" Target="media/image1743.wmf"/><Relationship Id="rId2098" Type="http://schemas.openxmlformats.org/officeDocument/2006/relationships/oleObject" Target="embeddings/oleObject1039.bin"/><Relationship Id="rId3149" Type="http://schemas.openxmlformats.org/officeDocument/2006/relationships/image" Target="media/image1569.wmf"/><Relationship Id="rId3356" Type="http://schemas.openxmlformats.org/officeDocument/2006/relationships/image" Target="media/image1673.wmf"/><Relationship Id="rId3563" Type="http://schemas.openxmlformats.org/officeDocument/2006/relationships/oleObject" Target="embeddings/oleObject1771.bin"/><Relationship Id="rId277" Type="http://schemas.openxmlformats.org/officeDocument/2006/relationships/oleObject" Target="embeddings/oleObject130.bin"/><Relationship Id="rId484" Type="http://schemas.openxmlformats.org/officeDocument/2006/relationships/image" Target="media/image236.wmf"/><Relationship Id="rId2165" Type="http://schemas.openxmlformats.org/officeDocument/2006/relationships/image" Target="media/image1077.wmf"/><Relationship Id="rId3009" Type="http://schemas.openxmlformats.org/officeDocument/2006/relationships/image" Target="media/image1499.wmf"/><Relationship Id="rId3216" Type="http://schemas.openxmlformats.org/officeDocument/2006/relationships/image" Target="media/image1603.wmf"/><Relationship Id="rId137" Type="http://schemas.openxmlformats.org/officeDocument/2006/relationships/image" Target="media/image63.wmf"/><Relationship Id="rId344" Type="http://schemas.openxmlformats.org/officeDocument/2006/relationships/image" Target="media/image167.wmf"/><Relationship Id="rId691" Type="http://schemas.openxmlformats.org/officeDocument/2006/relationships/oleObject" Target="embeddings/oleObject336.bin"/><Relationship Id="rId2025" Type="http://schemas.openxmlformats.org/officeDocument/2006/relationships/image" Target="media/image1007.wmf"/><Relationship Id="rId2372" Type="http://schemas.openxmlformats.org/officeDocument/2006/relationships/oleObject" Target="embeddings/oleObject1173.bin"/><Relationship Id="rId3423" Type="http://schemas.openxmlformats.org/officeDocument/2006/relationships/oleObject" Target="embeddings/oleObject1701.bin"/><Relationship Id="rId3630" Type="http://schemas.openxmlformats.org/officeDocument/2006/relationships/image" Target="media/image1810.wmf"/><Relationship Id="rId551" Type="http://schemas.openxmlformats.org/officeDocument/2006/relationships/oleObject" Target="embeddings/oleObject266.bin"/><Relationship Id="rId1181" Type="http://schemas.openxmlformats.org/officeDocument/2006/relationships/image" Target="media/image584.wmf"/><Relationship Id="rId2232" Type="http://schemas.openxmlformats.org/officeDocument/2006/relationships/image" Target="media/image1113.wmf"/><Relationship Id="rId204" Type="http://schemas.openxmlformats.org/officeDocument/2006/relationships/image" Target="media/image97.wmf"/><Relationship Id="rId411" Type="http://schemas.openxmlformats.org/officeDocument/2006/relationships/oleObject" Target="embeddings/oleObject196.bin"/><Relationship Id="rId1041" Type="http://schemas.openxmlformats.org/officeDocument/2006/relationships/image" Target="media/image514.wmf"/><Relationship Id="rId1998" Type="http://schemas.openxmlformats.org/officeDocument/2006/relationships/oleObject" Target="embeddings/oleObject989.bin"/><Relationship Id="rId1858" Type="http://schemas.openxmlformats.org/officeDocument/2006/relationships/oleObject" Target="embeddings/oleObject919.bin"/><Relationship Id="rId2909" Type="http://schemas.openxmlformats.org/officeDocument/2006/relationships/image" Target="media/image1449.wmf"/><Relationship Id="rId3073" Type="http://schemas.openxmlformats.org/officeDocument/2006/relationships/image" Target="media/image1531.wmf"/><Relationship Id="rId3280" Type="http://schemas.openxmlformats.org/officeDocument/2006/relationships/image" Target="media/image1635.wmf"/><Relationship Id="rId1718" Type="http://schemas.openxmlformats.org/officeDocument/2006/relationships/oleObject" Target="embeddings/oleObject849.bin"/><Relationship Id="rId1925" Type="http://schemas.openxmlformats.org/officeDocument/2006/relationships/image" Target="media/image957.wmf"/><Relationship Id="rId3140" Type="http://schemas.openxmlformats.org/officeDocument/2006/relationships/oleObject" Target="embeddings/oleObject1560.bin"/><Relationship Id="rId2699" Type="http://schemas.openxmlformats.org/officeDocument/2006/relationships/image" Target="media/image1344.wmf"/><Relationship Id="rId3000" Type="http://schemas.openxmlformats.org/officeDocument/2006/relationships/oleObject" Target="embeddings/oleObject1490.bin"/><Relationship Id="rId878" Type="http://schemas.openxmlformats.org/officeDocument/2006/relationships/oleObject" Target="embeddings/oleObject430.bin"/><Relationship Id="rId2559" Type="http://schemas.openxmlformats.org/officeDocument/2006/relationships/image" Target="media/image1274.wmf"/><Relationship Id="rId2766" Type="http://schemas.openxmlformats.org/officeDocument/2006/relationships/oleObject" Target="embeddings/oleObject1373.bin"/><Relationship Id="rId2973" Type="http://schemas.openxmlformats.org/officeDocument/2006/relationships/image" Target="media/image1481.emf"/><Relationship Id="rId738" Type="http://schemas.openxmlformats.org/officeDocument/2006/relationships/oleObject" Target="embeddings/oleObject360.bin"/><Relationship Id="rId945" Type="http://schemas.openxmlformats.org/officeDocument/2006/relationships/image" Target="media/image466.wmf"/><Relationship Id="rId1368" Type="http://schemas.openxmlformats.org/officeDocument/2006/relationships/oleObject" Target="embeddings/oleObject674.bin"/><Relationship Id="rId1575" Type="http://schemas.openxmlformats.org/officeDocument/2006/relationships/image" Target="media/image782.wmf"/><Relationship Id="rId1782" Type="http://schemas.openxmlformats.org/officeDocument/2006/relationships/oleObject" Target="embeddings/oleObject881.bin"/><Relationship Id="rId2419" Type="http://schemas.openxmlformats.org/officeDocument/2006/relationships/image" Target="media/image1205.emf"/><Relationship Id="rId2626" Type="http://schemas.openxmlformats.org/officeDocument/2006/relationships/oleObject" Target="embeddings/oleObject1303.bin"/><Relationship Id="rId2833" Type="http://schemas.openxmlformats.org/officeDocument/2006/relationships/image" Target="media/image1411.emf"/><Relationship Id="rId74" Type="http://schemas.openxmlformats.org/officeDocument/2006/relationships/oleObject" Target="embeddings/oleObject29.bin"/><Relationship Id="rId805" Type="http://schemas.openxmlformats.org/officeDocument/2006/relationships/image" Target="media/image396.wmf"/><Relationship Id="rId1228" Type="http://schemas.openxmlformats.org/officeDocument/2006/relationships/oleObject" Target="embeddings/oleObject605.bin"/><Relationship Id="rId1435" Type="http://schemas.openxmlformats.org/officeDocument/2006/relationships/image" Target="media/image712.wmf"/><Relationship Id="rId1642" Type="http://schemas.openxmlformats.org/officeDocument/2006/relationships/oleObject" Target="embeddings/oleObject811.bin"/><Relationship Id="rId2900" Type="http://schemas.openxmlformats.org/officeDocument/2006/relationships/oleObject" Target="embeddings/oleObject1440.bin"/><Relationship Id="rId1502" Type="http://schemas.openxmlformats.org/officeDocument/2006/relationships/oleObject" Target="embeddings/oleObject741.bin"/><Relationship Id="rId388" Type="http://schemas.openxmlformats.org/officeDocument/2006/relationships/image" Target="media/image188.wmf"/><Relationship Id="rId2069" Type="http://schemas.openxmlformats.org/officeDocument/2006/relationships/image" Target="media/image1029.wmf"/><Relationship Id="rId3467" Type="http://schemas.openxmlformats.org/officeDocument/2006/relationships/oleObject" Target="embeddings/oleObject1723.bin"/><Relationship Id="rId595" Type="http://schemas.openxmlformats.org/officeDocument/2006/relationships/oleObject" Target="embeddings/oleObject288.bin"/><Relationship Id="rId2276" Type="http://schemas.openxmlformats.org/officeDocument/2006/relationships/oleObject" Target="embeddings/oleObject1125.bin"/><Relationship Id="rId2483" Type="http://schemas.openxmlformats.org/officeDocument/2006/relationships/image" Target="media/image1236.wmf"/><Relationship Id="rId2690" Type="http://schemas.openxmlformats.org/officeDocument/2006/relationships/oleObject" Target="embeddings/oleObject1335.bin"/><Relationship Id="rId3327" Type="http://schemas.openxmlformats.org/officeDocument/2006/relationships/oleObject" Target="embeddings/oleObject1653.bin"/><Relationship Id="rId3534" Type="http://schemas.openxmlformats.org/officeDocument/2006/relationships/image" Target="media/image1762.wmf"/><Relationship Id="rId248" Type="http://schemas.openxmlformats.org/officeDocument/2006/relationships/image" Target="media/image119.wmf"/><Relationship Id="rId455" Type="http://schemas.openxmlformats.org/officeDocument/2006/relationships/oleObject" Target="embeddings/oleObject218.bin"/><Relationship Id="rId662" Type="http://schemas.openxmlformats.org/officeDocument/2006/relationships/image" Target="media/image325.wmf"/><Relationship Id="rId1085" Type="http://schemas.openxmlformats.org/officeDocument/2006/relationships/image" Target="media/image536.wmf"/><Relationship Id="rId1292" Type="http://schemas.openxmlformats.org/officeDocument/2006/relationships/oleObject" Target="embeddings/oleObject637.bin"/><Relationship Id="rId2136" Type="http://schemas.openxmlformats.org/officeDocument/2006/relationships/oleObject" Target="embeddings/oleObject1058.bin"/><Relationship Id="rId2343" Type="http://schemas.openxmlformats.org/officeDocument/2006/relationships/image" Target="media/image1169.wmf"/><Relationship Id="rId2550" Type="http://schemas.openxmlformats.org/officeDocument/2006/relationships/oleObject" Target="embeddings/oleObject1265.bin"/><Relationship Id="rId3601" Type="http://schemas.openxmlformats.org/officeDocument/2006/relationships/oleObject" Target="embeddings/oleObject1790.bin"/><Relationship Id="rId108" Type="http://schemas.openxmlformats.org/officeDocument/2006/relationships/oleObject" Target="embeddings/oleObject46.bin"/><Relationship Id="rId315" Type="http://schemas.openxmlformats.org/officeDocument/2006/relationships/oleObject" Target="embeddings/oleObject149.bin"/><Relationship Id="rId522" Type="http://schemas.openxmlformats.org/officeDocument/2006/relationships/image" Target="media/image255.wmf"/><Relationship Id="rId1152" Type="http://schemas.openxmlformats.org/officeDocument/2006/relationships/oleObject" Target="embeddings/oleObject567.bin"/><Relationship Id="rId2203" Type="http://schemas.openxmlformats.org/officeDocument/2006/relationships/image" Target="media/image1096.wmf"/><Relationship Id="rId2410" Type="http://schemas.openxmlformats.org/officeDocument/2006/relationships/oleObject" Target="embeddings/oleObject1192.bin"/><Relationship Id="rId1012" Type="http://schemas.openxmlformats.org/officeDocument/2006/relationships/oleObject" Target="embeddings/oleObject497.bin"/><Relationship Id="rId1969" Type="http://schemas.openxmlformats.org/officeDocument/2006/relationships/image" Target="media/image979.wmf"/><Relationship Id="rId3184" Type="http://schemas.openxmlformats.org/officeDocument/2006/relationships/oleObject" Target="embeddings/oleObject1582.bin"/><Relationship Id="rId1829" Type="http://schemas.openxmlformats.org/officeDocument/2006/relationships/image" Target="media/image909.wmf"/><Relationship Id="rId3391" Type="http://schemas.openxmlformats.org/officeDocument/2006/relationships/oleObject" Target="embeddings/oleObject1685.bin"/><Relationship Id="rId3044" Type="http://schemas.openxmlformats.org/officeDocument/2006/relationships/oleObject" Target="embeddings/oleObject1512.bin"/><Relationship Id="rId3251" Type="http://schemas.openxmlformats.org/officeDocument/2006/relationships/oleObject" Target="embeddings/oleObject1615.bin"/><Relationship Id="rId172" Type="http://schemas.openxmlformats.org/officeDocument/2006/relationships/image" Target="media/image81.wmf"/><Relationship Id="rId2060" Type="http://schemas.openxmlformats.org/officeDocument/2006/relationships/oleObject" Target="embeddings/oleObject1020.bin"/><Relationship Id="rId3111" Type="http://schemas.openxmlformats.org/officeDocument/2006/relationships/image" Target="media/image1550.wmf"/><Relationship Id="rId989" Type="http://schemas.openxmlformats.org/officeDocument/2006/relationships/image" Target="media/image488.wmf"/><Relationship Id="rId2877" Type="http://schemas.openxmlformats.org/officeDocument/2006/relationships/image" Target="media/image1433.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B9F93D-1D87-4016-BD6F-A7C14F35B2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TotalTime>
  <Pages>1</Pages>
  <Words>58878</Words>
  <Characters>335611</Characters>
  <Application>Microsoft Office Word</Application>
  <DocSecurity>0</DocSecurity>
  <Lines>2796</Lines>
  <Paragraphs>787</Paragraphs>
  <ScaleCrop>false</ScaleCrop>
  <HeadingPairs>
    <vt:vector size="2" baseType="variant">
      <vt:variant>
        <vt:lpstr>Title</vt:lpstr>
      </vt:variant>
      <vt:variant>
        <vt:i4>1</vt:i4>
      </vt:variant>
    </vt:vector>
  </HeadingPairs>
  <TitlesOfParts>
    <vt:vector size="1" baseType="lpstr">
      <vt:lpstr>FEBio Theory Manual</vt:lpstr>
    </vt:vector>
  </TitlesOfParts>
  <Company>SCI</Company>
  <LinksUpToDate>false</LinksUpToDate>
  <CharactersWithSpaces>393702</CharactersWithSpaces>
  <SharedDoc>false</SharedDoc>
  <HLinks>
    <vt:vector size="1266" baseType="variant">
      <vt:variant>
        <vt:i4>4521995</vt:i4>
      </vt:variant>
      <vt:variant>
        <vt:i4>10591</vt:i4>
      </vt:variant>
      <vt:variant>
        <vt:i4>0</vt:i4>
      </vt:variant>
      <vt:variant>
        <vt:i4>5</vt:i4>
      </vt:variant>
      <vt:variant>
        <vt:lpwstr/>
      </vt:variant>
      <vt:variant>
        <vt:lpwstr>_ENREF_49</vt:lpwstr>
      </vt:variant>
      <vt:variant>
        <vt:i4>4521995</vt:i4>
      </vt:variant>
      <vt:variant>
        <vt:i4>9809</vt:i4>
      </vt:variant>
      <vt:variant>
        <vt:i4>0</vt:i4>
      </vt:variant>
      <vt:variant>
        <vt:i4>5</vt:i4>
      </vt:variant>
      <vt:variant>
        <vt:lpwstr/>
      </vt:variant>
      <vt:variant>
        <vt:lpwstr>_ENREF_48</vt:lpwstr>
      </vt:variant>
      <vt:variant>
        <vt:i4>4521995</vt:i4>
      </vt:variant>
      <vt:variant>
        <vt:i4>9371</vt:i4>
      </vt:variant>
      <vt:variant>
        <vt:i4>0</vt:i4>
      </vt:variant>
      <vt:variant>
        <vt:i4>5</vt:i4>
      </vt:variant>
      <vt:variant>
        <vt:lpwstr/>
      </vt:variant>
      <vt:variant>
        <vt:lpwstr>_ENREF_47</vt:lpwstr>
      </vt:variant>
      <vt:variant>
        <vt:i4>4521995</vt:i4>
      </vt:variant>
      <vt:variant>
        <vt:i4>9302</vt:i4>
      </vt:variant>
      <vt:variant>
        <vt:i4>0</vt:i4>
      </vt:variant>
      <vt:variant>
        <vt:i4>5</vt:i4>
      </vt:variant>
      <vt:variant>
        <vt:lpwstr/>
      </vt:variant>
      <vt:variant>
        <vt:lpwstr>_ENREF_46</vt:lpwstr>
      </vt:variant>
      <vt:variant>
        <vt:i4>4390923</vt:i4>
      </vt:variant>
      <vt:variant>
        <vt:i4>9185</vt:i4>
      </vt:variant>
      <vt:variant>
        <vt:i4>0</vt:i4>
      </vt:variant>
      <vt:variant>
        <vt:i4>5</vt:i4>
      </vt:variant>
      <vt:variant>
        <vt:lpwstr/>
      </vt:variant>
      <vt:variant>
        <vt:lpwstr>_ENREF_21</vt:lpwstr>
      </vt:variant>
      <vt:variant>
        <vt:i4>4390923</vt:i4>
      </vt:variant>
      <vt:variant>
        <vt:i4>9158</vt:i4>
      </vt:variant>
      <vt:variant>
        <vt:i4>0</vt:i4>
      </vt:variant>
      <vt:variant>
        <vt:i4>5</vt:i4>
      </vt:variant>
      <vt:variant>
        <vt:lpwstr/>
      </vt:variant>
      <vt:variant>
        <vt:lpwstr>_ENREF_21</vt:lpwstr>
      </vt:variant>
      <vt:variant>
        <vt:i4>4390923</vt:i4>
      </vt:variant>
      <vt:variant>
        <vt:i4>9143</vt:i4>
      </vt:variant>
      <vt:variant>
        <vt:i4>0</vt:i4>
      </vt:variant>
      <vt:variant>
        <vt:i4>5</vt:i4>
      </vt:variant>
      <vt:variant>
        <vt:lpwstr/>
      </vt:variant>
      <vt:variant>
        <vt:lpwstr>_ENREF_21</vt:lpwstr>
      </vt:variant>
      <vt:variant>
        <vt:i4>4325387</vt:i4>
      </vt:variant>
      <vt:variant>
        <vt:i4>9131</vt:i4>
      </vt:variant>
      <vt:variant>
        <vt:i4>0</vt:i4>
      </vt:variant>
      <vt:variant>
        <vt:i4>5</vt:i4>
      </vt:variant>
      <vt:variant>
        <vt:lpwstr/>
      </vt:variant>
      <vt:variant>
        <vt:lpwstr>_ENREF_34</vt:lpwstr>
      </vt:variant>
      <vt:variant>
        <vt:i4>4325387</vt:i4>
      </vt:variant>
      <vt:variant>
        <vt:i4>8982</vt:i4>
      </vt:variant>
      <vt:variant>
        <vt:i4>0</vt:i4>
      </vt:variant>
      <vt:variant>
        <vt:i4>5</vt:i4>
      </vt:variant>
      <vt:variant>
        <vt:lpwstr/>
      </vt:variant>
      <vt:variant>
        <vt:lpwstr>_ENREF_39</vt:lpwstr>
      </vt:variant>
      <vt:variant>
        <vt:i4>4521995</vt:i4>
      </vt:variant>
      <vt:variant>
        <vt:i4>8899</vt:i4>
      </vt:variant>
      <vt:variant>
        <vt:i4>0</vt:i4>
      </vt:variant>
      <vt:variant>
        <vt:i4>5</vt:i4>
      </vt:variant>
      <vt:variant>
        <vt:lpwstr/>
      </vt:variant>
      <vt:variant>
        <vt:lpwstr>_ENREF_45</vt:lpwstr>
      </vt:variant>
      <vt:variant>
        <vt:i4>4521995</vt:i4>
      </vt:variant>
      <vt:variant>
        <vt:i4>8845</vt:i4>
      </vt:variant>
      <vt:variant>
        <vt:i4>0</vt:i4>
      </vt:variant>
      <vt:variant>
        <vt:i4>5</vt:i4>
      </vt:variant>
      <vt:variant>
        <vt:lpwstr/>
      </vt:variant>
      <vt:variant>
        <vt:lpwstr>_ENREF_44</vt:lpwstr>
      </vt:variant>
      <vt:variant>
        <vt:i4>4521995</vt:i4>
      </vt:variant>
      <vt:variant>
        <vt:i4>8842</vt:i4>
      </vt:variant>
      <vt:variant>
        <vt:i4>0</vt:i4>
      </vt:variant>
      <vt:variant>
        <vt:i4>5</vt:i4>
      </vt:variant>
      <vt:variant>
        <vt:lpwstr/>
      </vt:variant>
      <vt:variant>
        <vt:lpwstr>_ENREF_43</vt:lpwstr>
      </vt:variant>
      <vt:variant>
        <vt:i4>4521995</vt:i4>
      </vt:variant>
      <vt:variant>
        <vt:i4>8621</vt:i4>
      </vt:variant>
      <vt:variant>
        <vt:i4>0</vt:i4>
      </vt:variant>
      <vt:variant>
        <vt:i4>5</vt:i4>
      </vt:variant>
      <vt:variant>
        <vt:lpwstr/>
      </vt:variant>
      <vt:variant>
        <vt:lpwstr>_ENREF_42</vt:lpwstr>
      </vt:variant>
      <vt:variant>
        <vt:i4>4521995</vt:i4>
      </vt:variant>
      <vt:variant>
        <vt:i4>8618</vt:i4>
      </vt:variant>
      <vt:variant>
        <vt:i4>0</vt:i4>
      </vt:variant>
      <vt:variant>
        <vt:i4>5</vt:i4>
      </vt:variant>
      <vt:variant>
        <vt:lpwstr/>
      </vt:variant>
      <vt:variant>
        <vt:lpwstr>_ENREF_41</vt:lpwstr>
      </vt:variant>
      <vt:variant>
        <vt:i4>4325387</vt:i4>
      </vt:variant>
      <vt:variant>
        <vt:i4>8615</vt:i4>
      </vt:variant>
      <vt:variant>
        <vt:i4>0</vt:i4>
      </vt:variant>
      <vt:variant>
        <vt:i4>5</vt:i4>
      </vt:variant>
      <vt:variant>
        <vt:lpwstr/>
      </vt:variant>
      <vt:variant>
        <vt:lpwstr>_ENREF_35</vt:lpwstr>
      </vt:variant>
      <vt:variant>
        <vt:i4>4325387</vt:i4>
      </vt:variant>
      <vt:variant>
        <vt:i4>8607</vt:i4>
      </vt:variant>
      <vt:variant>
        <vt:i4>0</vt:i4>
      </vt:variant>
      <vt:variant>
        <vt:i4>5</vt:i4>
      </vt:variant>
      <vt:variant>
        <vt:lpwstr/>
      </vt:variant>
      <vt:variant>
        <vt:lpwstr>_ENREF_31</vt:lpwstr>
      </vt:variant>
      <vt:variant>
        <vt:i4>4521995</vt:i4>
      </vt:variant>
      <vt:variant>
        <vt:i4>8533</vt:i4>
      </vt:variant>
      <vt:variant>
        <vt:i4>0</vt:i4>
      </vt:variant>
      <vt:variant>
        <vt:i4>5</vt:i4>
      </vt:variant>
      <vt:variant>
        <vt:lpwstr/>
      </vt:variant>
      <vt:variant>
        <vt:lpwstr>_ENREF_40</vt:lpwstr>
      </vt:variant>
      <vt:variant>
        <vt:i4>4325387</vt:i4>
      </vt:variant>
      <vt:variant>
        <vt:i4>8530</vt:i4>
      </vt:variant>
      <vt:variant>
        <vt:i4>0</vt:i4>
      </vt:variant>
      <vt:variant>
        <vt:i4>5</vt:i4>
      </vt:variant>
      <vt:variant>
        <vt:lpwstr/>
      </vt:variant>
      <vt:variant>
        <vt:lpwstr>_ENREF_39</vt:lpwstr>
      </vt:variant>
      <vt:variant>
        <vt:i4>4456459</vt:i4>
      </vt:variant>
      <vt:variant>
        <vt:i4>8527</vt:i4>
      </vt:variant>
      <vt:variant>
        <vt:i4>0</vt:i4>
      </vt:variant>
      <vt:variant>
        <vt:i4>5</vt:i4>
      </vt:variant>
      <vt:variant>
        <vt:lpwstr/>
      </vt:variant>
      <vt:variant>
        <vt:lpwstr>_ENREF_5</vt:lpwstr>
      </vt:variant>
      <vt:variant>
        <vt:i4>4325387</vt:i4>
      </vt:variant>
      <vt:variant>
        <vt:i4>8446</vt:i4>
      </vt:variant>
      <vt:variant>
        <vt:i4>0</vt:i4>
      </vt:variant>
      <vt:variant>
        <vt:i4>5</vt:i4>
      </vt:variant>
      <vt:variant>
        <vt:lpwstr/>
      </vt:variant>
      <vt:variant>
        <vt:lpwstr>_ENREF_38</vt:lpwstr>
      </vt:variant>
      <vt:variant>
        <vt:i4>4325387</vt:i4>
      </vt:variant>
      <vt:variant>
        <vt:i4>8440</vt:i4>
      </vt:variant>
      <vt:variant>
        <vt:i4>0</vt:i4>
      </vt:variant>
      <vt:variant>
        <vt:i4>5</vt:i4>
      </vt:variant>
      <vt:variant>
        <vt:lpwstr/>
      </vt:variant>
      <vt:variant>
        <vt:lpwstr>_ENREF_37</vt:lpwstr>
      </vt:variant>
      <vt:variant>
        <vt:i4>4325387</vt:i4>
      </vt:variant>
      <vt:variant>
        <vt:i4>8335</vt:i4>
      </vt:variant>
      <vt:variant>
        <vt:i4>0</vt:i4>
      </vt:variant>
      <vt:variant>
        <vt:i4>5</vt:i4>
      </vt:variant>
      <vt:variant>
        <vt:lpwstr/>
      </vt:variant>
      <vt:variant>
        <vt:lpwstr>_ENREF_31</vt:lpwstr>
      </vt:variant>
      <vt:variant>
        <vt:i4>4194315</vt:i4>
      </vt:variant>
      <vt:variant>
        <vt:i4>8189</vt:i4>
      </vt:variant>
      <vt:variant>
        <vt:i4>0</vt:i4>
      </vt:variant>
      <vt:variant>
        <vt:i4>5</vt:i4>
      </vt:variant>
      <vt:variant>
        <vt:lpwstr/>
      </vt:variant>
      <vt:variant>
        <vt:lpwstr>_ENREF_14</vt:lpwstr>
      </vt:variant>
      <vt:variant>
        <vt:i4>4325387</vt:i4>
      </vt:variant>
      <vt:variant>
        <vt:i4>8170</vt:i4>
      </vt:variant>
      <vt:variant>
        <vt:i4>0</vt:i4>
      </vt:variant>
      <vt:variant>
        <vt:i4>5</vt:i4>
      </vt:variant>
      <vt:variant>
        <vt:lpwstr/>
      </vt:variant>
      <vt:variant>
        <vt:lpwstr>_ENREF_36</vt:lpwstr>
      </vt:variant>
      <vt:variant>
        <vt:i4>4325387</vt:i4>
      </vt:variant>
      <vt:variant>
        <vt:i4>8099</vt:i4>
      </vt:variant>
      <vt:variant>
        <vt:i4>0</vt:i4>
      </vt:variant>
      <vt:variant>
        <vt:i4>5</vt:i4>
      </vt:variant>
      <vt:variant>
        <vt:lpwstr/>
      </vt:variant>
      <vt:variant>
        <vt:lpwstr>_ENREF_35</vt:lpwstr>
      </vt:variant>
      <vt:variant>
        <vt:i4>4325387</vt:i4>
      </vt:variant>
      <vt:variant>
        <vt:i4>8029</vt:i4>
      </vt:variant>
      <vt:variant>
        <vt:i4>0</vt:i4>
      </vt:variant>
      <vt:variant>
        <vt:i4>5</vt:i4>
      </vt:variant>
      <vt:variant>
        <vt:lpwstr/>
      </vt:variant>
      <vt:variant>
        <vt:lpwstr>_ENREF_34</vt:lpwstr>
      </vt:variant>
      <vt:variant>
        <vt:i4>4194315</vt:i4>
      </vt:variant>
      <vt:variant>
        <vt:i4>7878</vt:i4>
      </vt:variant>
      <vt:variant>
        <vt:i4>0</vt:i4>
      </vt:variant>
      <vt:variant>
        <vt:i4>5</vt:i4>
      </vt:variant>
      <vt:variant>
        <vt:lpwstr/>
      </vt:variant>
      <vt:variant>
        <vt:lpwstr>_ENREF_1</vt:lpwstr>
      </vt:variant>
      <vt:variant>
        <vt:i4>4194315</vt:i4>
      </vt:variant>
      <vt:variant>
        <vt:i4>7790</vt:i4>
      </vt:variant>
      <vt:variant>
        <vt:i4>0</vt:i4>
      </vt:variant>
      <vt:variant>
        <vt:i4>5</vt:i4>
      </vt:variant>
      <vt:variant>
        <vt:lpwstr/>
      </vt:variant>
      <vt:variant>
        <vt:lpwstr>_ENREF_1</vt:lpwstr>
      </vt:variant>
      <vt:variant>
        <vt:i4>4194315</vt:i4>
      </vt:variant>
      <vt:variant>
        <vt:i4>7745</vt:i4>
      </vt:variant>
      <vt:variant>
        <vt:i4>0</vt:i4>
      </vt:variant>
      <vt:variant>
        <vt:i4>5</vt:i4>
      </vt:variant>
      <vt:variant>
        <vt:lpwstr/>
      </vt:variant>
      <vt:variant>
        <vt:lpwstr>_ENREF_1</vt:lpwstr>
      </vt:variant>
      <vt:variant>
        <vt:i4>4325387</vt:i4>
      </vt:variant>
      <vt:variant>
        <vt:i4>7388</vt:i4>
      </vt:variant>
      <vt:variant>
        <vt:i4>0</vt:i4>
      </vt:variant>
      <vt:variant>
        <vt:i4>5</vt:i4>
      </vt:variant>
      <vt:variant>
        <vt:lpwstr/>
      </vt:variant>
      <vt:variant>
        <vt:lpwstr>_ENREF_33</vt:lpwstr>
      </vt:variant>
      <vt:variant>
        <vt:i4>4325387</vt:i4>
      </vt:variant>
      <vt:variant>
        <vt:i4>7382</vt:i4>
      </vt:variant>
      <vt:variant>
        <vt:i4>0</vt:i4>
      </vt:variant>
      <vt:variant>
        <vt:i4>5</vt:i4>
      </vt:variant>
      <vt:variant>
        <vt:lpwstr/>
      </vt:variant>
      <vt:variant>
        <vt:lpwstr>_ENREF_33</vt:lpwstr>
      </vt:variant>
      <vt:variant>
        <vt:i4>4325387</vt:i4>
      </vt:variant>
      <vt:variant>
        <vt:i4>7376</vt:i4>
      </vt:variant>
      <vt:variant>
        <vt:i4>0</vt:i4>
      </vt:variant>
      <vt:variant>
        <vt:i4>5</vt:i4>
      </vt:variant>
      <vt:variant>
        <vt:lpwstr/>
      </vt:variant>
      <vt:variant>
        <vt:lpwstr>_ENREF_32</vt:lpwstr>
      </vt:variant>
      <vt:variant>
        <vt:i4>4325387</vt:i4>
      </vt:variant>
      <vt:variant>
        <vt:i4>7299</vt:i4>
      </vt:variant>
      <vt:variant>
        <vt:i4>0</vt:i4>
      </vt:variant>
      <vt:variant>
        <vt:i4>5</vt:i4>
      </vt:variant>
      <vt:variant>
        <vt:lpwstr/>
      </vt:variant>
      <vt:variant>
        <vt:lpwstr>_ENREF_31</vt:lpwstr>
      </vt:variant>
      <vt:variant>
        <vt:i4>4325387</vt:i4>
      </vt:variant>
      <vt:variant>
        <vt:i4>6909</vt:i4>
      </vt:variant>
      <vt:variant>
        <vt:i4>0</vt:i4>
      </vt:variant>
      <vt:variant>
        <vt:i4>5</vt:i4>
      </vt:variant>
      <vt:variant>
        <vt:lpwstr/>
      </vt:variant>
      <vt:variant>
        <vt:lpwstr>_ENREF_30</vt:lpwstr>
      </vt:variant>
      <vt:variant>
        <vt:i4>4325387</vt:i4>
      </vt:variant>
      <vt:variant>
        <vt:i4>6903</vt:i4>
      </vt:variant>
      <vt:variant>
        <vt:i4>0</vt:i4>
      </vt:variant>
      <vt:variant>
        <vt:i4>5</vt:i4>
      </vt:variant>
      <vt:variant>
        <vt:lpwstr/>
      </vt:variant>
      <vt:variant>
        <vt:lpwstr>_ENREF_30</vt:lpwstr>
      </vt:variant>
      <vt:variant>
        <vt:i4>4194315</vt:i4>
      </vt:variant>
      <vt:variant>
        <vt:i4>6245</vt:i4>
      </vt:variant>
      <vt:variant>
        <vt:i4>0</vt:i4>
      </vt:variant>
      <vt:variant>
        <vt:i4>5</vt:i4>
      </vt:variant>
      <vt:variant>
        <vt:lpwstr/>
      </vt:variant>
      <vt:variant>
        <vt:lpwstr>_ENREF_1</vt:lpwstr>
      </vt:variant>
      <vt:variant>
        <vt:i4>4390923</vt:i4>
      </vt:variant>
      <vt:variant>
        <vt:i4>5812</vt:i4>
      </vt:variant>
      <vt:variant>
        <vt:i4>0</vt:i4>
      </vt:variant>
      <vt:variant>
        <vt:i4>5</vt:i4>
      </vt:variant>
      <vt:variant>
        <vt:lpwstr/>
      </vt:variant>
      <vt:variant>
        <vt:lpwstr>_ENREF_21</vt:lpwstr>
      </vt:variant>
      <vt:variant>
        <vt:i4>4390923</vt:i4>
      </vt:variant>
      <vt:variant>
        <vt:i4>5525</vt:i4>
      </vt:variant>
      <vt:variant>
        <vt:i4>0</vt:i4>
      </vt:variant>
      <vt:variant>
        <vt:i4>5</vt:i4>
      </vt:variant>
      <vt:variant>
        <vt:lpwstr/>
      </vt:variant>
      <vt:variant>
        <vt:lpwstr>_ENREF_29</vt:lpwstr>
      </vt:variant>
      <vt:variant>
        <vt:i4>4194315</vt:i4>
      </vt:variant>
      <vt:variant>
        <vt:i4>5522</vt:i4>
      </vt:variant>
      <vt:variant>
        <vt:i4>0</vt:i4>
      </vt:variant>
      <vt:variant>
        <vt:i4>5</vt:i4>
      </vt:variant>
      <vt:variant>
        <vt:lpwstr/>
      </vt:variant>
      <vt:variant>
        <vt:lpwstr>_ENREF_1</vt:lpwstr>
      </vt:variant>
      <vt:variant>
        <vt:i4>4194315</vt:i4>
      </vt:variant>
      <vt:variant>
        <vt:i4>5463</vt:i4>
      </vt:variant>
      <vt:variant>
        <vt:i4>0</vt:i4>
      </vt:variant>
      <vt:variant>
        <vt:i4>5</vt:i4>
      </vt:variant>
      <vt:variant>
        <vt:lpwstr/>
      </vt:variant>
      <vt:variant>
        <vt:lpwstr>_ENREF_1</vt:lpwstr>
      </vt:variant>
      <vt:variant>
        <vt:i4>4194315</vt:i4>
      </vt:variant>
      <vt:variant>
        <vt:i4>5454</vt:i4>
      </vt:variant>
      <vt:variant>
        <vt:i4>0</vt:i4>
      </vt:variant>
      <vt:variant>
        <vt:i4>5</vt:i4>
      </vt:variant>
      <vt:variant>
        <vt:lpwstr/>
      </vt:variant>
      <vt:variant>
        <vt:lpwstr>_ENREF_1</vt:lpwstr>
      </vt:variant>
      <vt:variant>
        <vt:i4>4390923</vt:i4>
      </vt:variant>
      <vt:variant>
        <vt:i4>5204</vt:i4>
      </vt:variant>
      <vt:variant>
        <vt:i4>0</vt:i4>
      </vt:variant>
      <vt:variant>
        <vt:i4>5</vt:i4>
      </vt:variant>
      <vt:variant>
        <vt:lpwstr/>
      </vt:variant>
      <vt:variant>
        <vt:lpwstr>_ENREF_28</vt:lpwstr>
      </vt:variant>
      <vt:variant>
        <vt:i4>4194315</vt:i4>
      </vt:variant>
      <vt:variant>
        <vt:i4>4908</vt:i4>
      </vt:variant>
      <vt:variant>
        <vt:i4>0</vt:i4>
      </vt:variant>
      <vt:variant>
        <vt:i4>5</vt:i4>
      </vt:variant>
      <vt:variant>
        <vt:lpwstr/>
      </vt:variant>
      <vt:variant>
        <vt:lpwstr>_ENREF_1</vt:lpwstr>
      </vt:variant>
      <vt:variant>
        <vt:i4>4390923</vt:i4>
      </vt:variant>
      <vt:variant>
        <vt:i4>4786</vt:i4>
      </vt:variant>
      <vt:variant>
        <vt:i4>0</vt:i4>
      </vt:variant>
      <vt:variant>
        <vt:i4>5</vt:i4>
      </vt:variant>
      <vt:variant>
        <vt:lpwstr/>
      </vt:variant>
      <vt:variant>
        <vt:lpwstr>_ENREF_27</vt:lpwstr>
      </vt:variant>
      <vt:variant>
        <vt:i4>4194315</vt:i4>
      </vt:variant>
      <vt:variant>
        <vt:i4>4737</vt:i4>
      </vt:variant>
      <vt:variant>
        <vt:i4>0</vt:i4>
      </vt:variant>
      <vt:variant>
        <vt:i4>5</vt:i4>
      </vt:variant>
      <vt:variant>
        <vt:lpwstr/>
      </vt:variant>
      <vt:variant>
        <vt:lpwstr>_ENREF_1</vt:lpwstr>
      </vt:variant>
      <vt:variant>
        <vt:i4>4390923</vt:i4>
      </vt:variant>
      <vt:variant>
        <vt:i4>4581</vt:i4>
      </vt:variant>
      <vt:variant>
        <vt:i4>0</vt:i4>
      </vt:variant>
      <vt:variant>
        <vt:i4>5</vt:i4>
      </vt:variant>
      <vt:variant>
        <vt:lpwstr/>
      </vt:variant>
      <vt:variant>
        <vt:lpwstr>_ENREF_26</vt:lpwstr>
      </vt:variant>
      <vt:variant>
        <vt:i4>4194315</vt:i4>
      </vt:variant>
      <vt:variant>
        <vt:i4>4433</vt:i4>
      </vt:variant>
      <vt:variant>
        <vt:i4>0</vt:i4>
      </vt:variant>
      <vt:variant>
        <vt:i4>5</vt:i4>
      </vt:variant>
      <vt:variant>
        <vt:lpwstr/>
      </vt:variant>
      <vt:variant>
        <vt:lpwstr>_ENREF_1</vt:lpwstr>
      </vt:variant>
      <vt:variant>
        <vt:i4>4194315</vt:i4>
      </vt:variant>
      <vt:variant>
        <vt:i4>4287</vt:i4>
      </vt:variant>
      <vt:variant>
        <vt:i4>0</vt:i4>
      </vt:variant>
      <vt:variant>
        <vt:i4>5</vt:i4>
      </vt:variant>
      <vt:variant>
        <vt:lpwstr/>
      </vt:variant>
      <vt:variant>
        <vt:lpwstr>_ENREF_1</vt:lpwstr>
      </vt:variant>
      <vt:variant>
        <vt:i4>4390923</vt:i4>
      </vt:variant>
      <vt:variant>
        <vt:i4>3707</vt:i4>
      </vt:variant>
      <vt:variant>
        <vt:i4>0</vt:i4>
      </vt:variant>
      <vt:variant>
        <vt:i4>5</vt:i4>
      </vt:variant>
      <vt:variant>
        <vt:lpwstr/>
      </vt:variant>
      <vt:variant>
        <vt:lpwstr>_ENREF_25</vt:lpwstr>
      </vt:variant>
      <vt:variant>
        <vt:i4>4390923</vt:i4>
      </vt:variant>
      <vt:variant>
        <vt:i4>3160</vt:i4>
      </vt:variant>
      <vt:variant>
        <vt:i4>0</vt:i4>
      </vt:variant>
      <vt:variant>
        <vt:i4>5</vt:i4>
      </vt:variant>
      <vt:variant>
        <vt:lpwstr/>
      </vt:variant>
      <vt:variant>
        <vt:lpwstr>_ENREF_24</vt:lpwstr>
      </vt:variant>
      <vt:variant>
        <vt:i4>4390923</vt:i4>
      </vt:variant>
      <vt:variant>
        <vt:i4>3129</vt:i4>
      </vt:variant>
      <vt:variant>
        <vt:i4>0</vt:i4>
      </vt:variant>
      <vt:variant>
        <vt:i4>5</vt:i4>
      </vt:variant>
      <vt:variant>
        <vt:lpwstr/>
      </vt:variant>
      <vt:variant>
        <vt:lpwstr>_ENREF_23</vt:lpwstr>
      </vt:variant>
      <vt:variant>
        <vt:i4>4390923</vt:i4>
      </vt:variant>
      <vt:variant>
        <vt:i4>3126</vt:i4>
      </vt:variant>
      <vt:variant>
        <vt:i4>0</vt:i4>
      </vt:variant>
      <vt:variant>
        <vt:i4>5</vt:i4>
      </vt:variant>
      <vt:variant>
        <vt:lpwstr/>
      </vt:variant>
      <vt:variant>
        <vt:lpwstr>_ENREF_20</vt:lpwstr>
      </vt:variant>
      <vt:variant>
        <vt:i4>4390923</vt:i4>
      </vt:variant>
      <vt:variant>
        <vt:i4>3103</vt:i4>
      </vt:variant>
      <vt:variant>
        <vt:i4>0</vt:i4>
      </vt:variant>
      <vt:variant>
        <vt:i4>5</vt:i4>
      </vt:variant>
      <vt:variant>
        <vt:lpwstr/>
      </vt:variant>
      <vt:variant>
        <vt:lpwstr>_ENREF_22</vt:lpwstr>
      </vt:variant>
      <vt:variant>
        <vt:i4>4390923</vt:i4>
      </vt:variant>
      <vt:variant>
        <vt:i4>3100</vt:i4>
      </vt:variant>
      <vt:variant>
        <vt:i4>0</vt:i4>
      </vt:variant>
      <vt:variant>
        <vt:i4>5</vt:i4>
      </vt:variant>
      <vt:variant>
        <vt:lpwstr/>
      </vt:variant>
      <vt:variant>
        <vt:lpwstr>_ENREF_20</vt:lpwstr>
      </vt:variant>
      <vt:variant>
        <vt:i4>4390923</vt:i4>
      </vt:variant>
      <vt:variant>
        <vt:i4>3035</vt:i4>
      </vt:variant>
      <vt:variant>
        <vt:i4>0</vt:i4>
      </vt:variant>
      <vt:variant>
        <vt:i4>5</vt:i4>
      </vt:variant>
      <vt:variant>
        <vt:lpwstr/>
      </vt:variant>
      <vt:variant>
        <vt:lpwstr>_ENREF_21</vt:lpwstr>
      </vt:variant>
      <vt:variant>
        <vt:i4>4390923</vt:i4>
      </vt:variant>
      <vt:variant>
        <vt:i4>2837</vt:i4>
      </vt:variant>
      <vt:variant>
        <vt:i4>0</vt:i4>
      </vt:variant>
      <vt:variant>
        <vt:i4>5</vt:i4>
      </vt:variant>
      <vt:variant>
        <vt:lpwstr/>
      </vt:variant>
      <vt:variant>
        <vt:lpwstr>_ENREF_20</vt:lpwstr>
      </vt:variant>
      <vt:variant>
        <vt:i4>4194315</vt:i4>
      </vt:variant>
      <vt:variant>
        <vt:i4>2834</vt:i4>
      </vt:variant>
      <vt:variant>
        <vt:i4>0</vt:i4>
      </vt:variant>
      <vt:variant>
        <vt:i4>5</vt:i4>
      </vt:variant>
      <vt:variant>
        <vt:lpwstr/>
      </vt:variant>
      <vt:variant>
        <vt:lpwstr>_ENREF_17</vt:lpwstr>
      </vt:variant>
      <vt:variant>
        <vt:i4>4194315</vt:i4>
      </vt:variant>
      <vt:variant>
        <vt:i4>2826</vt:i4>
      </vt:variant>
      <vt:variant>
        <vt:i4>0</vt:i4>
      </vt:variant>
      <vt:variant>
        <vt:i4>5</vt:i4>
      </vt:variant>
      <vt:variant>
        <vt:lpwstr/>
      </vt:variant>
      <vt:variant>
        <vt:lpwstr>_ENREF_19</vt:lpwstr>
      </vt:variant>
      <vt:variant>
        <vt:i4>4194315</vt:i4>
      </vt:variant>
      <vt:variant>
        <vt:i4>2823</vt:i4>
      </vt:variant>
      <vt:variant>
        <vt:i4>0</vt:i4>
      </vt:variant>
      <vt:variant>
        <vt:i4>5</vt:i4>
      </vt:variant>
      <vt:variant>
        <vt:lpwstr/>
      </vt:variant>
      <vt:variant>
        <vt:lpwstr>_ENREF_18</vt:lpwstr>
      </vt:variant>
      <vt:variant>
        <vt:i4>4194315</vt:i4>
      </vt:variant>
      <vt:variant>
        <vt:i4>2805</vt:i4>
      </vt:variant>
      <vt:variant>
        <vt:i4>0</vt:i4>
      </vt:variant>
      <vt:variant>
        <vt:i4>5</vt:i4>
      </vt:variant>
      <vt:variant>
        <vt:lpwstr/>
      </vt:variant>
      <vt:variant>
        <vt:lpwstr>_ENREF_13</vt:lpwstr>
      </vt:variant>
      <vt:variant>
        <vt:i4>4194315</vt:i4>
      </vt:variant>
      <vt:variant>
        <vt:i4>2797</vt:i4>
      </vt:variant>
      <vt:variant>
        <vt:i4>0</vt:i4>
      </vt:variant>
      <vt:variant>
        <vt:i4>5</vt:i4>
      </vt:variant>
      <vt:variant>
        <vt:lpwstr/>
      </vt:variant>
      <vt:variant>
        <vt:lpwstr>_ENREF_17</vt:lpwstr>
      </vt:variant>
      <vt:variant>
        <vt:i4>4194315</vt:i4>
      </vt:variant>
      <vt:variant>
        <vt:i4>2761</vt:i4>
      </vt:variant>
      <vt:variant>
        <vt:i4>0</vt:i4>
      </vt:variant>
      <vt:variant>
        <vt:i4>5</vt:i4>
      </vt:variant>
      <vt:variant>
        <vt:lpwstr/>
      </vt:variant>
      <vt:variant>
        <vt:lpwstr>_ENREF_17</vt:lpwstr>
      </vt:variant>
      <vt:variant>
        <vt:i4>4194315</vt:i4>
      </vt:variant>
      <vt:variant>
        <vt:i4>2722</vt:i4>
      </vt:variant>
      <vt:variant>
        <vt:i4>0</vt:i4>
      </vt:variant>
      <vt:variant>
        <vt:i4>5</vt:i4>
      </vt:variant>
      <vt:variant>
        <vt:lpwstr/>
      </vt:variant>
      <vt:variant>
        <vt:lpwstr>_ENREF_16</vt:lpwstr>
      </vt:variant>
      <vt:variant>
        <vt:i4>4194315</vt:i4>
      </vt:variant>
      <vt:variant>
        <vt:i4>2719</vt:i4>
      </vt:variant>
      <vt:variant>
        <vt:i4>0</vt:i4>
      </vt:variant>
      <vt:variant>
        <vt:i4>5</vt:i4>
      </vt:variant>
      <vt:variant>
        <vt:lpwstr/>
      </vt:variant>
      <vt:variant>
        <vt:lpwstr>_ENREF_15</vt:lpwstr>
      </vt:variant>
      <vt:variant>
        <vt:i4>4194315</vt:i4>
      </vt:variant>
      <vt:variant>
        <vt:i4>2716</vt:i4>
      </vt:variant>
      <vt:variant>
        <vt:i4>0</vt:i4>
      </vt:variant>
      <vt:variant>
        <vt:i4>5</vt:i4>
      </vt:variant>
      <vt:variant>
        <vt:lpwstr/>
      </vt:variant>
      <vt:variant>
        <vt:lpwstr>_ENREF_13</vt:lpwstr>
      </vt:variant>
      <vt:variant>
        <vt:i4>4194315</vt:i4>
      </vt:variant>
      <vt:variant>
        <vt:i4>2625</vt:i4>
      </vt:variant>
      <vt:variant>
        <vt:i4>0</vt:i4>
      </vt:variant>
      <vt:variant>
        <vt:i4>5</vt:i4>
      </vt:variant>
      <vt:variant>
        <vt:lpwstr/>
      </vt:variant>
      <vt:variant>
        <vt:lpwstr>_ENREF_14</vt:lpwstr>
      </vt:variant>
      <vt:variant>
        <vt:i4>4194315</vt:i4>
      </vt:variant>
      <vt:variant>
        <vt:i4>2622</vt:i4>
      </vt:variant>
      <vt:variant>
        <vt:i4>0</vt:i4>
      </vt:variant>
      <vt:variant>
        <vt:i4>5</vt:i4>
      </vt:variant>
      <vt:variant>
        <vt:lpwstr/>
      </vt:variant>
      <vt:variant>
        <vt:lpwstr>_ENREF_13</vt:lpwstr>
      </vt:variant>
      <vt:variant>
        <vt:i4>4194315</vt:i4>
      </vt:variant>
      <vt:variant>
        <vt:i4>2614</vt:i4>
      </vt:variant>
      <vt:variant>
        <vt:i4>0</vt:i4>
      </vt:variant>
      <vt:variant>
        <vt:i4>5</vt:i4>
      </vt:variant>
      <vt:variant>
        <vt:lpwstr/>
      </vt:variant>
      <vt:variant>
        <vt:lpwstr>_ENREF_12</vt:lpwstr>
      </vt:variant>
      <vt:variant>
        <vt:i4>4194315</vt:i4>
      </vt:variant>
      <vt:variant>
        <vt:i4>2611</vt:i4>
      </vt:variant>
      <vt:variant>
        <vt:i4>0</vt:i4>
      </vt:variant>
      <vt:variant>
        <vt:i4>5</vt:i4>
      </vt:variant>
      <vt:variant>
        <vt:lpwstr/>
      </vt:variant>
      <vt:variant>
        <vt:lpwstr>_ENREF_11</vt:lpwstr>
      </vt:variant>
      <vt:variant>
        <vt:i4>4194315</vt:i4>
      </vt:variant>
      <vt:variant>
        <vt:i4>2459</vt:i4>
      </vt:variant>
      <vt:variant>
        <vt:i4>0</vt:i4>
      </vt:variant>
      <vt:variant>
        <vt:i4>5</vt:i4>
      </vt:variant>
      <vt:variant>
        <vt:lpwstr/>
      </vt:variant>
      <vt:variant>
        <vt:lpwstr>_ENREF_11</vt:lpwstr>
      </vt:variant>
      <vt:variant>
        <vt:i4>4194315</vt:i4>
      </vt:variant>
      <vt:variant>
        <vt:i4>2453</vt:i4>
      </vt:variant>
      <vt:variant>
        <vt:i4>0</vt:i4>
      </vt:variant>
      <vt:variant>
        <vt:i4>5</vt:i4>
      </vt:variant>
      <vt:variant>
        <vt:lpwstr/>
      </vt:variant>
      <vt:variant>
        <vt:lpwstr>_ENREF_10</vt:lpwstr>
      </vt:variant>
      <vt:variant>
        <vt:i4>4718603</vt:i4>
      </vt:variant>
      <vt:variant>
        <vt:i4>2450</vt:i4>
      </vt:variant>
      <vt:variant>
        <vt:i4>0</vt:i4>
      </vt:variant>
      <vt:variant>
        <vt:i4>5</vt:i4>
      </vt:variant>
      <vt:variant>
        <vt:lpwstr/>
      </vt:variant>
      <vt:variant>
        <vt:lpwstr>_ENREF_9</vt:lpwstr>
      </vt:variant>
      <vt:variant>
        <vt:i4>4653067</vt:i4>
      </vt:variant>
      <vt:variant>
        <vt:i4>2444</vt:i4>
      </vt:variant>
      <vt:variant>
        <vt:i4>0</vt:i4>
      </vt:variant>
      <vt:variant>
        <vt:i4>5</vt:i4>
      </vt:variant>
      <vt:variant>
        <vt:lpwstr/>
      </vt:variant>
      <vt:variant>
        <vt:lpwstr>_ENREF_6</vt:lpwstr>
      </vt:variant>
      <vt:variant>
        <vt:i4>4325387</vt:i4>
      </vt:variant>
      <vt:variant>
        <vt:i4>2354</vt:i4>
      </vt:variant>
      <vt:variant>
        <vt:i4>0</vt:i4>
      </vt:variant>
      <vt:variant>
        <vt:i4>5</vt:i4>
      </vt:variant>
      <vt:variant>
        <vt:lpwstr/>
      </vt:variant>
      <vt:variant>
        <vt:lpwstr>_ENREF_3</vt:lpwstr>
      </vt:variant>
      <vt:variant>
        <vt:i4>4456459</vt:i4>
      </vt:variant>
      <vt:variant>
        <vt:i4>2298</vt:i4>
      </vt:variant>
      <vt:variant>
        <vt:i4>0</vt:i4>
      </vt:variant>
      <vt:variant>
        <vt:i4>5</vt:i4>
      </vt:variant>
      <vt:variant>
        <vt:lpwstr/>
      </vt:variant>
      <vt:variant>
        <vt:lpwstr>_ENREF_5</vt:lpwstr>
      </vt:variant>
      <vt:variant>
        <vt:i4>4521995</vt:i4>
      </vt:variant>
      <vt:variant>
        <vt:i4>2235</vt:i4>
      </vt:variant>
      <vt:variant>
        <vt:i4>0</vt:i4>
      </vt:variant>
      <vt:variant>
        <vt:i4>5</vt:i4>
      </vt:variant>
      <vt:variant>
        <vt:lpwstr/>
      </vt:variant>
      <vt:variant>
        <vt:lpwstr>_ENREF_4</vt:lpwstr>
      </vt:variant>
      <vt:variant>
        <vt:i4>4194315</vt:i4>
      </vt:variant>
      <vt:variant>
        <vt:i4>2090</vt:i4>
      </vt:variant>
      <vt:variant>
        <vt:i4>0</vt:i4>
      </vt:variant>
      <vt:variant>
        <vt:i4>5</vt:i4>
      </vt:variant>
      <vt:variant>
        <vt:lpwstr/>
      </vt:variant>
      <vt:variant>
        <vt:lpwstr>_ENREF_1</vt:lpwstr>
      </vt:variant>
      <vt:variant>
        <vt:i4>4325387</vt:i4>
      </vt:variant>
      <vt:variant>
        <vt:i4>1581</vt:i4>
      </vt:variant>
      <vt:variant>
        <vt:i4>0</vt:i4>
      </vt:variant>
      <vt:variant>
        <vt:i4>5</vt:i4>
      </vt:variant>
      <vt:variant>
        <vt:lpwstr/>
      </vt:variant>
      <vt:variant>
        <vt:lpwstr>_ENREF_3</vt:lpwstr>
      </vt:variant>
      <vt:variant>
        <vt:i4>4194315</vt:i4>
      </vt:variant>
      <vt:variant>
        <vt:i4>1203</vt:i4>
      </vt:variant>
      <vt:variant>
        <vt:i4>0</vt:i4>
      </vt:variant>
      <vt:variant>
        <vt:i4>5</vt:i4>
      </vt:variant>
      <vt:variant>
        <vt:lpwstr/>
      </vt:variant>
      <vt:variant>
        <vt:lpwstr>_ENREF_1</vt:lpwstr>
      </vt:variant>
      <vt:variant>
        <vt:i4>4390923</vt:i4>
      </vt:variant>
      <vt:variant>
        <vt:i4>807</vt:i4>
      </vt:variant>
      <vt:variant>
        <vt:i4>0</vt:i4>
      </vt:variant>
      <vt:variant>
        <vt:i4>5</vt:i4>
      </vt:variant>
      <vt:variant>
        <vt:lpwstr/>
      </vt:variant>
      <vt:variant>
        <vt:lpwstr>_ENREF_2</vt:lpwstr>
      </vt:variant>
      <vt:variant>
        <vt:i4>4194315</vt:i4>
      </vt:variant>
      <vt:variant>
        <vt:i4>779</vt:i4>
      </vt:variant>
      <vt:variant>
        <vt:i4>0</vt:i4>
      </vt:variant>
      <vt:variant>
        <vt:i4>5</vt:i4>
      </vt:variant>
      <vt:variant>
        <vt:lpwstr/>
      </vt:variant>
      <vt:variant>
        <vt:lpwstr>_ENREF_1</vt:lpwstr>
      </vt:variant>
      <vt:variant>
        <vt:i4>2883629</vt:i4>
      </vt:variant>
      <vt:variant>
        <vt:i4>759</vt:i4>
      </vt:variant>
      <vt:variant>
        <vt:i4>0</vt:i4>
      </vt:variant>
      <vt:variant>
        <vt:i4>5</vt:i4>
      </vt:variant>
      <vt:variant>
        <vt:lpwstr>http://mrl.sci.utah.edu/source/doxygen/</vt:lpwstr>
      </vt:variant>
      <vt:variant>
        <vt:lpwstr/>
      </vt:variant>
      <vt:variant>
        <vt:i4>3473447</vt:i4>
      </vt:variant>
      <vt:variant>
        <vt:i4>756</vt:i4>
      </vt:variant>
      <vt:variant>
        <vt:i4>0</vt:i4>
      </vt:variant>
      <vt:variant>
        <vt:i4>5</vt:i4>
      </vt:variant>
      <vt:variant>
        <vt:lpwstr>http://mrl.sci.utah.edu/software/febio</vt:lpwstr>
      </vt:variant>
      <vt:variant>
        <vt:lpwstr/>
      </vt:variant>
      <vt:variant>
        <vt:i4>3473447</vt:i4>
      </vt:variant>
      <vt:variant>
        <vt:i4>753</vt:i4>
      </vt:variant>
      <vt:variant>
        <vt:i4>0</vt:i4>
      </vt:variant>
      <vt:variant>
        <vt:i4>5</vt:i4>
      </vt:variant>
      <vt:variant>
        <vt:lpwstr>http://mrl.sci.utah.edu/software/febio</vt:lpwstr>
      </vt:variant>
      <vt:variant>
        <vt:lpwstr/>
      </vt:variant>
      <vt:variant>
        <vt:i4>1441841</vt:i4>
      </vt:variant>
      <vt:variant>
        <vt:i4>740</vt:i4>
      </vt:variant>
      <vt:variant>
        <vt:i4>0</vt:i4>
      </vt:variant>
      <vt:variant>
        <vt:i4>5</vt:i4>
      </vt:variant>
      <vt:variant>
        <vt:lpwstr/>
      </vt:variant>
      <vt:variant>
        <vt:lpwstr>_Toc361210255</vt:lpwstr>
      </vt:variant>
      <vt:variant>
        <vt:i4>1441841</vt:i4>
      </vt:variant>
      <vt:variant>
        <vt:i4>734</vt:i4>
      </vt:variant>
      <vt:variant>
        <vt:i4>0</vt:i4>
      </vt:variant>
      <vt:variant>
        <vt:i4>5</vt:i4>
      </vt:variant>
      <vt:variant>
        <vt:lpwstr/>
      </vt:variant>
      <vt:variant>
        <vt:lpwstr>_Toc361210254</vt:lpwstr>
      </vt:variant>
      <vt:variant>
        <vt:i4>1441841</vt:i4>
      </vt:variant>
      <vt:variant>
        <vt:i4>728</vt:i4>
      </vt:variant>
      <vt:variant>
        <vt:i4>0</vt:i4>
      </vt:variant>
      <vt:variant>
        <vt:i4>5</vt:i4>
      </vt:variant>
      <vt:variant>
        <vt:lpwstr/>
      </vt:variant>
      <vt:variant>
        <vt:lpwstr>_Toc361210253</vt:lpwstr>
      </vt:variant>
      <vt:variant>
        <vt:i4>1441841</vt:i4>
      </vt:variant>
      <vt:variant>
        <vt:i4>722</vt:i4>
      </vt:variant>
      <vt:variant>
        <vt:i4>0</vt:i4>
      </vt:variant>
      <vt:variant>
        <vt:i4>5</vt:i4>
      </vt:variant>
      <vt:variant>
        <vt:lpwstr/>
      </vt:variant>
      <vt:variant>
        <vt:lpwstr>_Toc361210252</vt:lpwstr>
      </vt:variant>
      <vt:variant>
        <vt:i4>1441841</vt:i4>
      </vt:variant>
      <vt:variant>
        <vt:i4>716</vt:i4>
      </vt:variant>
      <vt:variant>
        <vt:i4>0</vt:i4>
      </vt:variant>
      <vt:variant>
        <vt:i4>5</vt:i4>
      </vt:variant>
      <vt:variant>
        <vt:lpwstr/>
      </vt:variant>
      <vt:variant>
        <vt:lpwstr>_Toc361210251</vt:lpwstr>
      </vt:variant>
      <vt:variant>
        <vt:i4>1441841</vt:i4>
      </vt:variant>
      <vt:variant>
        <vt:i4>710</vt:i4>
      </vt:variant>
      <vt:variant>
        <vt:i4>0</vt:i4>
      </vt:variant>
      <vt:variant>
        <vt:i4>5</vt:i4>
      </vt:variant>
      <vt:variant>
        <vt:lpwstr/>
      </vt:variant>
      <vt:variant>
        <vt:lpwstr>_Toc361210250</vt:lpwstr>
      </vt:variant>
      <vt:variant>
        <vt:i4>1507377</vt:i4>
      </vt:variant>
      <vt:variant>
        <vt:i4>704</vt:i4>
      </vt:variant>
      <vt:variant>
        <vt:i4>0</vt:i4>
      </vt:variant>
      <vt:variant>
        <vt:i4>5</vt:i4>
      </vt:variant>
      <vt:variant>
        <vt:lpwstr/>
      </vt:variant>
      <vt:variant>
        <vt:lpwstr>_Toc361210249</vt:lpwstr>
      </vt:variant>
      <vt:variant>
        <vt:i4>1507377</vt:i4>
      </vt:variant>
      <vt:variant>
        <vt:i4>698</vt:i4>
      </vt:variant>
      <vt:variant>
        <vt:i4>0</vt:i4>
      </vt:variant>
      <vt:variant>
        <vt:i4>5</vt:i4>
      </vt:variant>
      <vt:variant>
        <vt:lpwstr/>
      </vt:variant>
      <vt:variant>
        <vt:lpwstr>_Toc361210248</vt:lpwstr>
      </vt:variant>
      <vt:variant>
        <vt:i4>1507377</vt:i4>
      </vt:variant>
      <vt:variant>
        <vt:i4>692</vt:i4>
      </vt:variant>
      <vt:variant>
        <vt:i4>0</vt:i4>
      </vt:variant>
      <vt:variant>
        <vt:i4>5</vt:i4>
      </vt:variant>
      <vt:variant>
        <vt:lpwstr/>
      </vt:variant>
      <vt:variant>
        <vt:lpwstr>_Toc361210247</vt:lpwstr>
      </vt:variant>
      <vt:variant>
        <vt:i4>1507377</vt:i4>
      </vt:variant>
      <vt:variant>
        <vt:i4>686</vt:i4>
      </vt:variant>
      <vt:variant>
        <vt:i4>0</vt:i4>
      </vt:variant>
      <vt:variant>
        <vt:i4>5</vt:i4>
      </vt:variant>
      <vt:variant>
        <vt:lpwstr/>
      </vt:variant>
      <vt:variant>
        <vt:lpwstr>_Toc361210246</vt:lpwstr>
      </vt:variant>
      <vt:variant>
        <vt:i4>1507377</vt:i4>
      </vt:variant>
      <vt:variant>
        <vt:i4>680</vt:i4>
      </vt:variant>
      <vt:variant>
        <vt:i4>0</vt:i4>
      </vt:variant>
      <vt:variant>
        <vt:i4>5</vt:i4>
      </vt:variant>
      <vt:variant>
        <vt:lpwstr/>
      </vt:variant>
      <vt:variant>
        <vt:lpwstr>_Toc361210245</vt:lpwstr>
      </vt:variant>
      <vt:variant>
        <vt:i4>1507377</vt:i4>
      </vt:variant>
      <vt:variant>
        <vt:i4>674</vt:i4>
      </vt:variant>
      <vt:variant>
        <vt:i4>0</vt:i4>
      </vt:variant>
      <vt:variant>
        <vt:i4>5</vt:i4>
      </vt:variant>
      <vt:variant>
        <vt:lpwstr/>
      </vt:variant>
      <vt:variant>
        <vt:lpwstr>_Toc361210244</vt:lpwstr>
      </vt:variant>
      <vt:variant>
        <vt:i4>1507377</vt:i4>
      </vt:variant>
      <vt:variant>
        <vt:i4>668</vt:i4>
      </vt:variant>
      <vt:variant>
        <vt:i4>0</vt:i4>
      </vt:variant>
      <vt:variant>
        <vt:i4>5</vt:i4>
      </vt:variant>
      <vt:variant>
        <vt:lpwstr/>
      </vt:variant>
      <vt:variant>
        <vt:lpwstr>_Toc361210243</vt:lpwstr>
      </vt:variant>
      <vt:variant>
        <vt:i4>1507377</vt:i4>
      </vt:variant>
      <vt:variant>
        <vt:i4>662</vt:i4>
      </vt:variant>
      <vt:variant>
        <vt:i4>0</vt:i4>
      </vt:variant>
      <vt:variant>
        <vt:i4>5</vt:i4>
      </vt:variant>
      <vt:variant>
        <vt:lpwstr/>
      </vt:variant>
      <vt:variant>
        <vt:lpwstr>_Toc361210242</vt:lpwstr>
      </vt:variant>
      <vt:variant>
        <vt:i4>1507377</vt:i4>
      </vt:variant>
      <vt:variant>
        <vt:i4>656</vt:i4>
      </vt:variant>
      <vt:variant>
        <vt:i4>0</vt:i4>
      </vt:variant>
      <vt:variant>
        <vt:i4>5</vt:i4>
      </vt:variant>
      <vt:variant>
        <vt:lpwstr/>
      </vt:variant>
      <vt:variant>
        <vt:lpwstr>_Toc361210241</vt:lpwstr>
      </vt:variant>
      <vt:variant>
        <vt:i4>1507377</vt:i4>
      </vt:variant>
      <vt:variant>
        <vt:i4>650</vt:i4>
      </vt:variant>
      <vt:variant>
        <vt:i4>0</vt:i4>
      </vt:variant>
      <vt:variant>
        <vt:i4>5</vt:i4>
      </vt:variant>
      <vt:variant>
        <vt:lpwstr/>
      </vt:variant>
      <vt:variant>
        <vt:lpwstr>_Toc361210240</vt:lpwstr>
      </vt:variant>
      <vt:variant>
        <vt:i4>1048625</vt:i4>
      </vt:variant>
      <vt:variant>
        <vt:i4>644</vt:i4>
      </vt:variant>
      <vt:variant>
        <vt:i4>0</vt:i4>
      </vt:variant>
      <vt:variant>
        <vt:i4>5</vt:i4>
      </vt:variant>
      <vt:variant>
        <vt:lpwstr/>
      </vt:variant>
      <vt:variant>
        <vt:lpwstr>_Toc361210239</vt:lpwstr>
      </vt:variant>
      <vt:variant>
        <vt:i4>1048625</vt:i4>
      </vt:variant>
      <vt:variant>
        <vt:i4>638</vt:i4>
      </vt:variant>
      <vt:variant>
        <vt:i4>0</vt:i4>
      </vt:variant>
      <vt:variant>
        <vt:i4>5</vt:i4>
      </vt:variant>
      <vt:variant>
        <vt:lpwstr/>
      </vt:variant>
      <vt:variant>
        <vt:lpwstr>_Toc361210238</vt:lpwstr>
      </vt:variant>
      <vt:variant>
        <vt:i4>1048625</vt:i4>
      </vt:variant>
      <vt:variant>
        <vt:i4>632</vt:i4>
      </vt:variant>
      <vt:variant>
        <vt:i4>0</vt:i4>
      </vt:variant>
      <vt:variant>
        <vt:i4>5</vt:i4>
      </vt:variant>
      <vt:variant>
        <vt:lpwstr/>
      </vt:variant>
      <vt:variant>
        <vt:lpwstr>_Toc361210237</vt:lpwstr>
      </vt:variant>
      <vt:variant>
        <vt:i4>1048625</vt:i4>
      </vt:variant>
      <vt:variant>
        <vt:i4>626</vt:i4>
      </vt:variant>
      <vt:variant>
        <vt:i4>0</vt:i4>
      </vt:variant>
      <vt:variant>
        <vt:i4>5</vt:i4>
      </vt:variant>
      <vt:variant>
        <vt:lpwstr/>
      </vt:variant>
      <vt:variant>
        <vt:lpwstr>_Toc361210236</vt:lpwstr>
      </vt:variant>
      <vt:variant>
        <vt:i4>1048625</vt:i4>
      </vt:variant>
      <vt:variant>
        <vt:i4>620</vt:i4>
      </vt:variant>
      <vt:variant>
        <vt:i4>0</vt:i4>
      </vt:variant>
      <vt:variant>
        <vt:i4>5</vt:i4>
      </vt:variant>
      <vt:variant>
        <vt:lpwstr/>
      </vt:variant>
      <vt:variant>
        <vt:lpwstr>_Toc361210235</vt:lpwstr>
      </vt:variant>
      <vt:variant>
        <vt:i4>1048625</vt:i4>
      </vt:variant>
      <vt:variant>
        <vt:i4>614</vt:i4>
      </vt:variant>
      <vt:variant>
        <vt:i4>0</vt:i4>
      </vt:variant>
      <vt:variant>
        <vt:i4>5</vt:i4>
      </vt:variant>
      <vt:variant>
        <vt:lpwstr/>
      </vt:variant>
      <vt:variant>
        <vt:lpwstr>_Toc361210234</vt:lpwstr>
      </vt:variant>
      <vt:variant>
        <vt:i4>1048625</vt:i4>
      </vt:variant>
      <vt:variant>
        <vt:i4>608</vt:i4>
      </vt:variant>
      <vt:variant>
        <vt:i4>0</vt:i4>
      </vt:variant>
      <vt:variant>
        <vt:i4>5</vt:i4>
      </vt:variant>
      <vt:variant>
        <vt:lpwstr/>
      </vt:variant>
      <vt:variant>
        <vt:lpwstr>_Toc361210233</vt:lpwstr>
      </vt:variant>
      <vt:variant>
        <vt:i4>1048625</vt:i4>
      </vt:variant>
      <vt:variant>
        <vt:i4>602</vt:i4>
      </vt:variant>
      <vt:variant>
        <vt:i4>0</vt:i4>
      </vt:variant>
      <vt:variant>
        <vt:i4>5</vt:i4>
      </vt:variant>
      <vt:variant>
        <vt:lpwstr/>
      </vt:variant>
      <vt:variant>
        <vt:lpwstr>_Toc361210232</vt:lpwstr>
      </vt:variant>
      <vt:variant>
        <vt:i4>1048625</vt:i4>
      </vt:variant>
      <vt:variant>
        <vt:i4>596</vt:i4>
      </vt:variant>
      <vt:variant>
        <vt:i4>0</vt:i4>
      </vt:variant>
      <vt:variant>
        <vt:i4>5</vt:i4>
      </vt:variant>
      <vt:variant>
        <vt:lpwstr/>
      </vt:variant>
      <vt:variant>
        <vt:lpwstr>_Toc361210231</vt:lpwstr>
      </vt:variant>
      <vt:variant>
        <vt:i4>1048625</vt:i4>
      </vt:variant>
      <vt:variant>
        <vt:i4>590</vt:i4>
      </vt:variant>
      <vt:variant>
        <vt:i4>0</vt:i4>
      </vt:variant>
      <vt:variant>
        <vt:i4>5</vt:i4>
      </vt:variant>
      <vt:variant>
        <vt:lpwstr/>
      </vt:variant>
      <vt:variant>
        <vt:lpwstr>_Toc361210230</vt:lpwstr>
      </vt:variant>
      <vt:variant>
        <vt:i4>1114161</vt:i4>
      </vt:variant>
      <vt:variant>
        <vt:i4>584</vt:i4>
      </vt:variant>
      <vt:variant>
        <vt:i4>0</vt:i4>
      </vt:variant>
      <vt:variant>
        <vt:i4>5</vt:i4>
      </vt:variant>
      <vt:variant>
        <vt:lpwstr/>
      </vt:variant>
      <vt:variant>
        <vt:lpwstr>_Toc361210229</vt:lpwstr>
      </vt:variant>
      <vt:variant>
        <vt:i4>1114161</vt:i4>
      </vt:variant>
      <vt:variant>
        <vt:i4>578</vt:i4>
      </vt:variant>
      <vt:variant>
        <vt:i4>0</vt:i4>
      </vt:variant>
      <vt:variant>
        <vt:i4>5</vt:i4>
      </vt:variant>
      <vt:variant>
        <vt:lpwstr/>
      </vt:variant>
      <vt:variant>
        <vt:lpwstr>_Toc361210228</vt:lpwstr>
      </vt:variant>
      <vt:variant>
        <vt:i4>1114161</vt:i4>
      </vt:variant>
      <vt:variant>
        <vt:i4>572</vt:i4>
      </vt:variant>
      <vt:variant>
        <vt:i4>0</vt:i4>
      </vt:variant>
      <vt:variant>
        <vt:i4>5</vt:i4>
      </vt:variant>
      <vt:variant>
        <vt:lpwstr/>
      </vt:variant>
      <vt:variant>
        <vt:lpwstr>_Toc361210227</vt:lpwstr>
      </vt:variant>
      <vt:variant>
        <vt:i4>1114161</vt:i4>
      </vt:variant>
      <vt:variant>
        <vt:i4>566</vt:i4>
      </vt:variant>
      <vt:variant>
        <vt:i4>0</vt:i4>
      </vt:variant>
      <vt:variant>
        <vt:i4>5</vt:i4>
      </vt:variant>
      <vt:variant>
        <vt:lpwstr/>
      </vt:variant>
      <vt:variant>
        <vt:lpwstr>_Toc361210226</vt:lpwstr>
      </vt:variant>
      <vt:variant>
        <vt:i4>1114161</vt:i4>
      </vt:variant>
      <vt:variant>
        <vt:i4>560</vt:i4>
      </vt:variant>
      <vt:variant>
        <vt:i4>0</vt:i4>
      </vt:variant>
      <vt:variant>
        <vt:i4>5</vt:i4>
      </vt:variant>
      <vt:variant>
        <vt:lpwstr/>
      </vt:variant>
      <vt:variant>
        <vt:lpwstr>_Toc361210225</vt:lpwstr>
      </vt:variant>
      <vt:variant>
        <vt:i4>1114161</vt:i4>
      </vt:variant>
      <vt:variant>
        <vt:i4>554</vt:i4>
      </vt:variant>
      <vt:variant>
        <vt:i4>0</vt:i4>
      </vt:variant>
      <vt:variant>
        <vt:i4>5</vt:i4>
      </vt:variant>
      <vt:variant>
        <vt:lpwstr/>
      </vt:variant>
      <vt:variant>
        <vt:lpwstr>_Toc361210224</vt:lpwstr>
      </vt:variant>
      <vt:variant>
        <vt:i4>1114161</vt:i4>
      </vt:variant>
      <vt:variant>
        <vt:i4>548</vt:i4>
      </vt:variant>
      <vt:variant>
        <vt:i4>0</vt:i4>
      </vt:variant>
      <vt:variant>
        <vt:i4>5</vt:i4>
      </vt:variant>
      <vt:variant>
        <vt:lpwstr/>
      </vt:variant>
      <vt:variant>
        <vt:lpwstr>_Toc361210223</vt:lpwstr>
      </vt:variant>
      <vt:variant>
        <vt:i4>1114161</vt:i4>
      </vt:variant>
      <vt:variant>
        <vt:i4>542</vt:i4>
      </vt:variant>
      <vt:variant>
        <vt:i4>0</vt:i4>
      </vt:variant>
      <vt:variant>
        <vt:i4>5</vt:i4>
      </vt:variant>
      <vt:variant>
        <vt:lpwstr/>
      </vt:variant>
      <vt:variant>
        <vt:lpwstr>_Toc361210222</vt:lpwstr>
      </vt:variant>
      <vt:variant>
        <vt:i4>1114161</vt:i4>
      </vt:variant>
      <vt:variant>
        <vt:i4>536</vt:i4>
      </vt:variant>
      <vt:variant>
        <vt:i4>0</vt:i4>
      </vt:variant>
      <vt:variant>
        <vt:i4>5</vt:i4>
      </vt:variant>
      <vt:variant>
        <vt:lpwstr/>
      </vt:variant>
      <vt:variant>
        <vt:lpwstr>_Toc361210221</vt:lpwstr>
      </vt:variant>
      <vt:variant>
        <vt:i4>1114161</vt:i4>
      </vt:variant>
      <vt:variant>
        <vt:i4>530</vt:i4>
      </vt:variant>
      <vt:variant>
        <vt:i4>0</vt:i4>
      </vt:variant>
      <vt:variant>
        <vt:i4>5</vt:i4>
      </vt:variant>
      <vt:variant>
        <vt:lpwstr/>
      </vt:variant>
      <vt:variant>
        <vt:lpwstr>_Toc361210220</vt:lpwstr>
      </vt:variant>
      <vt:variant>
        <vt:i4>1179697</vt:i4>
      </vt:variant>
      <vt:variant>
        <vt:i4>524</vt:i4>
      </vt:variant>
      <vt:variant>
        <vt:i4>0</vt:i4>
      </vt:variant>
      <vt:variant>
        <vt:i4>5</vt:i4>
      </vt:variant>
      <vt:variant>
        <vt:lpwstr/>
      </vt:variant>
      <vt:variant>
        <vt:lpwstr>_Toc361210219</vt:lpwstr>
      </vt:variant>
      <vt:variant>
        <vt:i4>1179697</vt:i4>
      </vt:variant>
      <vt:variant>
        <vt:i4>518</vt:i4>
      </vt:variant>
      <vt:variant>
        <vt:i4>0</vt:i4>
      </vt:variant>
      <vt:variant>
        <vt:i4>5</vt:i4>
      </vt:variant>
      <vt:variant>
        <vt:lpwstr/>
      </vt:variant>
      <vt:variant>
        <vt:lpwstr>_Toc361210218</vt:lpwstr>
      </vt:variant>
      <vt:variant>
        <vt:i4>1179697</vt:i4>
      </vt:variant>
      <vt:variant>
        <vt:i4>512</vt:i4>
      </vt:variant>
      <vt:variant>
        <vt:i4>0</vt:i4>
      </vt:variant>
      <vt:variant>
        <vt:i4>5</vt:i4>
      </vt:variant>
      <vt:variant>
        <vt:lpwstr/>
      </vt:variant>
      <vt:variant>
        <vt:lpwstr>_Toc361210217</vt:lpwstr>
      </vt:variant>
      <vt:variant>
        <vt:i4>1179697</vt:i4>
      </vt:variant>
      <vt:variant>
        <vt:i4>506</vt:i4>
      </vt:variant>
      <vt:variant>
        <vt:i4>0</vt:i4>
      </vt:variant>
      <vt:variant>
        <vt:i4>5</vt:i4>
      </vt:variant>
      <vt:variant>
        <vt:lpwstr/>
      </vt:variant>
      <vt:variant>
        <vt:lpwstr>_Toc361210216</vt:lpwstr>
      </vt:variant>
      <vt:variant>
        <vt:i4>1179697</vt:i4>
      </vt:variant>
      <vt:variant>
        <vt:i4>500</vt:i4>
      </vt:variant>
      <vt:variant>
        <vt:i4>0</vt:i4>
      </vt:variant>
      <vt:variant>
        <vt:i4>5</vt:i4>
      </vt:variant>
      <vt:variant>
        <vt:lpwstr/>
      </vt:variant>
      <vt:variant>
        <vt:lpwstr>_Toc361210215</vt:lpwstr>
      </vt:variant>
      <vt:variant>
        <vt:i4>1179697</vt:i4>
      </vt:variant>
      <vt:variant>
        <vt:i4>494</vt:i4>
      </vt:variant>
      <vt:variant>
        <vt:i4>0</vt:i4>
      </vt:variant>
      <vt:variant>
        <vt:i4>5</vt:i4>
      </vt:variant>
      <vt:variant>
        <vt:lpwstr/>
      </vt:variant>
      <vt:variant>
        <vt:lpwstr>_Toc361210214</vt:lpwstr>
      </vt:variant>
      <vt:variant>
        <vt:i4>1179697</vt:i4>
      </vt:variant>
      <vt:variant>
        <vt:i4>488</vt:i4>
      </vt:variant>
      <vt:variant>
        <vt:i4>0</vt:i4>
      </vt:variant>
      <vt:variant>
        <vt:i4>5</vt:i4>
      </vt:variant>
      <vt:variant>
        <vt:lpwstr/>
      </vt:variant>
      <vt:variant>
        <vt:lpwstr>_Toc361210213</vt:lpwstr>
      </vt:variant>
      <vt:variant>
        <vt:i4>1179697</vt:i4>
      </vt:variant>
      <vt:variant>
        <vt:i4>482</vt:i4>
      </vt:variant>
      <vt:variant>
        <vt:i4>0</vt:i4>
      </vt:variant>
      <vt:variant>
        <vt:i4>5</vt:i4>
      </vt:variant>
      <vt:variant>
        <vt:lpwstr/>
      </vt:variant>
      <vt:variant>
        <vt:lpwstr>_Toc361210212</vt:lpwstr>
      </vt:variant>
      <vt:variant>
        <vt:i4>1179697</vt:i4>
      </vt:variant>
      <vt:variant>
        <vt:i4>476</vt:i4>
      </vt:variant>
      <vt:variant>
        <vt:i4>0</vt:i4>
      </vt:variant>
      <vt:variant>
        <vt:i4>5</vt:i4>
      </vt:variant>
      <vt:variant>
        <vt:lpwstr/>
      </vt:variant>
      <vt:variant>
        <vt:lpwstr>_Toc361210211</vt:lpwstr>
      </vt:variant>
      <vt:variant>
        <vt:i4>1179697</vt:i4>
      </vt:variant>
      <vt:variant>
        <vt:i4>470</vt:i4>
      </vt:variant>
      <vt:variant>
        <vt:i4>0</vt:i4>
      </vt:variant>
      <vt:variant>
        <vt:i4>5</vt:i4>
      </vt:variant>
      <vt:variant>
        <vt:lpwstr/>
      </vt:variant>
      <vt:variant>
        <vt:lpwstr>_Toc361210210</vt:lpwstr>
      </vt:variant>
      <vt:variant>
        <vt:i4>1245233</vt:i4>
      </vt:variant>
      <vt:variant>
        <vt:i4>464</vt:i4>
      </vt:variant>
      <vt:variant>
        <vt:i4>0</vt:i4>
      </vt:variant>
      <vt:variant>
        <vt:i4>5</vt:i4>
      </vt:variant>
      <vt:variant>
        <vt:lpwstr/>
      </vt:variant>
      <vt:variant>
        <vt:lpwstr>_Toc361210209</vt:lpwstr>
      </vt:variant>
      <vt:variant>
        <vt:i4>1245233</vt:i4>
      </vt:variant>
      <vt:variant>
        <vt:i4>458</vt:i4>
      </vt:variant>
      <vt:variant>
        <vt:i4>0</vt:i4>
      </vt:variant>
      <vt:variant>
        <vt:i4>5</vt:i4>
      </vt:variant>
      <vt:variant>
        <vt:lpwstr/>
      </vt:variant>
      <vt:variant>
        <vt:lpwstr>_Toc361210208</vt:lpwstr>
      </vt:variant>
      <vt:variant>
        <vt:i4>1245233</vt:i4>
      </vt:variant>
      <vt:variant>
        <vt:i4>452</vt:i4>
      </vt:variant>
      <vt:variant>
        <vt:i4>0</vt:i4>
      </vt:variant>
      <vt:variant>
        <vt:i4>5</vt:i4>
      </vt:variant>
      <vt:variant>
        <vt:lpwstr/>
      </vt:variant>
      <vt:variant>
        <vt:lpwstr>_Toc361210207</vt:lpwstr>
      </vt:variant>
      <vt:variant>
        <vt:i4>1245233</vt:i4>
      </vt:variant>
      <vt:variant>
        <vt:i4>446</vt:i4>
      </vt:variant>
      <vt:variant>
        <vt:i4>0</vt:i4>
      </vt:variant>
      <vt:variant>
        <vt:i4>5</vt:i4>
      </vt:variant>
      <vt:variant>
        <vt:lpwstr/>
      </vt:variant>
      <vt:variant>
        <vt:lpwstr>_Toc361210206</vt:lpwstr>
      </vt:variant>
      <vt:variant>
        <vt:i4>1245233</vt:i4>
      </vt:variant>
      <vt:variant>
        <vt:i4>440</vt:i4>
      </vt:variant>
      <vt:variant>
        <vt:i4>0</vt:i4>
      </vt:variant>
      <vt:variant>
        <vt:i4>5</vt:i4>
      </vt:variant>
      <vt:variant>
        <vt:lpwstr/>
      </vt:variant>
      <vt:variant>
        <vt:lpwstr>_Toc361210205</vt:lpwstr>
      </vt:variant>
      <vt:variant>
        <vt:i4>1245233</vt:i4>
      </vt:variant>
      <vt:variant>
        <vt:i4>434</vt:i4>
      </vt:variant>
      <vt:variant>
        <vt:i4>0</vt:i4>
      </vt:variant>
      <vt:variant>
        <vt:i4>5</vt:i4>
      </vt:variant>
      <vt:variant>
        <vt:lpwstr/>
      </vt:variant>
      <vt:variant>
        <vt:lpwstr>_Toc361210204</vt:lpwstr>
      </vt:variant>
      <vt:variant>
        <vt:i4>1245233</vt:i4>
      </vt:variant>
      <vt:variant>
        <vt:i4>428</vt:i4>
      </vt:variant>
      <vt:variant>
        <vt:i4>0</vt:i4>
      </vt:variant>
      <vt:variant>
        <vt:i4>5</vt:i4>
      </vt:variant>
      <vt:variant>
        <vt:lpwstr/>
      </vt:variant>
      <vt:variant>
        <vt:lpwstr>_Toc361210203</vt:lpwstr>
      </vt:variant>
      <vt:variant>
        <vt:i4>1245233</vt:i4>
      </vt:variant>
      <vt:variant>
        <vt:i4>422</vt:i4>
      </vt:variant>
      <vt:variant>
        <vt:i4>0</vt:i4>
      </vt:variant>
      <vt:variant>
        <vt:i4>5</vt:i4>
      </vt:variant>
      <vt:variant>
        <vt:lpwstr/>
      </vt:variant>
      <vt:variant>
        <vt:lpwstr>_Toc361210202</vt:lpwstr>
      </vt:variant>
      <vt:variant>
        <vt:i4>1245233</vt:i4>
      </vt:variant>
      <vt:variant>
        <vt:i4>416</vt:i4>
      </vt:variant>
      <vt:variant>
        <vt:i4>0</vt:i4>
      </vt:variant>
      <vt:variant>
        <vt:i4>5</vt:i4>
      </vt:variant>
      <vt:variant>
        <vt:lpwstr/>
      </vt:variant>
      <vt:variant>
        <vt:lpwstr>_Toc361210201</vt:lpwstr>
      </vt:variant>
      <vt:variant>
        <vt:i4>1245233</vt:i4>
      </vt:variant>
      <vt:variant>
        <vt:i4>410</vt:i4>
      </vt:variant>
      <vt:variant>
        <vt:i4>0</vt:i4>
      </vt:variant>
      <vt:variant>
        <vt:i4>5</vt:i4>
      </vt:variant>
      <vt:variant>
        <vt:lpwstr/>
      </vt:variant>
      <vt:variant>
        <vt:lpwstr>_Toc361210200</vt:lpwstr>
      </vt:variant>
      <vt:variant>
        <vt:i4>1703986</vt:i4>
      </vt:variant>
      <vt:variant>
        <vt:i4>404</vt:i4>
      </vt:variant>
      <vt:variant>
        <vt:i4>0</vt:i4>
      </vt:variant>
      <vt:variant>
        <vt:i4>5</vt:i4>
      </vt:variant>
      <vt:variant>
        <vt:lpwstr/>
      </vt:variant>
      <vt:variant>
        <vt:lpwstr>_Toc361210199</vt:lpwstr>
      </vt:variant>
      <vt:variant>
        <vt:i4>1703986</vt:i4>
      </vt:variant>
      <vt:variant>
        <vt:i4>398</vt:i4>
      </vt:variant>
      <vt:variant>
        <vt:i4>0</vt:i4>
      </vt:variant>
      <vt:variant>
        <vt:i4>5</vt:i4>
      </vt:variant>
      <vt:variant>
        <vt:lpwstr/>
      </vt:variant>
      <vt:variant>
        <vt:lpwstr>_Toc361210198</vt:lpwstr>
      </vt:variant>
      <vt:variant>
        <vt:i4>1703986</vt:i4>
      </vt:variant>
      <vt:variant>
        <vt:i4>392</vt:i4>
      </vt:variant>
      <vt:variant>
        <vt:i4>0</vt:i4>
      </vt:variant>
      <vt:variant>
        <vt:i4>5</vt:i4>
      </vt:variant>
      <vt:variant>
        <vt:lpwstr/>
      </vt:variant>
      <vt:variant>
        <vt:lpwstr>_Toc361210197</vt:lpwstr>
      </vt:variant>
      <vt:variant>
        <vt:i4>1703986</vt:i4>
      </vt:variant>
      <vt:variant>
        <vt:i4>386</vt:i4>
      </vt:variant>
      <vt:variant>
        <vt:i4>0</vt:i4>
      </vt:variant>
      <vt:variant>
        <vt:i4>5</vt:i4>
      </vt:variant>
      <vt:variant>
        <vt:lpwstr/>
      </vt:variant>
      <vt:variant>
        <vt:lpwstr>_Toc361210196</vt:lpwstr>
      </vt:variant>
      <vt:variant>
        <vt:i4>1703986</vt:i4>
      </vt:variant>
      <vt:variant>
        <vt:i4>380</vt:i4>
      </vt:variant>
      <vt:variant>
        <vt:i4>0</vt:i4>
      </vt:variant>
      <vt:variant>
        <vt:i4>5</vt:i4>
      </vt:variant>
      <vt:variant>
        <vt:lpwstr/>
      </vt:variant>
      <vt:variant>
        <vt:lpwstr>_Toc361210195</vt:lpwstr>
      </vt:variant>
      <vt:variant>
        <vt:i4>1703986</vt:i4>
      </vt:variant>
      <vt:variant>
        <vt:i4>374</vt:i4>
      </vt:variant>
      <vt:variant>
        <vt:i4>0</vt:i4>
      </vt:variant>
      <vt:variant>
        <vt:i4>5</vt:i4>
      </vt:variant>
      <vt:variant>
        <vt:lpwstr/>
      </vt:variant>
      <vt:variant>
        <vt:lpwstr>_Toc361210194</vt:lpwstr>
      </vt:variant>
      <vt:variant>
        <vt:i4>1703986</vt:i4>
      </vt:variant>
      <vt:variant>
        <vt:i4>368</vt:i4>
      </vt:variant>
      <vt:variant>
        <vt:i4>0</vt:i4>
      </vt:variant>
      <vt:variant>
        <vt:i4>5</vt:i4>
      </vt:variant>
      <vt:variant>
        <vt:lpwstr/>
      </vt:variant>
      <vt:variant>
        <vt:lpwstr>_Toc361210193</vt:lpwstr>
      </vt:variant>
      <vt:variant>
        <vt:i4>1703986</vt:i4>
      </vt:variant>
      <vt:variant>
        <vt:i4>362</vt:i4>
      </vt:variant>
      <vt:variant>
        <vt:i4>0</vt:i4>
      </vt:variant>
      <vt:variant>
        <vt:i4>5</vt:i4>
      </vt:variant>
      <vt:variant>
        <vt:lpwstr/>
      </vt:variant>
      <vt:variant>
        <vt:lpwstr>_Toc361210192</vt:lpwstr>
      </vt:variant>
      <vt:variant>
        <vt:i4>1703986</vt:i4>
      </vt:variant>
      <vt:variant>
        <vt:i4>356</vt:i4>
      </vt:variant>
      <vt:variant>
        <vt:i4>0</vt:i4>
      </vt:variant>
      <vt:variant>
        <vt:i4>5</vt:i4>
      </vt:variant>
      <vt:variant>
        <vt:lpwstr/>
      </vt:variant>
      <vt:variant>
        <vt:lpwstr>_Toc361210191</vt:lpwstr>
      </vt:variant>
      <vt:variant>
        <vt:i4>1703986</vt:i4>
      </vt:variant>
      <vt:variant>
        <vt:i4>350</vt:i4>
      </vt:variant>
      <vt:variant>
        <vt:i4>0</vt:i4>
      </vt:variant>
      <vt:variant>
        <vt:i4>5</vt:i4>
      </vt:variant>
      <vt:variant>
        <vt:lpwstr/>
      </vt:variant>
      <vt:variant>
        <vt:lpwstr>_Toc361210190</vt:lpwstr>
      </vt:variant>
      <vt:variant>
        <vt:i4>1769522</vt:i4>
      </vt:variant>
      <vt:variant>
        <vt:i4>344</vt:i4>
      </vt:variant>
      <vt:variant>
        <vt:i4>0</vt:i4>
      </vt:variant>
      <vt:variant>
        <vt:i4>5</vt:i4>
      </vt:variant>
      <vt:variant>
        <vt:lpwstr/>
      </vt:variant>
      <vt:variant>
        <vt:lpwstr>_Toc361210189</vt:lpwstr>
      </vt:variant>
      <vt:variant>
        <vt:i4>1769522</vt:i4>
      </vt:variant>
      <vt:variant>
        <vt:i4>338</vt:i4>
      </vt:variant>
      <vt:variant>
        <vt:i4>0</vt:i4>
      </vt:variant>
      <vt:variant>
        <vt:i4>5</vt:i4>
      </vt:variant>
      <vt:variant>
        <vt:lpwstr/>
      </vt:variant>
      <vt:variant>
        <vt:lpwstr>_Toc361210188</vt:lpwstr>
      </vt:variant>
      <vt:variant>
        <vt:i4>1769522</vt:i4>
      </vt:variant>
      <vt:variant>
        <vt:i4>332</vt:i4>
      </vt:variant>
      <vt:variant>
        <vt:i4>0</vt:i4>
      </vt:variant>
      <vt:variant>
        <vt:i4>5</vt:i4>
      </vt:variant>
      <vt:variant>
        <vt:lpwstr/>
      </vt:variant>
      <vt:variant>
        <vt:lpwstr>_Toc361210187</vt:lpwstr>
      </vt:variant>
      <vt:variant>
        <vt:i4>1769522</vt:i4>
      </vt:variant>
      <vt:variant>
        <vt:i4>326</vt:i4>
      </vt:variant>
      <vt:variant>
        <vt:i4>0</vt:i4>
      </vt:variant>
      <vt:variant>
        <vt:i4>5</vt:i4>
      </vt:variant>
      <vt:variant>
        <vt:lpwstr/>
      </vt:variant>
      <vt:variant>
        <vt:lpwstr>_Toc361210186</vt:lpwstr>
      </vt:variant>
      <vt:variant>
        <vt:i4>1769522</vt:i4>
      </vt:variant>
      <vt:variant>
        <vt:i4>320</vt:i4>
      </vt:variant>
      <vt:variant>
        <vt:i4>0</vt:i4>
      </vt:variant>
      <vt:variant>
        <vt:i4>5</vt:i4>
      </vt:variant>
      <vt:variant>
        <vt:lpwstr/>
      </vt:variant>
      <vt:variant>
        <vt:lpwstr>_Toc361210185</vt:lpwstr>
      </vt:variant>
      <vt:variant>
        <vt:i4>1769522</vt:i4>
      </vt:variant>
      <vt:variant>
        <vt:i4>314</vt:i4>
      </vt:variant>
      <vt:variant>
        <vt:i4>0</vt:i4>
      </vt:variant>
      <vt:variant>
        <vt:i4>5</vt:i4>
      </vt:variant>
      <vt:variant>
        <vt:lpwstr/>
      </vt:variant>
      <vt:variant>
        <vt:lpwstr>_Toc361210184</vt:lpwstr>
      </vt:variant>
      <vt:variant>
        <vt:i4>1769522</vt:i4>
      </vt:variant>
      <vt:variant>
        <vt:i4>308</vt:i4>
      </vt:variant>
      <vt:variant>
        <vt:i4>0</vt:i4>
      </vt:variant>
      <vt:variant>
        <vt:i4>5</vt:i4>
      </vt:variant>
      <vt:variant>
        <vt:lpwstr/>
      </vt:variant>
      <vt:variant>
        <vt:lpwstr>_Toc361210183</vt:lpwstr>
      </vt:variant>
      <vt:variant>
        <vt:i4>1769522</vt:i4>
      </vt:variant>
      <vt:variant>
        <vt:i4>302</vt:i4>
      </vt:variant>
      <vt:variant>
        <vt:i4>0</vt:i4>
      </vt:variant>
      <vt:variant>
        <vt:i4>5</vt:i4>
      </vt:variant>
      <vt:variant>
        <vt:lpwstr/>
      </vt:variant>
      <vt:variant>
        <vt:lpwstr>_Toc361210182</vt:lpwstr>
      </vt:variant>
      <vt:variant>
        <vt:i4>1769522</vt:i4>
      </vt:variant>
      <vt:variant>
        <vt:i4>296</vt:i4>
      </vt:variant>
      <vt:variant>
        <vt:i4>0</vt:i4>
      </vt:variant>
      <vt:variant>
        <vt:i4>5</vt:i4>
      </vt:variant>
      <vt:variant>
        <vt:lpwstr/>
      </vt:variant>
      <vt:variant>
        <vt:lpwstr>_Toc361210181</vt:lpwstr>
      </vt:variant>
      <vt:variant>
        <vt:i4>1769522</vt:i4>
      </vt:variant>
      <vt:variant>
        <vt:i4>290</vt:i4>
      </vt:variant>
      <vt:variant>
        <vt:i4>0</vt:i4>
      </vt:variant>
      <vt:variant>
        <vt:i4>5</vt:i4>
      </vt:variant>
      <vt:variant>
        <vt:lpwstr/>
      </vt:variant>
      <vt:variant>
        <vt:lpwstr>_Toc361210180</vt:lpwstr>
      </vt:variant>
      <vt:variant>
        <vt:i4>1310770</vt:i4>
      </vt:variant>
      <vt:variant>
        <vt:i4>284</vt:i4>
      </vt:variant>
      <vt:variant>
        <vt:i4>0</vt:i4>
      </vt:variant>
      <vt:variant>
        <vt:i4>5</vt:i4>
      </vt:variant>
      <vt:variant>
        <vt:lpwstr/>
      </vt:variant>
      <vt:variant>
        <vt:lpwstr>_Toc361210179</vt:lpwstr>
      </vt:variant>
      <vt:variant>
        <vt:i4>1310770</vt:i4>
      </vt:variant>
      <vt:variant>
        <vt:i4>278</vt:i4>
      </vt:variant>
      <vt:variant>
        <vt:i4>0</vt:i4>
      </vt:variant>
      <vt:variant>
        <vt:i4>5</vt:i4>
      </vt:variant>
      <vt:variant>
        <vt:lpwstr/>
      </vt:variant>
      <vt:variant>
        <vt:lpwstr>_Toc361210178</vt:lpwstr>
      </vt:variant>
      <vt:variant>
        <vt:i4>1310770</vt:i4>
      </vt:variant>
      <vt:variant>
        <vt:i4>272</vt:i4>
      </vt:variant>
      <vt:variant>
        <vt:i4>0</vt:i4>
      </vt:variant>
      <vt:variant>
        <vt:i4>5</vt:i4>
      </vt:variant>
      <vt:variant>
        <vt:lpwstr/>
      </vt:variant>
      <vt:variant>
        <vt:lpwstr>_Toc361210177</vt:lpwstr>
      </vt:variant>
      <vt:variant>
        <vt:i4>1310770</vt:i4>
      </vt:variant>
      <vt:variant>
        <vt:i4>266</vt:i4>
      </vt:variant>
      <vt:variant>
        <vt:i4>0</vt:i4>
      </vt:variant>
      <vt:variant>
        <vt:i4>5</vt:i4>
      </vt:variant>
      <vt:variant>
        <vt:lpwstr/>
      </vt:variant>
      <vt:variant>
        <vt:lpwstr>_Toc361210176</vt:lpwstr>
      </vt:variant>
      <vt:variant>
        <vt:i4>1310770</vt:i4>
      </vt:variant>
      <vt:variant>
        <vt:i4>260</vt:i4>
      </vt:variant>
      <vt:variant>
        <vt:i4>0</vt:i4>
      </vt:variant>
      <vt:variant>
        <vt:i4>5</vt:i4>
      </vt:variant>
      <vt:variant>
        <vt:lpwstr/>
      </vt:variant>
      <vt:variant>
        <vt:lpwstr>_Toc361210175</vt:lpwstr>
      </vt:variant>
      <vt:variant>
        <vt:i4>1310770</vt:i4>
      </vt:variant>
      <vt:variant>
        <vt:i4>254</vt:i4>
      </vt:variant>
      <vt:variant>
        <vt:i4>0</vt:i4>
      </vt:variant>
      <vt:variant>
        <vt:i4>5</vt:i4>
      </vt:variant>
      <vt:variant>
        <vt:lpwstr/>
      </vt:variant>
      <vt:variant>
        <vt:lpwstr>_Toc361210174</vt:lpwstr>
      </vt:variant>
      <vt:variant>
        <vt:i4>1310770</vt:i4>
      </vt:variant>
      <vt:variant>
        <vt:i4>248</vt:i4>
      </vt:variant>
      <vt:variant>
        <vt:i4>0</vt:i4>
      </vt:variant>
      <vt:variant>
        <vt:i4>5</vt:i4>
      </vt:variant>
      <vt:variant>
        <vt:lpwstr/>
      </vt:variant>
      <vt:variant>
        <vt:lpwstr>_Toc361210173</vt:lpwstr>
      </vt:variant>
      <vt:variant>
        <vt:i4>1310770</vt:i4>
      </vt:variant>
      <vt:variant>
        <vt:i4>242</vt:i4>
      </vt:variant>
      <vt:variant>
        <vt:i4>0</vt:i4>
      </vt:variant>
      <vt:variant>
        <vt:i4>5</vt:i4>
      </vt:variant>
      <vt:variant>
        <vt:lpwstr/>
      </vt:variant>
      <vt:variant>
        <vt:lpwstr>_Toc361210172</vt:lpwstr>
      </vt:variant>
      <vt:variant>
        <vt:i4>1310770</vt:i4>
      </vt:variant>
      <vt:variant>
        <vt:i4>236</vt:i4>
      </vt:variant>
      <vt:variant>
        <vt:i4>0</vt:i4>
      </vt:variant>
      <vt:variant>
        <vt:i4>5</vt:i4>
      </vt:variant>
      <vt:variant>
        <vt:lpwstr/>
      </vt:variant>
      <vt:variant>
        <vt:lpwstr>_Toc361210171</vt:lpwstr>
      </vt:variant>
      <vt:variant>
        <vt:i4>1310770</vt:i4>
      </vt:variant>
      <vt:variant>
        <vt:i4>230</vt:i4>
      </vt:variant>
      <vt:variant>
        <vt:i4>0</vt:i4>
      </vt:variant>
      <vt:variant>
        <vt:i4>5</vt:i4>
      </vt:variant>
      <vt:variant>
        <vt:lpwstr/>
      </vt:variant>
      <vt:variant>
        <vt:lpwstr>_Toc361210170</vt:lpwstr>
      </vt:variant>
      <vt:variant>
        <vt:i4>1376306</vt:i4>
      </vt:variant>
      <vt:variant>
        <vt:i4>224</vt:i4>
      </vt:variant>
      <vt:variant>
        <vt:i4>0</vt:i4>
      </vt:variant>
      <vt:variant>
        <vt:i4>5</vt:i4>
      </vt:variant>
      <vt:variant>
        <vt:lpwstr/>
      </vt:variant>
      <vt:variant>
        <vt:lpwstr>_Toc361210169</vt:lpwstr>
      </vt:variant>
      <vt:variant>
        <vt:i4>1376306</vt:i4>
      </vt:variant>
      <vt:variant>
        <vt:i4>218</vt:i4>
      </vt:variant>
      <vt:variant>
        <vt:i4>0</vt:i4>
      </vt:variant>
      <vt:variant>
        <vt:i4>5</vt:i4>
      </vt:variant>
      <vt:variant>
        <vt:lpwstr/>
      </vt:variant>
      <vt:variant>
        <vt:lpwstr>_Toc361210168</vt:lpwstr>
      </vt:variant>
      <vt:variant>
        <vt:i4>1376306</vt:i4>
      </vt:variant>
      <vt:variant>
        <vt:i4>212</vt:i4>
      </vt:variant>
      <vt:variant>
        <vt:i4>0</vt:i4>
      </vt:variant>
      <vt:variant>
        <vt:i4>5</vt:i4>
      </vt:variant>
      <vt:variant>
        <vt:lpwstr/>
      </vt:variant>
      <vt:variant>
        <vt:lpwstr>_Toc361210167</vt:lpwstr>
      </vt:variant>
      <vt:variant>
        <vt:i4>1376306</vt:i4>
      </vt:variant>
      <vt:variant>
        <vt:i4>206</vt:i4>
      </vt:variant>
      <vt:variant>
        <vt:i4>0</vt:i4>
      </vt:variant>
      <vt:variant>
        <vt:i4>5</vt:i4>
      </vt:variant>
      <vt:variant>
        <vt:lpwstr/>
      </vt:variant>
      <vt:variant>
        <vt:lpwstr>_Toc361210166</vt:lpwstr>
      </vt:variant>
      <vt:variant>
        <vt:i4>1376306</vt:i4>
      </vt:variant>
      <vt:variant>
        <vt:i4>200</vt:i4>
      </vt:variant>
      <vt:variant>
        <vt:i4>0</vt:i4>
      </vt:variant>
      <vt:variant>
        <vt:i4>5</vt:i4>
      </vt:variant>
      <vt:variant>
        <vt:lpwstr/>
      </vt:variant>
      <vt:variant>
        <vt:lpwstr>_Toc361210165</vt:lpwstr>
      </vt:variant>
      <vt:variant>
        <vt:i4>1376306</vt:i4>
      </vt:variant>
      <vt:variant>
        <vt:i4>194</vt:i4>
      </vt:variant>
      <vt:variant>
        <vt:i4>0</vt:i4>
      </vt:variant>
      <vt:variant>
        <vt:i4>5</vt:i4>
      </vt:variant>
      <vt:variant>
        <vt:lpwstr/>
      </vt:variant>
      <vt:variant>
        <vt:lpwstr>_Toc361210164</vt:lpwstr>
      </vt:variant>
      <vt:variant>
        <vt:i4>1376306</vt:i4>
      </vt:variant>
      <vt:variant>
        <vt:i4>188</vt:i4>
      </vt:variant>
      <vt:variant>
        <vt:i4>0</vt:i4>
      </vt:variant>
      <vt:variant>
        <vt:i4>5</vt:i4>
      </vt:variant>
      <vt:variant>
        <vt:lpwstr/>
      </vt:variant>
      <vt:variant>
        <vt:lpwstr>_Toc361210163</vt:lpwstr>
      </vt:variant>
      <vt:variant>
        <vt:i4>1376306</vt:i4>
      </vt:variant>
      <vt:variant>
        <vt:i4>182</vt:i4>
      </vt:variant>
      <vt:variant>
        <vt:i4>0</vt:i4>
      </vt:variant>
      <vt:variant>
        <vt:i4>5</vt:i4>
      </vt:variant>
      <vt:variant>
        <vt:lpwstr/>
      </vt:variant>
      <vt:variant>
        <vt:lpwstr>_Toc361210162</vt:lpwstr>
      </vt:variant>
      <vt:variant>
        <vt:i4>1376306</vt:i4>
      </vt:variant>
      <vt:variant>
        <vt:i4>176</vt:i4>
      </vt:variant>
      <vt:variant>
        <vt:i4>0</vt:i4>
      </vt:variant>
      <vt:variant>
        <vt:i4>5</vt:i4>
      </vt:variant>
      <vt:variant>
        <vt:lpwstr/>
      </vt:variant>
      <vt:variant>
        <vt:lpwstr>_Toc361210161</vt:lpwstr>
      </vt:variant>
      <vt:variant>
        <vt:i4>1376306</vt:i4>
      </vt:variant>
      <vt:variant>
        <vt:i4>170</vt:i4>
      </vt:variant>
      <vt:variant>
        <vt:i4>0</vt:i4>
      </vt:variant>
      <vt:variant>
        <vt:i4>5</vt:i4>
      </vt:variant>
      <vt:variant>
        <vt:lpwstr/>
      </vt:variant>
      <vt:variant>
        <vt:lpwstr>_Toc361210160</vt:lpwstr>
      </vt:variant>
      <vt:variant>
        <vt:i4>1441842</vt:i4>
      </vt:variant>
      <vt:variant>
        <vt:i4>164</vt:i4>
      </vt:variant>
      <vt:variant>
        <vt:i4>0</vt:i4>
      </vt:variant>
      <vt:variant>
        <vt:i4>5</vt:i4>
      </vt:variant>
      <vt:variant>
        <vt:lpwstr/>
      </vt:variant>
      <vt:variant>
        <vt:lpwstr>_Toc361210159</vt:lpwstr>
      </vt:variant>
      <vt:variant>
        <vt:i4>1441842</vt:i4>
      </vt:variant>
      <vt:variant>
        <vt:i4>158</vt:i4>
      </vt:variant>
      <vt:variant>
        <vt:i4>0</vt:i4>
      </vt:variant>
      <vt:variant>
        <vt:i4>5</vt:i4>
      </vt:variant>
      <vt:variant>
        <vt:lpwstr/>
      </vt:variant>
      <vt:variant>
        <vt:lpwstr>_Toc361210158</vt:lpwstr>
      </vt:variant>
      <vt:variant>
        <vt:i4>1441842</vt:i4>
      </vt:variant>
      <vt:variant>
        <vt:i4>152</vt:i4>
      </vt:variant>
      <vt:variant>
        <vt:i4>0</vt:i4>
      </vt:variant>
      <vt:variant>
        <vt:i4>5</vt:i4>
      </vt:variant>
      <vt:variant>
        <vt:lpwstr/>
      </vt:variant>
      <vt:variant>
        <vt:lpwstr>_Toc361210157</vt:lpwstr>
      </vt:variant>
      <vt:variant>
        <vt:i4>1441842</vt:i4>
      </vt:variant>
      <vt:variant>
        <vt:i4>146</vt:i4>
      </vt:variant>
      <vt:variant>
        <vt:i4>0</vt:i4>
      </vt:variant>
      <vt:variant>
        <vt:i4>5</vt:i4>
      </vt:variant>
      <vt:variant>
        <vt:lpwstr/>
      </vt:variant>
      <vt:variant>
        <vt:lpwstr>_Toc361210156</vt:lpwstr>
      </vt:variant>
      <vt:variant>
        <vt:i4>1441842</vt:i4>
      </vt:variant>
      <vt:variant>
        <vt:i4>140</vt:i4>
      </vt:variant>
      <vt:variant>
        <vt:i4>0</vt:i4>
      </vt:variant>
      <vt:variant>
        <vt:i4>5</vt:i4>
      </vt:variant>
      <vt:variant>
        <vt:lpwstr/>
      </vt:variant>
      <vt:variant>
        <vt:lpwstr>_Toc361210155</vt:lpwstr>
      </vt:variant>
      <vt:variant>
        <vt:i4>1441842</vt:i4>
      </vt:variant>
      <vt:variant>
        <vt:i4>134</vt:i4>
      </vt:variant>
      <vt:variant>
        <vt:i4>0</vt:i4>
      </vt:variant>
      <vt:variant>
        <vt:i4>5</vt:i4>
      </vt:variant>
      <vt:variant>
        <vt:lpwstr/>
      </vt:variant>
      <vt:variant>
        <vt:lpwstr>_Toc361210154</vt:lpwstr>
      </vt:variant>
      <vt:variant>
        <vt:i4>1441842</vt:i4>
      </vt:variant>
      <vt:variant>
        <vt:i4>128</vt:i4>
      </vt:variant>
      <vt:variant>
        <vt:i4>0</vt:i4>
      </vt:variant>
      <vt:variant>
        <vt:i4>5</vt:i4>
      </vt:variant>
      <vt:variant>
        <vt:lpwstr/>
      </vt:variant>
      <vt:variant>
        <vt:lpwstr>_Toc361210153</vt:lpwstr>
      </vt:variant>
      <vt:variant>
        <vt:i4>1441842</vt:i4>
      </vt:variant>
      <vt:variant>
        <vt:i4>122</vt:i4>
      </vt:variant>
      <vt:variant>
        <vt:i4>0</vt:i4>
      </vt:variant>
      <vt:variant>
        <vt:i4>5</vt:i4>
      </vt:variant>
      <vt:variant>
        <vt:lpwstr/>
      </vt:variant>
      <vt:variant>
        <vt:lpwstr>_Toc361210152</vt:lpwstr>
      </vt:variant>
      <vt:variant>
        <vt:i4>1441842</vt:i4>
      </vt:variant>
      <vt:variant>
        <vt:i4>116</vt:i4>
      </vt:variant>
      <vt:variant>
        <vt:i4>0</vt:i4>
      </vt:variant>
      <vt:variant>
        <vt:i4>5</vt:i4>
      </vt:variant>
      <vt:variant>
        <vt:lpwstr/>
      </vt:variant>
      <vt:variant>
        <vt:lpwstr>_Toc361210151</vt:lpwstr>
      </vt:variant>
      <vt:variant>
        <vt:i4>1441842</vt:i4>
      </vt:variant>
      <vt:variant>
        <vt:i4>110</vt:i4>
      </vt:variant>
      <vt:variant>
        <vt:i4>0</vt:i4>
      </vt:variant>
      <vt:variant>
        <vt:i4>5</vt:i4>
      </vt:variant>
      <vt:variant>
        <vt:lpwstr/>
      </vt:variant>
      <vt:variant>
        <vt:lpwstr>_Toc361210150</vt:lpwstr>
      </vt:variant>
      <vt:variant>
        <vt:i4>1507378</vt:i4>
      </vt:variant>
      <vt:variant>
        <vt:i4>104</vt:i4>
      </vt:variant>
      <vt:variant>
        <vt:i4>0</vt:i4>
      </vt:variant>
      <vt:variant>
        <vt:i4>5</vt:i4>
      </vt:variant>
      <vt:variant>
        <vt:lpwstr/>
      </vt:variant>
      <vt:variant>
        <vt:lpwstr>_Toc361210149</vt:lpwstr>
      </vt:variant>
      <vt:variant>
        <vt:i4>1507378</vt:i4>
      </vt:variant>
      <vt:variant>
        <vt:i4>98</vt:i4>
      </vt:variant>
      <vt:variant>
        <vt:i4>0</vt:i4>
      </vt:variant>
      <vt:variant>
        <vt:i4>5</vt:i4>
      </vt:variant>
      <vt:variant>
        <vt:lpwstr/>
      </vt:variant>
      <vt:variant>
        <vt:lpwstr>_Toc361210148</vt:lpwstr>
      </vt:variant>
      <vt:variant>
        <vt:i4>1507378</vt:i4>
      </vt:variant>
      <vt:variant>
        <vt:i4>92</vt:i4>
      </vt:variant>
      <vt:variant>
        <vt:i4>0</vt:i4>
      </vt:variant>
      <vt:variant>
        <vt:i4>5</vt:i4>
      </vt:variant>
      <vt:variant>
        <vt:lpwstr/>
      </vt:variant>
      <vt:variant>
        <vt:lpwstr>_Toc361210147</vt:lpwstr>
      </vt:variant>
      <vt:variant>
        <vt:i4>1507378</vt:i4>
      </vt:variant>
      <vt:variant>
        <vt:i4>86</vt:i4>
      </vt:variant>
      <vt:variant>
        <vt:i4>0</vt:i4>
      </vt:variant>
      <vt:variant>
        <vt:i4>5</vt:i4>
      </vt:variant>
      <vt:variant>
        <vt:lpwstr/>
      </vt:variant>
      <vt:variant>
        <vt:lpwstr>_Toc361210146</vt:lpwstr>
      </vt:variant>
      <vt:variant>
        <vt:i4>1507378</vt:i4>
      </vt:variant>
      <vt:variant>
        <vt:i4>80</vt:i4>
      </vt:variant>
      <vt:variant>
        <vt:i4>0</vt:i4>
      </vt:variant>
      <vt:variant>
        <vt:i4>5</vt:i4>
      </vt:variant>
      <vt:variant>
        <vt:lpwstr/>
      </vt:variant>
      <vt:variant>
        <vt:lpwstr>_Toc361210145</vt:lpwstr>
      </vt:variant>
      <vt:variant>
        <vt:i4>1507378</vt:i4>
      </vt:variant>
      <vt:variant>
        <vt:i4>74</vt:i4>
      </vt:variant>
      <vt:variant>
        <vt:i4>0</vt:i4>
      </vt:variant>
      <vt:variant>
        <vt:i4>5</vt:i4>
      </vt:variant>
      <vt:variant>
        <vt:lpwstr/>
      </vt:variant>
      <vt:variant>
        <vt:lpwstr>_Toc361210144</vt:lpwstr>
      </vt:variant>
      <vt:variant>
        <vt:i4>1507378</vt:i4>
      </vt:variant>
      <vt:variant>
        <vt:i4>68</vt:i4>
      </vt:variant>
      <vt:variant>
        <vt:i4>0</vt:i4>
      </vt:variant>
      <vt:variant>
        <vt:i4>5</vt:i4>
      </vt:variant>
      <vt:variant>
        <vt:lpwstr/>
      </vt:variant>
      <vt:variant>
        <vt:lpwstr>_Toc361210143</vt:lpwstr>
      </vt:variant>
      <vt:variant>
        <vt:i4>1507378</vt:i4>
      </vt:variant>
      <vt:variant>
        <vt:i4>62</vt:i4>
      </vt:variant>
      <vt:variant>
        <vt:i4>0</vt:i4>
      </vt:variant>
      <vt:variant>
        <vt:i4>5</vt:i4>
      </vt:variant>
      <vt:variant>
        <vt:lpwstr/>
      </vt:variant>
      <vt:variant>
        <vt:lpwstr>_Toc361210142</vt:lpwstr>
      </vt:variant>
      <vt:variant>
        <vt:i4>1507378</vt:i4>
      </vt:variant>
      <vt:variant>
        <vt:i4>56</vt:i4>
      </vt:variant>
      <vt:variant>
        <vt:i4>0</vt:i4>
      </vt:variant>
      <vt:variant>
        <vt:i4>5</vt:i4>
      </vt:variant>
      <vt:variant>
        <vt:lpwstr/>
      </vt:variant>
      <vt:variant>
        <vt:lpwstr>_Toc361210141</vt:lpwstr>
      </vt:variant>
      <vt:variant>
        <vt:i4>1507378</vt:i4>
      </vt:variant>
      <vt:variant>
        <vt:i4>50</vt:i4>
      </vt:variant>
      <vt:variant>
        <vt:i4>0</vt:i4>
      </vt:variant>
      <vt:variant>
        <vt:i4>5</vt:i4>
      </vt:variant>
      <vt:variant>
        <vt:lpwstr/>
      </vt:variant>
      <vt:variant>
        <vt:lpwstr>_Toc361210140</vt:lpwstr>
      </vt:variant>
      <vt:variant>
        <vt:i4>1048626</vt:i4>
      </vt:variant>
      <vt:variant>
        <vt:i4>44</vt:i4>
      </vt:variant>
      <vt:variant>
        <vt:i4>0</vt:i4>
      </vt:variant>
      <vt:variant>
        <vt:i4>5</vt:i4>
      </vt:variant>
      <vt:variant>
        <vt:lpwstr/>
      </vt:variant>
      <vt:variant>
        <vt:lpwstr>_Toc361210139</vt:lpwstr>
      </vt:variant>
      <vt:variant>
        <vt:i4>1048626</vt:i4>
      </vt:variant>
      <vt:variant>
        <vt:i4>38</vt:i4>
      </vt:variant>
      <vt:variant>
        <vt:i4>0</vt:i4>
      </vt:variant>
      <vt:variant>
        <vt:i4>5</vt:i4>
      </vt:variant>
      <vt:variant>
        <vt:lpwstr/>
      </vt:variant>
      <vt:variant>
        <vt:lpwstr>_Toc361210138</vt:lpwstr>
      </vt:variant>
      <vt:variant>
        <vt:i4>1048626</vt:i4>
      </vt:variant>
      <vt:variant>
        <vt:i4>32</vt:i4>
      </vt:variant>
      <vt:variant>
        <vt:i4>0</vt:i4>
      </vt:variant>
      <vt:variant>
        <vt:i4>5</vt:i4>
      </vt:variant>
      <vt:variant>
        <vt:lpwstr/>
      </vt:variant>
      <vt:variant>
        <vt:lpwstr>_Toc361210137</vt:lpwstr>
      </vt:variant>
      <vt:variant>
        <vt:i4>1048626</vt:i4>
      </vt:variant>
      <vt:variant>
        <vt:i4>26</vt:i4>
      </vt:variant>
      <vt:variant>
        <vt:i4>0</vt:i4>
      </vt:variant>
      <vt:variant>
        <vt:i4>5</vt:i4>
      </vt:variant>
      <vt:variant>
        <vt:lpwstr/>
      </vt:variant>
      <vt:variant>
        <vt:lpwstr>_Toc361210136</vt:lpwstr>
      </vt:variant>
      <vt:variant>
        <vt:i4>4259860</vt:i4>
      </vt:variant>
      <vt:variant>
        <vt:i4>21</vt:i4>
      </vt:variant>
      <vt:variant>
        <vt:i4>0</vt:i4>
      </vt:variant>
      <vt:variant>
        <vt:i4>5</vt:i4>
      </vt:variant>
      <vt:variant>
        <vt:lpwstr>http://mrlforums.sci.utah.edu/forums/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Theory Manual</dc:title>
  <dc:creator>Steve Maas</dc:creator>
  <cp:lastModifiedBy>rawlins</cp:lastModifiedBy>
  <cp:revision>39</cp:revision>
  <dcterms:created xsi:type="dcterms:W3CDTF">2014-12-23T22:51:00Z</dcterms:created>
  <dcterms:modified xsi:type="dcterms:W3CDTF">2015-05-20T16:04:00Z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P_IE5Win">
    <vt:bool>false</vt:bool>
  </property>
  <property fmtid="{D5CDD505-2E9C-101B-9397-08002B2CF9AE}" pid="3" name="MTEquationNumber2">
    <vt:lpwstr>(#S1.#E1)</vt:lpwstr>
  </property>
  <property fmtid="{D5CDD505-2E9C-101B-9397-08002B2CF9AE}" pid="4" name="MTDeferFieldUpdate">
    <vt:lpwstr>1</vt:lpwstr>
  </property>
  <property fmtid="{D5CDD505-2E9C-101B-9397-08002B2CF9AE}" pid="5" name="MTEquationSection">
    <vt:lpwstr>1</vt:lpwstr>
  </property>
  <property fmtid="{D5CDD505-2E9C-101B-9397-08002B2CF9AE}" pid="6" name="MP_HTMLDest">
    <vt:lpwstr>C:\Users\Kingsley\Desktop\TM_2.0\FEBio_tm_2.0.html</vt:lpwstr>
  </property>
  <property fmtid="{D5CDD505-2E9C-101B-9397-08002B2CF9AE}" pid="7" name="MP_MathMLTarget">
    <vt:lpwstr>HTML+MathJax</vt:lpwstr>
  </property>
  <property fmtid="{D5CDD505-2E9C-101B-9397-08002B2CF9AE}" pid="8" name="MP_OpenInBrowser">
    <vt:bool>true</vt:bool>
  </property>
  <property fmtid="{D5CDD505-2E9C-101B-9397-08002B2CF9AE}" pid="9" name="MP_UseMathML">
    <vt:bool>true</vt:bool>
  </property>
  <property fmtid="{D5CDD505-2E9C-101B-9397-08002B2CF9AE}" pid="10" name="MP_MathZoom">
    <vt:bool>true</vt:bool>
  </property>
  <property fmtid="{D5CDD505-2E9C-101B-9397-08002B2CF9AE}" pid="11" name="MP_IEOnly">
    <vt:bool>false</vt:bool>
  </property>
  <property fmtid="{D5CDD505-2E9C-101B-9397-08002B2CF9AE}" pid="12" name="MTWinEqns">
    <vt:bool>true</vt:bool>
  </property>
</Properties>
</file>