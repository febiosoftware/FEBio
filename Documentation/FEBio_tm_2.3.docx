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r w:rsidR="00353E1C">
        <w:rPr>
          <w:b/>
          <w:noProof/>
        </w:rPr>
        <w:t>May 13, 2015</w:t>
      </w:r>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10"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1"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2"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3"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4" w:history="1">
        <w:r w:rsidRPr="006D7874">
          <w:rPr>
            <w:rStyle w:val="Hyperlink"/>
          </w:rPr>
          <w:t>http://mrl.sci.utah.edu</w:t>
        </w:r>
      </w:hyperlink>
    </w:p>
    <w:p w14:paraId="074B1663" w14:textId="77777777" w:rsidR="008C7882" w:rsidRPr="00C62631" w:rsidRDefault="008C7882" w:rsidP="008C7882">
      <w:r>
        <w:t xml:space="preserve">FEBio: </w:t>
      </w:r>
      <w:hyperlink r:id="rId15" w:history="1">
        <w:r w:rsidRPr="00971EFB">
          <w:rPr>
            <w:rStyle w:val="Hyperlink"/>
          </w:rPr>
          <w:t>http://mrl.sci.utah.edu/software/febio</w:t>
        </w:r>
      </w:hyperlink>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D25725" w:rsidP="008C7882">
      <w:hyperlink r:id="rId16"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18" w:name="_Toc300826262"/>
      <w:bookmarkStart w:id="19"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0" w:name="_Toc162086974"/>
      <w:bookmarkStart w:id="21" w:name="_Toc162157203"/>
      <w:bookmarkStart w:id="22" w:name="_Toc162162278"/>
      <w:bookmarkStart w:id="23" w:name="_Toc164497326"/>
      <w:bookmarkStart w:id="24" w:name="_Toc164578187"/>
      <w:bookmarkStart w:id="25" w:name="_Toc164778706"/>
      <w:bookmarkStart w:id="26" w:name="_Toc302472633"/>
      <w:r w:rsidRPr="00715ECB">
        <w:rPr>
          <w:b/>
          <w:sz w:val="48"/>
          <w:szCs w:val="48"/>
        </w:rPr>
        <w:lastRenderedPageBreak/>
        <w:t>Table of Contents</w:t>
      </w:r>
      <w:bookmarkEnd w:id="18"/>
      <w:bookmarkEnd w:id="19"/>
      <w:bookmarkEnd w:id="20"/>
      <w:bookmarkEnd w:id="21"/>
      <w:bookmarkEnd w:id="22"/>
      <w:bookmarkEnd w:id="23"/>
      <w:bookmarkEnd w:id="24"/>
      <w:bookmarkEnd w:id="25"/>
      <w:bookmarkEnd w:id="26"/>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E3755C">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E3755C">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E3755C">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E3755C">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E3755C">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E3755C">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E3755C">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E3755C">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E3755C">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E3755C">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E3755C">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E3755C">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E3755C">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E3755C">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E3755C">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E3755C">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E3755C">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E3755C">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E3755C">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E3755C">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E3755C">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E3755C">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E3755C">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E3755C">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E3755C">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E3755C">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E3755C">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E3755C">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E3755C">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E3755C">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E3755C">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E3755C">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E3755C">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E3755C">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E3755C">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E3755C">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E3755C">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E3755C">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E3755C">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E3755C">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E3755C">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E3755C">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E3755C">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E3755C">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E3755C">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E3755C">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E3755C">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E3755C">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E3755C">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E3755C">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E3755C">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E3755C">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E3755C">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E3755C">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E3755C">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r w:rsidR="00E3755C">
        <w:rPr>
          <w:noProof/>
        </w:rPr>
        <w:t>67</w:t>
      </w:r>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r w:rsidR="00E3755C">
        <w:rPr>
          <w:noProof/>
        </w:rPr>
        <w:t>67</w:t>
      </w:r>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r w:rsidR="00E3755C">
        <w:rPr>
          <w:noProof/>
        </w:rPr>
        <w:t>69</w:t>
      </w:r>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r w:rsidR="00E3755C">
        <w:rPr>
          <w:noProof/>
        </w:rPr>
        <w:t>69</w:t>
      </w:r>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r w:rsidR="00E3755C">
        <w:t>70</w:t>
      </w:r>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r w:rsidR="00E3755C">
        <w:rPr>
          <w:noProof/>
        </w:rPr>
        <w:t>70</w:t>
      </w:r>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r w:rsidR="00E3755C">
        <w:rPr>
          <w:noProof/>
        </w:rPr>
        <w:t>72</w:t>
      </w:r>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r w:rsidR="00E3755C">
        <w:rPr>
          <w:noProof/>
        </w:rPr>
        <w:t>72</w:t>
      </w:r>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r w:rsidR="00E3755C">
        <w:rPr>
          <w:noProof/>
        </w:rPr>
        <w:t>72</w:t>
      </w:r>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r w:rsidR="00E3755C">
        <w:rPr>
          <w:noProof/>
        </w:rPr>
        <w:t>74</w:t>
      </w:r>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r w:rsidR="00E3755C">
        <w:rPr>
          <w:noProof/>
        </w:rPr>
        <w:t>74</w:t>
      </w:r>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r w:rsidR="00E3755C">
        <w:rPr>
          <w:noProof/>
        </w:rPr>
        <w:t>75</w:t>
      </w:r>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r w:rsidR="00E3755C">
        <w:rPr>
          <w:noProof/>
        </w:rPr>
        <w:t>75</w:t>
      </w:r>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r w:rsidR="00E3755C">
        <w:rPr>
          <w:noProof/>
        </w:rPr>
        <w:t>77</w:t>
      </w:r>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r w:rsidR="00E3755C">
        <w:rPr>
          <w:noProof/>
        </w:rPr>
        <w:t>77</w:t>
      </w:r>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r w:rsidR="00E3755C">
        <w:rPr>
          <w:noProof/>
        </w:rPr>
        <w:t>78</w:t>
      </w:r>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r w:rsidR="00E3755C">
        <w:rPr>
          <w:noProof/>
        </w:rPr>
        <w:t>78</w:t>
      </w:r>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r w:rsidR="00E3755C">
        <w:rPr>
          <w:noProof/>
        </w:rPr>
        <w:t>79</w:t>
      </w:r>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r w:rsidR="00E3755C">
        <w:rPr>
          <w:noProof/>
        </w:rPr>
        <w:t>79</w:t>
      </w:r>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r w:rsidR="00E3755C">
        <w:rPr>
          <w:noProof/>
        </w:rPr>
        <w:t>79</w:t>
      </w:r>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r w:rsidR="00E3755C">
        <w:rPr>
          <w:noProof/>
        </w:rPr>
        <w:t>80</w:t>
      </w:r>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r w:rsidR="00E3755C">
        <w:rPr>
          <w:noProof/>
        </w:rPr>
        <w:t>81</w:t>
      </w:r>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r w:rsidR="00E3755C">
        <w:rPr>
          <w:noProof/>
        </w:rPr>
        <w:t>82</w:t>
      </w:r>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r w:rsidR="00E3755C">
        <w:rPr>
          <w:noProof/>
        </w:rPr>
        <w:t>82</w:t>
      </w:r>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r w:rsidR="00E3755C">
        <w:rPr>
          <w:noProof/>
        </w:rPr>
        <w:t>83</w:t>
      </w:r>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r w:rsidR="00E3755C">
        <w:rPr>
          <w:noProof/>
        </w:rPr>
        <w:t>83</w:t>
      </w:r>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r w:rsidR="00E3755C">
        <w:rPr>
          <w:noProof/>
        </w:rPr>
        <w:t>86</w:t>
      </w:r>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E3755C">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E3755C">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E3755C">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E3755C">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E3755C">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E3755C">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E3755C">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E3755C">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E3755C">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E3755C">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E3755C">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E3755C">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E3755C">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E3755C">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E3755C">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E3755C">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E3755C">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E3755C">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E3755C">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E3755C">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E3755C">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E3755C">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E3755C">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E3755C">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E3755C">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E3755C">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E3755C">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E3755C">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E3755C">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E3755C">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E3755C">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E3755C">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E3755C">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E3755C">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E3755C">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E3755C">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E3755C">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E3755C">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E3755C">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E3755C">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E3755C">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E3755C">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E3755C">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E3755C">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E3755C">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E3755C">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E3755C">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E3755C">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E3755C">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E3755C">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E3755C">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E3755C">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E3755C">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E3755C">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E3755C">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E3755C">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E3755C">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E3755C">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E3755C">
        <w:t>126</w:t>
      </w:r>
      <w:r>
        <w:fldChar w:fldCharType="end"/>
      </w:r>
    </w:p>
    <w:p w14:paraId="4AD173FB" w14:textId="77777777" w:rsidR="008C7882" w:rsidRDefault="008C7882" w:rsidP="008C7882">
      <w:r>
        <w:rPr>
          <w:bCs/>
          <w:noProof/>
        </w:rPr>
        <w:fldChar w:fldCharType="end"/>
      </w:r>
    </w:p>
    <w:p w14:paraId="605B3EEC" w14:textId="77777777" w:rsidR="008C7882" w:rsidRDefault="008C7882" w:rsidP="008C7882">
      <w:pPr>
        <w:pStyle w:val="Heading1"/>
      </w:pPr>
      <w:r>
        <w:br w:type="page"/>
      </w:r>
      <w:bookmarkStart w:id="27" w:name="_Toc289032512"/>
      <w:r>
        <w:lastRenderedPageBreak/>
        <w:t>Introduction</w:t>
      </w:r>
      <w:bookmarkEnd w:id="27"/>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28" w:name="_Toc289032513"/>
      <w:r>
        <w:t>Overview of FEBio</w:t>
      </w:r>
      <w:bookmarkEnd w:id="28"/>
    </w:p>
    <w:p w14:paraId="0EEFE427" w14:textId="77777777"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8"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29" w:name="_Toc289032514"/>
      <w:r>
        <w:t>About this document</w:t>
      </w:r>
      <w:bookmarkEnd w:id="29"/>
    </w:p>
    <w:p w14:paraId="67A82022" w14:textId="77777777" w:rsidR="008C7882" w:rsidRDefault="008C7882" w:rsidP="008C7882">
      <w:r>
        <w:t xml:space="preserve">This document is a part of a set of three manuals that accompany FEBio: the </w:t>
      </w:r>
      <w:hyperlink r:id="rId19" w:history="1">
        <w:r w:rsidRPr="001D3771">
          <w:rPr>
            <w:rStyle w:val="Hyperlink"/>
            <w:i/>
          </w:rPr>
          <w:t>User’s Manual</w:t>
        </w:r>
        <w:r w:rsidRPr="001D3771">
          <w:rPr>
            <w:rStyle w:val="Hyperlink"/>
          </w:rPr>
          <w:t>,</w:t>
        </w:r>
      </w:hyperlink>
      <w:r>
        <w:t xml:space="preserve"> describing how to use FEBio, the </w:t>
      </w:r>
      <w:hyperlink r:id="rId20"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E3755C">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E3755C">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E3755C">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E3755C">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E3755C">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w:t>
      </w:r>
      <w:proofErr w:type="gramStart"/>
      <w:r w:rsidR="008C7882">
        <w:t>to penetrate</w:t>
      </w:r>
      <w:proofErr w:type="gramEnd"/>
      <w:r w:rsidR="008C7882">
        <w:t>.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0" w:name="_Ref300825912"/>
      <w:bookmarkStart w:id="31" w:name="_Toc289032515"/>
      <w:r>
        <w:lastRenderedPageBreak/>
        <w:t>Continuum Mechanics</w:t>
      </w:r>
      <w:bookmarkEnd w:id="30"/>
      <w:bookmarkEnd w:id="31"/>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2" w:name="_Toc289032516"/>
      <w:r>
        <w:t>Vectors and Tensors</w:t>
      </w:r>
      <w:bookmarkEnd w:id="32"/>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xml:space="preserve">. Their components will be denoted </w:t>
      </w:r>
      <w:proofErr w:type="gramStart"/>
      <w:r>
        <w:t>by</w:t>
      </w:r>
      <w:r>
        <w:rPr>
          <w:i/>
        </w:rPr>
        <w:t xml:space="preserve"> </w:t>
      </w:r>
      <w:proofErr w:type="gramEnd"/>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5pt;height:19.35pt" o:ole="">
            <v:imagedata r:id="rId21" o:title=""/>
          </v:shape>
          <o:OLEObject Type="Embed" ProgID="Equation.DSMT4" ShapeID="_x0000_i1025" DrawAspect="Content" ObjectID="_1493038497" r:id="rId2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85pt;height:56.4pt" o:ole="">
            <v:imagedata r:id="rId23" o:title=""/>
          </v:shape>
          <o:OLEObject Type="Embed" ProgID="Equation.DSMT4" ShapeID="_x0000_i1026" DrawAspect="Content" ObjectID="_1493038498" r:id="rId2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separate"/>
      </w:r>
      <w:r w:rsidR="008735F1">
        <w:fldChar w:fldCharType="end"/>
      </w:r>
      <w:r w:rsidR="008735F1">
        <w:fldChar w:fldCharType="begin"/>
      </w:r>
      <w:r w:rsidR="008735F1">
        <w:instrText xml:space="preserve"> SEQ MTSec \r 2 \h \* MERGEFORMAT </w:instrText>
      </w:r>
      <w:r w:rsidR="008735F1">
        <w:fldChar w:fldCharType="separate"/>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9B74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9B7404">
        <w:instrText>.</w:instrText>
      </w:r>
      <w:r w:rsidR="008735F1">
        <w:fldChar w:fldCharType="begin"/>
      </w:r>
      <w:r w:rsidR="008735F1">
        <w:instrText xml:space="preserve"> SEQ MTEqn \c \* Arabic \* MERGEFORMAT </w:instrText>
      </w:r>
      <w:r w:rsidR="008735F1">
        <w:fldChar w:fldCharType="separate"/>
      </w:r>
      <w:r w:rsidR="00E3755C">
        <w:rPr>
          <w:noProof/>
        </w:rPr>
        <w:instrText>1</w:instrText>
      </w:r>
      <w:r w:rsidR="008735F1">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proofErr w:type="gramStart"/>
      <w:r>
        <w:rPr>
          <w:b/>
        </w:rPr>
        <w:t>v</w:t>
      </w:r>
      <w:r>
        <w:t xml:space="preserve"> are</w:t>
      </w:r>
      <w:proofErr w:type="gramEnd"/>
      <w:r>
        <w:t xml:space="preserv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49.95pt;height:19.35pt" o:ole="">
            <v:imagedata r:id="rId25" o:title=""/>
          </v:shape>
          <o:OLEObject Type="Embed" ProgID="Equation.DSMT4" ShapeID="_x0000_i1027" DrawAspect="Content" ObjectID="_1493038499" r:id="rId26"/>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9B74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9B7404">
        <w:instrText>.</w:instrText>
      </w:r>
      <w:r w:rsidR="008735F1">
        <w:fldChar w:fldCharType="begin"/>
      </w:r>
      <w:r w:rsidR="008735F1">
        <w:instrText xml:space="preserve"> SEQ MTEqn \c \* Arabic \* MERGEFORMAT </w:instrText>
      </w:r>
      <w:r w:rsidR="008735F1">
        <w:fldChar w:fldCharType="separate"/>
      </w:r>
      <w:r w:rsidR="00E3755C">
        <w:rPr>
          <w:noProof/>
        </w:rPr>
        <w:instrText>2</w:instrText>
      </w:r>
      <w:r w:rsidR="008735F1">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7" o:title=""/>
          </v:shape>
          <o:OLEObject Type="Embed" ProgID="Equation.DSMT4" ShapeID="_x0000_i1028" DrawAspect="Content" ObjectID="_1493038500" r:id="rId28"/>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9B74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9B7404">
        <w:instrText>.</w:instrText>
      </w:r>
      <w:r w:rsidR="008735F1">
        <w:fldChar w:fldCharType="begin"/>
      </w:r>
      <w:r w:rsidR="008735F1">
        <w:instrText xml:space="preserve"> SEQ MTEqn \c \* Arabic \* MERGEFORMAT </w:instrText>
      </w:r>
      <w:r w:rsidR="008735F1">
        <w:fldChar w:fldCharType="separate"/>
      </w:r>
      <w:r w:rsidR="00E3755C">
        <w:rPr>
          <w:noProof/>
        </w:rPr>
        <w:instrText>3</w:instrText>
      </w:r>
      <w:r w:rsidR="008735F1">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15pt;height:22.05pt" o:ole="">
            <v:imagedata r:id="rId29" o:title=""/>
          </v:shape>
          <o:OLEObject Type="Embed" ProgID="Equation.DSMT4" ShapeID="_x0000_i1029" DrawAspect="Content" ObjectID="_1493038501" r:id="rId30"/>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33" w:name="ZEqnNum548927"/>
      <w:r w:rsidR="009B74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9B7404">
        <w:instrText>.</w:instrText>
      </w:r>
      <w:r w:rsidR="008735F1">
        <w:fldChar w:fldCharType="begin"/>
      </w:r>
      <w:r w:rsidR="008735F1">
        <w:instrText xml:space="preserve"> SEQ MTEqn \c \* Arabic \* MERGEFORMAT </w:instrText>
      </w:r>
      <w:r w:rsidR="008735F1">
        <w:fldChar w:fldCharType="separate"/>
      </w:r>
      <w:r w:rsidR="00E3755C">
        <w:rPr>
          <w:noProof/>
        </w:rPr>
        <w:instrText>4</w:instrText>
      </w:r>
      <w:r w:rsidR="008735F1">
        <w:rPr>
          <w:noProof/>
        </w:rPr>
        <w:fldChar w:fldCharType="end"/>
      </w:r>
      <w:r w:rsidR="009B7404">
        <w:instrText>)</w:instrText>
      </w:r>
      <w:bookmarkEnd w:id="33"/>
      <w:r w:rsidR="009B7404">
        <w:fldChar w:fldCharType="end"/>
      </w:r>
    </w:p>
    <w:p w14:paraId="4AE90DCA" w14:textId="77777777" w:rsidR="008C7882" w:rsidRDefault="008C7882" w:rsidP="008C7882">
      <w:r>
        <w:t xml:space="preserve">Note that vectors are also known as first order tensors. Scalars are known as zero order tensors. The outer product, defined by </w:t>
      </w:r>
      <w:proofErr w:type="gramStart"/>
      <w:r>
        <w:t>equation</w:t>
      </w:r>
      <w:r w:rsidR="009B7404">
        <w:t xml:space="preserve"> </w:t>
      </w:r>
      <w:proofErr w:type="gramEnd"/>
      <w:r w:rsidR="009B7404">
        <w:fldChar w:fldCharType="begin"/>
      </w:r>
      <w:r w:rsidR="009B7404">
        <w:instrText xml:space="preserve"> GOTOBUTTON ZEqnNum548927  \* MERGEFORMAT </w:instrText>
      </w:r>
      <w:r w:rsidR="008735F1">
        <w:fldChar w:fldCharType="begin"/>
      </w:r>
      <w:r w:rsidR="008735F1">
        <w:instrText xml:space="preserve"> REF ZEqnNum548927 \* Charformat \! \* MERGEFORMAT </w:instrText>
      </w:r>
      <w:r w:rsidR="008735F1">
        <w:fldChar w:fldCharType="separate"/>
      </w:r>
      <w:r w:rsidR="00E3755C">
        <w:instrText>(2.4)</w:instrText>
      </w:r>
      <w:r w:rsidR="008735F1">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w:t>
      </w:r>
      <w:proofErr w:type="gramStart"/>
      <w:r>
        <w:t xml:space="preserve">by </w:t>
      </w:r>
      <w:proofErr w:type="gramEnd"/>
      <w:r w:rsidR="00905817" w:rsidRPr="00905817">
        <w:rPr>
          <w:position w:val="-6"/>
        </w:rPr>
        <w:object w:dxaOrig="200" w:dyaOrig="220" w14:anchorId="5F875315">
          <v:shape id="_x0000_i1030" type="#_x0000_t75" style="width:10.2pt;height:10.75pt" o:ole="">
            <v:imagedata r:id="rId31" o:title=""/>
          </v:shape>
          <o:OLEObject Type="Embed" ProgID="Equation.DSMT4" ShapeID="_x0000_i1030" DrawAspect="Content" ObjectID="_1493038502" r:id="rId3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2.85pt;height:19.35pt" o:ole="">
            <v:imagedata r:id="rId33" o:title=""/>
          </v:shape>
          <o:OLEObject Type="Embed" ProgID="Equation.DSMT4" ShapeID="_x0000_i1031" DrawAspect="Content" ObjectID="_1493038503" r:id="rId34"/>
        </w:object>
      </w:r>
      <w:r>
        <w:t>.</w:t>
      </w:r>
      <w:r>
        <w:tab/>
      </w:r>
      <w:r>
        <w:fldChar w:fldCharType="begin"/>
      </w:r>
      <w:r>
        <w:instrText xml:space="preserve"> MACROBUTTON MTPlaceRef \* MERGEFORMAT </w:instrText>
      </w:r>
      <w:r w:rsidR="008735F1">
        <w:fldChar w:fldCharType="begin"/>
      </w:r>
      <w:r w:rsidR="008735F1">
        <w:instrText xml:space="preserve"> SEQ MTEqn \h \*</w:instrText>
      </w:r>
      <w:r w:rsidR="008735F1">
        <w:instrText xml:space="preserve">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w:instrText>
      </w:r>
      <w:r w:rsidR="008735F1">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9pt;height:19.35pt" o:ole="">
            <v:imagedata r:id="rId35" o:title=""/>
          </v:shape>
          <o:OLEObject Type="Embed" ProgID="Equation.DSMT4" ShapeID="_x0000_i1032" DrawAspect="Content" ObjectID="_1493038504" r:id="rId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w:instrText>
      </w:r>
      <w:r w:rsidR="008735F1">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w:t>
      </w:r>
      <w:proofErr w:type="gramStart"/>
      <w:r w:rsidR="00FA2BC4">
        <w:t xml:space="preserve">components </w:t>
      </w:r>
      <w:proofErr w:type="gramEnd"/>
      <w:r w:rsidR="00905817" w:rsidRPr="00905817">
        <w:rPr>
          <w:position w:val="-14"/>
        </w:rPr>
        <w:object w:dxaOrig="279" w:dyaOrig="380" w14:anchorId="6A195C96">
          <v:shape id="_x0000_i1033" type="#_x0000_t75" style="width:14.5pt;height:19.35pt" o:ole="">
            <v:imagedata r:id="rId37" o:title=""/>
          </v:shape>
          <o:OLEObject Type="Embed" ProgID="Equation.DSMT4" ShapeID="_x0000_i1033" DrawAspect="Content" ObjectID="_1493038505" r:id="rId3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05pt;height:67.7pt" o:ole="">
            <v:imagedata r:id="rId39" o:title=""/>
          </v:shape>
          <o:OLEObject Type="Embed" ProgID="Equation.DSMT4" ShapeID="_x0000_i1034" DrawAspect="Content" ObjectID="_1493038506" r:id="rId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w:instrText>
      </w:r>
      <w:r w:rsidR="008735F1">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4pt;height:15.6pt" o:ole="">
            <v:imagedata r:id="rId41" o:title=""/>
          </v:shape>
          <o:OLEObject Type="Embed" ProgID="Equation.DSMT4" ShapeID="_x0000_i1035" DrawAspect="Content" ObjectID="_1493038507" r:id="rId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65pt;height:15.6pt" o:ole="">
            <v:imagedata r:id="rId43" o:title=""/>
          </v:shape>
          <o:OLEObject Type="Embed" ProgID="Equation.DSMT4" ShapeID="_x0000_i1036" DrawAspect="Content" ObjectID="_1493038508" r:id="rId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w:instrText>
      </w:r>
      <w:r w:rsidR="008735F1">
        <w:instrText xml:space="preserve">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w:instrText>
      </w:r>
      <w:r w:rsidR="008735F1">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4.8pt;height:14.5pt" o:ole="">
            <v:imagedata r:id="rId45" o:title=""/>
          </v:shape>
          <o:OLEObject Type="Embed" ProgID="Equation.DSMT4" ShapeID="_x0000_i1037" DrawAspect="Content" ObjectID="_1493038509" r:id="rId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w:instrText>
      </w:r>
      <w:r w:rsidR="008735F1">
        <w:rPr>
          <w:noProof/>
        </w:rPr>
        <w:fldChar w:fldCharType="end"/>
      </w:r>
      <w:r>
        <w:instrText>)</w:instrText>
      </w:r>
      <w:r>
        <w:fldChar w:fldCharType="end"/>
      </w:r>
    </w:p>
    <w:p w14:paraId="6D53E871" w14:textId="77777777" w:rsidR="008C7882" w:rsidRDefault="008C7882" w:rsidP="008C7882">
      <w:r>
        <w:t xml:space="preserve"> </w:t>
      </w:r>
      <w:proofErr w:type="gramStart"/>
      <w:r>
        <w:t>where</w:t>
      </w:r>
      <w:proofErr w:type="gramEnd"/>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2pt;height:30.65pt" o:ole="">
            <v:imagedata r:id="rId47" o:title=""/>
          </v:shape>
          <o:OLEObject Type="Embed" ProgID="Equation.DSMT4" ShapeID="_x0000_i1038" DrawAspect="Content" ObjectID="_1493038510" r:id="rId48"/>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w:instrText>
      </w:r>
      <w:r w:rsidR="008735F1">
        <w:instrText xml:space="preserve">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w:instrText>
      </w:r>
      <w:r w:rsidR="008735F1">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45pt;height:17.2pt" o:ole="">
            <v:imagedata r:id="rId49" o:title=""/>
          </v:shape>
          <o:OLEObject Type="Embed" ProgID="Equation.DSMT4" ShapeID="_x0000_i1039" DrawAspect="Content" ObjectID="_1493038511" r:id="rId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w:instrText>
      </w:r>
      <w:r w:rsidR="008735F1">
        <w:instrText xml:space="preserve">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w:instrText>
      </w:r>
      <w:r w:rsidR="008735F1">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6.95pt;height:14.5pt" o:ole="">
            <v:imagedata r:id="rId51" o:title=""/>
          </v:shape>
          <o:OLEObject Type="Embed" ProgID="Equation.DSMT4" ShapeID="_x0000_i1040" DrawAspect="Content" ObjectID="_1493038512" r:id="rId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w:instrText>
      </w:r>
      <w:r w:rsidR="008735F1">
        <w:rPr>
          <w:noProof/>
        </w:rPr>
        <w:fldChar w:fldCharType="end"/>
      </w:r>
      <w:r>
        <w:instrText>)</w:instrText>
      </w:r>
      <w:r>
        <w:fldChar w:fldCharType="end"/>
      </w:r>
    </w:p>
    <w:p w14:paraId="1DFBF165" w14:textId="739A9B0E" w:rsidR="008C7882" w:rsidRDefault="008C7882" w:rsidP="008C7882">
      <w:proofErr w:type="gramStart"/>
      <w:r>
        <w:t>where</w:t>
      </w:r>
      <w:proofErr w:type="gramEnd"/>
      <w:r>
        <w:t xml:space="preserve"> the second order tensor </w:t>
      </w:r>
      <w:r w:rsidR="00905817" w:rsidRPr="00905817">
        <w:rPr>
          <w:position w:val="-6"/>
        </w:rPr>
        <w:object w:dxaOrig="260" w:dyaOrig="279" w14:anchorId="79BD4AE1">
          <v:shape id="_x0000_i1041" type="#_x0000_t75" style="width:12.9pt;height:14.5pt" o:ole="">
            <v:imagedata r:id="rId53" o:title=""/>
          </v:shape>
          <o:OLEObject Type="Embed" ProgID="Equation.DSMT4" ShapeID="_x0000_i1041" DrawAspect="Content" ObjectID="_1493038513" r:id="rId54"/>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5pt;height:56.4pt" o:ole="">
            <v:imagedata r:id="rId55" o:title=""/>
          </v:shape>
          <o:OLEObject Type="Embed" ProgID="Equation.DSMT4" ShapeID="_x0000_i1042" DrawAspect="Content" ObjectID="_1493038514" r:id="rId56"/>
        </w:object>
      </w:r>
      <w:r>
        <w:t>.</w:t>
      </w:r>
      <w:r>
        <w:tab/>
      </w:r>
      <w:r>
        <w:fldChar w:fldCharType="begin"/>
      </w:r>
      <w:r>
        <w:instrText xml:space="preserve"> MACROBUTTON MTPlaceRef \* MERGEFORMAT </w:instrText>
      </w:r>
      <w:r w:rsidR="008735F1">
        <w:fldChar w:fldCharType="begin"/>
      </w:r>
      <w:r w:rsidR="008735F1">
        <w:instrText xml:space="preserve"> SEQ MTEqn \h \* MERGEFO</w:instrText>
      </w:r>
      <w:r w:rsidR="008735F1">
        <w:instrText xml:space="preserve">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w:instrText>
      </w:r>
      <w:r w:rsidR="008735F1">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proofErr w:type="gramStart"/>
      <w:r>
        <w:t xml:space="preserve">if </w:t>
      </w:r>
      <w:proofErr w:type="gramEnd"/>
      <w:r w:rsidR="00905817" w:rsidRPr="00905817">
        <w:rPr>
          <w:position w:val="-8"/>
        </w:rPr>
        <w:object w:dxaOrig="940" w:dyaOrig="340" w14:anchorId="1B427AE0">
          <v:shape id="_x0000_i1043" type="#_x0000_t75" style="width:47.3pt;height:17.2pt" o:ole="">
            <v:imagedata r:id="rId57" o:title=""/>
          </v:shape>
          <o:OLEObject Type="Embed" ProgID="Equation.DSMT4" ShapeID="_x0000_i1043" DrawAspect="Content" ObjectID="_1493038515" r:id="rId5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proofErr w:type="gramStart"/>
      <w:r>
        <w:rPr>
          <w:b/>
        </w:rPr>
        <w:t>A</w:t>
      </w:r>
      <w:proofErr w:type="gramEnd"/>
      <w:r>
        <w:rPr>
          <w:b/>
        </w:rPr>
        <w:t xml:space="preserve">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6pt" o:ole="">
            <v:imagedata r:id="rId59" o:title=""/>
          </v:shape>
          <o:OLEObject Type="Embed" ProgID="Equation.DSMT4" ShapeID="_x0000_i1044" DrawAspect="Content" ObjectID="_1493038516" r:id="rId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15</w:instrText>
      </w:r>
      <w:r w:rsidR="008735F1">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5pt" o:ole="">
            <v:imagedata r:id="rId61" o:title=""/>
          </v:shape>
          <o:OLEObject Type="Embed" ProgID="Equation.DSMT4" ShapeID="_x0000_i1045" DrawAspect="Content" ObjectID="_1493038517" r:id="rId62"/>
        </w:object>
      </w:r>
      <w:r>
        <w:t xml:space="preserve">. An example of a third-order tensor is the </w:t>
      </w:r>
      <w:r>
        <w:rPr>
          <w:i/>
        </w:rPr>
        <w:t xml:space="preserve">permutation </w:t>
      </w:r>
      <w:proofErr w:type="gramStart"/>
      <w:r>
        <w:rPr>
          <w:i/>
        </w:rPr>
        <w:t xml:space="preserve">tensor </w:t>
      </w:r>
      <w:proofErr w:type="gramEnd"/>
      <w:r w:rsidR="00905817" w:rsidRPr="00905817">
        <w:rPr>
          <w:i/>
          <w:position w:val="-14"/>
        </w:rPr>
        <w:object w:dxaOrig="340" w:dyaOrig="380" w14:anchorId="2EEA731B">
          <v:shape id="_x0000_i1046" type="#_x0000_t75" style="width:17.2pt;height:19.35pt" o:ole="">
            <v:imagedata r:id="rId63" o:title=""/>
          </v:shape>
          <o:OLEObject Type="Embed" ProgID="Equation.DSMT4" ShapeID="_x0000_i1046" DrawAspect="Content" ObjectID="_1493038518" r:id="rId64"/>
        </w:object>
      </w:r>
      <w:r>
        <w:t xml:space="preserve">, whose components are 1 for an even permutation of </w:t>
      </w:r>
      <w:r w:rsidR="00905817" w:rsidRPr="00905817">
        <w:rPr>
          <w:position w:val="-14"/>
        </w:rPr>
        <w:object w:dxaOrig="720" w:dyaOrig="400" w14:anchorId="3E2749AB">
          <v:shape id="_x0000_i1047" type="#_x0000_t75" style="width:36.55pt;height:19.9pt" o:ole="">
            <v:imagedata r:id="rId65" o:title=""/>
          </v:shape>
          <o:OLEObject Type="Embed" ProgID="Equation.DSMT4" ShapeID="_x0000_i1047" DrawAspect="Content" ObjectID="_1493038519" r:id="rId66"/>
        </w:object>
      </w:r>
      <w:r>
        <w:t xml:space="preserve">, -1 for an odd permutation of </w:t>
      </w:r>
      <w:r w:rsidR="00905817" w:rsidRPr="00905817">
        <w:rPr>
          <w:position w:val="-14"/>
        </w:rPr>
        <w:object w:dxaOrig="720" w:dyaOrig="400" w14:anchorId="5E5074D5">
          <v:shape id="_x0000_i1048" type="#_x0000_t75" style="width:36.55pt;height:19.9pt" o:ole="">
            <v:imagedata r:id="rId67" o:title=""/>
          </v:shape>
          <o:OLEObject Type="Embed" ProgID="Equation.DSMT4" ShapeID="_x0000_i1048" DrawAspect="Content" ObjectID="_1493038520" r:id="rId68"/>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8pt;height:19.9pt" o:ole="">
            <v:imagedata r:id="rId69" o:title=""/>
          </v:shape>
          <o:OLEObject Type="Embed" ProgID="Equation.DSMT4" ShapeID="_x0000_i1049" DrawAspect="Content" ObjectID="_1493038521" r:id="rId70"/>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w:instrText>
      </w:r>
      <w:r w:rsidR="008735F1">
        <w:instrText xml:space="preserve"> \* Arabic \* MERGEFORMAT </w:instrText>
      </w:r>
      <w:r w:rsidR="008735F1">
        <w:fldChar w:fldCharType="separate"/>
      </w:r>
      <w:r w:rsidR="00E3755C">
        <w:rPr>
          <w:noProof/>
        </w:rPr>
        <w:instrText>16</w:instrText>
      </w:r>
      <w:r w:rsidR="008735F1">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75pt;height:14.5pt" o:ole="">
            <v:imagedata r:id="rId71" o:title=""/>
          </v:shape>
          <o:OLEObject Type="Embed" ProgID="Equation.DSMT4" ShapeID="_x0000_i1050" DrawAspect="Content" ObjectID="_1493038522" r:id="rId72"/>
        </w:object>
      </w:r>
      <w:r>
        <w:t xml:space="preserve"> which, in linear elasticity theory, relates the small strain tensor </w:t>
      </w:r>
      <w:r w:rsidR="00905817" w:rsidRPr="00905817">
        <w:rPr>
          <w:position w:val="-6"/>
        </w:rPr>
        <w:object w:dxaOrig="180" w:dyaOrig="220" w14:anchorId="6AA9E7BD">
          <v:shape id="_x0000_i1051" type="#_x0000_t75" style="width:9.15pt;height:10.75pt" o:ole="">
            <v:imagedata r:id="rId73" o:title=""/>
          </v:shape>
          <o:OLEObject Type="Embed" ProgID="Equation.DSMT4" ShapeID="_x0000_i1051" DrawAspect="Content" ObjectID="_1493038523" r:id="rId74"/>
        </w:object>
      </w:r>
      <w:r w:rsidR="00EE0E0E">
        <w:t xml:space="preserve"> </w:t>
      </w:r>
      <w:r>
        <w:t xml:space="preserve">and the Cauchy stress </w:t>
      </w:r>
      <w:proofErr w:type="gramStart"/>
      <w:r>
        <w:t xml:space="preserve">tensor </w:t>
      </w:r>
      <w:proofErr w:type="gramEnd"/>
      <w:r w:rsidR="00905817" w:rsidRPr="00905817">
        <w:rPr>
          <w:position w:val="-6"/>
        </w:rPr>
        <w:object w:dxaOrig="859" w:dyaOrig="279" w14:anchorId="5B0B3447">
          <v:shape id="_x0000_i1052" type="#_x0000_t75" style="width:43pt;height:14.5pt" o:ole="">
            <v:imagedata r:id="rId75" o:title=""/>
          </v:shape>
          <o:OLEObject Type="Embed" ProgID="Equation.DSMT4" ShapeID="_x0000_i1052" DrawAspect="Content" ObjectID="_1493038524" r:id="rId76"/>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7" o:title=""/>
          </v:shape>
          <o:OLEObject Type="Embed" ProgID="Equation.DSMT4" ShapeID="_x0000_i1053" DrawAspect="Content" ObjectID="_1493038525" r:id="rId78"/>
        </w:object>
      </w:r>
      <w:r w:rsidR="00512516">
        <w:t xml:space="preserve"> and </w:t>
      </w:r>
      <w:r w:rsidR="00905817" w:rsidRPr="00905817">
        <w:rPr>
          <w:position w:val="-4"/>
        </w:rPr>
        <w:object w:dxaOrig="240" w:dyaOrig="260" w14:anchorId="1BD5FEB4">
          <v:shape id="_x0000_i1054" type="#_x0000_t75" style="width:12.35pt;height:12.9pt" o:ole="">
            <v:imagedata r:id="rId79" o:title=""/>
          </v:shape>
          <o:OLEObject Type="Embed" ProgID="Equation.DSMT4" ShapeID="_x0000_i1054" DrawAspect="Content" ObjectID="_1493038526" r:id="rId8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81" o:title=""/>
          </v:shape>
          <o:OLEObject Type="Embed" ProgID="Equation.DSMT4" ShapeID="_x0000_i1055" DrawAspect="Content" ObjectID="_1493038527" r:id="rId82"/>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5pt;height:19.9pt" o:ole="">
            <v:imagedata r:id="rId83" o:title=""/>
          </v:shape>
          <o:OLEObject Type="Embed" ProgID="Equation.DSMT4" ShapeID="_x0000_i1056" DrawAspect="Content" ObjectID="_1493038528" r:id="rId84"/>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17</w:instrText>
      </w:r>
      <w:r w:rsidR="008735F1">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35pt;height:19.9pt" o:ole="">
            <v:imagedata r:id="rId85" o:title=""/>
          </v:shape>
          <o:OLEObject Type="Embed" ProgID="Equation.DSMT4" ShapeID="_x0000_i1057" DrawAspect="Content" ObjectID="_1493038529" r:id="rId8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18</w:instrText>
      </w:r>
      <w:r w:rsidR="008735F1">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8pt;height:22.05pt" o:ole="">
            <v:imagedata r:id="rId87" o:title=""/>
          </v:shape>
          <o:OLEObject Type="Embed" ProgID="Equation.DSMT4" ShapeID="_x0000_i1058" DrawAspect="Content" ObjectID="_1493038530" r:id="rId88"/>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19</w:instrText>
      </w:r>
      <w:r w:rsidR="008735F1">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8pt;height:30.65pt" o:ole="">
            <v:imagedata r:id="rId89" o:title=""/>
          </v:shape>
          <o:OLEObject Type="Embed" ProgID="Equation.DSMT4" ShapeID="_x0000_i1059" DrawAspect="Content" ObjectID="_1493038531" r:id="rId90"/>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20</w:instrText>
      </w:r>
      <w:r w:rsidR="008735F1">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w:t>
      </w:r>
      <w:proofErr w:type="gramStart"/>
      <w:r>
        <w:t xml:space="preserve">operators </w:t>
      </w:r>
      <w:proofErr w:type="gramEnd"/>
      <w:r w:rsidR="00905817" w:rsidRPr="00905817">
        <w:rPr>
          <w:position w:val="-6"/>
        </w:rPr>
        <w:object w:dxaOrig="260" w:dyaOrig="279" w14:anchorId="77C41F47">
          <v:shape id="_x0000_i1060" type="#_x0000_t75" style="width:12.9pt;height:14.5pt" o:ole="">
            <v:imagedata r:id="rId91" o:title=""/>
          </v:shape>
          <o:OLEObject Type="Embed" ProgID="Equation.DSMT4" ShapeID="_x0000_i1060" DrawAspect="Content" ObjectID="_1493038532" r:id="rId92"/>
        </w:object>
      </w:r>
      <w:r w:rsidR="00D17EAC">
        <w:t xml:space="preserve">, </w:t>
      </w:r>
      <w:r w:rsidR="00905817" w:rsidRPr="00905817">
        <w:rPr>
          <w:position w:val="-10"/>
        </w:rPr>
        <w:object w:dxaOrig="260" w:dyaOrig="320" w14:anchorId="727864F1">
          <v:shape id="_x0000_i1061" type="#_x0000_t75" style="width:12.9pt;height:15.6pt" o:ole="">
            <v:imagedata r:id="rId93" o:title=""/>
          </v:shape>
          <o:OLEObject Type="Embed" ProgID="Equation.DSMT4" ShapeID="_x0000_i1061" DrawAspect="Content" ObjectID="_1493038533" r:id="rId94"/>
        </w:object>
      </w:r>
      <w:r w:rsidR="00D17EAC">
        <w:t xml:space="preserve">, </w:t>
      </w:r>
      <w:r w:rsidR="00905817" w:rsidRPr="00905817">
        <w:rPr>
          <w:position w:val="-6"/>
        </w:rPr>
        <w:object w:dxaOrig="260" w:dyaOrig="320" w14:anchorId="7B4B6DFA">
          <v:shape id="_x0000_i1062" type="#_x0000_t75" style="width:12.9pt;height:15.6pt" o:ole="">
            <v:imagedata r:id="rId95" o:title=""/>
          </v:shape>
          <o:OLEObject Type="Embed" ProgID="Equation.DSMT4" ShapeID="_x0000_i1062" DrawAspect="Content" ObjectID="_1493038534" r:id="rId96"/>
        </w:object>
      </w:r>
      <w:r w:rsidR="00D17EAC">
        <w:t xml:space="preserve"> and </w:t>
      </w:r>
      <w:r w:rsidR="00905817" w:rsidRPr="00905817">
        <w:rPr>
          <w:position w:val="-10"/>
        </w:rPr>
        <w:object w:dxaOrig="260" w:dyaOrig="360" w14:anchorId="7E1D89DC">
          <v:shape id="_x0000_i1063" type="#_x0000_t75" style="width:12.9pt;height:19.35pt" o:ole="">
            <v:imagedata r:id="rId97" o:title=""/>
          </v:shape>
          <o:OLEObject Type="Embed" ProgID="Equation.DSMT4" ShapeID="_x0000_i1063" DrawAspect="Content" ObjectID="_1493038535" r:id="rId98"/>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05pt;height:22.05pt" o:ole="">
            <v:imagedata r:id="rId99" o:title=""/>
          </v:shape>
          <o:OLEObject Type="Embed" ProgID="Equation.DSMT4" ShapeID="_x0000_i1064" DrawAspect="Content" ObjectID="_1493038536" r:id="rId100"/>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21</w:instrText>
      </w:r>
      <w:r w:rsidR="008735F1">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55pt;height:22.05pt" o:ole="">
            <v:imagedata r:id="rId101" o:title=""/>
          </v:shape>
          <o:OLEObject Type="Embed" ProgID="Equation.DSMT4" ShapeID="_x0000_i1065" DrawAspect="Content" ObjectID="_1493038537" r:id="rId102"/>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22</w:instrText>
      </w:r>
      <w:r w:rsidR="008735F1">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9pt;height:24.2pt" o:ole="">
            <v:imagedata r:id="rId103" o:title=""/>
          </v:shape>
          <o:OLEObject Type="Embed" ProgID="Equation.DSMT4" ShapeID="_x0000_i1066" DrawAspect="Content" ObjectID="_1493038538" r:id="rId104"/>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23</w:instrText>
      </w:r>
      <w:r w:rsidR="008735F1">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35pt;height:30.65pt" o:ole="">
            <v:imagedata r:id="rId105" o:title=""/>
          </v:shape>
          <o:OLEObject Type="Embed" ProgID="Equation.DSMT4" ShapeID="_x0000_i1067" DrawAspect="Content" ObjectID="_1493038539" r:id="rId106"/>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24</w:instrText>
      </w:r>
      <w:r w:rsidR="008735F1">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25pt;height:36.55pt" o:ole="">
            <v:imagedata r:id="rId107" o:title=""/>
          </v:shape>
          <o:OLEObject Type="Embed" ProgID="Equation.DSMT4" ShapeID="_x0000_i1068" DrawAspect="Content" ObjectID="_1493038540" r:id="rId1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25</w:instrText>
      </w:r>
      <w:r w:rsidR="008735F1">
        <w:rPr>
          <w:noProof/>
        </w:rPr>
        <w:fldChar w:fldCharType="end"/>
      </w:r>
      <w:r>
        <w:instrText>)</w:instrText>
      </w:r>
      <w:r>
        <w:fldChar w:fldCharType="end"/>
      </w:r>
    </w:p>
    <w:p w14:paraId="69735B60" w14:textId="42EDF8DD" w:rsidR="00876348" w:rsidRDefault="00D17EAC" w:rsidP="00876348">
      <w:proofErr w:type="gramStart"/>
      <w:r>
        <w:t>where</w:t>
      </w:r>
      <w:proofErr w:type="gramEnd"/>
      <w:r>
        <w:t xml:space="preserve"> </w:t>
      </w:r>
      <w:r w:rsidR="00905817" w:rsidRPr="00905817">
        <w:rPr>
          <w:position w:val="-10"/>
        </w:rPr>
        <w:object w:dxaOrig="960" w:dyaOrig="320" w14:anchorId="2F924021">
          <v:shape id="_x0000_i1069" type="#_x0000_t75" style="width:47.8pt;height:15.6pt" o:ole="">
            <v:imagedata r:id="rId109" o:title=""/>
          </v:shape>
          <o:OLEObject Type="Embed" ProgID="Equation.DSMT4" ShapeID="_x0000_i1069" DrawAspect="Content" ObjectID="_1493038541" r:id="rId110"/>
        </w:object>
      </w:r>
      <w:r>
        <w:t xml:space="preserve"> and </w:t>
      </w:r>
      <w:r w:rsidR="00905817" w:rsidRPr="00905817">
        <w:rPr>
          <w:position w:val="-6"/>
        </w:rPr>
        <w:object w:dxaOrig="960" w:dyaOrig="340" w14:anchorId="386CDD3D">
          <v:shape id="_x0000_i1070" type="#_x0000_t75" style="width:47.8pt;height:17.2pt" o:ole="">
            <v:imagedata r:id="rId111" o:title=""/>
          </v:shape>
          <o:OLEObject Type="Embed" ProgID="Equation.DSMT4" ShapeID="_x0000_i1070" DrawAspect="Content" ObjectID="_1493038542" r:id="rId112"/>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95pt;height:39.75pt" o:ole="">
            <v:imagedata r:id="rId113" o:title=""/>
          </v:shape>
          <o:OLEObject Type="Embed" ProgID="Equation.DSMT4" ShapeID="_x0000_i1071" DrawAspect="Content" ObjectID="_1493038543" r:id="rId1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26</w:instrText>
      </w:r>
      <w:r w:rsidR="008735F1">
        <w:rPr>
          <w:noProof/>
        </w:rPr>
        <w:fldChar w:fldCharType="end"/>
      </w:r>
      <w:r>
        <w:instrText>)</w:instrText>
      </w:r>
      <w:r>
        <w:fldChar w:fldCharType="end"/>
      </w:r>
    </w:p>
    <w:p w14:paraId="5A8E1374" w14:textId="77777777" w:rsidR="008C7882" w:rsidRDefault="008C7882" w:rsidP="008C7882">
      <w:pPr>
        <w:pStyle w:val="Heading2"/>
      </w:pPr>
      <w:bookmarkStart w:id="34" w:name="_Ref176056702"/>
      <w:bookmarkStart w:id="35" w:name="_Toc289032517"/>
      <w:r>
        <w:t>The Directional Derivative</w:t>
      </w:r>
      <w:bookmarkEnd w:id="34"/>
      <w:bookmarkEnd w:id="35"/>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pt;height:19.9pt" o:ole="">
            <v:imagedata r:id="rId115" o:title=""/>
          </v:shape>
          <o:OLEObject Type="Embed" ProgID="Equation.DSMT4" ShapeID="_x0000_i1072" DrawAspect="Content" ObjectID="_1493038544" r:id="rId116"/>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95pt" o:ole="">
            <v:imagedata r:id="rId117" o:title=""/>
          </v:shape>
          <o:OLEObject Type="Embed" ProgID="Equation.DSMT4" ShapeID="_x0000_i1073" DrawAspect="Content" ObjectID="_1493038545" r:id="rId1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27</w:instrText>
      </w:r>
      <w:r w:rsidR="008735F1">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w:t>
      </w:r>
      <w:proofErr w:type="gramStart"/>
      <w:r>
        <w:t xml:space="preserve">function </w:t>
      </w:r>
      <w:proofErr w:type="gramEnd"/>
      <w:r w:rsidR="00905817" w:rsidRPr="00905817">
        <w:rPr>
          <w:position w:val="-14"/>
        </w:rPr>
        <w:object w:dxaOrig="580" w:dyaOrig="400" w14:anchorId="699845FA">
          <v:shape id="_x0000_i1074" type="#_x0000_t75" style="width:29pt;height:19.9pt" o:ole="">
            <v:imagedata r:id="rId119" o:title=""/>
          </v:shape>
          <o:OLEObject Type="Embed" ProgID="Equation.DSMT4" ShapeID="_x0000_i1074" DrawAspect="Content" ObjectID="_1493038546" r:id="rId120"/>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5.05pt" o:ole="">
            <v:imagedata r:id="rId121" o:title=""/>
          </v:shape>
          <o:OLEObject Type="Embed" ProgID="Equation.DSMT4" ShapeID="_x0000_i1075" DrawAspect="Content" ObjectID="_1493038547" r:id="rId122"/>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23" o:title=""/>
          </v:shape>
          <o:OLEObject Type="Embed" ProgID="Equation.DSMT4" ShapeID="_x0000_i1076" DrawAspect="Content" ObjectID="_1493038548" r:id="rId1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28</w:instrText>
      </w:r>
      <w:r w:rsidR="008735F1">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35pt;height:14.5pt" o:ole="">
            <v:imagedata r:id="rId125" o:title=""/>
          </v:shape>
          <o:OLEObject Type="Embed" ProgID="Equation.DSMT4" ShapeID="_x0000_i1077" DrawAspect="Content" ObjectID="_1493038549" r:id="rId12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85pt;height:19.9pt" o:ole="">
            <v:imagedata r:id="rId127" o:title=""/>
          </v:shape>
          <o:OLEObject Type="Embed" ProgID="Equation.DSMT4" ShapeID="_x0000_i1078" DrawAspect="Content" ObjectID="_1493038550" r:id="rId128"/>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29</w:instrText>
      </w:r>
      <w:r w:rsidR="008735F1">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proofErr w:type="gramStart"/>
      <w:r>
        <w:rPr>
          <w:i/>
        </w:rPr>
        <w:t>sum</w:t>
      </w:r>
      <w:proofErr w:type="gramEnd"/>
      <w:r>
        <w:rPr>
          <w:i/>
        </w:rPr>
        <w:t xml:space="preserve">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25pt;height:19.35pt" o:ole="">
            <v:imagedata r:id="rId129" o:title=""/>
          </v:shape>
          <o:OLEObject Type="Embed" ProgID="Equation.DSMT4" ShapeID="_x0000_i1079" DrawAspect="Content" ObjectID="_1493038551" r:id="rId130"/>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pt;height:19.9pt" o:ole="">
            <v:imagedata r:id="rId131" o:title=""/>
          </v:shape>
          <o:OLEObject Type="Embed" ProgID="Equation.DSMT4" ShapeID="_x0000_i1080" DrawAspect="Content" ObjectID="_1493038552" r:id="rId1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30</w:instrText>
      </w:r>
      <w:r w:rsidR="008735F1">
        <w:rPr>
          <w:noProof/>
        </w:rPr>
        <w:fldChar w:fldCharType="end"/>
      </w:r>
      <w:r>
        <w:instrText>)</w:instrText>
      </w:r>
      <w:r>
        <w:fldChar w:fldCharType="end"/>
      </w:r>
    </w:p>
    <w:p w14:paraId="2073E5A7" w14:textId="50C4C6A0" w:rsidR="008C7882" w:rsidRDefault="008C7882" w:rsidP="008C7882">
      <w:r>
        <w:t xml:space="preserve">(b) </w:t>
      </w:r>
      <w:proofErr w:type="gramStart"/>
      <w:r>
        <w:rPr>
          <w:i/>
        </w:rPr>
        <w:t>product</w:t>
      </w:r>
      <w:proofErr w:type="gramEnd"/>
      <w:r>
        <w:rPr>
          <w:i/>
        </w:rPr>
        <w:t xml:space="preserve">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49.95pt;height:19.35pt" o:ole="">
            <v:imagedata r:id="rId133" o:title=""/>
          </v:shape>
          <o:OLEObject Type="Embed" ProgID="Equation.DSMT4" ShapeID="_x0000_i1081" DrawAspect="Content" ObjectID="_1493038553" r:id="rId134"/>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1.9pt;height:19.9pt" o:ole="">
            <v:imagedata r:id="rId135" o:title=""/>
          </v:shape>
          <o:OLEObject Type="Embed" ProgID="Equation.DSMT4" ShapeID="_x0000_i1082" DrawAspect="Content" ObjectID="_1493038554" r:id="rId1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31</w:instrText>
      </w:r>
      <w:r w:rsidR="008735F1">
        <w:rPr>
          <w:noProof/>
        </w:rPr>
        <w:fldChar w:fldCharType="end"/>
      </w:r>
      <w:r>
        <w:instrText>)</w:instrText>
      </w:r>
      <w:r>
        <w:fldChar w:fldCharType="end"/>
      </w:r>
    </w:p>
    <w:p w14:paraId="799203AB" w14:textId="730B3384" w:rsidR="008C7882" w:rsidRDefault="008C7882" w:rsidP="008C7882">
      <w:r>
        <w:t xml:space="preserve">(c) </w:t>
      </w:r>
      <w:proofErr w:type="gramStart"/>
      <w:r w:rsidRPr="00E41741">
        <w:rPr>
          <w:i/>
        </w:rPr>
        <w:t>chain</w:t>
      </w:r>
      <w:proofErr w:type="gramEnd"/>
      <w:r w:rsidRPr="00E41741">
        <w:rPr>
          <w:i/>
        </w:rPr>
        <w:t xml:space="preserve"> rule</w:t>
      </w:r>
      <w:r>
        <w:t xml:space="preserve">: </w:t>
      </w:r>
      <w:r w:rsidR="004566B7">
        <w:t xml:space="preserve"> </w:t>
      </w:r>
      <w:r>
        <w:t xml:space="preserve">If </w:t>
      </w:r>
      <w:r w:rsidR="00905817" w:rsidRPr="00905817">
        <w:rPr>
          <w:position w:val="-16"/>
        </w:rPr>
        <w:object w:dxaOrig="1300" w:dyaOrig="440" w14:anchorId="7BEFC3BF">
          <v:shape id="_x0000_i1083" type="#_x0000_t75" style="width:65pt;height:22.05pt" o:ole="">
            <v:imagedata r:id="rId137" o:title=""/>
          </v:shape>
          <o:OLEObject Type="Embed" ProgID="Equation.DSMT4" ShapeID="_x0000_i1083" DrawAspect="Content" ObjectID="_1493038555" r:id="rId138"/>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pt;height:22.05pt" o:ole="">
            <v:imagedata r:id="rId139" o:title=""/>
          </v:shape>
          <o:OLEObject Type="Embed" ProgID="Equation.DSMT4" ShapeID="_x0000_i1084" DrawAspect="Content" ObjectID="_1493038556" r:id="rId1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32</w:instrText>
      </w:r>
      <w:r w:rsidR="008735F1">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36" w:name="_Toc289032518"/>
      <w:r>
        <w:lastRenderedPageBreak/>
        <w:t>Deformation, Strain and Stress</w:t>
      </w:r>
      <w:bookmarkEnd w:id="36"/>
    </w:p>
    <w:p w14:paraId="3C92EB3A" w14:textId="77777777" w:rsidR="008C7882" w:rsidRDefault="008C7882" w:rsidP="008C7882">
      <w:pPr>
        <w:pStyle w:val="Heading3"/>
      </w:pPr>
      <w:bookmarkStart w:id="37" w:name="_Toc289032519"/>
      <w:r>
        <w:t>The deformation gradient tensor</w:t>
      </w:r>
      <w:bookmarkEnd w:id="37"/>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proofErr w:type="gramStart"/>
      <w:r w:rsidRPr="00564200">
        <w:rPr>
          <w:i/>
        </w:rPr>
        <w:t>map</w:t>
      </w:r>
      <w:r>
        <w:t xml:space="preserve"> </w:t>
      </w:r>
      <w:proofErr w:type="gramEnd"/>
      <w:r w:rsidR="00905817" w:rsidRPr="00905817">
        <w:rPr>
          <w:position w:val="-10"/>
        </w:rPr>
        <w:object w:dxaOrig="220" w:dyaOrig="260" w14:anchorId="190C21D4">
          <v:shape id="_x0000_i1085" type="#_x0000_t75" style="width:10.75pt;height:12.9pt" o:ole="">
            <v:imagedata r:id="rId141" o:title=""/>
          </v:shape>
          <o:OLEObject Type="Embed" ProgID="Equation.DSMT4" ShapeID="_x0000_i1085" DrawAspect="Content" ObjectID="_1493038557" r:id="rId142"/>
        </w:object>
      </w:r>
      <w:r>
        <w:t xml:space="preserve">, which is a mapping from </w:t>
      </w:r>
      <w:r w:rsidR="00905817" w:rsidRPr="00905817">
        <w:rPr>
          <w:position w:val="-4"/>
        </w:rPr>
        <w:object w:dxaOrig="320" w:dyaOrig="300" w14:anchorId="0638962F">
          <v:shape id="_x0000_i1086" type="#_x0000_t75" style="width:15.6pt;height:15.05pt" o:ole="">
            <v:imagedata r:id="rId143" o:title=""/>
          </v:shape>
          <o:OLEObject Type="Embed" ProgID="Equation.DSMT4" ShapeID="_x0000_i1086" DrawAspect="Content" ObjectID="_1493038558" r:id="rId144"/>
        </w:object>
      </w:r>
      <w:r>
        <w:t>to</w:t>
      </w:r>
      <w:r w:rsidR="00905817" w:rsidRPr="00905817">
        <w:rPr>
          <w:position w:val="-4"/>
        </w:rPr>
        <w:object w:dxaOrig="320" w:dyaOrig="300" w14:anchorId="4E8723AE">
          <v:shape id="_x0000_i1087" type="#_x0000_t75" style="width:15.6pt;height:15.05pt" o:ole="">
            <v:imagedata r:id="rId145" o:title=""/>
          </v:shape>
          <o:OLEObject Type="Embed" ProgID="Equation.DSMT4" ShapeID="_x0000_i1087" DrawAspect="Content" ObjectID="_1493038559" r:id="rId146"/>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45pt;height:19.9pt" o:ole="">
            <v:imagedata r:id="rId147" o:title=""/>
          </v:shape>
          <o:OLEObject Type="Embed" ProgID="Equation.DSMT4" ShapeID="_x0000_i1088" DrawAspect="Content" ObjectID="_1493038560" r:id="rId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33</w:instrText>
      </w:r>
      <w:r w:rsidR="008735F1">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proofErr w:type="gramStart"/>
      <w:r>
        <w:t xml:space="preserve">Figure </w:t>
      </w:r>
      <w:ins w:id="38" w:author="Steve Maas" w:date="2015-05-13T13:51:00Z">
        <w:r w:rsidR="00AB0524">
          <w:fldChar w:fldCharType="begin"/>
        </w:r>
        <w:r w:rsidR="00AB0524">
          <w:instrText xml:space="preserve"> STYLEREF 1 \s </w:instrText>
        </w:r>
      </w:ins>
      <w:r w:rsidR="00AB0524">
        <w:fldChar w:fldCharType="separate"/>
      </w:r>
      <w:r w:rsidR="00AB0524">
        <w:rPr>
          <w:noProof/>
        </w:rPr>
        <w:t>2</w:t>
      </w:r>
      <w:ins w:id="3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40" w:author="Steve Maas" w:date="2015-05-13T13:51:00Z">
        <w:r w:rsidR="00AB0524">
          <w:rPr>
            <w:noProof/>
          </w:rPr>
          <w:t>1</w:t>
        </w:r>
        <w:r w:rsidR="00AB0524">
          <w:fldChar w:fldCharType="end"/>
        </w:r>
      </w:ins>
      <w:del w:id="41"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w:t>
      </w:r>
      <w:proofErr w:type="gramEnd"/>
      <w:r>
        <w:t xml:space="preserve">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7pt;height:19.9pt" o:ole="">
            <v:imagedata r:id="rId150" o:title=""/>
          </v:shape>
          <o:OLEObject Type="Embed" ProgID="Equation.DSMT4" ShapeID="_x0000_i1089" DrawAspect="Content" ObjectID="_1493038561" r:id="rId1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34</w:instrText>
      </w:r>
      <w:r w:rsidR="008735F1">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39.75pt;height:30.65pt" o:ole="">
            <v:imagedata r:id="rId152" o:title=""/>
          </v:shape>
          <o:OLEObject Type="Embed" ProgID="Equation.DSMT4" ShapeID="_x0000_i1090" DrawAspect="Content" ObjectID="_1493038562" r:id="rId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w:instrText>
      </w:r>
      <w:r w:rsidR="008735F1">
        <w:instrText xml:space="preserve">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35</w:instrText>
      </w:r>
      <w:r w:rsidR="008735F1">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35pt;height:14.5pt" o:ole="">
            <v:imagedata r:id="rId154" o:title=""/>
          </v:shape>
          <o:OLEObject Type="Embed" ProgID="Equation.DSMT4" ShapeID="_x0000_i1091" DrawAspect="Content" ObjectID="_1493038563" r:id="rId155"/>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5pt" o:ole="">
            <v:imagedata r:id="rId156" o:title=""/>
          </v:shape>
          <o:OLEObject Type="Embed" ProgID="Equation.DSMT4" ShapeID="_x0000_i1092" DrawAspect="Content" ObjectID="_1493038564" r:id="rId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36</w:instrText>
      </w:r>
      <w:r w:rsidR="008735F1">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3pt;height:14.5pt" o:ole="">
            <v:imagedata r:id="rId158" o:title=""/>
          </v:shape>
          <o:OLEObject Type="Embed" ProgID="Equation.DSMT4" ShapeID="_x0000_i1093" DrawAspect="Content" ObjectID="_1493038565" r:id="rId159"/>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3pt;height:19.35pt" o:ole="">
            <v:imagedata r:id="rId160" o:title=""/>
          </v:shape>
          <o:OLEObject Type="Embed" ProgID="Equation.DSMT4" ShapeID="_x0000_i1094" DrawAspect="Content" ObjectID="_1493038566" r:id="rId1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37</w:instrText>
      </w:r>
      <w:r w:rsidR="008735F1">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5.05pt;height:19.35pt" o:ole="">
            <v:imagedata r:id="rId162" o:title=""/>
          </v:shape>
          <o:OLEObject Type="Embed" ProgID="Equation.DSMT4" ShapeID="_x0000_i1095" DrawAspect="Content" ObjectID="_1493038567" r:id="rId163"/>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35pt;height:12.9pt" o:ole="">
            <v:imagedata r:id="rId164" o:title=""/>
          </v:shape>
          <o:OLEObject Type="Embed" ProgID="Equation.DSMT4" ShapeID="_x0000_i1096" DrawAspect="Content" ObjectID="_1493038568" r:id="rId165"/>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w:t>
      </w:r>
      <w:proofErr w:type="gramStart"/>
      <w:r>
        <w:t xml:space="preserve">namely </w:t>
      </w:r>
      <w:proofErr w:type="gramEnd"/>
      <w:r w:rsidR="00905817" w:rsidRPr="00905817">
        <w:rPr>
          <w:position w:val="-4"/>
        </w:rPr>
        <w:object w:dxaOrig="220" w:dyaOrig="300" w14:anchorId="65AA3F53">
          <v:shape id="_x0000_i1097" type="#_x0000_t75" style="width:10.75pt;height:15.05pt" o:ole="">
            <v:imagedata r:id="rId166" o:title=""/>
          </v:shape>
          <o:OLEObject Type="Embed" ProgID="Equation.DSMT4" ShapeID="_x0000_i1097" DrawAspect="Content" ObjectID="_1493038569" r:id="rId167"/>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75pt;height:15.05pt" o:ole="">
            <v:imagedata r:id="rId168" o:title=""/>
          </v:shape>
          <o:OLEObject Type="Embed" ProgID="Equation.DSMT4" ShapeID="_x0000_i1098" DrawAspect="Content" ObjectID="_1493038570" r:id="rId169"/>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3pt;height:15.6pt" o:ole="">
            <v:imagedata r:id="rId170" o:title=""/>
          </v:shape>
          <o:OLEObject Type="Embed" ProgID="Equation.DSMT4" ShapeID="_x0000_i1099" DrawAspect="Content" ObjectID="_1493038571" r:id="rId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38</w:instrText>
      </w:r>
      <w:r w:rsidR="008735F1">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75pt;height:15.05pt" o:ole="">
            <v:imagedata r:id="rId172" o:title=""/>
          </v:shape>
          <o:OLEObject Type="Embed" ProgID="Equation.DSMT4" ShapeID="_x0000_i1100" DrawAspect="Content" ObjectID="_1493038572" r:id="rId173"/>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1pt;height:15.6pt" o:ole="">
            <v:imagedata r:id="rId174" o:title=""/>
          </v:shape>
          <o:OLEObject Type="Embed" ProgID="Equation.DSMT4" ShapeID="_x0000_i1101" DrawAspect="Content" ObjectID="_1493038573" r:id="rId1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2" w:name="ZEqnNum821413"/>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39</w:instrText>
      </w:r>
      <w:r w:rsidR="008735F1">
        <w:rPr>
          <w:noProof/>
        </w:rPr>
        <w:fldChar w:fldCharType="end"/>
      </w:r>
      <w:r>
        <w:instrText>)</w:instrText>
      </w:r>
      <w:bookmarkEnd w:id="42"/>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5pt" o:ole="">
            <v:imagedata r:id="rId176" o:title=""/>
          </v:shape>
          <o:OLEObject Type="Embed" ProgID="Equation.DSMT4" ShapeID="_x0000_i1102" DrawAspect="Content" ObjectID="_1493038574" r:id="rId177"/>
        </w:object>
      </w:r>
      <w:r>
        <w:rPr>
          <w:b/>
        </w:rPr>
        <w:t xml:space="preserve"> </w:t>
      </w:r>
      <w:r w:rsidR="00B3790A">
        <w:rPr>
          <w:b/>
        </w:rPr>
        <w:t>(</w:t>
      </w:r>
      <w:proofErr w:type="gramStart"/>
      <w:r w:rsidR="00B3790A">
        <w:rPr>
          <w:b/>
        </w:rPr>
        <w:t xml:space="preserve">or </w:t>
      </w:r>
      <w:proofErr w:type="gramEnd"/>
      <w:r w:rsidR="00905817" w:rsidRPr="00905817">
        <w:rPr>
          <w:b/>
          <w:position w:val="-6"/>
        </w:rPr>
        <w:object w:dxaOrig="260" w:dyaOrig="279" w14:anchorId="33652249">
          <v:shape id="_x0000_i1103" type="#_x0000_t75" style="width:12.9pt;height:14.5pt" o:ole="">
            <v:imagedata r:id="rId178" o:title=""/>
          </v:shape>
          <o:OLEObject Type="Embed" ProgID="Equation.DSMT4" ShapeID="_x0000_i1103" DrawAspect="Content" ObjectID="_1493038575" r:id="rId17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45pt;height:14.5pt" o:ole="">
            <v:imagedata r:id="rId180" o:title=""/>
          </v:shape>
          <o:OLEObject Type="Embed" ProgID="Equation.DSMT4" ShapeID="_x0000_i1104" DrawAspect="Content" ObjectID="_1493038576" r:id="rId1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40</w:instrText>
      </w:r>
      <w:r w:rsidR="008735F1">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5pt" o:ole="">
            <v:imagedata r:id="rId182" o:title=""/>
          </v:shape>
          <o:OLEObject Type="Embed" ProgID="Equation.DSMT4" ShapeID="_x0000_i1105" DrawAspect="Content" ObjectID="_1493038577" r:id="rId183"/>
        </w:object>
      </w:r>
      <w:r w:rsidR="008C7882">
        <w:rPr>
          <w:b/>
        </w:rPr>
        <w:t xml:space="preserve"> </w:t>
      </w:r>
      <w:proofErr w:type="gramStart"/>
      <w:r w:rsidR="008C7882">
        <w:t>is</w:t>
      </w:r>
      <w:proofErr w:type="gramEnd"/>
      <w:r w:rsidR="008C7882">
        <w:t xml:space="preserve">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5pt" o:ole="">
            <v:imagedata r:id="rId184" o:title=""/>
          </v:shape>
          <o:OLEObject Type="Embed" ProgID="Equation.DSMT4" ShapeID="_x0000_i1106" DrawAspect="Content" ObjectID="_1493038578" r:id="rId18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6" o:title=""/>
          </v:shape>
          <o:OLEObject Type="Embed" ProgID="Equation.DSMT4" ShapeID="_x0000_i1107" DrawAspect="Content" ObjectID="_1493038579" r:id="rId18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43" w:name="_Toc289032520"/>
      <w:r>
        <w:t>Strain</w:t>
      </w:r>
      <w:bookmarkEnd w:id="43"/>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05pt;height:15.6pt" o:ole="">
            <v:imagedata r:id="rId188" o:title=""/>
          </v:shape>
          <o:OLEObject Type="Embed" ProgID="Equation.DSMT4" ShapeID="_x0000_i1108" DrawAspect="Content" ObjectID="_1493038580" r:id="rId1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w:instrText>
      </w:r>
      <w:r w:rsidR="008735F1">
        <w:instrText xml:space="preserve">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41</w:instrText>
      </w:r>
      <w:r w:rsidR="008735F1">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1.9pt;height:15.6pt" o:ole="">
            <v:imagedata r:id="rId190" o:title=""/>
          </v:shape>
          <o:OLEObject Type="Embed" ProgID="Equation.DSMT4" ShapeID="_x0000_i1109" DrawAspect="Content" ObjectID="_1493038581" r:id="rId1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42</w:instrText>
      </w:r>
      <w:r w:rsidR="008735F1">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8735F1">
        <w:fldChar w:fldCharType="begin"/>
      </w:r>
      <w:r w:rsidR="008735F1">
        <w:instrText xml:space="preserve"> REF ZEqnNum821413 \* Charformat \! \* MERGEFORMAT </w:instrText>
      </w:r>
      <w:r w:rsidR="008735F1">
        <w:fldChar w:fldCharType="separate"/>
      </w:r>
      <w:r w:rsidR="00E3755C">
        <w:instrText>(2.39)</w:instrText>
      </w:r>
      <w:r w:rsidR="008735F1">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35pt;height:37.6pt" o:ole="">
            <v:imagedata r:id="rId192" o:title=""/>
          </v:shape>
          <o:OLEObject Type="Embed" ProgID="Equation.DSMT4" ShapeID="_x0000_i1110" DrawAspect="Content" ObjectID="_1493038582" r:id="rId1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w:instrText>
      </w:r>
      <w:r w:rsidR="008735F1">
        <w:instrText xml:space="preserve">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43</w:instrText>
      </w:r>
      <w:r w:rsidR="008735F1">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proofErr w:type="gramStart"/>
      <w:r>
        <w:t xml:space="preserve">tensor </w:t>
      </w:r>
      <w:proofErr w:type="gramEnd"/>
      <w:r w:rsidR="00905817" w:rsidRPr="00905817">
        <w:rPr>
          <w:position w:val="-4"/>
        </w:rPr>
        <w:object w:dxaOrig="180" w:dyaOrig="260" w14:anchorId="575ADEB5">
          <v:shape id="_x0000_i1111" type="#_x0000_t75" style="width:9.15pt;height:12.9pt" o:ole="">
            <v:imagedata r:id="rId194" o:title=""/>
          </v:shape>
          <o:OLEObject Type="Embed" ProgID="Equation.DSMT4" ShapeID="_x0000_i1111" DrawAspect="Content" ObjectID="_1493038583" r:id="rId195"/>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6.1pt;height:30.65pt" o:ole="">
            <v:imagedata r:id="rId196" o:title=""/>
          </v:shape>
          <o:OLEObject Type="Embed" ProgID="Equation.DSMT4" ShapeID="_x0000_i1112" DrawAspect="Content" ObjectID="_1493038584" r:id="rId1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44</w:instrText>
      </w:r>
      <w:r w:rsidR="008735F1">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85pt;height:30.65pt" o:ole="">
            <v:imagedata r:id="rId198" o:title=""/>
          </v:shape>
          <o:OLEObject Type="Embed" ProgID="Equation.DSMT4" ShapeID="_x0000_i1113" DrawAspect="Content" ObjectID="_1493038585" r:id="rId199"/>
        </w:object>
      </w:r>
      <w:r>
        <w:t>.</w:t>
      </w:r>
      <w:r>
        <w:tab/>
      </w:r>
      <w:r>
        <w:fldChar w:fldCharType="begin"/>
      </w:r>
      <w:r>
        <w:instrText xml:space="preserve"> MACROBUTTON MTPlaceRef \* MERGEFORMAT </w:instrText>
      </w:r>
      <w:r w:rsidR="008735F1">
        <w:fldChar w:fldCharType="begin"/>
      </w:r>
      <w:r w:rsidR="008735F1">
        <w:instrText xml:space="preserve"> SEQ MTEqn \h \* MERGEFORM</w:instrText>
      </w:r>
      <w:r w:rsidR="008735F1">
        <w:instrText xml:space="preserve">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45</w:instrText>
      </w:r>
      <w:r w:rsidR="008735F1">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95pt;height:41.9pt" o:ole="">
            <v:imagedata r:id="rId200" o:title=""/>
          </v:shape>
          <o:OLEObject Type="Embed" ProgID="Equation.DSMT4" ShapeID="_x0000_i1114" DrawAspect="Content" ObjectID="_1493038586" r:id="rId2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46</w:instrText>
      </w:r>
      <w:r w:rsidR="008735F1">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15pt;height:19.9pt" o:ole="">
            <v:imagedata r:id="rId202" o:title=""/>
          </v:shape>
          <o:OLEObject Type="Embed" ProgID="Equation.DSMT4" ShapeID="_x0000_i1115" DrawAspect="Content" ObjectID="_1493038587" r:id="rId2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47</w:instrText>
      </w:r>
      <w:r w:rsidR="008735F1">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44" w:name="_Toc289032521"/>
      <w:r>
        <w:t>Stress</w:t>
      </w:r>
      <w:bookmarkEnd w:id="44"/>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2pt;height:12.9pt" o:ole="">
            <v:imagedata r:id="rId204" o:title=""/>
          </v:shape>
          <o:OLEObject Type="Embed" ProgID="Equation.DSMT4" ShapeID="_x0000_i1116" DrawAspect="Content" ObjectID="_1493038588" r:id="rId2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48</w:instrText>
      </w:r>
      <w:r w:rsidR="008735F1">
        <w:rPr>
          <w:noProof/>
        </w:rPr>
        <w:fldChar w:fldCharType="end"/>
      </w:r>
      <w:r>
        <w:instrText>)</w:instrText>
      </w:r>
      <w:r>
        <w:fldChar w:fldCharType="end"/>
      </w:r>
    </w:p>
    <w:p w14:paraId="27EE07AC" w14:textId="3242730C" w:rsidR="008C7882" w:rsidRDefault="008C7882" w:rsidP="008C7882">
      <w:proofErr w:type="gramStart"/>
      <w:r>
        <w:lastRenderedPageBreak/>
        <w:t>where</w:t>
      </w:r>
      <w:proofErr w:type="gramEnd"/>
      <w:r>
        <w:t xml:space="preserve"> </w:t>
      </w:r>
      <w:r w:rsidR="00905817" w:rsidRPr="00905817">
        <w:rPr>
          <w:position w:val="-6"/>
        </w:rPr>
        <w:object w:dxaOrig="200" w:dyaOrig="220" w14:anchorId="038803A8">
          <v:shape id="_x0000_i1117" type="#_x0000_t75" style="width:10.2pt;height:10.75pt" o:ole="">
            <v:imagedata r:id="rId206" o:title=""/>
          </v:shape>
          <o:OLEObject Type="Embed" ProgID="Equation.DSMT4" ShapeID="_x0000_i1117" DrawAspect="Content" ObjectID="_1493038589" r:id="rId20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1.9pt;height:19.35pt" o:ole="">
            <v:imagedata r:id="rId208" o:title=""/>
          </v:shape>
          <o:OLEObject Type="Embed" ProgID="Equation.DSMT4" ShapeID="_x0000_i1118" DrawAspect="Content" ObjectID="_1493038590" r:id="rId209"/>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95pt;height:14.5pt" o:ole="">
            <v:imagedata r:id="rId210" o:title=""/>
          </v:shape>
          <o:OLEObject Type="Embed" ProgID="Equation.DSMT4" ShapeID="_x0000_i1119" DrawAspect="Content" ObjectID="_1493038591" r:id="rId2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49</w:instrText>
      </w:r>
      <w:r w:rsidR="008735F1">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65pt;height:15.6pt" o:ole="">
            <v:imagedata r:id="rId212" o:title=""/>
          </v:shape>
          <o:OLEObject Type="Embed" ProgID="Equation.DSMT4" ShapeID="_x0000_i1120" DrawAspect="Content" ObjectID="_1493038592" r:id="rId2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50</w:instrText>
      </w:r>
      <w:r w:rsidR="008735F1">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15pt;height:15.6pt" o:ole="">
            <v:imagedata r:id="rId214" o:title=""/>
          </v:shape>
          <o:OLEObject Type="Embed" ProgID="Equation.DSMT4" ShapeID="_x0000_i1121" DrawAspect="Content" ObjectID="_1493038593" r:id="rId2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51</w:instrText>
      </w:r>
      <w:r w:rsidR="008735F1">
        <w:rPr>
          <w:noProof/>
        </w:rPr>
        <w:fldChar w:fldCharType="end"/>
      </w:r>
      <w:r>
        <w:instrText>)</w:instrText>
      </w:r>
      <w:r>
        <w:fldChar w:fldCharType="end"/>
      </w:r>
    </w:p>
    <w:p w14:paraId="064CE55E" w14:textId="77777777" w:rsidR="008C7882" w:rsidRDefault="008C7882" w:rsidP="008C7882">
      <w:proofErr w:type="gramStart"/>
      <w:r>
        <w:t>is</w:t>
      </w:r>
      <w:proofErr w:type="gramEnd"/>
      <w:r>
        <w:t xml:space="preserve">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25pt;height:30.65pt" o:ole="">
            <v:imagedata r:id="rId216" o:title=""/>
          </v:shape>
          <o:OLEObject Type="Embed" ProgID="Equation.DSMT4" ShapeID="_x0000_i1122" DrawAspect="Content" ObjectID="_1493038594" r:id="rId2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5" w:name="ZEqnNum356111"/>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52</w:instrText>
      </w:r>
      <w:r w:rsidR="008735F1">
        <w:rPr>
          <w:noProof/>
        </w:rPr>
        <w:fldChar w:fldCharType="end"/>
      </w:r>
      <w:r>
        <w:instrText>)</w:instrText>
      </w:r>
      <w:bookmarkEnd w:id="45"/>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5pt" o:ole="">
            <v:imagedata r:id="rId218" o:title=""/>
          </v:shape>
          <o:OLEObject Type="Embed" ProgID="Equation.DSMT4" ShapeID="_x0000_i1123" DrawAspect="Content" ObjectID="_1493038595" r:id="rId219"/>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1pt;height:15.6pt" o:ole="">
            <v:imagedata r:id="rId220" o:title=""/>
          </v:shape>
          <o:OLEObject Type="Embed" ProgID="Equation.DSMT4" ShapeID="_x0000_i1124" DrawAspect="Content" ObjectID="_1493038596" r:id="rId221"/>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53</w:instrText>
      </w:r>
      <w:r w:rsidR="008735F1">
        <w:rPr>
          <w:noProof/>
        </w:rPr>
        <w:fldChar w:fldCharType="end"/>
      </w:r>
      <w:r>
        <w:instrText>)</w:instrText>
      </w:r>
      <w:r>
        <w:fldChar w:fldCharType="end"/>
      </w:r>
    </w:p>
    <w:p w14:paraId="27C9486A" w14:textId="751D502B" w:rsidR="008C7882" w:rsidRDefault="008C7882" w:rsidP="008C7882">
      <w:r>
        <w:t xml:space="preserve">Here, the pressure is defined </w:t>
      </w:r>
      <w:proofErr w:type="gramStart"/>
      <w:r>
        <w:t>as</w:t>
      </w:r>
      <w:r w:rsidR="008C66E1">
        <w:t xml:space="preserve"> </w:t>
      </w:r>
      <w:proofErr w:type="gramEnd"/>
      <w:r w:rsidR="00905817" w:rsidRPr="00905817">
        <w:rPr>
          <w:position w:val="-24"/>
        </w:rPr>
        <w:object w:dxaOrig="960" w:dyaOrig="620" w14:anchorId="1F3A4438">
          <v:shape id="_x0000_i1125" type="#_x0000_t75" style="width:47.8pt;height:30.65pt" o:ole="">
            <v:imagedata r:id="rId222" o:title=""/>
          </v:shape>
          <o:OLEObject Type="Embed" ProgID="Equation.DSMT4" ShapeID="_x0000_i1125" DrawAspect="Content" ObjectID="_1493038597" r:id="rId223"/>
        </w:object>
      </w:r>
      <w:r>
        <w:t xml:space="preserve">. Note that the deviatoric Cauchy stress tensor </w:t>
      </w:r>
      <w:proofErr w:type="gramStart"/>
      <w:r>
        <w:t>satisfies</w:t>
      </w:r>
      <w:r w:rsidR="00AC1927">
        <w:t xml:space="preserve"> </w:t>
      </w:r>
      <w:proofErr w:type="gramEnd"/>
      <w:r w:rsidR="00905817" w:rsidRPr="00905817">
        <w:rPr>
          <w:position w:val="-6"/>
        </w:rPr>
        <w:object w:dxaOrig="760" w:dyaOrig="279" w14:anchorId="367B1924">
          <v:shape id="_x0000_i1126" type="#_x0000_t75" style="width:37.6pt;height:14.5pt" o:ole="">
            <v:imagedata r:id="rId224" o:title=""/>
          </v:shape>
          <o:OLEObject Type="Embed" ProgID="Equation.DSMT4" ShapeID="_x0000_i1126" DrawAspect="Content" ObjectID="_1493038598" r:id="rId225"/>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5pt" o:ole="">
            <v:imagedata r:id="rId226" o:title=""/>
          </v:shape>
          <o:OLEObject Type="Embed" ProgID="Equation.DSMT4" ShapeID="_x0000_i1127" DrawAspect="Content" ObjectID="_1493038599" r:id="rId227"/>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55pt;height:19.9pt" o:ole="">
            <v:imagedata r:id="rId228" o:title=""/>
          </v:shape>
          <o:OLEObject Type="Embed" ProgID="Equation.DSMT4" ShapeID="_x0000_i1128" DrawAspect="Content" ObjectID="_1493038600" r:id="rId229"/>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55pt;height:19.9pt" o:ole="">
            <v:imagedata r:id="rId230" o:title=""/>
          </v:shape>
          <o:OLEObject Type="Embed" ProgID="Equation.DSMT4" ShapeID="_x0000_i1129" DrawAspect="Content" ObjectID="_1493038601" r:id="rId2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54</w:instrText>
      </w:r>
      <w:r w:rsidR="008735F1">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75pt;height:14.5pt" o:ole="">
            <v:imagedata r:id="rId232" o:title=""/>
          </v:shape>
          <o:OLEObject Type="Embed" ProgID="Equation.DSMT4" ShapeID="_x0000_i1130" DrawAspect="Content" ObjectID="_1493038602" r:id="rId233"/>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45pt;height:36.55pt" o:ole="">
            <v:imagedata r:id="rId234" o:title=""/>
          </v:shape>
          <o:OLEObject Type="Embed" ProgID="Equation.DSMT4" ShapeID="_x0000_i1131" DrawAspect="Content" ObjectID="_1493038603" r:id="rId2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w:instrText>
      </w:r>
      <w:r w:rsidR="008735F1">
        <w:instrText xml:space="preserv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55</w:instrText>
      </w:r>
      <w:r w:rsidR="008735F1">
        <w:rPr>
          <w:noProof/>
        </w:rPr>
        <w:fldChar w:fldCharType="end"/>
      </w:r>
      <w:r>
        <w:instrText>)</w:instrText>
      </w:r>
      <w:r>
        <w:fldChar w:fldCharType="end"/>
      </w:r>
    </w:p>
    <w:p w14:paraId="23CB4584" w14:textId="28B18F38" w:rsidR="008C7882" w:rsidRDefault="008C7882" w:rsidP="008C7882">
      <w:proofErr w:type="gramStart"/>
      <w:r>
        <w:t>where</w:t>
      </w:r>
      <w:proofErr w:type="gramEnd"/>
      <w:r>
        <w:t xml:space="preserve"> </w:t>
      </w:r>
      <w:r w:rsidR="00905817" w:rsidRPr="00905817">
        <w:rPr>
          <w:position w:val="-4"/>
        </w:rPr>
        <w:object w:dxaOrig="279" w:dyaOrig="260" w14:anchorId="369E0ED6">
          <v:shape id="_x0000_i1132" type="#_x0000_t75" style="width:14.5pt;height:12.9pt" o:ole="">
            <v:imagedata r:id="rId236" o:title=""/>
          </v:shape>
          <o:OLEObject Type="Embed" ProgID="Equation.DSMT4" ShapeID="_x0000_i1132" DrawAspect="Content" ObjectID="_1493038604" r:id="rId23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65pt" o:ole="">
            <v:imagedata r:id="rId238" o:title=""/>
          </v:shape>
          <o:OLEObject Type="Embed" ProgID="Equation.DSMT4" ShapeID="_x0000_i1133" DrawAspect="Content" ObjectID="_1493038605" r:id="rId2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56</w:instrText>
      </w:r>
      <w:r w:rsidR="008735F1">
        <w:rPr>
          <w:noProof/>
        </w:rPr>
        <w:fldChar w:fldCharType="end"/>
      </w:r>
      <w:r>
        <w:instrText>)</w:instrText>
      </w:r>
      <w:r>
        <w:fldChar w:fldCharType="end"/>
      </w:r>
    </w:p>
    <w:p w14:paraId="6FBBE95F" w14:textId="77777777" w:rsidR="008C7882" w:rsidRDefault="008C7882" w:rsidP="008C7882">
      <w:pPr>
        <w:pStyle w:val="Heading2"/>
      </w:pPr>
      <w:bookmarkStart w:id="46" w:name="_Ref174423034"/>
      <w:bookmarkStart w:id="47" w:name="_Toc289032522"/>
      <w:r>
        <w:t>Hyperelasticity</w:t>
      </w:r>
      <w:bookmarkEnd w:id="46"/>
      <w:bookmarkEnd w:id="47"/>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95pt;height:37.6pt" o:ole="">
            <v:imagedata r:id="rId240" o:title=""/>
          </v:shape>
          <o:OLEObject Type="Embed" ProgID="Equation.DSMT4" ShapeID="_x0000_i1134" DrawAspect="Content" ObjectID="_1493038606" r:id="rId2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57</w:instrText>
      </w:r>
      <w:r w:rsidR="008735F1">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95pt;height:22.05pt" o:ole="">
            <v:imagedata r:id="rId242" o:title=""/>
          </v:shape>
          <o:OLEObject Type="Embed" ProgID="Equation.DSMT4" ShapeID="_x0000_i1135" DrawAspect="Content" ObjectID="_1493038607" r:id="rId2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8" w:name="ZEqnNum274871"/>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58</w:instrText>
      </w:r>
      <w:r w:rsidR="008735F1">
        <w:rPr>
          <w:noProof/>
        </w:rPr>
        <w:fldChar w:fldCharType="end"/>
      </w:r>
      <w:r>
        <w:instrText>)</w:instrText>
      </w:r>
      <w:bookmarkEnd w:id="48"/>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95pt" o:ole="">
            <v:imagedata r:id="rId244" o:title=""/>
          </v:shape>
          <o:OLEObject Type="Embed" ProgID="Equation.DSMT4" ShapeID="_x0000_i1136" DrawAspect="Content" ObjectID="_1493038608" r:id="rId2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9" w:name="ZEqnNum349382"/>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59</w:instrText>
      </w:r>
      <w:r w:rsidR="008735F1">
        <w:rPr>
          <w:noProof/>
        </w:rPr>
        <w:fldChar w:fldCharType="end"/>
      </w:r>
      <w:r>
        <w:instrText>)</w:instrText>
      </w:r>
      <w:bookmarkEnd w:id="49"/>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8735F1">
        <w:fldChar w:fldCharType="begin"/>
      </w:r>
      <w:r w:rsidR="008735F1">
        <w:instrText xml:space="preserve"> REF ZEqnNum274871 \! \* MERGEFORMAT </w:instrText>
      </w:r>
      <w:r w:rsidR="008735F1">
        <w:fldChar w:fldCharType="separate"/>
      </w:r>
      <w:r w:rsidR="00E3755C">
        <w:instrText>(2.58)</w:instrText>
      </w:r>
      <w:r w:rsidR="008735F1">
        <w:fldChar w:fldCharType="end"/>
      </w:r>
      <w:r>
        <w:fldChar w:fldCharType="end"/>
      </w:r>
      <w:r>
        <w:t xml:space="preserve"> with </w:t>
      </w:r>
      <w:r>
        <w:fldChar w:fldCharType="begin"/>
      </w:r>
      <w:r>
        <w:instrText xml:space="preserve"> GOTOBUTTON ZEqnNum349382  \* MERGEFORMAT </w:instrText>
      </w:r>
      <w:r w:rsidR="008735F1">
        <w:fldChar w:fldCharType="begin"/>
      </w:r>
      <w:r w:rsidR="008735F1">
        <w:instrText xml:space="preserve"> REF ZEqnNum349382 \! \* MERGEFORMAT </w:instrText>
      </w:r>
      <w:r w:rsidR="008735F1">
        <w:fldChar w:fldCharType="separate"/>
      </w:r>
      <w:r w:rsidR="00E3755C">
        <w:instrText>(2.59)</w:instrText>
      </w:r>
      <w:r w:rsidR="008735F1">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15pt;height:34.95pt" o:ole="">
            <v:imagedata r:id="rId246" o:title=""/>
          </v:shape>
          <o:OLEObject Type="Embed" ProgID="Equation.DSMT4" ShapeID="_x0000_i1137" DrawAspect="Content" ObjectID="_1493038609" r:id="rId2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w:instrText>
      </w:r>
      <w:r w:rsidR="008735F1">
        <w:instrText xml:space="preserve">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60</w:instrText>
      </w:r>
      <w:r w:rsidR="008735F1">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5pt;height:12.9pt" o:ole="">
            <v:imagedata r:id="rId248" o:title=""/>
          </v:shape>
          <o:OLEObject Type="Embed" ProgID="Equation.DSMT4" ShapeID="_x0000_i1138" DrawAspect="Content" ObjectID="_1493038610" r:id="rId24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5pt;height:12.9pt" o:ole="">
            <v:imagedata r:id="rId250" o:title=""/>
          </v:shape>
          <o:OLEObject Type="Embed" ProgID="Equation.DSMT4" ShapeID="_x0000_i1139" DrawAspect="Content" ObjectID="_1493038611" r:id="rId251"/>
        </w:object>
      </w:r>
      <w:r>
        <w:t xml:space="preserve">is often expressed as a function </w:t>
      </w:r>
      <w:proofErr w:type="gramStart"/>
      <w:r>
        <w:t xml:space="preserve">of </w:t>
      </w:r>
      <w:proofErr w:type="gramEnd"/>
      <w:r w:rsidR="00905817" w:rsidRPr="00905817">
        <w:rPr>
          <w:position w:val="-6"/>
        </w:rPr>
        <w:object w:dxaOrig="1400" w:dyaOrig="320" w14:anchorId="19C0DC25">
          <v:shape id="_x0000_i1140" type="#_x0000_t75" style="width:69.85pt;height:15.6pt" o:ole="">
            <v:imagedata r:id="rId252" o:title=""/>
          </v:shape>
          <o:OLEObject Type="Embed" ProgID="Equation.DSMT4" ShapeID="_x0000_i1140" DrawAspect="Content" ObjectID="_1493038612" r:id="rId253"/>
        </w:object>
      </w:r>
      <w:r>
        <w:rPr>
          <w:b/>
        </w:rPr>
        <w:t>.</w:t>
      </w:r>
      <w:r>
        <w:t xml:space="preserve"> Noting that </w:t>
      </w:r>
      <w:r w:rsidR="00905817" w:rsidRPr="00905817">
        <w:rPr>
          <w:position w:val="-24"/>
        </w:rPr>
        <w:object w:dxaOrig="820" w:dyaOrig="620" w14:anchorId="1C18AACE">
          <v:shape id="_x0000_i1141" type="#_x0000_t75" style="width:41.35pt;height:30.65pt" o:ole="">
            <v:imagedata r:id="rId254" o:title=""/>
          </v:shape>
          <o:OLEObject Type="Embed" ProgID="Equation.DSMT4" ShapeID="_x0000_i1141" DrawAspect="Content" ObjectID="_1493038613" r:id="rId255"/>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65pt;height:37.05pt" o:ole="">
            <v:imagedata r:id="rId256" o:title=""/>
          </v:shape>
          <o:OLEObject Type="Embed" ProgID="Equation.DSMT4" ShapeID="_x0000_i1142" DrawAspect="Content" ObjectID="_1493038614" r:id="rId257"/>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w:instrText>
      </w:r>
      <w:r w:rsidR="008735F1">
        <w:instrText xml:space="preserve">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61</w:instrText>
      </w:r>
      <w:r w:rsidR="008735F1">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50" w:name="_Toc289032523"/>
      <w:r>
        <w:t>Isotropic Hyperelasticity</w:t>
      </w:r>
      <w:bookmarkEnd w:id="50"/>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5pt;height:12.9pt" o:ole="">
            <v:imagedata r:id="rId258" o:title=""/>
          </v:shape>
          <o:OLEObject Type="Embed" ProgID="Equation.DSMT4" ShapeID="_x0000_i1143" DrawAspect="Content" ObjectID="_1493038615" r:id="rId259"/>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49.9pt;height:22.05pt" o:ole="">
            <v:imagedata r:id="rId260" o:title=""/>
          </v:shape>
          <o:OLEObject Type="Embed" ProgID="Equation.DSMT4" ShapeID="_x0000_i1144" DrawAspect="Content" ObjectID="_1493038616" r:id="rId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62</w:instrText>
      </w:r>
      <w:r w:rsidR="008735F1">
        <w:rPr>
          <w:noProof/>
        </w:rPr>
        <w:fldChar w:fldCharType="end"/>
      </w:r>
      <w:r>
        <w:instrText>)</w:instrText>
      </w:r>
      <w:r>
        <w:fldChar w:fldCharType="end"/>
      </w:r>
    </w:p>
    <w:p w14:paraId="1AFF6517" w14:textId="77777777" w:rsidR="008C7882" w:rsidRDefault="008C7882" w:rsidP="008C7882">
      <w:proofErr w:type="gramStart"/>
      <w:r>
        <w:t>where</w:t>
      </w:r>
      <w:proofErr w:type="gramEnd"/>
      <w:r>
        <w:t xml:space="preserv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7.05pt;height:30.65pt" o:ole="">
            <v:imagedata r:id="rId262" o:title=""/>
          </v:shape>
          <o:OLEObject Type="Embed" ProgID="Equation.DSMT4" ShapeID="_x0000_i1145" DrawAspect="Content" ObjectID="_1493038617" r:id="rId263"/>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63</w:instrText>
      </w:r>
      <w:r w:rsidR="008735F1">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15pt;height:34.4pt" o:ole="">
            <v:imagedata r:id="rId264" o:title=""/>
          </v:shape>
          <o:OLEObject Type="Embed" ProgID="Equation.DSMT4" ShapeID="_x0000_i1146" DrawAspect="Content" ObjectID="_1493038618" r:id="rId2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51" w:name="ZEqnNum929272"/>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w:instrText>
      </w:r>
      <w:r w:rsidR="008735F1">
        <w:instrText xml:space="preserve"> \* MERGEFORMAT </w:instrText>
      </w:r>
      <w:r w:rsidR="008735F1">
        <w:fldChar w:fldCharType="separate"/>
      </w:r>
      <w:r w:rsidR="00E3755C">
        <w:rPr>
          <w:noProof/>
        </w:rPr>
        <w:instrText>64</w:instrText>
      </w:r>
      <w:r w:rsidR="008735F1">
        <w:rPr>
          <w:noProof/>
        </w:rPr>
        <w:fldChar w:fldCharType="end"/>
      </w:r>
      <w:r>
        <w:instrText>)</w:instrText>
      </w:r>
      <w:bookmarkEnd w:id="51"/>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95pt;height:30.65pt" o:ole="">
            <v:imagedata r:id="rId266" o:title=""/>
          </v:shape>
          <o:OLEObject Type="Embed" ProgID="Equation.DSMT4" ShapeID="_x0000_i1147" DrawAspect="Content" ObjectID="_1493038619" r:id="rId267"/>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52" w:name="ZEqnNum948931"/>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65</w:instrText>
      </w:r>
      <w:r w:rsidR="008735F1">
        <w:rPr>
          <w:noProof/>
        </w:rPr>
        <w:fldChar w:fldCharType="end"/>
      </w:r>
      <w:r>
        <w:instrText>)</w:instrText>
      </w:r>
      <w:bookmarkEnd w:id="52"/>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8735F1">
        <w:fldChar w:fldCharType="begin"/>
      </w:r>
      <w:r w:rsidR="008735F1">
        <w:instrText xml:space="preserve"> REF ZEqnNum948931 \! \* MERGEFORMAT </w:instrText>
      </w:r>
      <w:r w:rsidR="008735F1">
        <w:fldChar w:fldCharType="separate"/>
      </w:r>
      <w:r w:rsidR="00E3755C">
        <w:instrText>(2.65)</w:instrText>
      </w:r>
      <w:r w:rsidR="008735F1">
        <w:fldChar w:fldCharType="end"/>
      </w:r>
      <w:r>
        <w:fldChar w:fldCharType="end"/>
      </w:r>
      <w:r>
        <w:t xml:space="preserve"> into equation </w:t>
      </w:r>
      <w:r>
        <w:fldChar w:fldCharType="begin"/>
      </w:r>
      <w:r>
        <w:instrText xml:space="preserve"> GOTOBUTTON ZEqnNum929272  \* MERGEFORMAT </w:instrText>
      </w:r>
      <w:r w:rsidR="008735F1">
        <w:fldChar w:fldCharType="begin"/>
      </w:r>
      <w:r w:rsidR="008735F1">
        <w:instrText xml:space="preserve"> REF ZEqnNum929272 \! \* MERGEFORMAT </w:instrText>
      </w:r>
      <w:r w:rsidR="008735F1">
        <w:fldChar w:fldCharType="separate"/>
      </w:r>
      <w:r w:rsidR="00E3755C">
        <w:instrText>(2.64)</w:instrText>
      </w:r>
      <w:r w:rsidR="008735F1">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5.75pt;height:22.05pt" o:ole="">
            <v:imagedata r:id="rId268" o:title=""/>
          </v:shape>
          <o:OLEObject Type="Embed" ProgID="Equation.DSMT4" ShapeID="_x0000_i1148" DrawAspect="Content" ObjectID="_1493038620" r:id="rId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w:instrText>
      </w:r>
      <w:r w:rsidR="008735F1">
        <w:instrText xml:space="preserve">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66</w:instrText>
      </w:r>
      <w:r w:rsidR="008735F1">
        <w:rPr>
          <w:noProof/>
        </w:rPr>
        <w:fldChar w:fldCharType="end"/>
      </w:r>
      <w:r>
        <w:instrText>)</w:instrText>
      </w:r>
      <w:r>
        <w:fldChar w:fldCharType="end"/>
      </w:r>
    </w:p>
    <w:p w14:paraId="5D2612F0" w14:textId="7B0E94E0" w:rsidR="008C7882" w:rsidRDefault="008C7882" w:rsidP="008C7882">
      <w:proofErr w:type="gramStart"/>
      <w:r>
        <w:lastRenderedPageBreak/>
        <w:t xml:space="preserve">where </w:t>
      </w:r>
      <w:proofErr w:type="gramEnd"/>
      <w:r w:rsidR="00905817" w:rsidRPr="00905817">
        <w:rPr>
          <w:position w:val="-12"/>
        </w:rPr>
        <w:object w:dxaOrig="1340" w:dyaOrig="360" w14:anchorId="4DF497BD">
          <v:shape id="_x0000_i1149" type="#_x0000_t75" style="width:67.15pt;height:19.35pt" o:ole="">
            <v:imagedata r:id="rId270" o:title=""/>
          </v:shape>
          <o:OLEObject Type="Embed" ProgID="Equation.DSMT4" ShapeID="_x0000_i1149" DrawAspect="Content" ObjectID="_1493038621" r:id="rId271"/>
        </w:object>
      </w:r>
      <w:r>
        <w:t xml:space="preserve">, </w:t>
      </w:r>
      <w:r w:rsidR="00905817" w:rsidRPr="00905817">
        <w:rPr>
          <w:position w:val="-12"/>
        </w:rPr>
        <w:object w:dxaOrig="1380" w:dyaOrig="360" w14:anchorId="72040392">
          <v:shape id="_x0000_i1150" type="#_x0000_t75" style="width:69.3pt;height:19.35pt" o:ole="">
            <v:imagedata r:id="rId272" o:title=""/>
          </v:shape>
          <o:OLEObject Type="Embed" ProgID="Equation.DSMT4" ShapeID="_x0000_i1150" DrawAspect="Content" ObjectID="_1493038622" r:id="rId273"/>
        </w:object>
      </w:r>
      <w:r>
        <w:t xml:space="preserve">, and </w:t>
      </w:r>
      <w:r w:rsidR="00905817" w:rsidRPr="00905817">
        <w:rPr>
          <w:position w:val="-12"/>
        </w:rPr>
        <w:object w:dxaOrig="1359" w:dyaOrig="360" w14:anchorId="43927B08">
          <v:shape id="_x0000_i1151" type="#_x0000_t75" style="width:67.7pt;height:19.35pt" o:ole="">
            <v:imagedata r:id="rId274" o:title=""/>
          </v:shape>
          <o:OLEObject Type="Embed" ProgID="Equation.DSMT4" ShapeID="_x0000_i1151" DrawAspect="Content" ObjectID="_1493038623" r:id="rId27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w:t>
      </w:r>
      <w:proofErr w:type="gramStart"/>
      <w:r>
        <w:t xml:space="preserve">using </w:t>
      </w:r>
      <w:proofErr w:type="gramEnd"/>
      <w:r>
        <w:fldChar w:fldCharType="begin"/>
      </w:r>
      <w:r>
        <w:instrText xml:space="preserve"> GOTOBUTTON ZEqnNum356111  \* MERGEFORMAT </w:instrText>
      </w:r>
      <w:r w:rsidR="008735F1">
        <w:fldChar w:fldCharType="begin"/>
      </w:r>
      <w:r w:rsidR="008735F1">
        <w:instrText xml:space="preserve"> REF ZEqnNum356111 \! \* MERGEFORMAT </w:instrText>
      </w:r>
      <w:r w:rsidR="008735F1">
        <w:fldChar w:fldCharType="separate"/>
      </w:r>
      <w:r w:rsidR="00E3755C">
        <w:instrText>(2.52)</w:instrText>
      </w:r>
      <w:r w:rsidR="008735F1">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45pt;height:22.05pt" o:ole="">
            <v:imagedata r:id="rId276" o:title=""/>
          </v:shape>
          <o:OLEObject Type="Embed" ProgID="Equation.DSMT4" ShapeID="_x0000_i1152" DrawAspect="Content" ObjectID="_1493038624" r:id="rId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w:instrText>
      </w:r>
      <w:r w:rsidR="008735F1">
        <w:instrText xml:space="preserve">Arabic \* MERGEFORMAT </w:instrText>
      </w:r>
      <w:r w:rsidR="008735F1">
        <w:fldChar w:fldCharType="separate"/>
      </w:r>
      <w:r w:rsidR="00E3755C">
        <w:rPr>
          <w:noProof/>
        </w:rPr>
        <w:instrText>67</w:instrText>
      </w:r>
      <w:r w:rsidR="008735F1">
        <w:rPr>
          <w:noProof/>
        </w:rPr>
        <w:fldChar w:fldCharType="end"/>
      </w:r>
      <w:r>
        <w:instrText>)</w:instrText>
      </w:r>
      <w:r>
        <w:fldChar w:fldCharType="end"/>
      </w:r>
    </w:p>
    <w:p w14:paraId="43D48A34" w14:textId="7CE8D98A" w:rsidR="008C7882" w:rsidRDefault="008C7882" w:rsidP="008C7882">
      <w:r>
        <w:t xml:space="preserve">Note that in this </w:t>
      </w:r>
      <w:proofErr w:type="gramStart"/>
      <w:r>
        <w:t xml:space="preserve">equation </w:t>
      </w:r>
      <w:proofErr w:type="gramEnd"/>
      <w:r w:rsidR="00905817" w:rsidRPr="00905817">
        <w:rPr>
          <w:position w:val="-12"/>
        </w:rPr>
        <w:object w:dxaOrig="340" w:dyaOrig="360" w14:anchorId="206892D5">
          <v:shape id="_x0000_i1153" type="#_x0000_t75" style="width:17.2pt;height:19.35pt" o:ole="">
            <v:imagedata r:id="rId278" o:title=""/>
          </v:shape>
          <o:OLEObject Type="Embed" ProgID="Equation.DSMT4" ShapeID="_x0000_i1153" DrawAspect="Content" ObjectID="_1493038625" r:id="rId279"/>
        </w:object>
      </w:r>
      <w:r>
        <w:t xml:space="preserve">, </w:t>
      </w:r>
      <w:r w:rsidR="00905817" w:rsidRPr="00905817">
        <w:rPr>
          <w:position w:val="-12"/>
        </w:rPr>
        <w:object w:dxaOrig="360" w:dyaOrig="360" w14:anchorId="5719A982">
          <v:shape id="_x0000_i1154" type="#_x0000_t75" style="width:19.35pt;height:19.35pt" o:ole="">
            <v:imagedata r:id="rId280" o:title=""/>
          </v:shape>
          <o:OLEObject Type="Embed" ProgID="Equation.DSMT4" ShapeID="_x0000_i1154" DrawAspect="Content" ObjectID="_1493038626" r:id="rId281"/>
        </w:object>
      </w:r>
      <w:r>
        <w:t xml:space="preserve">, and </w:t>
      </w:r>
      <w:r w:rsidR="00905817" w:rsidRPr="00905817">
        <w:rPr>
          <w:position w:val="-12"/>
        </w:rPr>
        <w:object w:dxaOrig="340" w:dyaOrig="360" w14:anchorId="557E5D67">
          <v:shape id="_x0000_i1155" type="#_x0000_t75" style="width:17.2pt;height:19.35pt" o:ole="">
            <v:imagedata r:id="rId282" o:title=""/>
          </v:shape>
          <o:OLEObject Type="Embed" ProgID="Equation.DSMT4" ShapeID="_x0000_i1155" DrawAspect="Content" ObjectID="_1493038627" r:id="rId28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2pt;height:19.35pt" o:ole="">
            <v:imagedata r:id="rId284" o:title=""/>
          </v:shape>
          <o:OLEObject Type="Embed" ProgID="Equation.DSMT4" ShapeID="_x0000_i1156" DrawAspect="Content" ObjectID="_1493038628" r:id="rId285"/>
        </w:object>
      </w:r>
      <w:r>
        <w:t xml:space="preserve">, </w:t>
      </w:r>
      <w:r w:rsidR="00905817" w:rsidRPr="00905817">
        <w:rPr>
          <w:position w:val="-12"/>
        </w:rPr>
        <w:object w:dxaOrig="360" w:dyaOrig="360" w14:anchorId="0B128BD1">
          <v:shape id="_x0000_i1157" type="#_x0000_t75" style="width:19.35pt;height:19.35pt" o:ole="">
            <v:imagedata r:id="rId286" o:title=""/>
          </v:shape>
          <o:OLEObject Type="Embed" ProgID="Equation.DSMT4" ShapeID="_x0000_i1157" DrawAspect="Content" ObjectID="_1493038629" r:id="rId287"/>
        </w:object>
      </w:r>
      <w:r>
        <w:t xml:space="preserve"> and </w:t>
      </w:r>
      <w:r w:rsidR="00905817" w:rsidRPr="00905817">
        <w:rPr>
          <w:position w:val="-12"/>
        </w:rPr>
        <w:object w:dxaOrig="340" w:dyaOrig="360" w14:anchorId="4E9528F4">
          <v:shape id="_x0000_i1158" type="#_x0000_t75" style="width:17.2pt;height:19.35pt" o:ole="">
            <v:imagedata r:id="rId288" o:title=""/>
          </v:shape>
          <o:OLEObject Type="Embed" ProgID="Equation.DSMT4" ShapeID="_x0000_i1158" DrawAspect="Content" ObjectID="_1493038630" r:id="rId28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53" w:name="_Toc289032524"/>
      <w:r>
        <w:t>Isotropic Elasticity in Principal Directions</w:t>
      </w:r>
      <w:bookmarkEnd w:id="53"/>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35pt;height:14.5pt" o:ole="">
            <v:imagedata r:id="rId290" o:title=""/>
          </v:shape>
          <o:OLEObject Type="Embed" ProgID="Equation.DSMT4" ShapeID="_x0000_i1159" DrawAspect="Content" ObjectID="_1493038631" r:id="rId291"/>
        </w:object>
      </w:r>
      <w:r w:rsidRPr="00C1257B">
        <w:t xml:space="preserve"> be denoted by </w:t>
      </w:r>
      <w:r w:rsidR="00905817" w:rsidRPr="00905817">
        <w:rPr>
          <w:position w:val="-12"/>
        </w:rPr>
        <w:object w:dxaOrig="300" w:dyaOrig="380" w14:anchorId="47B7D818">
          <v:shape id="_x0000_i1160" type="#_x0000_t75" style="width:15.05pt;height:19.35pt" o:ole="">
            <v:imagedata r:id="rId292" o:title=""/>
          </v:shape>
          <o:OLEObject Type="Embed" ProgID="Equation.DSMT4" ShapeID="_x0000_i1160" DrawAspect="Content" ObjectID="_1493038632" r:id="rId293"/>
        </w:object>
      </w:r>
      <w:r w:rsidRPr="00C1257B">
        <w:t xml:space="preserve"> (</w:t>
      </w:r>
      <w:r w:rsidR="00905817" w:rsidRPr="00905817">
        <w:rPr>
          <w:position w:val="-10"/>
        </w:rPr>
        <w:object w:dxaOrig="859" w:dyaOrig="320" w14:anchorId="1E6DE32F">
          <v:shape id="_x0000_i1161" type="#_x0000_t75" style="width:43pt;height:15.6pt" o:ole="">
            <v:imagedata r:id="rId294" o:title=""/>
          </v:shape>
          <o:OLEObject Type="Embed" ProgID="Equation.DSMT4" ShapeID="_x0000_i1161" DrawAspect="Content" ObjectID="_1493038633" r:id="rId295"/>
        </w:object>
      </w:r>
      <w:r w:rsidRPr="00C1257B">
        <w:t>), then the strain energy density may be given as a function of these eigenvalues</w:t>
      </w:r>
      <w:proofErr w:type="gramStart"/>
      <w:r w:rsidRPr="00C1257B">
        <w:t xml:space="preserve">, </w:t>
      </w:r>
      <w:proofErr w:type="gramEnd"/>
      <w:r w:rsidR="00905817" w:rsidRPr="00905817">
        <w:rPr>
          <w:position w:val="-16"/>
        </w:rPr>
        <w:object w:dxaOrig="1400" w:dyaOrig="440" w14:anchorId="60B1B9F2">
          <v:shape id="_x0000_i1162" type="#_x0000_t75" style="width:69.85pt;height:22.05pt" o:ole="">
            <v:imagedata r:id="rId296" o:title=""/>
          </v:shape>
          <o:OLEObject Type="Embed" ProgID="Equation.DSMT4" ShapeID="_x0000_i1162" DrawAspect="Content" ObjectID="_1493038634" r:id="rId297"/>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7pt;height:32.8pt" o:ole="">
            <v:imagedata r:id="rId298" o:title=""/>
          </v:shape>
          <o:OLEObject Type="Embed" ProgID="Equation.DSMT4" ShapeID="_x0000_i1163" DrawAspect="Content" ObjectID="_1493038635" r:id="rId299"/>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68</w:instrText>
      </w:r>
      <w:r w:rsidR="008735F1">
        <w:rPr>
          <w:noProof/>
        </w:rPr>
        <w:fldChar w:fldCharType="end"/>
      </w:r>
      <w:r w:rsidRPr="00C1257B">
        <w:instrText>)</w:instrText>
      </w:r>
      <w:r w:rsidRPr="00C1257B">
        <w:fldChar w:fldCharType="end"/>
      </w:r>
    </w:p>
    <w:p w14:paraId="043E3AEA" w14:textId="1E45456D" w:rsidR="008C7882" w:rsidRPr="00C1257B" w:rsidRDefault="008C7882" w:rsidP="008C7882">
      <w:proofErr w:type="gramStart"/>
      <w:r w:rsidRPr="00C1257B">
        <w:t>where</w:t>
      </w:r>
      <w:proofErr w:type="gramEnd"/>
      <w:r w:rsidRPr="00C1257B">
        <w:t xml:space="preserve"> </w:t>
      </w:r>
      <w:r w:rsidR="004D1047">
        <w:t xml:space="preserve">the </w:t>
      </w:r>
      <w:r w:rsidR="00905817" w:rsidRPr="00905817">
        <w:rPr>
          <w:position w:val="-12"/>
        </w:rPr>
        <w:object w:dxaOrig="300" w:dyaOrig="360" w14:anchorId="6C89696F">
          <v:shape id="_x0000_i1164" type="#_x0000_t75" style="width:15.05pt;height:19.35pt" o:ole="">
            <v:imagedata r:id="rId300" o:title=""/>
          </v:shape>
          <o:OLEObject Type="Embed" ProgID="Equation.DSMT4" ShapeID="_x0000_i1164" DrawAspect="Content" ObjectID="_1493038636" r:id="rId301"/>
        </w:object>
      </w:r>
      <w:r w:rsidRPr="00C1257B">
        <w:t xml:space="preserve"> are the eigenvectors of </w:t>
      </w:r>
      <w:r w:rsidR="00905817" w:rsidRPr="00905817">
        <w:rPr>
          <w:position w:val="-6"/>
        </w:rPr>
        <w:object w:dxaOrig="240" w:dyaOrig="279" w14:anchorId="601F9167">
          <v:shape id="_x0000_i1165" type="#_x0000_t75" style="width:12.35pt;height:14.5pt" o:ole="">
            <v:imagedata r:id="rId302" o:title=""/>
          </v:shape>
          <o:OLEObject Type="Embed" ProgID="Equation.DSMT4" ShapeID="_x0000_i1165" DrawAspect="Content" ObjectID="_1493038637" r:id="rId303"/>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8.05pt;height:34.4pt" o:ole="">
            <v:imagedata r:id="rId304" o:title=""/>
          </v:shape>
          <o:OLEObject Type="Embed" ProgID="Equation.DSMT4" ShapeID="_x0000_i1166" DrawAspect="Content" ObjectID="_1493038638" r:id="rId305"/>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69</w:instrText>
      </w:r>
      <w:r w:rsidR="008735F1">
        <w:rPr>
          <w:noProof/>
        </w:rPr>
        <w:fldChar w:fldCharType="end"/>
      </w:r>
      <w:r w:rsidRPr="00C1257B">
        <w:instrText>)</w:instrText>
      </w:r>
      <w:r w:rsidRPr="00C1257B">
        <w:fldChar w:fldCharType="end"/>
      </w:r>
    </w:p>
    <w:p w14:paraId="200DEFE6" w14:textId="77777777" w:rsidR="008C7882" w:rsidRPr="00C1257B" w:rsidRDefault="008C7882" w:rsidP="008C7882">
      <w:proofErr w:type="gramStart"/>
      <w:r w:rsidRPr="00C1257B">
        <w:t>where</w:t>
      </w:r>
      <w:proofErr w:type="gramEnd"/>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65pt;height:34.4pt" o:ole="">
            <v:imagedata r:id="rId306" o:title=""/>
          </v:shape>
          <o:OLEObject Type="Embed" ProgID="Equation.DSMT4" ShapeID="_x0000_i1167" DrawAspect="Content" ObjectID="_1493038639" r:id="rId307"/>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w:instrText>
      </w:r>
      <w:r w:rsidR="008735F1">
        <w:instrText xml:space="preserve">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70</w:instrText>
      </w:r>
      <w:r w:rsidR="008735F1">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65pt;height:34.95pt" o:ole="">
            <v:imagedata r:id="rId308" o:title=""/>
          </v:shape>
          <o:OLEObject Type="Embed" ProgID="Equation.DSMT4" ShapeID="_x0000_i1168" DrawAspect="Content" ObjectID="_1493038640" r:id="rId309"/>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71</w:instrText>
      </w:r>
      <w:r w:rsidR="008735F1">
        <w:rPr>
          <w:noProof/>
        </w:rPr>
        <w:fldChar w:fldCharType="end"/>
      </w:r>
      <w:r w:rsidRPr="00C1257B">
        <w:instrText>)</w:instrText>
      </w:r>
      <w:r w:rsidRPr="00C1257B">
        <w:fldChar w:fldCharType="end"/>
      </w:r>
    </w:p>
    <w:p w14:paraId="48ABA9BD" w14:textId="13A7CFE2" w:rsidR="008C7882" w:rsidRPr="00C1257B" w:rsidRDefault="008C7882" w:rsidP="008C7882">
      <w:proofErr w:type="gramStart"/>
      <w:r w:rsidRPr="00C1257B">
        <w:t>where</w:t>
      </w:r>
      <w:proofErr w:type="gramEnd"/>
      <w:r w:rsidRPr="00C1257B">
        <w:t xml:space="preserve"> </w:t>
      </w:r>
      <w:r w:rsidR="00905817" w:rsidRPr="00905817">
        <w:rPr>
          <w:position w:val="-10"/>
        </w:rPr>
        <w:object w:dxaOrig="560" w:dyaOrig="320" w14:anchorId="3CEA27FF">
          <v:shape id="_x0000_i1169" type="#_x0000_t75" style="width:27.95pt;height:15.6pt" o:ole="">
            <v:imagedata r:id="rId310" o:title=""/>
          </v:shape>
          <o:OLEObject Type="Embed" ProgID="Equation.DSMT4" ShapeID="_x0000_i1169" DrawAspect="Content" ObjectID="_1493038641" r:id="rId311"/>
        </w:object>
      </w:r>
      <w:r w:rsidRPr="00C1257B">
        <w:t xml:space="preserve"> form a permutation over </w:t>
      </w:r>
      <w:r w:rsidR="00905817" w:rsidRPr="00905817">
        <w:rPr>
          <w:position w:val="-10"/>
        </w:rPr>
        <w:object w:dxaOrig="540" w:dyaOrig="320" w14:anchorId="110E6D11">
          <v:shape id="_x0000_i1170" type="#_x0000_t75" style="width:26.85pt;height:15.6pt" o:ole="">
            <v:imagedata r:id="rId312" o:title=""/>
          </v:shape>
          <o:OLEObject Type="Embed" ProgID="Equation.DSMT4" ShapeID="_x0000_i1170" DrawAspect="Content" ObjectID="_1493038642" r:id="rId313"/>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85pt;height:111.75pt" o:ole="">
            <v:imagedata r:id="rId314" o:title=""/>
          </v:shape>
          <o:OLEObject Type="Embed" ProgID="Equation.DSMT4" ShapeID="_x0000_i1171" DrawAspect="Content" ObjectID="_1493038643" r:id="rId315"/>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54" w:name="ZEqnNum326891"/>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72</w:instrText>
      </w:r>
      <w:r w:rsidR="008735F1">
        <w:rPr>
          <w:noProof/>
        </w:rPr>
        <w:fldChar w:fldCharType="end"/>
      </w:r>
      <w:r w:rsidRPr="00C1257B">
        <w:instrText>)</w:instrText>
      </w:r>
      <w:bookmarkEnd w:id="54"/>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lastRenderedPageBreak/>
        <w:tab/>
      </w:r>
      <w:r w:rsidR="00905817" w:rsidRPr="00905817">
        <w:rPr>
          <w:position w:val="-34"/>
        </w:rPr>
        <w:object w:dxaOrig="3800" w:dyaOrig="800" w14:anchorId="2ECE7FDE">
          <v:shape id="_x0000_i1172" type="#_x0000_t75" style="width:190.2pt;height:39.75pt" o:ole="">
            <v:imagedata r:id="rId316" o:title=""/>
          </v:shape>
          <o:OLEObject Type="Embed" ProgID="Equation.DSMT4" ShapeID="_x0000_i1172" DrawAspect="Content" ObjectID="_1493038644" r:id="rId317"/>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73</w:instrText>
      </w:r>
      <w:r w:rsidR="008735F1">
        <w:rPr>
          <w:noProof/>
        </w:rPr>
        <w:fldChar w:fldCharType="end"/>
      </w:r>
      <w:r w:rsidRPr="00C1257B">
        <w:instrText>)</w:instrText>
      </w:r>
      <w:r w:rsidRPr="00C1257B">
        <w:fldChar w:fldCharType="end"/>
      </w:r>
    </w:p>
    <w:p w14:paraId="074127B7" w14:textId="77777777"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r w:rsidR="008735F1">
        <w:fldChar w:fldCharType="begin"/>
      </w:r>
      <w:r w:rsidR="008735F1">
        <w:instrText xml:space="preserve"> REF ZEqnNum326891 \! \* MERGEFORMAT </w:instrText>
      </w:r>
      <w:r w:rsidR="008735F1">
        <w:fldChar w:fldCharType="separate"/>
      </w:r>
      <w:ins w:id="55" w:author="Gerard" w:date="2015-05-06T12:49:00Z">
        <w:r w:rsidR="00E3755C" w:rsidRPr="00C1257B">
          <w:instrText>(</w:instrText>
        </w:r>
        <w:r w:rsidR="00E3755C">
          <w:instrText>2</w:instrText>
        </w:r>
        <w:r w:rsidR="00E3755C" w:rsidRPr="00C1257B">
          <w:instrText>.</w:instrText>
        </w:r>
        <w:r w:rsidR="00E3755C">
          <w:instrText>72</w:instrText>
        </w:r>
        <w:r w:rsidR="00E3755C" w:rsidRPr="00C1257B">
          <w:instrText>)</w:instrText>
        </w:r>
      </w:ins>
      <w:ins w:id="56" w:author="Kingsley" w:date="2014-05-24T14:28:00Z">
        <w:del w:id="57"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58"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r w:rsidR="008735F1">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6.95pt;height:34.4pt" o:ole="">
            <v:imagedata r:id="rId318" o:title=""/>
          </v:shape>
          <o:OLEObject Type="Embed" ProgID="Equation.DSMT4" ShapeID="_x0000_i1173" DrawAspect="Content" ObjectID="_1493038645" r:id="rId319"/>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59" w:name="ZEqnNum891122"/>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74</w:instrText>
      </w:r>
      <w:r w:rsidR="008735F1">
        <w:rPr>
          <w:noProof/>
        </w:rPr>
        <w:fldChar w:fldCharType="end"/>
      </w:r>
      <w:r w:rsidRPr="00C1257B">
        <w:instrText>)</w:instrText>
      </w:r>
      <w:bookmarkEnd w:id="59"/>
      <w:r w:rsidRPr="00C1257B">
        <w:fldChar w:fldCharType="end"/>
      </w:r>
    </w:p>
    <w:p w14:paraId="5BCD12C2" w14:textId="77777777" w:rsidR="008C7882" w:rsidRPr="00C1257B" w:rsidRDefault="008C7882" w:rsidP="008C7882">
      <w:proofErr w:type="gramStart"/>
      <w:r w:rsidRPr="00C1257B">
        <w:t>where</w:t>
      </w:r>
      <w:proofErr w:type="gramEnd"/>
      <w:r w:rsidRPr="00C1257B">
        <w:t xml:space="preserv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6.95pt;height:19.35pt" o:ole="">
            <v:imagedata r:id="rId320" o:title=""/>
          </v:shape>
          <o:OLEObject Type="Embed" ProgID="Equation.DSMT4" ShapeID="_x0000_i1174" DrawAspect="Content" ObjectID="_1493038646" r:id="rId321"/>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75</w:instrText>
      </w:r>
      <w:r w:rsidR="008735F1">
        <w:rPr>
          <w:noProof/>
        </w:rPr>
        <w:fldChar w:fldCharType="end"/>
      </w:r>
      <w:r w:rsidRPr="00C1257B">
        <w:instrText>)</w:instrText>
      </w:r>
      <w:r w:rsidRPr="00C1257B">
        <w:fldChar w:fldCharType="end"/>
      </w:r>
    </w:p>
    <w:p w14:paraId="1E99C5B5" w14:textId="045D0637" w:rsidR="008C7882" w:rsidRPr="00C1257B" w:rsidRDefault="008C7882" w:rsidP="008C7882">
      <w:proofErr w:type="gramStart"/>
      <w:r w:rsidRPr="00C1257B">
        <w:t>and</w:t>
      </w:r>
      <w:proofErr w:type="gramEnd"/>
      <w:r w:rsidRPr="00C1257B">
        <w:t xml:space="preserve"> </w:t>
      </w:r>
      <w:r w:rsidR="00905817" w:rsidRPr="00905817">
        <w:rPr>
          <w:position w:val="-14"/>
        </w:rPr>
        <w:object w:dxaOrig="1520" w:dyaOrig="400" w14:anchorId="1691F59E">
          <v:shape id="_x0000_i1175" type="#_x0000_t75" style="width:76.3pt;height:19.9pt" o:ole="">
            <v:imagedata r:id="rId322" o:title=""/>
          </v:shape>
          <o:OLEObject Type="Embed" ProgID="Equation.DSMT4" ShapeID="_x0000_i1175" DrawAspect="Content" ObjectID="_1493038647" r:id="rId323"/>
        </w:object>
      </w:r>
      <w:r w:rsidRPr="00C1257B">
        <w:t xml:space="preserve"> are the eigenvectors of </w:t>
      </w:r>
      <w:r w:rsidR="00905817" w:rsidRPr="00905817">
        <w:rPr>
          <w:position w:val="-6"/>
        </w:rPr>
        <w:object w:dxaOrig="200" w:dyaOrig="279" w14:anchorId="56989ACE">
          <v:shape id="_x0000_i1176" type="#_x0000_t75" style="width:10.2pt;height:14.5pt" o:ole="">
            <v:imagedata r:id="rId324" o:title=""/>
          </v:shape>
          <o:OLEObject Type="Embed" ProgID="Equation.DSMT4" ShapeID="_x0000_i1176" DrawAspect="Content" ObjectID="_1493038648" r:id="rId325"/>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6.95pt;height:34.4pt" o:ole="">
            <v:imagedata r:id="rId326" o:title=""/>
          </v:shape>
          <o:OLEObject Type="Embed" ProgID="Equation.DSMT4" ShapeID="_x0000_i1177" DrawAspect="Content" ObjectID="_1493038649" r:id="rId327"/>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76</w:instrText>
      </w:r>
      <w:r w:rsidR="008735F1">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85pt;height:116.05pt" o:ole="">
            <v:imagedata r:id="rId328" o:title=""/>
          </v:shape>
          <o:OLEObject Type="Embed" ProgID="Equation.DSMT4" ShapeID="_x0000_i1178" DrawAspect="Content" ObjectID="_1493038650" r:id="rId329"/>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C1257B">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Pr="00C1257B">
        <w:instrText>.</w:instrText>
      </w:r>
      <w:r w:rsidR="008735F1">
        <w:fldChar w:fldCharType="begin"/>
      </w:r>
      <w:r w:rsidR="008735F1">
        <w:instrText xml:space="preserve"> SEQ MTEqn \c \* Arabic \* MERGEFORMAT </w:instrText>
      </w:r>
      <w:r w:rsidR="008735F1">
        <w:fldChar w:fldCharType="separate"/>
      </w:r>
      <w:r w:rsidR="00E3755C">
        <w:rPr>
          <w:noProof/>
        </w:rPr>
        <w:instrText>77</w:instrText>
      </w:r>
      <w:r w:rsidR="008735F1">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60" w:name="_Ref176706100"/>
      <w:bookmarkStart w:id="61" w:name="_Toc289032525"/>
      <w:r>
        <w:t>Nearly-Incompressible Hyperelasticity</w:t>
      </w:r>
      <w:bookmarkEnd w:id="60"/>
      <w:bookmarkEnd w:id="61"/>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6.85pt;height:14.5pt" o:ole="">
            <v:imagedata r:id="rId330" o:title=""/>
          </v:shape>
          <o:OLEObject Type="Embed" ProgID="Equation.DSMT4" ShapeID="_x0000_i1179" DrawAspect="Content" ObjectID="_1493038651" r:id="rId331"/>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7.05pt;height:32.8pt" o:ole="">
            <v:imagedata r:id="rId332" o:title=""/>
          </v:shape>
          <o:OLEObject Type="Embed" ProgID="Equation.DSMT4" ShapeID="_x0000_i1180" DrawAspect="Content" ObjectID="_1493038652" r:id="rId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62" w:name="ZEqnNum517312"/>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78</w:instrText>
      </w:r>
      <w:r w:rsidR="008735F1">
        <w:rPr>
          <w:noProof/>
        </w:rPr>
        <w:fldChar w:fldCharType="end"/>
      </w:r>
      <w:r>
        <w:instrText>)</w:instrText>
      </w:r>
      <w:bookmarkEnd w:id="62"/>
      <w:r>
        <w:fldChar w:fldCharType="end"/>
      </w:r>
    </w:p>
    <w:p w14:paraId="79F33BD5" w14:textId="5CC7BC2A" w:rsidR="008C7882" w:rsidRDefault="008C7882" w:rsidP="008C7882">
      <w:proofErr w:type="gramStart"/>
      <w:r>
        <w:t>where</w:t>
      </w:r>
      <w:proofErr w:type="gramEnd"/>
      <w:r>
        <w:t xml:space="preserve"> </w:t>
      </w:r>
      <w:r w:rsidR="00905817" w:rsidRPr="00905817">
        <w:rPr>
          <w:position w:val="-18"/>
        </w:rPr>
        <w:object w:dxaOrig="1100" w:dyaOrig="480" w14:anchorId="6E04682D">
          <v:shape id="_x0000_i1181" type="#_x0000_t75" style="width:54.8pt;height:24.2pt" o:ole="">
            <v:imagedata r:id="rId334" o:title=""/>
          </v:shape>
          <o:OLEObject Type="Embed" ProgID="Equation.DSMT4" ShapeID="_x0000_i1181" DrawAspect="Content" ObjectID="_1493038653" r:id="rId33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8735F1">
        <w:fldChar w:fldCharType="begin"/>
      </w:r>
      <w:r w:rsidR="008735F1">
        <w:instrText xml:space="preserve"> REF ZEqnNum517312 \! \* MERGEFORMAT </w:instrText>
      </w:r>
      <w:r w:rsidR="008735F1">
        <w:fldChar w:fldCharType="separate"/>
      </w:r>
      <w:r w:rsidR="00E3755C">
        <w:instrText>(2.78)</w:instrText>
      </w:r>
      <w:r w:rsidR="008735F1">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6.85pt;height:14.5pt" o:ole="">
            <v:imagedata r:id="rId336" o:title=""/>
          </v:shape>
          <o:OLEObject Type="Embed" ProgID="Equation.DSMT4" ShapeID="_x0000_i1182" DrawAspect="Content" ObjectID="_1493038654" r:id="rId337"/>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65pt;height:19.9pt" o:ole="">
            <v:imagedata r:id="rId338" o:title=""/>
          </v:shape>
          <o:OLEObject Type="Embed" ProgID="Equation.DSMT4" ShapeID="_x0000_i1183" DrawAspect="Content" ObjectID="_1493038655" r:id="rId339"/>
        </w:object>
      </w:r>
      <w:r>
        <w:t xml:space="preserve"> to the distortional </w:t>
      </w:r>
      <w:proofErr w:type="gramStart"/>
      <w:r>
        <w:t xml:space="preserve">component </w:t>
      </w:r>
      <w:proofErr w:type="gramEnd"/>
      <w:r w:rsidR="00905817" w:rsidRPr="00905817">
        <w:rPr>
          <w:position w:val="-14"/>
        </w:rPr>
        <w:object w:dxaOrig="660" w:dyaOrig="400" w14:anchorId="66C790A1">
          <v:shape id="_x0000_i1184" type="#_x0000_t75" style="width:32.8pt;height:19.9pt" o:ole="">
            <v:imagedata r:id="rId340" o:title=""/>
          </v:shape>
          <o:OLEObject Type="Embed" ProgID="Equation.DSMT4" ShapeID="_x0000_i1184" DrawAspect="Content" ObjectID="_1493038656" r:id="rId341"/>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1.75pt;height:19.9pt" o:ole="">
            <v:imagedata r:id="rId342" o:title=""/>
          </v:shape>
          <o:OLEObject Type="Embed" ProgID="Equation.DSMT4" ShapeID="_x0000_i1185" DrawAspect="Content" ObjectID="_1493038657" r:id="rId3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63" w:name="ZEqnNum998550"/>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79</w:instrText>
      </w:r>
      <w:r w:rsidR="008735F1">
        <w:rPr>
          <w:noProof/>
        </w:rPr>
        <w:fldChar w:fldCharType="end"/>
      </w:r>
      <w:r>
        <w:instrText>)</w:instrText>
      </w:r>
      <w:bookmarkEnd w:id="63"/>
      <w:r>
        <w:fldChar w:fldCharType="end"/>
      </w:r>
    </w:p>
    <w:p w14:paraId="660C0656" w14:textId="77777777" w:rsidR="008C7882" w:rsidRDefault="008C7882" w:rsidP="008C7882">
      <w:r>
        <w:lastRenderedPageBreak/>
        <w:t xml:space="preserve">The second Piola-Kirchhoff tensor for a material defined by  </w:t>
      </w:r>
      <w:r>
        <w:fldChar w:fldCharType="begin"/>
      </w:r>
      <w:r>
        <w:instrText xml:space="preserve"> GOTOBUTTON ZEqnNum998550  \* MERGEFORMAT </w:instrText>
      </w:r>
      <w:r w:rsidR="008735F1">
        <w:fldChar w:fldCharType="begin"/>
      </w:r>
      <w:r w:rsidR="008735F1">
        <w:instrText xml:space="preserve"> REF ZEqnNum998550 \! \* MERGEFORMAT </w:instrText>
      </w:r>
      <w:r w:rsidR="008735F1">
        <w:fldChar w:fldCharType="separate"/>
      </w:r>
      <w:r w:rsidR="00E3755C">
        <w:instrText>(2.79)</w:instrText>
      </w:r>
      <w:r w:rsidR="008735F1">
        <w:fldChar w:fldCharType="end"/>
      </w:r>
      <w:r>
        <w:fldChar w:fldCharType="end"/>
      </w:r>
      <w:r>
        <w:t xml:space="preserve"> is obtained in the standard manner with the help of </w:t>
      </w:r>
      <w:proofErr w:type="gramStart"/>
      <w:r>
        <w:t xml:space="preserve">equation </w:t>
      </w:r>
      <w:proofErr w:type="gramEnd"/>
      <w:r>
        <w:fldChar w:fldCharType="begin"/>
      </w:r>
      <w:r>
        <w:instrText xml:space="preserve"> GOTOBUTTON ZEqnNum929272  \* MERGEFORMAT </w:instrText>
      </w:r>
      <w:r w:rsidR="008735F1">
        <w:fldChar w:fldCharType="begin"/>
      </w:r>
      <w:r w:rsidR="008735F1">
        <w:instrText xml:space="preserve"> REF ZEqnNum929272 \! \* MERGEFORMAT </w:instrText>
      </w:r>
      <w:r w:rsidR="008735F1">
        <w:fldChar w:fldCharType="separate"/>
      </w:r>
      <w:r w:rsidR="00E3755C">
        <w:instrText>(2.64)</w:instrText>
      </w:r>
      <w:r w:rsidR="008735F1">
        <w:fldChar w:fldCharType="end"/>
      </w:r>
      <w:r>
        <w:fldChar w:fldCharType="end"/>
      </w:r>
      <w:r>
        <w:t>.</w:t>
      </w:r>
    </w:p>
    <w:p w14:paraId="765BF3D8" w14:textId="235C3319" w:rsidR="008C7882" w:rsidRDefault="008C7882" w:rsidP="008C7882">
      <w:pPr>
        <w:pStyle w:val="MTDisplayEquation"/>
      </w:pPr>
      <w:r>
        <w:tab/>
      </w:r>
      <w:r w:rsidR="00905817" w:rsidRPr="00905817">
        <w:rPr>
          <w:position w:val="-92"/>
        </w:rPr>
        <w:object w:dxaOrig="2040" w:dyaOrig="1980" w14:anchorId="447F83B8">
          <v:shape id="_x0000_i1186" type="#_x0000_t75" style="width:102.1pt;height:98.85pt" o:ole="">
            <v:imagedata r:id="rId344" o:title=""/>
          </v:shape>
          <o:OLEObject Type="Embed" ProgID="Equation.DSMT4" ShapeID="_x0000_i1186" DrawAspect="Content" ObjectID="_1493038658" r:id="rId3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64" w:name="ZEqnNum918189"/>
      <w:r>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80</w:instrText>
      </w:r>
      <w:r w:rsidR="008735F1">
        <w:rPr>
          <w:noProof/>
        </w:rPr>
        <w:fldChar w:fldCharType="end"/>
      </w:r>
      <w:r>
        <w:instrText>)</w:instrText>
      </w:r>
      <w:bookmarkEnd w:id="64"/>
      <w:r>
        <w:fldChar w:fldCharType="end"/>
      </w:r>
    </w:p>
    <w:p w14:paraId="40A6A72B" w14:textId="77777777" w:rsidR="008C7882" w:rsidRDefault="008C7882" w:rsidP="008C7882">
      <w:proofErr w:type="gramStart"/>
      <w:r>
        <w:t>where</w:t>
      </w:r>
      <w:proofErr w:type="gramEnd"/>
      <w:r>
        <w:t xml:space="preserv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1.9pt;height:30.65pt" o:ole="">
            <v:imagedata r:id="rId346" o:title=""/>
          </v:shape>
          <o:OLEObject Type="Embed" ProgID="Equation.DSMT4" ShapeID="_x0000_i1187" DrawAspect="Content" ObjectID="_1493038659" r:id="rId3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81</w:instrText>
      </w:r>
      <w:r w:rsidR="008735F1">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65pt" o:ole="">
            <v:imagedata r:id="rId348" o:title=""/>
          </v:shape>
          <o:OLEObject Type="Embed" ProgID="Equation.DSMT4" ShapeID="_x0000_i1188" DrawAspect="Content" ObjectID="_1493038660" r:id="rId3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65" w:name="ZEqnNum844451"/>
      <w:r>
        <w:instrText>(</w:instrText>
      </w:r>
      <w:r w:rsidR="008735F1">
        <w:fldChar w:fldCharType="begin"/>
      </w:r>
      <w:r w:rsidR="008735F1">
        <w:instrText xml:space="preserve"> SEQ MTSec \c \* </w:instrText>
      </w:r>
      <w:r w:rsidR="008735F1">
        <w:instrText xml:space="preserve">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82</w:instrText>
      </w:r>
      <w:r w:rsidR="008735F1">
        <w:rPr>
          <w:noProof/>
        </w:rPr>
        <w:fldChar w:fldCharType="end"/>
      </w:r>
      <w:r>
        <w:instrText>)</w:instrText>
      </w:r>
      <w:bookmarkEnd w:id="65"/>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75pt;height:10.2pt" o:ole="">
            <v:imagedata r:id="rId350" o:title=""/>
          </v:shape>
          <o:OLEObject Type="Embed" ProgID="Equation.DSMT4" ShapeID="_x0000_i1189" DrawAspect="Content" ObjectID="_1493038661" r:id="rId351"/>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75pt;height:10.2pt" o:ole="">
            <v:imagedata r:id="rId352" o:title=""/>
          </v:shape>
          <o:OLEObject Type="Embed" ProgID="Equation.DSMT4" ShapeID="_x0000_i1190" DrawAspect="Content" ObjectID="_1493038662" r:id="rId353"/>
        </w:object>
      </w:r>
      <w:r>
        <w:t xml:space="preserve"> can represent a true material coefficient, namely the bulk modulus, for a compressible material that happens to have a hyperelastic strain energy function in the form </w:t>
      </w:r>
      <w:proofErr w:type="gramStart"/>
      <w:r>
        <w:t xml:space="preserve">of </w:t>
      </w:r>
      <w:proofErr w:type="gramEnd"/>
      <w:r>
        <w:fldChar w:fldCharType="begin"/>
      </w:r>
      <w:r>
        <w:instrText xml:space="preserve"> GOTOBUTTON ZEqnNum998550  \* MERGEFORMAT </w:instrText>
      </w:r>
      <w:r w:rsidR="008735F1">
        <w:fldChar w:fldCharType="begin"/>
      </w:r>
      <w:r w:rsidR="008735F1">
        <w:instrText xml:space="preserve"> REF ZEqnNum998550 \! \* MERGEFORMAT </w:instrText>
      </w:r>
      <w:r w:rsidR="008735F1">
        <w:fldChar w:fldCharType="separate"/>
      </w:r>
      <w:r w:rsidR="00E3755C">
        <w:instrText>(2.79)</w:instrText>
      </w:r>
      <w:r w:rsidR="008735F1">
        <w:fldChar w:fldCharType="end"/>
      </w:r>
      <w:r>
        <w:fldChar w:fldCharType="end"/>
      </w:r>
      <w:r>
        <w:t xml:space="preserve">. In the case where the dilatational energy is given </w:t>
      </w:r>
      <w:proofErr w:type="gramStart"/>
      <w:r>
        <w:t xml:space="preserve">by </w:t>
      </w:r>
      <w:proofErr w:type="gramEnd"/>
      <w:r>
        <w:fldChar w:fldCharType="begin"/>
      </w:r>
      <w:r>
        <w:instrText xml:space="preserve"> GOTOBUTTON ZEqnNum844451  \* MERGEFORMAT </w:instrText>
      </w:r>
      <w:r w:rsidR="008735F1">
        <w:fldChar w:fldCharType="begin"/>
      </w:r>
      <w:r w:rsidR="008735F1">
        <w:instrText xml:space="preserve"> REF ZEqnNum844451 \! \* MERGEFORMAT </w:instrText>
      </w:r>
      <w:r w:rsidR="008735F1">
        <w:fldChar w:fldCharType="separate"/>
      </w:r>
      <w:r w:rsidR="00E3755C">
        <w:instrText>(2.82)</w:instrText>
      </w:r>
      <w:r w:rsidR="008735F1">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65pt;height:30.65pt" o:ole="">
            <v:imagedata r:id="rId354" o:title=""/>
          </v:shape>
          <o:OLEObject Type="Embed" ProgID="Equation.DSMT4" ShapeID="_x0000_i1191" DrawAspect="Content" ObjectID="_1493038663" r:id="rId3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83</w:instrText>
      </w:r>
      <w:r w:rsidR="008735F1">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8735F1">
        <w:fldChar w:fldCharType="begin"/>
      </w:r>
      <w:r w:rsidR="008735F1">
        <w:instrText xml:space="preserve"> REF ZEqnNum918189 \* Charformat \! \* MERGEFORMAT </w:instrText>
      </w:r>
      <w:r w:rsidR="008735F1">
        <w:fldChar w:fldCharType="separate"/>
      </w:r>
      <w:r w:rsidR="00E3755C">
        <w:instrText>(2.80)</w:instrText>
      </w:r>
      <w:r w:rsidR="008735F1">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5pt;height:19.35pt" o:ole="">
            <v:imagedata r:id="rId356" o:title=""/>
          </v:shape>
          <o:OLEObject Type="Embed" ProgID="Equation.DSMT4" ShapeID="_x0000_i1192" DrawAspect="Content" ObjectID="_1493038664" r:id="rId357"/>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84</w:instrText>
      </w:r>
      <w:r w:rsidR="008735F1">
        <w:rPr>
          <w:noProof/>
        </w:rPr>
        <w:fldChar w:fldCharType="end"/>
      </w:r>
      <w:r>
        <w:instrText>)</w:instrText>
      </w:r>
      <w:r>
        <w:fldChar w:fldCharType="end"/>
      </w:r>
    </w:p>
    <w:p w14:paraId="51BFB68D" w14:textId="618834C1" w:rsidR="002147C8" w:rsidRDefault="002147C8" w:rsidP="002147C8">
      <w:r>
        <w:t xml:space="preserve">where the </w:t>
      </w:r>
      <w:commentRangeStart w:id="66"/>
      <w:r>
        <w:rPr>
          <w:i/>
        </w:rPr>
        <w:t xml:space="preserve">fictitious second Piola-Kirchoff </w:t>
      </w:r>
      <w:commentRangeEnd w:id="66"/>
      <w:r w:rsidR="00FC5099">
        <w:rPr>
          <w:rStyle w:val="CommentReference"/>
        </w:rPr>
        <w:commentReference w:id="66"/>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3pt;height:32.8pt" o:ole="">
            <v:imagedata r:id="rId359" o:title=""/>
          </v:shape>
          <o:OLEObject Type="Embed" ProgID="Equation.DSMT4" ShapeID="_x0000_i1193" DrawAspect="Content" ObjectID="_1493038665"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85</w:instrText>
      </w:r>
      <w:r w:rsidR="008735F1">
        <w:rPr>
          <w:noProof/>
        </w:rPr>
        <w:fldChar w:fldCharType="end"/>
      </w:r>
      <w:r>
        <w:instrText>)</w:instrText>
      </w:r>
      <w:r>
        <w:fldChar w:fldCharType="end"/>
      </w:r>
    </w:p>
    <w:p w14:paraId="0484ACE0" w14:textId="77777777" w:rsidR="00056F8B" w:rsidRDefault="00056F8B" w:rsidP="00056F8B">
      <w:proofErr w:type="gramStart"/>
      <w:r>
        <w:t>and</w:t>
      </w:r>
      <w:proofErr w:type="gramEnd"/>
      <w:r>
        <w:t xml:space="preserve">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7pt;height:30.65pt" o:ole="">
            <v:imagedata r:id="rId361" o:title=""/>
          </v:shape>
          <o:OLEObject Type="Embed" ProgID="Equation.DSMT4" ShapeID="_x0000_i1194" DrawAspect="Content" ObjectID="_1493038666" r:id="rId362"/>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86</w:instrText>
      </w:r>
      <w:r w:rsidR="008735F1">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8735F1">
        <w:fldChar w:fldCharType="begin"/>
      </w:r>
      <w:r w:rsidR="008735F1">
        <w:instrText xml:space="preserve"> REF ZEqnNum356111 \* Charformat \! \* MERGEFORMAT </w:instrText>
      </w:r>
      <w:r w:rsidR="008735F1">
        <w:fldChar w:fldCharType="separate"/>
      </w:r>
      <w:r w:rsidR="00E3755C">
        <w:instrText>(2.52)</w:instrText>
      </w:r>
      <w:r w:rsidR="008735F1">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55pt;height:19.35pt" o:ole="">
            <v:imagedata r:id="rId363" o:title=""/>
          </v:shape>
          <o:OLEObject Type="Embed" ProgID="Equation.DSMT4" ShapeID="_x0000_i1195" DrawAspect="Content" ObjectID="_1493038667" r:id="rId364"/>
        </w:object>
      </w:r>
      <w:r w:rsidR="00FC5099">
        <w:t>.</w:t>
      </w:r>
      <w:r>
        <w:tab/>
      </w:r>
      <w:r>
        <w:fldChar w:fldCharType="begin"/>
      </w:r>
      <w:r>
        <w:instrText xml:space="preserve"> MACROBUTTON MTPlaceRef \* MERGEFORMAT </w:instrText>
      </w:r>
      <w:r w:rsidR="008735F1">
        <w:fldChar w:fldCharType="begin"/>
      </w:r>
      <w:r w:rsidR="008735F1">
        <w:instrText xml:space="preserve"> SEQ MTEqn \h \* MERGEFORM</w:instrText>
      </w:r>
      <w:r w:rsidR="008735F1">
        <w:instrText xml:space="preserve">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87</w:instrText>
      </w:r>
      <w:r w:rsidR="008735F1">
        <w:rPr>
          <w:noProof/>
        </w:rPr>
        <w:fldChar w:fldCharType="end"/>
      </w:r>
      <w:r>
        <w:instrText>)</w:instrText>
      </w:r>
      <w:r>
        <w:fldChar w:fldCharType="end"/>
      </w:r>
    </w:p>
    <w:p w14:paraId="1979FFF9" w14:textId="77777777" w:rsidR="00C2754B" w:rsidRDefault="00C2754B" w:rsidP="00C2754B">
      <w:proofErr w:type="gramStart"/>
      <w:r>
        <w:t>where</w:t>
      </w:r>
      <w:proofErr w:type="gramEnd"/>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3pt;height:32.8pt" o:ole="">
            <v:imagedata r:id="rId365" o:title=""/>
          </v:shape>
          <o:OLEObject Type="Embed" ProgID="Equation.DSMT4" ShapeID="_x0000_i1196" DrawAspect="Content" ObjectID="_1493038668" r:id="rId366"/>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88</w:instrText>
      </w:r>
      <w:r w:rsidR="008735F1">
        <w:rPr>
          <w:noProof/>
        </w:rPr>
        <w:fldChar w:fldCharType="end"/>
      </w:r>
      <w:r>
        <w:instrText>)</w:instrText>
      </w:r>
      <w:r>
        <w:fldChar w:fldCharType="end"/>
      </w:r>
    </w:p>
    <w:p w14:paraId="3B727527" w14:textId="77777777" w:rsidR="008C7882" w:rsidRPr="00272B4D" w:rsidRDefault="008C7882" w:rsidP="008C7882">
      <w:pPr>
        <w:pStyle w:val="Heading3"/>
      </w:pPr>
      <w:bookmarkStart w:id="67" w:name="_Toc289032526"/>
      <w:r>
        <w:t>Transversely Isotropic Hyperelasticity</w:t>
      </w:r>
      <w:bookmarkEnd w:id="67"/>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w:t>
      </w:r>
      <w:proofErr w:type="gramStart"/>
      <w:r>
        <w:t xml:space="preserve">field </w:t>
      </w:r>
      <w:proofErr w:type="gramEnd"/>
      <w:r w:rsidR="00905817" w:rsidRPr="00905817">
        <w:rPr>
          <w:position w:val="-4"/>
        </w:rPr>
        <w:object w:dxaOrig="260" w:dyaOrig="260" w14:anchorId="6A40C850">
          <v:shape id="_x0000_i1197" type="#_x0000_t75" style="width:12.9pt;height:12.9pt" o:ole="">
            <v:imagedata r:id="rId367" o:title=""/>
          </v:shape>
          <o:OLEObject Type="Embed" ProgID="Equation.DSMT4" ShapeID="_x0000_i1197" DrawAspect="Content" ObjectID="_1493038669" r:id="rId368"/>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8pt;height:19.9pt" o:ole="">
            <v:imagedata r:id="rId369" o:title=""/>
          </v:shape>
          <o:OLEObject Type="Embed" ProgID="Equation.DSMT4" ShapeID="_x0000_i1198" DrawAspect="Content" ObjectID="_1493038670" r:id="rId370"/>
        </w:object>
      </w:r>
      <w:r>
        <w:t xml:space="preserve"> may be described by a unit vector </w:t>
      </w:r>
      <w:proofErr w:type="gramStart"/>
      <w:r>
        <w:t xml:space="preserve">field </w:t>
      </w:r>
      <w:proofErr w:type="gramEnd"/>
      <w:r w:rsidR="00905817" w:rsidRPr="00905817">
        <w:rPr>
          <w:position w:val="-16"/>
        </w:rPr>
        <w:object w:dxaOrig="940" w:dyaOrig="440" w14:anchorId="68775AAC">
          <v:shape id="_x0000_i1199" type="#_x0000_t75" style="width:47.3pt;height:22.05pt" o:ole="">
            <v:imagedata r:id="rId371" o:title=""/>
          </v:shape>
          <o:OLEObject Type="Embed" ProgID="Equation.DSMT4" ShapeID="_x0000_i1199" DrawAspect="Content" ObjectID="_1493038671" r:id="rId372"/>
        </w:object>
      </w:r>
      <w:r>
        <w:t xml:space="preserve">. In general, the fibers will also undergo length change. The fiber </w:t>
      </w:r>
      <w:r>
        <w:lastRenderedPageBreak/>
        <w:t>stretch</w:t>
      </w:r>
      <w:proofErr w:type="gramStart"/>
      <w:r>
        <w:t xml:space="preserve">, </w:t>
      </w:r>
      <w:proofErr w:type="gramEnd"/>
      <w:r w:rsidR="00905817" w:rsidRPr="00905817">
        <w:rPr>
          <w:position w:val="-6"/>
        </w:rPr>
        <w:object w:dxaOrig="220" w:dyaOrig="279" w14:anchorId="36DD6F16">
          <v:shape id="_x0000_i1200" type="#_x0000_t75" style="width:10.75pt;height:14.5pt" o:ole="">
            <v:imagedata r:id="rId373" o:title=""/>
          </v:shape>
          <o:OLEObject Type="Embed" ProgID="Equation.DSMT4" ShapeID="_x0000_i1200" DrawAspect="Content" ObjectID="_1493038672" r:id="rId374"/>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5pt" o:ole="">
            <v:imagedata r:id="rId375" o:title=""/>
          </v:shape>
          <o:OLEObject Type="Embed" ProgID="Equation.DSMT4" ShapeID="_x0000_i1201" DrawAspect="Content" ObjectID="_1493038673"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89</w:instrText>
      </w:r>
      <w:r w:rsidR="008735F1">
        <w:rPr>
          <w:noProof/>
        </w:rPr>
        <w:fldChar w:fldCharType="end"/>
      </w:r>
      <w:r>
        <w:instrText>)</w:instrText>
      </w:r>
      <w:r>
        <w:fldChar w:fldCharType="end"/>
      </w:r>
    </w:p>
    <w:p w14:paraId="3E424B51" w14:textId="1AA05E48" w:rsidR="008C7882" w:rsidRDefault="008C7882" w:rsidP="008C7882">
      <w:r>
        <w:t>Also, since</w:t>
      </w:r>
      <w:r w:rsidR="00C2754B">
        <w:t xml:space="preserve"> </w:t>
      </w:r>
      <w:r w:rsidR="00905817" w:rsidRPr="00905817">
        <w:rPr>
          <w:position w:val="-6"/>
        </w:rPr>
        <w:object w:dxaOrig="200" w:dyaOrig="220" w14:anchorId="3A482149">
          <v:shape id="_x0000_i1202" type="#_x0000_t75" style="width:10.2pt;height:10.75pt" o:ole="">
            <v:imagedata r:id="rId377" o:title=""/>
          </v:shape>
          <o:OLEObject Type="Embed" ProgID="Equation.DSMT4" ShapeID="_x0000_i1202" DrawAspect="Content" ObjectID="_1493038674" r:id="rId378"/>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6.1pt;height:15.6pt" o:ole="">
            <v:imagedata r:id="rId379" o:title=""/>
          </v:shape>
          <o:OLEObject Type="Embed" ProgID="Equation.DSMT4" ShapeID="_x0000_i1203" DrawAspect="Content" ObjectID="_1493038675" r:id="rId38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w:instrText>
      </w:r>
      <w:r w:rsidR="008735F1">
        <w:instrText xml:space="preserve">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90</w:instrText>
      </w:r>
      <w:r w:rsidR="008735F1">
        <w:rPr>
          <w:noProof/>
        </w:rPr>
        <w:fldChar w:fldCharType="end"/>
      </w:r>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65pt;height:19.9pt" o:ole="">
            <v:imagedata r:id="rId381" o:title=""/>
          </v:shape>
          <o:OLEObject Type="Embed" ProgID="Equation.DSMT4" ShapeID="_x0000_i1204" DrawAspect="Content" ObjectID="_1493038676" r:id="rId382"/>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35pt;height:14.5pt" o:ole="">
            <v:imagedata r:id="rId383" o:title=""/>
          </v:shape>
          <o:OLEObject Type="Embed" ProgID="Equation.DSMT4" ShapeID="_x0000_i1205" DrawAspect="Content" ObjectID="_1493038677" r:id="rId384"/>
        </w:object>
      </w:r>
      <w:r w:rsidRPr="00C2754B">
        <w:t xml:space="preserve"> </w:t>
      </w:r>
      <w:proofErr w:type="gramStart"/>
      <w:r>
        <w:t xml:space="preserve">and </w:t>
      </w:r>
      <w:proofErr w:type="gramEnd"/>
      <w:r w:rsidR="00905817" w:rsidRPr="00905817">
        <w:rPr>
          <w:position w:val="-6"/>
        </w:rPr>
        <w:object w:dxaOrig="700" w:dyaOrig="279" w14:anchorId="24101A66">
          <v:shape id="_x0000_i1206" type="#_x0000_t75" style="width:34.95pt;height:14.5pt" o:ole="">
            <v:imagedata r:id="rId385" o:title=""/>
          </v:shape>
          <o:OLEObject Type="Embed" ProgID="Equation.DSMT4" ShapeID="_x0000_i1206" DrawAspect="Content" ObjectID="_1493038678" r:id="rId386"/>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3.05pt;height:30.65pt" o:ole="">
            <v:imagedata r:id="rId387" o:title=""/>
          </v:shape>
          <o:OLEObject Type="Embed" ProgID="Equation.DSMT4" ShapeID="_x0000_i1207" DrawAspect="Content" ObjectID="_1493038679" r:id="rId3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91</w:instrText>
      </w:r>
      <w:r w:rsidR="008735F1">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35pt" o:ole="">
            <v:imagedata r:id="rId389" o:title=""/>
          </v:shape>
          <o:OLEObject Type="Embed" ProgID="Equation.DSMT4" ShapeID="_x0000_i1208" DrawAspect="Content" ObjectID="_1493038680" r:id="rId3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92</w:instrText>
      </w:r>
      <w:r w:rsidR="008735F1">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7pt;height:22.05pt" o:ole="">
            <v:imagedata r:id="rId391" o:title=""/>
          </v:shape>
          <o:OLEObject Type="Embed" ProgID="Equation.DSMT4" ShapeID="_x0000_i1209" DrawAspect="Content" ObjectID="_1493038681"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93</w:instrText>
      </w:r>
      <w:r w:rsidR="008735F1">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05pt;height:34.95pt" o:ole="">
            <v:imagedata r:id="rId393" o:title=""/>
          </v:shape>
          <o:OLEObject Type="Embed" ProgID="Equation.DSMT4" ShapeID="_x0000_i1210" DrawAspect="Content" ObjectID="_1493038682" r:id="rId3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94</w:instrText>
      </w:r>
      <w:r w:rsidR="008735F1">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E3755C">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65pt;height:19.9pt" o:ole="">
            <v:imagedata r:id="rId395" o:title=""/>
          </v:shape>
          <o:OLEObject Type="Embed" ProgID="Equation.DSMT4" ShapeID="_x0000_i1211" DrawAspect="Content" ObjectID="_1493038683" r:id="rId3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68" w:name="ZEqnNum550449"/>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95</w:instrText>
      </w:r>
      <w:r w:rsidR="008735F1">
        <w:rPr>
          <w:noProof/>
        </w:rPr>
        <w:fldChar w:fldCharType="end"/>
      </w:r>
      <w:r>
        <w:instrText>)</w:instrText>
      </w:r>
      <w:bookmarkEnd w:id="68"/>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2pt;height:19.35pt" o:ole="">
            <v:imagedata r:id="rId397" o:title=""/>
          </v:shape>
          <o:OLEObject Type="Embed" ProgID="Equation.DSMT4" ShapeID="_x0000_i1212" DrawAspect="Content" ObjectID="_1493038684" r:id="rId398"/>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35pt;height:19.35pt" o:ole="">
            <v:imagedata r:id="rId399" o:title=""/>
          </v:shape>
          <o:OLEObject Type="Embed" ProgID="Equation.DSMT4" ShapeID="_x0000_i1213" DrawAspect="Content" ObjectID="_1493038685" r:id="rId400"/>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2pt;height:19.35pt" o:ole="">
            <v:imagedata r:id="rId401" o:title=""/>
          </v:shape>
          <o:OLEObject Type="Embed" ProgID="Equation.DSMT4" ShapeID="_x0000_i1214" DrawAspect="Content" ObjectID="_1493038686"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8735F1">
        <w:fldChar w:fldCharType="begin"/>
      </w:r>
      <w:r w:rsidR="008735F1">
        <w:instrText xml:space="preserve"> REF ZEqnNum550449 \! \* MERGEFORMAT </w:instrText>
      </w:r>
      <w:r w:rsidR="008735F1">
        <w:fldChar w:fldCharType="separate"/>
      </w:r>
      <w:r w:rsidR="00E3755C">
        <w:instrText>(2.95)</w:instrText>
      </w:r>
      <w:r w:rsidR="008735F1">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69" w:name="_Toc176704828"/>
      <w:bookmarkStart w:id="70" w:name="_Ref189743783"/>
      <w:bookmarkStart w:id="71" w:name="_Toc289032527"/>
      <w:r>
        <w:lastRenderedPageBreak/>
        <w:t>Biphasic Material</w:t>
      </w:r>
      <w:bookmarkEnd w:id="69"/>
      <w:bookmarkEnd w:id="70"/>
      <w:bookmarkEnd w:id="71"/>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72" w:name="_Toc176704829"/>
      <w:bookmarkStart w:id="73" w:name="_Toc289032528"/>
      <w:r>
        <w:t>Governing Equations</w:t>
      </w:r>
      <w:bookmarkEnd w:id="72"/>
      <w:bookmarkEnd w:id="73"/>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35pt;height:10.75pt" o:ole="">
            <v:imagedata r:id="rId403" o:title=""/>
          </v:shape>
          <o:OLEObject Type="Embed" ProgID="Equation.DSMT4" ShapeID="_x0000_i1215" DrawAspect="Content" ObjectID="_1493038687" r:id="rId404"/>
        </w:object>
      </w:r>
      <w:r w:rsidRPr="000037DA">
        <w:t xml:space="preserve"> of a mixture (</w:t>
      </w:r>
      <w:r w:rsidR="00905817" w:rsidRPr="00905817">
        <w:rPr>
          <w:position w:val="-6"/>
        </w:rPr>
        <w:object w:dxaOrig="580" w:dyaOrig="220" w14:anchorId="1C3D006A">
          <v:shape id="_x0000_i1216" type="#_x0000_t75" style="width:29pt;height:10.75pt" o:ole="">
            <v:imagedata r:id="rId405" o:title=""/>
          </v:shape>
          <o:OLEObject Type="Embed" ProgID="Equation.DSMT4" ShapeID="_x0000_i1216" DrawAspect="Content" ObjectID="_1493038688" r:id="rId406"/>
        </w:object>
      </w:r>
      <w:r w:rsidRPr="000037DA">
        <w:t xml:space="preserve"> for the solid and </w:t>
      </w:r>
      <w:r w:rsidR="00905817" w:rsidRPr="00905817">
        <w:rPr>
          <w:position w:val="-6"/>
        </w:rPr>
        <w:object w:dxaOrig="639" w:dyaOrig="220" w14:anchorId="7DC08CBD">
          <v:shape id="_x0000_i1217" type="#_x0000_t75" style="width:30.65pt;height:10.75pt" o:ole="">
            <v:imagedata r:id="rId407" o:title=""/>
          </v:shape>
          <o:OLEObject Type="Embed" ProgID="Equation.DSMT4" ShapeID="_x0000_i1217" DrawAspect="Content" ObjectID="_1493038689" r:id="rId408"/>
        </w:object>
      </w:r>
      <w:r w:rsidRPr="000037DA">
        <w:t xml:space="preserve"> for the fluid) has a separate motion </w:t>
      </w:r>
      <w:r w:rsidR="00905817" w:rsidRPr="00905817">
        <w:rPr>
          <w:position w:val="-16"/>
        </w:rPr>
        <w:object w:dxaOrig="1020" w:dyaOrig="440" w14:anchorId="0EF7B0DD">
          <v:shape id="_x0000_i1218" type="#_x0000_t75" style="width:51.6pt;height:22.05pt" o:ole="">
            <v:imagedata r:id="rId409" o:title=""/>
          </v:shape>
          <o:OLEObject Type="Embed" ProgID="Equation.DSMT4" ShapeID="_x0000_i1218" DrawAspect="Content" ObjectID="_1493038690" r:id="rId410"/>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35pt;height:15.05pt" o:ole="">
            <v:imagedata r:id="rId411" o:title=""/>
          </v:shape>
          <o:OLEObject Type="Embed" ProgID="Equation.DSMT4" ShapeID="_x0000_i1219" DrawAspect="Content" ObjectID="_1493038691" r:id="rId412"/>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13" o:title=""/>
          </v:shape>
          <o:OLEObject Type="Embed" ProgID="Equation.DSMT4" ShapeID="_x0000_i1220" DrawAspect="Content" ObjectID="_1493038692" r:id="rId414"/>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85pt;height:22.05pt" o:ole="">
            <v:imagedata r:id="rId415" o:title=""/>
          </v:shape>
          <o:OLEObject Type="Embed" ProgID="Equation.DSMT4" ShapeID="_x0000_i1221" DrawAspect="Content" ObjectID="_1493038693" r:id="rId416"/>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96</w:instrText>
      </w:r>
      <w:r w:rsidR="008735F1">
        <w:rPr>
          <w:noProof/>
        </w:rPr>
        <w:fldChar w:fldCharType="end"/>
      </w:r>
      <w:r>
        <w:instrText>)</w:instrText>
      </w:r>
      <w:r>
        <w:fldChar w:fldCharType="end"/>
      </w:r>
    </w:p>
    <w:p w14:paraId="3D5801D5" w14:textId="6DD9852C" w:rsidR="00FB6012" w:rsidRPr="000037DA" w:rsidRDefault="00FB6012" w:rsidP="00FB6012">
      <w:r w:rsidRPr="000037DA">
        <w:t>For the purpose of finite element analyses, the motion of the solid matrix</w:t>
      </w:r>
      <w:proofErr w:type="gramStart"/>
      <w:r w:rsidRPr="000037DA">
        <w:t xml:space="preserve">, </w:t>
      </w:r>
      <w:proofErr w:type="gramEnd"/>
      <w:r w:rsidR="00905817" w:rsidRPr="00905817">
        <w:rPr>
          <w:position w:val="-6"/>
        </w:rPr>
        <w:object w:dxaOrig="580" w:dyaOrig="220" w14:anchorId="5275785D">
          <v:shape id="_x0000_i1222" type="#_x0000_t75" style="width:29pt;height:10.75pt" o:ole="">
            <v:imagedata r:id="rId417" o:title=""/>
          </v:shape>
          <o:OLEObject Type="Embed" ProgID="Equation.DSMT4" ShapeID="_x0000_i1222" DrawAspect="Content" ObjectID="_1493038694" r:id="rId41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74"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45pt;height:15.6pt" o:ole="">
            <v:imagedata r:id="rId419" o:title=""/>
          </v:shape>
          <o:OLEObject Type="Embed" ProgID="Equation.DSMT4" ShapeID="_x0000_i1223" DrawAspect="Content" ObjectID="_1493038695" r:id="rId4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75" w:name="ZEqnNum902981"/>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97</w:instrText>
      </w:r>
      <w:r w:rsidR="008735F1">
        <w:rPr>
          <w:noProof/>
        </w:rPr>
        <w:fldChar w:fldCharType="end"/>
      </w:r>
      <w:r>
        <w:instrText>)</w:instrText>
      </w:r>
      <w:bookmarkEnd w:id="75"/>
      <w:r>
        <w:fldChar w:fldCharType="end"/>
      </w:r>
    </w:p>
    <w:p w14:paraId="13589331" w14:textId="421C5A39" w:rsidR="00FB6012" w:rsidRPr="000037DA" w:rsidRDefault="00FB6012" w:rsidP="00FB6012">
      <w:proofErr w:type="gramStart"/>
      <w:r w:rsidRPr="000037DA">
        <w:t>where</w:t>
      </w:r>
      <w:proofErr w:type="gramEnd"/>
      <w:r w:rsidRPr="000037DA">
        <w:t xml:space="preserve"> </w:t>
      </w:r>
      <w:r w:rsidR="00905817" w:rsidRPr="00905817">
        <w:rPr>
          <w:position w:val="-6"/>
        </w:rPr>
        <w:object w:dxaOrig="220" w:dyaOrig="220" w14:anchorId="5D51BAFB">
          <v:shape id="_x0000_i1224" type="#_x0000_t75" style="width:10.75pt;height:10.75pt" o:ole="">
            <v:imagedata r:id="rId421" o:title=""/>
          </v:shape>
          <o:OLEObject Type="Embed" ProgID="Equation.DSMT4" ShapeID="_x0000_i1224" DrawAspect="Content" ObjectID="_1493038696" r:id="rId422"/>
        </w:object>
      </w:r>
      <w:r w:rsidRPr="000037DA">
        <w:t xml:space="preserve"> is the Cauchy stress for the mixture</w:t>
      </w:r>
      <w:ins w:id="76" w:author="Gerard" w:date="2014-11-06T14:13:00Z">
        <w:r w:rsidR="00FF69F4">
          <w:t xml:space="preserve">, </w:t>
        </w:r>
      </w:ins>
      <w:r w:rsidR="00905817" w:rsidRPr="00905817">
        <w:rPr>
          <w:position w:val="-10"/>
        </w:rPr>
        <w:object w:dxaOrig="240" w:dyaOrig="260" w14:anchorId="0A006620">
          <v:shape id="_x0000_i1225" type="#_x0000_t75" style="width:12.35pt;height:12.9pt" o:ole="">
            <v:imagedata r:id="rId423" o:title=""/>
          </v:shape>
          <o:OLEObject Type="Embed" ProgID="Equation.DSMT4" ShapeID="_x0000_i1225" DrawAspect="Content" ObjectID="_1493038697" r:id="rId424"/>
        </w:object>
      </w:r>
      <w:ins w:id="77" w:author="Gerard" w:date="2014-11-06T14:13:00Z">
        <w:r w:rsidR="00FF69F4">
          <w:t xml:space="preserve"> </w:t>
        </w:r>
      </w:ins>
      <w:ins w:id="78"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5pt" o:ole="">
            <v:imagedata r:id="rId425" o:title=""/>
          </v:shape>
          <o:OLEObject Type="Embed" ProgID="Equation.DSMT4" ShapeID="_x0000_i1226" DrawAspect="Content" ObjectID="_1493038698" r:id="rId426"/>
        </w:object>
      </w:r>
      <w:ins w:id="79" w:author="Gerard" w:date="2014-11-06T14:14:00Z">
        <w:r w:rsidR="00FF69F4">
          <w:t xml:space="preserve"> is the </w:t>
        </w:r>
      </w:ins>
      <w:ins w:id="80" w:author="Gerard" w:date="2014-11-06T14:16:00Z">
        <w:r w:rsidR="00FF69F4">
          <w:t xml:space="preserve">external </w:t>
        </w:r>
      </w:ins>
      <w:ins w:id="81"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95pt;height:19.35pt" o:ole="">
            <v:imagedata r:id="rId427" o:title=""/>
          </v:shape>
          <o:OLEObject Type="Embed" ProgID="Equation.DSMT4" ShapeID="_x0000_i1227" DrawAspect="Content" ObjectID="_1493038699" r:id="rId428"/>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82" w:name="ZEqnNum359393"/>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98</w:instrText>
      </w:r>
      <w:r w:rsidR="008735F1">
        <w:rPr>
          <w:noProof/>
        </w:rPr>
        <w:fldChar w:fldCharType="end"/>
      </w:r>
      <w:r>
        <w:instrText>)</w:instrText>
      </w:r>
      <w:bookmarkEnd w:id="82"/>
      <w:r>
        <w:fldChar w:fldCharType="end"/>
      </w:r>
    </w:p>
    <w:p w14:paraId="2BA12727" w14:textId="7BFB140F" w:rsidR="00FB6012" w:rsidRPr="000037DA" w:rsidRDefault="00FB6012" w:rsidP="00FB6012">
      <w:proofErr w:type="gramStart"/>
      <w:r w:rsidRPr="000037DA">
        <w:t>where</w:t>
      </w:r>
      <w:proofErr w:type="gramEnd"/>
      <w:r w:rsidRPr="000037DA">
        <w:t xml:space="preserve"> </w:t>
      </w:r>
      <w:r w:rsidR="00905817" w:rsidRPr="00905817">
        <w:rPr>
          <w:position w:val="-10"/>
        </w:rPr>
        <w:object w:dxaOrig="240" w:dyaOrig="260" w14:anchorId="73D42746">
          <v:shape id="_x0000_i1228" type="#_x0000_t75" style="width:12.35pt;height:12.9pt" o:ole="">
            <v:imagedata r:id="rId429" o:title=""/>
          </v:shape>
          <o:OLEObject Type="Embed" ProgID="Equation.DSMT4" ShapeID="_x0000_i1228" DrawAspect="Content" ObjectID="_1493038700" r:id="rId430"/>
        </w:object>
      </w:r>
      <w:r w:rsidRPr="000037DA">
        <w:t xml:space="preserve"> is the fluid pressure and </w:t>
      </w:r>
      <w:r w:rsidR="00905817" w:rsidRPr="00905817">
        <w:rPr>
          <w:position w:val="-6"/>
        </w:rPr>
        <w:object w:dxaOrig="300" w:dyaOrig="320" w14:anchorId="11A7E900">
          <v:shape id="_x0000_i1229" type="#_x0000_t75" style="width:15.05pt;height:15.6pt" o:ole="">
            <v:imagedata r:id="rId431" o:title=""/>
          </v:shape>
          <o:OLEObject Type="Embed" ProgID="Equation.DSMT4" ShapeID="_x0000_i1229" DrawAspect="Content" ObjectID="_1493038701"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9pt;height:22.05pt" o:ole="">
            <v:imagedata r:id="rId433" o:title=""/>
          </v:shape>
          <o:OLEObject Type="Embed" ProgID="Equation.DSMT4" ShapeID="_x0000_i1230" DrawAspect="Content" ObjectID="_1493038702" r:id="rId43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83" w:name="ZEqnNum916857"/>
      <w:r>
        <w:instrText>(</w:instrText>
      </w:r>
      <w:r w:rsidR="008735F1">
        <w:fldChar w:fldCharType="begin"/>
      </w:r>
      <w:r w:rsidR="008735F1">
        <w:instrText xml:space="preserve"> SEQ MTSec \c</w:instrText>
      </w:r>
      <w:r w:rsidR="008735F1">
        <w:instrText xml:space="preserve">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99</w:instrText>
      </w:r>
      <w:r w:rsidR="008735F1">
        <w:rPr>
          <w:noProof/>
        </w:rPr>
        <w:fldChar w:fldCharType="end"/>
      </w:r>
      <w:r>
        <w:instrText>)</w:instrText>
      </w:r>
      <w:bookmarkEnd w:id="83"/>
      <w:r>
        <w:fldChar w:fldCharType="end"/>
      </w:r>
    </w:p>
    <w:p w14:paraId="09578144" w14:textId="292CD516" w:rsidR="00FB6012" w:rsidRPr="000037DA" w:rsidRDefault="00FB6012" w:rsidP="00FB6012">
      <w:proofErr w:type="gramStart"/>
      <w:r w:rsidRPr="000037DA">
        <w:t>where</w:t>
      </w:r>
      <w:proofErr w:type="gramEnd"/>
      <w:r w:rsidRPr="000037DA">
        <w:t xml:space="preserve"> </w:t>
      </w:r>
      <w:r w:rsidR="00905817" w:rsidRPr="00905817">
        <w:rPr>
          <w:position w:val="-10"/>
        </w:rPr>
        <w:object w:dxaOrig="1200" w:dyaOrig="360" w14:anchorId="09DE01DD">
          <v:shape id="_x0000_i1231" type="#_x0000_t75" style="width:59.65pt;height:19.35pt" o:ole="">
            <v:imagedata r:id="rId435" o:title=""/>
          </v:shape>
          <o:OLEObject Type="Embed" ProgID="Equation.DSMT4" ShapeID="_x0000_i1231" DrawAspect="Content" ObjectID="_1493038703" r:id="rId436"/>
        </w:object>
      </w:r>
      <w:r w:rsidRPr="000037DA">
        <w:t xml:space="preserve"> is the solid matrix velocity and </w:t>
      </w:r>
      <w:r w:rsidR="00905817" w:rsidRPr="00905817">
        <w:rPr>
          <w:position w:val="-6"/>
        </w:rPr>
        <w:object w:dxaOrig="260" w:dyaOrig="220" w14:anchorId="52FEF693">
          <v:shape id="_x0000_i1232" type="#_x0000_t75" style="width:12.9pt;height:10.75pt" o:ole="">
            <v:imagedata r:id="rId437" o:title=""/>
          </v:shape>
          <o:OLEObject Type="Embed" ProgID="Equation.DSMT4" ShapeID="_x0000_i1232" DrawAspect="Content" ObjectID="_1493038704" r:id="rId438"/>
        </w:object>
      </w:r>
      <w:r w:rsidRPr="000037DA">
        <w:t xml:space="preserve"> is the flux of the fluid relative to the solid matrix.  Let the solid matrix displacement be denoted </w:t>
      </w:r>
      <w:proofErr w:type="gramStart"/>
      <w:r w:rsidRPr="000037DA">
        <w:t xml:space="preserve">by </w:t>
      </w:r>
      <w:proofErr w:type="gramEnd"/>
      <w:r w:rsidR="00905817" w:rsidRPr="00905817">
        <w:rPr>
          <w:position w:val="-6"/>
        </w:rPr>
        <w:object w:dxaOrig="200" w:dyaOrig="220" w14:anchorId="10708265">
          <v:shape id="_x0000_i1233" type="#_x0000_t75" style="width:10.2pt;height:10.75pt" o:ole="">
            <v:imagedata r:id="rId439" o:title=""/>
          </v:shape>
          <o:OLEObject Type="Embed" ProgID="Equation.DSMT4" ShapeID="_x0000_i1233" DrawAspect="Content" ObjectID="_1493038705" r:id="rId440"/>
        </w:object>
      </w:r>
      <w:r w:rsidRPr="000037DA">
        <w:t xml:space="preserve">, then </w:t>
      </w:r>
      <w:r w:rsidR="00905817" w:rsidRPr="00905817">
        <w:rPr>
          <w:position w:val="-6"/>
        </w:rPr>
        <w:object w:dxaOrig="680" w:dyaOrig="320" w14:anchorId="1E2AFBCF">
          <v:shape id="_x0000_i1234" type="#_x0000_t75" style="width:34.4pt;height:15.6pt" o:ole="">
            <v:imagedata r:id="rId441" o:title=""/>
          </v:shape>
          <o:OLEObject Type="Embed" ProgID="Equation.DSMT4" ShapeID="_x0000_i1234" DrawAspect="Content" ObjectID="_1493038706" r:id="rId442"/>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75pt" o:ole="">
            <v:imagedata r:id="rId443" o:title=""/>
          </v:shape>
          <o:OLEObject Type="Embed" ProgID="Equation.DSMT4" ShapeID="_x0000_i1235" DrawAspect="Content" ObjectID="_1493038707"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4.85pt;height:19.35pt" o:ole="">
            <v:imagedata r:id="rId445" o:title=""/>
          </v:shape>
          <o:OLEObject Type="Embed" ProgID="Equation.DSMT4" ShapeID="_x0000_i1236" DrawAspect="Content" ObjectID="_1493038708" r:id="rId446"/>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84" w:name="ZEqnNum635799"/>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100</w:instrText>
      </w:r>
      <w:r w:rsidR="008735F1">
        <w:rPr>
          <w:noProof/>
        </w:rPr>
        <w:fldChar w:fldCharType="end"/>
      </w:r>
      <w:r>
        <w:instrText>)</w:instrText>
      </w:r>
      <w:bookmarkEnd w:id="84"/>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35pt" o:ole="">
            <v:imagedata r:id="rId447" o:title=""/>
          </v:shape>
          <o:OLEObject Type="Embed" ProgID="Equation.DSMT4" ShapeID="_x0000_i1237" DrawAspect="Content" ObjectID="_1493038709" r:id="rId448"/>
        </w:object>
      </w:r>
      <w:r w:rsidRPr="000037DA">
        <w:t xml:space="preserve"> is the solid matrix porosity</w:t>
      </w:r>
      <w:ins w:id="85" w:author="Gerard" w:date="2014-11-06T14:16:00Z">
        <w:r w:rsidR="00FF69F4">
          <w:t xml:space="preserve">, </w:t>
        </w:r>
      </w:ins>
      <w:r w:rsidR="00905817" w:rsidRPr="00905817">
        <w:rPr>
          <w:position w:val="-12"/>
        </w:rPr>
        <w:object w:dxaOrig="1120" w:dyaOrig="380" w14:anchorId="5A0D2B57">
          <v:shape id="_x0000_i1238" type="#_x0000_t75" style="width:56.4pt;height:19.35pt" o:ole="">
            <v:imagedata r:id="rId449" o:title=""/>
          </v:shape>
          <o:OLEObject Type="Embed" ProgID="Equation.DSMT4" ShapeID="_x0000_i1238" DrawAspect="Content" ObjectID="_1493038710" r:id="rId450"/>
        </w:object>
      </w:r>
      <w:ins w:id="86" w:author="Gerard" w:date="2014-11-06T14:16:00Z">
        <w:r w:rsidR="00FF69F4">
          <w:t xml:space="preserve"> is the apparent fluid density</w:t>
        </w:r>
      </w:ins>
      <w:ins w:id="87" w:author="Gerard" w:date="2014-11-06T14:18:00Z">
        <w:r w:rsidR="00FF69F4">
          <w:t xml:space="preserve"> and </w:t>
        </w:r>
      </w:ins>
      <w:r w:rsidR="00905817" w:rsidRPr="00905817">
        <w:rPr>
          <w:position w:val="-12"/>
        </w:rPr>
        <w:object w:dxaOrig="340" w:dyaOrig="380" w14:anchorId="5AEE03C6">
          <v:shape id="_x0000_i1239" type="#_x0000_t75" style="width:17.2pt;height:19.35pt" o:ole="">
            <v:imagedata r:id="rId451" o:title=""/>
          </v:shape>
          <o:OLEObject Type="Embed" ProgID="Equation.DSMT4" ShapeID="_x0000_i1239" DrawAspect="Content" ObjectID="_1493038711" r:id="rId452"/>
        </w:object>
      </w:r>
      <w:ins w:id="88" w:author="Gerard" w:date="2014-11-06T14:18:00Z">
        <w:r w:rsidR="00FF69F4">
          <w:t xml:space="preserve"> </w:t>
        </w:r>
      </w:ins>
      <w:ins w:id="89" w:author="Gerard" w:date="2014-11-06T14:19:00Z">
        <w:r w:rsidR="00FF69F4">
          <w:t>is the true fluid density</w:t>
        </w:r>
      </w:ins>
      <w:ins w:id="90" w:author="Gerard" w:date="2014-11-06T14:16:00Z">
        <w:r w:rsidR="00FF69F4">
          <w:t xml:space="preserve">, </w:t>
        </w:r>
      </w:ins>
      <w:r w:rsidR="00905817" w:rsidRPr="00905817">
        <w:rPr>
          <w:position w:val="-6"/>
        </w:rPr>
        <w:object w:dxaOrig="300" w:dyaOrig="320" w14:anchorId="549AD00F">
          <v:shape id="_x0000_i1240" type="#_x0000_t75" style="width:15.05pt;height:15.6pt" o:ole="">
            <v:imagedata r:id="rId453" o:title=""/>
          </v:shape>
          <o:OLEObject Type="Embed" ProgID="Equation.DSMT4" ShapeID="_x0000_i1240" DrawAspect="Content" ObjectID="_1493038712" r:id="rId454"/>
        </w:object>
      </w:r>
      <w:ins w:id="91"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5.05pt;height:19.35pt" o:ole="">
            <v:imagedata r:id="rId455" o:title=""/>
          </v:shape>
          <o:OLEObject Type="Embed" ProgID="Equation.DSMT4" ShapeID="_x0000_i1241" DrawAspect="Content" ObjectID="_1493038713" r:id="rId456"/>
        </w:object>
      </w:r>
      <w:r w:rsidRPr="000037DA">
        <w:t xml:space="preserve"> is the momentum exchange between the solid and fluid constituents, typically representing the frictional interaction between these constituents.  This equation neglects the viscous stress of the fluid in comparison </w:t>
      </w:r>
      <w:proofErr w:type="gramStart"/>
      <w:r w:rsidRPr="000037DA">
        <w:t xml:space="preserve">to </w:t>
      </w:r>
      <w:proofErr w:type="gramEnd"/>
      <w:r w:rsidR="00905817" w:rsidRPr="00905817">
        <w:rPr>
          <w:position w:val="-12"/>
        </w:rPr>
        <w:object w:dxaOrig="300" w:dyaOrig="380" w14:anchorId="13E98CEE">
          <v:shape id="_x0000_i1242" type="#_x0000_t75" style="width:15.05pt;height:19.35pt" o:ole="">
            <v:imagedata r:id="rId457" o:title=""/>
          </v:shape>
          <o:OLEObject Type="Embed" ProgID="Equation.DSMT4" ShapeID="_x0000_i1242" DrawAspect="Content" ObjectID="_1493038714" r:id="rId458"/>
        </w:object>
      </w:r>
      <w:r w:rsidRPr="000037DA">
        <w:t>.</w:t>
      </w:r>
      <w:r>
        <w:t xml:space="preserve"> </w:t>
      </w:r>
      <w:r w:rsidRPr="000037DA">
        <w:t xml:space="preserve"> The most common constitutive relation </w:t>
      </w:r>
      <w:proofErr w:type="gramStart"/>
      <w:r w:rsidRPr="000037DA">
        <w:t xml:space="preserve">is </w:t>
      </w:r>
      <w:proofErr w:type="gramEnd"/>
      <w:r w:rsidR="00905817" w:rsidRPr="00905817">
        <w:rPr>
          <w:position w:val="-12"/>
        </w:rPr>
        <w:object w:dxaOrig="1579" w:dyaOrig="380" w14:anchorId="6872381C">
          <v:shape id="_x0000_i1243" type="#_x0000_t75" style="width:79pt;height:19.35pt" o:ole="">
            <v:imagedata r:id="rId459" o:title=""/>
          </v:shape>
          <o:OLEObject Type="Embed" ProgID="Equation.DSMT4" ShapeID="_x0000_i1243" DrawAspect="Content" ObjectID="_1493038715" r:id="rId460"/>
        </w:object>
      </w:r>
      <w:r>
        <w:t>,</w:t>
      </w:r>
      <w:r w:rsidRPr="000037DA">
        <w:t xml:space="preserve"> where</w:t>
      </w:r>
      <w:r>
        <w:t xml:space="preserve"> </w:t>
      </w:r>
      <w:r>
        <w:lastRenderedPageBreak/>
        <w:t xml:space="preserve">the second order, symmetric tensor </w:t>
      </w:r>
      <w:r w:rsidR="00905817" w:rsidRPr="00905817">
        <w:rPr>
          <w:position w:val="-4"/>
        </w:rPr>
        <w:object w:dxaOrig="220" w:dyaOrig="260" w14:anchorId="0334B271">
          <v:shape id="_x0000_i1244" type="#_x0000_t75" style="width:10.75pt;height:12.9pt" o:ole="">
            <v:imagedata r:id="rId461" o:title=""/>
          </v:shape>
          <o:OLEObject Type="Embed" ProgID="Equation.DSMT4" ShapeID="_x0000_i1244" DrawAspect="Content" ObjectID="_1493038716"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8735F1">
        <w:fldChar w:fldCharType="begin"/>
      </w:r>
      <w:r w:rsidR="008735F1">
        <w:instrText xml:space="preserve"> REF </w:instrText>
      </w:r>
      <w:r w:rsidR="008735F1">
        <w:instrText xml:space="preserve">ZEqnNum635799 \* Charformat \! \* MERGEFORMAT </w:instrText>
      </w:r>
      <w:r w:rsidR="008735F1">
        <w:fldChar w:fldCharType="separate"/>
      </w:r>
      <w:r w:rsidR="00E3755C">
        <w:instrText>(2.100)</w:instrText>
      </w:r>
      <w:r w:rsidR="008735F1">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1.95pt;height:22.05pt" o:ole="">
            <v:imagedata r:id="rId463" o:title=""/>
          </v:shape>
          <o:OLEObject Type="Embed" ProgID="Equation.DSMT4" ShapeID="_x0000_i1245" DrawAspect="Content" ObjectID="_1493038717" r:id="rId46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101</w:instrText>
      </w:r>
      <w:r w:rsidR="008735F1">
        <w:rPr>
          <w:noProof/>
        </w:rPr>
        <w:fldChar w:fldCharType="end"/>
      </w:r>
      <w:r>
        <w:instrText>)</w:instrText>
      </w:r>
      <w:r>
        <w:fldChar w:fldCharType="end"/>
      </w:r>
    </w:p>
    <w:p w14:paraId="3B5D1E8D" w14:textId="24C5AB9C" w:rsidR="00FB6012" w:rsidRPr="000037DA" w:rsidRDefault="00FB6012" w:rsidP="00FB6012">
      <w:proofErr w:type="gramStart"/>
      <w:r w:rsidRPr="000037DA">
        <w:t>which</w:t>
      </w:r>
      <w:proofErr w:type="gramEnd"/>
      <w:r w:rsidRPr="000037DA">
        <w:t xml:space="preserve"> is equivalent to Darcy’s law.  In general, </w:t>
      </w:r>
      <w:r w:rsidR="00905817" w:rsidRPr="00905817">
        <w:rPr>
          <w:position w:val="-4"/>
        </w:rPr>
        <w:object w:dxaOrig="220" w:dyaOrig="260" w14:anchorId="34108A22">
          <v:shape id="_x0000_i1246" type="#_x0000_t75" style="width:10.75pt;height:12.9pt" o:ole="">
            <v:imagedata r:id="rId465" o:title=""/>
          </v:shape>
          <o:OLEObject Type="Embed" ProgID="Equation.DSMT4" ShapeID="_x0000_i1246" DrawAspect="Content" ObjectID="_1493038718"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92" w:name="_Ref176690994"/>
      <w:bookmarkStart w:id="93" w:name="_Toc176704830"/>
      <w:bookmarkStart w:id="94" w:name="_Toc289032529"/>
      <w:r>
        <w:lastRenderedPageBreak/>
        <w:t>Biphasic-Solute Material</w:t>
      </w:r>
      <w:bookmarkEnd w:id="92"/>
      <w:bookmarkEnd w:id="93"/>
      <w:bookmarkEnd w:id="94"/>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95" w:name="_Toc176704831"/>
      <w:bookmarkStart w:id="96" w:name="_Toc289032530"/>
      <w:r>
        <w:t>Governing Equations</w:t>
      </w:r>
      <w:bookmarkEnd w:id="95"/>
      <w:bookmarkEnd w:id="96"/>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pt;height:10.75pt" o:ole="">
            <v:imagedata r:id="rId467" o:title=""/>
          </v:shape>
          <o:OLEObject Type="Embed" ProgID="Equation.DSMT4" ShapeID="_x0000_i1247" DrawAspect="Content" ObjectID="_1493038719" r:id="rId468"/>
        </w:object>
      </w:r>
      <w:r>
        <w:t>), the solvent (</w:t>
      </w:r>
      <w:r w:rsidR="00905817" w:rsidRPr="00905817">
        <w:rPr>
          <w:position w:val="-6"/>
        </w:rPr>
        <w:object w:dxaOrig="639" w:dyaOrig="220" w14:anchorId="67A8439B">
          <v:shape id="_x0000_i1248" type="#_x0000_t75" style="width:30.65pt;height:10.75pt" o:ole="">
            <v:imagedata r:id="rId469" o:title=""/>
          </v:shape>
          <o:OLEObject Type="Embed" ProgID="Equation.DSMT4" ShapeID="_x0000_i1248" DrawAspect="Content" ObjectID="_1493038720" r:id="rId470"/>
        </w:object>
      </w:r>
      <w:r>
        <w:t>), and the solute (</w:t>
      </w:r>
      <w:r w:rsidR="00905817" w:rsidRPr="00905817">
        <w:rPr>
          <w:position w:val="-6"/>
        </w:rPr>
        <w:object w:dxaOrig="600" w:dyaOrig="220" w14:anchorId="632EDA4F">
          <v:shape id="_x0000_i1249" type="#_x0000_t75" style="width:30.1pt;height:10.75pt" o:ole="">
            <v:imagedata r:id="rId471" o:title=""/>
          </v:shape>
          <o:OLEObject Type="Embed" ProgID="Equation.DSMT4" ShapeID="_x0000_i1249" DrawAspect="Content" ObjectID="_1493038721" r:id="rId472"/>
        </w:object>
      </w:r>
      <w:r>
        <w:t xml:space="preserve">). The motion of the solid matrix is described by the displacement </w:t>
      </w:r>
      <w:proofErr w:type="gramStart"/>
      <w:r>
        <w:t xml:space="preserve">vector </w:t>
      </w:r>
      <w:proofErr w:type="gramEnd"/>
      <w:r w:rsidR="00905817" w:rsidRPr="00905817">
        <w:rPr>
          <w:position w:val="-6"/>
        </w:rPr>
        <w:object w:dxaOrig="200" w:dyaOrig="220" w14:anchorId="5138C2AA">
          <v:shape id="_x0000_i1250" type="#_x0000_t75" style="width:10.2pt;height:10.75pt" o:ole="">
            <v:imagedata r:id="rId473" o:title=""/>
          </v:shape>
          <o:OLEObject Type="Embed" ProgID="Equation.DSMT4" ShapeID="_x0000_i1250" DrawAspect="Content" ObjectID="_1493038722" r:id="rId474"/>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35pt;height:12.9pt" o:ole="">
            <v:imagedata r:id="rId475" o:title=""/>
          </v:shape>
          <o:OLEObject Type="Embed" ProgID="Equation.DSMT4" ShapeID="_x0000_i1251" DrawAspect="Content" ObjectID="_1493038723" r:id="rId476"/>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9.15pt;height:10.75pt" o:ole="">
            <v:imagedata r:id="rId477" o:title=""/>
          </v:shape>
          <o:OLEObject Type="Embed" ProgID="Equation.DSMT4" ShapeID="_x0000_i1252" DrawAspect="Content" ObjectID="_1493038724" r:id="rId478"/>
        </w:object>
      </w:r>
      <w:r>
        <w:t xml:space="preserve">. The total (or mixture) stress may be described by the Cauchy stress </w:t>
      </w:r>
      <w:proofErr w:type="gramStart"/>
      <w:r>
        <w:t xml:space="preserve">tensor </w:t>
      </w:r>
      <w:proofErr w:type="gramEnd"/>
      <w:r w:rsidR="00905817" w:rsidRPr="00905817">
        <w:rPr>
          <w:position w:val="-10"/>
        </w:rPr>
        <w:object w:dxaOrig="1280" w:dyaOrig="360" w14:anchorId="763751C4">
          <v:shape id="_x0000_i1253" type="#_x0000_t75" style="width:63.95pt;height:19.35pt" o:ole="">
            <v:imagedata r:id="rId479" o:title=""/>
          </v:shape>
          <o:OLEObject Type="Embed" ProgID="Equation.DSMT4" ShapeID="_x0000_i1253" DrawAspect="Content" ObjectID="_1493038725" r:id="rId480"/>
        </w:object>
      </w:r>
      <w:r>
        <w:t xml:space="preserve">, where </w:t>
      </w:r>
      <w:r w:rsidR="00905817" w:rsidRPr="00905817">
        <w:rPr>
          <w:position w:val="-4"/>
        </w:rPr>
        <w:object w:dxaOrig="180" w:dyaOrig="260" w14:anchorId="56168EA8">
          <v:shape id="_x0000_i1254" type="#_x0000_t75" style="width:9.15pt;height:12.9pt" o:ole="">
            <v:imagedata r:id="rId481" o:title=""/>
          </v:shape>
          <o:OLEObject Type="Embed" ProgID="Equation.DSMT4" ShapeID="_x0000_i1254" DrawAspect="Content" ObjectID="_1493038726" r:id="rId482"/>
        </w:object>
      </w:r>
      <w:r>
        <w:t xml:space="preserve"> is the identity tensor and </w:t>
      </w:r>
      <w:r w:rsidR="00905817" w:rsidRPr="00905817">
        <w:rPr>
          <w:position w:val="-6"/>
        </w:rPr>
        <w:object w:dxaOrig="300" w:dyaOrig="320" w14:anchorId="76D15C2A">
          <v:shape id="_x0000_i1255" type="#_x0000_t75" style="width:15.05pt;height:15.6pt" o:ole="">
            <v:imagedata r:id="rId483" o:title=""/>
          </v:shape>
          <o:OLEObject Type="Embed" ProgID="Equation.DSMT4" ShapeID="_x0000_i1255" DrawAspect="Content" ObjectID="_1493038727"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pt;height:19.35pt" o:ole="">
            <v:imagedata r:id="rId485" o:title=""/>
          </v:shape>
          <o:OLEObject Type="Embed" ProgID="Equation.DSMT4" ShapeID="_x0000_i1256" DrawAspect="Content" ObjectID="_1493038728" r:id="rId4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97" w:name="ZEqnNum146657"/>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102</w:instrText>
      </w:r>
      <w:r w:rsidR="008735F1">
        <w:rPr>
          <w:noProof/>
        </w:rPr>
        <w:fldChar w:fldCharType="end"/>
      </w:r>
      <w:r>
        <w:instrText>)</w:instrText>
      </w:r>
      <w:bookmarkEnd w:id="97"/>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5.15pt" o:ole="">
            <v:imagedata r:id="rId487" o:title=""/>
          </v:shape>
          <o:OLEObject Type="Embed" ProgID="Equation.DSMT4" ShapeID="_x0000_i1257" DrawAspect="Content" ObjectID="_1493038729" r:id="rId4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98" w:name="ZEqnNum429892"/>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103</w:instrText>
      </w:r>
      <w:r w:rsidR="008735F1">
        <w:rPr>
          <w:noProof/>
        </w:rPr>
        <w:fldChar w:fldCharType="end"/>
      </w:r>
      <w:r>
        <w:instrText>)</w:instrText>
      </w:r>
      <w:bookmarkEnd w:id="98"/>
      <w:r>
        <w:fldChar w:fldCharType="end"/>
      </w:r>
    </w:p>
    <w:p w14:paraId="126A21ED" w14:textId="68046436" w:rsidR="00FB6012" w:rsidRDefault="00FB6012" w:rsidP="00FB6012">
      <w:proofErr w:type="gramStart"/>
      <w:r>
        <w:t>where</w:t>
      </w:r>
      <w:proofErr w:type="gramEnd"/>
      <w:r>
        <w:t xml:space="preserve"> </w:t>
      </w:r>
      <w:r w:rsidR="00905817" w:rsidRPr="00905817">
        <w:rPr>
          <w:position w:val="-10"/>
        </w:rPr>
        <w:object w:dxaOrig="340" w:dyaOrig="360" w14:anchorId="00404D39">
          <v:shape id="_x0000_i1258" type="#_x0000_t75" style="width:17.2pt;height:19.35pt" o:ole="">
            <v:imagedata r:id="rId489" o:title=""/>
          </v:shape>
          <o:OLEObject Type="Embed" ProgID="Equation.DSMT4" ShapeID="_x0000_i1258" DrawAspect="Content" ObjectID="_1493038730" r:id="rId490"/>
        </w:object>
      </w:r>
      <w:r>
        <w:t xml:space="preserve"> is the apparent density (mass of </w:t>
      </w:r>
      <w:r w:rsidR="00905817" w:rsidRPr="00905817">
        <w:rPr>
          <w:position w:val="-6"/>
        </w:rPr>
        <w:object w:dxaOrig="240" w:dyaOrig="220" w14:anchorId="39CAEB9C">
          <v:shape id="_x0000_i1259" type="#_x0000_t75" style="width:12.35pt;height:10.75pt" o:ole="">
            <v:imagedata r:id="rId491" o:title=""/>
          </v:shape>
          <o:OLEObject Type="Embed" ProgID="Equation.DSMT4" ShapeID="_x0000_i1259" DrawAspect="Content" ObjectID="_1493038731" r:id="rId492"/>
        </w:object>
      </w:r>
      <w:r>
        <w:t xml:space="preserve"> per volume of the mixture), </w:t>
      </w:r>
      <w:r w:rsidR="00905817" w:rsidRPr="00905817">
        <w:rPr>
          <w:position w:val="-10"/>
        </w:rPr>
        <w:object w:dxaOrig="340" w:dyaOrig="360" w14:anchorId="5DA75EDB">
          <v:shape id="_x0000_i1260" type="#_x0000_t75" style="width:17.2pt;height:19.35pt" o:ole="">
            <v:imagedata r:id="rId493" o:title=""/>
          </v:shape>
          <o:OLEObject Type="Embed" ProgID="Equation.DSMT4" ShapeID="_x0000_i1260" DrawAspect="Content" ObjectID="_1493038732" r:id="rId494"/>
        </w:object>
      </w:r>
      <w:r>
        <w:t xml:space="preserve"> is the mechano-chemical potential and </w:t>
      </w:r>
      <w:r w:rsidR="00905817" w:rsidRPr="00905817">
        <w:rPr>
          <w:position w:val="-6"/>
        </w:rPr>
        <w:object w:dxaOrig="320" w:dyaOrig="320" w14:anchorId="65D16196">
          <v:shape id="_x0000_i1261" type="#_x0000_t75" style="width:15.6pt;height:15.6pt" o:ole="">
            <v:imagedata r:id="rId495" o:title=""/>
          </v:shape>
          <o:OLEObject Type="Embed" ProgID="Equation.DSMT4" ShapeID="_x0000_i1261" DrawAspect="Content" ObjectID="_1493038733" r:id="rId496"/>
        </w:object>
      </w:r>
      <w:r>
        <w:t xml:space="preserve"> is the velocity of constituent </w:t>
      </w:r>
      <w:r w:rsidR="00905817" w:rsidRPr="00905817">
        <w:rPr>
          <w:position w:val="-6"/>
        </w:rPr>
        <w:object w:dxaOrig="240" w:dyaOrig="220" w14:anchorId="1A9D0F15">
          <v:shape id="_x0000_i1262" type="#_x0000_t75" style="width:12.35pt;height:10.75pt" o:ole="">
            <v:imagedata r:id="rId497" o:title=""/>
          </v:shape>
          <o:OLEObject Type="Embed" ProgID="Equation.DSMT4" ShapeID="_x0000_i1262" DrawAspect="Content" ObjectID="_1493038734" r:id="rId498"/>
        </w:object>
      </w:r>
      <w:r w:rsidR="005D060C">
        <w:t>.</w:t>
      </w:r>
      <w:r>
        <w:t xml:space="preserve"> </w:t>
      </w:r>
      <w:r w:rsidR="00905817" w:rsidRPr="00905817">
        <w:rPr>
          <w:position w:val="-4"/>
        </w:rPr>
        <w:object w:dxaOrig="360" w:dyaOrig="300" w14:anchorId="496F0C51">
          <v:shape id="_x0000_i1263" type="#_x0000_t75" style="width:19.35pt;height:15.05pt" o:ole="">
            <v:imagedata r:id="rId499" o:title=""/>
          </v:shape>
          <o:OLEObject Type="Embed" ProgID="Equation.DSMT4" ShapeID="_x0000_i1263" DrawAspect="Content" ObjectID="_1493038735" r:id="rId500"/>
        </w:object>
      </w:r>
      <w:r>
        <w:t xml:space="preserve"> </w:t>
      </w:r>
      <w:proofErr w:type="gramStart"/>
      <w:r>
        <w:t>is</w:t>
      </w:r>
      <w:proofErr w:type="gramEnd"/>
      <w:r>
        <w:t xml:space="preserve"> the diffusive drag tensor between constituents </w:t>
      </w:r>
      <w:r w:rsidR="00905817" w:rsidRPr="00905817">
        <w:rPr>
          <w:position w:val="-6"/>
        </w:rPr>
        <w:object w:dxaOrig="240" w:dyaOrig="220" w14:anchorId="164D5FD6">
          <v:shape id="_x0000_i1264" type="#_x0000_t75" style="width:12.35pt;height:10.75pt" o:ole="">
            <v:imagedata r:id="rId501" o:title=""/>
          </v:shape>
          <o:OLEObject Type="Embed" ProgID="Equation.DSMT4" ShapeID="_x0000_i1264" DrawAspect="Content" ObjectID="_1493038736" r:id="rId502"/>
        </w:object>
      </w:r>
      <w:r>
        <w:t xml:space="preserve"> and </w:t>
      </w:r>
      <w:r w:rsidR="00905817" w:rsidRPr="00905817">
        <w:rPr>
          <w:position w:val="-10"/>
        </w:rPr>
        <w:object w:dxaOrig="240" w:dyaOrig="320" w14:anchorId="0140AA38">
          <v:shape id="_x0000_i1265" type="#_x0000_t75" style="width:12.35pt;height:15.6pt" o:ole="">
            <v:imagedata r:id="rId503" o:title=""/>
          </v:shape>
          <o:OLEObject Type="Embed" ProgID="Equation.DSMT4" ShapeID="_x0000_i1265" DrawAspect="Content" ObjectID="_1493038737" r:id="rId504"/>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5.05pt" o:ole="">
            <v:imagedata r:id="rId505" o:title=""/>
          </v:shape>
          <o:OLEObject Type="Embed" ProgID="Equation.DSMT4" ShapeID="_x0000_i1266" DrawAspect="Content" ObjectID="_1493038738" r:id="rId506"/>
        </w:object>
      </w:r>
      <w:r>
        <w:t>. An important feature of the</w:t>
      </w:r>
      <w:r w:rsidR="005D060C">
        <w:t>se</w:t>
      </w:r>
      <w:r>
        <w:t xml:space="preserve"> relations</w:t>
      </w:r>
      <w:r w:rsidR="005D060C">
        <w:t xml:space="preserve"> </w:t>
      </w:r>
      <w:r>
        <w:t>is the incorporation of momentum exchange term between the solute and solid matrix</w:t>
      </w:r>
      <w:proofErr w:type="gramStart"/>
      <w:r>
        <w:t xml:space="preserve">, </w:t>
      </w:r>
      <w:proofErr w:type="gramEnd"/>
      <w:r w:rsidR="00905817" w:rsidRPr="00905817">
        <w:rPr>
          <w:position w:val="-16"/>
        </w:rPr>
        <w:object w:dxaOrig="1320" w:dyaOrig="440" w14:anchorId="56C930D4">
          <v:shape id="_x0000_i1267" type="#_x0000_t75" style="width:66.1pt;height:22.05pt" o:ole="">
            <v:imagedata r:id="rId507" o:title=""/>
          </v:shape>
          <o:OLEObject Type="Embed" ProgID="Equation.DSMT4" ShapeID="_x0000_i1267" DrawAspect="Content" ObjectID="_1493038739"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2pt;height:19.35pt" o:ole="">
            <v:imagedata r:id="rId509" o:title=""/>
          </v:shape>
          <o:OLEObject Type="Embed" ProgID="Equation.DSMT4" ShapeID="_x0000_i1268" DrawAspect="Content" ObjectID="_1493038740" r:id="rId510"/>
        </w:object>
      </w:r>
      <w:r>
        <w:t xml:space="preserve"> of </w:t>
      </w:r>
      <w:r w:rsidR="00905817" w:rsidRPr="00905817">
        <w:rPr>
          <w:position w:val="-6"/>
        </w:rPr>
        <w:object w:dxaOrig="240" w:dyaOrig="220" w14:anchorId="7E4CAEE5">
          <v:shape id="_x0000_i1269" type="#_x0000_t75" style="width:12.35pt;height:10.75pt" o:ole="">
            <v:imagedata r:id="rId511" o:title=""/>
          </v:shape>
          <o:OLEObject Type="Embed" ProgID="Equation.DSMT4" ShapeID="_x0000_i1269" DrawAspect="Content" ObjectID="_1493038741" r:id="rId512"/>
        </w:object>
      </w:r>
      <w:r>
        <w:t xml:space="preserve"> represents the rate at which the mixture free energy changes with increasing mass </w:t>
      </w:r>
      <w:proofErr w:type="gramStart"/>
      <w:r>
        <w:t xml:space="preserve">of </w:t>
      </w:r>
      <w:proofErr w:type="gramEnd"/>
      <w:r w:rsidR="00905817" w:rsidRPr="00905817">
        <w:rPr>
          <w:position w:val="-6"/>
        </w:rPr>
        <w:object w:dxaOrig="240" w:dyaOrig="220" w14:anchorId="6369DDF8">
          <v:shape id="_x0000_i1270" type="#_x0000_t75" style="width:12.35pt;height:10.75pt" o:ole="">
            <v:imagedata r:id="rId513" o:title=""/>
          </v:shape>
          <o:OLEObject Type="Embed" ProgID="Equation.DSMT4" ShapeID="_x0000_i1270" DrawAspect="Content" ObjectID="_1493038742" r:id="rId514"/>
        </w:object>
      </w:r>
      <w:r>
        <w:t xml:space="preserve">. The mechanical potential represents the rate at which the mixture free energy density changes with increasing volumetric strain </w:t>
      </w:r>
      <w:proofErr w:type="gramStart"/>
      <w:r>
        <w:t xml:space="preserve">of </w:t>
      </w:r>
      <w:proofErr w:type="gramEnd"/>
      <w:r w:rsidR="00905817" w:rsidRPr="00905817">
        <w:rPr>
          <w:position w:val="-6"/>
        </w:rPr>
        <w:object w:dxaOrig="240" w:dyaOrig="220" w14:anchorId="58DD25F5">
          <v:shape id="_x0000_i1271" type="#_x0000_t75" style="width:12.35pt;height:10.75pt" o:ole="">
            <v:imagedata r:id="rId515" o:title=""/>
          </v:shape>
          <o:OLEObject Type="Embed" ProgID="Equation.DSMT4" ShapeID="_x0000_i1271" DrawAspect="Content" ObjectID="_1493038743" r:id="rId516"/>
        </w:object>
      </w:r>
      <w:r w:rsidR="005D060C">
        <w:t>.</w:t>
      </w:r>
      <w:r>
        <w:t xml:space="preserve"> </w:t>
      </w:r>
      <w:r w:rsidR="005D060C">
        <w:t>I</w:t>
      </w:r>
      <w:r>
        <w:t xml:space="preserve">n a mixture of intrinsically incompressible constituents, where the volumetric strain is idealized to be zero, this potential is given </w:t>
      </w:r>
      <w:proofErr w:type="gramStart"/>
      <w:r>
        <w:t xml:space="preserve">by </w:t>
      </w:r>
      <w:proofErr w:type="gramEnd"/>
      <w:r w:rsidR="00905817" w:rsidRPr="00905817">
        <w:rPr>
          <w:position w:val="-14"/>
        </w:rPr>
        <w:object w:dxaOrig="1300" w:dyaOrig="400" w14:anchorId="38327600">
          <v:shape id="_x0000_i1272" type="#_x0000_t75" style="width:65pt;height:19.9pt" o:ole="">
            <v:imagedata r:id="rId517" o:title=""/>
          </v:shape>
          <o:OLEObject Type="Embed" ProgID="Equation.DSMT4" ShapeID="_x0000_i1272" DrawAspect="Content" ObjectID="_1493038744" r:id="rId518"/>
        </w:object>
      </w:r>
      <w:r>
        <w:t xml:space="preserve">, where </w:t>
      </w:r>
      <w:r w:rsidR="00905817" w:rsidRPr="00905817">
        <w:rPr>
          <w:position w:val="-12"/>
        </w:rPr>
        <w:object w:dxaOrig="340" w:dyaOrig="380" w14:anchorId="73F86B68">
          <v:shape id="_x0000_i1273" type="#_x0000_t75" style="width:17.2pt;height:19.35pt" o:ole="">
            <v:imagedata r:id="rId519" o:title=""/>
          </v:shape>
          <o:OLEObject Type="Embed" ProgID="Equation.DSMT4" ShapeID="_x0000_i1273" DrawAspect="Content" ObjectID="_1493038745" r:id="rId520"/>
        </w:object>
      </w:r>
      <w:r>
        <w:t xml:space="preserve"> is the true density of </w:t>
      </w:r>
      <w:r w:rsidR="00905817" w:rsidRPr="00905817">
        <w:rPr>
          <w:position w:val="-6"/>
        </w:rPr>
        <w:object w:dxaOrig="240" w:dyaOrig="220" w14:anchorId="1B5FE21E">
          <v:shape id="_x0000_i1274" type="#_x0000_t75" style="width:12.35pt;height:10.75pt" o:ole="">
            <v:imagedata r:id="rId521" o:title=""/>
          </v:shape>
          <o:OLEObject Type="Embed" ProgID="Equation.DSMT4" ShapeID="_x0000_i1274" DrawAspect="Content" ObjectID="_1493038746" r:id="rId522"/>
        </w:object>
      </w:r>
      <w:r>
        <w:t xml:space="preserve"> (mass of </w:t>
      </w:r>
      <w:r w:rsidR="00905817" w:rsidRPr="00905817">
        <w:rPr>
          <w:position w:val="-6"/>
        </w:rPr>
        <w:object w:dxaOrig="240" w:dyaOrig="220" w14:anchorId="417C851C">
          <v:shape id="_x0000_i1275" type="#_x0000_t75" style="width:12.35pt;height:10.75pt" o:ole="">
            <v:imagedata r:id="rId523" o:title=""/>
          </v:shape>
          <o:OLEObject Type="Embed" ProgID="Equation.DSMT4" ShapeID="_x0000_i1275" DrawAspect="Content" ObjectID="_1493038747" r:id="rId524"/>
        </w:object>
      </w:r>
      <w:r>
        <w:t xml:space="preserve"> per volume of </w:t>
      </w:r>
      <w:r w:rsidR="00905817" w:rsidRPr="00905817">
        <w:rPr>
          <w:position w:val="-6"/>
        </w:rPr>
        <w:object w:dxaOrig="240" w:dyaOrig="220" w14:anchorId="1ACF3467">
          <v:shape id="_x0000_i1276" type="#_x0000_t75" style="width:12.35pt;height:10.75pt" o:ole="">
            <v:imagedata r:id="rId525" o:title=""/>
          </v:shape>
          <o:OLEObject Type="Embed" ProgID="Equation.DSMT4" ShapeID="_x0000_i1276" DrawAspect="Content" ObjectID="_1493038748" r:id="rId526"/>
        </w:object>
      </w:r>
      <w:r>
        <w:t xml:space="preserve">), which is invariant for incompressible constituents, and </w:t>
      </w:r>
      <w:r w:rsidR="00905817" w:rsidRPr="00905817">
        <w:rPr>
          <w:position w:val="-12"/>
        </w:rPr>
        <w:object w:dxaOrig="300" w:dyaOrig="360" w14:anchorId="346492D8">
          <v:shape id="_x0000_i1277" type="#_x0000_t75" style="width:15.05pt;height:19.35pt" o:ole="">
            <v:imagedata r:id="rId527" o:title=""/>
          </v:shape>
          <o:OLEObject Type="Embed" ProgID="Equation.DSMT4" ShapeID="_x0000_i1277" DrawAspect="Content" ObjectID="_1493038749" r:id="rId528"/>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2.05pt" o:ole="">
            <v:imagedata r:id="rId529" o:title=""/>
          </v:shape>
          <o:OLEObject Type="Embed" ProgID="Equation.DSMT4" ShapeID="_x0000_i1278" DrawAspect="Content" ObjectID="_1493038750" r:id="rId530"/>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35pt;height:12.9pt" o:ole="">
            <v:imagedata r:id="rId531" o:title=""/>
          </v:shape>
          <o:OLEObject Type="Embed" ProgID="Equation.DSMT4" ShapeID="_x0000_i1279" DrawAspect="Content" ObjectID="_1493038751" r:id="rId532"/>
        </w:object>
      </w:r>
      <w:r>
        <w:t xml:space="preserve"> is the universal gas constant, </w:t>
      </w:r>
      <w:r w:rsidR="00905817" w:rsidRPr="00905817">
        <w:rPr>
          <w:position w:val="-6"/>
        </w:rPr>
        <w:object w:dxaOrig="200" w:dyaOrig="279" w14:anchorId="51E98D01">
          <v:shape id="_x0000_i1280" type="#_x0000_t75" style="width:10.2pt;height:14.5pt" o:ole="">
            <v:imagedata r:id="rId533" o:title=""/>
          </v:shape>
          <o:OLEObject Type="Embed" ProgID="Equation.DSMT4" ShapeID="_x0000_i1280" DrawAspect="Content" ObjectID="_1493038752" r:id="rId534"/>
        </w:object>
      </w:r>
      <w:r>
        <w:t xml:space="preserve"> is the absolute temperature, </w:t>
      </w:r>
      <w:r w:rsidR="00905817" w:rsidRPr="00905817">
        <w:rPr>
          <w:position w:val="-4"/>
        </w:rPr>
        <w:object w:dxaOrig="420" w:dyaOrig="300" w14:anchorId="30CF906D">
          <v:shape id="_x0000_i1281" type="#_x0000_t75" style="width:20.4pt;height:15.05pt" o:ole="">
            <v:imagedata r:id="rId535" o:title=""/>
          </v:shape>
          <o:OLEObject Type="Embed" ProgID="Equation.DSMT4" ShapeID="_x0000_i1281" DrawAspect="Content" ObjectID="_1493038753" r:id="rId536"/>
        </w:object>
      </w:r>
      <w:r>
        <w:t xml:space="preserve"> is the molecular weight (invariant) and </w:t>
      </w:r>
      <w:r w:rsidR="00905817" w:rsidRPr="00905817">
        <w:rPr>
          <w:position w:val="-6"/>
        </w:rPr>
        <w:object w:dxaOrig="300" w:dyaOrig="320" w14:anchorId="6CC52A0E">
          <v:shape id="_x0000_i1282" type="#_x0000_t75" style="width:15.05pt;height:15.6pt" o:ole="">
            <v:imagedata r:id="rId537" o:title=""/>
          </v:shape>
          <o:OLEObject Type="Embed" ProgID="Equation.DSMT4" ShapeID="_x0000_i1282" DrawAspect="Content" ObjectID="_1493038754" r:id="rId538"/>
        </w:object>
      </w:r>
      <w:r>
        <w:t xml:space="preserve"> is the activity of constituent </w:t>
      </w:r>
      <w:r w:rsidR="00905817" w:rsidRPr="00905817">
        <w:rPr>
          <w:position w:val="-6"/>
        </w:rPr>
        <w:object w:dxaOrig="240" w:dyaOrig="220" w14:anchorId="2F62BF71">
          <v:shape id="_x0000_i1283" type="#_x0000_t75" style="width:12.35pt;height:10.75pt" o:ole="">
            <v:imagedata r:id="rId539" o:title=""/>
          </v:shape>
          <o:OLEObject Type="Embed" ProgID="Equation.DSMT4" ShapeID="_x0000_i1283" DrawAspect="Content" ObjectID="_1493038755" r:id="rId540"/>
        </w:object>
      </w:r>
      <w:r>
        <w:t xml:space="preserve"> (a non-dimensional quantity); </w:t>
      </w:r>
      <w:r w:rsidR="00905817" w:rsidRPr="00905817">
        <w:rPr>
          <w:position w:val="-14"/>
        </w:rPr>
        <w:object w:dxaOrig="720" w:dyaOrig="400" w14:anchorId="6D5E8C63">
          <v:shape id="_x0000_i1284" type="#_x0000_t75" style="width:36.55pt;height:19.9pt" o:ole="">
            <v:imagedata r:id="rId541" o:title=""/>
          </v:shape>
          <o:OLEObject Type="Embed" ProgID="Equation.DSMT4" ShapeID="_x0000_i1284" DrawAspect="Content" ObjectID="_1493038756" r:id="rId542"/>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35pt" o:ole="">
            <v:imagedata r:id="rId543" o:title=""/>
          </v:shape>
          <o:OLEObject Type="Embed" ProgID="Equation.DSMT4" ShapeID="_x0000_i1285" DrawAspect="Content" ObjectID="_1493038757" r:id="rId544"/>
        </w:object>
      </w:r>
      <w:r>
        <w:t xml:space="preserve">, where </w:t>
      </w:r>
      <w:r w:rsidR="00905817" w:rsidRPr="00905817">
        <w:rPr>
          <w:position w:val="-12"/>
        </w:rPr>
        <w:object w:dxaOrig="240" w:dyaOrig="360" w14:anchorId="6B40F21D">
          <v:shape id="_x0000_i1286" type="#_x0000_t75" style="width:12.35pt;height:19.35pt" o:ole="">
            <v:imagedata r:id="rId545" o:title=""/>
          </v:shape>
          <o:OLEObject Type="Embed" ProgID="Equation.DSMT4" ShapeID="_x0000_i1286" DrawAspect="Content" ObjectID="_1493038758" r:id="rId546"/>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1.9pt;height:19.35pt" o:ole="">
            <v:imagedata r:id="rId547" o:title=""/>
          </v:shape>
          <o:OLEObject Type="Embed" ProgID="Equation.DSMT4" ShapeID="_x0000_i1287" DrawAspect="Content" ObjectID="_1493038759" r:id="rId548"/>
        </w:object>
      </w:r>
      <w:r>
        <w:t xml:space="preserve">), and </w:t>
      </w:r>
      <w:r w:rsidR="00905817" w:rsidRPr="00905817">
        <w:rPr>
          <w:position w:val="-10"/>
        </w:rPr>
        <w:object w:dxaOrig="200" w:dyaOrig="260" w14:anchorId="3C1DEEAB">
          <v:shape id="_x0000_i1288" type="#_x0000_t75" style="width:10.2pt;height:12.9pt" o:ole="">
            <v:imagedata r:id="rId549" o:title=""/>
          </v:shape>
          <o:OLEObject Type="Embed" ProgID="Equation.DSMT4" ShapeID="_x0000_i1288" DrawAspect="Content" ObjectID="_1493038760" r:id="rId550"/>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2.85pt;height:19.35pt" o:ole="">
            <v:imagedata r:id="rId551" o:title=""/>
          </v:shape>
          <o:OLEObject Type="Embed" ProgID="Equation.DSMT4" ShapeID="_x0000_i1289" DrawAspect="Content" ObjectID="_1493038761" r:id="rId552"/>
        </w:object>
      </w:r>
      <w:r>
        <w:t xml:space="preserve">, where the solubility </w:t>
      </w:r>
      <w:r w:rsidR="00905817" w:rsidRPr="00905817">
        <w:rPr>
          <w:position w:val="-4"/>
        </w:rPr>
        <w:object w:dxaOrig="220" w:dyaOrig="200" w14:anchorId="39391905">
          <v:shape id="_x0000_i1290" type="#_x0000_t75" style="width:10.75pt;height:10.2pt" o:ole="">
            <v:imagedata r:id="rId553" o:title=""/>
          </v:shape>
          <o:OLEObject Type="Embed" ProgID="Equation.DSMT4" ShapeID="_x0000_i1290" DrawAspect="Content" ObjectID="_1493038762" r:id="rId554"/>
        </w:object>
      </w:r>
      <w:r>
        <w:t xml:space="preserve"> represents the fraction of the pore space which is accessible to the solute (</w:t>
      </w:r>
      <w:r w:rsidR="00905817" w:rsidRPr="00905817">
        <w:rPr>
          <w:position w:val="-6"/>
        </w:rPr>
        <w:object w:dxaOrig="880" w:dyaOrig="279" w14:anchorId="13634702">
          <v:shape id="_x0000_i1291" type="#_x0000_t75" style="width:44.05pt;height:14.5pt" o:ole="">
            <v:imagedata r:id="rId555" o:title=""/>
          </v:shape>
          <o:OLEObject Type="Embed" ProgID="Equation.DSMT4" ShapeID="_x0000_i1291" DrawAspect="Content" ObjectID="_1493038763" r:id="rId556"/>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7" o:title=""/>
          </v:shape>
          <o:OLEObject Type="Embed" ProgID="Equation.DSMT4" ShapeID="_x0000_i1292" DrawAspect="Content" ObjectID="_1493038764"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2pt;height:19.35pt" o:ole="">
            <v:imagedata r:id="rId559" o:title=""/>
          </v:shape>
          <o:OLEObject Type="Embed" ProgID="Equation.DSMT4" ShapeID="_x0000_i1293" DrawAspect="Content" ObjectID="_1493038765" r:id="rId560"/>
        </w:object>
      </w:r>
      <w:r>
        <w:t xml:space="preserve"> and </w:t>
      </w:r>
      <w:r w:rsidR="00905817" w:rsidRPr="00905817">
        <w:rPr>
          <w:position w:val="-10"/>
        </w:rPr>
        <w:object w:dxaOrig="320" w:dyaOrig="360" w14:anchorId="2C0BEADE">
          <v:shape id="_x0000_i1294" type="#_x0000_t75" style="width:15.6pt;height:19.35pt" o:ole="">
            <v:imagedata r:id="rId561" o:title=""/>
          </v:shape>
          <o:OLEObject Type="Embed" ProgID="Equation.DSMT4" ShapeID="_x0000_i1294" DrawAspect="Content" ObjectID="_1493038766" r:id="rId562"/>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8pt;height:69.85pt" o:ole="">
            <v:imagedata r:id="rId563" o:title=""/>
          </v:shape>
          <o:OLEObject Type="Embed" ProgID="Equation.DSMT4" ShapeID="_x0000_i1295" DrawAspect="Content" ObjectID="_1493038767" r:id="rId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99" w:name="ZEqnNum276818"/>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104</w:instrText>
      </w:r>
      <w:r w:rsidR="008735F1">
        <w:rPr>
          <w:noProof/>
        </w:rPr>
        <w:fldChar w:fldCharType="end"/>
      </w:r>
      <w:r>
        <w:instrText>)</w:instrText>
      </w:r>
      <w:bookmarkEnd w:id="99"/>
      <w:r>
        <w:fldChar w:fldCharType="end"/>
      </w:r>
    </w:p>
    <w:p w14:paraId="6D056F0B" w14:textId="69F44445" w:rsidR="00FB6012" w:rsidRDefault="00FB6012" w:rsidP="00FB6012">
      <w:proofErr w:type="gramStart"/>
      <w:r>
        <w:t>where</w:t>
      </w:r>
      <w:proofErr w:type="gramEnd"/>
      <w:r>
        <w:t xml:space="preserve"> </w:t>
      </w:r>
      <w:r w:rsidR="00905817" w:rsidRPr="00905817">
        <w:rPr>
          <w:position w:val="-4"/>
        </w:rPr>
        <w:object w:dxaOrig="260" w:dyaOrig="240" w14:anchorId="12734448">
          <v:shape id="_x0000_i1296" type="#_x0000_t75" style="width:12.9pt;height:12.35pt" o:ole="">
            <v:imagedata r:id="rId565" o:title=""/>
          </v:shape>
          <o:OLEObject Type="Embed" ProgID="Equation.DSMT4" ShapeID="_x0000_i1296" DrawAspect="Content" ObjectID="_1493038768"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35pt" o:ole="">
            <v:imagedata r:id="rId567" o:title=""/>
          </v:shape>
          <o:OLEObject Type="Embed" ProgID="Equation.DSMT4" ShapeID="_x0000_i1297" DrawAspect="Content" ObjectID="_1493038769" r:id="rId568"/>
        </w:object>
      </w:r>
      <w:r>
        <w:t xml:space="preserve"> and the effective solubility </w:t>
      </w:r>
      <w:r w:rsidR="00905817" w:rsidRPr="00905817">
        <w:rPr>
          <w:position w:val="-10"/>
        </w:rPr>
        <w:object w:dxaOrig="900" w:dyaOrig="320" w14:anchorId="3C6BD295">
          <v:shape id="_x0000_i1298" type="#_x0000_t75" style="width:45.15pt;height:15.6pt" o:ole="">
            <v:imagedata r:id="rId569" o:title=""/>
          </v:shape>
          <o:OLEObject Type="Embed" ProgID="Equation.DSMT4" ShapeID="_x0000_i1298" DrawAspect="Content" ObjectID="_1493038770" r:id="rId570"/>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35pt;height:10.75pt" o:ole="">
            <v:imagedata r:id="rId571" o:title=""/>
          </v:shape>
          <o:OLEObject Type="Embed" ProgID="Equation.DSMT4" ShapeID="_x0000_i1299" DrawAspect="Content" ObjectID="_1493038771" r:id="rId572"/>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4pt;height:32.8pt" o:ole="">
            <v:imagedata r:id="rId573" o:title=""/>
          </v:shape>
          <o:OLEObject Type="Embed" ProgID="Equation.DSMT4" ShapeID="_x0000_i1300" DrawAspect="Content" ObjectID="_1493038772" r:id="rId57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105</w:instrText>
      </w:r>
      <w:r w:rsidR="008735F1">
        <w:rPr>
          <w:noProof/>
        </w:rPr>
        <w:fldChar w:fldCharType="end"/>
      </w:r>
      <w:r>
        <w:instrText>)</w:instrText>
      </w:r>
      <w:r>
        <w:fldChar w:fldCharType="end"/>
      </w:r>
    </w:p>
    <w:p w14:paraId="4D00FA80" w14:textId="56CED52D" w:rsidR="00FB6012" w:rsidRDefault="00FB6012" w:rsidP="00FB6012">
      <w:r>
        <w:t xml:space="preserve">The apparent density may be related to the true density </w:t>
      </w:r>
      <w:proofErr w:type="gramStart"/>
      <w:r>
        <w:t xml:space="preserve">via </w:t>
      </w:r>
      <w:proofErr w:type="gramEnd"/>
      <w:r w:rsidR="00905817" w:rsidRPr="00905817">
        <w:rPr>
          <w:position w:val="-12"/>
        </w:rPr>
        <w:object w:dxaOrig="1120" w:dyaOrig="380" w14:anchorId="41516EEC">
          <v:shape id="_x0000_i1301" type="#_x0000_t75" style="width:56.4pt;height:19.35pt" o:ole="">
            <v:imagedata r:id="rId575" o:title=""/>
          </v:shape>
          <o:OLEObject Type="Embed" ProgID="Equation.DSMT4" ShapeID="_x0000_i1301" DrawAspect="Content" ObjectID="_1493038773" r:id="rId576"/>
        </w:object>
      </w:r>
      <w:r>
        <w:t xml:space="preserve">, where </w:t>
      </w:r>
      <w:r w:rsidR="00905817" w:rsidRPr="00905817">
        <w:rPr>
          <w:position w:val="-10"/>
        </w:rPr>
        <w:object w:dxaOrig="320" w:dyaOrig="360" w14:anchorId="6875BBEE">
          <v:shape id="_x0000_i1302" type="#_x0000_t75" style="width:15.6pt;height:19.35pt" o:ole="">
            <v:imagedata r:id="rId577" o:title=""/>
          </v:shape>
          <o:OLEObject Type="Embed" ProgID="Equation.DSMT4" ShapeID="_x0000_i1302" DrawAspect="Content" ObjectID="_1493038774" r:id="rId578"/>
        </w:object>
      </w:r>
      <w:r>
        <w:t xml:space="preserve"> is the volume fraction of </w:t>
      </w:r>
      <w:r w:rsidR="00905817" w:rsidRPr="00905817">
        <w:rPr>
          <w:position w:val="-6"/>
        </w:rPr>
        <w:object w:dxaOrig="240" w:dyaOrig="220" w14:anchorId="3DB80054">
          <v:shape id="_x0000_i1303" type="#_x0000_t75" style="width:12.35pt;height:10.75pt" o:ole="">
            <v:imagedata r:id="rId579" o:title=""/>
          </v:shape>
          <o:OLEObject Type="Embed" ProgID="Equation.DSMT4" ShapeID="_x0000_i1303" DrawAspect="Content" ObjectID="_1493038775"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25pt;height:19.35pt" o:ole="">
            <v:imagedata r:id="rId581" o:title=""/>
          </v:shape>
          <o:OLEObject Type="Embed" ProgID="Equation.DSMT4" ShapeID="_x0000_i1304" DrawAspect="Content" ObjectID="_1493038776" r:id="rId582"/>
        </w:object>
      </w:r>
      <w:r>
        <w:t xml:space="preserve">), it follows </w:t>
      </w:r>
      <w:proofErr w:type="gramStart"/>
      <w:r>
        <w:t xml:space="preserve">that </w:t>
      </w:r>
      <w:proofErr w:type="gramEnd"/>
      <w:r w:rsidR="00905817" w:rsidRPr="00905817">
        <w:rPr>
          <w:position w:val="-16"/>
        </w:rPr>
        <w:object w:dxaOrig="2020" w:dyaOrig="420" w14:anchorId="2E05EE68">
          <v:shape id="_x0000_i1305" type="#_x0000_t75" style="width:101pt;height:20.4pt" o:ole="">
            <v:imagedata r:id="rId583" o:title=""/>
          </v:shape>
          <o:OLEObject Type="Embed" ProgID="Equation.DSMT4" ShapeID="_x0000_i1305" DrawAspect="Content" ObjectID="_1493038777" r:id="rId584"/>
        </w:object>
      </w:r>
      <w:r>
        <w:t xml:space="preserve">. Since </w:t>
      </w:r>
      <w:r w:rsidR="00905817" w:rsidRPr="00905817">
        <w:rPr>
          <w:position w:val="-12"/>
        </w:rPr>
        <w:object w:dxaOrig="340" w:dyaOrig="380" w14:anchorId="3B0B8A8D">
          <v:shape id="_x0000_i1306" type="#_x0000_t75" style="width:17.2pt;height:19.35pt" o:ole="">
            <v:imagedata r:id="rId585" o:title=""/>
          </v:shape>
          <o:OLEObject Type="Embed" ProgID="Equation.DSMT4" ShapeID="_x0000_i1306" DrawAspect="Content" ObjectID="_1493038778" r:id="rId586"/>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9pt;height:22.05pt" o:ole="">
            <v:imagedata r:id="rId587" o:title=""/>
          </v:shape>
          <o:OLEObject Type="Embed" ProgID="Equation.DSMT4" ShapeID="_x0000_i1307" DrawAspect="Content" ObjectID="_1493038779" r:id="rId5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0" w:name="ZEqnNum591299"/>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106</w:instrText>
      </w:r>
      <w:r w:rsidR="008735F1">
        <w:rPr>
          <w:noProof/>
        </w:rPr>
        <w:fldChar w:fldCharType="end"/>
      </w:r>
      <w:r>
        <w:instrText>)</w:instrText>
      </w:r>
      <w:bookmarkEnd w:id="100"/>
      <w:r>
        <w:fldChar w:fldCharType="end"/>
      </w:r>
    </w:p>
    <w:p w14:paraId="6A5FF77E" w14:textId="3FEDB458" w:rsidR="00FB6012" w:rsidRDefault="00FB6012" w:rsidP="00FB6012">
      <w:proofErr w:type="gramStart"/>
      <w:r>
        <w:t>where</w:t>
      </w:r>
      <w:proofErr w:type="gramEnd"/>
      <w:r>
        <w:t xml:space="preserve"> </w:t>
      </w:r>
      <w:r w:rsidR="00905817" w:rsidRPr="00905817">
        <w:rPr>
          <w:position w:val="-16"/>
        </w:rPr>
        <w:object w:dxaOrig="1680" w:dyaOrig="440" w14:anchorId="56A13489">
          <v:shape id="_x0000_i1308" type="#_x0000_t75" style="width:83.8pt;height:22.05pt" o:ole="">
            <v:imagedata r:id="rId589" o:title=""/>
          </v:shape>
          <o:OLEObject Type="Embed" ProgID="Equation.DSMT4" ShapeID="_x0000_i1308" DrawAspect="Content" ObjectID="_1493038780" r:id="rId590"/>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55pt" o:ole="">
            <v:imagedata r:id="rId591" o:title=""/>
          </v:shape>
          <o:OLEObject Type="Embed" ProgID="Equation.DSMT4" ShapeID="_x0000_i1309" DrawAspect="Content" ObjectID="_1493038781" r:id="rId592"/>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1" w:name="ZEqnNum536154"/>
      <w:r>
        <w:instrText>(</w:instrText>
      </w:r>
      <w:r w:rsidR="008735F1">
        <w:fldChar w:fldCharType="begin"/>
      </w:r>
      <w:r w:rsidR="008735F1">
        <w:instrText xml:space="preserve"> SEQ MTSec \c \* Arabic \* MERGEFORMA</w:instrText>
      </w:r>
      <w:r w:rsidR="008735F1">
        <w:instrText xml:space="preserve">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107</w:instrText>
      </w:r>
      <w:r w:rsidR="008735F1">
        <w:rPr>
          <w:noProof/>
        </w:rPr>
        <w:fldChar w:fldCharType="end"/>
      </w:r>
      <w:r>
        <w:instrText>)</w:instrText>
      </w:r>
      <w:bookmarkEnd w:id="101"/>
      <w:r>
        <w:fldChar w:fldCharType="end"/>
      </w:r>
    </w:p>
    <w:p w14:paraId="55DBB748" w14:textId="3A0F5022" w:rsidR="00FB6012" w:rsidRDefault="00FB6012" w:rsidP="00FB6012">
      <w:proofErr w:type="gramStart"/>
      <w:r>
        <w:t>where</w:t>
      </w:r>
      <w:proofErr w:type="gramEnd"/>
      <w:r>
        <w:t xml:space="preserve"> </w:t>
      </w:r>
      <w:r w:rsidR="00905817" w:rsidRPr="00905817">
        <w:rPr>
          <w:position w:val="-16"/>
        </w:rPr>
        <w:object w:dxaOrig="1660" w:dyaOrig="440" w14:anchorId="06C10B6B">
          <v:shape id="_x0000_i1310" type="#_x0000_t75" style="width:82.75pt;height:22.05pt" o:ole="">
            <v:imagedata r:id="rId593" o:title=""/>
          </v:shape>
          <o:OLEObject Type="Embed" ProgID="Equation.DSMT4" ShapeID="_x0000_i1310" DrawAspect="Content" ObjectID="_1493038782" r:id="rId594"/>
        </w:object>
      </w:r>
      <w:r>
        <w:t xml:space="preserve"> is the molar flux of solute relative to the solid. This mass balance relation is obtained by recognizing that the solute apparent density (mass per mixture volume) is related to its concentration (moles per solution volume) </w:t>
      </w:r>
      <w:proofErr w:type="gramStart"/>
      <w:r>
        <w:t xml:space="preserve">via </w:t>
      </w:r>
      <w:proofErr w:type="gramEnd"/>
      <w:r w:rsidR="00905817" w:rsidRPr="00905817">
        <w:rPr>
          <w:position w:val="-16"/>
        </w:rPr>
        <w:object w:dxaOrig="2439" w:dyaOrig="440" w14:anchorId="2309139D">
          <v:shape id="_x0000_i1311" type="#_x0000_t75" style="width:121.95pt;height:22.05pt" o:ole="">
            <v:imagedata r:id="rId595" o:title=""/>
          </v:shape>
          <o:OLEObject Type="Embed" ProgID="Equation.DSMT4" ShapeID="_x0000_i1311" DrawAspect="Content" ObjectID="_1493038783" r:id="rId596"/>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1.9pt;height:32.8pt" o:ole="">
            <v:imagedata r:id="rId597" o:title=""/>
          </v:shape>
          <o:OLEObject Type="Embed" ProgID="Equation.DSMT4" ShapeID="_x0000_i1312" DrawAspect="Content" ObjectID="_1493038784" r:id="rId5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2" w:name="ZEqnNum887820"/>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108</w:instrText>
      </w:r>
      <w:r w:rsidR="008735F1">
        <w:rPr>
          <w:noProof/>
        </w:rPr>
        <w:fldChar w:fldCharType="end"/>
      </w:r>
      <w:r>
        <w:instrText>)</w:instrText>
      </w:r>
      <w:bookmarkEnd w:id="102"/>
      <w:r>
        <w:fldChar w:fldCharType="end"/>
      </w:r>
    </w:p>
    <w:p w14:paraId="1CF235D0" w14:textId="3A8AAFD1" w:rsidR="00FB6012" w:rsidRDefault="00FB6012" w:rsidP="00FB6012">
      <w:proofErr w:type="gramStart"/>
      <w:r>
        <w:t>where</w:t>
      </w:r>
      <w:proofErr w:type="gramEnd"/>
      <w:r>
        <w:t xml:space="preserve"> </w:t>
      </w:r>
      <w:r w:rsidR="00905817" w:rsidRPr="00905817">
        <w:rPr>
          <w:position w:val="-12"/>
        </w:rPr>
        <w:object w:dxaOrig="300" w:dyaOrig="380" w14:anchorId="1DF1830F">
          <v:shape id="_x0000_i1313" type="#_x0000_t75" style="width:15.05pt;height:19.35pt" o:ole="">
            <v:imagedata r:id="rId599" o:title=""/>
          </v:shape>
          <o:OLEObject Type="Embed" ProgID="Equation.DSMT4" ShapeID="_x0000_i1313" DrawAspect="Content" ObjectID="_1493038785" r:id="rId600"/>
        </w:object>
      </w:r>
      <w:r>
        <w:t xml:space="preserve"> is the solid volume fraction in the reference state, </w:t>
      </w:r>
      <w:r w:rsidR="00905817" w:rsidRPr="00905817">
        <w:rPr>
          <w:position w:val="-6"/>
        </w:rPr>
        <w:object w:dxaOrig="940" w:dyaOrig="279" w14:anchorId="0D481615">
          <v:shape id="_x0000_i1314" type="#_x0000_t75" style="width:47.3pt;height:14.5pt" o:ole="">
            <v:imagedata r:id="rId601" o:title=""/>
          </v:shape>
          <o:OLEObject Type="Embed" ProgID="Equation.DSMT4" ShapeID="_x0000_i1314" DrawAspect="Content" ObjectID="_1493038786" r:id="rId602"/>
        </w:object>
      </w:r>
      <w:r>
        <w:t xml:space="preserve"> and </w:t>
      </w:r>
      <w:r w:rsidR="00905817" w:rsidRPr="00905817">
        <w:rPr>
          <w:position w:val="-6"/>
        </w:rPr>
        <w:object w:dxaOrig="1420" w:dyaOrig="279" w14:anchorId="42F0B40F">
          <v:shape id="_x0000_i1315" type="#_x0000_t75" style="width:71.45pt;height:14.5pt" o:ole="">
            <v:imagedata r:id="rId603" o:title=""/>
          </v:shape>
          <o:OLEObject Type="Embed" ProgID="Equation.DSMT4" ShapeID="_x0000_i1315" DrawAspect="Content" ObjectID="_1493038787"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w:t>
      </w:r>
      <w:proofErr w:type="gramStart"/>
      <w:r>
        <w:t xml:space="preserve">in </w:t>
      </w:r>
      <w:proofErr w:type="gramEnd"/>
      <w:r w:rsidR="00D13FD3">
        <w:fldChar w:fldCharType="begin"/>
      </w:r>
      <w:r w:rsidR="00D13FD3">
        <w:instrText xml:space="preserve"> GOTOBUTTON ZEqnNum429892  \* MERGEFORMAT </w:instrText>
      </w:r>
      <w:r w:rsidR="008735F1">
        <w:fldChar w:fldCharType="begin"/>
      </w:r>
      <w:r w:rsidR="008735F1">
        <w:instrText xml:space="preserve"> REF ZEqnNum429892 \* Charformat \! \* MERGEFORMAT </w:instrText>
      </w:r>
      <w:r w:rsidR="008735F1">
        <w:fldChar w:fldCharType="separate"/>
      </w:r>
      <w:r w:rsidR="00E3755C">
        <w:instrText>(2.103)</w:instrText>
      </w:r>
      <w:r w:rsidR="008735F1">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3.95pt;height:76.3pt" o:ole="">
            <v:imagedata r:id="rId605" o:title=""/>
          </v:shape>
          <o:OLEObject Type="Embed" ProgID="Equation.DSMT4" ShapeID="_x0000_i1316" DrawAspect="Content" ObjectID="_1493038788" r:id="rId6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3" w:name="ZEqnNum146533"/>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109</w:instrText>
      </w:r>
      <w:r w:rsidR="008735F1">
        <w:rPr>
          <w:noProof/>
        </w:rPr>
        <w:fldChar w:fldCharType="end"/>
      </w:r>
      <w:r>
        <w:instrText>)</w:instrText>
      </w:r>
      <w:bookmarkEnd w:id="103"/>
      <w:r>
        <w:fldChar w:fldCharType="end"/>
      </w:r>
    </w:p>
    <w:p w14:paraId="17F9C282" w14:textId="373CB73B" w:rsidR="00FB6012" w:rsidRDefault="00FB6012" w:rsidP="00FB6012">
      <w:proofErr w:type="gramStart"/>
      <w:r>
        <w:t>where</w:t>
      </w:r>
      <w:proofErr w:type="gramEnd"/>
      <w:r>
        <w:t xml:space="preserve"> </w:t>
      </w:r>
      <w:r w:rsidR="00905817" w:rsidRPr="00905817">
        <w:rPr>
          <w:position w:val="-6"/>
        </w:rPr>
        <w:object w:dxaOrig="200" w:dyaOrig="279" w14:anchorId="5A7D0FD9">
          <v:shape id="_x0000_i1317" type="#_x0000_t75" style="width:10.2pt;height:14.5pt" o:ole="">
            <v:imagedata r:id="rId607" o:title=""/>
          </v:shape>
          <o:OLEObject Type="Embed" ProgID="Equation.DSMT4" ShapeID="_x0000_i1317" DrawAspect="Content" ObjectID="_1493038789" r:id="rId608"/>
        </w:object>
      </w:r>
      <w:r>
        <w:t xml:space="preserve"> is the solute diffusivity tensor in the mixture (solid+solution), </w:t>
      </w:r>
      <w:r w:rsidR="00905817" w:rsidRPr="00905817">
        <w:rPr>
          <w:position w:val="-12"/>
        </w:rPr>
        <w:object w:dxaOrig="279" w:dyaOrig="360" w14:anchorId="787EBA21">
          <v:shape id="_x0000_i1318" type="#_x0000_t75" style="width:14.5pt;height:19.35pt" o:ole="">
            <v:imagedata r:id="rId609" o:title=""/>
          </v:shape>
          <o:OLEObject Type="Embed" ProgID="Equation.DSMT4" ShapeID="_x0000_i1318" DrawAspect="Content" ObjectID="_1493038790" r:id="rId610"/>
        </w:object>
      </w:r>
      <w:r>
        <w:t xml:space="preserve"> is its (isotropic) diffusivity in free solution; </w:t>
      </w:r>
      <w:r w:rsidR="00905817" w:rsidRPr="00905817">
        <w:rPr>
          <w:position w:val="-4"/>
        </w:rPr>
        <w:object w:dxaOrig="220" w:dyaOrig="300" w14:anchorId="40DAF55A">
          <v:shape id="_x0000_i1319" type="#_x0000_t75" style="width:10.75pt;height:15.05pt" o:ole="">
            <v:imagedata r:id="rId611" o:title=""/>
          </v:shape>
          <o:OLEObject Type="Embed" ProgID="Equation.DSMT4" ShapeID="_x0000_i1319" DrawAspect="Content" ObjectID="_1493038791"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4.85pt;height:41.9pt" o:ole="">
            <v:imagedata r:id="rId613" o:title=""/>
          </v:shape>
          <o:OLEObject Type="Embed" ProgID="Equation.DSMT4" ShapeID="_x0000_i1320" DrawAspect="Content" ObjectID="_1493038792" r:id="rId614"/>
        </w:object>
      </w:r>
      <w:r w:rsidR="00E77A80">
        <w:t>,</w:t>
      </w:r>
      <w:r>
        <w:tab/>
      </w:r>
      <w:r>
        <w:fldChar w:fldCharType="begin"/>
      </w:r>
      <w:r>
        <w:instrText xml:space="preserve"> MACROBUTTON MTPlaceRef \* MERGEFORMAT </w:instrText>
      </w:r>
      <w:r w:rsidR="008735F1">
        <w:fldChar w:fldCharType="begin"/>
      </w:r>
      <w:r w:rsidR="008735F1">
        <w:instrText xml:space="preserve"> SEQ MTEqn \h \* MERGEFORM</w:instrText>
      </w:r>
      <w:r w:rsidR="008735F1">
        <w:instrText xml:space="preserve">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110</w:instrText>
      </w:r>
      <w:r w:rsidR="008735F1">
        <w:rPr>
          <w:noProof/>
        </w:rPr>
        <w:fldChar w:fldCharType="end"/>
      </w:r>
      <w:r>
        <w:instrText>)</w:instrText>
      </w:r>
      <w:r>
        <w:fldChar w:fldCharType="end"/>
      </w:r>
    </w:p>
    <w:p w14:paraId="47D35A85" w14:textId="661F3774" w:rsidR="00FB6012" w:rsidRDefault="00FB6012" w:rsidP="00FB6012">
      <w:proofErr w:type="gramStart"/>
      <w:r>
        <w:lastRenderedPageBreak/>
        <w:t>where</w:t>
      </w:r>
      <w:proofErr w:type="gramEnd"/>
      <w:r>
        <w:t xml:space="preserve"> </w:t>
      </w:r>
      <w:r w:rsidR="00905817" w:rsidRPr="00905817">
        <w:rPr>
          <w:position w:val="-4"/>
        </w:rPr>
        <w:object w:dxaOrig="220" w:dyaOrig="260" w14:anchorId="512EC2E1">
          <v:shape id="_x0000_i1321" type="#_x0000_t75" style="width:10.75pt;height:12.9pt" o:ole="">
            <v:imagedata r:id="rId615" o:title=""/>
          </v:shape>
          <o:OLEObject Type="Embed" ProgID="Equation.DSMT4" ShapeID="_x0000_i1321" DrawAspect="Content" ObjectID="_1493038793"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8735F1">
        <w:fldChar w:fldCharType="begin"/>
      </w:r>
      <w:r w:rsidR="008735F1">
        <w:instrText xml:space="preserve"> REF ZEqnNum429892 \* Charformat \! \* MERGEFORMAT </w:instrText>
      </w:r>
      <w:r w:rsidR="008735F1">
        <w:fldChar w:fldCharType="separate"/>
      </w:r>
      <w:r w:rsidR="00E3755C">
        <w:instrText>(2.103)</w:instrText>
      </w:r>
      <w:r w:rsidR="008735F1">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25pt;height:76.3pt" o:ole="">
            <v:imagedata r:id="rId617" o:title=""/>
          </v:shape>
          <o:OLEObject Type="Embed" ProgID="Equation.DSMT4" ShapeID="_x0000_i1322" DrawAspect="Content" ObjectID="_1493038794" r:id="rId618"/>
        </w:object>
      </w:r>
      <w:r>
        <w:tab/>
      </w:r>
      <w:r>
        <w:fldChar w:fldCharType="begin"/>
      </w:r>
      <w:r>
        <w:instrText xml:space="preserve"> MACROBUTTON MTPlaceRef \* MERGEFORMAT </w:instrText>
      </w:r>
      <w:r w:rsidR="008735F1">
        <w:fldChar w:fldCharType="begin"/>
      </w:r>
      <w:r w:rsidR="008735F1">
        <w:instrText xml:space="preserve"> SEQ MTEqn </w:instrText>
      </w:r>
      <w:r w:rsidR="008735F1">
        <w:instrText xml:space="preserve">\h \* MERGEFORMAT </w:instrText>
      </w:r>
      <w:r w:rsidR="008735F1">
        <w:fldChar w:fldCharType="separate"/>
      </w:r>
      <w:r w:rsidR="008735F1">
        <w:fldChar w:fldCharType="end"/>
      </w:r>
      <w:bookmarkStart w:id="104" w:name="ZEqnNum498209"/>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111</w:instrText>
      </w:r>
      <w:r w:rsidR="008735F1">
        <w:rPr>
          <w:noProof/>
        </w:rPr>
        <w:fldChar w:fldCharType="end"/>
      </w:r>
      <w:r>
        <w:instrText>)</w:instrText>
      </w:r>
      <w:bookmarkEnd w:id="104"/>
      <w:r>
        <w:fldChar w:fldCharType="end"/>
      </w:r>
    </w:p>
    <w:p w14:paraId="6AACE411" w14:textId="26E098D5" w:rsidR="00FB6012" w:rsidRDefault="00FB6012" w:rsidP="00FB6012">
      <w:proofErr w:type="gramStart"/>
      <w:r>
        <w:t>though</w:t>
      </w:r>
      <w:proofErr w:type="gramEnd"/>
      <w:r>
        <w:t xml:space="preserve"> these explicit relationships are not needed here since </w:t>
      </w:r>
      <w:r w:rsidR="00905817" w:rsidRPr="00905817">
        <w:rPr>
          <w:position w:val="-4"/>
        </w:rPr>
        <w:object w:dxaOrig="220" w:dyaOrig="260" w14:anchorId="3C2D73CF">
          <v:shape id="_x0000_i1323" type="#_x0000_t75" style="width:10.75pt;height:12.9pt" o:ole="">
            <v:imagedata r:id="rId619" o:title=""/>
          </v:shape>
          <o:OLEObject Type="Embed" ProgID="Equation.DSMT4" ShapeID="_x0000_i1323" DrawAspect="Content" ObjectID="_1493038795" r:id="rId620"/>
        </w:object>
      </w:r>
      <w:r>
        <w:t xml:space="preserve">, </w:t>
      </w:r>
      <w:r w:rsidR="00905817" w:rsidRPr="00905817">
        <w:rPr>
          <w:position w:val="-6"/>
        </w:rPr>
        <w:object w:dxaOrig="200" w:dyaOrig="279" w14:anchorId="786D6E3A">
          <v:shape id="_x0000_i1324" type="#_x0000_t75" style="width:10.2pt;height:14.5pt" o:ole="">
            <v:imagedata r:id="rId621" o:title=""/>
          </v:shape>
          <o:OLEObject Type="Embed" ProgID="Equation.DSMT4" ShapeID="_x0000_i1324" DrawAspect="Content" ObjectID="_1493038796" r:id="rId622"/>
        </w:object>
      </w:r>
      <w:r>
        <w:t xml:space="preserve"> and </w:t>
      </w:r>
      <w:r w:rsidR="00905817" w:rsidRPr="00905817">
        <w:rPr>
          <w:position w:val="-12"/>
        </w:rPr>
        <w:object w:dxaOrig="279" w:dyaOrig="360" w14:anchorId="2A5A91F8">
          <v:shape id="_x0000_i1325" type="#_x0000_t75" style="width:14.5pt;height:19.35pt" o:ole="">
            <v:imagedata r:id="rId623" o:title=""/>
          </v:shape>
          <o:OLEObject Type="Embed" ProgID="Equation.DSMT4" ShapeID="_x0000_i1325" DrawAspect="Content" ObjectID="_1493038797" r:id="rId624"/>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35pt;height:15.05pt" o:ole="">
            <v:imagedata r:id="rId625" o:title=""/>
          </v:shape>
          <o:OLEObject Type="Embed" ProgID="Equation.DSMT4" ShapeID="_x0000_i1326" DrawAspect="Content" ObjectID="_1493038798" r:id="rId626"/>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5pt;height:19.35pt" o:ole="">
            <v:imagedata r:id="rId627" o:title=""/>
          </v:shape>
          <o:OLEObject Type="Embed" ProgID="Equation.DSMT4" ShapeID="_x0000_i1327" DrawAspect="Content" ObjectID="_1493038799" r:id="rId628"/>
        </w:object>
      </w:r>
      <w:r>
        <w:t xml:space="preserve"> must be greater than or equal to the largest eigenvalue of </w:t>
      </w:r>
      <w:r w:rsidR="00905817" w:rsidRPr="00905817">
        <w:rPr>
          <w:position w:val="-6"/>
        </w:rPr>
        <w:object w:dxaOrig="200" w:dyaOrig="279" w14:anchorId="68C9C452">
          <v:shape id="_x0000_i1328" type="#_x0000_t75" style="width:10.2pt;height:14.5pt" o:ole="">
            <v:imagedata r:id="rId629" o:title=""/>
          </v:shape>
          <o:OLEObject Type="Embed" ProgID="Equation.DSMT4" ShapeID="_x0000_i1328" DrawAspect="Content" ObjectID="_1493038800"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8735F1">
        <w:fldChar w:fldCharType="begin"/>
      </w:r>
      <w:r w:rsidR="008735F1">
        <w:instrText xml:space="preserve"> REF ZEqnNum498209 \* Charformat \! \* MERGEFORMAT </w:instrText>
      </w:r>
      <w:r w:rsidR="008735F1">
        <w:fldChar w:fldCharType="separate"/>
      </w:r>
      <w:r w:rsidR="00E3755C">
        <w:instrText>(2.111)</w:instrText>
      </w:r>
      <w:r w:rsidR="008735F1">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05" w:name="_Toc176704832"/>
      <w:bookmarkStart w:id="106" w:name="_Ref191692787"/>
      <w:bookmarkStart w:id="107" w:name="_Toc289032531"/>
      <w:r>
        <w:t>Continuous Variables</w:t>
      </w:r>
      <w:bookmarkEnd w:id="105"/>
      <w:bookmarkEnd w:id="106"/>
      <w:bookmarkEnd w:id="107"/>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75pt" o:ole="">
            <v:imagedata r:id="rId631" o:title=""/>
          </v:shape>
          <o:OLEObject Type="Embed" ProgID="Equation.DSMT4" ShapeID="_x0000_i1329" DrawAspect="Content" ObjectID="_1493038801" r:id="rId632"/>
        </w:object>
      </w:r>
      <w:r>
        <w:t xml:space="preserve">, </w:t>
      </w:r>
      <w:r w:rsidR="00905817" w:rsidRPr="00905817">
        <w:rPr>
          <w:position w:val="-10"/>
        </w:rPr>
        <w:object w:dxaOrig="240" w:dyaOrig="260" w14:anchorId="2280AB70">
          <v:shape id="_x0000_i1330" type="#_x0000_t75" style="width:12.35pt;height:12.9pt" o:ole="">
            <v:imagedata r:id="rId633" o:title=""/>
          </v:shape>
          <o:OLEObject Type="Embed" ProgID="Equation.DSMT4" ShapeID="_x0000_i1330" DrawAspect="Content" ObjectID="_1493038802" r:id="rId634"/>
        </w:object>
      </w:r>
      <w:r>
        <w:t xml:space="preserve"> and </w:t>
      </w:r>
      <w:r w:rsidR="00905817" w:rsidRPr="00905817">
        <w:rPr>
          <w:position w:val="-6"/>
        </w:rPr>
        <w:object w:dxaOrig="180" w:dyaOrig="220" w14:anchorId="79B70C3C">
          <v:shape id="_x0000_i1331" type="#_x0000_t75" style="width:9.15pt;height:10.75pt" o:ole="">
            <v:imagedata r:id="rId635" o:title=""/>
          </v:shape>
          <o:OLEObject Type="Embed" ProgID="Equation.DSMT4" ShapeID="_x0000_i1331" DrawAspect="Content" ObjectID="_1493038803"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8735F1">
        <w:fldChar w:fldCharType="begin"/>
      </w:r>
      <w:r w:rsidR="008735F1">
        <w:instrText xml:space="preserve"> REF ZEqnNum146657 \* Charformat \! \* MERGEFORMAT </w:instrText>
      </w:r>
      <w:r w:rsidR="008735F1">
        <w:fldChar w:fldCharType="separate"/>
      </w:r>
      <w:r w:rsidR="00E3755C">
        <w:instrText>(2.102)</w:instrText>
      </w:r>
      <w:r w:rsidR="008735F1">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8735F1">
        <w:fldChar w:fldCharType="begin"/>
      </w:r>
      <w:r w:rsidR="008735F1">
        <w:instrText xml:space="preserve"> REF ZEqnNum591299 \* Charformat \! \* MERGEFORMAT </w:instrText>
      </w:r>
      <w:r w:rsidR="008735F1">
        <w:fldChar w:fldCharType="separate"/>
      </w:r>
      <w:r w:rsidR="00E3755C">
        <w:instrText>(2.106)</w:instrText>
      </w:r>
      <w:r w:rsidR="008735F1">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8735F1">
        <w:fldChar w:fldCharType="begin"/>
      </w:r>
      <w:r w:rsidR="008735F1">
        <w:instrText xml:space="preserve"> REF ZEqnNum536154 \* Charformat \! \* MERGEFORMAT </w:instrText>
      </w:r>
      <w:r w:rsidR="008735F1">
        <w:fldChar w:fldCharType="separate"/>
      </w:r>
      <w:r w:rsidR="00E3755C">
        <w:instrText>(2.107)</w:instrText>
      </w:r>
      <w:r w:rsidR="008735F1">
        <w:fldChar w:fldCharType="end"/>
      </w:r>
      <w:r w:rsidR="00FD5AC9">
        <w:fldChar w:fldCharType="end"/>
      </w:r>
      <w:r>
        <w:t xml:space="preserve">. The remaining solvent and solute momentum balances </w:t>
      </w:r>
      <w:proofErr w:type="gramStart"/>
      <w:r>
        <w:t xml:space="preserve">in </w:t>
      </w:r>
      <w:proofErr w:type="gramEnd"/>
      <w:r w:rsidR="005265A8">
        <w:fldChar w:fldCharType="begin"/>
      </w:r>
      <w:r w:rsidR="005265A8">
        <w:instrText xml:space="preserve"> GOTOBUTTON ZEqnNum146533  \* MERGEFORMAT </w:instrText>
      </w:r>
      <w:r w:rsidR="008735F1">
        <w:fldChar w:fldCharType="begin"/>
      </w:r>
      <w:r w:rsidR="008735F1">
        <w:instrText xml:space="preserve"> REF ZEqnNum146533 \* Charformat \! \* MERGEFORMAT </w:instrText>
      </w:r>
      <w:r w:rsidR="008735F1">
        <w:fldChar w:fldCharType="separate"/>
      </w:r>
      <w:r w:rsidR="00E3755C">
        <w:instrText>(2.109)</w:instrText>
      </w:r>
      <w:r w:rsidR="008735F1">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8735F1">
        <w:fldChar w:fldCharType="begin"/>
      </w:r>
      <w:r w:rsidR="008735F1">
        <w:instrText xml:space="preserve"> REF ZEqnNum887820 \* Charformat \! \* MERGEFORMAT </w:instrText>
      </w:r>
      <w:r w:rsidR="008735F1">
        <w:fldChar w:fldCharType="separate"/>
      </w:r>
      <w:r w:rsidR="00E3755C">
        <w:instrText>(2.108)</w:instrText>
      </w:r>
      <w:r w:rsidR="008735F1">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7" o:title=""/>
          </v:shape>
          <o:OLEObject Type="Embed" ProgID="Equation.DSMT4" ShapeID="_x0000_i1332" DrawAspect="Content" ObjectID="_1493038804" r:id="rId638"/>
        </w:object>
      </w:r>
      <w:r>
        <w:t xml:space="preserve">, mass and momentum balance relations demonstrate that the mixture traction </w:t>
      </w:r>
      <w:r w:rsidR="00905817" w:rsidRPr="00905817">
        <w:rPr>
          <w:position w:val="-6"/>
        </w:rPr>
        <w:object w:dxaOrig="800" w:dyaOrig="260" w14:anchorId="766F4FEC">
          <v:shape id="_x0000_i1333" type="#_x0000_t75" style="width:39.75pt;height:12.9pt" o:ole="">
            <v:imagedata r:id="rId639" o:title=""/>
          </v:shape>
          <o:OLEObject Type="Embed" ProgID="Equation.DSMT4" ShapeID="_x0000_i1333" DrawAspect="Content" ObjectID="_1493038805" r:id="rId640"/>
        </w:object>
      </w:r>
      <w:r>
        <w:t xml:space="preserve"> and normal flux components </w:t>
      </w:r>
      <w:r w:rsidR="00905817" w:rsidRPr="00905817">
        <w:rPr>
          <w:position w:val="-12"/>
        </w:rPr>
        <w:object w:dxaOrig="999" w:dyaOrig="360" w14:anchorId="617B7693">
          <v:shape id="_x0000_i1334" type="#_x0000_t75" style="width:49.95pt;height:19.35pt" o:ole="">
            <v:imagedata r:id="rId641" o:title=""/>
          </v:shape>
          <o:OLEObject Type="Embed" ProgID="Equation.DSMT4" ShapeID="_x0000_i1334" DrawAspect="Content" ObjectID="_1493038806" r:id="rId642"/>
        </w:object>
      </w:r>
      <w:r>
        <w:t xml:space="preserve"> and </w:t>
      </w:r>
      <w:r w:rsidR="00905817" w:rsidRPr="00905817">
        <w:rPr>
          <w:position w:val="-12"/>
        </w:rPr>
        <w:object w:dxaOrig="859" w:dyaOrig="360" w14:anchorId="254F707F">
          <v:shape id="_x0000_i1335" type="#_x0000_t75" style="width:43pt;height:19.35pt" o:ole="">
            <v:imagedata r:id="rId643" o:title=""/>
          </v:shape>
          <o:OLEObject Type="Embed" ProgID="Equation.DSMT4" ShapeID="_x0000_i1335" DrawAspect="Content" ObjectID="_1493038807"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Therefore</w:t>
      </w:r>
      <w:proofErr w:type="gramStart"/>
      <w:r>
        <w:t xml:space="preserve">, </w:t>
      </w:r>
      <w:proofErr w:type="gramEnd"/>
      <w:r w:rsidR="00905817" w:rsidRPr="00905817">
        <w:rPr>
          <w:position w:val="-6"/>
        </w:rPr>
        <w:object w:dxaOrig="160" w:dyaOrig="260" w14:anchorId="5E534B07">
          <v:shape id="_x0000_i1336" type="#_x0000_t75" style="width:8.05pt;height:12.9pt" o:ole="">
            <v:imagedata r:id="rId645" o:title=""/>
          </v:shape>
          <o:OLEObject Type="Embed" ProgID="Equation.DSMT4" ShapeID="_x0000_i1336" DrawAspect="Content" ObjectID="_1493038808" r:id="rId646"/>
        </w:object>
      </w:r>
      <w:r>
        <w:t xml:space="preserve">, </w:t>
      </w:r>
      <w:r w:rsidR="00905817" w:rsidRPr="00905817">
        <w:rPr>
          <w:position w:val="-12"/>
        </w:rPr>
        <w:object w:dxaOrig="300" w:dyaOrig="360" w14:anchorId="53A62F08">
          <v:shape id="_x0000_i1337" type="#_x0000_t75" style="width:15.05pt;height:19.35pt" o:ole="">
            <v:imagedata r:id="rId647" o:title=""/>
          </v:shape>
          <o:OLEObject Type="Embed" ProgID="Equation.DSMT4" ShapeID="_x0000_i1337" DrawAspect="Content" ObjectID="_1493038809" r:id="rId648"/>
        </w:object>
      </w:r>
      <w:r>
        <w:t xml:space="preserve"> and </w:t>
      </w:r>
      <w:r w:rsidR="00905817" w:rsidRPr="00905817">
        <w:rPr>
          <w:position w:val="-12"/>
        </w:rPr>
        <w:object w:dxaOrig="260" w:dyaOrig="360" w14:anchorId="4F67F1AC">
          <v:shape id="_x0000_i1338" type="#_x0000_t75" style="width:12.9pt;height:19.35pt" o:ole="">
            <v:imagedata r:id="rId649" o:title=""/>
          </v:shape>
          <o:OLEObject Type="Embed" ProgID="Equation.DSMT4" ShapeID="_x0000_i1338" DrawAspect="Content" ObjectID="_1493038810" r:id="rId650"/>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2pt;height:19.35pt" o:ole="">
            <v:imagedata r:id="rId651" o:title=""/>
          </v:shape>
          <o:OLEObject Type="Embed" ProgID="Equation.DSMT4" ShapeID="_x0000_i1339" DrawAspect="Content" ObjectID="_1493038811" r:id="rId652"/>
        </w:object>
      </w:r>
      <w:r>
        <w:t xml:space="preserve"> and </w:t>
      </w:r>
      <w:r w:rsidR="00905817" w:rsidRPr="00905817">
        <w:rPr>
          <w:position w:val="-10"/>
        </w:rPr>
        <w:object w:dxaOrig="320" w:dyaOrig="360" w14:anchorId="2B2FA01D">
          <v:shape id="_x0000_i1340" type="#_x0000_t75" style="width:15.6pt;height:19.35pt" o:ole="">
            <v:imagedata r:id="rId653" o:title=""/>
          </v:shape>
          <o:OLEObject Type="Embed" ProgID="Equation.DSMT4" ShapeID="_x0000_i1340" DrawAspect="Content" ObjectID="_1493038812"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2pt;height:19.35pt" o:ole="">
            <v:imagedata r:id="rId655" o:title=""/>
          </v:shape>
          <o:OLEObject Type="Embed" ProgID="Equation.DSMT4" ShapeID="_x0000_i1341" DrawAspect="Content" ObjectID="_1493038813" r:id="rId656"/>
        </w:object>
      </w:r>
      <w:r>
        <w:t xml:space="preserve">, </w:t>
      </w:r>
      <w:r w:rsidR="00905817" w:rsidRPr="00905817">
        <w:rPr>
          <w:position w:val="-12"/>
        </w:rPr>
        <w:object w:dxaOrig="320" w:dyaOrig="380" w14:anchorId="312F137A">
          <v:shape id="_x0000_i1342" type="#_x0000_t75" style="width:15.6pt;height:19.35pt" o:ole="">
            <v:imagedata r:id="rId657" o:title=""/>
          </v:shape>
          <o:OLEObject Type="Embed" ProgID="Equation.DSMT4" ShapeID="_x0000_i1342" DrawAspect="Content" ObjectID="_1493038814" r:id="rId658"/>
        </w:object>
      </w:r>
      <w:r>
        <w:t xml:space="preserve">, </w:t>
      </w:r>
      <w:r w:rsidR="00905817" w:rsidRPr="00905817">
        <w:rPr>
          <w:position w:val="-12"/>
        </w:rPr>
        <w:object w:dxaOrig="300" w:dyaOrig="360" w14:anchorId="55058A34">
          <v:shape id="_x0000_i1343" type="#_x0000_t75" style="width:15.05pt;height:19.35pt" o:ole="">
            <v:imagedata r:id="rId659" o:title=""/>
          </v:shape>
          <o:OLEObject Type="Embed" ProgID="Equation.DSMT4" ShapeID="_x0000_i1343" DrawAspect="Content" ObjectID="_1493038815" r:id="rId660"/>
        </w:object>
      </w:r>
      <w:r>
        <w:t xml:space="preserve"> and </w:t>
      </w:r>
      <w:r w:rsidR="00905817" w:rsidRPr="00905817">
        <w:rPr>
          <w:position w:val="-12"/>
        </w:rPr>
        <w:object w:dxaOrig="240" w:dyaOrig="360" w14:anchorId="732CDE38">
          <v:shape id="_x0000_i1344" type="#_x0000_t75" style="width:12.35pt;height:19.35pt" o:ole="">
            <v:imagedata r:id="rId661" o:title=""/>
          </v:shape>
          <o:OLEObject Type="Embed" ProgID="Equation.DSMT4" ShapeID="_x0000_i1344" DrawAspect="Content" ObjectID="_1493038816"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8735F1">
        <w:fldChar w:fldCharType="begin"/>
      </w:r>
      <w:r w:rsidR="008735F1">
        <w:instrText xml:space="preserve"> REF ZEqnNum276818 \* Ch</w:instrText>
      </w:r>
      <w:r w:rsidR="008735F1">
        <w:instrText xml:space="preserve">arformat \! \* MERGEFORMAT </w:instrText>
      </w:r>
      <w:r w:rsidR="008735F1">
        <w:fldChar w:fldCharType="separate"/>
      </w:r>
      <w:r w:rsidR="00E3755C">
        <w:instrText>(2.104)</w:instrText>
      </w:r>
      <w:r w:rsidR="008735F1">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35pt;height:12.9pt" o:ole="">
            <v:imagedata r:id="rId663" o:title=""/>
          </v:shape>
          <o:OLEObject Type="Embed" ProgID="Equation.DSMT4" ShapeID="_x0000_i1345" DrawAspect="Content" ObjectID="_1493038817" r:id="rId664"/>
        </w:object>
      </w:r>
      <w:r>
        <w:t xml:space="preserve"> or solute </w:t>
      </w:r>
      <w:proofErr w:type="gramStart"/>
      <w:r>
        <w:t xml:space="preserve">concentration </w:t>
      </w:r>
      <w:proofErr w:type="gramEnd"/>
      <w:r w:rsidR="00905817" w:rsidRPr="00905817">
        <w:rPr>
          <w:position w:val="-6"/>
        </w:rPr>
        <w:object w:dxaOrig="180" w:dyaOrig="220" w14:anchorId="04A9D81E">
          <v:shape id="_x0000_i1346" type="#_x0000_t75" style="width:9.15pt;height:10.75pt" o:ole="">
            <v:imagedata r:id="rId665" o:title=""/>
          </v:shape>
          <o:OLEObject Type="Embed" ProgID="Equation.DSMT4" ShapeID="_x0000_i1346" DrawAspect="Content" ObjectID="_1493038818" r:id="rId66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8735F1">
        <w:fldChar w:fldCharType="begin"/>
      </w:r>
      <w:r w:rsidR="008735F1">
        <w:instrText xml:space="preserve"> REF ZEqnNum276818 \* Charformat \! \* MERGEFORMAT</w:instrText>
      </w:r>
      <w:r w:rsidR="008735F1">
        <w:instrText xml:space="preserve"> </w:instrText>
      </w:r>
      <w:r w:rsidR="008735F1">
        <w:fldChar w:fldCharType="separate"/>
      </w:r>
      <w:r w:rsidR="00E3755C">
        <w:instrText>(2.104)</w:instrText>
      </w:r>
      <w:r w:rsidR="008735F1">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85pt;height:47.8pt" o:ole="">
            <v:imagedata r:id="rId667" o:title=""/>
          </v:shape>
          <o:OLEObject Type="Embed" ProgID="Equation.DSMT4" ShapeID="_x0000_i1347" DrawAspect="Content" ObjectID="_1493038819" r:id="rId6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8" w:name="ZEqnNum385284"/>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112</w:instrText>
      </w:r>
      <w:r w:rsidR="008735F1">
        <w:rPr>
          <w:noProof/>
        </w:rPr>
        <w:fldChar w:fldCharType="end"/>
      </w:r>
      <w:r>
        <w:instrText>)</w:instrText>
      </w:r>
      <w:bookmarkEnd w:id="108"/>
      <w:r>
        <w:fldChar w:fldCharType="end"/>
      </w:r>
    </w:p>
    <w:p w14:paraId="2EA27E8D" w14:textId="19BAEDF9" w:rsidR="00FB6012" w:rsidRDefault="00FB6012" w:rsidP="00FB6012">
      <w:proofErr w:type="gramStart"/>
      <w:r>
        <w:t>where</w:t>
      </w:r>
      <w:proofErr w:type="gramEnd"/>
      <w:r>
        <w:t xml:space="preserve"> </w:t>
      </w:r>
      <w:r w:rsidR="00905817" w:rsidRPr="00905817">
        <w:rPr>
          <w:position w:val="-10"/>
        </w:rPr>
        <w:object w:dxaOrig="240" w:dyaOrig="320" w14:anchorId="0B1665F2">
          <v:shape id="_x0000_i1348" type="#_x0000_t75" style="width:12.35pt;height:15.6pt" o:ole="">
            <v:imagedata r:id="rId669" o:title=""/>
          </v:shape>
          <o:OLEObject Type="Embed" ProgID="Equation.DSMT4" ShapeID="_x0000_i1348" DrawAspect="Content" ObjectID="_1493038820" r:id="rId670"/>
        </w:object>
      </w:r>
      <w:r>
        <w:t xml:space="preserve"> is the effective fluid pressure and </w:t>
      </w:r>
      <w:r w:rsidR="00905817" w:rsidRPr="00905817">
        <w:rPr>
          <w:position w:val="-6"/>
        </w:rPr>
        <w:object w:dxaOrig="180" w:dyaOrig="279" w14:anchorId="16A62C32">
          <v:shape id="_x0000_i1349" type="#_x0000_t75" style="width:9.15pt;height:14.5pt" o:ole="">
            <v:imagedata r:id="rId671" o:title=""/>
          </v:shape>
          <o:OLEObject Type="Embed" ProgID="Equation.DSMT4" ShapeID="_x0000_i1349" DrawAspect="Content" ObjectID="_1493038821" r:id="rId672"/>
        </w:object>
      </w:r>
      <w:r>
        <w:t xml:space="preserve"> is the effective solute concentration in the mixture. Note that </w:t>
      </w:r>
      <w:r w:rsidR="00905817" w:rsidRPr="00905817">
        <w:rPr>
          <w:position w:val="-10"/>
        </w:rPr>
        <w:object w:dxaOrig="240" w:dyaOrig="320" w14:anchorId="00476EB4">
          <v:shape id="_x0000_i1350" type="#_x0000_t75" style="width:12.35pt;height:15.6pt" o:ole="">
            <v:imagedata r:id="rId673" o:title=""/>
          </v:shape>
          <o:OLEObject Type="Embed" ProgID="Equation.DSMT4" ShapeID="_x0000_i1350" DrawAspect="Content" ObjectID="_1493038822" r:id="rId674"/>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55pt;height:15.6pt" o:ole="">
            <v:imagedata r:id="rId675" o:title=""/>
          </v:shape>
          <o:OLEObject Type="Embed" ProgID="Equation.DSMT4" ShapeID="_x0000_i1351" DrawAspect="Content" ObjectID="_1493038823" r:id="rId676"/>
        </w:object>
      </w:r>
      <w:r>
        <w:t xml:space="preserve"> may be viewed as the osmotic pressure contribution </w:t>
      </w:r>
      <w:proofErr w:type="gramStart"/>
      <w:r>
        <w:t xml:space="preserve">to </w:t>
      </w:r>
      <w:proofErr w:type="gramEnd"/>
      <w:r w:rsidR="00905817" w:rsidRPr="00905817">
        <w:rPr>
          <w:position w:val="-10"/>
        </w:rPr>
        <w:object w:dxaOrig="240" w:dyaOrig="260" w14:anchorId="442D2175">
          <v:shape id="_x0000_i1352" type="#_x0000_t75" style="width:12.35pt;height:12.9pt" o:ole="">
            <v:imagedata r:id="rId677" o:title=""/>
          </v:shape>
          <o:OLEObject Type="Embed" ProgID="Equation.DSMT4" ShapeID="_x0000_i1352" DrawAspect="Content" ObjectID="_1493038824" r:id="rId678"/>
        </w:object>
      </w:r>
      <w:r>
        <w:t>)</w:t>
      </w:r>
      <w:r w:rsidR="005D060C">
        <w:t>,</w:t>
      </w:r>
      <w:r>
        <w:t xml:space="preserve"> and </w:t>
      </w:r>
      <w:r w:rsidR="00905817" w:rsidRPr="00905817">
        <w:rPr>
          <w:position w:val="-6"/>
        </w:rPr>
        <w:object w:dxaOrig="180" w:dyaOrig="279" w14:anchorId="3A743CB5">
          <v:shape id="_x0000_i1353" type="#_x0000_t75" style="width:9.15pt;height:14.5pt" o:ole="">
            <v:imagedata r:id="rId679" o:title=""/>
          </v:shape>
          <o:OLEObject Type="Embed" ProgID="Equation.DSMT4" ShapeID="_x0000_i1353" DrawAspect="Content" ObjectID="_1493038825" r:id="rId680"/>
        </w:object>
      </w:r>
      <w:r>
        <w:t xml:space="preserve"> is a straightforward measure of the solute activity, since </w:t>
      </w:r>
      <w:r w:rsidR="00905817" w:rsidRPr="00905817">
        <w:rPr>
          <w:position w:val="-12"/>
        </w:rPr>
        <w:object w:dxaOrig="999" w:dyaOrig="380" w14:anchorId="6F29FEF3">
          <v:shape id="_x0000_i1354" type="#_x0000_t75" style="width:49.95pt;height:19.35pt" o:ole="">
            <v:imagedata r:id="rId681" o:title=""/>
          </v:shape>
          <o:OLEObject Type="Embed" ProgID="Equation.DSMT4" ShapeID="_x0000_i1354" DrawAspect="Content" ObjectID="_1493038826" r:id="rId682"/>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w:t>
      </w:r>
      <w:proofErr w:type="gramStart"/>
      <w:r>
        <w:t xml:space="preserve">by </w:t>
      </w:r>
      <w:proofErr w:type="gramEnd"/>
      <w:r w:rsidR="00905817" w:rsidRPr="00905817">
        <w:rPr>
          <w:position w:val="-6"/>
        </w:rPr>
        <w:object w:dxaOrig="200" w:dyaOrig="220" w14:anchorId="231EF950">
          <v:shape id="_x0000_i1355" type="#_x0000_t75" style="width:10.2pt;height:10.75pt" o:ole="">
            <v:imagedata r:id="rId683" o:title=""/>
          </v:shape>
          <o:OLEObject Type="Embed" ProgID="Equation.DSMT4" ShapeID="_x0000_i1355" DrawAspect="Content" ObjectID="_1493038827" r:id="rId684"/>
        </w:object>
      </w:r>
      <w:r>
        <w:t xml:space="preserve">, </w:t>
      </w:r>
      <w:r w:rsidR="00905817" w:rsidRPr="00905817">
        <w:rPr>
          <w:position w:val="-10"/>
        </w:rPr>
        <w:object w:dxaOrig="240" w:dyaOrig="320" w14:anchorId="415FEDD2">
          <v:shape id="_x0000_i1356" type="#_x0000_t75" style="width:12.35pt;height:15.6pt" o:ole="">
            <v:imagedata r:id="rId685" o:title=""/>
          </v:shape>
          <o:OLEObject Type="Embed" ProgID="Equation.DSMT4" ShapeID="_x0000_i1356" DrawAspect="Content" ObjectID="_1493038828" r:id="rId686"/>
        </w:object>
      </w:r>
      <w:r>
        <w:t xml:space="preserve"> and </w:t>
      </w:r>
      <w:r w:rsidR="00905817" w:rsidRPr="00905817">
        <w:rPr>
          <w:position w:val="-6"/>
        </w:rPr>
        <w:object w:dxaOrig="180" w:dyaOrig="279" w14:anchorId="1DD16434">
          <v:shape id="_x0000_i1357" type="#_x0000_t75" style="width:9.15pt;height:14.5pt" o:ole="">
            <v:imagedata r:id="rId687" o:title=""/>
          </v:shape>
          <o:OLEObject Type="Embed" ProgID="Equation.DSMT4" ShapeID="_x0000_i1357" DrawAspect="Content" ObjectID="_1493038829" r:id="rId688"/>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9.05pt;height:80.05pt" o:ole="">
            <v:imagedata r:id="rId689" o:title=""/>
          </v:shape>
          <o:OLEObject Type="Embed" ProgID="Equation.DSMT4" ShapeID="_x0000_i1358" DrawAspect="Content" ObjectID="_1493038830" r:id="rId6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113</w:instrText>
      </w:r>
      <w:r w:rsidR="008735F1">
        <w:rPr>
          <w:noProof/>
        </w:rPr>
        <w:fldChar w:fldCharType="end"/>
      </w:r>
      <w:r>
        <w:instrText>)</w:instrText>
      </w:r>
      <w:r>
        <w:fldChar w:fldCharType="end"/>
      </w:r>
    </w:p>
    <w:p w14:paraId="31EF6FDD" w14:textId="77777777" w:rsidR="00FB6012" w:rsidRDefault="00FB6012" w:rsidP="00FB6012">
      <w:proofErr w:type="gramStart"/>
      <w:r>
        <w:t>where</w:t>
      </w:r>
      <w:proofErr w:type="gramEnd"/>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4.1pt;height:119.8pt" o:ole="">
            <v:imagedata r:id="rId691" o:title=""/>
          </v:shape>
          <o:OLEObject Type="Embed" ProgID="Equation.DSMT4" ShapeID="_x0000_i1359" DrawAspect="Content" ObjectID="_1493038831" r:id="rId6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09" w:name="ZEqnNum915453"/>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114</w:instrText>
      </w:r>
      <w:r w:rsidR="008735F1">
        <w:rPr>
          <w:noProof/>
        </w:rPr>
        <w:fldChar w:fldCharType="end"/>
      </w:r>
      <w:r>
        <w:instrText>)</w:instrText>
      </w:r>
      <w:bookmarkEnd w:id="109"/>
      <w:r>
        <w:fldChar w:fldCharType="end"/>
      </w:r>
    </w:p>
    <w:p w14:paraId="1632D712" w14:textId="6DEEFEE5" w:rsidR="00FB6012" w:rsidRDefault="00FB6012" w:rsidP="00FB6012">
      <w:r>
        <w:t xml:space="preserve">Constitutive equations are needed to </w:t>
      </w:r>
      <w:proofErr w:type="gramStart"/>
      <w:r>
        <w:t xml:space="preserve">relate </w:t>
      </w:r>
      <w:proofErr w:type="gramEnd"/>
      <w:r w:rsidR="00905817" w:rsidRPr="00905817">
        <w:rPr>
          <w:position w:val="-6"/>
        </w:rPr>
        <w:object w:dxaOrig="300" w:dyaOrig="320" w14:anchorId="055E44D2">
          <v:shape id="_x0000_i1360" type="#_x0000_t75" style="width:15.05pt;height:15.6pt" o:ole="">
            <v:imagedata r:id="rId693" o:title=""/>
          </v:shape>
          <o:OLEObject Type="Embed" ProgID="Equation.DSMT4" ShapeID="_x0000_i1360" DrawAspect="Content" ObjectID="_1493038832" r:id="rId694"/>
        </w:object>
      </w:r>
      <w:r>
        <w:t xml:space="preserve">, </w:t>
      </w:r>
      <w:r w:rsidR="00905817" w:rsidRPr="00905817">
        <w:rPr>
          <w:position w:val="-4"/>
        </w:rPr>
        <w:object w:dxaOrig="220" w:dyaOrig="260" w14:anchorId="4C0B826E">
          <v:shape id="_x0000_i1361" type="#_x0000_t75" style="width:10.75pt;height:12.9pt" o:ole="">
            <v:imagedata r:id="rId695" o:title=""/>
          </v:shape>
          <o:OLEObject Type="Embed" ProgID="Equation.DSMT4" ShapeID="_x0000_i1361" DrawAspect="Content" ObjectID="_1493038833" r:id="rId696"/>
        </w:object>
      </w:r>
      <w:r>
        <w:t xml:space="preserve">, </w:t>
      </w:r>
      <w:r w:rsidR="00905817" w:rsidRPr="00905817">
        <w:rPr>
          <w:position w:val="-6"/>
        </w:rPr>
        <w:object w:dxaOrig="200" w:dyaOrig="279" w14:anchorId="5E097156">
          <v:shape id="_x0000_i1362" type="#_x0000_t75" style="width:10.2pt;height:14.5pt" o:ole="">
            <v:imagedata r:id="rId629" o:title=""/>
          </v:shape>
          <o:OLEObject Type="Embed" ProgID="Equation.DSMT4" ShapeID="_x0000_i1362" DrawAspect="Content" ObjectID="_1493038834" r:id="rId697"/>
        </w:object>
      </w:r>
      <w:r>
        <w:t xml:space="preserve">, </w:t>
      </w:r>
      <w:r w:rsidR="00905817" w:rsidRPr="00905817">
        <w:rPr>
          <w:position w:val="-12"/>
        </w:rPr>
        <w:object w:dxaOrig="279" w:dyaOrig="360" w14:anchorId="5CD43A8C">
          <v:shape id="_x0000_i1363" type="#_x0000_t75" style="width:14.5pt;height:19.35pt" o:ole="">
            <v:imagedata r:id="rId698" o:title=""/>
          </v:shape>
          <o:OLEObject Type="Embed" ProgID="Equation.DSMT4" ShapeID="_x0000_i1363" DrawAspect="Content" ObjectID="_1493038835" r:id="rId699"/>
        </w:object>
      </w:r>
      <w:r>
        <w:t xml:space="preserve">, </w:t>
      </w:r>
      <w:r w:rsidR="00905817" w:rsidRPr="00905817">
        <w:rPr>
          <w:position w:val="-4"/>
        </w:rPr>
        <w:object w:dxaOrig="220" w:dyaOrig="260" w14:anchorId="3B2D9A9B">
          <v:shape id="_x0000_i1364" type="#_x0000_t75" style="width:10.75pt;height:12.9pt" o:ole="">
            <v:imagedata r:id="rId700" o:title=""/>
          </v:shape>
          <o:OLEObject Type="Embed" ProgID="Equation.DSMT4" ShapeID="_x0000_i1364" DrawAspect="Content" ObjectID="_1493038836" r:id="rId701"/>
        </w:object>
      </w:r>
      <w:r>
        <w:t xml:space="preserve"> and </w:t>
      </w:r>
      <w:r w:rsidR="00905817" w:rsidRPr="00905817">
        <w:rPr>
          <w:position w:val="-4"/>
        </w:rPr>
        <w:object w:dxaOrig="260" w:dyaOrig="240" w14:anchorId="20ABF69A">
          <v:shape id="_x0000_i1365" type="#_x0000_t75" style="width:12.9pt;height:12.35pt" o:ole="">
            <v:imagedata r:id="rId702" o:title=""/>
          </v:shape>
          <o:OLEObject Type="Embed" ProgID="Equation.DSMT4" ShapeID="_x0000_i1365" DrawAspect="Content" ObjectID="_1493038837" r:id="rId703"/>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10" w:name="_Toc289032532"/>
      <w:bookmarkStart w:id="111" w:name="_Toc176704833"/>
      <w:r>
        <w:t>Triphasic and Multiphasic Materials</w:t>
      </w:r>
      <w:bookmarkEnd w:id="110"/>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E3755C">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E3755C">
        <w:t>2.6</w:t>
      </w:r>
      <w:r w:rsidR="001A4C1F">
        <w:fldChar w:fldCharType="end"/>
      </w:r>
      <w:r w:rsidR="001A4C1F">
        <w:t>).</w:t>
      </w:r>
    </w:p>
    <w:p w14:paraId="19C3E800" w14:textId="77777777" w:rsidR="001A4C1F" w:rsidRDefault="001A4C1F" w:rsidP="00CB13D9">
      <w:pPr>
        <w:pStyle w:val="Heading3"/>
      </w:pPr>
      <w:bookmarkStart w:id="112" w:name="_Toc289032533"/>
      <w:r>
        <w:lastRenderedPageBreak/>
        <w:t>Governing Equations</w:t>
      </w:r>
      <w:bookmarkEnd w:id="112"/>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75pt;height:10.75pt" o:ole="">
            <v:imagedata r:id="rId704" o:title=""/>
          </v:shape>
          <o:OLEObject Type="Embed" ProgID="Equation.DSMT4" ShapeID="_x0000_i1366" DrawAspect="Content" ObjectID="_1493038838" r:id="rId705"/>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6" o:title=""/>
          </v:shape>
          <o:OLEObject Type="Embed" ProgID="Equation.DSMT4" ShapeID="_x0000_i1367" DrawAspect="Content" ObjectID="_1493038839" r:id="rId707"/>
        </w:object>
      </w:r>
      <w:r w:rsidR="00236764">
        <w:t xml:space="preserve"> and the stress </w:t>
      </w:r>
      <w:r w:rsidR="00905817" w:rsidRPr="00905817">
        <w:rPr>
          <w:position w:val="-6"/>
        </w:rPr>
        <w:object w:dxaOrig="300" w:dyaOrig="340" w14:anchorId="4418BA5B">
          <v:shape id="_x0000_i1368" type="#_x0000_t75" style="width:15.05pt;height:17.2pt" o:ole="">
            <v:imagedata r:id="rId708" o:title=""/>
          </v:shape>
          <o:OLEObject Type="Embed" ProgID="Equation.DSMT4" ShapeID="_x0000_i1368" DrawAspect="Content" ObjectID="_1493038840" r:id="rId709"/>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35pt" o:ole="">
            <v:imagedata r:id="rId710" o:title=""/>
          </v:shape>
          <o:OLEObject Type="Embed" ProgID="Equation.DSMT4" ShapeID="_x0000_i1369" DrawAspect="Content" ObjectID="_1493038841" r:id="rId7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115</w:instrText>
      </w:r>
      <w:r w:rsidR="008735F1">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8.8pt;height:37.6pt" o:ole="">
            <v:imagedata r:id="rId712" o:title=""/>
          </v:shape>
          <o:OLEObject Type="Embed" ProgID="Equation.DSMT4" ShapeID="_x0000_i1370" DrawAspect="Content" ObjectID="_1493038842" r:id="rId7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116</w:instrText>
      </w:r>
      <w:r w:rsidR="008735F1">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8pt;height:22.05pt" o:ole="">
            <v:imagedata r:id="rId714" o:title=""/>
          </v:shape>
          <o:OLEObject Type="Embed" ProgID="Equation.DSMT4" ShapeID="_x0000_i1371" DrawAspect="Content" ObjectID="_1493038843" r:id="rId715"/>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6" o:title=""/>
          </v:shape>
          <o:OLEObject Type="Embed" ProgID="Equation.DSMT4" ShapeID="_x0000_i1372" DrawAspect="Content" ObjectID="_1493038844" r:id="rId717"/>
        </w:object>
      </w:r>
      <w:r>
        <w:t xml:space="preserve"> is the absolute temperature, </w:t>
      </w:r>
      <w:r w:rsidR="00905817" w:rsidRPr="00905817">
        <w:rPr>
          <w:position w:val="-14"/>
        </w:rPr>
        <w:object w:dxaOrig="320" w:dyaOrig="420" w14:anchorId="16004B5E">
          <v:shape id="_x0000_i1373" type="#_x0000_t75" style="width:15.6pt;height:20.4pt" o:ole="">
            <v:imagedata r:id="rId718" o:title=""/>
          </v:shape>
          <o:OLEObject Type="Embed" ProgID="Equation.DSMT4" ShapeID="_x0000_i1373" DrawAspect="Content" ObjectID="_1493038845" r:id="rId719"/>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20" o:title=""/>
          </v:shape>
          <o:OLEObject Type="Embed" ProgID="Equation.DSMT4" ShapeID="_x0000_i1374" DrawAspect="Content" ObjectID="_1493038846" r:id="rId721"/>
        </w:object>
      </w:r>
      <w:r>
        <w:t xml:space="preserve"> is the fluid pressure, </w:t>
      </w:r>
      <w:r w:rsidR="00905817" w:rsidRPr="00905817">
        <w:rPr>
          <w:position w:val="-14"/>
        </w:rPr>
        <w:object w:dxaOrig="279" w:dyaOrig="400" w14:anchorId="66191415">
          <v:shape id="_x0000_i1375" type="#_x0000_t75" style="width:14.5pt;height:19.9pt" o:ole="">
            <v:imagedata r:id="rId722" o:title=""/>
          </v:shape>
          <o:OLEObject Type="Embed" ProgID="Equation.DSMT4" ShapeID="_x0000_i1375" DrawAspect="Content" ObjectID="_1493038847" r:id="rId723"/>
        </w:object>
      </w:r>
      <w:r w:rsidR="00714B16">
        <w:t xml:space="preserve"> is the corresponding pressure in the standard state, </w:t>
      </w:r>
      <w:r w:rsidR="00905817" w:rsidRPr="00905817">
        <w:rPr>
          <w:position w:val="-6"/>
        </w:rPr>
        <w:object w:dxaOrig="240" w:dyaOrig="279" w14:anchorId="057401F9">
          <v:shape id="_x0000_i1376" type="#_x0000_t75" style="width:12.35pt;height:14.5pt" o:ole="">
            <v:imagedata r:id="rId724" o:title=""/>
          </v:shape>
          <o:OLEObject Type="Embed" ProgID="Equation.DSMT4" ShapeID="_x0000_i1376" DrawAspect="Content" ObjectID="_1493038848" r:id="rId725"/>
        </w:object>
      </w:r>
      <w:r w:rsidR="00714B16">
        <w:t xml:space="preserve"> is the universal gas constant, </w:t>
      </w:r>
      <w:r w:rsidR="00905817" w:rsidRPr="00905817">
        <w:rPr>
          <w:position w:val="-4"/>
        </w:rPr>
        <w:object w:dxaOrig="240" w:dyaOrig="260" w14:anchorId="3665613D">
          <v:shape id="_x0000_i1377" type="#_x0000_t75" style="width:12.35pt;height:12.9pt" o:ole="">
            <v:imagedata r:id="rId726" o:title=""/>
          </v:shape>
          <o:OLEObject Type="Embed" ProgID="Equation.DSMT4" ShapeID="_x0000_i1377" DrawAspect="Content" ObjectID="_1493038849" r:id="rId727"/>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5pt;height:15.6pt" o:ole="">
            <v:imagedata r:id="rId728" o:title=""/>
          </v:shape>
          <o:OLEObject Type="Embed" ProgID="Equation.DSMT4" ShapeID="_x0000_i1378" DrawAspect="Content" ObjectID="_1493038850" r:id="rId729"/>
        </w:object>
      </w:r>
      <w:r w:rsidR="00714B16">
        <w:t xml:space="preserve"> is the solution volume-based concentration of solute </w:t>
      </w:r>
      <w:r w:rsidR="00905817" w:rsidRPr="00905817">
        <w:rPr>
          <w:position w:val="-4"/>
        </w:rPr>
        <w:object w:dxaOrig="220" w:dyaOrig="200" w14:anchorId="16EC64A0">
          <v:shape id="_x0000_i1379" type="#_x0000_t75" style="width:10.75pt;height:10.2pt" o:ole="">
            <v:imagedata r:id="rId730" o:title=""/>
          </v:shape>
          <o:OLEObject Type="Embed" ProgID="Equation.DSMT4" ShapeID="_x0000_i1379" DrawAspect="Content" ObjectID="_1493038851" r:id="rId731"/>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75pt;height:41.9pt" o:ole="">
            <v:imagedata r:id="rId732" o:title=""/>
          </v:shape>
          <o:OLEObject Type="Embed" ProgID="Equation.DSMT4" ShapeID="_x0000_i1380" DrawAspect="Content" ObjectID="_1493038852" r:id="rId7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117</w:instrText>
      </w:r>
      <w:r w:rsidR="008735F1">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4" o:title=""/>
          </v:shape>
          <o:OLEObject Type="Embed" ProgID="Equation.DSMT4" ShapeID="_x0000_i1381" DrawAspect="Content" ObjectID="_1493038853" r:id="rId735"/>
        </w:object>
      </w:r>
      <w:r>
        <w:t xml:space="preserve"> is the molar mass of the solute, </w:t>
      </w:r>
      <w:r w:rsidR="00905817" w:rsidRPr="00905817">
        <w:rPr>
          <w:position w:val="-10"/>
        </w:rPr>
        <w:object w:dxaOrig="320" w:dyaOrig="380" w14:anchorId="097FB869">
          <v:shape id="_x0000_i1382" type="#_x0000_t75" style="width:15.6pt;height:19.35pt" o:ole="">
            <v:imagedata r:id="rId736" o:title=""/>
          </v:shape>
          <o:OLEObject Type="Embed" ProgID="Equation.DSMT4" ShapeID="_x0000_i1382" DrawAspect="Content" ObjectID="_1493038854" r:id="rId737"/>
        </w:object>
      </w:r>
      <w:r>
        <w:t xml:space="preserve"> is its activity coefficient, </w:t>
      </w:r>
      <w:r w:rsidR="00905817" w:rsidRPr="00905817">
        <w:rPr>
          <w:position w:val="-4"/>
        </w:rPr>
        <w:object w:dxaOrig="300" w:dyaOrig="320" w14:anchorId="24E50B0E">
          <v:shape id="_x0000_i1383" type="#_x0000_t75" style="width:15.05pt;height:15.6pt" o:ole="">
            <v:imagedata r:id="rId738" o:title=""/>
          </v:shape>
          <o:OLEObject Type="Embed" ProgID="Equation.DSMT4" ShapeID="_x0000_i1383" DrawAspect="Content" ObjectID="_1493038855" r:id="rId739"/>
        </w:object>
      </w:r>
      <w:r>
        <w:t xml:space="preserve"> is its solubility, </w:t>
      </w:r>
      <w:r w:rsidR="00905817" w:rsidRPr="00905817">
        <w:rPr>
          <w:position w:val="-4"/>
        </w:rPr>
        <w:object w:dxaOrig="279" w:dyaOrig="320" w14:anchorId="1F3024B2">
          <v:shape id="_x0000_i1384" type="#_x0000_t75" style="width:14.5pt;height:15.6pt" o:ole="">
            <v:imagedata r:id="rId740" o:title=""/>
          </v:shape>
          <o:OLEObject Type="Embed" ProgID="Equation.DSMT4" ShapeID="_x0000_i1384" DrawAspect="Content" ObjectID="_1493038856" r:id="rId741"/>
        </w:object>
      </w:r>
      <w:r>
        <w:t xml:space="preserve"> is its charge number, </w:t>
      </w:r>
      <w:r w:rsidR="00D000EA">
        <w:t xml:space="preserve">and </w:t>
      </w:r>
      <w:r w:rsidR="00905817" w:rsidRPr="00905817">
        <w:rPr>
          <w:position w:val="-14"/>
        </w:rPr>
        <w:object w:dxaOrig="279" w:dyaOrig="420" w14:anchorId="0F5C4625">
          <v:shape id="_x0000_i1385" type="#_x0000_t75" style="width:14.5pt;height:20.4pt" o:ole="">
            <v:imagedata r:id="rId742" o:title=""/>
          </v:shape>
          <o:OLEObject Type="Embed" ProgID="Equation.DSMT4" ShapeID="_x0000_i1385" DrawAspect="Content" ObjectID="_1493038857" r:id="rId743"/>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9pt" o:ole="">
            <v:imagedata r:id="rId744" o:title=""/>
          </v:shape>
          <o:OLEObject Type="Embed" ProgID="Equation.DSMT4" ShapeID="_x0000_i1386" DrawAspect="Content" ObjectID="_1493038858" r:id="rId745"/>
        </w:object>
      </w:r>
      <w:r>
        <w:t xml:space="preserve"> is Faraday’s constant, </w:t>
      </w:r>
      <w:r w:rsidR="00905817" w:rsidRPr="00905817">
        <w:rPr>
          <w:position w:val="-10"/>
        </w:rPr>
        <w:object w:dxaOrig="240" w:dyaOrig="320" w14:anchorId="1481126B">
          <v:shape id="_x0000_i1387" type="#_x0000_t75" style="width:12.35pt;height:15.6pt" o:ole="">
            <v:imagedata r:id="rId746" o:title=""/>
          </v:shape>
          <o:OLEObject Type="Embed" ProgID="Equation.DSMT4" ShapeID="_x0000_i1387" DrawAspect="Content" ObjectID="_1493038859" r:id="rId747"/>
        </w:object>
      </w:r>
      <w:r>
        <w:t xml:space="preserve"> is the electrical potential of the mixture, and </w:t>
      </w:r>
      <w:r w:rsidR="00905817" w:rsidRPr="00905817">
        <w:rPr>
          <w:position w:val="-14"/>
        </w:rPr>
        <w:object w:dxaOrig="300" w:dyaOrig="400" w14:anchorId="4943A27B">
          <v:shape id="_x0000_i1388" type="#_x0000_t75" style="width:15.05pt;height:19.9pt" o:ole="">
            <v:imagedata r:id="rId748" o:title=""/>
          </v:shape>
          <o:OLEObject Type="Embed" ProgID="Equation.DSMT4" ShapeID="_x0000_i1388" DrawAspect="Content" ObjectID="_1493038860" r:id="rId749"/>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35pt;height:12.9pt" o:ole="">
            <v:imagedata r:id="rId750" o:title=""/>
          </v:shape>
          <o:OLEObject Type="Embed" ProgID="Equation.DSMT4" ShapeID="_x0000_i1389" DrawAspect="Content" ObjectID="_1493038861" r:id="rId751"/>
        </w:object>
      </w:r>
      <w:r w:rsidR="00F55CEE">
        <w:t xml:space="preserve"> and </w:t>
      </w:r>
      <w:r w:rsidR="00905817" w:rsidRPr="00905817">
        <w:rPr>
          <w:position w:val="-10"/>
        </w:rPr>
        <w:object w:dxaOrig="320" w:dyaOrig="380" w14:anchorId="75E0A0DE">
          <v:shape id="_x0000_i1390" type="#_x0000_t75" style="width:15.6pt;height:19.35pt" o:ole="">
            <v:imagedata r:id="rId752" o:title=""/>
          </v:shape>
          <o:OLEObject Type="Embed" ProgID="Equation.DSMT4" ShapeID="_x0000_i1390" DrawAspect="Content" ObjectID="_1493038862" r:id="rId753"/>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5.05pt;height:15.6pt" o:ole="">
            <v:imagedata r:id="rId754" o:title=""/>
          </v:shape>
          <o:OLEObject Type="Embed" ProgID="Equation.DSMT4" ShapeID="_x0000_i1391" DrawAspect="Content" ObjectID="_1493038863" r:id="rId755"/>
        </w:object>
      </w:r>
      <w:r w:rsidR="00F55CEE">
        <w:t xml:space="preserve"> represents the fraction of the pore volume which may be occupied by </w:t>
      </w:r>
      <w:proofErr w:type="gramStart"/>
      <w:r w:rsidR="00F55CEE">
        <w:t xml:space="preserve">solute </w:t>
      </w:r>
      <w:proofErr w:type="gramEnd"/>
      <w:r w:rsidR="00905817" w:rsidRPr="00905817">
        <w:rPr>
          <w:position w:val="-4"/>
        </w:rPr>
        <w:object w:dxaOrig="220" w:dyaOrig="200" w14:anchorId="39D6D4A8">
          <v:shape id="_x0000_i1392" type="#_x0000_t75" style="width:10.75pt;height:10.2pt" o:ole="">
            <v:imagedata r:id="rId756" o:title=""/>
          </v:shape>
          <o:OLEObject Type="Embed" ProgID="Equation.DSMT4" ShapeID="_x0000_i1392" DrawAspect="Content" ObjectID="_1493038864" r:id="rId757"/>
        </w:object>
      </w:r>
      <w:r w:rsidR="00F55CEE">
        <w:t xml:space="preserve">.  The standard state represents an arbitrary set of reference conditions for the physico-chemical state of </w:t>
      </w:r>
      <w:r w:rsidR="00D000EA">
        <w:t>each constituent</w:t>
      </w:r>
      <w:r w:rsidR="00F55CEE">
        <w:t xml:space="preserve">. Therefore, the values </w:t>
      </w:r>
      <w:proofErr w:type="gramStart"/>
      <w:r w:rsidR="00F55CEE">
        <w:t xml:space="preserve">of </w:t>
      </w:r>
      <w:proofErr w:type="gramEnd"/>
      <w:r w:rsidR="00905817" w:rsidRPr="00905817">
        <w:rPr>
          <w:position w:val="-16"/>
        </w:rPr>
        <w:object w:dxaOrig="660" w:dyaOrig="440" w14:anchorId="496DBD7F">
          <v:shape id="_x0000_i1393" type="#_x0000_t75" style="width:32.8pt;height:22.05pt" o:ole="">
            <v:imagedata r:id="rId758" o:title=""/>
          </v:shape>
          <o:OLEObject Type="Embed" ProgID="Equation.DSMT4" ShapeID="_x0000_i1393" DrawAspect="Content" ObjectID="_1493038865" r:id="rId759"/>
        </w:object>
      </w:r>
      <w:r w:rsidR="00F55CEE">
        <w:t xml:space="preserve">, </w:t>
      </w:r>
      <w:r w:rsidR="00905817" w:rsidRPr="00905817">
        <w:rPr>
          <w:position w:val="-14"/>
        </w:rPr>
        <w:object w:dxaOrig="279" w:dyaOrig="400" w14:anchorId="310E0430">
          <v:shape id="_x0000_i1394" type="#_x0000_t75" style="width:14.5pt;height:19.9pt" o:ole="">
            <v:imagedata r:id="rId760" o:title=""/>
          </v:shape>
          <o:OLEObject Type="Embed" ProgID="Equation.DSMT4" ShapeID="_x0000_i1394" DrawAspect="Content" ObjectID="_1493038866" r:id="rId761"/>
        </w:object>
      </w:r>
      <w:r w:rsidR="00F55CEE">
        <w:t xml:space="preserve">, </w:t>
      </w:r>
      <w:r w:rsidR="00905817" w:rsidRPr="00905817">
        <w:rPr>
          <w:position w:val="-14"/>
        </w:rPr>
        <w:object w:dxaOrig="300" w:dyaOrig="400" w14:anchorId="4096442C">
          <v:shape id="_x0000_i1395" type="#_x0000_t75" style="width:15.05pt;height:19.9pt" o:ole="">
            <v:imagedata r:id="rId762" o:title=""/>
          </v:shape>
          <o:OLEObject Type="Embed" ProgID="Equation.DSMT4" ShapeID="_x0000_i1395" DrawAspect="Content" ObjectID="_1493038867" r:id="rId763"/>
        </w:object>
      </w:r>
      <w:r w:rsidR="00F55CEE">
        <w:t xml:space="preserve">, </w:t>
      </w:r>
      <w:r w:rsidR="00905817" w:rsidRPr="00905817">
        <w:rPr>
          <w:position w:val="-16"/>
        </w:rPr>
        <w:object w:dxaOrig="660" w:dyaOrig="440" w14:anchorId="270F0C88">
          <v:shape id="_x0000_i1396" type="#_x0000_t75" style="width:32.8pt;height:22.05pt" o:ole="">
            <v:imagedata r:id="rId764" o:title=""/>
          </v:shape>
          <o:OLEObject Type="Embed" ProgID="Equation.DSMT4" ShapeID="_x0000_i1396" DrawAspect="Content" ObjectID="_1493038868" r:id="rId765"/>
        </w:object>
      </w:r>
      <w:r w:rsidR="00F55CEE">
        <w:t xml:space="preserve">, and </w:t>
      </w:r>
      <w:r w:rsidR="00905817" w:rsidRPr="00905817">
        <w:rPr>
          <w:position w:val="-14"/>
        </w:rPr>
        <w:object w:dxaOrig="279" w:dyaOrig="420" w14:anchorId="2CC908D4">
          <v:shape id="_x0000_i1397" type="#_x0000_t75" style="width:14.5pt;height:20.4pt" o:ole="">
            <v:imagedata r:id="rId766" o:title=""/>
          </v:shape>
          <o:OLEObject Type="Embed" ProgID="Equation.DSMT4" ShapeID="_x0000_i1397" DrawAspect="Content" ObjectID="_1493038869" r:id="rId767"/>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5.05pt;height:15.6pt" o:ole="">
            <v:imagedata r:id="rId768" o:title=""/>
          </v:shape>
          <o:OLEObject Type="Embed" ProgID="Equation.DSMT4" ShapeID="_x0000_i1398" DrawAspect="Content" ObjectID="_1493038870" r:id="rId769"/>
        </w:object>
      </w:r>
      <w:r w:rsidR="004F2D16">
        <w:t xml:space="preserve"> and </w:t>
      </w:r>
      <w:r w:rsidR="00905817" w:rsidRPr="00905817">
        <w:rPr>
          <w:position w:val="-10"/>
        </w:rPr>
        <w:object w:dxaOrig="320" w:dyaOrig="380" w14:anchorId="71269933">
          <v:shape id="_x0000_i1399" type="#_x0000_t75" style="width:15.6pt;height:19.35pt" o:ole="">
            <v:imagedata r:id="rId770" o:title=""/>
          </v:shape>
          <o:OLEObject Type="Embed" ProgID="Equation.DSMT4" ShapeID="_x0000_i1399" DrawAspect="Content" ObjectID="_1493038871" r:id="rId771"/>
        </w:object>
      </w:r>
      <w:r w:rsidR="004F2D16">
        <w:t xml:space="preserve"> appear together as a ratio, they may be combined into a single material function</w:t>
      </w:r>
      <w:proofErr w:type="gramStart"/>
      <w:r w:rsidR="004F2D16">
        <w:t xml:space="preserve">, </w:t>
      </w:r>
      <w:proofErr w:type="gramEnd"/>
      <w:r w:rsidR="00905817" w:rsidRPr="00905817">
        <w:rPr>
          <w:position w:val="-10"/>
        </w:rPr>
        <w:object w:dxaOrig="1380" w:dyaOrig="380" w14:anchorId="460D9B58">
          <v:shape id="_x0000_i1400" type="#_x0000_t75" style="width:69.3pt;height:19.35pt" o:ole="">
            <v:imagedata r:id="rId772" o:title=""/>
          </v:shape>
          <o:OLEObject Type="Embed" ProgID="Equation.DSMT4" ShapeID="_x0000_i1400" DrawAspect="Content" ObjectID="_1493038872" r:id="rId773"/>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5pt;height:15.6pt" o:ole="">
            <v:imagedata r:id="rId774" o:title=""/>
          </v:shape>
          <o:OLEObject Type="Embed" ProgID="Equation.DSMT4" ShapeID="_x0000_i1401" DrawAspect="Content" ObjectID="_1493038873" r:id="rId775"/>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35pt;height:27.95pt" o:ole="">
            <v:imagedata r:id="rId776" o:title=""/>
          </v:shape>
          <o:OLEObject Type="Embed" ProgID="Equation.DSMT4" ShapeID="_x0000_i1402" DrawAspect="Content" ObjectID="_1493038874" r:id="rId7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13" w:name="ZEqnNum814726"/>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118</w:instrText>
      </w:r>
      <w:r w:rsidR="008735F1">
        <w:rPr>
          <w:noProof/>
        </w:rPr>
        <w:fldChar w:fldCharType="end"/>
      </w:r>
      <w:r>
        <w:instrText>)</w:instrText>
      </w:r>
      <w:bookmarkEnd w:id="113"/>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05pt;height:15.6pt" o:ole="">
            <v:imagedata r:id="rId778" o:title=""/>
          </v:shape>
          <o:OLEObject Type="Embed" ProgID="Equation.DSMT4" ShapeID="_x0000_i1403" DrawAspect="Content" ObjectID="_1493038875" r:id="rId779"/>
        </w:object>
      </w:r>
      <w:r>
        <w:t xml:space="preserve"> and </w:t>
      </w:r>
      <w:r w:rsidR="00905817" w:rsidRPr="00905817">
        <w:rPr>
          <w:position w:val="-4"/>
        </w:rPr>
        <w:object w:dxaOrig="740" w:dyaOrig="320" w14:anchorId="6DF14E19">
          <v:shape id="_x0000_i1404" type="#_x0000_t75" style="width:37.05pt;height:15.6pt" o:ole="">
            <v:imagedata r:id="rId780" o:title=""/>
          </v:shape>
          <o:OLEObject Type="Embed" ProgID="Equation.DSMT4" ShapeID="_x0000_i1404" DrawAspect="Content" ObjectID="_1493038876" r:id="rId781"/>
        </w:object>
      </w:r>
      <w:r>
        <w:t xml:space="preserve"> for </w:t>
      </w:r>
      <w:proofErr w:type="gramStart"/>
      <w:r>
        <w:t xml:space="preserve">all </w:t>
      </w:r>
      <w:proofErr w:type="gramEnd"/>
      <w:r w:rsidR="00905817" w:rsidRPr="00905817">
        <w:rPr>
          <w:position w:val="-4"/>
        </w:rPr>
        <w:object w:dxaOrig="220" w:dyaOrig="200" w14:anchorId="54C75149">
          <v:shape id="_x0000_i1405" type="#_x0000_t75" style="width:10.75pt;height:10.2pt" o:ole="">
            <v:imagedata r:id="rId782" o:title=""/>
          </v:shape>
          <o:OLEObject Type="Embed" ProgID="Equation.DSMT4" ShapeID="_x0000_i1405" DrawAspect="Content" ObjectID="_1493038877" r:id="rId783"/>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w:t>
      </w:r>
      <w:proofErr w:type="gramStart"/>
      <w:r>
        <w:t xml:space="preserve">constituent </w:t>
      </w:r>
      <w:proofErr w:type="gramEnd"/>
      <w:r w:rsidR="00905817" w:rsidRPr="00905817">
        <w:rPr>
          <w:position w:val="-4"/>
        </w:rPr>
        <w:object w:dxaOrig="220" w:dyaOrig="200" w14:anchorId="795272BF">
          <v:shape id="_x0000_i1406" type="#_x0000_t75" style="width:10.75pt;height:10.2pt" o:ole="">
            <v:imagedata r:id="rId784" o:title=""/>
          </v:shape>
          <o:OLEObject Type="Embed" ProgID="Equation.DSMT4" ShapeID="_x0000_i1406" DrawAspect="Content" ObjectID="_1493038878" r:id="rId785"/>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35pt;height:34.4pt" o:ole="">
            <v:imagedata r:id="rId786" o:title=""/>
          </v:shape>
          <o:OLEObject Type="Embed" ProgID="Equation.DSMT4" ShapeID="_x0000_i1407" DrawAspect="Content" ObjectID="_1493038879" r:id="rId7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119</w:instrText>
      </w:r>
      <w:r w:rsidR="008735F1">
        <w:rPr>
          <w:noProof/>
        </w:rPr>
        <w:fldChar w:fldCharType="end"/>
      </w:r>
      <w:r>
        <w:instrText>)</w:instrText>
      </w:r>
      <w:r>
        <w:fldChar w:fldCharType="end"/>
      </w:r>
    </w:p>
    <w:p w14:paraId="2CD54102" w14:textId="055869B5" w:rsidR="004F2D16" w:rsidRDefault="004F2D16" w:rsidP="004F2D16">
      <w:proofErr w:type="gramStart"/>
      <w:r>
        <w:t>where</w:t>
      </w:r>
      <w:proofErr w:type="gramEnd"/>
      <w:r>
        <w:t xml:space="preserve"> </w:t>
      </w:r>
      <w:r w:rsidR="00905817" w:rsidRPr="00905817">
        <w:rPr>
          <w:position w:val="-10"/>
        </w:rPr>
        <w:object w:dxaOrig="300" w:dyaOrig="380" w14:anchorId="2C3D8AC3">
          <v:shape id="_x0000_i1408" type="#_x0000_t75" style="width:15.05pt;height:19.35pt" o:ole="">
            <v:imagedata r:id="rId788" o:title=""/>
          </v:shape>
          <o:OLEObject Type="Embed" ProgID="Equation.DSMT4" ShapeID="_x0000_i1408" DrawAspect="Content" ObjectID="_1493038880" r:id="rId789"/>
        </w:object>
      </w:r>
      <w:r>
        <w:t xml:space="preserve"> is the apparent density and </w:t>
      </w:r>
      <w:r w:rsidR="00905817" w:rsidRPr="00905817">
        <w:rPr>
          <w:position w:val="-4"/>
        </w:rPr>
        <w:object w:dxaOrig="300" w:dyaOrig="320" w14:anchorId="4D74AE9C">
          <v:shape id="_x0000_i1409" type="#_x0000_t75" style="width:15.05pt;height:15.6pt" o:ole="">
            <v:imagedata r:id="rId790" o:title=""/>
          </v:shape>
          <o:OLEObject Type="Embed" ProgID="Equation.DSMT4" ShapeID="_x0000_i1409" DrawAspect="Content" ObjectID="_1493038881" r:id="rId791"/>
        </w:object>
      </w:r>
      <w:r>
        <w:t xml:space="preserve"> is the velocity of that constituent.  For solutes, the apparent density is related to the concentration according </w:t>
      </w:r>
      <w:proofErr w:type="gramStart"/>
      <w:r>
        <w:t xml:space="preserve">to </w:t>
      </w:r>
      <w:proofErr w:type="gramEnd"/>
      <w:r w:rsidR="00905817" w:rsidRPr="00905817">
        <w:rPr>
          <w:position w:val="-18"/>
        </w:rPr>
        <w:object w:dxaOrig="2000" w:dyaOrig="480" w14:anchorId="5503840E">
          <v:shape id="_x0000_i1410" type="#_x0000_t75" style="width:99.95pt;height:24.2pt" o:ole="">
            <v:imagedata r:id="rId792" o:title=""/>
          </v:shape>
          <o:OLEObject Type="Embed" ProgID="Equation.DSMT4" ShapeID="_x0000_i1410" DrawAspect="Content" ObjectID="_1493038882" r:id="rId793"/>
        </w:object>
      </w:r>
      <w:r>
        <w:t xml:space="preserve">, where </w:t>
      </w:r>
      <w:r w:rsidR="00905817" w:rsidRPr="00905817">
        <w:rPr>
          <w:position w:val="-10"/>
        </w:rPr>
        <w:object w:dxaOrig="300" w:dyaOrig="380" w14:anchorId="63F12701">
          <v:shape id="_x0000_i1411" type="#_x0000_t75" style="width:15.05pt;height:19.35pt" o:ole="">
            <v:imagedata r:id="rId794" o:title=""/>
          </v:shape>
          <o:OLEObject Type="Embed" ProgID="Equation.DSMT4" ShapeID="_x0000_i1411" DrawAspect="Content" ObjectID="_1493038883" r:id="rId795"/>
        </w:object>
      </w:r>
      <w:r>
        <w:t xml:space="preserve"> is the volume fraction of the solid.</w:t>
      </w:r>
      <w:r w:rsidR="00E3488F">
        <w:t xml:space="preserve">  When the solute volume fractions are negligible, it follows </w:t>
      </w:r>
      <w:proofErr w:type="gramStart"/>
      <w:r w:rsidR="00E3488F">
        <w:t xml:space="preserve">that </w:t>
      </w:r>
      <w:proofErr w:type="gramEnd"/>
      <w:r w:rsidR="00905817" w:rsidRPr="00905817">
        <w:rPr>
          <w:position w:val="-10"/>
        </w:rPr>
        <w:object w:dxaOrig="1260" w:dyaOrig="380" w14:anchorId="145CF126">
          <v:shape id="_x0000_i1412" type="#_x0000_t75" style="width:62.85pt;height:19.35pt" o:ole="">
            <v:imagedata r:id="rId796" o:title=""/>
          </v:shape>
          <o:OLEObject Type="Embed" ProgID="Equation.DSMT4" ShapeID="_x0000_i1412" DrawAspect="Content" ObjectID="_1493038884" r:id="rId797"/>
        </w:object>
      </w:r>
      <w:r w:rsidR="00E3488F">
        <w:t xml:space="preserve">, where </w:t>
      </w:r>
      <w:r w:rsidR="00905817" w:rsidRPr="00905817">
        <w:rPr>
          <w:position w:val="-10"/>
        </w:rPr>
        <w:object w:dxaOrig="340" w:dyaOrig="380" w14:anchorId="4D7E41E6">
          <v:shape id="_x0000_i1413" type="#_x0000_t75" style="width:17.2pt;height:19.35pt" o:ole="">
            <v:imagedata r:id="rId798" o:title=""/>
          </v:shape>
          <o:OLEObject Type="Embed" ProgID="Equation.DSMT4" ShapeID="_x0000_i1413" DrawAspect="Content" ObjectID="_1493038885" r:id="rId799"/>
        </w:object>
      </w:r>
      <w:r w:rsidR="00E3488F">
        <w:t xml:space="preserve"> is the solvent volume fraction. The molar flux of the solute relative to the solid is given </w:t>
      </w:r>
      <w:proofErr w:type="gramStart"/>
      <w:r w:rsidR="00E3488F">
        <w:t xml:space="preserve">by </w:t>
      </w:r>
      <w:proofErr w:type="gramEnd"/>
      <w:r w:rsidR="00905817" w:rsidRPr="00905817">
        <w:rPr>
          <w:position w:val="-18"/>
        </w:rPr>
        <w:object w:dxaOrig="2040" w:dyaOrig="480" w14:anchorId="2B043CD8">
          <v:shape id="_x0000_i1414" type="#_x0000_t75" style="width:102.1pt;height:24.2pt" o:ole="">
            <v:imagedata r:id="rId800" o:title=""/>
          </v:shape>
          <o:OLEObject Type="Embed" ProgID="Equation.DSMT4" ShapeID="_x0000_i1414" DrawAspect="Content" ObjectID="_1493038886" r:id="rId801"/>
        </w:object>
      </w:r>
      <w:r w:rsidR="00E3488F">
        <w:t xml:space="preserve">, where </w:t>
      </w:r>
      <w:r w:rsidR="00905817" w:rsidRPr="00905817">
        <w:rPr>
          <w:position w:val="-4"/>
        </w:rPr>
        <w:object w:dxaOrig="300" w:dyaOrig="320" w14:anchorId="5CB5FFA8">
          <v:shape id="_x0000_i1415" type="#_x0000_t75" style="width:15.05pt;height:15.6pt" o:ole="">
            <v:imagedata r:id="rId802" o:title=""/>
          </v:shape>
          <o:OLEObject Type="Embed" ProgID="Equation.DSMT4" ShapeID="_x0000_i1415" DrawAspect="Content" ObjectID="_1493038887" r:id="rId803"/>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pt;height:34.4pt" o:ole="">
            <v:imagedata r:id="rId804" o:title=""/>
          </v:shape>
          <o:OLEObject Type="Embed" ProgID="Equation.DSMT4" ShapeID="_x0000_i1416" DrawAspect="Content" ObjectID="_1493038888" r:id="rId805"/>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120</w:instrText>
      </w:r>
      <w:r w:rsidR="008735F1">
        <w:rPr>
          <w:noProof/>
        </w:rPr>
        <w:fldChar w:fldCharType="end"/>
      </w:r>
      <w:r>
        <w:instrText>)</w:instrText>
      </w:r>
      <w:r>
        <w:fldChar w:fldCharType="end"/>
      </w:r>
    </w:p>
    <w:p w14:paraId="0639A082" w14:textId="7CDB7176" w:rsidR="0064700D" w:rsidRDefault="0064700D" w:rsidP="00CB13D9">
      <w:proofErr w:type="gramStart"/>
      <w:r>
        <w:t>where</w:t>
      </w:r>
      <w:proofErr w:type="gramEnd"/>
      <w:r>
        <w:t xml:space="preserve"> </w:t>
      </w:r>
      <w:r w:rsidR="00905817" w:rsidRPr="00905817">
        <w:rPr>
          <w:position w:val="-18"/>
        </w:rPr>
        <w:object w:dxaOrig="999" w:dyaOrig="460" w14:anchorId="5527BC8C">
          <v:shape id="_x0000_i1417" type="#_x0000_t75" style="width:49.95pt;height:22.55pt" o:ole="">
            <v:imagedata r:id="rId806" o:title=""/>
          </v:shape>
          <o:OLEObject Type="Embed" ProgID="Equation.DSMT4" ShapeID="_x0000_i1417" DrawAspect="Content" ObjectID="_1493038889" r:id="rId807"/>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1pt;height:12.9pt" o:ole="">
            <v:imagedata r:id="rId808" o:title=""/>
          </v:shape>
          <o:OLEObject Type="Embed" ProgID="Equation.DSMT4" ShapeID="_x0000_i1418" DrawAspect="Content" ObjectID="_1493038890" r:id="rId809"/>
        </w:object>
      </w:r>
      <w:r>
        <w:t xml:space="preserve">, where </w:t>
      </w:r>
      <w:r w:rsidR="00905817" w:rsidRPr="00905817">
        <w:rPr>
          <w:position w:val="-4"/>
        </w:rPr>
        <w:object w:dxaOrig="220" w:dyaOrig="260" w14:anchorId="021AFE89">
          <v:shape id="_x0000_i1419" type="#_x0000_t75" style="width:10.75pt;height:12.9pt" o:ole="">
            <v:imagedata r:id="rId810" o:title=""/>
          </v:shape>
          <o:OLEObject Type="Embed" ProgID="Equation.DSMT4" ShapeID="_x0000_i1419" DrawAspect="Content" ObjectID="_1493038891" r:id="rId811"/>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w:t>
      </w:r>
      <w:proofErr w:type="gramStart"/>
      <w:r>
        <w:t xml:space="preserve">by </w:t>
      </w:r>
      <w:proofErr w:type="gramEnd"/>
      <w:r w:rsidR="00905817" w:rsidRPr="00905817">
        <w:rPr>
          <w:position w:val="-18"/>
        </w:rPr>
        <w:object w:dxaOrig="1820" w:dyaOrig="480" w14:anchorId="50597F66">
          <v:shape id="_x0000_i1420" type="#_x0000_t75" style="width:91.35pt;height:24.2pt" o:ole="">
            <v:imagedata r:id="rId812" o:title=""/>
          </v:shape>
          <o:OLEObject Type="Embed" ProgID="Equation.DSMT4" ShapeID="_x0000_i1420" DrawAspect="Content" ObjectID="_1493038892" r:id="rId813"/>
        </w:object>
      </w:r>
      <w:r>
        <w:t xml:space="preserve">, where </w:t>
      </w:r>
      <w:r w:rsidR="00905817" w:rsidRPr="00905817">
        <w:rPr>
          <w:position w:val="-4"/>
        </w:rPr>
        <w:object w:dxaOrig="320" w:dyaOrig="320" w14:anchorId="1F89D3E7">
          <v:shape id="_x0000_i1421" type="#_x0000_t75" style="width:15.6pt;height:15.6pt" o:ole="">
            <v:imagedata r:id="rId814" o:title=""/>
          </v:shape>
          <o:OLEObject Type="Embed" ProgID="Equation.DSMT4" ShapeID="_x0000_i1421" DrawAspect="Content" ObjectID="_1493038893" r:id="rId815"/>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7.05pt;height:24.2pt" o:ole="">
            <v:imagedata r:id="rId816" o:title=""/>
          </v:shape>
          <o:OLEObject Type="Embed" ProgID="Equation.DSMT4" ShapeID="_x0000_i1422" DrawAspect="Content" ObjectID="_1493038894" r:id="rId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121</w:instrText>
      </w:r>
      <w:r w:rsidR="008735F1">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w:t>
      </w:r>
      <w:proofErr w:type="gramStart"/>
      <w:r>
        <w:t xml:space="preserve">form </w:t>
      </w:r>
      <w:proofErr w:type="gramEnd"/>
      <w:r w:rsidR="00905817" w:rsidRPr="00905817">
        <w:rPr>
          <w:position w:val="-18"/>
        </w:rPr>
        <w:object w:dxaOrig="1780" w:dyaOrig="480" w14:anchorId="0F61029A">
          <v:shape id="_x0000_i1423" type="#_x0000_t75" style="width:89.2pt;height:24.2pt" o:ole="">
            <v:imagedata r:id="rId818" o:title=""/>
          </v:shape>
          <o:OLEObject Type="Embed" ProgID="Equation.DSMT4" ShapeID="_x0000_i1423" DrawAspect="Content" ObjectID="_1493038895" r:id="rId819"/>
        </w:object>
      </w:r>
      <w:r>
        <w:t xml:space="preserve">, which may be integrated to produce the algebraic relation </w:t>
      </w:r>
      <w:r w:rsidR="00905817" w:rsidRPr="00905817">
        <w:rPr>
          <w:position w:val="-18"/>
        </w:rPr>
        <w:object w:dxaOrig="1140" w:dyaOrig="460" w14:anchorId="400C763C">
          <v:shape id="_x0000_i1424" type="#_x0000_t75" style="width:56.95pt;height:22.55pt" o:ole="">
            <v:imagedata r:id="rId820" o:title=""/>
          </v:shape>
          <o:OLEObject Type="Embed" ProgID="Equation.DSMT4" ShapeID="_x0000_i1424" DrawAspect="Content" ObjectID="_1493038896" r:id="rId821"/>
        </w:object>
      </w:r>
      <w:r>
        <w:t xml:space="preserve">, where </w:t>
      </w:r>
      <w:r w:rsidR="00905817" w:rsidRPr="00905817">
        <w:rPr>
          <w:position w:val="-14"/>
        </w:rPr>
        <w:object w:dxaOrig="300" w:dyaOrig="420" w14:anchorId="7016C76C">
          <v:shape id="_x0000_i1425" type="#_x0000_t75" style="width:15.05pt;height:20.4pt" o:ole="">
            <v:imagedata r:id="rId822" o:title=""/>
          </v:shape>
          <o:OLEObject Type="Embed" ProgID="Equation.DSMT4" ShapeID="_x0000_i1425" DrawAspect="Content" ObjectID="_1493038897" r:id="rId823"/>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8735F1">
        <w:fldChar w:fldCharType="begin"/>
      </w:r>
      <w:r w:rsidR="008735F1">
        <w:instrText xml:space="preserve"> REF ZEqnNum814726 \* Charformat \! \* MERGEFORMAT </w:instrText>
      </w:r>
      <w:r w:rsidR="008735F1">
        <w:fldChar w:fldCharType="separate"/>
      </w:r>
      <w:r w:rsidR="00E3755C">
        <w:instrText>(2.118)</w:instrText>
      </w:r>
      <w:r w:rsidR="008735F1">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7.05pt;height:30.1pt" o:ole="">
            <v:imagedata r:id="rId824" o:title=""/>
          </v:shape>
          <o:OLEObject Type="Embed" ProgID="Equation.DSMT4" ShapeID="_x0000_i1426" DrawAspect="Content" ObjectID="_1493038898" r:id="rId8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14" w:name="ZEqnNum351181"/>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122</w:instrText>
      </w:r>
      <w:r w:rsidR="008735F1">
        <w:rPr>
          <w:noProof/>
        </w:rPr>
        <w:fldChar w:fldCharType="end"/>
      </w:r>
      <w:r>
        <w:instrText>)</w:instrText>
      </w:r>
      <w:bookmarkEnd w:id="114"/>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85pt;height:22.55pt" o:ole="">
            <v:imagedata r:id="rId826" o:title=""/>
          </v:shape>
          <o:OLEObject Type="Embed" ProgID="Equation.DSMT4" ShapeID="_x0000_i1427" DrawAspect="Content" ObjectID="_1493038899" r:id="rId827"/>
        </w:object>
      </w:r>
      <w:r w:rsidR="005C3A32">
        <w:t xml:space="preserve"> is the current density in the mixture, with </w:t>
      </w:r>
      <w:r w:rsidR="00905817" w:rsidRPr="00905817">
        <w:rPr>
          <w:position w:val="-14"/>
        </w:rPr>
        <w:object w:dxaOrig="260" w:dyaOrig="400" w14:anchorId="592C8FC1">
          <v:shape id="_x0000_i1428" type="#_x0000_t75" style="width:12.9pt;height:19.9pt" o:ole="">
            <v:imagedata r:id="rId828" o:title=""/>
          </v:shape>
          <o:OLEObject Type="Embed" ProgID="Equation.DSMT4" ShapeID="_x0000_i1428" DrawAspect="Content" ObjectID="_1493038900" r:id="rId829"/>
        </w:object>
      </w:r>
      <w:r w:rsidR="005C3A32">
        <w:t xml:space="preserve"> representing Faraday’s constant, the relation of </w:t>
      </w:r>
      <w:r w:rsidR="005C3A32">
        <w:fldChar w:fldCharType="begin"/>
      </w:r>
      <w:r w:rsidR="005C3A32">
        <w:instrText xml:space="preserve"> GOTOBUTTON ZEqnNum351181  \* MERGEFORMAT </w:instrText>
      </w:r>
      <w:r w:rsidR="008735F1">
        <w:fldChar w:fldCharType="begin"/>
      </w:r>
      <w:r w:rsidR="008735F1">
        <w:instrText xml:space="preserve"> REF ZEqnNum351181 \* Charformat \! \* MERGEFORMAT </w:instrText>
      </w:r>
      <w:r w:rsidR="008735F1">
        <w:fldChar w:fldCharType="separate"/>
      </w:r>
      <w:r w:rsidR="00E3755C">
        <w:instrText>(2.122)</w:instrText>
      </w:r>
      <w:r w:rsidR="008735F1">
        <w:fldChar w:fldCharType="end"/>
      </w:r>
      <w:r w:rsidR="005C3A32">
        <w:fldChar w:fldCharType="end"/>
      </w:r>
      <w:r w:rsidR="005C3A32">
        <w:t xml:space="preserve"> reduces to one of the Maxwell’s equation</w:t>
      </w:r>
      <w:proofErr w:type="gramStart"/>
      <w:r w:rsidR="005C3A32">
        <w:t xml:space="preserve">, </w:t>
      </w:r>
      <w:proofErr w:type="gramEnd"/>
      <w:r w:rsidR="00905817" w:rsidRPr="00905817">
        <w:rPr>
          <w:position w:val="-14"/>
        </w:rPr>
        <w:object w:dxaOrig="1060" w:dyaOrig="400" w14:anchorId="7BEAF7F7">
          <v:shape id="_x0000_i1429" type="#_x0000_t75" style="width:52.65pt;height:19.9pt" o:ole="">
            <v:imagedata r:id="rId830" o:title=""/>
          </v:shape>
          <o:OLEObject Type="Embed" ProgID="Equation.DSMT4" ShapeID="_x0000_i1429" DrawAspect="Content" ObjectID="_1493038901" r:id="rId831"/>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E3755C">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32" o:title=""/>
          </v:shape>
          <o:OLEObject Type="Embed" ProgID="Equation.DSMT4" ShapeID="_x0000_i1430" DrawAspect="Content" ObjectID="_1493038902" r:id="rId833"/>
        </w:object>
      </w:r>
      <w:r>
        <w:t xml:space="preserve"> and solute concentrations </w:t>
      </w:r>
      <w:r w:rsidR="00905817" w:rsidRPr="00905817">
        <w:rPr>
          <w:position w:val="-4"/>
        </w:rPr>
        <w:object w:dxaOrig="279" w:dyaOrig="320" w14:anchorId="3B4C9898">
          <v:shape id="_x0000_i1431" type="#_x0000_t75" style="width:14.5pt;height:15.6pt" o:ole="">
            <v:imagedata r:id="rId834" o:title=""/>
          </v:shape>
          <o:OLEObject Type="Embed" ProgID="Equation.DSMT4" ShapeID="_x0000_i1431" DrawAspect="Content" ObjectID="_1493038903" r:id="rId835"/>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35pt" o:ole="">
            <v:imagedata r:id="rId836" o:title=""/>
          </v:shape>
          <o:OLEObject Type="Embed" ProgID="Equation.DSMT4" ShapeID="_x0000_i1432" DrawAspect="Content" ObjectID="_1493038904" r:id="rId837"/>
        </w:object>
      </w:r>
      <w:r w:rsidR="004E12EC">
        <w:t xml:space="preserve"> </w:t>
      </w:r>
      <w:proofErr w:type="gramStart"/>
      <w:r w:rsidR="004E12EC">
        <w:t xml:space="preserve">and </w:t>
      </w:r>
      <w:proofErr w:type="gramEnd"/>
      <w:r w:rsidR="00905817" w:rsidRPr="00905817">
        <w:rPr>
          <w:position w:val="-10"/>
        </w:rPr>
        <w:object w:dxaOrig="320" w:dyaOrig="380" w14:anchorId="7AF3F9BF">
          <v:shape id="_x0000_i1433" type="#_x0000_t75" style="width:15.6pt;height:19.35pt" o:ole="">
            <v:imagedata r:id="rId838" o:title=""/>
          </v:shape>
          <o:OLEObject Type="Embed" ProgID="Equation.DSMT4" ShapeID="_x0000_i1433" DrawAspect="Content" ObjectID="_1493038905" r:id="rId839"/>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65pt;height:30.1pt" o:ole="">
            <v:imagedata r:id="rId840" o:title=""/>
          </v:shape>
          <o:OLEObject Type="Embed" ProgID="Equation.DSMT4" ShapeID="_x0000_i1434" DrawAspect="Content" ObjectID="_1493038906" r:id="rId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123</w:instrText>
      </w:r>
      <w:r w:rsidR="008735F1">
        <w:rPr>
          <w:noProof/>
        </w:rPr>
        <w:fldChar w:fldCharType="end"/>
      </w:r>
      <w:r>
        <w:instrText>)</w:instrText>
      </w:r>
      <w:r>
        <w:fldChar w:fldCharType="end"/>
      </w:r>
    </w:p>
    <w:p w14:paraId="1E460E37" w14:textId="77777777" w:rsidR="00CF0A94" w:rsidRDefault="00CF0A94" w:rsidP="00CF0A94">
      <w:proofErr w:type="gramStart"/>
      <w:r>
        <w:t>which</w:t>
      </w:r>
      <w:proofErr w:type="gramEnd"/>
      <w:r>
        <w:t xml:space="preserve">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25pt;height:22.55pt" o:ole="">
            <v:imagedata r:id="rId842" o:title=""/>
          </v:shape>
          <o:OLEObject Type="Embed" ProgID="Equation.DSMT4" ShapeID="_x0000_i1435" DrawAspect="Content" ObjectID="_1493038907"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124</w:instrText>
      </w:r>
      <w:r w:rsidR="008735F1">
        <w:rPr>
          <w:noProof/>
        </w:rPr>
        <w:fldChar w:fldCharType="end"/>
      </w:r>
      <w:r>
        <w:instrText>)</w:instrText>
      </w:r>
      <w:r>
        <w:fldChar w:fldCharType="end"/>
      </w:r>
    </w:p>
    <w:p w14:paraId="7F29EA67" w14:textId="5B207E43" w:rsidR="00CF0A94" w:rsidRDefault="00CF0A94" w:rsidP="00CF0A94">
      <w:proofErr w:type="gramStart"/>
      <w:r>
        <w:t>which</w:t>
      </w:r>
      <w:proofErr w:type="gramEnd"/>
      <w:r>
        <w:t xml:space="preserve"> represents the effective solute concentration.  In the last expression, </w:t>
      </w:r>
      <w:r w:rsidR="00905817" w:rsidRPr="00905817">
        <w:rPr>
          <w:position w:val="-4"/>
        </w:rPr>
        <w:object w:dxaOrig="300" w:dyaOrig="320" w14:anchorId="5A10EFC7">
          <v:shape id="_x0000_i1436" type="#_x0000_t75" style="width:15.05pt;height:15.6pt" o:ole="">
            <v:imagedata r:id="rId844" o:title=""/>
          </v:shape>
          <o:OLEObject Type="Embed" ProgID="Equation.DSMT4" ShapeID="_x0000_i1436" DrawAspect="Content" ObjectID="_1493038908" r:id="rId845"/>
        </w:object>
      </w:r>
      <w:r>
        <w:t xml:space="preserve"> is the partition coefficient of the solute, which is related to the effective solubility and electric potential according </w:t>
      </w:r>
      <w:proofErr w:type="gramStart"/>
      <w:r>
        <w:t>to</w:t>
      </w:r>
      <w:proofErr w:type="gramEnd"/>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05pt;height:41.9pt" o:ole="">
            <v:imagedata r:id="rId846" o:title=""/>
          </v:shape>
          <o:OLEObject Type="Embed" ProgID="Equation.DSMT4" ShapeID="_x0000_i1437" DrawAspect="Content" ObjectID="_1493038909" r:id="rId8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125</w:instrText>
      </w:r>
      <w:r w:rsidR="008735F1">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3pt;height:22.05pt" o:ole="">
            <v:imagedata r:id="rId848" o:title=""/>
          </v:shape>
          <o:OLEObject Type="Embed" ProgID="Equation.DSMT4" ShapeID="_x0000_i1438" DrawAspect="Content" ObjectID="_1493038910" r:id="rId849"/>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35pt;height:15.6pt" o:ole="">
            <v:imagedata r:id="rId850" o:title=""/>
          </v:shape>
          <o:OLEObject Type="Embed" ProgID="Equation.DSMT4" ShapeID="_x0000_i1439" DrawAspect="Content" ObjectID="_1493038911" r:id="rId851"/>
        </w:object>
      </w:r>
      <w:r w:rsidRPr="001B779A">
        <w:t xml:space="preserve"> may be interpreted as that part of the total (mechano-chemical) fluid pressure which does not result from osmotic effects; thus, it is the mechanical contribution </w:t>
      </w:r>
      <w:proofErr w:type="gramStart"/>
      <w:r w:rsidRPr="001B779A">
        <w:t xml:space="preserve">to </w:t>
      </w:r>
      <w:proofErr w:type="gramEnd"/>
      <w:r w:rsidR="00905817" w:rsidRPr="00905817">
        <w:rPr>
          <w:position w:val="-10"/>
        </w:rPr>
        <w:object w:dxaOrig="240" w:dyaOrig="260" w14:anchorId="4E497BEE">
          <v:shape id="_x0000_i1440" type="#_x0000_t75" style="width:12.35pt;height:12.9pt" o:ole="">
            <v:imagedata r:id="rId852" o:title=""/>
          </v:shape>
          <o:OLEObject Type="Embed" ProgID="Equation.DSMT4" ShapeID="_x0000_i1440" DrawAspect="Content" ObjectID="_1493038912" r:id="rId853"/>
        </w:object>
      </w:r>
      <w:r w:rsidRPr="001B779A">
        <w:t xml:space="preserve">. Similarly, the effective solute concentration </w:t>
      </w:r>
      <w:r w:rsidR="00905817" w:rsidRPr="00905817">
        <w:rPr>
          <w:position w:val="-6"/>
        </w:rPr>
        <w:object w:dxaOrig="300" w:dyaOrig="320" w14:anchorId="4C39564A">
          <v:shape id="_x0000_i1441" type="#_x0000_t75" style="width:15.05pt;height:15.6pt" o:ole="">
            <v:imagedata r:id="rId854" o:title=""/>
          </v:shape>
          <o:OLEObject Type="Embed" ProgID="Equation.DSMT4" ShapeID="_x0000_i1441" DrawAspect="Content" ObjectID="_1493038913" r:id="rId855"/>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15pt;height:41.9pt" o:ole="">
            <v:imagedata r:id="rId856" o:title=""/>
          </v:shape>
          <o:OLEObject Type="Embed" ProgID="Equation.DSMT4" ShapeID="_x0000_i1442" DrawAspect="Content" ObjectID="_1493038914" r:id="rId8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126</w:instrText>
      </w:r>
      <w:r w:rsidR="008735F1">
        <w:rPr>
          <w:noProof/>
        </w:rPr>
        <w:fldChar w:fldCharType="end"/>
      </w:r>
      <w:r>
        <w:instrText>)</w:instrText>
      </w:r>
      <w:r>
        <w:fldChar w:fldCharType="end"/>
      </w:r>
    </w:p>
    <w:p w14:paraId="1E9771DF" w14:textId="77777777" w:rsidR="00FD0563" w:rsidRDefault="00FD0563" w:rsidP="00FD0563">
      <w:proofErr w:type="gramStart"/>
      <w:r>
        <w:t>and</w:t>
      </w:r>
      <w:proofErr w:type="gramEnd"/>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2pt;height:41.9pt" o:ole="">
            <v:imagedata r:id="rId858" o:title=""/>
          </v:shape>
          <o:OLEObject Type="Embed" ProgID="Equation.DSMT4" ShapeID="_x0000_i1443" DrawAspect="Content" ObjectID="_1493038915"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127</w:instrText>
      </w:r>
      <w:r w:rsidR="008735F1">
        <w:rPr>
          <w:noProof/>
        </w:rPr>
        <w:fldChar w:fldCharType="end"/>
      </w:r>
      <w:r>
        <w:instrText>)</w:instrText>
      </w:r>
      <w:r>
        <w:fldChar w:fldCharType="end"/>
      </w:r>
    </w:p>
    <w:p w14:paraId="79C53CBF" w14:textId="77777777" w:rsidR="0064700D" w:rsidRDefault="00FD0563" w:rsidP="0064700D">
      <w:proofErr w:type="gramStart"/>
      <w:r>
        <w:t>where</w:t>
      </w:r>
      <w:proofErr w:type="gramEnd"/>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3pt" o:ole="">
            <v:imagedata r:id="rId860" o:title=""/>
          </v:shape>
          <o:OLEObject Type="Embed" ProgID="Equation.DSMT4" ShapeID="_x0000_i1444" DrawAspect="Content" ObjectID="_1493038916" r:id="rId86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128</w:instrText>
      </w:r>
      <w:r w:rsidR="008735F1">
        <w:rPr>
          <w:noProof/>
        </w:rPr>
        <w:fldChar w:fldCharType="end"/>
      </w:r>
      <w:r>
        <w:instrText>)</w:instrText>
      </w:r>
      <w:r>
        <w:fldChar w:fldCharType="end"/>
      </w:r>
    </w:p>
    <w:p w14:paraId="22216755" w14:textId="77777777" w:rsidR="00236764" w:rsidRDefault="00FD0563" w:rsidP="00FD0563">
      <w:proofErr w:type="gramStart"/>
      <w:r>
        <w:t>is</w:t>
      </w:r>
      <w:proofErr w:type="gramEnd"/>
      <w:r>
        <w:t xml:space="preserve">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5pt" o:ole="">
            <v:imagedata r:id="rId862" o:title=""/>
          </v:shape>
          <o:OLEObject Type="Embed" ProgID="Equation.DSMT4" ShapeID="_x0000_i1445" DrawAspect="Content" ObjectID="_1493038917" r:id="rId8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129</w:instrText>
      </w:r>
      <w:r w:rsidR="008735F1">
        <w:rPr>
          <w:noProof/>
        </w:rPr>
        <w:fldChar w:fldCharType="end"/>
      </w:r>
      <w:r>
        <w:instrText>)</w:instrText>
      </w:r>
      <w:r>
        <w:fldChar w:fldCharType="end"/>
      </w:r>
    </w:p>
    <w:p w14:paraId="097C1561" w14:textId="77777777" w:rsidR="00FB6012" w:rsidRDefault="00FB6012" w:rsidP="00FB6012">
      <w:pPr>
        <w:pStyle w:val="Heading2"/>
      </w:pPr>
      <w:bookmarkStart w:id="115" w:name="_Toc289032534"/>
      <w:r>
        <w:t>Mixture of Solids</w:t>
      </w:r>
      <w:bookmarkEnd w:id="111"/>
      <w:bookmarkEnd w:id="115"/>
    </w:p>
    <w:p w14:paraId="784CE042" w14:textId="7BCDDBD9" w:rsidR="00FB6012" w:rsidRDefault="00FB6012" w:rsidP="00FB6012">
      <w:r>
        <w:t xml:space="preserve">A solid material may consist of a heterogeneous mixture of various solid constituents that are constrained to move together. If each constituent is denoted by the </w:t>
      </w:r>
      <w:proofErr w:type="gramStart"/>
      <w:r>
        <w:t xml:space="preserve">superscript </w:t>
      </w:r>
      <w:proofErr w:type="gramEnd"/>
      <w:r w:rsidR="00905817" w:rsidRPr="00905817">
        <w:rPr>
          <w:position w:val="-6"/>
        </w:rPr>
        <w:object w:dxaOrig="240" w:dyaOrig="220" w14:anchorId="4528B4CB">
          <v:shape id="_x0000_i1446" type="#_x0000_t75" style="width:12.35pt;height:10.75pt" o:ole="">
            <v:imagedata r:id="rId864" o:title=""/>
          </v:shape>
          <o:OLEObject Type="Embed" ProgID="Equation.DSMT4" ShapeID="_x0000_i1446" DrawAspect="Content" ObjectID="_1493038918" r:id="rId865"/>
        </w:object>
      </w:r>
      <w:r>
        <w:t xml:space="preserve">, a constrained mixture satisfies </w:t>
      </w:r>
      <w:r w:rsidR="00905817" w:rsidRPr="00905817">
        <w:rPr>
          <w:position w:val="-6"/>
        </w:rPr>
        <w:object w:dxaOrig="780" w:dyaOrig="320" w14:anchorId="6B2D4609">
          <v:shape id="_x0000_i1447" type="#_x0000_t75" style="width:39.2pt;height:15.6pt" o:ole="">
            <v:imagedata r:id="rId866" o:title=""/>
          </v:shape>
          <o:OLEObject Type="Embed" ProgID="Equation.DSMT4" ShapeID="_x0000_i1447" DrawAspect="Content" ObjectID="_1493038919" r:id="rId867"/>
        </w:object>
      </w:r>
      <w:r>
        <w:t xml:space="preserve"> for all </w:t>
      </w:r>
      <w:r w:rsidR="00905817" w:rsidRPr="00905817">
        <w:rPr>
          <w:position w:val="-6"/>
        </w:rPr>
        <w:object w:dxaOrig="240" w:dyaOrig="220" w14:anchorId="0AB82223">
          <v:shape id="_x0000_i1448" type="#_x0000_t75" style="width:12.35pt;height:10.75pt" o:ole="">
            <v:imagedata r:id="rId868" o:title=""/>
          </v:shape>
          <o:OLEObject Type="Embed" ProgID="Equation.DSMT4" ShapeID="_x0000_i1448" DrawAspect="Content" ObjectID="_1493038920" r:id="rId869"/>
        </w:object>
      </w:r>
      <w:r>
        <w:t xml:space="preserve">, where </w:t>
      </w:r>
      <w:r w:rsidR="00905817" w:rsidRPr="00905817">
        <w:rPr>
          <w:position w:val="-6"/>
        </w:rPr>
        <w:object w:dxaOrig="279" w:dyaOrig="320" w14:anchorId="2558D912">
          <v:shape id="_x0000_i1449" type="#_x0000_t75" style="width:14.5pt;height:15.6pt" o:ole="">
            <v:imagedata r:id="rId870" o:title=""/>
          </v:shape>
          <o:OLEObject Type="Embed" ProgID="Equation.DSMT4" ShapeID="_x0000_i1449" DrawAspect="Content" ObjectID="_1493038921" r:id="rId871"/>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w:t>
      </w:r>
      <w:proofErr w:type="gramStart"/>
      <w:r>
        <w:t xml:space="preserve">density </w:t>
      </w:r>
      <w:proofErr w:type="gramEnd"/>
      <w:r w:rsidR="00905817" w:rsidRPr="00905817">
        <w:rPr>
          <w:position w:val="-12"/>
        </w:rPr>
        <w:object w:dxaOrig="340" w:dyaOrig="380" w14:anchorId="551F2A69">
          <v:shape id="_x0000_i1450" type="#_x0000_t75" style="width:17.2pt;height:19.35pt" o:ole="">
            <v:imagedata r:id="rId872" o:title=""/>
          </v:shape>
          <o:OLEObject Type="Embed" ProgID="Equation.DSMT4" ShapeID="_x0000_i1450" DrawAspect="Content" ObjectID="_1493038922" r:id="rId873"/>
        </w:object>
      </w:r>
      <w:r>
        <w:t xml:space="preserve">, which is the ratio of the mass of </w:t>
      </w:r>
      <w:r w:rsidR="00905817" w:rsidRPr="00905817">
        <w:rPr>
          <w:position w:val="-6"/>
        </w:rPr>
        <w:object w:dxaOrig="240" w:dyaOrig="220" w14:anchorId="29EC0E5A">
          <v:shape id="_x0000_i1451" type="#_x0000_t75" style="width:12.35pt;height:10.75pt" o:ole="">
            <v:imagedata r:id="rId874" o:title=""/>
          </v:shape>
          <o:OLEObject Type="Embed" ProgID="Equation.DSMT4" ShapeID="_x0000_i1451" DrawAspect="Content" ObjectID="_1493038923" r:id="rId875"/>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2pt;height:24.2pt" o:ole="">
            <v:imagedata r:id="rId876" o:title=""/>
          </v:shape>
          <o:OLEObject Type="Embed" ProgID="Equation.DSMT4" ShapeID="_x0000_i1452" DrawAspect="Content" ObjectID="_1493038924" r:id="rId8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130</w:instrText>
      </w:r>
      <w:r w:rsidR="008735F1">
        <w:rPr>
          <w:noProof/>
        </w:rPr>
        <w:fldChar w:fldCharType="end"/>
      </w:r>
      <w:r>
        <w:instrText>)</w:instrText>
      </w:r>
      <w:r>
        <w:fldChar w:fldCharType="end"/>
      </w:r>
    </w:p>
    <w:p w14:paraId="2DC1CCD7" w14:textId="5E9F40EA" w:rsidR="00FB6012" w:rsidRDefault="00FB6012" w:rsidP="00FB6012">
      <w:proofErr w:type="gramStart"/>
      <w:r>
        <w:t>where</w:t>
      </w:r>
      <w:proofErr w:type="gramEnd"/>
      <w:r>
        <w:t xml:space="preserve"> </w:t>
      </w:r>
      <w:r w:rsidR="00905817" w:rsidRPr="00905817">
        <w:rPr>
          <w:position w:val="-4"/>
        </w:rPr>
        <w:object w:dxaOrig="340" w:dyaOrig="300" w14:anchorId="74BDEABF">
          <v:shape id="_x0000_i1453" type="#_x0000_t75" style="width:17.2pt;height:15.05pt" o:ole="">
            <v:imagedata r:id="rId878" o:title=""/>
          </v:shape>
          <o:OLEObject Type="Embed" ProgID="Equation.DSMT4" ShapeID="_x0000_i1453" DrawAspect="Content" ObjectID="_1493038925" r:id="rId879"/>
        </w:object>
      </w:r>
      <w:r>
        <w:t xml:space="preserve"> is the deformation gradient of constituent </w:t>
      </w:r>
      <w:r w:rsidR="00905817" w:rsidRPr="00905817">
        <w:rPr>
          <w:position w:val="-6"/>
        </w:rPr>
        <w:object w:dxaOrig="240" w:dyaOrig="220" w14:anchorId="1BB16E21">
          <v:shape id="_x0000_i1454" type="#_x0000_t75" style="width:12.35pt;height:10.75pt" o:ole="">
            <v:imagedata r:id="rId880" o:title=""/>
          </v:shape>
          <o:OLEObject Type="Embed" ProgID="Equation.DSMT4" ShapeID="_x0000_i1454" DrawAspect="Content" ObjectID="_1493038926" r:id="rId881"/>
        </w:object>
      </w:r>
      <w:r>
        <w:t xml:space="preserve"> and </w:t>
      </w:r>
      <w:r w:rsidR="00905817" w:rsidRPr="00905817">
        <w:rPr>
          <w:position w:val="-6"/>
        </w:rPr>
        <w:object w:dxaOrig="200" w:dyaOrig="220" w14:anchorId="3E2009B5">
          <v:shape id="_x0000_i1455" type="#_x0000_t75" style="width:10.2pt;height:10.75pt" o:ole="">
            <v:imagedata r:id="rId882" o:title=""/>
          </v:shape>
          <o:OLEObject Type="Embed" ProgID="Equation.DSMT4" ShapeID="_x0000_i1455" DrawAspect="Content" ObjectID="_1493038927" r:id="rId883"/>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35pt;height:34.4pt" o:ole="">
            <v:imagedata r:id="rId884" o:title=""/>
          </v:shape>
          <o:OLEObject Type="Embed" ProgID="Equation.DSMT4" ShapeID="_x0000_i1456" DrawAspect="Content" ObjectID="_1493038928" r:id="rId8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131</w:instrText>
      </w:r>
      <w:r w:rsidR="008735F1">
        <w:rPr>
          <w:noProof/>
        </w:rPr>
        <w:fldChar w:fldCharType="end"/>
      </w:r>
      <w:r>
        <w:instrText>)</w:instrText>
      </w:r>
      <w:r>
        <w:fldChar w:fldCharType="end"/>
      </w:r>
    </w:p>
    <w:p w14:paraId="3C50C43D" w14:textId="27ADBEAC" w:rsidR="00FB6012" w:rsidRDefault="00FB6012" w:rsidP="00FB6012">
      <w:proofErr w:type="gramStart"/>
      <w:r>
        <w:t>where</w:t>
      </w:r>
      <w:proofErr w:type="gramEnd"/>
      <w:r>
        <w:t xml:space="preserve"> </w:t>
      </w:r>
      <w:r w:rsidR="00905817" w:rsidRPr="00905817">
        <w:rPr>
          <w:position w:val="-4"/>
        </w:rPr>
        <w:object w:dxaOrig="380" w:dyaOrig="300" w14:anchorId="1A362281">
          <v:shape id="_x0000_i1457" type="#_x0000_t75" style="width:19.35pt;height:15.05pt" o:ole="">
            <v:imagedata r:id="rId886" o:title=""/>
          </v:shape>
          <o:OLEObject Type="Embed" ProgID="Equation.DSMT4" ShapeID="_x0000_i1457" DrawAspect="Content" ObjectID="_1493038929" r:id="rId887"/>
        </w:object>
      </w:r>
      <w:r>
        <w:t xml:space="preserve"> is the strain energy density of constituent </w:t>
      </w:r>
      <w:r w:rsidR="00905817" w:rsidRPr="00905817">
        <w:rPr>
          <w:position w:val="-6"/>
        </w:rPr>
        <w:object w:dxaOrig="240" w:dyaOrig="220" w14:anchorId="311DD5AA">
          <v:shape id="_x0000_i1458" type="#_x0000_t75" style="width:12.35pt;height:10.75pt" o:ole="">
            <v:imagedata r:id="rId888" o:title=""/>
          </v:shape>
          <o:OLEObject Type="Embed" ProgID="Equation.DSMT4" ShapeID="_x0000_i1458" DrawAspect="Content" ObjectID="_1493038930" r:id="rId889"/>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15pt;height:34.4pt" o:ole="">
            <v:imagedata r:id="rId890" o:title=""/>
          </v:shape>
          <o:OLEObject Type="Embed" ProgID="Equation.DSMT4" ShapeID="_x0000_i1459" DrawAspect="Content" ObjectID="_1493038931" r:id="rId8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132</w:instrText>
      </w:r>
      <w:r w:rsidR="008735F1">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35pt;height:15.05pt" o:ole="">
            <v:imagedata r:id="rId892" o:title=""/>
          </v:shape>
          <o:OLEObject Type="Embed" ProgID="Equation.DSMT4" ShapeID="_x0000_i1460" DrawAspect="Content" ObjectID="_1493038932" r:id="rId893"/>
        </w:object>
      </w:r>
      <w:r>
        <w:t xml:space="preserve"> depends only on the deformation gradient and mass content </w:t>
      </w:r>
      <w:proofErr w:type="gramStart"/>
      <w:r>
        <w:t xml:space="preserve">of </w:t>
      </w:r>
      <w:proofErr w:type="gramEnd"/>
      <w:r w:rsidR="00905817" w:rsidRPr="00905817">
        <w:rPr>
          <w:position w:val="-6"/>
        </w:rPr>
        <w:object w:dxaOrig="240" w:dyaOrig="220" w14:anchorId="75E8185A">
          <v:shape id="_x0000_i1461" type="#_x0000_t75" style="width:12.35pt;height:10.75pt" o:ole="">
            <v:imagedata r:id="rId894" o:title=""/>
          </v:shape>
          <o:OLEObject Type="Embed" ProgID="Equation.DSMT4" ShapeID="_x0000_i1461" DrawAspect="Content" ObjectID="_1493038933" r:id="rId895"/>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05pt;height:15.05pt" o:ole="">
            <v:imagedata r:id="rId896" o:title=""/>
          </v:shape>
          <o:OLEObject Type="Embed" ProgID="Equation.DSMT4" ShapeID="_x0000_i1462" DrawAspect="Content" ObjectID="_1493038934" r:id="rId897"/>
        </w:object>
      </w:r>
      <w:r>
        <w:t xml:space="preserve"> for all </w:t>
      </w:r>
      <w:r w:rsidR="00905817" w:rsidRPr="00905817">
        <w:rPr>
          <w:position w:val="-6"/>
        </w:rPr>
        <w:object w:dxaOrig="240" w:dyaOrig="220" w14:anchorId="1654985D">
          <v:shape id="_x0000_i1463" type="#_x0000_t75" style="width:12.35pt;height:10.75pt" o:ole="">
            <v:imagedata r:id="rId898" o:title=""/>
          </v:shape>
          <o:OLEObject Type="Embed" ProgID="Equation.DSMT4" ShapeID="_x0000_i1463" DrawAspect="Content" ObjectID="_1493038935" r:id="rId899"/>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5pt;height:12.9pt" o:ole="">
            <v:imagedata r:id="rId900" o:title=""/>
          </v:shape>
          <o:OLEObject Type="Embed" ProgID="Equation.DSMT4" ShapeID="_x0000_i1464" DrawAspect="Content" ObjectID="_1493038936" r:id="rId901"/>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05pt;height:34.4pt" o:ole="">
            <v:imagedata r:id="rId902" o:title=""/>
          </v:shape>
          <o:OLEObject Type="Embed" ProgID="Equation.DSMT4" ShapeID="_x0000_i1465" DrawAspect="Content" ObjectID="_1493038937" r:id="rId9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16" w:name="ZEqnNum493756"/>
      <w:r>
        <w:instrText>(</w:instrText>
      </w:r>
      <w:r w:rsidR="008735F1">
        <w:fldChar w:fldCharType="begin"/>
      </w:r>
      <w:r w:rsidR="008735F1">
        <w:instrText xml:space="preserve"> SEQ MTSec \c \* Arabic \* MERGE</w:instrText>
      </w:r>
      <w:r w:rsidR="008735F1">
        <w:instrText xml:space="preserv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133</w:instrText>
      </w:r>
      <w:r w:rsidR="008735F1">
        <w:rPr>
          <w:noProof/>
        </w:rPr>
        <w:fldChar w:fldCharType="end"/>
      </w:r>
      <w:r>
        <w:instrText>)</w:instrText>
      </w:r>
      <w:bookmarkEnd w:id="116"/>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7pt;height:34.95pt" o:ole="">
            <v:imagedata r:id="rId904" o:title=""/>
          </v:shape>
          <o:OLEObject Type="Embed" ProgID="Equation.DSMT4" ShapeID="_x0000_i1466" DrawAspect="Content" ObjectID="_1493038938" r:id="rId9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134</w:instrText>
      </w:r>
      <w:r w:rsidR="008735F1">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35pt;height:15.05pt" o:ole="">
            <v:imagedata r:id="rId906" o:title=""/>
          </v:shape>
          <o:OLEObject Type="Embed" ProgID="Equation.DSMT4" ShapeID="_x0000_i1467" DrawAspect="Content" ObjectID="_1493038939" r:id="rId907"/>
        </w:object>
      </w:r>
      <w:r>
        <w:t xml:space="preserve"> also depends on </w:t>
      </w:r>
      <w:r w:rsidR="00905817" w:rsidRPr="00905817">
        <w:rPr>
          <w:position w:val="-12"/>
        </w:rPr>
        <w:object w:dxaOrig="340" w:dyaOrig="380" w14:anchorId="01C02394">
          <v:shape id="_x0000_i1468" type="#_x0000_t75" style="width:17.2pt;height:19.35pt" o:ole="">
            <v:imagedata r:id="rId908" o:title=""/>
          </v:shape>
          <o:OLEObject Type="Embed" ProgID="Equation.DSMT4" ShapeID="_x0000_i1468" DrawAspect="Content" ObjectID="_1493038940" r:id="rId909"/>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2pt;height:15.6pt" o:ole="">
            <v:imagedata r:id="rId910" o:title=""/>
          </v:shape>
          <o:OLEObject Type="Embed" ProgID="Equation.DSMT4" ShapeID="_x0000_i1469" DrawAspect="Content" ObjectID="_1493038941" r:id="rId911"/>
        </w:object>
      </w:r>
      <w:r>
        <w:t xml:space="preserve"> are dependent on the mass content of solid </w:t>
      </w:r>
      <w:r w:rsidR="00905817" w:rsidRPr="00905817">
        <w:rPr>
          <w:position w:val="-6"/>
        </w:rPr>
        <w:object w:dxaOrig="240" w:dyaOrig="220" w14:anchorId="2D0DDBE3">
          <v:shape id="_x0000_i1470" type="#_x0000_t75" style="width:12.35pt;height:10.75pt" o:ole="">
            <v:imagedata r:id="rId912" o:title=""/>
          </v:shape>
          <o:OLEObject Type="Embed" ProgID="Equation.DSMT4" ShapeID="_x0000_i1470" DrawAspect="Content" ObjectID="_1493038942" r:id="rId913"/>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w:t>
      </w:r>
      <w:proofErr w:type="gramStart"/>
      <w:r>
        <w:t xml:space="preserve">to </w:t>
      </w:r>
      <w:proofErr w:type="gramEnd"/>
      <w:r>
        <w:fldChar w:fldCharType="begin"/>
      </w:r>
      <w:r>
        <w:instrText xml:space="preserve"> GOTOBUTTON ZEqnNum493756  \* MERGEFORMAT </w:instrText>
      </w:r>
      <w:r w:rsidR="008735F1">
        <w:fldChar w:fldCharType="begin"/>
      </w:r>
      <w:r w:rsidR="008735F1">
        <w:instrText xml:space="preserve"> REF ZEqnNum493756 \* Charformat \! \* MERGEFORMAT </w:instrText>
      </w:r>
      <w:r w:rsidR="008735F1">
        <w:fldChar w:fldCharType="separate"/>
      </w:r>
      <w:r w:rsidR="00E3755C">
        <w:instrText>(2.133)</w:instrText>
      </w:r>
      <w:r w:rsidR="008735F1">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25pt;height:34.4pt" o:ole="">
            <v:imagedata r:id="rId914" o:title=""/>
          </v:shape>
          <o:OLEObject Type="Embed" ProgID="Equation.DSMT4" ShapeID="_x0000_i1471" DrawAspect="Content" ObjectID="_1493038943" r:id="rId9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135</w:instrText>
      </w:r>
      <w:r w:rsidR="008735F1">
        <w:rPr>
          <w:noProof/>
        </w:rPr>
        <w:fldChar w:fldCharType="end"/>
      </w:r>
      <w:r>
        <w:instrText>)</w:instrText>
      </w:r>
      <w:r>
        <w:fldChar w:fldCharType="end"/>
      </w:r>
    </w:p>
    <w:p w14:paraId="7FD6922A" w14:textId="3EA5D5B8" w:rsidR="00FB6012" w:rsidRPr="00772A74" w:rsidRDefault="00FB6012" w:rsidP="00FB6012">
      <w:proofErr w:type="gramStart"/>
      <w:r>
        <w:t>where</w:t>
      </w:r>
      <w:proofErr w:type="gramEnd"/>
      <w:r>
        <w:t xml:space="preserve"> </w:t>
      </w:r>
      <w:r w:rsidR="00905817" w:rsidRPr="00905817">
        <w:rPr>
          <w:position w:val="-14"/>
        </w:rPr>
        <w:object w:dxaOrig="620" w:dyaOrig="400" w14:anchorId="27E2B551">
          <v:shape id="_x0000_i1472" type="#_x0000_t75" style="width:30.65pt;height:19.9pt" o:ole="">
            <v:imagedata r:id="rId916" o:title=""/>
          </v:shape>
          <o:OLEObject Type="Embed" ProgID="Equation.DSMT4" ShapeID="_x0000_i1472" DrawAspect="Content" ObjectID="_1493038944" r:id="rId917"/>
        </w:object>
      </w:r>
      <w:r>
        <w:t xml:space="preserve"> is the volumetric energy component, </w:t>
      </w:r>
      <w:r w:rsidR="00905817" w:rsidRPr="00905817">
        <w:rPr>
          <w:position w:val="-16"/>
        </w:rPr>
        <w:object w:dxaOrig="1260" w:dyaOrig="420" w14:anchorId="6F8FC015">
          <v:shape id="_x0000_i1473" type="#_x0000_t75" style="width:62.85pt;height:20.4pt" o:ole="">
            <v:imagedata r:id="rId918" o:title=""/>
          </v:shape>
          <o:OLEObject Type="Embed" ProgID="Equation.DSMT4" ShapeID="_x0000_i1473" DrawAspect="Content" ObjectID="_1493038945" r:id="rId919"/>
        </w:object>
      </w:r>
      <w:r>
        <w:t xml:space="preserve"> is the distortional energy component, and </w:t>
      </w:r>
      <w:r w:rsidR="00905817" w:rsidRPr="00905817">
        <w:rPr>
          <w:position w:val="-4"/>
        </w:rPr>
        <w:object w:dxaOrig="220" w:dyaOrig="300" w14:anchorId="6BAD8F70">
          <v:shape id="_x0000_i1474" type="#_x0000_t75" style="width:10.75pt;height:15.05pt" o:ole="">
            <v:imagedata r:id="rId920" o:title=""/>
          </v:shape>
          <o:OLEObject Type="Embed" ProgID="Equation.DSMT4" ShapeID="_x0000_i1474" DrawAspect="Content" ObjectID="_1493038946" r:id="rId921"/>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E3755C">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17" w:name="_Toc176704834"/>
      <w:bookmarkStart w:id="118" w:name="_Toc289032535"/>
      <w:r>
        <w:lastRenderedPageBreak/>
        <w:t>Equilibrium Swelling</w:t>
      </w:r>
      <w:bookmarkEnd w:id="117"/>
      <w:bookmarkEnd w:id="118"/>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E3755C">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95pt;height:19.35pt" o:ole="">
            <v:imagedata r:id="rId922" o:title=""/>
          </v:shape>
          <o:OLEObject Type="Embed" ProgID="Equation.DSMT4" ShapeID="_x0000_i1475" DrawAspect="Content" ObjectID="_1493038947" r:id="rId9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19" w:name="ZEqnNum905335"/>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136</w:instrText>
      </w:r>
      <w:r w:rsidR="008735F1">
        <w:rPr>
          <w:noProof/>
        </w:rPr>
        <w:fldChar w:fldCharType="end"/>
      </w:r>
      <w:r>
        <w:instrText>)</w:instrText>
      </w:r>
      <w:bookmarkEnd w:id="119"/>
      <w:r>
        <w:fldChar w:fldCharType="end"/>
      </w:r>
    </w:p>
    <w:p w14:paraId="2AB0339B" w14:textId="1ED8B212" w:rsidR="00FB6012" w:rsidRDefault="00FB6012" w:rsidP="00FB6012">
      <w:proofErr w:type="gramStart"/>
      <w:r>
        <w:t>where</w:t>
      </w:r>
      <w:proofErr w:type="gramEnd"/>
      <w:r>
        <w:t xml:space="preserve"> </w:t>
      </w:r>
      <w:r w:rsidR="00905817" w:rsidRPr="00905817">
        <w:rPr>
          <w:position w:val="-10"/>
        </w:rPr>
        <w:object w:dxaOrig="240" w:dyaOrig="260" w14:anchorId="7743D047">
          <v:shape id="_x0000_i1476" type="#_x0000_t75" style="width:12.35pt;height:12.9pt" o:ole="">
            <v:imagedata r:id="rId924" o:title=""/>
          </v:shape>
          <o:OLEObject Type="Embed" ProgID="Equation.DSMT4" ShapeID="_x0000_i1476" DrawAspect="Content" ObjectID="_1493038948" r:id="rId925"/>
        </w:object>
      </w:r>
      <w:r>
        <w:t xml:space="preserve"> is he fluid pressure and </w:t>
      </w:r>
      <w:r w:rsidR="00905817" w:rsidRPr="00905817">
        <w:rPr>
          <w:position w:val="-6"/>
        </w:rPr>
        <w:object w:dxaOrig="300" w:dyaOrig="320" w14:anchorId="4B2E6CB6">
          <v:shape id="_x0000_i1477" type="#_x0000_t75" style="width:15.05pt;height:15.6pt" o:ole="">
            <v:imagedata r:id="rId926" o:title=""/>
          </v:shape>
          <o:OLEObject Type="Embed" ProgID="Equation.DSMT4" ShapeID="_x0000_i1477" DrawAspect="Content" ObjectID="_1493038949" r:id="rId927"/>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35pt;height:12.9pt" o:ole="">
            <v:imagedata r:id="rId928" o:title=""/>
          </v:shape>
          <o:OLEObject Type="Embed" ProgID="Equation.DSMT4" ShapeID="_x0000_i1478" DrawAspect="Content" ObjectID="_1493038950" r:id="rId929"/>
        </w:object>
      </w:r>
      <w:r>
        <w:t xml:space="preserve"> results exclusively from osmotic effects and ambient conditions (i.e., it does not depend on the loading history).  Thus, in analogy </w:t>
      </w:r>
      <w:proofErr w:type="gramStart"/>
      <w:r>
        <w:t xml:space="preserve">to </w:t>
      </w:r>
      <w:proofErr w:type="gramEnd"/>
      <w:r w:rsidR="00F71297">
        <w:fldChar w:fldCharType="begin"/>
      </w:r>
      <w:r w:rsidR="00F71297">
        <w:instrText xml:space="preserve"> GOTOBUTTON ZEqnNum385284  \* MERGEFORMAT </w:instrText>
      </w:r>
      <w:r w:rsidR="008735F1">
        <w:fldChar w:fldCharType="begin"/>
      </w:r>
      <w:r w:rsidR="008735F1">
        <w:instrText xml:space="preserve"> REF ZEqnNum385284 \* Charformat \! \* MERGEFORMAT </w:instrText>
      </w:r>
      <w:r w:rsidR="008735F1">
        <w:fldChar w:fldCharType="separate"/>
      </w:r>
      <w:r w:rsidR="00E3755C">
        <w:instrText>(2.112)</w:instrText>
      </w:r>
      <w:r w:rsidR="008735F1">
        <w:fldChar w:fldCharType="end"/>
      </w:r>
      <w:r w:rsidR="00F71297">
        <w:fldChar w:fldCharType="end"/>
      </w:r>
      <w:r>
        <w:t xml:space="preserve">, </w:t>
      </w:r>
      <w:r w:rsidR="00905817" w:rsidRPr="00905817">
        <w:rPr>
          <w:position w:val="-10"/>
        </w:rPr>
        <w:object w:dxaOrig="1400" w:dyaOrig="320" w14:anchorId="0BA8CA2A">
          <v:shape id="_x0000_i1479" type="#_x0000_t75" style="width:69.85pt;height:15.6pt" o:ole="">
            <v:imagedata r:id="rId930" o:title=""/>
          </v:shape>
          <o:OLEObject Type="Embed" ProgID="Equation.DSMT4" ShapeID="_x0000_i1479" DrawAspect="Content" ObjectID="_1493038951" r:id="rId931"/>
        </w:object>
      </w:r>
      <w:r>
        <w:t xml:space="preserve"> where </w:t>
      </w:r>
      <w:r w:rsidR="00905817" w:rsidRPr="00905817">
        <w:rPr>
          <w:position w:val="-10"/>
        </w:rPr>
        <w:object w:dxaOrig="240" w:dyaOrig="320" w14:anchorId="4A3A70B0">
          <v:shape id="_x0000_i1480" type="#_x0000_t75" style="width:12.35pt;height:15.6pt" o:ole="">
            <v:imagedata r:id="rId932" o:title=""/>
          </v:shape>
          <o:OLEObject Type="Embed" ProgID="Equation.DSMT4" ShapeID="_x0000_i1480" DrawAspect="Content" ObjectID="_1493038952" r:id="rId933"/>
        </w:object>
      </w:r>
      <w:r>
        <w:t xml:space="preserve"> is the mechanical pressure resulting from ambient conditions and </w:t>
      </w:r>
      <w:r w:rsidR="00905817" w:rsidRPr="00905817">
        <w:rPr>
          <w:position w:val="-6"/>
        </w:rPr>
        <w:object w:dxaOrig="639" w:dyaOrig="279" w14:anchorId="1847E9E1">
          <v:shape id="_x0000_i1481" type="#_x0000_t75" style="width:30.65pt;height:14.5pt" o:ole="">
            <v:imagedata r:id="rId934" o:title=""/>
          </v:shape>
          <o:OLEObject Type="Embed" ProgID="Equation.DSMT4" ShapeID="_x0000_i1481" DrawAspect="Content" ObjectID="_1493038953" r:id="rId935"/>
        </w:object>
      </w:r>
      <w:r>
        <w:t xml:space="preserve"> is the osmotic pressure resulting from the osmolarity </w:t>
      </w:r>
      <w:r w:rsidR="00905817" w:rsidRPr="00905817">
        <w:rPr>
          <w:position w:val="-6"/>
        </w:rPr>
        <w:object w:dxaOrig="180" w:dyaOrig="220" w14:anchorId="348D95C1">
          <v:shape id="_x0000_i1482" type="#_x0000_t75" style="width:9.15pt;height:10.75pt" o:ole="">
            <v:imagedata r:id="rId936" o:title=""/>
          </v:shape>
          <o:OLEObject Type="Embed" ProgID="Equation.DSMT4" ShapeID="_x0000_i1482" DrawAspect="Content" ObjectID="_1493038954" r:id="rId937"/>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35pt;height:12.9pt" o:ole="">
            <v:imagedata r:id="rId938" o:title=""/>
          </v:shape>
          <o:OLEObject Type="Embed" ProgID="Equation.DSMT4" ShapeID="_x0000_i1483" DrawAspect="Content" ObjectID="_1493038955" r:id="rId939"/>
        </w:object>
      </w:r>
      <w:r>
        <w:t xml:space="preserve"> may produce swelling of the solid matrix, which is opposed by the solid matrix stress.  This becomes more apparent when considering, for example, the case of a traction-free body.  The traction is given </w:t>
      </w:r>
      <w:proofErr w:type="gramStart"/>
      <w:r>
        <w:t xml:space="preserve">by </w:t>
      </w:r>
      <w:proofErr w:type="gramEnd"/>
      <w:r w:rsidR="00905817" w:rsidRPr="00905817">
        <w:rPr>
          <w:position w:val="-6"/>
        </w:rPr>
        <w:object w:dxaOrig="800" w:dyaOrig="260" w14:anchorId="2249E2A6">
          <v:shape id="_x0000_i1484" type="#_x0000_t75" style="width:39.75pt;height:12.9pt" o:ole="">
            <v:imagedata r:id="rId940" o:title=""/>
          </v:shape>
          <o:OLEObject Type="Embed" ProgID="Equation.DSMT4" ShapeID="_x0000_i1484" DrawAspect="Content" ObjectID="_1493038956" r:id="rId941"/>
        </w:object>
      </w:r>
      <w:r>
        <w:t xml:space="preserve">, where </w:t>
      </w:r>
      <w:r w:rsidR="00905817" w:rsidRPr="00905817">
        <w:rPr>
          <w:position w:val="-4"/>
        </w:rPr>
        <w:object w:dxaOrig="200" w:dyaOrig="200" w14:anchorId="3D7BC902">
          <v:shape id="_x0000_i1485" type="#_x0000_t75" style="width:10.2pt;height:10.2pt" o:ole="">
            <v:imagedata r:id="rId942" o:title=""/>
          </v:shape>
          <o:OLEObject Type="Embed" ProgID="Equation.DSMT4" ShapeID="_x0000_i1485" DrawAspect="Content" ObjectID="_1493038957" r:id="rId943"/>
        </w:object>
      </w:r>
      <w:r>
        <w:t xml:space="preserve"> is the unit outward normal to the boundary.  </w:t>
      </w:r>
      <w:proofErr w:type="gramStart"/>
      <w:r>
        <w:t xml:space="preserve">When </w:t>
      </w:r>
      <w:proofErr w:type="gramEnd"/>
      <w:r w:rsidR="00905817" w:rsidRPr="00905817">
        <w:rPr>
          <w:position w:val="-6"/>
        </w:rPr>
        <w:object w:dxaOrig="520" w:dyaOrig="279" w14:anchorId="76544407">
          <v:shape id="_x0000_i1486" type="#_x0000_t75" style="width:25.8pt;height:14.5pt" o:ole="">
            <v:imagedata r:id="rId944" o:title=""/>
          </v:shape>
          <o:OLEObject Type="Embed" ProgID="Equation.DSMT4" ShapeID="_x0000_i1486" DrawAspect="Content" ObjectID="_1493038958" r:id="rId945"/>
        </w:object>
      </w:r>
      <w:r w:rsidR="0077444B">
        <w:t>,</w:t>
      </w:r>
      <w:r>
        <w:t xml:space="preserve"> the relation of </w:t>
      </w:r>
      <w:r>
        <w:fldChar w:fldCharType="begin"/>
      </w:r>
      <w:r>
        <w:instrText xml:space="preserve"> GOTOBUTTON ZEqnNum905335  \* MERGEFORMAT </w:instrText>
      </w:r>
      <w:r w:rsidR="008735F1">
        <w:fldChar w:fldCharType="begin"/>
      </w:r>
      <w:r w:rsidR="008735F1">
        <w:instrText xml:space="preserve"> REF ZEqnNum905335 \* Charformat \! \* MERGEFORMAT </w:instrText>
      </w:r>
      <w:r w:rsidR="008735F1">
        <w:fldChar w:fldCharType="separate"/>
      </w:r>
      <w:r w:rsidR="00E3755C">
        <w:instrText>(2.136)</w:instrText>
      </w:r>
      <w:r w:rsidR="008735F1">
        <w:fldChar w:fldCharType="end"/>
      </w:r>
      <w:r>
        <w:fldChar w:fldCharType="end"/>
      </w:r>
      <w:r>
        <w:t xml:space="preserve"> produces </w:t>
      </w:r>
      <w:r w:rsidR="00905817" w:rsidRPr="00905817">
        <w:rPr>
          <w:position w:val="-10"/>
        </w:rPr>
        <w:object w:dxaOrig="1219" w:dyaOrig="360" w14:anchorId="24EB6B19">
          <v:shape id="_x0000_i1487" type="#_x0000_t75" style="width:61.25pt;height:19.35pt" o:ole="">
            <v:imagedata r:id="rId946" o:title=""/>
          </v:shape>
          <o:OLEObject Type="Embed" ProgID="Equation.DSMT4" ShapeID="_x0000_i1487" DrawAspect="Content" ObjectID="_1493038959" r:id="rId947"/>
        </w:object>
      </w:r>
      <w:r>
        <w:t xml:space="preserve">, clearly showing that the osmotic pressure </w:t>
      </w:r>
      <w:r w:rsidR="00905817" w:rsidRPr="00905817">
        <w:rPr>
          <w:position w:val="-10"/>
        </w:rPr>
        <w:object w:dxaOrig="240" w:dyaOrig="260" w14:anchorId="693DFD54">
          <v:shape id="_x0000_i1488" type="#_x0000_t75" style="width:12.35pt;height:12.9pt" o:ole="">
            <v:imagedata r:id="rId948" o:title=""/>
          </v:shape>
          <o:OLEObject Type="Embed" ProgID="Equation.DSMT4" ShapeID="_x0000_i1488" DrawAspect="Content" ObjectID="_1493038960" r:id="rId949"/>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65pt;height:34.4pt" o:ole="">
            <v:imagedata r:id="rId950" o:title=""/>
          </v:shape>
          <o:OLEObject Type="Embed" ProgID="Equation.DSMT4" ShapeID="_x0000_i1489" DrawAspect="Content" ObjectID="_1493038961" r:id="rId95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0" w:name="ZEqnNum130917"/>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137</w:instrText>
      </w:r>
      <w:r w:rsidR="008735F1">
        <w:rPr>
          <w:noProof/>
        </w:rPr>
        <w:fldChar w:fldCharType="end"/>
      </w:r>
      <w:r>
        <w:instrText>)</w:instrText>
      </w:r>
      <w:bookmarkEnd w:id="120"/>
      <w:r>
        <w:fldChar w:fldCharType="end"/>
      </w:r>
    </w:p>
    <w:p w14:paraId="5FA13C47" w14:textId="198626A4" w:rsidR="00FB6012" w:rsidRDefault="00FB6012" w:rsidP="00FB6012">
      <w:proofErr w:type="gramStart"/>
      <w:r>
        <w:t>where</w:t>
      </w:r>
      <w:proofErr w:type="gramEnd"/>
      <w:r>
        <w:t xml:space="preserve"> </w:t>
      </w:r>
      <w:r w:rsidR="00905817" w:rsidRPr="00905817">
        <w:rPr>
          <w:position w:val="-12"/>
        </w:rPr>
        <w:object w:dxaOrig="240" w:dyaOrig="360" w14:anchorId="1EE5CF9D">
          <v:shape id="_x0000_i1490" type="#_x0000_t75" style="width:12.35pt;height:19.35pt" o:ole="">
            <v:imagedata r:id="rId952" o:title=""/>
          </v:shape>
          <o:OLEObject Type="Embed" ProgID="Equation.DSMT4" ShapeID="_x0000_i1490" DrawAspect="Content" ObjectID="_1493038962" r:id="rId953"/>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5.05pt;height:19.35pt" o:ole="">
            <v:imagedata r:id="rId954" o:title=""/>
          </v:shape>
          <o:OLEObject Type="Embed" ProgID="Equation.DSMT4" ShapeID="_x0000_i1491" DrawAspect="Content" ObjectID="_1493038963" r:id="rId955"/>
        </w:object>
      </w:r>
      <w:r>
        <w:t xml:space="preserve"> is the volume fraction of the solid in the reference configuration, and </w:t>
      </w:r>
      <w:r w:rsidR="00905817" w:rsidRPr="00905817">
        <w:rPr>
          <w:position w:val="-6"/>
        </w:rPr>
        <w:object w:dxaOrig="940" w:dyaOrig="279" w14:anchorId="1549988F">
          <v:shape id="_x0000_i1492" type="#_x0000_t75" style="width:47.3pt;height:14.5pt" o:ole="">
            <v:imagedata r:id="rId956" o:title=""/>
          </v:shape>
          <o:OLEObject Type="Embed" ProgID="Equation.DSMT4" ShapeID="_x0000_i1492" DrawAspect="Content" ObjectID="_1493038964" r:id="rId957"/>
        </w:object>
      </w:r>
      <w:r>
        <w:t xml:space="preserve"> is the relative volume of the porous solid matrix.  Neither </w:t>
      </w:r>
      <w:r w:rsidR="00905817" w:rsidRPr="00905817">
        <w:rPr>
          <w:position w:val="-12"/>
        </w:rPr>
        <w:object w:dxaOrig="240" w:dyaOrig="360" w14:anchorId="5C19E977">
          <v:shape id="_x0000_i1493" type="#_x0000_t75" style="width:12.35pt;height:19.35pt" o:ole="">
            <v:imagedata r:id="rId958" o:title=""/>
          </v:shape>
          <o:OLEObject Type="Embed" ProgID="Equation.DSMT4" ShapeID="_x0000_i1493" DrawAspect="Content" ObjectID="_1493038965" r:id="rId959"/>
        </w:object>
      </w:r>
      <w:r>
        <w:t xml:space="preserve"> nor </w:t>
      </w:r>
      <w:r w:rsidR="00905817" w:rsidRPr="00905817">
        <w:rPr>
          <w:position w:val="-12"/>
        </w:rPr>
        <w:object w:dxaOrig="300" w:dyaOrig="380" w14:anchorId="026393FB">
          <v:shape id="_x0000_i1494" type="#_x0000_t75" style="width:15.05pt;height:19.35pt" o:ole="">
            <v:imagedata r:id="rId960" o:title=""/>
          </v:shape>
          <o:OLEObject Type="Embed" ProgID="Equation.DSMT4" ShapeID="_x0000_i1494" DrawAspect="Content" ObjectID="_1493038966" r:id="rId961"/>
        </w:object>
      </w:r>
      <w:r>
        <w:t xml:space="preserve"> depend on the solid matrix deformation, thus </w:t>
      </w:r>
      <w:r>
        <w:fldChar w:fldCharType="begin"/>
      </w:r>
      <w:r>
        <w:instrText xml:space="preserve"> GOTOBUTTON ZEqnNum130917  \* MERGEFORMAT </w:instrText>
      </w:r>
      <w:r w:rsidR="008735F1">
        <w:fldChar w:fldCharType="begin"/>
      </w:r>
      <w:r w:rsidR="008735F1">
        <w:instrText xml:space="preserve"> REF ZEqnNum130917 \* Charformat \! \* MERGEFORMAT </w:instrText>
      </w:r>
      <w:r w:rsidR="008735F1">
        <w:fldChar w:fldCharType="separate"/>
      </w:r>
      <w:r w:rsidR="00E3755C">
        <w:instrText>(2.137)</w:instrText>
      </w:r>
      <w:r w:rsidR="008735F1">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9.15pt;height:10.75pt" o:ole="">
            <v:imagedata r:id="rId962" o:title=""/>
          </v:shape>
          <o:OLEObject Type="Embed" ProgID="Equation.DSMT4" ShapeID="_x0000_i1495" DrawAspect="Content" ObjectID="_1493038967" r:id="rId963"/>
        </w:object>
      </w:r>
      <w:r>
        <w:t xml:space="preserve"> </w:t>
      </w:r>
      <w:proofErr w:type="gramStart"/>
      <w:r>
        <w:t xml:space="preserve">on </w:t>
      </w:r>
      <w:proofErr w:type="gramEnd"/>
      <w:r w:rsidR="00905817" w:rsidRPr="00905817">
        <w:rPr>
          <w:position w:val="-6"/>
        </w:rPr>
        <w:object w:dxaOrig="220" w:dyaOrig="279" w14:anchorId="4EC3B5A5">
          <v:shape id="_x0000_i1496" type="#_x0000_t75" style="width:10.75pt;height:14.5pt" o:ole="">
            <v:imagedata r:id="rId964" o:title=""/>
          </v:shape>
          <o:OLEObject Type="Embed" ProgID="Equation.DSMT4" ShapeID="_x0000_i1496" DrawAspect="Content" ObjectID="_1493038968" r:id="rId965"/>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55pt;height:15.6pt" o:ole="">
            <v:imagedata r:id="rId966" o:title=""/>
          </v:shape>
          <o:OLEObject Type="Embed" ProgID="Equation.DSMT4" ShapeID="_x0000_i1497" DrawAspect="Content" ObjectID="_1493038969" r:id="rId967"/>
        </w:object>
      </w:r>
      <w:r>
        <w:t xml:space="preserve"> in </w:t>
      </w:r>
      <w:r>
        <w:fldChar w:fldCharType="begin"/>
      </w:r>
      <w:r>
        <w:instrText xml:space="preserve"> GOTOBUTTON ZEqnNum905335  \* MERGEFORMAT </w:instrText>
      </w:r>
      <w:r w:rsidR="008735F1">
        <w:fldChar w:fldCharType="begin"/>
      </w:r>
      <w:r w:rsidR="008735F1">
        <w:instrText xml:space="preserve"> REF ZEqnNum905335 \* Charformat \! \* MERGEFORMAT </w:instrText>
      </w:r>
      <w:r w:rsidR="008735F1">
        <w:fldChar w:fldCharType="separate"/>
      </w:r>
      <w:r w:rsidR="00E3755C">
        <w:instrText>(2.136)</w:instrText>
      </w:r>
      <w:r w:rsidR="008735F1">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35pt;height:12.9pt" o:ole="">
            <v:imagedata r:id="rId968" o:title=""/>
          </v:shape>
          <o:OLEObject Type="Embed" ProgID="Equation.DSMT4" ShapeID="_x0000_i1498" DrawAspect="Content" ObjectID="_1493038970" r:id="rId969"/>
        </w:object>
      </w:r>
      <w:r>
        <w:t xml:space="preserve"> also depends on the osmotic coefficient, if we assume that </w:t>
      </w:r>
      <w:r w:rsidR="00905817" w:rsidRPr="00905817">
        <w:rPr>
          <w:position w:val="-4"/>
        </w:rPr>
        <w:object w:dxaOrig="260" w:dyaOrig="240" w14:anchorId="0E7E96BF">
          <v:shape id="_x0000_i1499" type="#_x0000_t75" style="width:12.9pt;height:12.35pt" o:ole="">
            <v:imagedata r:id="rId970" o:title=""/>
          </v:shape>
          <o:OLEObject Type="Embed" ProgID="Equation.DSMT4" ShapeID="_x0000_i1499" DrawAspect="Content" ObjectID="_1493038971" r:id="rId971"/>
        </w:object>
      </w:r>
      <w:r>
        <w:t xml:space="preserve"> depends on the solid strain at most via a dependence on </w:t>
      </w:r>
      <w:r w:rsidR="00905817" w:rsidRPr="00905817">
        <w:rPr>
          <w:position w:val="-6"/>
        </w:rPr>
        <w:object w:dxaOrig="220" w:dyaOrig="279" w14:anchorId="18C55CE9">
          <v:shape id="_x0000_i1500" type="#_x0000_t75" style="width:10.75pt;height:14.5pt" o:ole="">
            <v:imagedata r:id="rId972" o:title=""/>
          </v:shape>
          <o:OLEObject Type="Embed" ProgID="Equation.DSMT4" ShapeID="_x0000_i1500" DrawAspect="Content" ObjectID="_1493038972" r:id="rId973"/>
        </w:object>
      </w:r>
      <w:r>
        <w:t xml:space="preserve">, we may thus state generically that </w:t>
      </w:r>
      <w:r w:rsidR="00905817" w:rsidRPr="00905817">
        <w:rPr>
          <w:position w:val="-14"/>
        </w:rPr>
        <w:object w:dxaOrig="999" w:dyaOrig="400" w14:anchorId="18473361">
          <v:shape id="_x0000_i1501" type="#_x0000_t75" style="width:49.95pt;height:19.9pt" o:ole="">
            <v:imagedata r:id="rId974" o:title=""/>
          </v:shape>
          <o:OLEObject Type="Embed" ProgID="Equation.DSMT4" ShapeID="_x0000_i1501" DrawAspect="Content" ObjectID="_1493038973" r:id="rId975"/>
        </w:object>
      </w:r>
      <w:r>
        <w:t xml:space="preserve"> under equilibrium swelling.  It follows that the elasticity tensor for </w:t>
      </w:r>
      <w:r w:rsidR="00905817" w:rsidRPr="00905817">
        <w:rPr>
          <w:position w:val="-6"/>
        </w:rPr>
        <w:object w:dxaOrig="220" w:dyaOrig="220" w14:anchorId="3074E11C">
          <v:shape id="_x0000_i1502" type="#_x0000_t75" style="width:10.75pt;height:10.75pt" o:ole="">
            <v:imagedata r:id="rId976" o:title=""/>
          </v:shape>
          <o:OLEObject Type="Embed" ProgID="Equation.DSMT4" ShapeID="_x0000_i1502" DrawAspect="Content" ObjectID="_1493038974" r:id="rId977"/>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65pt;height:34.4pt" o:ole="">
            <v:imagedata r:id="rId978" o:title=""/>
          </v:shape>
          <o:OLEObject Type="Embed" ProgID="Equation.DSMT4" ShapeID="_x0000_i1503" DrawAspect="Content" ObjectID="_1493038975" r:id="rId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1" w:name="ZEqnNum689586"/>
      <w:r>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138</w:instrText>
      </w:r>
      <w:r w:rsidR="008735F1">
        <w:rPr>
          <w:noProof/>
        </w:rPr>
        <w:fldChar w:fldCharType="end"/>
      </w:r>
      <w:r>
        <w:instrText>)</w:instrText>
      </w:r>
      <w:bookmarkEnd w:id="121"/>
      <w:r>
        <w:fldChar w:fldCharType="end"/>
      </w:r>
    </w:p>
    <w:p w14:paraId="7017D630" w14:textId="4DA21A47" w:rsidR="00FB6012" w:rsidRDefault="00FB6012" w:rsidP="00FB6012">
      <w:proofErr w:type="gramStart"/>
      <w:r>
        <w:t>where</w:t>
      </w:r>
      <w:proofErr w:type="gramEnd"/>
      <w:r>
        <w:t xml:space="preserve"> </w:t>
      </w:r>
      <w:r w:rsidR="00905817" w:rsidRPr="00905817">
        <w:rPr>
          <w:position w:val="-4"/>
        </w:rPr>
        <w:object w:dxaOrig="260" w:dyaOrig="300" w14:anchorId="7B2ABFA5">
          <v:shape id="_x0000_i1504" type="#_x0000_t75" style="width:12.9pt;height:15.05pt" o:ole="">
            <v:imagedata r:id="rId980" o:title=""/>
          </v:shape>
          <o:OLEObject Type="Embed" ProgID="Equation.DSMT4" ShapeID="_x0000_i1504" DrawAspect="Content" ObjectID="_1493038976" r:id="rId981"/>
        </w:object>
      </w:r>
      <w:r>
        <w:t xml:space="preserve"> is the elasticity tensor of </w:t>
      </w:r>
      <w:r w:rsidR="00905817" w:rsidRPr="00905817">
        <w:rPr>
          <w:position w:val="-6"/>
        </w:rPr>
        <w:object w:dxaOrig="300" w:dyaOrig="320" w14:anchorId="5B07140F">
          <v:shape id="_x0000_i1505" type="#_x0000_t75" style="width:15.05pt;height:15.6pt" o:ole="">
            <v:imagedata r:id="rId982" o:title=""/>
          </v:shape>
          <o:OLEObject Type="Embed" ProgID="Equation.DSMT4" ShapeID="_x0000_i1505" DrawAspect="Content" ObjectID="_1493038977" r:id="rId983"/>
        </w:object>
      </w:r>
      <w:r>
        <w:t>.</w:t>
      </w:r>
    </w:p>
    <w:p w14:paraId="5D80D4AA" w14:textId="77777777" w:rsidR="00FB6012" w:rsidRDefault="00FB6012" w:rsidP="00FB6012"/>
    <w:p w14:paraId="326B66E2" w14:textId="77777777" w:rsidR="00FB6012" w:rsidRDefault="00FB6012" w:rsidP="00FB6012">
      <w:pPr>
        <w:pStyle w:val="Heading3"/>
      </w:pPr>
      <w:bookmarkStart w:id="122" w:name="_Toc176704835"/>
      <w:bookmarkStart w:id="123" w:name="_Toc289032536"/>
      <w:r>
        <w:t>Perfect Osmometer</w:t>
      </w:r>
      <w:bookmarkEnd w:id="122"/>
      <w:bookmarkEnd w:id="123"/>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35pt;height:19.35pt" o:ole="">
            <v:imagedata r:id="rId984" o:title=""/>
          </v:shape>
          <o:OLEObject Type="Embed" ProgID="Equation.DSMT4" ShapeID="_x0000_i1506" DrawAspect="Content" ObjectID="_1493038978" r:id="rId985"/>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35pt;height:15.6pt" o:ole="">
            <v:imagedata r:id="rId986" o:title=""/>
          </v:shape>
          <o:OLEObject Type="Embed" ProgID="Equation.DSMT4" ShapeID="_x0000_i1507" DrawAspect="Content" ObjectID="_1493038979" r:id="rId987"/>
        </w:object>
      </w:r>
      <w:r>
        <w:t xml:space="preserve"> must be continuous across the boundary.  Assuming ideal physicochemical conditions</w:t>
      </w:r>
      <w:proofErr w:type="gramStart"/>
      <w:r>
        <w:t xml:space="preserve">, </w:t>
      </w:r>
      <w:proofErr w:type="gramEnd"/>
      <w:r w:rsidR="00905817" w:rsidRPr="00905817">
        <w:rPr>
          <w:position w:val="-4"/>
        </w:rPr>
        <w:object w:dxaOrig="580" w:dyaOrig="260" w14:anchorId="0EA1DD0F">
          <v:shape id="_x0000_i1508" type="#_x0000_t75" style="width:29pt;height:12.9pt" o:ole="">
            <v:imagedata r:id="rId988" o:title=""/>
          </v:shape>
          <o:OLEObject Type="Embed" ProgID="Equation.DSMT4" ShapeID="_x0000_i1508" DrawAspect="Content" ObjectID="_1493038980" r:id="rId989"/>
        </w:object>
      </w:r>
      <w:r>
        <w:t xml:space="preserve">, and zero ambient pressure, this continuity requirement implies that </w:t>
      </w:r>
      <w:r w:rsidR="00905817" w:rsidRPr="00905817">
        <w:rPr>
          <w:position w:val="-16"/>
        </w:rPr>
        <w:object w:dxaOrig="1500" w:dyaOrig="440" w14:anchorId="708BE38B">
          <v:shape id="_x0000_i1509" type="#_x0000_t75" style="width:76.3pt;height:22.05pt" o:ole="">
            <v:imagedata r:id="rId990" o:title=""/>
          </v:shape>
          <o:OLEObject Type="Embed" ProgID="Equation.DSMT4" ShapeID="_x0000_i1509" DrawAspect="Content" ObjectID="_1493038981" r:id="rId991"/>
        </w:object>
      </w:r>
      <w:r>
        <w:t xml:space="preserve">, where </w:t>
      </w:r>
      <w:r w:rsidR="00905817" w:rsidRPr="00905817">
        <w:rPr>
          <w:position w:val="-6"/>
        </w:rPr>
        <w:object w:dxaOrig="240" w:dyaOrig="320" w14:anchorId="1007E757">
          <v:shape id="_x0000_i1510" type="#_x0000_t75" style="width:12.35pt;height:15.6pt" o:ole="">
            <v:imagedata r:id="rId992" o:title=""/>
          </v:shape>
          <o:OLEObject Type="Embed" ProgID="Equation.DSMT4" ShapeID="_x0000_i1510" DrawAspect="Content" ObjectID="_1493038982" r:id="rId993"/>
        </w:object>
      </w:r>
      <w:r>
        <w:t xml:space="preserve">is the osmolarity of the external environment.  </w:t>
      </w:r>
      <w:proofErr w:type="gramStart"/>
      <w:r>
        <w:t xml:space="preserve">Using </w:t>
      </w:r>
      <w:proofErr w:type="gramEnd"/>
      <w:r>
        <w:fldChar w:fldCharType="begin"/>
      </w:r>
      <w:r>
        <w:instrText xml:space="preserve"> GOTOBUTTON ZEqnNum130917  \* MERGEFORMAT </w:instrText>
      </w:r>
      <w:r w:rsidR="008735F1">
        <w:fldChar w:fldCharType="begin"/>
      </w:r>
      <w:r w:rsidR="008735F1">
        <w:instrText xml:space="preserve"> REF ZEqnNum130917 \* Charformat \! \* MERGEFORMAT </w:instrText>
      </w:r>
      <w:r w:rsidR="008735F1">
        <w:fldChar w:fldCharType="separate"/>
      </w:r>
      <w:r w:rsidR="00E3755C">
        <w:instrText>(2.137)</w:instrText>
      </w:r>
      <w:r w:rsidR="008735F1">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4.25pt;height:37.6pt" o:ole="">
            <v:imagedata r:id="rId994" o:title=""/>
          </v:shape>
          <o:OLEObject Type="Embed" ProgID="Equation.DSMT4" ShapeID="_x0000_i1511" DrawAspect="Content" ObjectID="_1493038983" r:id="rId995"/>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4" w:name="ZEqnNum819789"/>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139</w:instrText>
      </w:r>
      <w:r w:rsidR="008735F1">
        <w:rPr>
          <w:noProof/>
        </w:rPr>
        <w:fldChar w:fldCharType="end"/>
      </w:r>
      <w:r>
        <w:instrText>)</w:instrText>
      </w:r>
      <w:bookmarkEnd w:id="124"/>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6.85pt;height:14.5pt" o:ole="">
            <v:imagedata r:id="rId996" o:title=""/>
          </v:shape>
          <o:OLEObject Type="Embed" ProgID="Equation.DSMT4" ShapeID="_x0000_i1512" DrawAspect="Content" ObjectID="_1493038984" r:id="rId997"/>
        </w:object>
      </w:r>
      <w:r>
        <w:t xml:space="preserve"> </w:t>
      </w:r>
      <w:proofErr w:type="gramStart"/>
      <w:r>
        <w:t xml:space="preserve">and </w:t>
      </w:r>
      <w:proofErr w:type="gramEnd"/>
      <w:r w:rsidR="00905817" w:rsidRPr="00905817">
        <w:rPr>
          <w:position w:val="-10"/>
        </w:rPr>
        <w:object w:dxaOrig="580" w:dyaOrig="320" w14:anchorId="21E5E08B">
          <v:shape id="_x0000_i1513" type="#_x0000_t75" style="width:29pt;height:15.6pt" o:ole="">
            <v:imagedata r:id="rId998" o:title=""/>
          </v:shape>
          <o:OLEObject Type="Embed" ProgID="Equation.DSMT4" ShapeID="_x0000_i1513" DrawAspect="Content" ObjectID="_1493038985" r:id="rId999"/>
        </w:object>
      </w:r>
      <w:r>
        <w:t xml:space="preserve">, from which it follows that </w:t>
      </w:r>
      <w:r w:rsidR="00905817" w:rsidRPr="00905817">
        <w:rPr>
          <w:position w:val="-16"/>
        </w:rPr>
        <w:object w:dxaOrig="1420" w:dyaOrig="440" w14:anchorId="23C1265A">
          <v:shape id="_x0000_i1514" type="#_x0000_t75" style="width:71.45pt;height:22.05pt" o:ole="">
            <v:imagedata r:id="rId1000" o:title=""/>
          </v:shape>
          <o:OLEObject Type="Embed" ProgID="Equation.DSMT4" ShapeID="_x0000_i1514" DrawAspect="Content" ObjectID="_1493038986" r:id="rId1001"/>
        </w:object>
      </w:r>
      <w:r w:rsidR="0077444B">
        <w:t>,</w:t>
      </w:r>
      <w:r>
        <w:t xml:space="preserve"> where </w:t>
      </w:r>
      <w:r w:rsidR="00905817" w:rsidRPr="00905817">
        <w:rPr>
          <w:position w:val="-12"/>
        </w:rPr>
        <w:object w:dxaOrig="240" w:dyaOrig="380" w14:anchorId="7679F34B">
          <v:shape id="_x0000_i1515" type="#_x0000_t75" style="width:12.35pt;height:19.35pt" o:ole="">
            <v:imagedata r:id="rId1002" o:title=""/>
          </v:shape>
          <o:OLEObject Type="Embed" ProgID="Equation.DSMT4" ShapeID="_x0000_i1515" DrawAspect="Content" ObjectID="_1493038987" r:id="rId1003"/>
        </w:object>
      </w:r>
      <w:r>
        <w:t xml:space="preserve"> is the value of </w:t>
      </w:r>
      <w:r w:rsidR="00905817" w:rsidRPr="00905817">
        <w:rPr>
          <w:position w:val="-6"/>
        </w:rPr>
        <w:object w:dxaOrig="240" w:dyaOrig="320" w14:anchorId="169B68F8">
          <v:shape id="_x0000_i1516" type="#_x0000_t75" style="width:12.35pt;height:15.6pt" o:ole="">
            <v:imagedata r:id="rId1004" o:title=""/>
          </v:shape>
          <o:OLEObject Type="Embed" ProgID="Equation.DSMT4" ShapeID="_x0000_i1516" DrawAspect="Content" ObjectID="_1493038988" r:id="rId1005"/>
        </w:object>
      </w:r>
      <w:r>
        <w:t xml:space="preserve"> in the reference state.  Therefore </w:t>
      </w:r>
      <w:r>
        <w:fldChar w:fldCharType="begin"/>
      </w:r>
      <w:r>
        <w:instrText xml:space="preserve"> GOTOBUTTON ZEqnNum819789  \* MERGEFORMAT </w:instrText>
      </w:r>
      <w:r w:rsidR="008735F1">
        <w:fldChar w:fldCharType="begin"/>
      </w:r>
      <w:r w:rsidR="008735F1">
        <w:instrText xml:space="preserve"> REF ZEqnNum819789 \* Charformat \! \* MERGEFORMAT </w:instrText>
      </w:r>
      <w:r w:rsidR="008735F1">
        <w:fldChar w:fldCharType="separate"/>
      </w:r>
      <w:r w:rsidR="00E3755C">
        <w:instrText>(2.139)</w:instrText>
      </w:r>
      <w:r w:rsidR="008735F1">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8pt;height:37.6pt" o:ole="">
            <v:imagedata r:id="rId1006" o:title=""/>
          </v:shape>
          <o:OLEObject Type="Embed" ProgID="Equation.DSMT4" ShapeID="_x0000_i1517" DrawAspect="Content" ObjectID="_1493038989" r:id="rId1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5" w:name="ZEqnNum217617"/>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140</w:instrText>
      </w:r>
      <w:r w:rsidR="008735F1">
        <w:rPr>
          <w:noProof/>
        </w:rPr>
        <w:fldChar w:fldCharType="end"/>
      </w:r>
      <w:r>
        <w:instrText>)</w:instrText>
      </w:r>
      <w:bookmarkEnd w:id="125"/>
      <w:r>
        <w:fldChar w:fldCharType="end"/>
      </w:r>
    </w:p>
    <w:p w14:paraId="738BBA8F" w14:textId="77777777" w:rsidR="00FB6012" w:rsidRDefault="00FB6012" w:rsidP="00FB6012">
      <w:proofErr w:type="gramStart"/>
      <w:r>
        <w:t>and</w:t>
      </w:r>
      <w:proofErr w:type="gramEnd"/>
      <w:r>
        <w:t xml:space="preserve"> this expression may be substituted into </w:t>
      </w:r>
      <w:r>
        <w:fldChar w:fldCharType="begin"/>
      </w:r>
      <w:r>
        <w:instrText xml:space="preserve"> GOTOBUTTON ZEqnNum689586  \* MERGEFORMAT </w:instrText>
      </w:r>
      <w:r w:rsidR="008735F1">
        <w:fldChar w:fldCharType="begin"/>
      </w:r>
      <w:r w:rsidR="008735F1">
        <w:instrText xml:space="preserve"> REF ZEqnNum689586 \* Charformat \! \* MERGEFORMAT </w:instrText>
      </w:r>
      <w:r w:rsidR="008735F1">
        <w:fldChar w:fldCharType="separate"/>
      </w:r>
      <w:r w:rsidR="00E3755C">
        <w:instrText>(2.138)</w:instrText>
      </w:r>
      <w:r w:rsidR="008735F1">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4pt;height:15.6pt" o:ole="">
            <v:imagedata r:id="rId1008" o:title=""/>
          </v:shape>
          <o:OLEObject Type="Embed" ProgID="Equation.DSMT4" ShapeID="_x0000_i1518" DrawAspect="Content" ObjectID="_1493038990" r:id="rId1009"/>
        </w:object>
      </w:r>
      <w:r>
        <w:t xml:space="preserve">).  In that case </w:t>
      </w:r>
      <w:r w:rsidR="00905817" w:rsidRPr="00905817">
        <w:rPr>
          <w:position w:val="-10"/>
        </w:rPr>
        <w:object w:dxaOrig="580" w:dyaOrig="320" w14:anchorId="275C91E2">
          <v:shape id="_x0000_i1519" type="#_x0000_t75" style="width:29pt;height:15.6pt" o:ole="">
            <v:imagedata r:id="rId1010" o:title=""/>
          </v:shape>
          <o:OLEObject Type="Embed" ProgID="Equation.DSMT4" ShapeID="_x0000_i1519" DrawAspect="Content" ObjectID="_1493038991" r:id="rId1011"/>
        </w:object>
      </w:r>
      <w:r>
        <w:t xml:space="preserve"> and </w:t>
      </w:r>
      <w:r>
        <w:fldChar w:fldCharType="begin"/>
      </w:r>
      <w:r>
        <w:instrText xml:space="preserve"> GOTOBUTTON ZEqnNum217617  \* MERGEFORMAT </w:instrText>
      </w:r>
      <w:r w:rsidR="008735F1">
        <w:fldChar w:fldCharType="begin"/>
      </w:r>
      <w:r w:rsidR="008735F1">
        <w:instrText xml:space="preserve"> REF ZEqnNum217617 \* Charformat \! \* MERGEFORMAT </w:instrText>
      </w:r>
      <w:r w:rsidR="008735F1">
        <w:fldChar w:fldCharType="separate"/>
      </w:r>
      <w:r w:rsidR="00E3755C">
        <w:instrText>(2.140)</w:instrText>
      </w:r>
      <w:r w:rsidR="008735F1">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8pt" o:ole="">
            <v:imagedata r:id="rId1012" o:title=""/>
          </v:shape>
          <o:OLEObject Type="Embed" ProgID="Equation.DSMT4" ShapeID="_x0000_i1520" DrawAspect="Content" ObjectID="_1493038992" r:id="rId10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141</w:instrText>
      </w:r>
      <w:r w:rsidR="008735F1">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35pt;height:15.6pt" o:ole="">
            <v:imagedata r:id="rId1014" o:title=""/>
          </v:shape>
          <o:OLEObject Type="Embed" ProgID="Equation.DSMT4" ShapeID="_x0000_i1521" DrawAspect="Content" ObjectID="_1493038993" r:id="rId1015"/>
        </w:object>
      </w:r>
      <w:r>
        <w:t xml:space="preserve"> is an affine function of </w:t>
      </w:r>
      <w:r w:rsidR="00905817" w:rsidRPr="00905817">
        <w:rPr>
          <w:position w:val="-12"/>
        </w:rPr>
        <w:object w:dxaOrig="580" w:dyaOrig="380" w14:anchorId="55C2F8D6">
          <v:shape id="_x0000_i1522" type="#_x0000_t75" style="width:29pt;height:19.35pt" o:ole="">
            <v:imagedata r:id="rId1016" o:title=""/>
          </v:shape>
          <o:OLEObject Type="Embed" ProgID="Equation.DSMT4" ShapeID="_x0000_i1522" DrawAspect="Content" ObjectID="_1493038994" r:id="rId1017"/>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8735F1">
        <w:fldChar w:fldCharType="begin"/>
      </w:r>
      <w:r w:rsidR="008735F1">
        <w:instrText xml:space="preserve"> REF ZEqnNum217617 \* Charformat \! \* MERGEFORMAT </w:instrText>
      </w:r>
      <w:r w:rsidR="008735F1">
        <w:fldChar w:fldCharType="separate"/>
      </w:r>
      <w:r w:rsidR="00E3755C">
        <w:instrText>(2.140)</w:instrText>
      </w:r>
      <w:r w:rsidR="008735F1">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t>
      </w:r>
      <w:proofErr w:type="gramStart"/>
      <w:r>
        <w:t xml:space="preserve">when </w:t>
      </w:r>
      <w:proofErr w:type="gramEnd"/>
      <w:r w:rsidR="00905817" w:rsidRPr="00905817">
        <w:rPr>
          <w:position w:val="-6"/>
        </w:rPr>
        <w:object w:dxaOrig="680" w:dyaOrig="320" w14:anchorId="5322FD0A">
          <v:shape id="_x0000_i1523" type="#_x0000_t75" style="width:34.4pt;height:15.6pt" o:ole="">
            <v:imagedata r:id="rId1018" o:title=""/>
          </v:shape>
          <o:OLEObject Type="Embed" ProgID="Equation.DSMT4" ShapeID="_x0000_i1523" DrawAspect="Content" ObjectID="_1493038995" r:id="rId1019"/>
        </w:object>
      </w:r>
      <w:r>
        <w:t>.</w:t>
      </w:r>
    </w:p>
    <w:p w14:paraId="0F348A65" w14:textId="77777777" w:rsidR="00FB6012" w:rsidRDefault="00FB6012" w:rsidP="00FB6012">
      <w:pPr>
        <w:pStyle w:val="Heading3"/>
      </w:pPr>
      <w:bookmarkStart w:id="126" w:name="_Toc176704836"/>
      <w:bookmarkStart w:id="127" w:name="_Toc289032537"/>
      <w:r>
        <w:t>Cell Growth</w:t>
      </w:r>
      <w:bookmarkEnd w:id="126"/>
      <w:bookmarkEnd w:id="127"/>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8735F1">
        <w:fldChar w:fldCharType="begin"/>
      </w:r>
      <w:r w:rsidR="008735F1">
        <w:instrText xml:space="preserve"> REF ZEqnNum819789 \* Charformat \! \* MERGEFORMAT </w:instrText>
      </w:r>
      <w:r w:rsidR="008735F1">
        <w:fldChar w:fldCharType="separate"/>
      </w:r>
      <w:r w:rsidR="00E3755C">
        <w:instrText>(2.139)</w:instrText>
      </w:r>
      <w:r w:rsidR="008735F1">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5.05pt;height:19.35pt" o:ole="">
            <v:imagedata r:id="rId1020" o:title=""/>
          </v:shape>
          <o:OLEObject Type="Embed" ProgID="Equation.DSMT4" ShapeID="_x0000_i1524" DrawAspect="Content" ObjectID="_1493038996" r:id="rId1021"/>
        </w:object>
      </w:r>
      <w:r>
        <w:t xml:space="preserve"> and </w:t>
      </w:r>
      <w:r w:rsidR="00905817" w:rsidRPr="00905817">
        <w:rPr>
          <w:position w:val="-12"/>
        </w:rPr>
        <w:object w:dxaOrig="240" w:dyaOrig="360" w14:anchorId="58BE7122">
          <v:shape id="_x0000_i1525" type="#_x0000_t75" style="width:12.35pt;height:19.35pt" o:ole="">
            <v:imagedata r:id="rId1022" o:title=""/>
          </v:shape>
          <o:OLEObject Type="Embed" ProgID="Equation.DSMT4" ShapeID="_x0000_i1525" DrawAspect="Content" ObjectID="_1493038997" r:id="rId1023"/>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5.05pt;height:19.35pt" o:ole="">
            <v:imagedata r:id="rId1024" o:title=""/>
          </v:shape>
          <o:OLEObject Type="Embed" ProgID="Equation.DSMT4" ShapeID="_x0000_i1526" DrawAspect="Content" ObjectID="_1493038998" r:id="rId1025"/>
        </w:object>
      </w:r>
      <w:r>
        <w:t xml:space="preserve"> and </w:t>
      </w:r>
      <w:r w:rsidR="00905817" w:rsidRPr="00905817">
        <w:rPr>
          <w:position w:val="-12"/>
        </w:rPr>
        <w:object w:dxaOrig="240" w:dyaOrig="360" w14:anchorId="2B7055E3">
          <v:shape id="_x0000_i1527" type="#_x0000_t75" style="width:12.35pt;height:19.35pt" o:ole="">
            <v:imagedata r:id="rId1026" o:title=""/>
          </v:shape>
          <o:OLEObject Type="Embed" ProgID="Equation.DSMT4" ShapeID="_x0000_i1527" DrawAspect="Content" ObjectID="_1493038999" r:id="rId1027"/>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45pt;height:22.05pt" o:ole="">
            <v:imagedata r:id="rId1028" o:title=""/>
          </v:shape>
          <o:OLEObject Type="Embed" ProgID="Equation.DSMT4" ShapeID="_x0000_i1528" DrawAspect="Content" ObjectID="_1493039000" r:id="rId1029"/>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28" w:name="_Toc176704837"/>
      <w:bookmarkStart w:id="129" w:name="_Toc289032538"/>
      <w:r>
        <w:t>Donnan Equilibrium Swelling</w:t>
      </w:r>
      <w:bookmarkEnd w:id="128"/>
      <w:bookmarkEnd w:id="129"/>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w:t>
      </w:r>
      <w:proofErr w:type="gramStart"/>
      <w:r>
        <w:t xml:space="preserve">by </w:t>
      </w:r>
      <w:proofErr w:type="gramEnd"/>
      <w:r w:rsidR="00905817" w:rsidRPr="00905817">
        <w:rPr>
          <w:position w:val="-6"/>
        </w:rPr>
        <w:object w:dxaOrig="300" w:dyaOrig="320" w14:anchorId="4100195A">
          <v:shape id="_x0000_i1529" type="#_x0000_t75" style="width:15.05pt;height:15.6pt" o:ole="">
            <v:imagedata r:id="rId1030" o:title=""/>
          </v:shape>
          <o:OLEObject Type="Embed" ProgID="Equation.DSMT4" ShapeID="_x0000_i1529" DrawAspect="Content" ObjectID="_1493039001" r:id="rId1031"/>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95pt" o:ole="">
            <v:imagedata r:id="rId1032" o:title=""/>
          </v:shape>
          <o:OLEObject Type="Embed" ProgID="Equation.DSMT4" ShapeID="_x0000_i1530" DrawAspect="Content" ObjectID="_1493039002" r:id="rId103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142</w:instrText>
      </w:r>
      <w:r w:rsidR="008735F1">
        <w:rPr>
          <w:noProof/>
        </w:rPr>
        <w:fldChar w:fldCharType="end"/>
      </w:r>
      <w:r>
        <w:instrText>)</w:instrText>
      </w:r>
      <w:r>
        <w:fldChar w:fldCharType="end"/>
      </w:r>
    </w:p>
    <w:p w14:paraId="5C6069E6" w14:textId="71844D33" w:rsidR="00FB6012" w:rsidRDefault="00FB6012" w:rsidP="00FB6012">
      <w:proofErr w:type="gramStart"/>
      <w:r>
        <w:t>where</w:t>
      </w:r>
      <w:proofErr w:type="gramEnd"/>
      <w:r>
        <w:t xml:space="preserve"> </w:t>
      </w:r>
      <w:r w:rsidR="00905817" w:rsidRPr="00905817">
        <w:rPr>
          <w:position w:val="-6"/>
        </w:rPr>
        <w:object w:dxaOrig="240" w:dyaOrig="320" w14:anchorId="2DE6CBFE">
          <v:shape id="_x0000_i1531" type="#_x0000_t75" style="width:12.35pt;height:15.6pt" o:ole="">
            <v:imagedata r:id="rId1034" o:title=""/>
          </v:shape>
          <o:OLEObject Type="Embed" ProgID="Equation.DSMT4" ShapeID="_x0000_i1531" DrawAspect="Content" ObjectID="_1493039003" r:id="rId1035"/>
        </w:object>
      </w:r>
      <w:r>
        <w:t xml:space="preserve"> is the salt concentration in the bath.  Alternatively, we note that the osmolarity of the bath </w:t>
      </w:r>
      <w:proofErr w:type="gramStart"/>
      <w:r>
        <w:t xml:space="preserve">is </w:t>
      </w:r>
      <w:proofErr w:type="gramEnd"/>
      <w:r w:rsidR="00905817" w:rsidRPr="00905817">
        <w:rPr>
          <w:position w:val="-6"/>
        </w:rPr>
        <w:object w:dxaOrig="840" w:dyaOrig="320" w14:anchorId="227E4DF6">
          <v:shape id="_x0000_i1532" type="#_x0000_t75" style="width:41.9pt;height:15.6pt" o:ole="">
            <v:imagedata r:id="rId1036" o:title=""/>
          </v:shape>
          <o:OLEObject Type="Embed" ProgID="Equation.DSMT4" ShapeID="_x0000_i1532" DrawAspect="Content" ObjectID="_1493039004" r:id="rId1037"/>
        </w:object>
      </w:r>
      <w:r>
        <w:t xml:space="preserve">.  Though this expression may be equated </w:t>
      </w:r>
      <w:proofErr w:type="gramStart"/>
      <w:r>
        <w:t xml:space="preserve">with </w:t>
      </w:r>
      <w:proofErr w:type="gramEnd"/>
      <w:r>
        <w:fldChar w:fldCharType="begin"/>
      </w:r>
      <w:r>
        <w:instrText xml:space="preserve"> GOTOBUTTON ZEqnNum130917  \* MERGEFORMAT </w:instrText>
      </w:r>
      <w:r w:rsidR="008735F1">
        <w:fldChar w:fldCharType="begin"/>
      </w:r>
      <w:r w:rsidR="008735F1">
        <w:instrText xml:space="preserve"> REF ZEqnNum130917 \* Charformat \! \* MERGEFORMAT </w:instrText>
      </w:r>
      <w:r w:rsidR="008735F1">
        <w:fldChar w:fldCharType="separate"/>
      </w:r>
      <w:r w:rsidR="00E3755C">
        <w:instrText>(2.137)</w:instrText>
      </w:r>
      <w:r w:rsidR="008735F1">
        <w:fldChar w:fldCharType="end"/>
      </w:r>
      <w:r>
        <w:fldChar w:fldCharType="end"/>
      </w:r>
      <w:r>
        <w:t xml:space="preserve">, the resulting value of </w:t>
      </w:r>
      <w:r w:rsidR="00905817" w:rsidRPr="00905817">
        <w:rPr>
          <w:position w:val="-12"/>
        </w:rPr>
        <w:object w:dxaOrig="240" w:dyaOrig="360" w14:anchorId="09752010">
          <v:shape id="_x0000_i1533" type="#_x0000_t75" style="width:12.35pt;height:19.35pt" o:ole="">
            <v:imagedata r:id="rId1038" o:title=""/>
          </v:shape>
          <o:OLEObject Type="Embed" ProgID="Equation.DSMT4" ShapeID="_x0000_i1533" DrawAspect="Content" ObjectID="_1493039005" r:id="rId1039"/>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8735F1">
        <w:fldChar w:fldCharType="begin"/>
      </w:r>
      <w:r w:rsidR="008735F1">
        <w:instrText xml:space="preserve"> REF ZEqnNum130917 \* Charformat \! \* MERGEFORMAT </w:instrText>
      </w:r>
      <w:r w:rsidR="008735F1">
        <w:fldChar w:fldCharType="separate"/>
      </w:r>
      <w:r w:rsidR="00E3755C">
        <w:instrText>(2.137)</w:instrText>
      </w:r>
      <w:r w:rsidR="008735F1">
        <w:fldChar w:fldCharType="end"/>
      </w:r>
      <w:r>
        <w:fldChar w:fldCharType="end"/>
      </w:r>
      <w:r>
        <w:t xml:space="preserve"> to produce a relation between the fixed charge density in the current configuration</w:t>
      </w:r>
      <w:proofErr w:type="gramStart"/>
      <w:r>
        <w:t xml:space="preserve">, </w:t>
      </w:r>
      <w:proofErr w:type="gramEnd"/>
      <w:r w:rsidR="00905817" w:rsidRPr="00905817">
        <w:rPr>
          <w:position w:val="-6"/>
        </w:rPr>
        <w:object w:dxaOrig="300" w:dyaOrig="320" w14:anchorId="28636340">
          <v:shape id="_x0000_i1534" type="#_x0000_t75" style="width:15.05pt;height:15.6pt" o:ole="">
            <v:imagedata r:id="rId1040" o:title=""/>
          </v:shape>
          <o:OLEObject Type="Embed" ProgID="Equation.DSMT4" ShapeID="_x0000_i1534" DrawAspect="Content" ObjectID="_1493039006" r:id="rId1041"/>
        </w:object>
      </w:r>
      <w:r>
        <w:t>, and the corresponding value in the reference configuration,</w:t>
      </w:r>
      <w:r w:rsidR="00905817" w:rsidRPr="00905817">
        <w:rPr>
          <w:position w:val="-12"/>
        </w:rPr>
        <w:object w:dxaOrig="300" w:dyaOrig="380" w14:anchorId="1D4C98E9">
          <v:shape id="_x0000_i1535" type="#_x0000_t75" style="width:15.05pt;height:19.35pt" o:ole="">
            <v:imagedata r:id="rId1042" o:title=""/>
          </v:shape>
          <o:OLEObject Type="Embed" ProgID="Equation.DSMT4" ShapeID="_x0000_i1535" DrawAspect="Content" ObjectID="_1493039007" r:id="rId1043"/>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55pt" o:ole="">
            <v:imagedata r:id="rId1044" o:title=""/>
          </v:shape>
          <o:OLEObject Type="Embed" ProgID="Equation.DSMT4" ShapeID="_x0000_i1536" DrawAspect="Content" ObjectID="_1493039008" r:id="rId10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143</w:instrText>
      </w:r>
      <w:r w:rsidR="008735F1">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1.05pt;height:49.95pt" o:ole="">
            <v:imagedata r:id="rId1046" o:title=""/>
          </v:shape>
          <o:OLEObject Type="Embed" ProgID="Equation.DSMT4" ShapeID="_x0000_i1537" DrawAspect="Content" ObjectID="_1493039009" r:id="rId10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w:instrText>
      </w:r>
      <w:r w:rsidR="008735F1">
        <w:instrText xml:space="preserve">Arabic \* MERGEFORMAT </w:instrText>
      </w:r>
      <w:r w:rsidR="008735F1">
        <w:fldChar w:fldCharType="separate"/>
      </w:r>
      <w:r w:rsidR="00E3755C">
        <w:rPr>
          <w:noProof/>
        </w:rPr>
        <w:instrText>2</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144</w:instrText>
      </w:r>
      <w:r w:rsidR="008735F1">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8735F1">
        <w:fldChar w:fldCharType="begin"/>
      </w:r>
      <w:r w:rsidR="008735F1">
        <w:instrText xml:space="preserve"> REF ZEqnNum689586 \* Charformat \! \* MERGEFORMAT </w:instrText>
      </w:r>
      <w:r w:rsidR="008735F1">
        <w:fldChar w:fldCharType="separate"/>
      </w:r>
      <w:r w:rsidR="00E3755C">
        <w:instrText>(2.138)</w:instrText>
      </w:r>
      <w:r w:rsidR="008735F1">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30" w:name="_Toc289032539"/>
      <w:r>
        <w:t>Chemical Reactions</w:t>
      </w:r>
      <w:bookmarkEnd w:id="130"/>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3.9pt;height:32.8pt" o:ole="">
            <v:imagedata r:id="rId1048" o:title=""/>
          </v:shape>
          <o:OLEObject Type="Embed" ProgID="Equation.DSMT4" ShapeID="_x0000_i1538" DrawAspect="Content" ObjectID="_1493039010" r:id="rId104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1" w:name="ZEqnNum719595"/>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145</w:instrText>
      </w:r>
      <w:r w:rsidR="008735F1">
        <w:rPr>
          <w:noProof/>
        </w:rPr>
        <w:fldChar w:fldCharType="end"/>
      </w:r>
      <w:r w:rsidR="00F75A04">
        <w:instrText>)</w:instrText>
      </w:r>
      <w:bookmarkEnd w:id="131"/>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2pt;height:19.35pt" o:ole="">
            <v:imagedata r:id="rId1050" o:title=""/>
          </v:shape>
          <o:OLEObject Type="Embed" ProgID="Equation.DSMT4" ShapeID="_x0000_i1539" DrawAspect="Content" ObjectID="_1493039011" r:id="rId1051"/>
        </w:object>
      </w:r>
      <w:r>
        <w:t xml:space="preserve">  is the volume density of mass supply to </w:t>
      </w:r>
      <w:r w:rsidR="00905817" w:rsidRPr="00905817">
        <w:rPr>
          <w:position w:val="-6"/>
        </w:rPr>
        <w:object w:dxaOrig="240" w:dyaOrig="220" w14:anchorId="343A8316">
          <v:shape id="_x0000_i1540" type="#_x0000_t75" style="width:12.35pt;height:10.75pt" o:ole="">
            <v:imagedata r:id="rId1052" o:title=""/>
          </v:shape>
          <o:OLEObject Type="Embed" ProgID="Equation.DSMT4" ShapeID="_x0000_i1540" DrawAspect="Content" ObjectID="_1493039012" r:id="rId1053"/>
        </w:object>
      </w:r>
      <w:r>
        <w:t xml:space="preserve"> resulting from chemical reactions with all other mixture </w:t>
      </w:r>
      <w:proofErr w:type="gramStart"/>
      <w:r>
        <w:t>constitutents.</w:t>
      </w:r>
      <w:proofErr w:type="gramEnd"/>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49.95pt;height:26.85pt" o:ole="">
            <v:imagedata r:id="rId1054" o:title=""/>
          </v:shape>
          <o:OLEObject Type="Embed" ProgID="Equation.DSMT4" ShapeID="_x0000_i1541" DrawAspect="Content" ObjectID="_1493039013"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2" w:name="ZEqnNum534803"/>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w:instrText>
      </w:r>
      <w:r w:rsidR="008735F1">
        <w:instrText xml:space="preserve">\c \* Arabic \* MERGEFORMAT </w:instrText>
      </w:r>
      <w:r w:rsidR="008735F1">
        <w:fldChar w:fldCharType="separate"/>
      </w:r>
      <w:r w:rsidR="00E3755C">
        <w:rPr>
          <w:noProof/>
        </w:rPr>
        <w:instrText>146</w:instrText>
      </w:r>
      <w:r w:rsidR="008735F1">
        <w:rPr>
          <w:noProof/>
        </w:rPr>
        <w:fldChar w:fldCharType="end"/>
      </w:r>
      <w:r w:rsidR="00F75A04">
        <w:instrText>)</w:instrText>
      </w:r>
      <w:bookmarkEnd w:id="132"/>
      <w:r w:rsidR="00F75A04">
        <w:fldChar w:fldCharType="end"/>
      </w:r>
    </w:p>
    <w:p w14:paraId="188D6B34" w14:textId="0FA0F7D1" w:rsidR="00036EB2" w:rsidRDefault="00036EB2" w:rsidP="00036EB2">
      <w:r>
        <w:t xml:space="preserve">In a mixture containing a solid constituent (denoted </w:t>
      </w:r>
      <w:proofErr w:type="gramStart"/>
      <w:r>
        <w:t xml:space="preserve">by </w:t>
      </w:r>
      <w:r w:rsidR="00905817" w:rsidRPr="00905817">
        <w:rPr>
          <w:position w:val="-6"/>
        </w:rPr>
        <w:object w:dxaOrig="580" w:dyaOrig="220" w14:anchorId="46BD0249">
          <v:shape id="_x0000_i1542" type="#_x0000_t75" style="width:29pt;height:10.75pt" o:ole="">
            <v:imagedata r:id="rId1056" o:title=""/>
          </v:shape>
          <o:OLEObject Type="Embed" ProgID="Equation.DSMT4" ShapeID="_x0000_i1542" DrawAspect="Content" ObjectID="_1493039014" r:id="rId1057"/>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9pt;height:22.05pt" o:ole="">
            <v:imagedata r:id="rId1058" o:title=""/>
          </v:shape>
          <o:OLEObject Type="Embed" ProgID="Equation.DSMT4" ShapeID="_x0000_i1543" DrawAspect="Content" ObjectID="_1493039015" r:id="rId105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w:instrText>
      </w:r>
      <w:r w:rsidR="008735F1">
        <w:instrText xml:space="preserve">ORMAT </w:instrText>
      </w:r>
      <w:r w:rsidR="008735F1">
        <w:fldChar w:fldCharType="separate"/>
      </w:r>
      <w:r w:rsidR="008735F1">
        <w:fldChar w:fldCharType="end"/>
      </w:r>
      <w:bookmarkStart w:id="133" w:name="ZEqnNum888503"/>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147</w:instrText>
      </w:r>
      <w:r w:rsidR="008735F1">
        <w:rPr>
          <w:noProof/>
        </w:rPr>
        <w:fldChar w:fldCharType="end"/>
      </w:r>
      <w:r w:rsidR="00F75A04">
        <w:instrText>)</w:instrText>
      </w:r>
      <w:bookmarkEnd w:id="133"/>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8735F1">
        <w:fldChar w:fldCharType="begin"/>
      </w:r>
      <w:r w:rsidR="008735F1">
        <w:instrText xml:space="preserve"> REF ZEqnNum888503 \* Charformat \! \* MERGEFORMAT </w:instrText>
      </w:r>
      <w:r w:rsidR="008735F1">
        <w:fldChar w:fldCharType="separate"/>
      </w:r>
      <w:r w:rsidR="00E3755C">
        <w:instrText>(2.147)</w:instrText>
      </w:r>
      <w:r w:rsidR="008735F1">
        <w:fldChar w:fldCharType="end"/>
      </w:r>
      <w:r w:rsidR="008D24F9">
        <w:fldChar w:fldCharType="end"/>
      </w:r>
      <w:r w:rsidR="008D24F9">
        <w:t xml:space="preserve"> </w:t>
      </w:r>
      <w:proofErr w:type="gramStart"/>
      <w:r>
        <w:t>into</w:t>
      </w:r>
      <w:r w:rsidR="008D24F9">
        <w:t xml:space="preserve"> </w:t>
      </w:r>
      <w:proofErr w:type="gramEnd"/>
      <w:r w:rsidR="008D24F9">
        <w:fldChar w:fldCharType="begin"/>
      </w:r>
      <w:r w:rsidR="008D24F9">
        <w:instrText xml:space="preserve"> GOTOBUTTON ZEqnNum719595  \* MERGEFORMAT </w:instrText>
      </w:r>
      <w:r w:rsidR="008735F1">
        <w:fldChar w:fldCharType="begin"/>
      </w:r>
      <w:r w:rsidR="008735F1">
        <w:instrText xml:space="preserve"> REF ZEqnNum719595 \* Charformat \! \* MERGEFORMAT </w:instrText>
      </w:r>
      <w:r w:rsidR="008735F1">
        <w:fldChar w:fldCharType="separate"/>
      </w:r>
      <w:r w:rsidR="00E3755C">
        <w:instrText>(2.145)</w:instrText>
      </w:r>
      <w:r w:rsidR="008735F1">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2pt;height:32.8pt" o:ole="">
            <v:imagedata r:id="rId1060" o:title=""/>
          </v:shape>
          <o:OLEObject Type="Embed" ProgID="Equation.DSMT4" ShapeID="_x0000_i1544" DrawAspect="Content" ObjectID="_1493039016" r:id="rId106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4" w:name="ZEqnNum431995"/>
      <w:r w:rsidR="00F75A04">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148</w:instrText>
      </w:r>
      <w:r w:rsidR="008735F1">
        <w:rPr>
          <w:noProof/>
        </w:rPr>
        <w:fldChar w:fldCharType="end"/>
      </w:r>
      <w:r w:rsidR="00F75A04">
        <w:instrText>)</w:instrText>
      </w:r>
      <w:bookmarkEnd w:id="134"/>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1pt;height:19.9pt" o:ole="">
            <v:imagedata r:id="rId1062" o:title=""/>
          </v:shape>
          <o:OLEObject Type="Embed" ProgID="Equation.DSMT4" ShapeID="_x0000_i1545" DrawAspect="Content" ObjectID="_1493039017" r:id="rId1063"/>
        </w:object>
      </w:r>
      <w:r>
        <w:t xml:space="preserve"> represents the material time derivative in the spatial frame, following the solid</w:t>
      </w:r>
      <w:proofErr w:type="gramStart"/>
      <w:r>
        <w:t xml:space="preserve">, </w:t>
      </w:r>
      <w:proofErr w:type="gramEnd"/>
      <w:r w:rsidR="00905817" w:rsidRPr="00905817">
        <w:rPr>
          <w:position w:val="-6"/>
        </w:rPr>
        <w:object w:dxaOrig="940" w:dyaOrig="279" w14:anchorId="06E1A747">
          <v:shape id="_x0000_i1546" type="#_x0000_t75" style="width:47.3pt;height:14.5pt" o:ole="">
            <v:imagedata r:id="rId1064" o:title=""/>
          </v:shape>
          <o:OLEObject Type="Embed" ProgID="Equation.DSMT4" ShapeID="_x0000_i1546" DrawAspect="Content" ObjectID="_1493039018" r:id="rId1065"/>
        </w:object>
      </w:r>
      <w:r>
        <w:t xml:space="preserve">, where </w:t>
      </w:r>
      <w:r w:rsidR="00905817" w:rsidRPr="00905817">
        <w:rPr>
          <w:position w:val="-4"/>
        </w:rPr>
        <w:object w:dxaOrig="220" w:dyaOrig="260" w14:anchorId="1878C93C">
          <v:shape id="_x0000_i1547" type="#_x0000_t75" style="width:10.75pt;height:12.9pt" o:ole="">
            <v:imagedata r:id="rId1066" o:title=""/>
          </v:shape>
          <o:OLEObject Type="Embed" ProgID="Equation.DSMT4" ShapeID="_x0000_i1547" DrawAspect="Content" ObjectID="_1493039019" r:id="rId1067"/>
        </w:object>
      </w:r>
      <w:r>
        <w:t xml:space="preserve"> is the deformation gradient of the solid matrix; </w:t>
      </w:r>
      <w:r w:rsidR="00905817" w:rsidRPr="00905817">
        <w:rPr>
          <w:position w:val="-12"/>
        </w:rPr>
        <w:object w:dxaOrig="340" w:dyaOrig="380" w14:anchorId="52D89DDB">
          <v:shape id="_x0000_i1548" type="#_x0000_t75" style="width:17.2pt;height:19.35pt" o:ole="">
            <v:imagedata r:id="rId1068" o:title=""/>
          </v:shape>
          <o:OLEObject Type="Embed" ProgID="Equation.DSMT4" ShapeID="_x0000_i1548" DrawAspect="Content" ObjectID="_1493039020" r:id="rId1069"/>
        </w:object>
      </w:r>
      <w:r>
        <w:t xml:space="preserve"> is the apparent density and </w:t>
      </w:r>
      <w:r w:rsidR="00905817" w:rsidRPr="00905817">
        <w:rPr>
          <w:position w:val="-12"/>
        </w:rPr>
        <w:object w:dxaOrig="340" w:dyaOrig="380" w14:anchorId="419B024A">
          <v:shape id="_x0000_i1549" type="#_x0000_t75" style="width:17.2pt;height:19.35pt" o:ole="">
            <v:imagedata r:id="rId1070" o:title=""/>
          </v:shape>
          <o:OLEObject Type="Embed" ProgID="Equation.DSMT4" ShapeID="_x0000_i1549" DrawAspect="Content" ObjectID="_1493039021" r:id="rId1071"/>
        </w:object>
      </w:r>
      <w:r>
        <w:t xml:space="preserve"> is the volume density of mass supply to </w:t>
      </w:r>
      <w:r w:rsidR="00905817" w:rsidRPr="00905817">
        <w:rPr>
          <w:position w:val="-6"/>
        </w:rPr>
        <w:object w:dxaOrig="240" w:dyaOrig="220" w14:anchorId="3F5ACEAC">
          <v:shape id="_x0000_i1550" type="#_x0000_t75" style="width:12.35pt;height:10.75pt" o:ole="">
            <v:imagedata r:id="rId1072" o:title=""/>
          </v:shape>
          <o:OLEObject Type="Embed" ProgID="Equation.DSMT4" ShapeID="_x0000_i1550" DrawAspect="Content" ObjectID="_1493039022" r:id="rId1073"/>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35pt;height:19.35pt" o:ole="">
            <v:imagedata r:id="rId1074" o:title=""/>
          </v:shape>
          <o:OLEObject Type="Embed" ProgID="Equation.DSMT4" ShapeID="_x0000_i1551" DrawAspect="Content" ObjectID="_1493039023" r:id="rId107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5" w:name="ZEqnNum466274"/>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149</w:instrText>
      </w:r>
      <w:r w:rsidR="008735F1">
        <w:rPr>
          <w:noProof/>
        </w:rPr>
        <w:fldChar w:fldCharType="end"/>
      </w:r>
      <w:r w:rsidR="00F75A04">
        <w:instrText>)</w:instrText>
      </w:r>
      <w:bookmarkEnd w:id="135"/>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2pt;height:19.35pt" o:ole="">
            <v:imagedata r:id="rId1076" o:title=""/>
          </v:shape>
          <o:OLEObject Type="Embed" ProgID="Equation.DSMT4" ShapeID="_x0000_i1552" DrawAspect="Content" ObjectID="_1493039024" r:id="rId1077"/>
        </w:object>
      </w:r>
      <w:r>
        <w:t xml:space="preserve"> is the mass of </w:t>
      </w:r>
      <w:r w:rsidR="00905817" w:rsidRPr="00905817">
        <w:rPr>
          <w:position w:val="-6"/>
        </w:rPr>
        <w:object w:dxaOrig="240" w:dyaOrig="220" w14:anchorId="018608B1">
          <v:shape id="_x0000_i1553" type="#_x0000_t75" style="width:12.35pt;height:10.75pt" o:ole="">
            <v:imagedata r:id="rId1078" o:title=""/>
          </v:shape>
          <o:OLEObject Type="Embed" ProgID="Equation.DSMT4" ShapeID="_x0000_i1553" DrawAspect="Content" ObjectID="_1493039025" r:id="rId1079"/>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35pt;height:10.75pt" o:ole="">
            <v:imagedata r:id="rId1080" o:title=""/>
          </v:shape>
          <o:OLEObject Type="Embed" ProgID="Equation.DSMT4" ShapeID="_x0000_i1554" DrawAspect="Content" ObjectID="_1493039026" r:id="rId1081"/>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36" w:name="_Toc289032540"/>
      <w:r>
        <w:t>Solid Matrix and Solid-Bound Molecular Constituents</w:t>
      </w:r>
      <w:bookmarkEnd w:id="136"/>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65pt;height:10.75pt" o:ole="">
            <v:imagedata r:id="rId1082" o:title=""/>
          </v:shape>
          <o:OLEObject Type="Embed" ProgID="Equation.DSMT4" ShapeID="_x0000_i1555" DrawAspect="Content" ObjectID="_1493039027" r:id="rId1083"/>
        </w:object>
      </w:r>
      <w:r>
        <w:t xml:space="preserve"> and </w:t>
      </w:r>
      <w:proofErr w:type="gramStart"/>
      <w:r>
        <w:t xml:space="preserve">satisfying </w:t>
      </w:r>
      <w:r w:rsidR="00905817" w:rsidRPr="00905817">
        <w:rPr>
          <w:position w:val="-6"/>
        </w:rPr>
        <w:object w:dxaOrig="780" w:dyaOrig="320" w14:anchorId="1ADFB5DC">
          <v:shape id="_x0000_i1556" type="#_x0000_t75" style="width:39.2pt;height:15.6pt" o:ole="">
            <v:imagedata r:id="rId1084" o:title=""/>
          </v:shape>
          <o:OLEObject Type="Embed" ProgID="Equation.DSMT4" ShapeID="_x0000_i1556" DrawAspect="Content" ObjectID="_1493039028" r:id="rId1085"/>
        </w:object>
      </w:r>
      <w:r>
        <w:t xml:space="preserve"> , </w:t>
      </w:r>
      <w:r w:rsidR="00905817" w:rsidRPr="00905817">
        <w:rPr>
          <w:position w:val="-6"/>
        </w:rPr>
        <w:object w:dxaOrig="420" w:dyaOrig="279" w14:anchorId="2F7EACE9">
          <v:shape id="_x0000_i1557" type="#_x0000_t75" style="width:20.4pt;height:14.5pt" o:ole="">
            <v:imagedata r:id="rId1086" o:title=""/>
          </v:shape>
          <o:OLEObject Type="Embed" ProgID="Equation.DSMT4" ShapeID="_x0000_i1557" DrawAspect="Content" ObjectID="_1493039029" r:id="rId1087"/>
        </w:object>
      </w:r>
      <w:r>
        <w:t xml:space="preserve">), the statement of mass balance in </w:t>
      </w:r>
      <w:r w:rsidR="005F3B18">
        <w:fldChar w:fldCharType="begin"/>
      </w:r>
      <w:r w:rsidR="005F3B18">
        <w:instrText xml:space="preserve"> GOTOBUTTON ZEqnNum431995  \* MERGEFORMAT </w:instrText>
      </w:r>
      <w:r w:rsidR="008735F1">
        <w:fldChar w:fldCharType="begin"/>
      </w:r>
      <w:r w:rsidR="008735F1">
        <w:instrText xml:space="preserve"> REF ZEqnNum431995 \* Charformat \! \* MERGEFORMAT </w:instrText>
      </w:r>
      <w:r w:rsidR="008735F1">
        <w:fldChar w:fldCharType="separate"/>
      </w:r>
      <w:r w:rsidR="00E3755C">
        <w:instrText>(2.148)</w:instrText>
      </w:r>
      <w:r w:rsidR="008735F1">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3pt;height:19.35pt" o:ole="">
            <v:imagedata r:id="rId1088" o:title=""/>
          </v:shape>
          <o:OLEObject Type="Embed" ProgID="Equation.DSMT4" ShapeID="_x0000_i1558" DrawAspect="Content" ObjectID="_1493039030" r:id="rId1089"/>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w:instrText>
      </w:r>
      <w:r w:rsidR="008735F1">
        <w:instrText xml:space="preserve">MTEqn \c \* Arabic \* MERGEFORMAT </w:instrText>
      </w:r>
      <w:r w:rsidR="008735F1">
        <w:fldChar w:fldCharType="separate"/>
      </w:r>
      <w:r w:rsidR="00E3755C">
        <w:rPr>
          <w:noProof/>
        </w:rPr>
        <w:instrText>150</w:instrText>
      </w:r>
      <w:r w:rsidR="008735F1">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2pt;height:19.35pt" o:ole="">
            <v:imagedata r:id="rId1090" o:title=""/>
          </v:shape>
          <o:OLEObject Type="Embed" ProgID="Equation.DSMT4" ShapeID="_x0000_i1559" DrawAspect="Content" ObjectID="_1493039031" r:id="rId1091"/>
        </w:object>
      </w:r>
      <w:r>
        <w:t xml:space="preserve"> can occur only as a result of chemical reactions (such as synthesis, degradation, or binding).  In contrast, as seen </w:t>
      </w:r>
      <w:proofErr w:type="gramStart"/>
      <w:r>
        <w:t>in</w:t>
      </w:r>
      <w:r w:rsidR="005F3B18">
        <w:t xml:space="preserve"> </w:t>
      </w:r>
      <w:proofErr w:type="gramEnd"/>
      <w:r w:rsidR="005F3B18">
        <w:fldChar w:fldCharType="begin"/>
      </w:r>
      <w:r w:rsidR="005F3B18">
        <w:instrText xml:space="preserve"> GOTOBUTTON ZEqnNum431995  \* MERGEFORMAT </w:instrText>
      </w:r>
      <w:r w:rsidR="008735F1">
        <w:fldChar w:fldCharType="begin"/>
      </w:r>
      <w:r w:rsidR="008735F1">
        <w:instrText xml:space="preserve"> REF ZEqnNum431995 \* Charformat \! \* MERGEFORMAT </w:instrText>
      </w:r>
      <w:r w:rsidR="008735F1">
        <w:fldChar w:fldCharType="separate"/>
      </w:r>
      <w:r w:rsidR="00E3755C">
        <w:instrText>(2.148)</w:instrText>
      </w:r>
      <w:r w:rsidR="008735F1">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2pt;height:19.35pt" o:ole="">
            <v:imagedata r:id="rId1092" o:title=""/>
          </v:shape>
          <o:OLEObject Type="Embed" ProgID="Equation.DSMT4" ShapeID="_x0000_i1560" DrawAspect="Content" ObjectID="_1493039032" r:id="rId1093"/>
        </w:object>
      </w:r>
      <w:r>
        <w:t xml:space="preserve"> for solutes or solvent (</w:t>
      </w:r>
      <w:r w:rsidR="00905817" w:rsidRPr="00905817">
        <w:rPr>
          <w:position w:val="-6"/>
        </w:rPr>
        <w:object w:dxaOrig="639" w:dyaOrig="240" w14:anchorId="10384E6E">
          <v:shape id="_x0000_i1561" type="#_x0000_t75" style="width:30.65pt;height:12.35pt" o:ole="">
            <v:imagedata r:id="rId1094" o:title=""/>
          </v:shape>
          <o:OLEObject Type="Embed" ProgID="Equation.DSMT4" ShapeID="_x0000_i1561" DrawAspect="Content" ObjectID="_1493039033" r:id="rId1095"/>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2pt;height:19.35pt" o:ole="">
            <v:imagedata r:id="rId1096" o:title=""/>
          </v:shape>
          <o:OLEObject Type="Embed" ProgID="Equation.DSMT4" ShapeID="_x0000_i1562" DrawAspect="Content" ObjectID="_1493039034" r:id="rId1097"/>
        </w:object>
      </w:r>
      <w:r w:rsidR="00560235">
        <w:t xml:space="preserve"> is the natural choice of state variable for describing the content of solid constituents in a reactive </w:t>
      </w:r>
      <w:proofErr w:type="gramStart"/>
      <w:r w:rsidR="00560235">
        <w:t>mixture.</w:t>
      </w:r>
      <w:proofErr w:type="gramEnd"/>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6.95pt;height:26.85pt" o:ole="">
            <v:imagedata r:id="rId1098" o:title=""/>
          </v:shape>
          <o:OLEObject Type="Embed" ProgID="Equation.DSMT4" ShapeID="_x0000_i1563" DrawAspect="Content" ObjectID="_1493039035" r:id="rId1099"/>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6.95pt;height:26.85pt" o:ole="">
            <v:imagedata r:id="rId1100" o:title=""/>
          </v:shape>
          <o:OLEObject Type="Embed" ProgID="Equation.DSMT4" ShapeID="_x0000_i1564" DrawAspect="Content" ObjectID="_1493039036" r:id="rId1101"/>
        </w:object>
      </w:r>
      <w:r w:rsidR="00BC28B4">
        <w:t xml:space="preserve"> </w:t>
      </w:r>
      <w:r w:rsidRPr="00AB7E22">
        <w:t xml:space="preserve">such </w:t>
      </w:r>
      <w:proofErr w:type="gramStart"/>
      <w:r w:rsidRPr="00AB7E22">
        <w:t xml:space="preserve">that </w:t>
      </w:r>
      <w:proofErr w:type="gramEnd"/>
      <w:r w:rsidR="00905817" w:rsidRPr="00905817">
        <w:rPr>
          <w:position w:val="-12"/>
        </w:rPr>
        <w:object w:dxaOrig="1480" w:dyaOrig="380" w14:anchorId="72AE11F5">
          <v:shape id="_x0000_i1565" type="#_x0000_t75" style="width:74.15pt;height:19.35pt" o:ole="">
            <v:imagedata r:id="rId1102" o:title=""/>
          </v:shape>
          <o:OLEObject Type="Embed" ProgID="Equation.DSMT4" ShapeID="_x0000_i1565" DrawAspect="Content" ObjectID="_1493039037" r:id="rId1103"/>
        </w:object>
      </w:r>
      <w:r w:rsidRPr="00AB7E22">
        <w:t>. The referential</w:t>
      </w:r>
      <w:r w:rsidR="00BC28B4">
        <w:t xml:space="preserve"> </w:t>
      </w:r>
      <w:r w:rsidRPr="00AB7E22">
        <w:t>solid volume fraction</w:t>
      </w:r>
      <w:proofErr w:type="gramStart"/>
      <w:r w:rsidRPr="00AB7E22">
        <w:t xml:space="preserve">, </w:t>
      </w:r>
      <w:proofErr w:type="gramEnd"/>
      <w:r w:rsidR="00905817" w:rsidRPr="00905817">
        <w:rPr>
          <w:position w:val="-12"/>
        </w:rPr>
        <w:object w:dxaOrig="300" w:dyaOrig="380" w14:anchorId="3D877FAD">
          <v:shape id="_x0000_i1566" type="#_x0000_t75" style="width:15.05pt;height:19.35pt" o:ole="">
            <v:imagedata r:id="rId1104" o:title=""/>
          </v:shape>
          <o:OLEObject Type="Embed" ProgID="Equation.DSMT4" ShapeID="_x0000_i1566" DrawAspect="Content" ObjectID="_1493039038" r:id="rId1105"/>
        </w:object>
      </w:r>
      <w:r w:rsidRPr="00AB7E22">
        <w:t xml:space="preserve">, may be evaluated from </w:t>
      </w:r>
    </w:p>
    <w:p w14:paraId="5C885346" w14:textId="44C7D0A1" w:rsidR="00BC28B4" w:rsidRDefault="00BC28B4" w:rsidP="00BC28B4">
      <w:pPr>
        <w:pStyle w:val="MTDisplayEquation"/>
      </w:pPr>
      <w:r>
        <w:tab/>
      </w:r>
      <w:r w:rsidR="00905817" w:rsidRPr="00905817">
        <w:rPr>
          <w:position w:val="-28"/>
        </w:rPr>
        <w:object w:dxaOrig="1600" w:dyaOrig="540" w14:anchorId="425F9EC1">
          <v:shape id="_x0000_i1567" type="#_x0000_t75" style="width:80.05pt;height:26.85pt" o:ole="">
            <v:imagedata r:id="rId1106" o:title=""/>
          </v:shape>
          <o:OLEObject Type="Embed" ProgID="Equation.DSMT4" ShapeID="_x0000_i1567" DrawAspect="Content" ObjectID="_1493039039" r:id="rId1107"/>
        </w:object>
      </w:r>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7" w:name="ZEqnNum766291"/>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151</w:instrText>
      </w:r>
      <w:r w:rsidR="008735F1">
        <w:rPr>
          <w:noProof/>
        </w:rPr>
        <w:fldChar w:fldCharType="end"/>
      </w:r>
      <w:r w:rsidR="00F75A04">
        <w:instrText>)</w:instrText>
      </w:r>
      <w:bookmarkEnd w:id="137"/>
      <w:r w:rsidR="00F75A04">
        <w:fldChar w:fldCharType="end"/>
      </w:r>
    </w:p>
    <w:p w14:paraId="74EF87C8" w14:textId="442A3B6D" w:rsidR="00AB7E22" w:rsidRPr="00AB7E22" w:rsidRDefault="00AB7E22" w:rsidP="00F75A04">
      <w:proofErr w:type="gramStart"/>
      <w:r w:rsidRPr="00AB7E22">
        <w:t>where</w:t>
      </w:r>
      <w:proofErr w:type="gramEnd"/>
      <w:r w:rsidRPr="00AB7E22">
        <w:t xml:space="preserve"> </w:t>
      </w:r>
      <w:r w:rsidR="00905817" w:rsidRPr="00905817">
        <w:rPr>
          <w:position w:val="-12"/>
        </w:rPr>
        <w:object w:dxaOrig="340" w:dyaOrig="380" w14:anchorId="52054467">
          <v:shape id="_x0000_i1568" type="#_x0000_t75" style="width:17.2pt;height:19.35pt" o:ole="">
            <v:imagedata r:id="rId1108" o:title=""/>
          </v:shape>
          <o:OLEObject Type="Embed" ProgID="Equation.DSMT4" ShapeID="_x0000_i1568" DrawAspect="Content" ObjectID="_1493039040" r:id="rId1109"/>
        </w:object>
      </w:r>
      <w:r w:rsidRPr="00AB7E22">
        <w:t xml:space="preserve"> is the true density of solid constituent</w:t>
      </w:r>
      <w:r w:rsidR="00BC28B4">
        <w:t xml:space="preserve"> </w:t>
      </w:r>
      <w:r w:rsidR="00905817" w:rsidRPr="00905817">
        <w:rPr>
          <w:position w:val="-6"/>
        </w:rPr>
        <w:object w:dxaOrig="240" w:dyaOrig="220" w14:anchorId="0288027E">
          <v:shape id="_x0000_i1569" type="#_x0000_t75" style="width:12.35pt;height:10.75pt" o:ole="">
            <v:imagedata r:id="rId1110" o:title=""/>
          </v:shape>
          <o:OLEObject Type="Embed" ProgID="Equation.DSMT4" ShapeID="_x0000_i1569" DrawAspect="Content" ObjectID="_1493039041" r:id="rId1111"/>
        </w:object>
      </w:r>
      <w:r w:rsidRPr="00AB7E22">
        <w:t xml:space="preserve"> (mass of </w:t>
      </w:r>
      <w:r w:rsidR="00905817" w:rsidRPr="00905817">
        <w:rPr>
          <w:position w:val="-6"/>
        </w:rPr>
        <w:object w:dxaOrig="240" w:dyaOrig="220" w14:anchorId="41460B8E">
          <v:shape id="_x0000_i1570" type="#_x0000_t75" style="width:12.35pt;height:10.75pt" o:ole="">
            <v:imagedata r:id="rId1112" o:title=""/>
          </v:shape>
          <o:OLEObject Type="Embed" ProgID="Equation.DSMT4" ShapeID="_x0000_i1570" DrawAspect="Content" ObjectID="_1493039042" r:id="rId1113"/>
        </w:object>
      </w:r>
      <w:r w:rsidRPr="00AB7E22">
        <w:t xml:space="preserve"> per volume of </w:t>
      </w:r>
      <w:r w:rsidR="00905817" w:rsidRPr="00905817">
        <w:rPr>
          <w:position w:val="-6"/>
        </w:rPr>
        <w:object w:dxaOrig="240" w:dyaOrig="220" w14:anchorId="572A1C79">
          <v:shape id="_x0000_i1571" type="#_x0000_t75" style="width:12.35pt;height:10.75pt" o:ole="">
            <v:imagedata r:id="rId1114" o:title=""/>
          </v:shape>
          <o:OLEObject Type="Embed" ProgID="Equation.DSMT4" ShapeID="_x0000_i1571" DrawAspect="Content" ObjectID="_1493039043" r:id="rId1115"/>
        </w:object>
      </w:r>
      <w:r w:rsidRPr="00AB7E22">
        <w:t xml:space="preserve">). According </w:t>
      </w:r>
      <w:proofErr w:type="gramStart"/>
      <w:r w:rsidRPr="00AB7E22">
        <w:t>to</w:t>
      </w:r>
      <w:r w:rsidR="006F568B">
        <w:t xml:space="preserve"> </w:t>
      </w:r>
      <w:proofErr w:type="gramEnd"/>
      <w:r w:rsidR="006F568B">
        <w:fldChar w:fldCharType="begin"/>
      </w:r>
      <w:r w:rsidR="006F568B">
        <w:instrText xml:space="preserve"> GOTOBUTTON ZEqnNum466274  \* MERGEFORMAT </w:instrText>
      </w:r>
      <w:r w:rsidR="008735F1">
        <w:fldChar w:fldCharType="begin"/>
      </w:r>
      <w:r w:rsidR="008735F1">
        <w:instrText xml:space="preserve"> REF ZEqnNum466274 \* Charformat \! \* MERGEFORMAT </w:instrText>
      </w:r>
      <w:r w:rsidR="008735F1">
        <w:fldChar w:fldCharType="separate"/>
      </w:r>
      <w:r w:rsidR="00E3755C">
        <w:instrText>(2.149)</w:instrText>
      </w:r>
      <w:r w:rsidR="008735F1">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2" type="#_x0000_t75" style="width:54.8pt;height:19.35pt" o:ole="">
            <v:imagedata r:id="rId1116" o:title=""/>
          </v:shape>
          <o:OLEObject Type="Embed" ProgID="Equation.DSMT4" ShapeID="_x0000_i1572" DrawAspect="Content" ObjectID="_1493039044" r:id="rId1117"/>
        </w:object>
      </w:r>
      <w:r w:rsidRPr="00AB7E22">
        <w:t>.</w:t>
      </w:r>
      <w:r w:rsidR="00BC28B4">
        <w:t xml:space="preserve"> </w:t>
      </w:r>
      <w:r w:rsidRPr="00AB7E22">
        <w:t xml:space="preserve">Note that </w:t>
      </w:r>
      <w:r w:rsidR="00905817" w:rsidRPr="00905817">
        <w:rPr>
          <w:position w:val="-10"/>
        </w:rPr>
        <w:object w:dxaOrig="980" w:dyaOrig="360" w14:anchorId="3C77478F">
          <v:shape id="_x0000_i1573" type="#_x0000_t75" style="width:49.45pt;height:19.35pt" o:ole="">
            <v:imagedata r:id="rId1118" o:title=""/>
          </v:shape>
          <o:OLEObject Type="Embed" ProgID="Equation.DSMT4" ShapeID="_x0000_i1573" DrawAspect="Content" ObjectID="_1493039045" r:id="rId1119"/>
        </w:object>
      </w:r>
      <w:r w:rsidRPr="00AB7E22">
        <w:t xml:space="preserve"> under all circumstances, </w:t>
      </w:r>
      <w:proofErr w:type="gramStart"/>
      <w:r w:rsidRPr="00AB7E22">
        <w:t xml:space="preserve">while </w:t>
      </w:r>
      <w:proofErr w:type="gramEnd"/>
      <w:r w:rsidR="00905817" w:rsidRPr="00905817">
        <w:rPr>
          <w:position w:val="-12"/>
        </w:rPr>
        <w:object w:dxaOrig="1060" w:dyaOrig="380" w14:anchorId="49F53FBB">
          <v:shape id="_x0000_i1574" type="#_x0000_t75" style="width:52.65pt;height:19.35pt" o:ole="">
            <v:imagedata r:id="rId1120" o:title=""/>
          </v:shape>
          <o:OLEObject Type="Embed" ProgID="Equation.DSMT4" ShapeID="_x0000_i1574" DrawAspect="Content" ObjectID="_1493039046" r:id="rId1121"/>
        </w:object>
      </w:r>
      <w:r w:rsidRPr="00AB7E22">
        <w:t>,</w:t>
      </w:r>
      <w:r w:rsidR="00BC28B4">
        <w:t xml:space="preserve"> </w:t>
      </w:r>
      <w:r w:rsidRPr="00AB7E22">
        <w:t xml:space="preserve">implying that </w:t>
      </w:r>
      <w:r w:rsidR="00905817" w:rsidRPr="00905817">
        <w:rPr>
          <w:position w:val="-12"/>
        </w:rPr>
        <w:object w:dxaOrig="300" w:dyaOrig="380" w14:anchorId="37491BF1">
          <v:shape id="_x0000_i1575" type="#_x0000_t75" style="width:15.05pt;height:19.35pt" o:ole="">
            <v:imagedata r:id="rId1122" o:title=""/>
          </v:shape>
          <o:OLEObject Type="Embed" ProgID="Equation.DSMT4" ShapeID="_x0000_i1575" DrawAspect="Content" ObjectID="_1493039047" r:id="rId1123"/>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proofErr w:type="gramStart"/>
      <w:r w:rsidRPr="00AB7E22">
        <w:t>their</w:t>
      </w:r>
      <w:proofErr w:type="gramEnd"/>
      <w:r w:rsidRPr="00AB7E22">
        <w:t xml:space="preserve">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6" type="#_x0000_t75" style="width:15.05pt;height:15.05pt" o:ole="">
            <v:imagedata r:id="rId1124" o:title=""/>
          </v:shape>
          <o:OLEObject Type="Embed" ProgID="Equation.DSMT4" ShapeID="_x0000_i1576" DrawAspect="Content" ObjectID="_1493039048" r:id="rId1125"/>
        </w:object>
      </w:r>
      <w:r w:rsidRPr="00743B89">
        <w:t xml:space="preserve"> be the charge number (equivalent charge per mole)</w:t>
      </w:r>
      <w:r>
        <w:t xml:space="preserve"> </w:t>
      </w:r>
      <w:r w:rsidRPr="00743B89">
        <w:t xml:space="preserve">of solid </w:t>
      </w:r>
      <w:proofErr w:type="gramStart"/>
      <w:r w:rsidRPr="00743B89">
        <w:t xml:space="preserve">constituent </w:t>
      </w:r>
      <w:proofErr w:type="gramEnd"/>
      <w:r w:rsidR="00905817" w:rsidRPr="00905817">
        <w:rPr>
          <w:position w:val="-6"/>
        </w:rPr>
        <w:object w:dxaOrig="240" w:dyaOrig="220" w14:anchorId="641413AB">
          <v:shape id="_x0000_i1577" type="#_x0000_t75" style="width:12.35pt;height:10.75pt" o:ole="">
            <v:imagedata r:id="rId1126" o:title=""/>
          </v:shape>
          <o:OLEObject Type="Embed" ProgID="Equation.DSMT4" ShapeID="_x0000_i1577" DrawAspect="Content" ObjectID="_1493039049" r:id="rId1127"/>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1252BB58" w:rsidR="00743B89" w:rsidRDefault="00743B89" w:rsidP="00743B89">
      <w:pPr>
        <w:pStyle w:val="MTDisplayEquation"/>
      </w:pPr>
      <w:r>
        <w:tab/>
      </w:r>
      <w:r w:rsidR="00905817" w:rsidRPr="00905817">
        <w:rPr>
          <w:position w:val="-30"/>
        </w:rPr>
        <w:object w:dxaOrig="2020" w:dyaOrig="720" w14:anchorId="27639053">
          <v:shape id="_x0000_i1578" type="#_x0000_t75" style="width:101pt;height:36.55pt" o:ole="">
            <v:imagedata r:id="rId1128" o:title=""/>
          </v:shape>
          <o:OLEObject Type="Embed" ProgID="Equation.DSMT4" ShapeID="_x0000_i1578" DrawAspect="Content" ObjectID="_1493039050" r:id="rId1129"/>
        </w:object>
      </w:r>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152</w:instrText>
      </w:r>
      <w:r w:rsidR="008735F1">
        <w:rPr>
          <w:noProof/>
        </w:rPr>
        <w:fldChar w:fldCharType="end"/>
      </w:r>
      <w:r w:rsidR="00F75A04">
        <w:instrText>)</w:instrText>
      </w:r>
      <w:r w:rsidR="00F75A04">
        <w:fldChar w:fldCharType="end"/>
      </w:r>
    </w:p>
    <w:p w14:paraId="45BC0834" w14:textId="753ADFF4" w:rsidR="00743B89" w:rsidRPr="00743B89" w:rsidRDefault="00743B89" w:rsidP="00F75A04">
      <w:proofErr w:type="gramStart"/>
      <w:r w:rsidRPr="00743B89">
        <w:t>where</w:t>
      </w:r>
      <w:proofErr w:type="gramEnd"/>
      <w:r w:rsidRPr="00743B89">
        <w:t xml:space="preserve"> </w:t>
      </w:r>
      <w:r w:rsidR="00905817" w:rsidRPr="00905817">
        <w:rPr>
          <w:position w:val="-4"/>
        </w:rPr>
        <w:object w:dxaOrig="420" w:dyaOrig="300" w14:anchorId="04021AC5">
          <v:shape id="_x0000_i1579" type="#_x0000_t75" style="width:20.4pt;height:15.05pt" o:ole="">
            <v:imagedata r:id="rId1130" o:title=""/>
          </v:shape>
          <o:OLEObject Type="Embed" ProgID="Equation.DSMT4" ShapeID="_x0000_i1579" DrawAspect="Content" ObjectID="_1493039051" r:id="rId1131"/>
        </w:object>
      </w:r>
      <w:r w:rsidRPr="00743B89">
        <w:t xml:space="preserve"> is the molar mass of </w:t>
      </w:r>
      <w:r w:rsidR="00905817" w:rsidRPr="00905817">
        <w:rPr>
          <w:position w:val="-6"/>
        </w:rPr>
        <w:object w:dxaOrig="240" w:dyaOrig="220" w14:anchorId="707BEE1A">
          <v:shape id="_x0000_i1580" type="#_x0000_t75" style="width:12.35pt;height:10.75pt" o:ole="">
            <v:imagedata r:id="rId1132" o:title=""/>
          </v:shape>
          <o:OLEObject Type="Embed" ProgID="Equation.DSMT4" ShapeID="_x0000_i1580" DrawAspect="Content" ObjectID="_1493039052"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1" type="#_x0000_t75" style="width:29pt;height:19.35pt" o:ole="">
            <v:imagedata r:id="rId1134" o:title=""/>
          </v:shape>
          <o:OLEObject Type="Embed" ProgID="Equation.DSMT4" ShapeID="_x0000_i1581" DrawAspect="Content" ObjectID="_1493039053"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3A156511" w:rsidR="00743B89" w:rsidRDefault="00743B89" w:rsidP="00743B89">
      <w:pPr>
        <w:pStyle w:val="MTDisplayEquation"/>
      </w:pPr>
      <w:r>
        <w:tab/>
      </w:r>
      <w:r w:rsidR="00905817" w:rsidRPr="00905817">
        <w:rPr>
          <w:position w:val="-30"/>
        </w:rPr>
        <w:object w:dxaOrig="1500" w:dyaOrig="720" w14:anchorId="24C24549">
          <v:shape id="_x0000_i1582" type="#_x0000_t75" style="width:76.3pt;height:36.55pt" o:ole="">
            <v:imagedata r:id="rId1136" o:title=""/>
          </v:shape>
          <o:OLEObject Type="Embed" ProgID="Equation.DSMT4" ShapeID="_x0000_i1582" DrawAspect="Content" ObjectID="_1493039054" r:id="rId1137"/>
        </w:object>
      </w:r>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153</w:instrText>
      </w:r>
      <w:r w:rsidR="008735F1">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38" w:name="_Toc289032541"/>
      <w:r>
        <w:t>Solutes</w:t>
      </w:r>
      <w:bookmarkEnd w:id="138"/>
    </w:p>
    <w:p w14:paraId="0CD911AC" w14:textId="38FA4DA5" w:rsidR="004D70A8" w:rsidRDefault="004D70A8" w:rsidP="00F75A04">
      <w:r>
        <w:t xml:space="preserve">Solutes are denoted generically </w:t>
      </w:r>
      <w:proofErr w:type="gramStart"/>
      <w:r>
        <w:t xml:space="preserve">by </w:t>
      </w:r>
      <w:proofErr w:type="gramEnd"/>
      <w:r w:rsidR="00905817" w:rsidRPr="00905817">
        <w:rPr>
          <w:position w:val="-6"/>
        </w:rPr>
        <w:object w:dxaOrig="540" w:dyaOrig="220" w14:anchorId="2269F2BA">
          <v:shape id="_x0000_i1583" type="#_x0000_t75" style="width:26.85pt;height:10.75pt" o:ole="">
            <v:imagedata r:id="rId1138" o:title=""/>
          </v:shape>
          <o:OLEObject Type="Embed" ProgID="Equation.DSMT4" ShapeID="_x0000_i1583" DrawAspect="Content" ObjectID="_1493039055" r:id="rId1139"/>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4" type="#_x0000_t75" style="width:12.35pt;height:15.6pt" o:ole="">
            <v:imagedata r:id="rId1140" o:title=""/>
          </v:shape>
          <o:OLEObject Type="Embed" ProgID="Equation.DSMT4" ShapeID="_x0000_i1584" DrawAspect="Content" ObjectID="_1493039056" r:id="rId1141"/>
        </w:object>
      </w:r>
      <w:r>
        <w:t xml:space="preserve"> and molar supply </w:t>
      </w:r>
      <w:r w:rsidR="00905817" w:rsidRPr="00905817">
        <w:rPr>
          <w:position w:val="-6"/>
        </w:rPr>
        <w:object w:dxaOrig="240" w:dyaOrig="320" w14:anchorId="164752AB">
          <v:shape id="_x0000_i1585" type="#_x0000_t75" style="width:12.35pt;height:15.6pt" o:ole="">
            <v:imagedata r:id="rId1142" o:title=""/>
          </v:shape>
          <o:OLEObject Type="Embed" ProgID="Equation.DSMT4" ShapeID="_x0000_i1585" DrawAspect="Content" ObjectID="_1493039057" r:id="rId1143"/>
        </w:object>
      </w:r>
      <w:r>
        <w:t xml:space="preserve"> are related to </w:t>
      </w:r>
      <w:r w:rsidR="00905817" w:rsidRPr="00905817">
        <w:rPr>
          <w:position w:val="-10"/>
        </w:rPr>
        <w:object w:dxaOrig="279" w:dyaOrig="360" w14:anchorId="29E7783A">
          <v:shape id="_x0000_i1586" type="#_x0000_t75" style="width:14.5pt;height:19.35pt" o:ole="">
            <v:imagedata r:id="rId1144" o:title=""/>
          </v:shape>
          <o:OLEObject Type="Embed" ProgID="Equation.DSMT4" ShapeID="_x0000_i1586" DrawAspect="Content" ObjectID="_1493039058" r:id="rId1145"/>
        </w:object>
      </w:r>
      <w:r>
        <w:t xml:space="preserve"> and </w:t>
      </w:r>
      <w:r w:rsidR="00905817" w:rsidRPr="00905817">
        <w:rPr>
          <w:position w:val="-10"/>
        </w:rPr>
        <w:object w:dxaOrig="279" w:dyaOrig="360" w14:anchorId="64A48734">
          <v:shape id="_x0000_i1587" type="#_x0000_t75" style="width:14.5pt;height:19.35pt" o:ole="">
            <v:imagedata r:id="rId1146" o:title=""/>
          </v:shape>
          <o:OLEObject Type="Embed" ProgID="Equation.DSMT4" ShapeID="_x0000_i1587" DrawAspect="Content" ObjectID="_1493039059" r:id="rId1147"/>
        </w:object>
      </w:r>
      <w:r>
        <w:t xml:space="preserve"> via</w:t>
      </w:r>
    </w:p>
    <w:p w14:paraId="7E87A1B6" w14:textId="4DF18E0B" w:rsidR="004D70A8" w:rsidRDefault="004D70A8" w:rsidP="004D70A8">
      <w:pPr>
        <w:pStyle w:val="MTDisplayEquation"/>
      </w:pPr>
      <w:r>
        <w:tab/>
      </w:r>
      <w:r w:rsidR="00905817" w:rsidRPr="00905817">
        <w:rPr>
          <w:position w:val="-38"/>
        </w:rPr>
        <w:object w:dxaOrig="3400" w:dyaOrig="800" w14:anchorId="2FED1175">
          <v:shape id="_x0000_i1588" type="#_x0000_t75" style="width:169.8pt;height:39.75pt" o:ole="">
            <v:imagedata r:id="rId1148" o:title=""/>
          </v:shape>
          <o:OLEObject Type="Embed" ProgID="Equation.DSMT4" ShapeID="_x0000_i1588" DrawAspect="Content" ObjectID="_1493039060" r:id="rId1149"/>
        </w:object>
      </w:r>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39" w:name="ZEqnNum560749"/>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154</w:instrText>
      </w:r>
      <w:r w:rsidR="008735F1">
        <w:rPr>
          <w:noProof/>
        </w:rPr>
        <w:fldChar w:fldCharType="end"/>
      </w:r>
      <w:r w:rsidR="00F75A04">
        <w:instrText>)</w:instrText>
      </w:r>
      <w:bookmarkEnd w:id="139"/>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89" type="#_x0000_t75" style="width:7pt;height:10.75pt" o:ole="">
            <v:imagedata r:id="rId1150" o:title=""/>
          </v:shape>
          <o:OLEObject Type="Embed" ProgID="Equation.DSMT4" ShapeID="_x0000_i1589" DrawAspect="Content" ObjectID="_1493039061" r:id="rId1151"/>
        </w:object>
      </w:r>
      <w:r>
        <w:t xml:space="preserve"> relative to the solid is given by </w:t>
      </w:r>
    </w:p>
    <w:p w14:paraId="0CE34DAE" w14:textId="64DB3CC1" w:rsidR="004D70A8" w:rsidRDefault="004D70A8" w:rsidP="004D70A8">
      <w:pPr>
        <w:pStyle w:val="MTDisplayEquation"/>
      </w:pPr>
      <w:r>
        <w:tab/>
      </w:r>
      <w:r w:rsidR="00905817" w:rsidRPr="00905817">
        <w:rPr>
          <w:position w:val="-16"/>
        </w:rPr>
        <w:object w:dxaOrig="2260" w:dyaOrig="440" w14:anchorId="4709620A">
          <v:shape id="_x0000_i1590" type="#_x0000_t75" style="width:113.35pt;height:22.05pt" o:ole="">
            <v:imagedata r:id="rId1152" o:title=""/>
          </v:shape>
          <o:OLEObject Type="Embed" ProgID="Equation.DSMT4" ShapeID="_x0000_i1590" DrawAspect="Content" ObjectID="_1493039062" r:id="rId1153"/>
        </w:object>
      </w:r>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155</w:instrText>
      </w:r>
      <w:r w:rsidR="008735F1">
        <w:rPr>
          <w:noProof/>
        </w:rPr>
        <w:fldChar w:fldCharType="end"/>
      </w:r>
      <w:r w:rsidR="00F75A04">
        <w:instrText>)</w:instrText>
      </w:r>
      <w:r w:rsidR="00F75A04">
        <w:fldChar w:fldCharType="end"/>
      </w:r>
    </w:p>
    <w:p w14:paraId="0727C037" w14:textId="070C8479" w:rsidR="004D70A8" w:rsidRDefault="004D70A8" w:rsidP="00F75A04">
      <w:proofErr w:type="gramStart"/>
      <w:r>
        <w:t>where</w:t>
      </w:r>
      <w:proofErr w:type="gramEnd"/>
      <w:r>
        <w:t xml:space="preserve"> it may be noted that </w:t>
      </w:r>
      <w:r w:rsidR="00905817" w:rsidRPr="00905817">
        <w:rPr>
          <w:position w:val="-10"/>
        </w:rPr>
        <w:object w:dxaOrig="1020" w:dyaOrig="360" w14:anchorId="53DD0513">
          <v:shape id="_x0000_i1591" type="#_x0000_t75" style="width:51.6pt;height:19.35pt" o:ole="">
            <v:imagedata r:id="rId1154" o:title=""/>
          </v:shape>
          <o:OLEObject Type="Embed" ProgID="Equation.DSMT4" ShapeID="_x0000_i1591" DrawAspect="Content" ObjectID="_1493039063" r:id="rId1155"/>
        </w:object>
      </w:r>
      <w:r>
        <w:t xml:space="preserve">. Combining these relations with </w:t>
      </w:r>
      <w:r w:rsidR="006F568B">
        <w:fldChar w:fldCharType="begin"/>
      </w:r>
      <w:r w:rsidR="006F568B">
        <w:instrText xml:space="preserve"> GOTOBUTTON ZEqnNum431995  \* MERGEFORMAT </w:instrText>
      </w:r>
      <w:r w:rsidR="008735F1">
        <w:fldChar w:fldCharType="begin"/>
      </w:r>
      <w:r w:rsidR="008735F1">
        <w:instrText xml:space="preserve"> REF ZEqnNum431995 \* Charformat \! \* MERGEFORMA</w:instrText>
      </w:r>
      <w:r w:rsidR="008735F1">
        <w:instrText xml:space="preserve">T </w:instrText>
      </w:r>
      <w:r w:rsidR="008735F1">
        <w:fldChar w:fldCharType="separate"/>
      </w:r>
      <w:r w:rsidR="00E3755C">
        <w:instrText>(2.148)</w:instrText>
      </w:r>
      <w:r w:rsidR="008735F1">
        <w:fldChar w:fldCharType="end"/>
      </w:r>
      <w:r w:rsidR="006F568B">
        <w:fldChar w:fldCharType="end"/>
      </w:r>
      <w:r>
        <w:t>-</w:t>
      </w:r>
      <w:r w:rsidR="006F568B">
        <w:fldChar w:fldCharType="begin"/>
      </w:r>
      <w:r w:rsidR="006F568B">
        <w:instrText xml:space="preserve"> GOTOBUTTON ZEqnNum466274  \* MERGEFORMAT </w:instrText>
      </w:r>
      <w:r w:rsidR="008735F1">
        <w:fldChar w:fldCharType="begin"/>
      </w:r>
      <w:r w:rsidR="008735F1">
        <w:instrText xml:space="preserve"> REF ZEqnNum466274 \* Charformat \! \* MERGEFORMAT </w:instrText>
      </w:r>
      <w:r w:rsidR="008735F1">
        <w:fldChar w:fldCharType="separate"/>
      </w:r>
      <w:r w:rsidR="00E3755C">
        <w:instrText>(2.149)</w:instrText>
      </w:r>
      <w:r w:rsidR="008735F1">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2" type="#_x0000_t75" style="width:188.05pt;height:39.2pt" o:ole="">
            <v:imagedata r:id="rId1156" o:title=""/>
          </v:shape>
          <o:OLEObject Type="Embed" ProgID="Equation.DSMT4" ShapeID="_x0000_i1592" DrawAspect="Content" ObjectID="_1493039064" r:id="rId1157"/>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40" w:name="ZEqnNum715998"/>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156</w:instrText>
      </w:r>
      <w:r w:rsidR="008735F1">
        <w:rPr>
          <w:noProof/>
        </w:rPr>
        <w:fldChar w:fldCharType="end"/>
      </w:r>
      <w:r w:rsidR="00F75A04">
        <w:instrText>)</w:instrText>
      </w:r>
      <w:bookmarkEnd w:id="140"/>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41" w:name="_Toc289032542"/>
      <w:r w:rsidRPr="009F07AE">
        <w:t>Mixture with Negligible Solute Volume Fraction</w:t>
      </w:r>
      <w:bookmarkEnd w:id="141"/>
    </w:p>
    <w:p w14:paraId="22597F4A" w14:textId="40205962" w:rsidR="009F07AE" w:rsidRDefault="009F07AE" w:rsidP="00F75A04">
      <w:r>
        <w:t xml:space="preserve">The volume fraction of each constituent is given </w:t>
      </w:r>
      <w:proofErr w:type="gramStart"/>
      <w:r>
        <w:t xml:space="preserve">by </w:t>
      </w:r>
      <w:proofErr w:type="gramEnd"/>
      <w:r w:rsidR="00905817" w:rsidRPr="00905817">
        <w:rPr>
          <w:position w:val="-12"/>
        </w:rPr>
        <w:object w:dxaOrig="1300" w:dyaOrig="380" w14:anchorId="4CF5425E">
          <v:shape id="_x0000_i1593" type="#_x0000_t75" style="width:65pt;height:19.35pt" o:ole="">
            <v:imagedata r:id="rId1158" o:title=""/>
          </v:shape>
          <o:OLEObject Type="Embed" ProgID="Equation.DSMT4" ShapeID="_x0000_i1593" DrawAspect="Content" ObjectID="_1493039065" r:id="rId1159"/>
        </w:object>
      </w:r>
      <w:r>
        <w:t xml:space="preserve">.  In a saturated mixture these volume fractions </w:t>
      </w:r>
      <w:proofErr w:type="gramStart"/>
      <w:r>
        <w:t xml:space="preserve">satisfy </w:t>
      </w:r>
      <w:proofErr w:type="gramEnd"/>
      <w:r w:rsidR="00905817" w:rsidRPr="00905817">
        <w:rPr>
          <w:position w:val="-28"/>
        </w:rPr>
        <w:object w:dxaOrig="940" w:dyaOrig="540" w14:anchorId="64291E04">
          <v:shape id="_x0000_i1594" type="#_x0000_t75" style="width:47.3pt;height:26.85pt" o:ole="">
            <v:imagedata r:id="rId1160" o:title=""/>
          </v:shape>
          <o:OLEObject Type="Embed" ProgID="Equation.DSMT4" ShapeID="_x0000_i1594" DrawAspect="Content" ObjectID="_1493039066" r:id="rId1161"/>
        </w:object>
      </w:r>
      <w:r>
        <w:t xml:space="preserve">.  Substituting </w:t>
      </w:r>
      <w:r w:rsidR="00905817" w:rsidRPr="00905817">
        <w:rPr>
          <w:position w:val="-12"/>
        </w:rPr>
        <w:object w:dxaOrig="1120" w:dyaOrig="380" w14:anchorId="24BDCD18">
          <v:shape id="_x0000_i1595" type="#_x0000_t75" style="width:56.4pt;height:19.35pt" o:ole="">
            <v:imagedata r:id="rId1162" o:title=""/>
          </v:shape>
          <o:OLEObject Type="Embed" ProgID="Equation.DSMT4" ShapeID="_x0000_i1595" DrawAspect="Content" ObjectID="_1493039067" r:id="rId1163"/>
        </w:object>
      </w:r>
      <w:r>
        <w:t xml:space="preserve"> </w:t>
      </w:r>
      <w:proofErr w:type="gramStart"/>
      <w:r>
        <w:t>into</w:t>
      </w:r>
      <w:r w:rsidR="006F568B">
        <w:t xml:space="preserve"> </w:t>
      </w:r>
      <w:proofErr w:type="gramEnd"/>
      <w:r w:rsidR="006F568B">
        <w:fldChar w:fldCharType="begin"/>
      </w:r>
      <w:r w:rsidR="006F568B">
        <w:instrText xml:space="preserve"> GOTOBUTTON ZEqnNum719595  \* MERGEFORMAT </w:instrText>
      </w:r>
      <w:r w:rsidR="008735F1">
        <w:fldChar w:fldCharType="begin"/>
      </w:r>
      <w:r w:rsidR="008735F1">
        <w:instrText xml:space="preserve"> REF ZEqnNum719595 \* Charformat \! \* MERGEFORMAT </w:instrText>
      </w:r>
      <w:r w:rsidR="008735F1">
        <w:fldChar w:fldCharType="separate"/>
      </w:r>
      <w:r w:rsidR="00E3755C">
        <w:instrText>(2.145)</w:instrText>
      </w:r>
      <w:r w:rsidR="008735F1">
        <w:fldChar w:fldCharType="end"/>
      </w:r>
      <w:r w:rsidR="006F568B">
        <w:fldChar w:fldCharType="end"/>
      </w:r>
      <w:r>
        <w:t xml:space="preserve">, dividing across by </w:t>
      </w:r>
      <w:r w:rsidR="00905817" w:rsidRPr="00905817">
        <w:rPr>
          <w:position w:val="-12"/>
        </w:rPr>
        <w:object w:dxaOrig="340" w:dyaOrig="380" w14:anchorId="1255C163">
          <v:shape id="_x0000_i1596" type="#_x0000_t75" style="width:17.2pt;height:19.35pt" o:ole="">
            <v:imagedata r:id="rId1164" o:title=""/>
          </v:shape>
          <o:OLEObject Type="Embed" ProgID="Equation.DSMT4" ShapeID="_x0000_i1596" DrawAspect="Content" ObjectID="_1493039068" r:id="rId1165"/>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597" type="#_x0000_t75" style="width:133.8pt;height:36.55pt" o:ole="">
            <v:imagedata r:id="rId1166" o:title=""/>
          </v:shape>
          <o:OLEObject Type="Embed" ProgID="Equation.DSMT4" ShapeID="_x0000_i1597" DrawAspect="Content" ObjectID="_1493039069" r:id="rId1167"/>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42" w:name="ZEqnNum661851"/>
      <w:r w:rsidR="00F75A04">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157</w:instrText>
      </w:r>
      <w:r w:rsidR="008735F1">
        <w:rPr>
          <w:noProof/>
        </w:rPr>
        <w:fldChar w:fldCharType="end"/>
      </w:r>
      <w:r w:rsidR="00F75A04">
        <w:instrText>)</w:instrText>
      </w:r>
      <w:bookmarkEnd w:id="142"/>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598" type="#_x0000_t75" style="width:17.2pt;height:19.35pt" o:ole="">
            <v:imagedata r:id="rId1168" o:title=""/>
          </v:shape>
          <o:OLEObject Type="Embed" ProgID="Equation.DSMT4" ShapeID="_x0000_i1598" DrawAspect="Content" ObjectID="_1493039070" r:id="rId1169"/>
        </w:object>
      </w:r>
      <w:r>
        <w:t xml:space="preserve"> is the same for all </w:t>
      </w:r>
      <w:r w:rsidR="00905817" w:rsidRPr="00905817">
        <w:rPr>
          <w:position w:val="-6"/>
        </w:rPr>
        <w:object w:dxaOrig="240" w:dyaOrig="220" w14:anchorId="37A95C17">
          <v:shape id="_x0000_i1599" type="#_x0000_t75" style="width:12.35pt;height:10.75pt" o:ole="">
            <v:imagedata r:id="rId1170" o:title=""/>
          </v:shape>
          <o:OLEObject Type="Embed" ProgID="Equation.DSMT4" ShapeID="_x0000_i1599" DrawAspect="Content" ObjectID="_1493039071" r:id="rId1171"/>
        </w:object>
      </w:r>
      <w:r>
        <w:t xml:space="preserve"> would nullify the right-hand-side of </w:t>
      </w:r>
      <w:r w:rsidR="006F568B">
        <w:fldChar w:fldCharType="begin"/>
      </w:r>
      <w:r w:rsidR="006F568B">
        <w:instrText xml:space="preserve"> GOTOBUTTON ZEqnNum661851  \* MERGEFORMAT </w:instrText>
      </w:r>
      <w:r w:rsidR="008735F1">
        <w:fldChar w:fldCharType="begin"/>
      </w:r>
      <w:r w:rsidR="008735F1">
        <w:instrText xml:space="preserve"> REF ZEqnNum661851 \* Charformat \! \* MERGEFORMAT </w:instrText>
      </w:r>
      <w:r w:rsidR="008735F1">
        <w:fldChar w:fldCharType="separate"/>
      </w:r>
      <w:r w:rsidR="00E3755C">
        <w:instrText>(2.157)</w:instrText>
      </w:r>
      <w:r w:rsidR="008735F1">
        <w:fldChar w:fldCharType="end"/>
      </w:r>
      <w:r w:rsidR="006F568B">
        <w:fldChar w:fldCharType="end"/>
      </w:r>
      <w:r>
        <w:t xml:space="preserve"> based </w:t>
      </w:r>
      <w:proofErr w:type="gramStart"/>
      <w:r>
        <w:t>on</w:t>
      </w:r>
      <w:r w:rsidR="006F568B">
        <w:t xml:space="preserve"> </w:t>
      </w:r>
      <w:proofErr w:type="gramEnd"/>
      <w:r w:rsidR="006F568B">
        <w:fldChar w:fldCharType="begin"/>
      </w:r>
      <w:r w:rsidR="006F568B">
        <w:instrText xml:space="preserve"> GOTOBUTTON ZEqnNum534803  \* MERGEFORMAT </w:instrText>
      </w:r>
      <w:r w:rsidR="008735F1">
        <w:fldChar w:fldCharType="begin"/>
      </w:r>
      <w:r w:rsidR="008735F1">
        <w:instrText xml:space="preserve"> REF ZEqnNum534803 \* Charformat \! \* MERGEFORMAT </w:instrText>
      </w:r>
      <w:r w:rsidR="008735F1">
        <w:fldChar w:fldCharType="separate"/>
      </w:r>
      <w:r w:rsidR="00E3755C">
        <w:instrText>(2.146)</w:instrText>
      </w:r>
      <w:r w:rsidR="008735F1">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0" type="#_x0000_t75" style="width:34.4pt;height:19.35pt" o:ole="">
            <v:imagedata r:id="rId1172" o:title=""/>
          </v:shape>
          <o:OLEObject Type="Embed" ProgID="Equation.DSMT4" ShapeID="_x0000_i1600" DrawAspect="Content" ObjectID="_1493039072" r:id="rId1173"/>
        </w:object>
      </w:r>
      <w:r>
        <w:t xml:space="preserve">), from which it follows that </w:t>
      </w:r>
      <w:r w:rsidR="00905817" w:rsidRPr="00905817">
        <w:rPr>
          <w:position w:val="-10"/>
        </w:rPr>
        <w:object w:dxaOrig="1120" w:dyaOrig="360" w14:anchorId="31E80CAC">
          <v:shape id="_x0000_i1601" type="#_x0000_t75" style="width:56.4pt;height:19.35pt" o:ole="">
            <v:imagedata r:id="rId1174" o:title=""/>
          </v:shape>
          <o:OLEObject Type="Embed" ProgID="Equation.DSMT4" ShapeID="_x0000_i1601" DrawAspect="Content" ObjectID="_1493039073" r:id="rId1175"/>
        </w:object>
      </w:r>
      <w:r>
        <w:t xml:space="preserve"> </w:t>
      </w:r>
      <w:proofErr w:type="gramStart"/>
      <w:r>
        <w:t xml:space="preserve">and </w:t>
      </w:r>
      <w:proofErr w:type="gramEnd"/>
      <w:r w:rsidR="00905817" w:rsidRPr="00905817">
        <w:rPr>
          <w:position w:val="-28"/>
        </w:rPr>
        <w:object w:dxaOrig="1740" w:dyaOrig="540" w14:anchorId="4D208934">
          <v:shape id="_x0000_i1602" type="#_x0000_t75" style="width:87.05pt;height:26.85pt" o:ole="">
            <v:imagedata r:id="rId1176" o:title=""/>
          </v:shape>
          <o:OLEObject Type="Embed" ProgID="Equation.DSMT4" ShapeID="_x0000_i1602" DrawAspect="Content" ObjectID="_1493039074" r:id="rId1177"/>
        </w:object>
      </w:r>
      <w:r>
        <w:t xml:space="preserve">, where </w:t>
      </w:r>
      <w:r w:rsidR="00905817" w:rsidRPr="00905817">
        <w:rPr>
          <w:position w:val="-16"/>
        </w:rPr>
        <w:object w:dxaOrig="1680" w:dyaOrig="440" w14:anchorId="11AE8BE3">
          <v:shape id="_x0000_i1603" type="#_x0000_t75" style="width:83.8pt;height:22.05pt" o:ole="">
            <v:imagedata r:id="rId1178" o:title=""/>
          </v:shape>
          <o:OLEObject Type="Embed" ProgID="Equation.DSMT4" ShapeID="_x0000_i1603" DrawAspect="Content" ObjectID="_1493039075" r:id="rId1179"/>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4" type="#_x0000_t75" style="width:123.6pt;height:27.95pt" o:ole="">
            <v:imagedata r:id="rId1180" o:title=""/>
          </v:shape>
          <o:OLEObject Type="Embed" ProgID="Equation.DSMT4" ShapeID="_x0000_i1604" DrawAspect="Content" ObjectID="_1493039076" r:id="rId1181"/>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43" w:name="ZEqnNum939122"/>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158</w:instrText>
      </w:r>
      <w:r w:rsidR="008735F1">
        <w:rPr>
          <w:noProof/>
        </w:rPr>
        <w:fldChar w:fldCharType="end"/>
      </w:r>
      <w:r w:rsidR="00F75A04">
        <w:instrText>)</w:instrText>
      </w:r>
      <w:bookmarkEnd w:id="143"/>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44" w:name="_Toc289032543"/>
      <w:r w:rsidRPr="007E0937">
        <w:t>Chemical Kinetics</w:t>
      </w:r>
      <w:bookmarkEnd w:id="144"/>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w:t>
      </w:r>
      <w:proofErr w:type="gramStart"/>
      <w:r w:rsidR="00BB69E3" w:rsidRPr="00BB69E3">
        <w:t xml:space="preserve">temperature </w:t>
      </w:r>
      <w:proofErr w:type="gramEnd"/>
      <w:r w:rsidR="00905817" w:rsidRPr="00905817">
        <w:rPr>
          <w:position w:val="-6"/>
        </w:rPr>
        <w:object w:dxaOrig="200" w:dyaOrig="279" w14:anchorId="2AC4D937">
          <v:shape id="_x0000_i1605" type="#_x0000_t75" style="width:10.2pt;height:14.5pt" o:ole="">
            <v:imagedata r:id="rId1182" o:title=""/>
          </v:shape>
          <o:OLEObject Type="Embed" ProgID="Equation.DSMT4" ShapeID="_x0000_i1605" DrawAspect="Content" ObjectID="_1493039077" r:id="rId1183"/>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06" type="#_x0000_t75" style="width:10.75pt;height:12.9pt" o:ole="">
            <v:imagedata r:id="rId1184" o:title=""/>
          </v:shape>
          <o:OLEObject Type="Embed" ProgID="Equation.DSMT4" ShapeID="_x0000_i1606" DrawAspect="Content" ObjectID="_1493039078" r:id="rId1185"/>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07" type="#_x0000_t75" style="width:14.5pt;height:15.6pt" o:ole="">
            <v:imagedata r:id="rId1186" o:title=""/>
          </v:shape>
          <o:OLEObject Type="Embed" ProgID="Equation.DSMT4" ShapeID="_x0000_i1607" DrawAspect="Content" ObjectID="_1493039079" r:id="rId1187"/>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08" type="#_x0000_t75" style="width:10.75pt;height:12.9pt" o:ole="">
            <v:imagedata r:id="rId1188" o:title=""/>
          </v:shape>
          <o:OLEObject Type="Embed" ProgID="Equation.DSMT4" ShapeID="_x0000_i1608" DrawAspect="Content" ObjectID="_1493039080" r:id="rId1189"/>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62094307" w:rsidR="00BB69E3" w:rsidRDefault="00BB69E3" w:rsidP="00BB69E3">
      <w:pPr>
        <w:pStyle w:val="MTDisplayEquation"/>
      </w:pPr>
      <w:r>
        <w:tab/>
      </w:r>
      <w:r w:rsidR="00905817" w:rsidRPr="00905817">
        <w:rPr>
          <w:position w:val="-38"/>
        </w:rPr>
        <w:object w:dxaOrig="3780" w:dyaOrig="800" w14:anchorId="183CC4DC">
          <v:shape id="_x0000_i1609" type="#_x0000_t75" style="width:188.6pt;height:39.75pt" o:ole="">
            <v:imagedata r:id="rId1190" o:title=""/>
          </v:shape>
          <o:OLEObject Type="Embed" ProgID="Equation.DSMT4" ShapeID="_x0000_i1609" DrawAspect="Content" ObjectID="_1493039081" r:id="rId1191"/>
        </w:object>
      </w:r>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45" w:name="ZEqnNum169221"/>
      <w:r w:rsidR="00F75A04">
        <w:instrText>(</w:instrText>
      </w:r>
      <w:r w:rsidR="008735F1">
        <w:fldChar w:fldCharType="begin"/>
      </w:r>
      <w:r w:rsidR="008735F1">
        <w:instrText xml:space="preserve"> SEQ MTSec \c \</w:instrText>
      </w:r>
      <w:r w:rsidR="008735F1">
        <w:instrText xml:space="preserve">*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159</w:instrText>
      </w:r>
      <w:r w:rsidR="008735F1">
        <w:rPr>
          <w:noProof/>
        </w:rPr>
        <w:fldChar w:fldCharType="end"/>
      </w:r>
      <w:r w:rsidR="00F75A04">
        <w:instrText>)</w:instrText>
      </w:r>
      <w:bookmarkEnd w:id="145"/>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0" type="#_x0000_t75" style="width:98.85pt;height:26.85pt" o:ole="">
            <v:imagedata r:id="rId1192" o:title=""/>
          </v:shape>
          <o:OLEObject Type="Embed" ProgID="Equation.DSMT4" ShapeID="_x0000_i1610" DrawAspect="Content" ObjectID="_1493039082" r:id="rId1193"/>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160</w:instrText>
      </w:r>
      <w:r w:rsidR="008735F1">
        <w:rPr>
          <w:noProof/>
        </w:rPr>
        <w:fldChar w:fldCharType="end"/>
      </w:r>
      <w:r w:rsidR="00F75A04">
        <w:instrText>)</w:instrText>
      </w:r>
      <w:r w:rsidR="00F75A04">
        <w:fldChar w:fldCharType="end"/>
      </w:r>
    </w:p>
    <w:p w14:paraId="6B151C22" w14:textId="26300776" w:rsidR="00FF6AD3" w:rsidRDefault="00FF6AD3" w:rsidP="00F75A04">
      <w:proofErr w:type="gramStart"/>
      <w:r>
        <w:t>where</w:t>
      </w:r>
      <w:proofErr w:type="gramEnd"/>
      <w:r>
        <w:t xml:space="preserve"> </w:t>
      </w:r>
      <w:r w:rsidR="00905817" w:rsidRPr="00905817">
        <w:rPr>
          <w:position w:val="-4"/>
        </w:rPr>
        <w:object w:dxaOrig="320" w:dyaOrig="300" w14:anchorId="38BBB74F">
          <v:shape id="_x0000_i1611" type="#_x0000_t75" style="width:15.6pt;height:15.05pt" o:ole="">
            <v:imagedata r:id="rId1194" o:title=""/>
          </v:shape>
          <o:OLEObject Type="Embed" ProgID="Equation.DSMT4" ShapeID="_x0000_i1611" DrawAspect="Content" ObjectID="_1493039083" r:id="rId1195"/>
        </w:object>
      </w:r>
      <w:r>
        <w:t xml:space="preserve"> is the chemical species representing constituent </w:t>
      </w:r>
      <w:r w:rsidR="00905817" w:rsidRPr="00905817">
        <w:rPr>
          <w:position w:val="-6"/>
        </w:rPr>
        <w:object w:dxaOrig="240" w:dyaOrig="220" w14:anchorId="36052CD0">
          <v:shape id="_x0000_i1612" type="#_x0000_t75" style="width:12.35pt;height:10.75pt" o:ole="">
            <v:imagedata r:id="rId1196" o:title=""/>
          </v:shape>
          <o:OLEObject Type="Embed" ProgID="Equation.DSMT4" ShapeID="_x0000_i1612" DrawAspect="Content" ObjectID="_1493039084" r:id="rId1197"/>
        </w:object>
      </w:r>
      <w:r>
        <w:t xml:space="preserve">; </w:t>
      </w:r>
      <w:r w:rsidR="00905817" w:rsidRPr="00905817">
        <w:rPr>
          <w:position w:val="-12"/>
        </w:rPr>
        <w:object w:dxaOrig="300" w:dyaOrig="380" w14:anchorId="77C88F39">
          <v:shape id="_x0000_i1613" type="#_x0000_t75" style="width:15.05pt;height:19.35pt" o:ole="">
            <v:imagedata r:id="rId1198" o:title=""/>
          </v:shape>
          <o:OLEObject Type="Embed" ProgID="Equation.DSMT4" ShapeID="_x0000_i1613" DrawAspect="Content" ObjectID="_1493039085" r:id="rId1199"/>
        </w:object>
      </w:r>
      <w:r>
        <w:t xml:space="preserve"> and </w:t>
      </w:r>
      <w:r w:rsidR="00905817" w:rsidRPr="00905817">
        <w:rPr>
          <w:position w:val="-12"/>
        </w:rPr>
        <w:object w:dxaOrig="300" w:dyaOrig="380" w14:anchorId="779319A6">
          <v:shape id="_x0000_i1614" type="#_x0000_t75" style="width:15.05pt;height:19.35pt" o:ole="">
            <v:imagedata r:id="rId1200" o:title=""/>
          </v:shape>
          <o:OLEObject Type="Embed" ProgID="Equation.DSMT4" ShapeID="_x0000_i1614" DrawAspect="Content" ObjectID="_1493039086" r:id="rId1201"/>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15" type="#_x0000_t75" style="width:14.5pt;height:15.6pt" o:ole="">
            <v:imagedata r:id="rId1202" o:title=""/>
          </v:shape>
          <o:OLEObject Type="Embed" ProgID="Equation.DSMT4" ShapeID="_x0000_i1615" DrawAspect="Content" ObjectID="_1493039087" r:id="rId1203"/>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16" type="#_x0000_t75" style="width:12.35pt;height:19.35pt" o:ole="">
            <v:imagedata r:id="rId1204" o:title=""/>
          </v:shape>
          <o:OLEObject Type="Embed" ProgID="Equation.DSMT4" ShapeID="_x0000_i1616" DrawAspect="Content" ObjectID="_1493039088" r:id="rId1205"/>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17" type="#_x0000_t75" style="width:47.3pt;height:19.35pt" o:ole="">
            <v:imagedata r:id="rId1206" o:title=""/>
          </v:shape>
          <o:OLEObject Type="Embed" ProgID="Equation.DSMT4" ShapeID="_x0000_i1617" DrawAspect="Content" ObjectID="_1493039089" r:id="rId1207"/>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46" w:name="ZEqnNum937961"/>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161</w:instrText>
      </w:r>
      <w:r w:rsidR="008735F1">
        <w:rPr>
          <w:noProof/>
        </w:rPr>
        <w:fldChar w:fldCharType="end"/>
      </w:r>
      <w:r w:rsidR="00F75A04">
        <w:instrText>)</w:instrText>
      </w:r>
      <w:bookmarkEnd w:id="146"/>
      <w:r w:rsidR="00F75A04">
        <w:fldChar w:fldCharType="end"/>
      </w:r>
    </w:p>
    <w:p w14:paraId="2BDA6079" w14:textId="46CFA153" w:rsidR="00FF6AD3" w:rsidRDefault="00FF6AD3" w:rsidP="00F75A04">
      <w:proofErr w:type="gramStart"/>
      <w:r>
        <w:t>where</w:t>
      </w:r>
      <w:proofErr w:type="gramEnd"/>
      <w:r>
        <w:t xml:space="preserve"> </w:t>
      </w:r>
      <w:r w:rsidR="00905817" w:rsidRPr="00905817">
        <w:rPr>
          <w:position w:val="-6"/>
        </w:rPr>
        <w:object w:dxaOrig="300" w:dyaOrig="320" w14:anchorId="017443F0">
          <v:shape id="_x0000_i1618" type="#_x0000_t75" style="width:15.05pt;height:15.6pt" o:ole="">
            <v:imagedata r:id="rId1208" o:title=""/>
          </v:shape>
          <o:OLEObject Type="Embed" ProgID="Equation.DSMT4" ShapeID="_x0000_i1618" DrawAspect="Content" ObjectID="_1493039090" r:id="rId1209"/>
        </w:object>
      </w:r>
      <w:r>
        <w:t xml:space="preserve"> represents the net stoichiometric coefficient for </w:t>
      </w:r>
      <w:r w:rsidR="00905817" w:rsidRPr="00905817">
        <w:rPr>
          <w:position w:val="-4"/>
        </w:rPr>
        <w:object w:dxaOrig="320" w:dyaOrig="300" w14:anchorId="71985CB7">
          <v:shape id="_x0000_i1619" type="#_x0000_t75" style="width:15.6pt;height:15.05pt" o:ole="">
            <v:imagedata r:id="rId1210" o:title=""/>
          </v:shape>
          <o:OLEObject Type="Embed" ProgID="Equation.DSMT4" ShapeID="_x0000_i1619" DrawAspect="Content" ObjectID="_1493039091" r:id="rId1211"/>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0" type="#_x0000_t75" style="width:62.85pt;height:19.35pt" o:ole="">
            <v:imagedata r:id="rId1212" o:title=""/>
          </v:shape>
          <o:OLEObject Type="Embed" ProgID="Equation.DSMT4" ShapeID="_x0000_i1620" DrawAspect="Content" ObjectID="_1493039092" r:id="rId1213"/>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w:instrText>
      </w:r>
      <w:r w:rsidR="008735F1">
        <w:instrText xml:space="preserve">AT </w:instrText>
      </w:r>
      <w:r w:rsidR="008735F1">
        <w:fldChar w:fldCharType="separate"/>
      </w:r>
      <w:r w:rsidR="008735F1">
        <w:fldChar w:fldCharType="end"/>
      </w:r>
      <w:bookmarkStart w:id="147" w:name="ZEqnNum145872"/>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162</w:instrText>
      </w:r>
      <w:r w:rsidR="008735F1">
        <w:rPr>
          <w:noProof/>
        </w:rPr>
        <w:fldChar w:fldCharType="end"/>
      </w:r>
      <w:r w:rsidR="00F75A04">
        <w:instrText>)</w:instrText>
      </w:r>
      <w:bookmarkEnd w:id="147"/>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1" type="#_x0000_t75" style="width:14.5pt;height:15.6pt" o:ole="">
            <v:imagedata r:id="rId1214" o:title=""/>
          </v:shape>
          <o:OLEObject Type="Embed" ProgID="Equation.DSMT4" ShapeID="_x0000_i1621" DrawAspect="Content" ObjectID="_1493039093" r:id="rId1215"/>
        </w:object>
      </w:r>
      <w:r>
        <w:t xml:space="preserve"> is equivalent to providing a single relation </w:t>
      </w:r>
      <w:proofErr w:type="gramStart"/>
      <w:r>
        <w:t xml:space="preserve">for </w:t>
      </w:r>
      <w:proofErr w:type="gramEnd"/>
      <w:r w:rsidR="00905817" w:rsidRPr="00905817">
        <w:rPr>
          <w:position w:val="-16"/>
        </w:rPr>
        <w:object w:dxaOrig="1140" w:dyaOrig="440" w14:anchorId="2E9AF2EA">
          <v:shape id="_x0000_i1622" type="#_x0000_t75" style="width:56.95pt;height:22.05pt" o:ole="">
            <v:imagedata r:id="rId1216" o:title=""/>
          </v:shape>
          <o:OLEObject Type="Embed" ProgID="Equation.DSMT4" ShapeID="_x0000_i1622" DrawAspect="Content" ObjectID="_1493039094" r:id="rId1217"/>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3" type="#_x0000_t75" style="width:102.1pt;height:26.85pt" o:ole="">
            <v:imagedata r:id="rId1218" o:title=""/>
          </v:shape>
          <o:OLEObject Type="Embed" ProgID="Equation.DSMT4" ShapeID="_x0000_i1623" DrawAspect="Content" ObjectID="_1493039095" r:id="rId1219"/>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163</w:instrText>
      </w:r>
      <w:r w:rsidR="008735F1">
        <w:rPr>
          <w:noProof/>
        </w:rPr>
        <w:fldChar w:fldCharType="end"/>
      </w:r>
      <w:r w:rsidR="00F75A04">
        <w:instrText>)</w:instrText>
      </w:r>
      <w:r w:rsidR="00F75A04">
        <w:fldChar w:fldCharType="end"/>
      </w:r>
    </w:p>
    <w:p w14:paraId="48FDBD8D" w14:textId="142EDF07" w:rsidR="00FF6AD3" w:rsidRDefault="00FF6AD3" w:rsidP="00F75A04">
      <w:proofErr w:type="gramStart"/>
      <w:r>
        <w:t>the</w:t>
      </w:r>
      <w:proofErr w:type="gramEnd"/>
      <w:r>
        <w:t xml:space="preserve"> relations of </w:t>
      </w:r>
      <w:r w:rsidR="006F568B">
        <w:fldChar w:fldCharType="begin"/>
      </w:r>
      <w:r w:rsidR="006F568B">
        <w:instrText xml:space="preserve"> GOTOBUTTON ZEqnNum937961  \* MERGEFORMAT </w:instrText>
      </w:r>
      <w:r w:rsidR="008735F1">
        <w:fldChar w:fldCharType="begin"/>
      </w:r>
      <w:r w:rsidR="008735F1">
        <w:instrText xml:space="preserve"> REF ZEqnNum937961 \* Charformat \! \* MERGEFORMAT </w:instrText>
      </w:r>
      <w:r w:rsidR="008735F1">
        <w:fldChar w:fldCharType="separate"/>
      </w:r>
      <w:r w:rsidR="00E3755C">
        <w:instrText>(2.161)</w:instrText>
      </w:r>
      <w:r w:rsidR="008735F1">
        <w:fldChar w:fldCharType="end"/>
      </w:r>
      <w:r w:rsidR="006F568B">
        <w:fldChar w:fldCharType="end"/>
      </w:r>
      <w:r>
        <w:t>-</w:t>
      </w:r>
      <w:r w:rsidR="006F568B">
        <w:fldChar w:fldCharType="begin"/>
      </w:r>
      <w:r w:rsidR="006F568B">
        <w:instrText xml:space="preserve"> GOTOBUTTON ZEqnNum145872  \* MERGEFORMAT </w:instrText>
      </w:r>
      <w:r w:rsidR="008735F1">
        <w:fldChar w:fldCharType="begin"/>
      </w:r>
      <w:r w:rsidR="008735F1">
        <w:instrText xml:space="preserve"> REF ZEqnNum145872 \* Charformat \! \* MERGEFORMAT </w:instrText>
      </w:r>
      <w:r w:rsidR="008735F1">
        <w:fldChar w:fldCharType="separate"/>
      </w:r>
      <w:r w:rsidR="00E3755C">
        <w:instrText>(2.162)</w:instrText>
      </w:r>
      <w:r w:rsidR="008735F1">
        <w:fldChar w:fldCharType="end"/>
      </w:r>
      <w:r w:rsidR="006F568B">
        <w:fldChar w:fldCharType="end"/>
      </w:r>
      <w:r>
        <w:t xml:space="preserve"> still apply but the form of </w:t>
      </w:r>
      <w:r w:rsidR="00905817" w:rsidRPr="00905817">
        <w:rPr>
          <w:position w:val="-10"/>
        </w:rPr>
        <w:object w:dxaOrig="240" w:dyaOrig="380" w14:anchorId="630E52A5">
          <v:shape id="_x0000_i1624" type="#_x0000_t75" style="width:12.35pt;height:19.35pt" o:ole="">
            <v:imagedata r:id="rId1220" o:title=""/>
          </v:shape>
          <o:OLEObject Type="Embed" ProgID="Equation.DSMT4" ShapeID="_x0000_i1624" DrawAspect="Content" ObjectID="_1493039096" r:id="rId1221"/>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8735F1">
        <w:fldChar w:fldCharType="begin"/>
      </w:r>
      <w:r w:rsidR="008735F1">
        <w:instrText xml:space="preserve"> REF ZEqnNum560749 \* Charformat \! \* MERGEFORMAT </w:instrText>
      </w:r>
      <w:r w:rsidR="008735F1">
        <w:fldChar w:fldCharType="separate"/>
      </w:r>
      <w:r w:rsidR="00E3755C">
        <w:instrText>(2.154)</w:instrText>
      </w:r>
      <w:r w:rsidR="008735F1">
        <w:fldChar w:fldCharType="end"/>
      </w:r>
      <w:r w:rsidR="006F568B">
        <w:fldChar w:fldCharType="end"/>
      </w:r>
      <w:r>
        <w:t xml:space="preserve">, </w:t>
      </w:r>
      <w:r w:rsidR="006F568B">
        <w:fldChar w:fldCharType="begin"/>
      </w:r>
      <w:r w:rsidR="006F568B">
        <w:instrText xml:space="preserve"> GOTOBUTTON ZEqnNum169221  \* MERGEFORMAT </w:instrText>
      </w:r>
      <w:r w:rsidR="008735F1">
        <w:fldChar w:fldCharType="begin"/>
      </w:r>
      <w:r w:rsidR="008735F1">
        <w:instrText xml:space="preserve"> REF ZEqnNum169221 \* Charformat \! \* MERGEFORMAT </w:instrText>
      </w:r>
      <w:r w:rsidR="008735F1">
        <w:fldChar w:fldCharType="separate"/>
      </w:r>
      <w:r w:rsidR="00E3755C">
        <w:instrText>(2.159)</w:instrText>
      </w:r>
      <w:r w:rsidR="008735F1">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8735F1">
        <w:fldChar w:fldCharType="begin"/>
      </w:r>
      <w:r w:rsidR="008735F1">
        <w:instrText xml:space="preserve"> REF ZEqnNum937961 \* Charformat \! \* MERGEFORMAT </w:instrText>
      </w:r>
      <w:r w:rsidR="008735F1">
        <w:fldChar w:fldCharType="separate"/>
      </w:r>
      <w:r w:rsidR="00E3755C">
        <w:instrText>(2.161)</w:instrText>
      </w:r>
      <w:r w:rsidR="008735F1">
        <w:fldChar w:fldCharType="end"/>
      </w:r>
      <w:r w:rsidR="006F568B">
        <w:fldChar w:fldCharType="end"/>
      </w:r>
      <w:r>
        <w:t xml:space="preserve">, it follows in general that </w:t>
      </w:r>
      <w:r w:rsidR="00905817" w:rsidRPr="00905817">
        <w:rPr>
          <w:position w:val="-16"/>
        </w:rPr>
        <w:object w:dxaOrig="2100" w:dyaOrig="440" w14:anchorId="06F9E29C">
          <v:shape id="_x0000_i1625" type="#_x0000_t75" style="width:104.8pt;height:22.05pt" o:ole="">
            <v:imagedata r:id="rId1222" o:title=""/>
          </v:shape>
          <o:OLEObject Type="Embed" ProgID="Equation.DSMT4" ShapeID="_x0000_i1625" DrawAspect="Content" ObjectID="_1493039097" r:id="rId1223"/>
        </w:object>
      </w:r>
      <w:r>
        <w:t xml:space="preserve">, so that the constraint of </w:t>
      </w:r>
      <w:r w:rsidR="006F568B">
        <w:fldChar w:fldCharType="begin"/>
      </w:r>
      <w:r w:rsidR="006F568B">
        <w:instrText xml:space="preserve"> GOTOBUTTON ZEqnNum534803  \* MERGEFORMAT </w:instrText>
      </w:r>
      <w:r w:rsidR="008735F1">
        <w:fldChar w:fldCharType="begin"/>
      </w:r>
      <w:r w:rsidR="008735F1">
        <w:instrText xml:space="preserve"> REF ZEqnNum534803</w:instrText>
      </w:r>
      <w:r w:rsidR="008735F1">
        <w:instrText xml:space="preserve"> \* Charformat \! \* MERGEFORMAT </w:instrText>
      </w:r>
      <w:r w:rsidR="008735F1">
        <w:fldChar w:fldCharType="separate"/>
      </w:r>
      <w:r w:rsidR="00E3755C">
        <w:instrText>(2.146)</w:instrText>
      </w:r>
      <w:r w:rsidR="008735F1">
        <w:fldChar w:fldCharType="end"/>
      </w:r>
      <w:r w:rsidR="006F568B">
        <w:fldChar w:fldCharType="end"/>
      </w:r>
      <w:r>
        <w:t xml:space="preserve"> is equivalent to enforcing stoichiometry, namely,</w:t>
      </w:r>
    </w:p>
    <w:p w14:paraId="366C5BF1" w14:textId="7CC245C3" w:rsidR="00032843" w:rsidRDefault="00032843" w:rsidP="00032843">
      <w:pPr>
        <w:pStyle w:val="MTDisplayEquation"/>
      </w:pPr>
      <w:r>
        <w:tab/>
      </w:r>
      <w:r w:rsidR="00905817" w:rsidRPr="00905817">
        <w:rPr>
          <w:position w:val="-28"/>
        </w:rPr>
        <w:object w:dxaOrig="1340" w:dyaOrig="540" w14:anchorId="2D3E2306">
          <v:shape id="_x0000_i1626" type="#_x0000_t75" style="width:67.15pt;height:26.85pt" o:ole="">
            <v:imagedata r:id="rId1224" o:title=""/>
          </v:shape>
          <o:OLEObject Type="Embed" ProgID="Equation.DSMT4" ShapeID="_x0000_i1626" DrawAspect="Content" ObjectID="_1493039098" r:id="rId1225"/>
        </w:object>
      </w:r>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164</w:instrText>
      </w:r>
      <w:r w:rsidR="008735F1">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8735F1">
        <w:fldChar w:fldCharType="begin"/>
      </w:r>
      <w:r w:rsidR="008735F1">
        <w:instrText xml:space="preserve"> REF ZEqnNum939122 \* Charformat \! \* MERGEFORMAT </w:instrText>
      </w:r>
      <w:r w:rsidR="008735F1">
        <w:fldChar w:fldCharType="separate"/>
      </w:r>
      <w:r w:rsidR="00E3755C">
        <w:instrText>(2.158)</w:instrText>
      </w:r>
      <w:r w:rsidR="008735F1">
        <w:fldChar w:fldCharType="end"/>
      </w:r>
      <w:r w:rsidR="006F568B">
        <w:fldChar w:fldCharType="end"/>
      </w:r>
      <w:r>
        <w:t xml:space="preserve"> </w:t>
      </w:r>
      <w:proofErr w:type="gramStart"/>
      <w:r>
        <w:t>may</w:t>
      </w:r>
      <w:proofErr w:type="gramEnd"/>
      <w:r>
        <w:t xml:space="preserve"> now be rewritten as</w:t>
      </w:r>
    </w:p>
    <w:p w14:paraId="54900664" w14:textId="4A497217" w:rsidR="008B0E40" w:rsidRDefault="008B0E40" w:rsidP="008B0E40">
      <w:pPr>
        <w:pStyle w:val="MTDisplayEquation"/>
      </w:pPr>
      <w:r>
        <w:tab/>
      </w:r>
      <w:r w:rsidR="00905817" w:rsidRPr="00905817">
        <w:rPr>
          <w:position w:val="-16"/>
        </w:rPr>
        <w:object w:dxaOrig="2680" w:dyaOrig="440" w14:anchorId="1CC0872E">
          <v:shape id="_x0000_i1627" type="#_x0000_t75" style="width:133.8pt;height:22.05pt" o:ole="">
            <v:imagedata r:id="rId1226" o:title=""/>
          </v:shape>
          <o:OLEObject Type="Embed" ProgID="Equation.DSMT4" ShapeID="_x0000_i1627" DrawAspect="Content" ObjectID="_1493039099" r:id="rId1227"/>
        </w:object>
      </w:r>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F75A04">
        <w:instrText>(</w:instrText>
      </w:r>
      <w:r w:rsidR="008735F1">
        <w:fldChar w:fldCharType="begin"/>
      </w:r>
      <w:r w:rsidR="008735F1">
        <w:instrText xml:space="preserve"> SEQ MTSec \c \* Arabic \* MERGEFORMAT </w:instrText>
      </w:r>
      <w:r w:rsidR="008735F1">
        <w:fldChar w:fldCharType="separate"/>
      </w:r>
      <w:r w:rsidR="00E3755C">
        <w:rPr>
          <w:noProof/>
        </w:rPr>
        <w:instrText>2</w:instrText>
      </w:r>
      <w:r w:rsidR="008735F1">
        <w:rPr>
          <w:noProof/>
        </w:rPr>
        <w:fldChar w:fldCharType="end"/>
      </w:r>
      <w:r w:rsidR="00F75A04">
        <w:instrText>.</w:instrText>
      </w:r>
      <w:r w:rsidR="008735F1">
        <w:fldChar w:fldCharType="begin"/>
      </w:r>
      <w:r w:rsidR="008735F1">
        <w:instrText xml:space="preserve"> SEQ MTEqn \c \* Arabic \* MERGEFORMAT </w:instrText>
      </w:r>
      <w:r w:rsidR="008735F1">
        <w:fldChar w:fldCharType="separate"/>
      </w:r>
      <w:r w:rsidR="00E3755C">
        <w:rPr>
          <w:noProof/>
        </w:rPr>
        <w:instrText>165</w:instrText>
      </w:r>
      <w:r w:rsidR="008735F1">
        <w:rPr>
          <w:noProof/>
        </w:rPr>
        <w:fldChar w:fldCharType="end"/>
      </w:r>
      <w:r w:rsidR="00F75A04">
        <w:instrText>)</w:instrText>
      </w:r>
      <w:r w:rsidR="00F75A04">
        <w:fldChar w:fldCharType="end"/>
      </w:r>
    </w:p>
    <w:p w14:paraId="3452104E" w14:textId="600746E6" w:rsidR="008B0E40" w:rsidRDefault="008B0E40" w:rsidP="00F75A04">
      <w:proofErr w:type="gramStart"/>
      <w:r>
        <w:t>where</w:t>
      </w:r>
      <w:proofErr w:type="gramEnd"/>
      <w:r>
        <w:t xml:space="preserve"> </w:t>
      </w:r>
      <w:r w:rsidR="00905817" w:rsidRPr="00905817">
        <w:rPr>
          <w:position w:val="-28"/>
        </w:rPr>
        <w:object w:dxaOrig="1280" w:dyaOrig="560" w14:anchorId="7116A315">
          <v:shape id="_x0000_i1628" type="#_x0000_t75" style="width:63.95pt;height:27.95pt" o:ole="">
            <v:imagedata r:id="rId1228" o:title=""/>
          </v:shape>
          <o:OLEObject Type="Embed" ProgID="Equation.DSMT4" ShapeID="_x0000_i1628" DrawAspect="Content" ObjectID="_1493039100" r:id="rId1229"/>
        </w:object>
      </w:r>
      <w:r>
        <w:t xml:space="preserve"> and </w:t>
      </w:r>
      <w:r w:rsidR="00905817" w:rsidRPr="00905817">
        <w:rPr>
          <w:position w:val="-12"/>
        </w:rPr>
        <w:object w:dxaOrig="1400" w:dyaOrig="380" w14:anchorId="38181C30">
          <v:shape id="_x0000_i1629" type="#_x0000_t75" style="width:69.85pt;height:19.35pt" o:ole="">
            <v:imagedata r:id="rId1230" o:title=""/>
          </v:shape>
          <o:OLEObject Type="Embed" ProgID="Equation.DSMT4" ShapeID="_x0000_i1629" DrawAspect="Content" ObjectID="_1493039101" r:id="rId1231"/>
        </w:object>
      </w:r>
      <w:r>
        <w:t xml:space="preserve"> is the molar volume of </w:t>
      </w:r>
      <w:r w:rsidR="00905817" w:rsidRPr="00905817">
        <w:rPr>
          <w:position w:val="-6"/>
        </w:rPr>
        <w:object w:dxaOrig="240" w:dyaOrig="220" w14:anchorId="7BD9A716">
          <v:shape id="_x0000_i1630" type="#_x0000_t75" style="width:12.35pt;height:10.75pt" o:ole="">
            <v:imagedata r:id="rId1232" o:title=""/>
          </v:shape>
          <o:OLEObject Type="Embed" ProgID="Equation.DSMT4" ShapeID="_x0000_i1630" DrawAspect="Content" ObjectID="_1493039102" r:id="rId1233"/>
        </w:object>
      </w:r>
      <w:r>
        <w:t xml:space="preserve">. Similarly, the solute mass balance in </w:t>
      </w:r>
      <w:r w:rsidR="006F568B">
        <w:fldChar w:fldCharType="begin"/>
      </w:r>
      <w:r w:rsidR="006F568B">
        <w:instrText xml:space="preserve"> GOTOBUTTON ZEqnNum715998  \* MERGEFORMAT </w:instrText>
      </w:r>
      <w:r w:rsidR="008735F1">
        <w:fldChar w:fldCharType="begin"/>
      </w:r>
      <w:r w:rsidR="008735F1">
        <w:instrText xml:space="preserve"> REF ZEqnNum715998 \* Charformat \! \* MERGEFORMAT </w:instrText>
      </w:r>
      <w:r w:rsidR="008735F1">
        <w:fldChar w:fldCharType="separate"/>
      </w:r>
      <w:r w:rsidR="00E3755C">
        <w:instrText>(2.156)</w:instrText>
      </w:r>
      <w:r w:rsidR="008735F1">
        <w:fldChar w:fldCharType="end"/>
      </w:r>
      <w:r w:rsidR="006F568B">
        <w:fldChar w:fldCharType="end"/>
      </w:r>
      <w:r>
        <w:t xml:space="preserve"> becomes</w:t>
      </w:r>
    </w:p>
    <w:p w14:paraId="4B486257" w14:textId="530802F1" w:rsidR="008B0E40" w:rsidRDefault="008B0E40" w:rsidP="008B0E40">
      <w:pPr>
        <w:pStyle w:val="MTDisplayEquation"/>
      </w:pPr>
      <w:r>
        <w:tab/>
      </w:r>
      <w:r w:rsidR="00905817" w:rsidRPr="00905817">
        <w:rPr>
          <w:position w:val="-24"/>
        </w:rPr>
        <w:object w:dxaOrig="4000" w:dyaOrig="780" w14:anchorId="05803AA7">
          <v:shape id="_x0000_i1631" type="#_x0000_t75" style="width:200.4pt;height:39.2pt" o:ole="">
            <v:imagedata r:id="rId1234" o:title=""/>
          </v:shape>
          <o:OLEObject Type="Embed" ProgID="Equation.DSMT4" ShapeID="_x0000_i1631" DrawAspect="Content" ObjectID="_1493039103" r:id="rId1235"/>
        </w:object>
      </w:r>
      <w:r w:rsidR="004F265A">
        <w:t>.</w:t>
      </w:r>
    </w:p>
    <w:p w14:paraId="32F193ED" w14:textId="4AD75AC1" w:rsidR="00BB69E3" w:rsidRPr="007E0937" w:rsidRDefault="008B0E40" w:rsidP="00F75A04">
      <w:r>
        <w:t xml:space="preserve">These mass balance equations reduce to those of non-reactive mixtures </w:t>
      </w:r>
      <w:proofErr w:type="gramStart"/>
      <w:r>
        <w:t xml:space="preserve">when </w:t>
      </w:r>
      <w:proofErr w:type="gramEnd"/>
      <w:r w:rsidR="00905817" w:rsidRPr="00905817">
        <w:rPr>
          <w:position w:val="-10"/>
        </w:rPr>
        <w:object w:dxaOrig="580" w:dyaOrig="380" w14:anchorId="72865AA4">
          <v:shape id="_x0000_i1632" type="#_x0000_t75" style="width:29pt;height:19.35pt" o:ole="">
            <v:imagedata r:id="rId1236" o:title=""/>
          </v:shape>
          <o:OLEObject Type="Embed" ProgID="Equation.DSMT4" ShapeID="_x0000_i1632" DrawAspect="Content" ObjectID="_1493039104" r:id="rId1237"/>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48" w:name="_Ref174786840"/>
      <w:bookmarkStart w:id="149" w:name="_Toc289032544"/>
      <w:r>
        <w:lastRenderedPageBreak/>
        <w:t>The Nonlinear FE Method</w:t>
      </w:r>
      <w:bookmarkEnd w:id="148"/>
      <w:bookmarkEnd w:id="149"/>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separate"/>
      </w:r>
      <w:r w:rsidR="008735F1">
        <w:fldChar w:fldCharType="end"/>
      </w:r>
      <w:r w:rsidR="008735F1">
        <w:fldChar w:fldCharType="begin"/>
      </w:r>
      <w:r w:rsidR="008735F1">
        <w:instrText xml:space="preserve"> SEQ MTSec \h \* MERGEFORMAT </w:instrText>
      </w:r>
      <w:r w:rsidR="008735F1">
        <w:fldChar w:fldCharType="separate"/>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50" w:name="_Toc289032545"/>
      <w:r>
        <w:t>Weak formulation</w:t>
      </w:r>
      <w:r w:rsidR="00FB6012">
        <w:t xml:space="preserve"> for </w:t>
      </w:r>
      <w:r w:rsidR="0081541F">
        <w:t>S</w:t>
      </w:r>
      <w:r w:rsidR="00FB6012">
        <w:t xml:space="preserve">olid </w:t>
      </w:r>
      <w:r w:rsidR="0081541F">
        <w:t>M</w:t>
      </w:r>
      <w:r w:rsidR="00FB6012">
        <w:t>aterials</w:t>
      </w:r>
      <w:bookmarkEnd w:id="150"/>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33" type="#_x0000_t75" style="width:204.7pt;height:30.1pt" o:ole="">
            <v:imagedata r:id="rId1238" o:title=""/>
          </v:shape>
          <o:OLEObject Type="Embed" ProgID="Equation.DSMT4" ShapeID="_x0000_i1633" DrawAspect="Content" ObjectID="_1493039105" r:id="rId12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51" w:name="ZEqnNum461456"/>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w:instrText>
      </w:r>
      <w:r w:rsidR="008735F1">
        <w:rPr>
          <w:noProof/>
        </w:rPr>
        <w:fldChar w:fldCharType="end"/>
      </w:r>
      <w:r>
        <w:instrText>)</w:instrText>
      </w:r>
      <w:bookmarkEnd w:id="151"/>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34" type="#_x0000_t75" style="width:17.2pt;height:14.5pt" o:ole="">
            <v:imagedata r:id="rId1240" o:title=""/>
          </v:shape>
          <o:OLEObject Type="Embed" ProgID="Equation.DSMT4" ShapeID="_x0000_i1634" DrawAspect="Content" ObjectID="_1493039106" r:id="rId1241"/>
        </w:object>
      </w:r>
      <w:r>
        <w:t xml:space="preserve">is a virtual velocity and </w:t>
      </w:r>
      <w:r w:rsidR="00905817" w:rsidRPr="00905817">
        <w:rPr>
          <w:position w:val="-6"/>
        </w:rPr>
        <w:object w:dxaOrig="340" w:dyaOrig="279" w14:anchorId="3B2C97B0">
          <v:shape id="_x0000_i1635" type="#_x0000_t75" style="width:17.2pt;height:14.5pt" o:ole="">
            <v:imagedata r:id="rId1242" o:title=""/>
          </v:shape>
          <o:OLEObject Type="Embed" ProgID="Equation.DSMT4" ShapeID="_x0000_i1635" DrawAspect="Content" ObjectID="_1493039107" r:id="rId1243"/>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36" type="#_x0000_t75" style="width:225.15pt;height:30.1pt" o:ole="">
            <v:imagedata r:id="rId1244" o:title=""/>
          </v:shape>
          <o:OLEObject Type="Embed" ProgID="Equation.DSMT4" ShapeID="_x0000_i1636" DrawAspect="Content" ObjectID="_1493039108" r:id="rId1245"/>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w:instrText>
      </w:r>
      <w:r w:rsidR="008735F1">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37" type="#_x0000_t75" style="width:36.55pt;height:19.35pt" o:ole="">
            <v:imagedata r:id="rId1246" o:title=""/>
          </v:shape>
          <o:OLEObject Type="Embed" ProgID="Equation.DSMT4" ShapeID="_x0000_i1637" DrawAspect="Content" ObjectID="_1493039109" r:id="rId1247"/>
        </w:object>
      </w:r>
      <w:r>
        <w:t xml:space="preserve">is the body force per unit undeformed volume and </w:t>
      </w:r>
      <w:r w:rsidR="00905817" w:rsidRPr="00905817">
        <w:rPr>
          <w:position w:val="-14"/>
        </w:rPr>
        <w:object w:dxaOrig="1460" w:dyaOrig="400" w14:anchorId="4454C930">
          <v:shape id="_x0000_i1638" type="#_x0000_t75" style="width:72.55pt;height:19.9pt" o:ole="">
            <v:imagedata r:id="rId1248" o:title=""/>
          </v:shape>
          <o:OLEObject Type="Embed" ProgID="Equation.DSMT4" ShapeID="_x0000_i1638" DrawAspect="Content" ObjectID="_1493039110" r:id="rId1249"/>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52" w:name="_Toc289032546"/>
      <w:r>
        <w:t>Linearization</w:t>
      </w:r>
      <w:bookmarkEnd w:id="152"/>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8735F1">
        <w:fldChar w:fldCharType="begin"/>
      </w:r>
      <w:r w:rsidR="008735F1">
        <w:instrText xml:space="preserve"> REF ZEqnNum461456 \! \* MERGEFORMAT </w:instrText>
      </w:r>
      <w:r w:rsidR="008735F1">
        <w:fldChar w:fldCharType="separate"/>
      </w:r>
      <w:r w:rsidR="00E3755C">
        <w:instrText>(3.1)</w:instrText>
      </w:r>
      <w:r w:rsidR="008735F1">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8735F1">
        <w:fldChar w:fldCharType="begin"/>
      </w:r>
      <w:r w:rsidR="008735F1">
        <w:instrText xml:space="preserve"> REF ZEqnNum461456 \! \* MERGEFORMAT </w:instrText>
      </w:r>
      <w:r w:rsidR="008735F1">
        <w:fldChar w:fldCharType="separate"/>
      </w:r>
      <w:r w:rsidR="00E3755C">
        <w:instrText>(3.1)</w:instrText>
      </w:r>
      <w:r w:rsidR="008735F1">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39" type="#_x0000_t75" style="width:10.2pt;height:15.6pt" o:ole="">
            <v:imagedata r:id="rId1250" o:title=""/>
          </v:shape>
          <o:OLEObject Type="Embed" ProgID="Equation.DSMT4" ShapeID="_x0000_i1639" DrawAspect="Content" ObjectID="_1493039111" r:id="rId1251"/>
        </w:object>
      </w:r>
      <w:r>
        <w:t xml:space="preserve"> will be approximated by a trial </w:t>
      </w:r>
      <w:proofErr w:type="gramStart"/>
      <w:r>
        <w:t xml:space="preserve">solution </w:t>
      </w:r>
      <w:proofErr w:type="gramEnd"/>
      <w:r w:rsidR="00905817" w:rsidRPr="00905817">
        <w:rPr>
          <w:position w:val="-12"/>
        </w:rPr>
        <w:object w:dxaOrig="260" w:dyaOrig="360" w14:anchorId="421C8A1B">
          <v:shape id="_x0000_i1640" type="#_x0000_t75" style="width:12.9pt;height:19.35pt" o:ole="">
            <v:imagedata r:id="rId1252" o:title=""/>
          </v:shape>
          <o:OLEObject Type="Embed" ProgID="Equation.DSMT4" ShapeID="_x0000_i1640" DrawAspect="Content" ObjectID="_1493039112" r:id="rId1253"/>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41" type="#_x0000_t75" style="width:169.8pt;height:19.9pt" o:ole="">
            <v:imagedata r:id="rId1254" o:title=""/>
          </v:shape>
          <o:OLEObject Type="Embed" ProgID="Equation.DSMT4" ShapeID="_x0000_i1641" DrawAspect="Content" ObjectID="_1493039113" r:id="rId12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53" w:name="ZEqnNum927486"/>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w:instrText>
      </w:r>
      <w:r w:rsidR="008735F1">
        <w:rPr>
          <w:noProof/>
        </w:rPr>
        <w:fldChar w:fldCharType="end"/>
      </w:r>
      <w:r>
        <w:instrText>)</w:instrText>
      </w:r>
      <w:bookmarkEnd w:id="153"/>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42" type="#_x0000_t75" style="width:272.95pt;height:19.9pt" o:ole="">
            <v:imagedata r:id="rId1256" o:title=""/>
          </v:shape>
          <o:OLEObject Type="Embed" ProgID="Equation.DSMT4" ShapeID="_x0000_i1642" DrawAspect="Content" ObjectID="_1493039114" r:id="rId12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w:instrText>
      </w:r>
      <w:r w:rsidR="008735F1">
        <w:rPr>
          <w:noProof/>
        </w:rPr>
        <w:fldChar w:fldCharType="end"/>
      </w:r>
      <w:r>
        <w:instrText>)</w:instrText>
      </w:r>
      <w:r>
        <w:fldChar w:fldCharType="end"/>
      </w:r>
    </w:p>
    <w:p w14:paraId="18292FD7" w14:textId="77777777" w:rsidR="008C7882" w:rsidRDefault="008C7882" w:rsidP="008C7882">
      <w:proofErr w:type="gramStart"/>
      <w:r>
        <w:t>where</w:t>
      </w:r>
      <w:proofErr w:type="gramEnd"/>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43" type="#_x0000_t75" style="width:119.8pt;height:30.1pt" o:ole="">
            <v:imagedata r:id="rId1258" o:title=""/>
          </v:shape>
          <o:OLEObject Type="Embed" ProgID="Equation.DSMT4" ShapeID="_x0000_i1643" DrawAspect="Content" ObjectID="_1493039115" r:id="rId12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w:instrText>
      </w:r>
      <w:r w:rsidR="008735F1">
        <w:rPr>
          <w:noProof/>
        </w:rPr>
        <w:fldChar w:fldCharType="end"/>
      </w:r>
      <w:r>
        <w:instrText>)</w:instrText>
      </w:r>
      <w:r>
        <w:fldChar w:fldCharType="end"/>
      </w:r>
    </w:p>
    <w:p w14:paraId="1808D8AA" w14:textId="77777777" w:rsidR="008C7882" w:rsidRPr="00551A6F" w:rsidRDefault="008C7882" w:rsidP="008C7882">
      <w:proofErr w:type="gramStart"/>
      <w:r>
        <w:t>and</w:t>
      </w:r>
      <w:proofErr w:type="gramEnd"/>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44" type="#_x0000_t75" style="width:174.65pt;height:30.1pt" o:ole="">
            <v:imagedata r:id="rId1260" o:title=""/>
          </v:shape>
          <o:OLEObject Type="Embed" ProgID="Equation.DSMT4" ShapeID="_x0000_i1644" DrawAspect="Content" ObjectID="_1493039116" r:id="rId12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r w:rsidR="00E3755C">
        <w:rPr>
          <w:noProof/>
        </w:rPr>
        <w:instrText>6</w:instrText>
      </w:r>
      <w:r w:rsidR="008735F1">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45" type="#_x0000_t75" style="width:267.05pt;height:30.65pt" o:ole="">
            <v:imagedata r:id="rId1262" o:title=""/>
          </v:shape>
          <o:OLEObject Type="Embed" ProgID="Equation.DSMT4" ShapeID="_x0000_i1645" DrawAspect="Content" ObjectID="_1493039117" r:id="rId12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w:instrText>
      </w:r>
      <w:r w:rsidR="008735F1">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46" type="#_x0000_t75" style="width:17.2pt;height:14.5pt" o:ole="">
            <v:imagedata r:id="rId1264" o:title=""/>
          </v:shape>
          <o:OLEObject Type="Embed" ProgID="Equation.DSMT4" ShapeID="_x0000_i1646" DrawAspect="Content" ObjectID="_1493039118" r:id="rId1265"/>
        </w:object>
      </w:r>
      <w:proofErr w:type="gramStart"/>
      <w:r>
        <w:t xml:space="preserve">and </w:t>
      </w:r>
      <w:proofErr w:type="gramEnd"/>
      <w:r w:rsidR="00905817" w:rsidRPr="00905817">
        <w:rPr>
          <w:position w:val="-6"/>
        </w:rPr>
        <w:object w:dxaOrig="200" w:dyaOrig="220" w14:anchorId="1AC85E31">
          <v:shape id="_x0000_i1647" type="#_x0000_t75" style="width:10.2pt;height:10.75pt" o:ole="">
            <v:imagedata r:id="rId1266" o:title=""/>
          </v:shape>
          <o:OLEObject Type="Embed" ProgID="Equation.DSMT4" ShapeID="_x0000_i1647" DrawAspect="Content" ObjectID="_1493039119" r:id="rId1267"/>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48" type="#_x0000_t75" style="width:307.9pt;height:82.2pt" o:ole="">
            <v:imagedata r:id="rId1268" o:title=""/>
          </v:shape>
          <o:OLEObject Type="Embed" ProgID="Equation.DSMT4" ShapeID="_x0000_i1648" DrawAspect="Content" ObjectID="_1493039120" r:id="rId126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FEBio currently supports gravity as a body force</w:t>
      </w:r>
      <w:proofErr w:type="gramStart"/>
      <w:r>
        <w:t xml:space="preserve">, </w:t>
      </w:r>
      <w:proofErr w:type="gramEnd"/>
      <w:r w:rsidR="00905817" w:rsidRPr="00905817">
        <w:rPr>
          <w:position w:val="-10"/>
        </w:rPr>
        <w:object w:dxaOrig="700" w:dyaOrig="320" w14:anchorId="765090A1">
          <v:shape id="_x0000_i1649" type="#_x0000_t75" style="width:34.95pt;height:15.6pt" o:ole="">
            <v:imagedata r:id="rId1270" o:title=""/>
          </v:shape>
          <o:OLEObject Type="Embed" ProgID="Equation.DSMT4" ShapeID="_x0000_i1649" DrawAspect="Content" ObjectID="_1493039121" r:id="rId1271"/>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0" type="#_x0000_t75" style="width:12.35pt;height:10.75pt" o:ole="">
            <v:imagedata r:id="rId1272" o:title=""/>
          </v:shape>
          <o:OLEObject Type="Embed" ProgID="Equation.DSMT4" ShapeID="_x0000_i1650" DrawAspect="Content" ObjectID="_1493039122" r:id="rId1273"/>
        </w:object>
      </w:r>
      <w:r>
        <w:t xml:space="preserve">, about an axis passing through the point </w:t>
      </w:r>
      <w:r w:rsidR="00905817" w:rsidRPr="00905817">
        <w:rPr>
          <w:position w:val="-6"/>
        </w:rPr>
        <w:object w:dxaOrig="180" w:dyaOrig="220" w14:anchorId="37E22AB4">
          <v:shape id="_x0000_i1651" type="#_x0000_t75" style="width:9.15pt;height:10.75pt" o:ole="">
            <v:imagedata r:id="rId1274" o:title=""/>
          </v:shape>
          <o:OLEObject Type="Embed" ProgID="Equation.DSMT4" ShapeID="_x0000_i1651" DrawAspect="Content" ObjectID="_1493039123" r:id="rId1275"/>
        </w:object>
      </w:r>
      <w:r>
        <w:t xml:space="preserve"> and directed along the unit vector </w:t>
      </w:r>
      <w:r w:rsidR="00905817" w:rsidRPr="00905817">
        <w:rPr>
          <w:position w:val="-4"/>
        </w:rPr>
        <w:object w:dxaOrig="200" w:dyaOrig="200" w14:anchorId="0FFB5260">
          <v:shape id="_x0000_i1652" type="#_x0000_t75" style="width:10.2pt;height:10.2pt" o:ole="">
            <v:imagedata r:id="rId1276" o:title=""/>
          </v:shape>
          <o:OLEObject Type="Embed" ProgID="Equation.DSMT4" ShapeID="_x0000_i1652" DrawAspect="Content" ObjectID="_1493039124" r:id="rId1277"/>
        </w:object>
      </w:r>
      <w:r>
        <w:t xml:space="preserve">, the body force is given by </w:t>
      </w:r>
      <w:r w:rsidR="00905817" w:rsidRPr="00905817">
        <w:rPr>
          <w:position w:val="-10"/>
        </w:rPr>
        <w:object w:dxaOrig="940" w:dyaOrig="360" w14:anchorId="181A75D1">
          <v:shape id="_x0000_i1653" type="#_x0000_t75" style="width:47.3pt;height:19.35pt" o:ole="">
            <v:imagedata r:id="rId1278" o:title=""/>
          </v:shape>
          <o:OLEObject Type="Embed" ProgID="Equation.DSMT4" ShapeID="_x0000_i1653" DrawAspect="Content" ObjectID="_1493039125" r:id="rId1279"/>
        </w:object>
      </w:r>
      <w:r>
        <w:t xml:space="preserve">, where </w:t>
      </w:r>
      <w:r w:rsidR="00905817" w:rsidRPr="00905817">
        <w:rPr>
          <w:position w:val="-4"/>
        </w:rPr>
        <w:object w:dxaOrig="180" w:dyaOrig="200" w14:anchorId="21DA85D2">
          <v:shape id="_x0000_i1654" type="#_x0000_t75" style="width:9.15pt;height:10.2pt" o:ole="">
            <v:imagedata r:id="rId1280" o:title=""/>
          </v:shape>
          <o:OLEObject Type="Embed" ProgID="Equation.DSMT4" ShapeID="_x0000_i1654" DrawAspect="Content" ObjectID="_1493039126" r:id="rId1281"/>
        </w:object>
      </w:r>
      <w:r>
        <w:t xml:space="preserve"> is the vector distance from a point </w:t>
      </w:r>
      <w:r w:rsidR="00905817" w:rsidRPr="00905817">
        <w:rPr>
          <w:position w:val="-4"/>
        </w:rPr>
        <w:object w:dxaOrig="200" w:dyaOrig="200" w14:anchorId="5809F9DA">
          <v:shape id="_x0000_i1655" type="#_x0000_t75" style="width:10.2pt;height:10.2pt" o:ole="">
            <v:imagedata r:id="rId1282" o:title=""/>
          </v:shape>
          <o:OLEObject Type="Embed" ProgID="Equation.DSMT4" ShapeID="_x0000_i1655" DrawAspect="Content" ObjectID="_1493039127" r:id="rId1283"/>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56" type="#_x0000_t75" style="width:108.55pt;height:19.9pt" o:ole="">
            <v:imagedata r:id="rId1284" o:title=""/>
          </v:shape>
          <o:OLEObject Type="Embed" ProgID="Equation.DSMT4" ShapeID="_x0000_i1656" DrawAspect="Content" ObjectID="_1493039128" r:id="rId1285"/>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75365E">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rsidRPr="0075365E">
        <w:instrText>.</w:instrText>
      </w:r>
      <w:r w:rsidR="008735F1">
        <w:fldChar w:fldCharType="begin"/>
      </w:r>
      <w:r w:rsidR="008735F1">
        <w:instrText xml:space="preserve"> SEQ MTEqn \c \* Arabic \* MERGEFORMAT </w:instrText>
      </w:r>
      <w:r w:rsidR="008735F1">
        <w:fldChar w:fldCharType="separate"/>
      </w:r>
      <w:r w:rsidR="00E3755C">
        <w:rPr>
          <w:noProof/>
        </w:rPr>
        <w:instrText>9</w:instrText>
      </w:r>
      <w:r w:rsidR="008735F1">
        <w:rPr>
          <w:noProof/>
        </w:rPr>
        <w:fldChar w:fldCharType="end"/>
      </w:r>
      <w:r w:rsidRPr="0075365E">
        <w:instrText>)</w:instrText>
      </w:r>
      <w:r w:rsidRPr="0075365E">
        <w:fldChar w:fldCharType="end"/>
      </w:r>
    </w:p>
    <w:p w14:paraId="0861A841" w14:textId="77777777" w:rsidR="008C7882" w:rsidRPr="000C2253" w:rsidRDefault="003747B4" w:rsidP="008C7882">
      <w:pPr>
        <w:jc w:val="center"/>
      </w:pPr>
      <w:ins w:id="154"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55"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87"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57" type="#_x0000_t75" style="width:221.9pt;height:30.1pt" o:ole="">
            <v:imagedata r:id="rId1288" o:title=""/>
          </v:shape>
          <o:OLEObject Type="Embed" ProgID="Equation.DSMT4" ShapeID="_x0000_i1657" DrawAspect="Content" ObjectID="_1493039129" r:id="rId1289"/>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0C2253">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rsidRPr="000C2253">
        <w:instrText>.</w:instrText>
      </w:r>
      <w:r w:rsidR="008735F1">
        <w:fldChar w:fldCharType="begin"/>
      </w:r>
      <w:r w:rsidR="008735F1">
        <w:instrText xml:space="preserve"> SEQ MTEqn \c \* Arabic \* MERGEFORMAT </w:instrText>
      </w:r>
      <w:r w:rsidR="008735F1">
        <w:fldChar w:fldCharType="separate"/>
      </w:r>
      <w:r w:rsidR="00E3755C">
        <w:rPr>
          <w:noProof/>
        </w:rPr>
        <w:instrText>10</w:instrText>
      </w:r>
      <w:r w:rsidR="008735F1">
        <w:rPr>
          <w:noProof/>
        </w:rPr>
        <w:fldChar w:fldCharType="end"/>
      </w:r>
      <w:r w:rsidRPr="000C2253">
        <w:instrText>)</w:instrText>
      </w:r>
      <w:r w:rsidRPr="000C2253">
        <w:fldChar w:fldCharType="end"/>
      </w:r>
    </w:p>
    <w:p w14:paraId="67F85E60" w14:textId="77777777" w:rsidR="008C7882" w:rsidRPr="000C2253" w:rsidRDefault="008C7882" w:rsidP="008C7882">
      <w:proofErr w:type="gramStart"/>
      <w:r w:rsidRPr="000C2253">
        <w:t>which</w:t>
      </w:r>
      <w:proofErr w:type="gramEnd"/>
      <w:r w:rsidRPr="000C2253">
        <w:t xml:space="preserve"> produces a symmetric expression that will yield a symmetric matrix.</w:t>
      </w:r>
    </w:p>
    <w:p w14:paraId="3E49772B" w14:textId="77777777" w:rsidR="008C7882" w:rsidRDefault="008C7882" w:rsidP="008C7882">
      <w:pPr>
        <w:pStyle w:val="Heading3"/>
      </w:pPr>
      <w:bookmarkStart w:id="156" w:name="_Toc289032547"/>
      <w:r>
        <w:t>Discretization</w:t>
      </w:r>
      <w:bookmarkEnd w:id="156"/>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w:t>
      </w:r>
      <w:r>
        <w:lastRenderedPageBreak/>
        <w:t xml:space="preserve">using the same functions. The discretization process is established by interpolating the geometry in terms of the coordinates </w:t>
      </w:r>
      <w:r w:rsidR="00905817" w:rsidRPr="00905817">
        <w:rPr>
          <w:position w:val="-12"/>
        </w:rPr>
        <w:object w:dxaOrig="340" w:dyaOrig="360" w14:anchorId="013804B9">
          <v:shape id="_x0000_i1658" type="#_x0000_t75" style="width:17.2pt;height:19.35pt" o:ole="">
            <v:imagedata r:id="rId1290" o:title=""/>
          </v:shape>
          <o:OLEObject Type="Embed" ProgID="Equation.DSMT4" ShapeID="_x0000_i1658" DrawAspect="Content" ObjectID="_1493039130" r:id="rId1291"/>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59" type="#_x0000_t75" style="width:118.2pt;height:34.4pt" o:ole="">
            <v:imagedata r:id="rId1292" o:title=""/>
          </v:shape>
          <o:OLEObject Type="Embed" ProgID="Equation.DSMT4" ShapeID="_x0000_i1659" DrawAspect="Content" ObjectID="_1493039131" r:id="rId12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w:instrText>
      </w:r>
      <w:r w:rsidR="008735F1">
        <w:rPr>
          <w:noProof/>
        </w:rPr>
        <w:fldChar w:fldCharType="end"/>
      </w:r>
      <w:r>
        <w:instrText>)</w:instrText>
      </w:r>
      <w:r>
        <w:fldChar w:fldCharType="end"/>
      </w:r>
    </w:p>
    <w:p w14:paraId="57F1A887" w14:textId="68BF9B7E" w:rsidR="008C7882" w:rsidRDefault="008C7882" w:rsidP="008C7882">
      <w:proofErr w:type="gramStart"/>
      <w:r>
        <w:t>where</w:t>
      </w:r>
      <w:proofErr w:type="gramEnd"/>
      <w:r>
        <w:t xml:space="preserve"> </w:t>
      </w:r>
      <w:r>
        <w:rPr>
          <w:i/>
        </w:rPr>
        <w:t xml:space="preserve">n </w:t>
      </w:r>
      <w:r>
        <w:t xml:space="preserve">is the number of nodes and </w:t>
      </w:r>
      <w:r w:rsidR="00905817" w:rsidRPr="00905817">
        <w:rPr>
          <w:position w:val="-12"/>
        </w:rPr>
        <w:object w:dxaOrig="240" w:dyaOrig="360" w14:anchorId="0AB20F8F">
          <v:shape id="_x0000_i1660" type="#_x0000_t75" style="width:12.35pt;height:19.35pt" o:ole="">
            <v:imagedata r:id="rId1294" o:title=""/>
          </v:shape>
          <o:OLEObject Type="Embed" ProgID="Equation.DSMT4" ShapeID="_x0000_i1660" DrawAspect="Content" ObjectID="_1493039132" r:id="rId1295"/>
        </w:object>
      </w:r>
      <w:r>
        <w:t xml:space="preserve">are the natural coordinates. Similarly, the motion is described in terms of the current position </w:t>
      </w:r>
      <w:r w:rsidR="00905817" w:rsidRPr="00905817">
        <w:rPr>
          <w:position w:val="-14"/>
        </w:rPr>
        <w:object w:dxaOrig="600" w:dyaOrig="400" w14:anchorId="2A1E937B">
          <v:shape id="_x0000_i1661" type="#_x0000_t75" style="width:30.1pt;height:19.9pt" o:ole="">
            <v:imagedata r:id="rId1296" o:title=""/>
          </v:shape>
          <o:OLEObject Type="Embed" ProgID="Equation.DSMT4" ShapeID="_x0000_i1661" DrawAspect="Content" ObjectID="_1493039133" r:id="rId1297"/>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62" type="#_x0000_t75" style="width:91.35pt;height:34.4pt" o:ole="">
            <v:imagedata r:id="rId1298" o:title=""/>
          </v:shape>
          <o:OLEObject Type="Embed" ProgID="Equation.DSMT4" ShapeID="_x0000_i1662" DrawAspect="Content" ObjectID="_1493039134" r:id="rId12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w:instrText>
      </w:r>
      <w:r w:rsidR="008735F1">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63" type="#_x0000_t75" style="width:171.4pt;height:25.8pt" o:ole="">
            <v:imagedata r:id="rId1300" o:title=""/>
          </v:shape>
          <o:OLEObject Type="Embed" ProgID="Equation.DSMT4" ShapeID="_x0000_i1663" DrawAspect="Content" ObjectID="_1493039135" r:id="rId13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w:instrText>
      </w:r>
      <w:r w:rsidR="008735F1">
        <w:rPr>
          <w:noProof/>
        </w:rPr>
        <w:fldChar w:fldCharType="end"/>
      </w:r>
      <w:r>
        <w:instrText>)</w:instrText>
      </w:r>
      <w:r>
        <w:fldChar w:fldCharType="end"/>
      </w:r>
    </w:p>
    <w:p w14:paraId="715E8E05" w14:textId="77777777" w:rsidR="008C7882" w:rsidRDefault="008C7882" w:rsidP="008C7882">
      <w:proofErr w:type="gramStart"/>
      <w:r>
        <w:t>where</w:t>
      </w:r>
      <w:proofErr w:type="gramEnd"/>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64" type="#_x0000_t75" style="width:134.85pt;height:63.95pt" o:ole="">
            <v:imagedata r:id="rId1302" o:title=""/>
          </v:shape>
          <o:OLEObject Type="Embed" ProgID="Equation.DSMT4" ShapeID="_x0000_i1664" DrawAspect="Content" ObjectID="_1493039136" r:id="rId13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w:instrText>
      </w:r>
      <w:r w:rsidR="008735F1">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65" type="#_x0000_t75" style="width:290.7pt;height:56.4pt" o:ole="">
            <v:imagedata r:id="rId1304" o:title=""/>
          </v:shape>
          <o:OLEObject Type="Embed" ProgID="Equation.DSMT4" ShapeID="_x0000_i1665" DrawAspect="Content" ObjectID="_1493039137" r:id="rId130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15</w:instrText>
      </w:r>
      <w:r w:rsidR="008735F1">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66" type="#_x0000_t75" style="width:210.1pt;height:41.9pt" o:ole="">
            <v:imagedata r:id="rId1306" o:title=""/>
          </v:shape>
          <o:OLEObject Type="Embed" ProgID="Equation.DSMT4" ShapeID="_x0000_i1666" DrawAspect="Content" ObjectID="_1493039138"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w:instrText>
      </w:r>
      <w:r w:rsidR="008735F1">
        <w:instrText xml:space="preserve">MTEqn \c \* Arabic \* MERGEFORMAT </w:instrText>
      </w:r>
      <w:r w:rsidR="008735F1">
        <w:fldChar w:fldCharType="separate"/>
      </w:r>
      <w:r w:rsidR="00E3755C">
        <w:rPr>
          <w:noProof/>
        </w:rPr>
        <w:instrText>16</w:instrText>
      </w:r>
      <w:r w:rsidR="008735F1">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67" type="#_x0000_t75" style="width:97.8pt;height:30.65pt" o:ole="">
            <v:imagedata r:id="rId1308" o:title=""/>
          </v:shape>
          <o:OLEObject Type="Embed" ProgID="Equation.DSMT4" ShapeID="_x0000_i1667" DrawAspect="Content" ObjectID="_1493039139" r:id="rId1309"/>
        </w:object>
      </w:r>
      <w:r>
        <w:t>.</w:t>
      </w:r>
      <w:r>
        <w:tab/>
      </w:r>
      <w:r>
        <w:fldChar w:fldCharType="begin"/>
      </w:r>
      <w:r>
        <w:instrText xml:space="preserve"> MACROBUTTON MTPlaceRef \* MERGEFORMAT </w:instrText>
      </w:r>
      <w:r w:rsidR="008735F1">
        <w:fldChar w:fldCharType="begin"/>
      </w:r>
      <w:r w:rsidR="008735F1">
        <w:instrText xml:space="preserve"> SEQ MTEqn \h \* MERGEF</w:instrText>
      </w:r>
      <w:r w:rsidR="008735F1">
        <w:instrText xml:space="preserve">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17</w:instrText>
      </w:r>
      <w:r w:rsidR="008735F1">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68" type="#_x0000_t75" style="width:61.25pt;height:34.4pt" o:ole="">
            <v:imagedata r:id="rId1310" o:title=""/>
          </v:shape>
          <o:OLEObject Type="Embed" ProgID="Equation.DSMT4" ShapeID="_x0000_i1668" DrawAspect="Content" ObjectID="_1493039140" r:id="rId1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18</w:instrText>
      </w:r>
      <w:r w:rsidR="008735F1">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69" type="#_x0000_t75" style="width:176.8pt;height:109.6pt" o:ole="">
            <v:imagedata r:id="rId1312" o:title=""/>
          </v:shape>
          <o:OLEObject Type="Embed" ProgID="Equation.DSMT4" ShapeID="_x0000_i1669" DrawAspect="Content" ObjectID="_1493039141" r:id="rId1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19</w:instrText>
      </w:r>
      <w:r w:rsidR="008735F1">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0" type="#_x0000_t75" style="width:10.2pt;height:10.2pt" o:ole="">
            <v:imagedata r:id="rId1314" o:title=""/>
          </v:shape>
          <o:OLEObject Type="Embed" ProgID="Equation.DSMT4" ShapeID="_x0000_i1670" DrawAspect="Content" ObjectID="_1493039142" r:id="rId1315"/>
        </w:object>
      </w:r>
      <w:r>
        <w:t xml:space="preserve">using the following table; </w:t>
      </w:r>
      <w:r w:rsidR="00905817" w:rsidRPr="00905817">
        <w:rPr>
          <w:position w:val="-14"/>
        </w:rPr>
        <w:object w:dxaOrig="940" w:dyaOrig="380" w14:anchorId="40B0DEBA">
          <v:shape id="_x0000_i1671" type="#_x0000_t75" style="width:47.3pt;height:19.35pt" o:ole="">
            <v:imagedata r:id="rId1316" o:title=""/>
          </v:shape>
          <o:OLEObject Type="Embed" ProgID="Equation.DSMT4" ShapeID="_x0000_i1671" DrawAspect="Content" ObjectID="_1493039143" r:id="rId1317"/>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72" type="#_x0000_t75" style="width:228.9pt;height:30.65pt" o:ole="">
            <v:imagedata r:id="rId1318" o:title=""/>
          </v:shape>
          <o:OLEObject Type="Embed" ProgID="Equation.DSMT4" ShapeID="_x0000_i1672" DrawAspect="Content" ObjectID="_1493039144" r:id="rId13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20</w:instrText>
      </w:r>
      <w:r w:rsidR="008735F1">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73" type="#_x0000_t75" style="width:200.4pt;height:20.4pt" o:ole="">
            <v:imagedata r:id="rId1320" o:title=""/>
          </v:shape>
          <o:OLEObject Type="Embed" ProgID="Equation.DSMT4" ShapeID="_x0000_i1673" DrawAspect="Content" ObjectID="_1493039145"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21</w:instrText>
      </w:r>
      <w:r w:rsidR="008735F1">
        <w:rPr>
          <w:noProof/>
        </w:rPr>
        <w:fldChar w:fldCharType="end"/>
      </w:r>
      <w:r>
        <w:instrText>)</w:instrText>
      </w:r>
      <w:r>
        <w:fldChar w:fldCharType="end"/>
      </w:r>
    </w:p>
    <w:p w14:paraId="2A532AC7" w14:textId="77777777" w:rsidR="008C7882" w:rsidRDefault="008C7882" w:rsidP="008C7882">
      <w:proofErr w:type="gramStart"/>
      <w:r>
        <w:t>where</w:t>
      </w:r>
      <w:proofErr w:type="gramEnd"/>
      <w:r>
        <w:t>,</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74" type="#_x0000_t75" style="width:300.9pt;height:74.15pt" o:ole="">
            <v:imagedata r:id="rId1322" o:title=""/>
          </v:shape>
          <o:OLEObject Type="Embed" ProgID="Equation.DSMT4" ShapeID="_x0000_i1674" DrawAspect="Content" ObjectID="_1493039146" r:id="rId13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w:instrText>
      </w:r>
      <w:r w:rsidR="008735F1">
        <w:instrText xml:space="preserve">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22</w:instrText>
      </w:r>
      <w:r w:rsidR="008735F1">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57" w:name="_Toc176704842"/>
      <w:bookmarkStart w:id="158" w:name="_Toc289032548"/>
      <w:r>
        <w:lastRenderedPageBreak/>
        <w:t>Weak formulation for biphasic materials</w:t>
      </w:r>
      <w:bookmarkEnd w:id="157"/>
      <w:bookmarkEnd w:id="158"/>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8735F1">
        <w:fldChar w:fldCharType="begin"/>
      </w:r>
      <w:r w:rsidR="008735F1">
        <w:instrText xml:space="preserve"> REF ZEqnNum902981 \* Charformat \! \* MERGEFORMAT </w:instrText>
      </w:r>
      <w:r w:rsidR="008735F1">
        <w:fldChar w:fldCharType="separate"/>
      </w:r>
      <w:r w:rsidR="00E3755C">
        <w:instrText>(2.97)</w:instrText>
      </w:r>
      <w:r w:rsidR="008735F1">
        <w:fldChar w:fldCharType="end"/>
      </w:r>
      <w:r w:rsidR="00F71297">
        <w:fldChar w:fldCharType="end"/>
      </w:r>
      <w:r w:rsidRPr="000037DA">
        <w:t xml:space="preserve"> </w:t>
      </w:r>
      <w:proofErr w:type="gramStart"/>
      <w:r w:rsidRPr="000037DA">
        <w:t xml:space="preserve">and </w:t>
      </w:r>
      <w:proofErr w:type="gramEnd"/>
      <w:r w:rsidR="00F71297">
        <w:fldChar w:fldCharType="begin"/>
      </w:r>
      <w:r w:rsidR="00F71297">
        <w:instrText xml:space="preserve"> GOTOBUTTON ZEqnNum916857  \* MERGEFORMAT </w:instrText>
      </w:r>
      <w:r w:rsidR="008735F1">
        <w:fldChar w:fldCharType="begin"/>
      </w:r>
      <w:r w:rsidR="008735F1">
        <w:instrText xml:space="preserve"> REF ZEqnNum916857 \* Charformat \! \* MERGEFORMAT </w:instrText>
      </w:r>
      <w:r w:rsidR="008735F1">
        <w:fldChar w:fldCharType="separate"/>
      </w:r>
      <w:r w:rsidR="00E3755C">
        <w:instrText>(2.99)</w:instrText>
      </w:r>
      <w:r w:rsidR="008735F1">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75" type="#_x0000_t75" style="width:252pt;height:24.2pt" o:ole="">
            <v:imagedata r:id="rId1324" o:title=""/>
          </v:shape>
          <o:OLEObject Type="Embed" ProgID="Equation.DSMT4" ShapeID="_x0000_i1675" DrawAspect="Content" ObjectID="_1493039147" r:id="rId132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23</w:instrText>
      </w:r>
      <w:r w:rsidR="008735F1">
        <w:rPr>
          <w:noProof/>
        </w:rPr>
        <w:fldChar w:fldCharType="end"/>
      </w:r>
      <w:r>
        <w:instrText>)</w:instrText>
      </w:r>
      <w:r>
        <w:fldChar w:fldCharType="end"/>
      </w:r>
    </w:p>
    <w:p w14:paraId="5914A3C8" w14:textId="6C554CF0" w:rsidR="00FB6012" w:rsidRDefault="00FB6012" w:rsidP="00FB6012">
      <w:pPr>
        <w:rPr>
          <w:ins w:id="159" w:author="Gerard" w:date="2014-11-07T12:48:00Z"/>
        </w:rPr>
      </w:pPr>
      <w:r w:rsidRPr="000037DA">
        <w:t xml:space="preserve">where </w:t>
      </w:r>
      <w:r w:rsidR="00905817" w:rsidRPr="00905817">
        <w:rPr>
          <w:position w:val="-6"/>
        </w:rPr>
        <w:object w:dxaOrig="200" w:dyaOrig="279" w14:anchorId="07CA5FD5">
          <v:shape id="_x0000_i1676" type="#_x0000_t75" style="width:10.2pt;height:14.5pt" o:ole="">
            <v:imagedata r:id="rId1326" o:title=""/>
          </v:shape>
          <o:OLEObject Type="Embed" ProgID="Equation.DSMT4" ShapeID="_x0000_i1676" DrawAspect="Content" ObjectID="_1493039148" r:id="rId1327"/>
        </w:object>
      </w:r>
      <w:r w:rsidRPr="000037DA">
        <w:t xml:space="preserve"> is the domain of interest defined on the solid matrix, </w:t>
      </w:r>
      <w:r w:rsidR="00905817" w:rsidRPr="00905817">
        <w:rPr>
          <w:position w:val="-6"/>
        </w:rPr>
        <w:object w:dxaOrig="420" w:dyaOrig="320" w14:anchorId="5C3636DF">
          <v:shape id="_x0000_i1677" type="#_x0000_t75" style="width:20.4pt;height:15.6pt" o:ole="">
            <v:imagedata r:id="rId1328" o:title=""/>
          </v:shape>
          <o:OLEObject Type="Embed" ProgID="Equation.DSMT4" ShapeID="_x0000_i1677" DrawAspect="Content" ObjectID="_1493039149" r:id="rId1329"/>
        </w:object>
      </w:r>
      <w:r w:rsidRPr="000037DA">
        <w:t xml:space="preserve"> is a virtual velocity of the solid and </w:t>
      </w:r>
      <w:r w:rsidR="00905817" w:rsidRPr="00905817">
        <w:rPr>
          <w:position w:val="-10"/>
        </w:rPr>
        <w:object w:dxaOrig="380" w:dyaOrig="320" w14:anchorId="16D346E7">
          <v:shape id="_x0000_i1678" type="#_x0000_t75" style="width:19.35pt;height:15.6pt" o:ole="">
            <v:imagedata r:id="rId1330" o:title=""/>
          </v:shape>
          <o:OLEObject Type="Embed" ProgID="Equation.DSMT4" ShapeID="_x0000_i1678" DrawAspect="Content" ObjectID="_1493039150" r:id="rId1331"/>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79" type="#_x0000_t75" style="width:15.05pt;height:14.5pt" o:ole="">
            <v:imagedata r:id="rId1332" o:title=""/>
          </v:shape>
          <o:OLEObject Type="Embed" ProgID="Equation.DSMT4" ShapeID="_x0000_i1679" DrawAspect="Content" ObjectID="_1493039151" r:id="rId1333"/>
        </w:object>
      </w:r>
      <w:r>
        <w:t xml:space="preserve"> </w:t>
      </w:r>
      <w:proofErr w:type="gramStart"/>
      <w:r>
        <w:t>is</w:t>
      </w:r>
      <w:proofErr w:type="gramEnd"/>
      <w:r>
        <w:t xml:space="preserve"> an elemental volume of </w:t>
      </w:r>
      <w:r w:rsidR="00905817" w:rsidRPr="00905817">
        <w:rPr>
          <w:position w:val="-6"/>
        </w:rPr>
        <w:object w:dxaOrig="200" w:dyaOrig="279" w14:anchorId="4C8EB6E7">
          <v:shape id="_x0000_i1680" type="#_x0000_t75" style="width:10.2pt;height:14.5pt" o:ole="">
            <v:imagedata r:id="rId1334" o:title=""/>
          </v:shape>
          <o:OLEObject Type="Embed" ProgID="Equation.DSMT4" ShapeID="_x0000_i1680" DrawAspect="Content" ObjectID="_1493039152" r:id="rId1335"/>
        </w:object>
      </w:r>
      <w:r w:rsidRPr="000037DA">
        <w:t>.  Using the divergence theorem, this expression may be rearranged as</w:t>
      </w:r>
    </w:p>
    <w:p w14:paraId="4DFAA7C5" w14:textId="48572D74" w:rsidR="001C1E70" w:rsidRPr="000037DA" w:rsidDel="00DD709E" w:rsidRDefault="001C1E70">
      <w:pPr>
        <w:pStyle w:val="MTDisplayEquation"/>
        <w:rPr>
          <w:del w:id="160" w:author="Gerard" w:date="2014-11-07T13:02:00Z"/>
        </w:rPr>
        <w:pPrChange w:id="161"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81" type="#_x0000_t75" style="width:260.05pt;height:47.8pt" o:ole="">
            <v:imagedata r:id="rId1336" o:title=""/>
          </v:shape>
          <o:OLEObject Type="Embed" ProgID="Equation.DSMT4" ShapeID="_x0000_i1681" DrawAspect="Content" ObjectID="_1493039153" r:id="rId133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2" w:name="ZEqnNum414242"/>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24</w:instrText>
      </w:r>
      <w:r w:rsidR="008735F1">
        <w:rPr>
          <w:noProof/>
        </w:rPr>
        <w:fldChar w:fldCharType="end"/>
      </w:r>
      <w:r>
        <w:instrText>)</w:instrText>
      </w:r>
      <w:bookmarkEnd w:id="162"/>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82" type="#_x0000_t75" style="width:154.75pt;height:22.05pt" o:ole="">
            <v:imagedata r:id="rId1338" o:title=""/>
          </v:shape>
          <o:OLEObject Type="Embed" ProgID="Equation.DSMT4" ShapeID="_x0000_i1682" DrawAspect="Content" ObjectID="_1493039154" r:id="rId1339"/>
        </w:object>
      </w:r>
      <w:r w:rsidRPr="000037DA">
        <w:t xml:space="preserve"> is the virtual rate of deformation tensor, </w:t>
      </w:r>
      <w:r w:rsidR="00905817" w:rsidRPr="00905817">
        <w:rPr>
          <w:position w:val="-6"/>
        </w:rPr>
        <w:object w:dxaOrig="800" w:dyaOrig="260" w14:anchorId="69B9D247">
          <v:shape id="_x0000_i1683" type="#_x0000_t75" style="width:39.75pt;height:12.9pt" o:ole="">
            <v:imagedata r:id="rId1340" o:title=""/>
          </v:shape>
          <o:OLEObject Type="Embed" ProgID="Equation.DSMT4" ShapeID="_x0000_i1683" DrawAspect="Content" ObjectID="_1493039155" r:id="rId1341"/>
        </w:object>
      </w:r>
      <w:r w:rsidRPr="000037DA">
        <w:t xml:space="preserve"> is the total traction on the surface </w:t>
      </w:r>
      <w:r w:rsidR="00905817" w:rsidRPr="00905817">
        <w:rPr>
          <w:position w:val="-6"/>
        </w:rPr>
        <w:object w:dxaOrig="320" w:dyaOrig="279" w14:anchorId="69F2BB59">
          <v:shape id="_x0000_i1684" type="#_x0000_t75" style="width:15.6pt;height:14.5pt" o:ole="">
            <v:imagedata r:id="rId1342" o:title=""/>
          </v:shape>
          <o:OLEObject Type="Embed" ProgID="Equation.DSMT4" ShapeID="_x0000_i1684" DrawAspect="Content" ObjectID="_1493039156" r:id="rId1343"/>
        </w:object>
      </w:r>
      <w:r w:rsidRPr="000037DA">
        <w:t xml:space="preserve">, and </w:t>
      </w:r>
      <w:r w:rsidR="00905817" w:rsidRPr="00905817">
        <w:rPr>
          <w:position w:val="-12"/>
        </w:rPr>
        <w:object w:dxaOrig="999" w:dyaOrig="360" w14:anchorId="06078747">
          <v:shape id="_x0000_i1685" type="#_x0000_t75" style="width:49.95pt;height:19.35pt" o:ole="">
            <v:imagedata r:id="rId1344" o:title=""/>
          </v:shape>
          <o:OLEObject Type="Embed" ProgID="Equation.DSMT4" ShapeID="_x0000_i1685" DrawAspect="Content" ObjectID="_1493039157" r:id="rId1345"/>
        </w:object>
      </w:r>
      <w:r w:rsidRPr="000037DA">
        <w:t xml:space="preserve"> is the component of the fluid flux normal to </w:t>
      </w:r>
      <w:r w:rsidR="00905817" w:rsidRPr="00905817">
        <w:rPr>
          <w:position w:val="-6"/>
        </w:rPr>
        <w:object w:dxaOrig="320" w:dyaOrig="279" w14:anchorId="61B6C5A9">
          <v:shape id="_x0000_i1686" type="#_x0000_t75" style="width:15.6pt;height:14.5pt" o:ole="">
            <v:imagedata r:id="rId1346" o:title=""/>
          </v:shape>
          <o:OLEObject Type="Embed" ProgID="Equation.DSMT4" ShapeID="_x0000_i1686" DrawAspect="Content" ObjectID="_1493039158" r:id="rId1347"/>
        </w:object>
      </w:r>
      <w:r w:rsidRPr="000037DA">
        <w:t xml:space="preserve">, with </w:t>
      </w:r>
      <w:r w:rsidR="00905817" w:rsidRPr="00905817">
        <w:rPr>
          <w:position w:val="-4"/>
        </w:rPr>
        <w:object w:dxaOrig="200" w:dyaOrig="200" w14:anchorId="4963D2E2">
          <v:shape id="_x0000_i1687" type="#_x0000_t75" style="width:10.2pt;height:10.2pt" o:ole="">
            <v:imagedata r:id="rId1348" o:title=""/>
          </v:shape>
          <o:OLEObject Type="Embed" ProgID="Equation.DSMT4" ShapeID="_x0000_i1687" DrawAspect="Content" ObjectID="_1493039159" r:id="rId1349"/>
        </w:object>
      </w:r>
      <w:r w:rsidRPr="000037DA">
        <w:t xml:space="preserve"> representing the unit outward normal to </w:t>
      </w:r>
      <w:r w:rsidR="00905817" w:rsidRPr="00905817">
        <w:rPr>
          <w:position w:val="-6"/>
        </w:rPr>
        <w:object w:dxaOrig="320" w:dyaOrig="279" w14:anchorId="1B218C13">
          <v:shape id="_x0000_i1688" type="#_x0000_t75" style="width:15.6pt;height:14.5pt" o:ole="">
            <v:imagedata r:id="rId1350" o:title=""/>
          </v:shape>
          <o:OLEObject Type="Embed" ProgID="Equation.DSMT4" ShapeID="_x0000_i1688" DrawAspect="Content" ObjectID="_1493039160" r:id="rId1351"/>
        </w:object>
      </w:r>
      <w:r w:rsidR="0018091D">
        <w:t>.</w:t>
      </w:r>
      <w:r w:rsidRPr="000037DA">
        <w:t xml:space="preserve"> </w:t>
      </w:r>
      <w:r w:rsidR="00905817" w:rsidRPr="00905817">
        <w:rPr>
          <w:position w:val="-6"/>
        </w:rPr>
        <w:object w:dxaOrig="320" w:dyaOrig="279" w14:anchorId="0DAB0E22">
          <v:shape id="_x0000_i1689" type="#_x0000_t75" style="width:15.6pt;height:14.5pt" o:ole="">
            <v:imagedata r:id="rId1352" o:title=""/>
          </v:shape>
          <o:OLEObject Type="Embed" ProgID="Equation.DSMT4" ShapeID="_x0000_i1689" DrawAspect="Content" ObjectID="_1493039161" r:id="rId1353"/>
        </w:object>
      </w:r>
      <w:r w:rsidRPr="000037DA">
        <w:t xml:space="preserve"> </w:t>
      </w:r>
      <w:proofErr w:type="gramStart"/>
      <w:r w:rsidRPr="000037DA">
        <w:t>represents</w:t>
      </w:r>
      <w:proofErr w:type="gramEnd"/>
      <w:r w:rsidRPr="000037DA">
        <w:t xml:space="preserve"> an elemental area of </w:t>
      </w:r>
      <w:r w:rsidR="00905817" w:rsidRPr="00905817">
        <w:rPr>
          <w:position w:val="-6"/>
        </w:rPr>
        <w:object w:dxaOrig="320" w:dyaOrig="279" w14:anchorId="27C26F71">
          <v:shape id="_x0000_i1690" type="#_x0000_t75" style="width:15.6pt;height:14.5pt" o:ole="">
            <v:imagedata r:id="rId1354" o:title=""/>
          </v:shape>
          <o:OLEObject Type="Embed" ProgID="Equation.DSMT4" ShapeID="_x0000_i1690" DrawAspect="Content" ObjectID="_1493039162" r:id="rId1355"/>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691" type="#_x0000_t75" style="width:10.2pt;height:10.75pt" o:ole="">
            <v:imagedata r:id="rId1356" o:title=""/>
          </v:shape>
          <o:OLEObject Type="Embed" ProgID="Equation.DSMT4" ShapeID="_x0000_i1691" DrawAspect="Content" ObjectID="_1493039163" r:id="rId1357"/>
        </w:object>
      </w:r>
      <w:r w:rsidRPr="000037DA">
        <w:t xml:space="preserve"> </w:t>
      </w:r>
      <w:proofErr w:type="gramStart"/>
      <w:r w:rsidRPr="000037DA">
        <w:t xml:space="preserve">and </w:t>
      </w:r>
      <w:proofErr w:type="gramEnd"/>
      <w:r w:rsidR="00905817" w:rsidRPr="00905817">
        <w:rPr>
          <w:position w:val="-10"/>
        </w:rPr>
        <w:object w:dxaOrig="240" w:dyaOrig="260" w14:anchorId="534FF661">
          <v:shape id="_x0000_i1692" type="#_x0000_t75" style="width:12.35pt;height:12.9pt" o:ole="">
            <v:imagedata r:id="rId1358" o:title=""/>
          </v:shape>
          <o:OLEObject Type="Embed" ProgID="Equation.DSMT4" ShapeID="_x0000_i1692" DrawAspect="Content" ObjectID="_1493039164" r:id="rId1359"/>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693" type="#_x0000_t75" style="width:8.05pt;height:12.9pt" o:ole="">
            <v:imagedata r:id="rId1360" o:title=""/>
          </v:shape>
          <o:OLEObject Type="Embed" ProgID="Equation.DSMT4" ShapeID="_x0000_i1693" DrawAspect="Content" ObjectID="_1493039165" r:id="rId1361"/>
        </w:object>
      </w:r>
      <w:r w:rsidRPr="000037DA">
        <w:t xml:space="preserve"> and </w:t>
      </w:r>
      <w:r w:rsidR="00905817" w:rsidRPr="00905817">
        <w:rPr>
          <w:position w:val="-12"/>
        </w:rPr>
        <w:object w:dxaOrig="300" w:dyaOrig="360" w14:anchorId="031C5117">
          <v:shape id="_x0000_i1694" type="#_x0000_t75" style="width:15.05pt;height:19.35pt" o:ole="">
            <v:imagedata r:id="rId1362" o:title=""/>
          </v:shape>
          <o:OLEObject Type="Embed" ProgID="Equation.DSMT4" ShapeID="_x0000_i1694" DrawAspect="Content" ObjectID="_1493039166" r:id="rId1363"/>
        </w:object>
      </w:r>
      <w:r w:rsidRPr="000037DA">
        <w:t>. In the expression of Eq.</w:t>
      </w:r>
      <w:r w:rsidR="00F71297">
        <w:fldChar w:fldCharType="begin"/>
      </w:r>
      <w:r w:rsidR="00F71297">
        <w:instrText xml:space="preserve"> GOTOBUTTON ZEqnNum414242  \* MERGEFORMAT </w:instrText>
      </w:r>
      <w:r w:rsidR="008735F1">
        <w:fldChar w:fldCharType="begin"/>
      </w:r>
      <w:r w:rsidR="008735F1">
        <w:instrText xml:space="preserve"> REF ZEqnNum414242 \* Charformat \! \* MERGEFORMAT </w:instrText>
      </w:r>
      <w:r w:rsidR="008735F1">
        <w:fldChar w:fldCharType="separate"/>
      </w:r>
      <w:r w:rsidR="00E3755C">
        <w:instrText>(3.24)</w:instrText>
      </w:r>
      <w:r w:rsidR="008735F1">
        <w:fldChar w:fldCharType="end"/>
      </w:r>
      <w:r w:rsidR="00F71297">
        <w:fldChar w:fldCharType="end"/>
      </w:r>
      <w:r w:rsidRPr="000037DA">
        <w:t xml:space="preserve">, </w:t>
      </w:r>
      <w:r w:rsidR="00905817" w:rsidRPr="00905817">
        <w:rPr>
          <w:position w:val="-16"/>
        </w:rPr>
        <w:object w:dxaOrig="1960" w:dyaOrig="440" w14:anchorId="6E6B5819">
          <v:shape id="_x0000_i1695" type="#_x0000_t75" style="width:97.8pt;height:22.05pt" o:ole="">
            <v:imagedata r:id="rId1364" o:title=""/>
          </v:shape>
          <o:OLEObject Type="Embed" ProgID="Equation.DSMT4" ShapeID="_x0000_i1695" DrawAspect="Content" ObjectID="_1493039167" r:id="rId1365"/>
        </w:object>
      </w:r>
      <w:r w:rsidRPr="000037DA">
        <w:t xml:space="preserve"> represents the virtual work.</w:t>
      </w:r>
    </w:p>
    <w:p w14:paraId="6020D169" w14:textId="77777777" w:rsidR="00FB6012" w:rsidRPr="000037DA" w:rsidRDefault="00FB6012" w:rsidP="00FB6012">
      <w:pPr>
        <w:pStyle w:val="Heading3"/>
      </w:pPr>
      <w:bookmarkStart w:id="163" w:name="_Toc176704843"/>
      <w:bookmarkStart w:id="164" w:name="_Toc289032549"/>
      <w:r>
        <w:t>Linearization</w:t>
      </w:r>
      <w:bookmarkEnd w:id="163"/>
      <w:bookmarkEnd w:id="164"/>
    </w:p>
    <w:p w14:paraId="660E9F01" w14:textId="1758C1C0" w:rsidR="00FB6012" w:rsidRPr="000037DA" w:rsidRDefault="00FB6012" w:rsidP="00FB6012">
      <w:r w:rsidRPr="000037DA">
        <w:tab/>
      </w:r>
      <w:proofErr w:type="gramStart"/>
      <w:r>
        <w:t>Since t</w:t>
      </w:r>
      <w:r w:rsidRPr="000037DA">
        <w:t xml:space="preserve">he system of equations </w:t>
      </w:r>
      <w:r>
        <w:t xml:space="preserve">in </w:t>
      </w:r>
      <w:r w:rsidRPr="000037DA">
        <w:t>Eq.</w:t>
      </w:r>
      <w:proofErr w:type="gramEnd"/>
      <w:r w:rsidR="00DE5C49">
        <w:fldChar w:fldCharType="begin"/>
      </w:r>
      <w:r w:rsidR="00DE5C49">
        <w:instrText xml:space="preserve"> GOTOBUTTON ZEqnNum414242  \* MERGEFORMAT </w:instrText>
      </w:r>
      <w:r w:rsidR="008735F1">
        <w:fldChar w:fldCharType="begin"/>
      </w:r>
      <w:r w:rsidR="008735F1">
        <w:instrText xml:space="preserve"> REF ZEqnNum414242 \* Charformat \! \* MERGEFORMAT </w:instrText>
      </w:r>
      <w:r w:rsidR="008735F1">
        <w:fldChar w:fldCharType="separate"/>
      </w:r>
      <w:r w:rsidR="00E3755C">
        <w:instrText>(3.24)</w:instrText>
      </w:r>
      <w:r w:rsidR="008735F1">
        <w:fldChar w:fldCharType="end"/>
      </w:r>
      <w:r w:rsidR="00DE5C49">
        <w:fldChar w:fldCharType="end"/>
      </w:r>
      <w:r>
        <w:t xml:space="preserve"> </w:t>
      </w:r>
      <w:proofErr w:type="gramStart"/>
      <w:r>
        <w:t>is</w:t>
      </w:r>
      <w:proofErr w:type="gramEnd"/>
      <w:r>
        <w:t xml:space="preserve">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696" type="#_x0000_t75" style="width:20.4pt;height:14.5pt" o:ole="">
            <v:imagedata r:id="rId1366" o:title=""/>
          </v:shape>
          <o:OLEObject Type="Embed" ProgID="Equation.DSMT4" ShapeID="_x0000_i1696" DrawAspect="Content" ObjectID="_1493039168" r:id="rId1367"/>
        </w:object>
      </w:r>
      <w:r w:rsidRPr="000037DA">
        <w:t xml:space="preserve"> at some trial </w:t>
      </w:r>
      <w:proofErr w:type="gramStart"/>
      <w:r w:rsidRPr="000037DA">
        <w:t xml:space="preserve">solution </w:t>
      </w:r>
      <w:proofErr w:type="gramEnd"/>
      <w:r w:rsidR="00905817" w:rsidRPr="00905817">
        <w:rPr>
          <w:position w:val="-16"/>
        </w:rPr>
        <w:object w:dxaOrig="840" w:dyaOrig="440" w14:anchorId="3CF04EB9">
          <v:shape id="_x0000_i1697" type="#_x0000_t75" style="width:41.9pt;height:22.05pt" o:ole="">
            <v:imagedata r:id="rId1368" o:title=""/>
          </v:shape>
          <o:OLEObject Type="Embed" ProgID="Equation.DSMT4" ShapeID="_x0000_i1697" DrawAspect="Content" ObjectID="_1493039169" r:id="rId1369"/>
        </w:object>
      </w:r>
      <w:r w:rsidRPr="000037DA">
        <w:t xml:space="preserve">, along an increment </w:t>
      </w:r>
      <w:r w:rsidR="00905817" w:rsidRPr="00905817">
        <w:rPr>
          <w:position w:val="-6"/>
        </w:rPr>
        <w:object w:dxaOrig="360" w:dyaOrig="279" w14:anchorId="6CE6B6C3">
          <v:shape id="_x0000_i1698" type="#_x0000_t75" style="width:19.35pt;height:14.5pt" o:ole="">
            <v:imagedata r:id="rId1370" o:title=""/>
          </v:shape>
          <o:OLEObject Type="Embed" ProgID="Equation.DSMT4" ShapeID="_x0000_i1698" DrawAspect="Content" ObjectID="_1493039170" r:id="rId1371"/>
        </w:object>
      </w:r>
      <w:r w:rsidRPr="000037DA">
        <w:t xml:space="preserve"> in </w:t>
      </w:r>
      <w:r w:rsidR="00905817" w:rsidRPr="00905817">
        <w:rPr>
          <w:position w:val="-10"/>
        </w:rPr>
        <w:object w:dxaOrig="300" w:dyaOrig="360" w14:anchorId="56CEF113">
          <v:shape id="_x0000_i1699" type="#_x0000_t75" style="width:15.05pt;height:19.35pt" o:ole="">
            <v:imagedata r:id="rId1372" o:title=""/>
          </v:shape>
          <o:OLEObject Type="Embed" ProgID="Equation.DSMT4" ShapeID="_x0000_i1699" DrawAspect="Content" ObjectID="_1493039171" r:id="rId1373"/>
        </w:object>
      </w:r>
      <w:r w:rsidRPr="000037DA">
        <w:t xml:space="preserve"> and an increment </w:t>
      </w:r>
      <w:r w:rsidR="00905817" w:rsidRPr="00905817">
        <w:rPr>
          <w:position w:val="-10"/>
        </w:rPr>
        <w:object w:dxaOrig="340" w:dyaOrig="320" w14:anchorId="1905E398">
          <v:shape id="_x0000_i1700" type="#_x0000_t75" style="width:17.2pt;height:15.6pt" o:ole="">
            <v:imagedata r:id="rId1374" o:title=""/>
          </v:shape>
          <o:OLEObject Type="Embed" ProgID="Equation.DSMT4" ShapeID="_x0000_i1700" DrawAspect="Content" ObjectID="_1493039172" r:id="rId1375"/>
        </w:object>
      </w:r>
      <w:r w:rsidRPr="000037DA">
        <w:t xml:space="preserve"> in </w:t>
      </w:r>
      <w:r w:rsidR="00905817" w:rsidRPr="00905817">
        <w:rPr>
          <w:position w:val="-10"/>
        </w:rPr>
        <w:object w:dxaOrig="240" w:dyaOrig="260" w14:anchorId="43515783">
          <v:shape id="_x0000_i1701" type="#_x0000_t75" style="width:12.35pt;height:12.9pt" o:ole="">
            <v:imagedata r:id="rId1376" o:title=""/>
          </v:shape>
          <o:OLEObject Type="Embed" ProgID="Equation.DSMT4" ShapeID="_x0000_i1701" DrawAspect="Content" ObjectID="_1493039173" r:id="rId1377"/>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02" type="#_x0000_t75" style="width:159.6pt;height:19.9pt" o:ole="">
            <v:imagedata r:id="rId1378" o:title=""/>
          </v:shape>
          <o:OLEObject Type="Embed" ProgID="Equation.DSMT4" ShapeID="_x0000_i1702" DrawAspect="Content" ObjectID="_1493039174" r:id="rId1379"/>
        </w:object>
      </w:r>
      <w:r>
        <w:t>,</w:t>
      </w:r>
      <w:r w:rsidRPr="000037DA">
        <w:tab/>
      </w:r>
      <w:r>
        <w:fldChar w:fldCharType="begin"/>
      </w:r>
      <w:r>
        <w:instrText xml:space="preserve"> MACROBUTTON MTPlaceRef \* MERGEFORMAT </w:instrText>
      </w:r>
      <w:r w:rsidR="008735F1">
        <w:fldChar w:fldCharType="begin"/>
      </w:r>
      <w:r w:rsidR="008735F1">
        <w:instrText xml:space="preserve"> SEQ MTE</w:instrText>
      </w:r>
      <w:r w:rsidR="008735F1">
        <w:instrText xml:space="preserv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25</w:instrText>
      </w:r>
      <w:r w:rsidR="008735F1">
        <w:rPr>
          <w:noProof/>
        </w:rPr>
        <w:fldChar w:fldCharType="end"/>
      </w:r>
      <w:r>
        <w:instrText>)</w:instrText>
      </w:r>
      <w:r>
        <w:fldChar w:fldCharType="end"/>
      </w:r>
    </w:p>
    <w:p w14:paraId="6ED023D7" w14:textId="3FE87A37" w:rsidR="00FB6012" w:rsidRPr="000037DA" w:rsidRDefault="00FB6012" w:rsidP="00FB6012">
      <w:proofErr w:type="gramStart"/>
      <w:r w:rsidRPr="000037DA">
        <w:t>where</w:t>
      </w:r>
      <w:proofErr w:type="gramEnd"/>
      <w:r w:rsidRPr="000037DA">
        <w:t xml:space="preserve"> </w:t>
      </w:r>
      <w:r w:rsidR="00905817" w:rsidRPr="00905817">
        <w:rPr>
          <w:position w:val="-14"/>
        </w:rPr>
        <w:object w:dxaOrig="840" w:dyaOrig="400" w14:anchorId="69926D15">
          <v:shape id="_x0000_i1703" type="#_x0000_t75" style="width:41.9pt;height:19.9pt" o:ole="">
            <v:imagedata r:id="rId1380" o:title=""/>
          </v:shape>
          <o:OLEObject Type="Embed" ProgID="Equation.DSMT4" ShapeID="_x0000_i1703" DrawAspect="Content" ObjectID="_1493039175" r:id="rId1381"/>
        </w:object>
      </w:r>
      <w:r w:rsidRPr="000037DA">
        <w:t xml:space="preserve"> represents the directional derivative of </w:t>
      </w:r>
      <w:r w:rsidR="00905817" w:rsidRPr="00905817">
        <w:rPr>
          <w:position w:val="-10"/>
        </w:rPr>
        <w:object w:dxaOrig="240" w:dyaOrig="320" w14:anchorId="45E0FF9E">
          <v:shape id="_x0000_i1704" type="#_x0000_t75" style="width:12.35pt;height:15.6pt" o:ole="">
            <v:imagedata r:id="rId1382" o:title=""/>
          </v:shape>
          <o:OLEObject Type="Embed" ProgID="Equation.DSMT4" ShapeID="_x0000_i1704" DrawAspect="Content" ObjectID="_1493039176" r:id="rId1383"/>
        </w:object>
      </w:r>
      <w:r w:rsidRPr="000037DA">
        <w:t xml:space="preserve"> along </w:t>
      </w:r>
      <w:r w:rsidR="00905817" w:rsidRPr="00905817">
        <w:rPr>
          <w:position w:val="-10"/>
        </w:rPr>
        <w:object w:dxaOrig="340" w:dyaOrig="320" w14:anchorId="121708BD">
          <v:shape id="_x0000_i1705" type="#_x0000_t75" style="width:17.2pt;height:15.6pt" o:ole="">
            <v:imagedata r:id="rId1384" o:title=""/>
          </v:shape>
          <o:OLEObject Type="Embed" ProgID="Equation.DSMT4" ShapeID="_x0000_i1705" DrawAspect="Content" ObjectID="_1493039177" r:id="rId1385"/>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06" type="#_x0000_t75" style="width:91.9pt;height:19.35pt" o:ole="">
            <v:imagedata r:id="rId1386" o:title=""/>
          </v:shape>
          <o:OLEObject Type="Embed" ProgID="Equation.DSMT4" ShapeID="_x0000_i1706" DrawAspect="Content" ObjectID="_1493039178" r:id="rId138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w:instrText>
      </w:r>
      <w:r w:rsidR="008735F1">
        <w:instrText xml:space="preserve">\* MERGEFORMAT </w:instrText>
      </w:r>
      <w:r w:rsidR="008735F1">
        <w:fldChar w:fldCharType="separate"/>
      </w:r>
      <w:r w:rsidR="00E3755C">
        <w:rPr>
          <w:noProof/>
        </w:rPr>
        <w:instrText>26</w:instrText>
      </w:r>
      <w:r w:rsidR="008735F1">
        <w:rPr>
          <w:noProof/>
        </w:rPr>
        <w:fldChar w:fldCharType="end"/>
      </w:r>
      <w:r>
        <w:instrText>)</w:instrText>
      </w:r>
      <w:r>
        <w:fldChar w:fldCharType="end"/>
      </w:r>
    </w:p>
    <w:p w14:paraId="755B4695" w14:textId="77777777" w:rsidR="00FB6012" w:rsidRPr="000037DA" w:rsidRDefault="00FB6012" w:rsidP="00FB6012">
      <w:proofErr w:type="gramStart"/>
      <w:r w:rsidRPr="000037DA">
        <w:t>where</w:t>
      </w:r>
      <w:proofErr w:type="gramEnd"/>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07" type="#_x0000_t75" style="width:242.85pt;height:22.55pt" o:ole="">
            <v:imagedata r:id="rId1388" o:title=""/>
          </v:shape>
          <o:OLEObject Type="Embed" ProgID="Equation.DSMT4" ShapeID="_x0000_i1707" DrawAspect="Content" ObjectID="_1493039179" r:id="rId138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5" w:name="ZEqnNum162760"/>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27</w:instrText>
      </w:r>
      <w:r w:rsidR="008735F1">
        <w:rPr>
          <w:noProof/>
        </w:rPr>
        <w:fldChar w:fldCharType="end"/>
      </w:r>
      <w:r>
        <w:instrText>)</w:instrText>
      </w:r>
      <w:bookmarkEnd w:id="165"/>
      <w:r>
        <w:fldChar w:fldCharType="end"/>
      </w:r>
    </w:p>
    <w:p w14:paraId="7774208D" w14:textId="77777777" w:rsidR="00FB6012" w:rsidRPr="000037DA" w:rsidRDefault="00FB6012" w:rsidP="00FB6012">
      <w:proofErr w:type="gramStart"/>
      <w:r w:rsidRPr="000037DA">
        <w:t>and</w:t>
      </w:r>
      <w:proofErr w:type="gramEnd"/>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08" type="#_x0000_t75" style="width:228.9pt;height:22.55pt" o:ole="">
            <v:imagedata r:id="rId1390" o:title=""/>
          </v:shape>
          <o:OLEObject Type="Embed" ProgID="Equation.DSMT4" ShapeID="_x0000_i1708" DrawAspect="Content" ObjectID="_1493039180" r:id="rId139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28</w:instrText>
      </w:r>
      <w:r w:rsidR="008735F1">
        <w:rPr>
          <w:noProof/>
        </w:rPr>
        <w:fldChar w:fldCharType="end"/>
      </w:r>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09" type="#_x0000_t75" style="width:19.35pt;height:14.5pt" o:ole="">
            <v:imagedata r:id="rId1392" o:title=""/>
          </v:shape>
          <o:OLEObject Type="Embed" ProgID="Equation.DSMT4" ShapeID="_x0000_i1709" DrawAspect="Content" ObjectID="_1493039181" r:id="rId1393"/>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0" type="#_x0000_t75" style="width:318.1pt;height:111.75pt" o:ole="">
            <v:imagedata r:id="rId1394" o:title=""/>
          </v:shape>
          <o:OLEObject Type="Embed" ProgID="Equation.DSMT4" ShapeID="_x0000_i1710" DrawAspect="Content" ObjectID="_1493039182" r:id="rId1395"/>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6" w:name="ZEqnNum239613"/>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29</w:instrText>
      </w:r>
      <w:r w:rsidR="008735F1">
        <w:rPr>
          <w:noProof/>
        </w:rPr>
        <w:fldChar w:fldCharType="end"/>
      </w:r>
      <w:r>
        <w:instrText>)</w:instrText>
      </w:r>
      <w:bookmarkEnd w:id="166"/>
      <w:r>
        <w:fldChar w:fldCharType="end"/>
      </w:r>
    </w:p>
    <w:p w14:paraId="0D884379" w14:textId="6BE2BBEB" w:rsidR="00FB6012" w:rsidRPr="000037DA" w:rsidRDefault="00FB6012" w:rsidP="00FB6012">
      <w:proofErr w:type="gramStart"/>
      <w:r w:rsidRPr="000037DA">
        <w:t>where</w:t>
      </w:r>
      <w:proofErr w:type="gramEnd"/>
      <w:r w:rsidRPr="000037DA">
        <w:t xml:space="preserve"> </w:t>
      </w:r>
      <w:r w:rsidR="00905817" w:rsidRPr="00905817">
        <w:rPr>
          <w:position w:val="-4"/>
        </w:rPr>
        <w:object w:dxaOrig="200" w:dyaOrig="200" w14:anchorId="1A69EFD3">
          <v:shape id="_x0000_i1711" type="#_x0000_t75" style="width:10.2pt;height:10.2pt" o:ole="">
            <v:imagedata r:id="rId1396" o:title=""/>
          </v:shape>
          <o:OLEObject Type="Embed" ProgID="Equation.DSMT4" ShapeID="_x0000_i1711" DrawAspect="Content" ObjectID="_1493039183" r:id="rId1397"/>
        </w:object>
      </w:r>
      <w:r w:rsidRPr="000037DA">
        <w:t xml:space="preserve"> is the fourth-order spatial elasticity tensor for the mixture and </w:t>
      </w:r>
      <w:r w:rsidR="00905817" w:rsidRPr="00905817">
        <w:rPr>
          <w:position w:val="-16"/>
        </w:rPr>
        <w:object w:dxaOrig="2820" w:dyaOrig="440" w14:anchorId="0F8408B1">
          <v:shape id="_x0000_i1712" type="#_x0000_t75" style="width:141.3pt;height:22.05pt" o:ole="">
            <v:imagedata r:id="rId1398" o:title=""/>
          </v:shape>
          <o:OLEObject Type="Embed" ProgID="Equation.DSMT4" ShapeID="_x0000_i1712" DrawAspect="Content" ObjectID="_1493039184" r:id="rId1399"/>
        </w:object>
      </w:r>
      <w:r w:rsidRPr="000037DA">
        <w:t>.  Based on the relation of Eq.</w:t>
      </w:r>
      <w:r w:rsidR="00DE5C49">
        <w:fldChar w:fldCharType="begin"/>
      </w:r>
      <w:r w:rsidR="00DE5C49">
        <w:instrText xml:space="preserve"> GOTOBUTTON ZEqnNum359393  \* MERGEFORMAT </w:instrText>
      </w:r>
      <w:r w:rsidR="008735F1">
        <w:fldChar w:fldCharType="begin"/>
      </w:r>
      <w:r w:rsidR="008735F1">
        <w:instrText xml:space="preserve"> REF ZEqnNum359393 \* Charformat \! \* MERGEFORMAT </w:instrText>
      </w:r>
      <w:r w:rsidR="008735F1">
        <w:fldChar w:fldCharType="separate"/>
      </w:r>
      <w:r w:rsidR="00E3755C">
        <w:instrText>(2.98)</w:instrText>
      </w:r>
      <w:r w:rsidR="008735F1">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13" type="#_x0000_t75" style="width:129.5pt;height:22.05pt" o:ole="">
            <v:imagedata r:id="rId1400" o:title=""/>
          </v:shape>
          <o:OLEObject Type="Embed" ProgID="Equation.DSMT4" ShapeID="_x0000_i1713" DrawAspect="Content" ObjectID="_1493039185" r:id="rId140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30</w:instrText>
      </w:r>
      <w:r w:rsidR="008735F1">
        <w:rPr>
          <w:noProof/>
        </w:rPr>
        <w:fldChar w:fldCharType="end"/>
      </w:r>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14" type="#_x0000_t75" style="width:12.9pt;height:15.05pt" o:ole="">
            <v:imagedata r:id="rId1402" o:title=""/>
          </v:shape>
          <o:OLEObject Type="Embed" ProgID="Equation.DSMT4" ShapeID="_x0000_i1714" DrawAspect="Content" ObjectID="_1493039186" r:id="rId1403"/>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905817" w:rsidRPr="00905817">
        <w:rPr>
          <w:position w:val="-6"/>
        </w:rPr>
        <w:object w:dxaOrig="300" w:dyaOrig="320" w14:anchorId="7C5DE806">
          <v:shape id="_x0000_i1715" type="#_x0000_t75" style="width:15.05pt;height:15.6pt" o:ole="">
            <v:imagedata r:id="rId1404" o:title=""/>
          </v:shape>
          <o:OLEObject Type="Embed" ProgID="Equation.DSMT4" ShapeID="_x0000_i1715" DrawAspect="Content" ObjectID="_1493039187" r:id="rId1405"/>
        </w:object>
      </w:r>
      <w:r w:rsidRPr="000037DA">
        <w:t xml:space="preserve"> via</w:t>
      </w:r>
    </w:p>
    <w:p w14:paraId="1879C136" w14:textId="6FB8155E" w:rsidR="00FB6012" w:rsidRPr="000037DA" w:rsidRDefault="00FB6012" w:rsidP="00FB6012">
      <w:pPr>
        <w:pStyle w:val="MTDisplayEquation"/>
      </w:pPr>
      <w:r w:rsidRPr="000037DA">
        <w:tab/>
      </w:r>
      <w:r w:rsidR="00905817" w:rsidRPr="00905817">
        <w:rPr>
          <w:position w:val="-16"/>
        </w:rPr>
        <w:object w:dxaOrig="3080" w:dyaOrig="440" w14:anchorId="3EAA40DD">
          <v:shape id="_x0000_i1716" type="#_x0000_t75" style="width:154.2pt;height:22.05pt" o:ole="">
            <v:imagedata r:id="rId1406" o:title=""/>
          </v:shape>
          <o:OLEObject Type="Embed" ProgID="Equation.DSMT4" ShapeID="_x0000_i1716" DrawAspect="Content" ObjectID="_1493039188" r:id="rId140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31</w:instrText>
      </w:r>
      <w:r w:rsidR="008735F1">
        <w:rPr>
          <w:noProof/>
        </w:rPr>
        <w:fldChar w:fldCharType="end"/>
      </w:r>
      <w:r>
        <w:instrText>)</w:instrText>
      </w:r>
      <w:r>
        <w:fldChar w:fldCharType="end"/>
      </w:r>
    </w:p>
    <w:p w14:paraId="11F5FCC7" w14:textId="2362E8FB" w:rsidR="00FB6012" w:rsidRPr="000037DA" w:rsidRDefault="00FB6012" w:rsidP="00FB6012">
      <w:proofErr w:type="gramStart"/>
      <w:r w:rsidRPr="000037DA">
        <w:t>where</w:t>
      </w:r>
      <w:proofErr w:type="gramEnd"/>
      <w:r w:rsidRPr="000037DA">
        <w:t xml:space="preserve"> </w:t>
      </w:r>
      <w:r w:rsidR="00905817" w:rsidRPr="00905817">
        <w:rPr>
          <w:position w:val="-4"/>
        </w:rPr>
        <w:object w:dxaOrig="220" w:dyaOrig="260" w14:anchorId="16BA131B">
          <v:shape id="_x0000_i1717" type="#_x0000_t75" style="width:10.75pt;height:12.9pt" o:ole="">
            <v:imagedata r:id="rId1408" o:title=""/>
          </v:shape>
          <o:OLEObject Type="Embed" ProgID="Equation.DSMT4" ShapeID="_x0000_i1717" DrawAspect="Content" ObjectID="_1493039189" r:id="rId1409"/>
        </w:object>
      </w:r>
      <w:r w:rsidRPr="000037DA">
        <w:t xml:space="preserve"> is the deformation gradient of the solid matrix, </w:t>
      </w:r>
      <w:r w:rsidR="00905817" w:rsidRPr="00905817">
        <w:rPr>
          <w:position w:val="-10"/>
        </w:rPr>
        <w:object w:dxaOrig="1280" w:dyaOrig="360" w14:anchorId="5001AC09">
          <v:shape id="_x0000_i1718" type="#_x0000_t75" style="width:63.95pt;height:19.35pt" o:ole="">
            <v:imagedata r:id="rId1410" o:title=""/>
          </v:shape>
          <o:OLEObject Type="Embed" ProgID="Equation.DSMT4" ShapeID="_x0000_i1718" DrawAspect="Content" ObjectID="_1493039190" r:id="rId1411"/>
        </w:object>
      </w:r>
      <w:r w:rsidRPr="000037DA">
        <w:t xml:space="preserve"> where </w:t>
      </w:r>
      <w:r w:rsidR="00905817" w:rsidRPr="00905817">
        <w:rPr>
          <w:position w:val="-4"/>
        </w:rPr>
        <w:object w:dxaOrig="240" w:dyaOrig="260" w14:anchorId="1A7E61C7">
          <v:shape id="_x0000_i1719" type="#_x0000_t75" style="width:12.35pt;height:12.9pt" o:ole="">
            <v:imagedata r:id="rId1412" o:title=""/>
          </v:shape>
          <o:OLEObject Type="Embed" ProgID="Equation.DSMT4" ShapeID="_x0000_i1719" DrawAspect="Content" ObjectID="_1493039191" r:id="rId1413"/>
        </w:object>
      </w:r>
      <w:r w:rsidRPr="000037DA">
        <w:t xml:space="preserve"> is the Lagrangian strain tensor and </w:t>
      </w:r>
      <w:r w:rsidR="00905817" w:rsidRPr="00905817">
        <w:rPr>
          <w:position w:val="-6"/>
        </w:rPr>
        <w:object w:dxaOrig="279" w:dyaOrig="320" w14:anchorId="7DF0E237">
          <v:shape id="_x0000_i1720" type="#_x0000_t75" style="width:14.5pt;height:15.6pt" o:ole="">
            <v:imagedata r:id="rId1414" o:title=""/>
          </v:shape>
          <o:OLEObject Type="Embed" ProgID="Equation.DSMT4" ShapeID="_x0000_i1720" DrawAspect="Content" ObjectID="_1493039192" r:id="rId1415"/>
        </w:object>
      </w:r>
      <w:r w:rsidRPr="000037DA">
        <w:t xml:space="preserve"> is the second Piola-Kirchhoff stress tensor, related to the Cauchy stress tensor via </w:t>
      </w:r>
      <w:r w:rsidR="00905817" w:rsidRPr="00905817">
        <w:rPr>
          <w:position w:val="-6"/>
        </w:rPr>
        <w:object w:dxaOrig="1719" w:dyaOrig="320" w14:anchorId="79AAA6AE">
          <v:shape id="_x0000_i1721" type="#_x0000_t75" style="width:85.95pt;height:15.6pt" o:ole="">
            <v:imagedata r:id="rId1416" o:title=""/>
          </v:shape>
          <o:OLEObject Type="Embed" ProgID="Equation.DSMT4" ShapeID="_x0000_i1721" DrawAspect="Content" ObjectID="_1493039193" r:id="rId1417"/>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22" type="#_x0000_t75" style="width:12.35pt;height:15.6pt" o:ole="">
            <v:imagedata r:id="rId1418" o:title=""/>
          </v:shape>
          <o:OLEObject Type="Embed" ProgID="Equation.DSMT4" ShapeID="_x0000_i1722" DrawAspect="Content" ObjectID="_1493039194" r:id="rId1419"/>
        </w:object>
      </w:r>
      <w:r w:rsidRPr="000037DA">
        <w:t xml:space="preserve"> is a fourth-order tensor that represents the spatial measure of the rate of change of permeability with </w:t>
      </w:r>
      <w:proofErr w:type="gramStart"/>
      <w:r w:rsidRPr="000037DA">
        <w:t>strain.</w:t>
      </w:r>
      <w:proofErr w:type="gramEnd"/>
      <w:r w:rsidRPr="000037DA">
        <w:t xml:space="preserve">  It is related to its material frame equivalent </w:t>
      </w:r>
      <w:r w:rsidR="00905817" w:rsidRPr="00905817">
        <w:rPr>
          <w:position w:val="-6"/>
        </w:rPr>
        <w:object w:dxaOrig="279" w:dyaOrig="279" w14:anchorId="40E88F31">
          <v:shape id="_x0000_i1723" type="#_x0000_t75" style="width:14.5pt;height:14.5pt" o:ole="">
            <v:imagedata r:id="rId1420" o:title=""/>
          </v:shape>
          <o:OLEObject Type="Embed" ProgID="Equation.DSMT4" ShapeID="_x0000_i1723" DrawAspect="Content" ObjectID="_1493039195" r:id="rId1421"/>
        </w:object>
      </w:r>
      <w:r w:rsidRPr="000037DA">
        <w:t xml:space="preserve"> via</w:t>
      </w:r>
    </w:p>
    <w:p w14:paraId="0213A98B" w14:textId="7A976A5E" w:rsidR="00FB6012" w:rsidRPr="000037DA" w:rsidRDefault="00FB6012" w:rsidP="00FB6012">
      <w:pPr>
        <w:pStyle w:val="MTDisplayEquation"/>
      </w:pPr>
      <w:r w:rsidRPr="000037DA">
        <w:tab/>
      </w:r>
      <w:r w:rsidR="00905817" w:rsidRPr="00905817">
        <w:rPr>
          <w:position w:val="-16"/>
        </w:rPr>
        <w:object w:dxaOrig="2980" w:dyaOrig="440" w14:anchorId="7A14F986">
          <v:shape id="_x0000_i1724" type="#_x0000_t75" style="width:148.85pt;height:22.05pt" o:ole="">
            <v:imagedata r:id="rId1422" o:title=""/>
          </v:shape>
          <o:OLEObject Type="Embed" ProgID="Equation.DSMT4" ShapeID="_x0000_i1724" DrawAspect="Content" ObjectID="_1493039196" r:id="rId142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w:instrText>
      </w:r>
      <w:r w:rsidR="008735F1">
        <w:instrText xml:space="preserve">ic \* MERGEFORMAT </w:instrText>
      </w:r>
      <w:r w:rsidR="008735F1">
        <w:fldChar w:fldCharType="separate"/>
      </w:r>
      <w:r w:rsidR="00E3755C">
        <w:rPr>
          <w:noProof/>
        </w:rPr>
        <w:instrText>32</w:instrText>
      </w:r>
      <w:r w:rsidR="008735F1">
        <w:rPr>
          <w:noProof/>
        </w:rPr>
        <w:fldChar w:fldCharType="end"/>
      </w:r>
      <w:r>
        <w:instrText>)</w:instrText>
      </w:r>
      <w:r>
        <w:fldChar w:fldCharType="end"/>
      </w:r>
    </w:p>
    <w:p w14:paraId="475BFC08" w14:textId="785A92DA" w:rsidR="00FB6012" w:rsidRPr="000037DA" w:rsidRDefault="00FB6012" w:rsidP="00FB6012">
      <w:proofErr w:type="gramStart"/>
      <w:r w:rsidRPr="000037DA">
        <w:t>where</w:t>
      </w:r>
      <w:proofErr w:type="gramEnd"/>
      <w:r w:rsidRPr="000037DA">
        <w:t xml:space="preserve"> </w:t>
      </w:r>
      <w:r w:rsidR="00905817" w:rsidRPr="00905817">
        <w:rPr>
          <w:position w:val="-10"/>
        </w:rPr>
        <w:object w:dxaOrig="1200" w:dyaOrig="340" w14:anchorId="6EEFE1C3">
          <v:shape id="_x0000_i1725" type="#_x0000_t75" style="width:59.65pt;height:17.2pt" o:ole="">
            <v:imagedata r:id="rId1424" o:title=""/>
          </v:shape>
          <o:OLEObject Type="Embed" ProgID="Equation.DSMT4" ShapeID="_x0000_i1725" DrawAspect="Content" ObjectID="_1493039197" r:id="rId1425"/>
        </w:object>
      </w:r>
      <w:r w:rsidRPr="000037DA">
        <w:t xml:space="preserve"> and </w:t>
      </w:r>
      <w:r w:rsidR="00905817" w:rsidRPr="00905817">
        <w:rPr>
          <w:position w:val="-4"/>
        </w:rPr>
        <w:object w:dxaOrig="279" w:dyaOrig="260" w14:anchorId="1D71FF18">
          <v:shape id="_x0000_i1726" type="#_x0000_t75" style="width:14.5pt;height:12.9pt" o:ole="">
            <v:imagedata r:id="rId1426" o:title=""/>
          </v:shape>
          <o:OLEObject Type="Embed" ProgID="Equation.DSMT4" ShapeID="_x0000_i1726" DrawAspect="Content" ObjectID="_1493039198" r:id="rId1427"/>
        </w:object>
      </w:r>
      <w:r w:rsidRPr="000037DA">
        <w:t xml:space="preserve"> is the permeability tensor in the material frame, such that </w:t>
      </w:r>
      <w:r w:rsidR="00905817" w:rsidRPr="00905817">
        <w:rPr>
          <w:position w:val="-6"/>
        </w:rPr>
        <w:object w:dxaOrig="1579" w:dyaOrig="320" w14:anchorId="0B07A495">
          <v:shape id="_x0000_i1727" type="#_x0000_t75" style="width:79pt;height:15.6pt" o:ole="">
            <v:imagedata r:id="rId1428" o:title=""/>
          </v:shape>
          <o:OLEObject Type="Embed" ProgID="Equation.DSMT4" ShapeID="_x0000_i1727" DrawAspect="Content" ObjectID="_1493039199" r:id="rId1429"/>
        </w:object>
      </w:r>
      <w:r w:rsidRPr="000037DA">
        <w:t xml:space="preserve">.  Since </w:t>
      </w:r>
      <w:r w:rsidR="00905817" w:rsidRPr="00905817">
        <w:rPr>
          <w:position w:val="-4"/>
        </w:rPr>
        <w:object w:dxaOrig="279" w:dyaOrig="260" w14:anchorId="25E4F64C">
          <v:shape id="_x0000_i1728" type="#_x0000_t75" style="width:14.5pt;height:12.9pt" o:ole="">
            <v:imagedata r:id="rId1430" o:title=""/>
          </v:shape>
          <o:OLEObject Type="Embed" ProgID="Equation.DSMT4" ShapeID="_x0000_i1728" DrawAspect="Content" ObjectID="_1493039200" r:id="rId1431"/>
        </w:object>
      </w:r>
      <w:r w:rsidRPr="000037DA">
        <w:t xml:space="preserve"> and </w:t>
      </w:r>
      <w:r w:rsidR="00905817" w:rsidRPr="00905817">
        <w:rPr>
          <w:position w:val="-4"/>
        </w:rPr>
        <w:object w:dxaOrig="240" w:dyaOrig="260" w14:anchorId="19339381">
          <v:shape id="_x0000_i1729" type="#_x0000_t75" style="width:12.35pt;height:12.9pt" o:ole="">
            <v:imagedata r:id="rId1432" o:title=""/>
          </v:shape>
          <o:OLEObject Type="Embed" ProgID="Equation.DSMT4" ShapeID="_x0000_i1729" DrawAspect="Content" ObjectID="_1493039201" r:id="rId1433"/>
        </w:object>
      </w:r>
      <w:r w:rsidRPr="000037DA">
        <w:t xml:space="preserve"> are symmetric tensors, it follows that </w:t>
      </w:r>
      <w:r w:rsidR="00905817" w:rsidRPr="00905817">
        <w:rPr>
          <w:position w:val="-6"/>
        </w:rPr>
        <w:object w:dxaOrig="240" w:dyaOrig="320" w14:anchorId="588E5718">
          <v:shape id="_x0000_i1730" type="#_x0000_t75" style="width:12.35pt;height:15.6pt" o:ole="">
            <v:imagedata r:id="rId1434" o:title=""/>
          </v:shape>
          <o:OLEObject Type="Embed" ProgID="Equation.DSMT4" ShapeID="_x0000_i1730" DrawAspect="Content" ObjectID="_1493039202" r:id="rId1435"/>
        </w:object>
      </w:r>
      <w:r w:rsidRPr="000037DA">
        <w:t xml:space="preserve"> and </w:t>
      </w:r>
      <w:r w:rsidR="00905817" w:rsidRPr="00905817">
        <w:rPr>
          <w:position w:val="-6"/>
        </w:rPr>
        <w:object w:dxaOrig="279" w:dyaOrig="279" w14:anchorId="59EDC4FA">
          <v:shape id="_x0000_i1731" type="#_x0000_t75" style="width:14.5pt;height:14.5pt" o:ole="">
            <v:imagedata r:id="rId1436" o:title=""/>
          </v:shape>
          <o:OLEObject Type="Embed" ProgID="Equation.DSMT4" ShapeID="_x0000_i1731" DrawAspect="Content" ObjectID="_1493039203" r:id="rId1437"/>
        </w:object>
      </w:r>
      <w:r w:rsidRPr="000037DA">
        <w:t xml:space="preserve"> exhibit two minor symmetries (e.g., </w:t>
      </w:r>
      <w:r w:rsidR="00905817" w:rsidRPr="00905817">
        <w:rPr>
          <w:position w:val="-14"/>
        </w:rPr>
        <w:object w:dxaOrig="980" w:dyaOrig="400" w14:anchorId="4544B719">
          <v:shape id="_x0000_i1732" type="#_x0000_t75" style="width:49.45pt;height:19.9pt" o:ole="">
            <v:imagedata r:id="rId1438" o:title=""/>
          </v:shape>
          <o:OLEObject Type="Embed" ProgID="Equation.DSMT4" ShapeID="_x0000_i1732" DrawAspect="Content" ObjectID="_1493039204" r:id="rId1439"/>
        </w:object>
      </w:r>
      <w:r w:rsidRPr="000037DA">
        <w:t xml:space="preserve"> </w:t>
      </w:r>
      <w:proofErr w:type="gramStart"/>
      <w:r w:rsidRPr="000037DA">
        <w:t xml:space="preserve">and </w:t>
      </w:r>
      <w:proofErr w:type="gramEnd"/>
      <w:r w:rsidR="00905817" w:rsidRPr="00905817">
        <w:rPr>
          <w:position w:val="-14"/>
        </w:rPr>
        <w:object w:dxaOrig="1080" w:dyaOrig="380" w14:anchorId="4555D772">
          <v:shape id="_x0000_i1733" type="#_x0000_t75" style="width:54.25pt;height:19.35pt" o:ole="">
            <v:imagedata r:id="rId1440" o:title=""/>
          </v:shape>
          <o:OLEObject Type="Embed" ProgID="Equation.DSMT4" ShapeID="_x0000_i1733" DrawAspect="Content" ObjectID="_1493039205" r:id="rId1441"/>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34" type="#_x0000_t75" style="width:54.25pt;height:19.35pt" o:ole="">
            <v:imagedata r:id="rId1442" o:title=""/>
          </v:shape>
          <o:OLEObject Type="Embed" ProgID="Equation.DSMT4" ShapeID="_x0000_i1734" DrawAspect="Content" ObjectID="_1493039206" r:id="rId1443"/>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35" type="#_x0000_t75" style="width:26.85pt;height:19.35pt" o:ole="">
            <v:imagedata r:id="rId1444" o:title=""/>
          </v:shape>
          <o:OLEObject Type="Embed" ProgID="Equation.DSMT4" ShapeID="_x0000_i1735" DrawAspect="Content" ObjectID="_1493039207" r:id="rId1445"/>
        </w:object>
      </w:r>
      <w:r w:rsidRPr="000037DA">
        <w:t xml:space="preserve"> along </w:t>
      </w:r>
      <w:r w:rsidR="00905817" w:rsidRPr="00905817">
        <w:rPr>
          <w:position w:val="-10"/>
        </w:rPr>
        <w:object w:dxaOrig="340" w:dyaOrig="320" w14:anchorId="19FD7FD5">
          <v:shape id="_x0000_i1736" type="#_x0000_t75" style="width:17.2pt;height:15.6pt" o:ole="">
            <v:imagedata r:id="rId1446" o:title=""/>
          </v:shape>
          <o:OLEObject Type="Embed" ProgID="Equation.DSMT4" ShapeID="_x0000_i1736" DrawAspect="Content" ObjectID="_1493039208" r:id="rId1447"/>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37" type="#_x0000_t75" style="width:273.5pt;height:22.55pt" o:ole="">
            <v:imagedata r:id="rId1448" o:title=""/>
          </v:shape>
          <o:OLEObject Type="Embed" ProgID="Equation.DSMT4" ShapeID="_x0000_i1737" DrawAspect="Content" ObjectID="_1493039209" r:id="rId144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7" w:name="ZEqnNum782864"/>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33</w:instrText>
      </w:r>
      <w:r w:rsidR="008735F1">
        <w:rPr>
          <w:noProof/>
        </w:rPr>
        <w:fldChar w:fldCharType="end"/>
      </w:r>
      <w:r>
        <w:instrText>)</w:instrText>
      </w:r>
      <w:bookmarkEnd w:id="167"/>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38" type="#_x0000_t75" style="width:29pt;height:15.6pt" o:ole="">
            <v:imagedata r:id="rId1450" o:title=""/>
          </v:shape>
          <o:OLEObject Type="Embed" ProgID="Equation.DSMT4" ShapeID="_x0000_i1738" DrawAspect="Content" ObjectID="_1493039210" r:id="rId1451"/>
        </w:object>
      </w:r>
      <w:r w:rsidRPr="000037DA">
        <w:t xml:space="preserve"> and </w:t>
      </w:r>
      <w:r w:rsidR="00905817" w:rsidRPr="00905817">
        <w:rPr>
          <w:position w:val="-10"/>
        </w:rPr>
        <w:object w:dxaOrig="720" w:dyaOrig="320" w14:anchorId="377FCE3D">
          <v:shape id="_x0000_i1739" type="#_x0000_t75" style="width:36.55pt;height:15.6pt" o:ole="">
            <v:imagedata r:id="rId1452" o:title=""/>
          </v:shape>
          <o:OLEObject Type="Embed" ProgID="Equation.DSMT4" ShapeID="_x0000_i1739" DrawAspect="Content" ObjectID="_1493039211" r:id="rId1453"/>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8735F1">
        <w:fldChar w:fldCharType="begin"/>
      </w:r>
      <w:r w:rsidR="008735F1">
        <w:instrText xml:space="preserve"> REF ZEqnNum239613 \* Charformat \! \* MERGEFORMAT </w:instrText>
      </w:r>
      <w:r w:rsidR="008735F1">
        <w:fldChar w:fldCharType="separate"/>
      </w:r>
      <w:r w:rsidR="00E3755C">
        <w:instrText>(3.29)</w:instrText>
      </w:r>
      <w:r w:rsidR="008735F1">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0" type="#_x0000_t75" style="width:19.35pt;height:14.5pt" o:ole="">
            <v:imagedata r:id="rId1454" o:title=""/>
          </v:shape>
          <o:OLEObject Type="Embed" ProgID="Equation.DSMT4" ShapeID="_x0000_i1740" DrawAspect="Content" ObjectID="_1493039212" r:id="rId1455"/>
        </w:object>
      </w:r>
      <w:r w:rsidRPr="000037DA">
        <w:t xml:space="preserve"> and </w:t>
      </w:r>
      <w:r w:rsidR="00905817" w:rsidRPr="00905817">
        <w:rPr>
          <w:position w:val="-6"/>
        </w:rPr>
        <w:object w:dxaOrig="420" w:dyaOrig="320" w14:anchorId="37A41ABE">
          <v:shape id="_x0000_i1741" type="#_x0000_t75" style="width:20.4pt;height:15.6pt" o:ole="">
            <v:imagedata r:id="rId1456" o:title=""/>
          </v:shape>
          <o:OLEObject Type="Embed" ProgID="Equation.DSMT4" ShapeID="_x0000_i1741" DrawAspect="Content" ObjectID="_1493039213" r:id="rId1457"/>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w:t>
      </w:r>
      <w:proofErr w:type="gramStart"/>
      <w:r w:rsidRPr="000037DA">
        <w:t>However, the general relations of Eqs.</w:t>
      </w:r>
      <w:proofErr w:type="gramEnd"/>
      <w:r w:rsidR="00021014">
        <w:fldChar w:fldCharType="begin"/>
      </w:r>
      <w:r w:rsidR="00021014">
        <w:instrText xml:space="preserve"> GOTOBUTTON ZEqnNum239613  \* MERGEFORMAT </w:instrText>
      </w:r>
      <w:r w:rsidR="008735F1">
        <w:fldChar w:fldCharType="begin"/>
      </w:r>
      <w:r w:rsidR="008735F1">
        <w:instrText xml:space="preserve"> REF ZEqnNum239613 \* Charformat \! \* MERGEFORMAT </w:instrText>
      </w:r>
      <w:r w:rsidR="008735F1">
        <w:fldChar w:fldCharType="separate"/>
      </w:r>
      <w:r w:rsidR="00E3755C">
        <w:instrText>(3.29)</w:instrText>
      </w:r>
      <w:r w:rsidR="008735F1">
        <w:fldChar w:fldCharType="end"/>
      </w:r>
      <w:r w:rsidR="00021014">
        <w:fldChar w:fldCharType="end"/>
      </w:r>
      <w:r w:rsidRPr="000037DA">
        <w:t xml:space="preserve"> </w:t>
      </w:r>
      <w:proofErr w:type="gramStart"/>
      <w:r w:rsidRPr="000037DA">
        <w:t>and</w:t>
      </w:r>
      <w:proofErr w:type="gramEnd"/>
      <w:r w:rsidRPr="000037DA">
        <w:t xml:space="preserve"> </w:t>
      </w:r>
      <w:r w:rsidR="00021014">
        <w:fldChar w:fldCharType="begin"/>
      </w:r>
      <w:r w:rsidR="00021014">
        <w:instrText xml:space="preserve"> GOTOBUTTON ZEqnNum782864  \* MERGEFORMAT </w:instrText>
      </w:r>
      <w:r w:rsidR="008735F1">
        <w:fldChar w:fldCharType="begin"/>
      </w:r>
      <w:r w:rsidR="008735F1">
        <w:instrText xml:space="preserve"> REF ZEqnNum782864 \* Charformat \! \* MERGEFORMAT </w:instrText>
      </w:r>
      <w:r w:rsidR="008735F1">
        <w:fldChar w:fldCharType="separate"/>
      </w:r>
      <w:r w:rsidR="00E3755C">
        <w:instrText>(3.33)</w:instrText>
      </w:r>
      <w:r w:rsidR="008735F1">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42" type="#_x0000_t75" style="width:45.15pt;height:19.9pt" o:ole="">
            <v:imagedata r:id="rId1458" o:title=""/>
          </v:shape>
          <o:OLEObject Type="Embed" ProgID="Equation.DSMT4" ShapeID="_x0000_i1742" DrawAspect="Content" ObjectID="_1493039214" r:id="rId1459"/>
        </w:object>
      </w:r>
      <w:r w:rsidRPr="000037DA">
        <w:t xml:space="preserve"> and </w:t>
      </w:r>
      <w:r w:rsidR="00905817" w:rsidRPr="00905817">
        <w:rPr>
          <w:position w:val="-16"/>
        </w:rPr>
        <w:object w:dxaOrig="999" w:dyaOrig="440" w14:anchorId="2B968604">
          <v:shape id="_x0000_i1743" type="#_x0000_t75" style="width:49.95pt;height:22.05pt" o:ole="">
            <v:imagedata r:id="rId1460" o:title=""/>
          </v:shape>
          <o:OLEObject Type="Embed" ProgID="Equation.DSMT4" ShapeID="_x0000_i1743" DrawAspect="Content" ObjectID="_1493039215" r:id="rId1461"/>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44" type="#_x0000_t75" style="width:27.95pt;height:19.35pt" o:ole="">
            <v:imagedata r:id="rId1462" o:title=""/>
          </v:shape>
          <o:OLEObject Type="Embed" ProgID="Equation.DSMT4" ShapeID="_x0000_i1744" DrawAspect="Content" ObjectID="_1493039216" r:id="rId1463"/>
        </w:object>
      </w:r>
      <w:r w:rsidRPr="000037DA">
        <w:t xml:space="preserve"> depend on the type of boundar</w:t>
      </w:r>
      <w:r>
        <w:t xml:space="preserve">y conditions being considered.  For a prescribed total normal </w:t>
      </w:r>
      <w:proofErr w:type="gramStart"/>
      <w:r>
        <w:t xml:space="preserve">traction </w:t>
      </w:r>
      <w:proofErr w:type="gramEnd"/>
      <w:r w:rsidR="00905817" w:rsidRPr="00905817">
        <w:rPr>
          <w:position w:val="-12"/>
        </w:rPr>
        <w:object w:dxaOrig="220" w:dyaOrig="360" w14:anchorId="2055D654">
          <v:shape id="_x0000_i1745" type="#_x0000_t75" style="width:10.75pt;height:19.35pt" o:ole="">
            <v:imagedata r:id="rId1464" o:title=""/>
          </v:shape>
          <o:OLEObject Type="Embed" ProgID="Equation.DSMT4" ShapeID="_x0000_i1745" DrawAspect="Content" ObjectID="_1493039217" r:id="rId1465"/>
        </w:object>
      </w:r>
      <w:r>
        <w:t xml:space="preserve">, where </w:t>
      </w:r>
      <w:r w:rsidR="00905817" w:rsidRPr="00905817">
        <w:rPr>
          <w:position w:val="-12"/>
        </w:rPr>
        <w:object w:dxaOrig="680" w:dyaOrig="360" w14:anchorId="1FC60A59">
          <v:shape id="_x0000_i1746" type="#_x0000_t75" style="width:34.4pt;height:19.35pt" o:ole="">
            <v:imagedata r:id="rId1466" o:title=""/>
          </v:shape>
          <o:OLEObject Type="Embed" ProgID="Equation.DSMT4" ShapeID="_x0000_i1746" DrawAspect="Content" ObjectID="_1493039218" r:id="rId1467"/>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47" type="#_x0000_t75" style="width:106.4pt;height:22.55pt" o:ole="">
            <v:imagedata r:id="rId1468" o:title=""/>
          </v:shape>
          <o:OLEObject Type="Embed" ProgID="Equation.DSMT4" ShapeID="_x0000_i1747" DrawAspect="Content" ObjectID="_1493039219" r:id="rId146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8" w:name="ZEqnNum269251"/>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34</w:instrText>
      </w:r>
      <w:r w:rsidR="008735F1">
        <w:rPr>
          <w:noProof/>
        </w:rPr>
        <w:fldChar w:fldCharType="end"/>
      </w:r>
      <w:r>
        <w:instrText>)</w:instrText>
      </w:r>
      <w:bookmarkEnd w:id="168"/>
      <w:r>
        <w:fldChar w:fldCharType="end"/>
      </w:r>
    </w:p>
    <w:p w14:paraId="73E1A1E3" w14:textId="77777777" w:rsidR="00FB6012" w:rsidRDefault="00FB6012" w:rsidP="00FB6012">
      <w:proofErr w:type="gramStart"/>
      <w:r>
        <w:t>and</w:t>
      </w:r>
      <w:proofErr w:type="gramEnd"/>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48" type="#_x0000_t75" style="width:267.05pt;height:58.05pt" o:ole="">
            <v:imagedata r:id="rId1470" o:title=""/>
          </v:shape>
          <o:OLEObject Type="Embed" ProgID="Equation.DSMT4" ShapeID="_x0000_i1748" DrawAspect="Content" ObjectID="_1493039220" r:id="rId14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69" w:name="ZEqnNum737993"/>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35</w:instrText>
      </w:r>
      <w:r w:rsidR="008735F1">
        <w:rPr>
          <w:noProof/>
        </w:rPr>
        <w:fldChar w:fldCharType="end"/>
      </w:r>
      <w:r>
        <w:instrText>)</w:instrText>
      </w:r>
      <w:bookmarkEnd w:id="169"/>
      <w:r>
        <w:fldChar w:fldCharType="end"/>
      </w:r>
    </w:p>
    <w:p w14:paraId="2330C1CE" w14:textId="77777777" w:rsidR="00FB6012" w:rsidRDefault="00FB6012" w:rsidP="00FB6012">
      <w:proofErr w:type="gramStart"/>
      <w:r>
        <w:t>where</w:t>
      </w:r>
      <w:proofErr w:type="gramEnd"/>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49" type="#_x0000_t75" style="width:99.95pt;height:32.8pt" o:ole="">
            <v:imagedata r:id="rId1472" o:title=""/>
          </v:shape>
          <o:OLEObject Type="Embed" ProgID="Equation.DSMT4" ShapeID="_x0000_i1749" DrawAspect="Content" ObjectID="_1493039221" r:id="rId14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36</w:instrText>
      </w:r>
      <w:r w:rsidR="008735F1">
        <w:rPr>
          <w:noProof/>
        </w:rPr>
        <w:fldChar w:fldCharType="end"/>
      </w:r>
      <w:r>
        <w:instrText>)</w:instrText>
      </w:r>
      <w:r>
        <w:fldChar w:fldCharType="end"/>
      </w:r>
    </w:p>
    <w:p w14:paraId="14D84E23" w14:textId="6CB7E9A5" w:rsidR="00FB6012" w:rsidRDefault="00FB6012" w:rsidP="00FB6012">
      <w:proofErr w:type="gramStart"/>
      <w:r>
        <w:t>are</w:t>
      </w:r>
      <w:proofErr w:type="gramEnd"/>
      <w:r>
        <w:t xml:space="preserve"> covariant basis (tangent) vectors on </w:t>
      </w:r>
      <w:r w:rsidR="00905817" w:rsidRPr="00905817">
        <w:rPr>
          <w:position w:val="-6"/>
        </w:rPr>
        <w:object w:dxaOrig="320" w:dyaOrig="279" w14:anchorId="33D2AD50">
          <v:shape id="_x0000_i1750" type="#_x0000_t75" style="width:15.6pt;height:14.5pt" o:ole="">
            <v:imagedata r:id="rId1474" o:title=""/>
          </v:shape>
          <o:OLEObject Type="Embed" ProgID="Equation.DSMT4" ShapeID="_x0000_i1750" DrawAspect="Content" ObjectID="_1493039222" r:id="rId1475"/>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51" type="#_x0000_t75" style="width:59.1pt;height:34.95pt" o:ole="">
            <v:imagedata r:id="rId1476" o:title=""/>
          </v:shape>
          <o:OLEObject Type="Embed" ProgID="Equation.DSMT4" ShapeID="_x0000_i1751" DrawAspect="Content" ObjectID="_1493039223" r:id="rId1477"/>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37</w:instrText>
      </w:r>
      <w:r w:rsidR="008735F1">
        <w:rPr>
          <w:noProof/>
        </w:rPr>
        <w:fldChar w:fldCharType="end"/>
      </w:r>
      <w:r>
        <w:instrText>)</w:instrText>
      </w:r>
      <w:r>
        <w:fldChar w:fldCharType="end"/>
      </w:r>
    </w:p>
    <w:p w14:paraId="5CAB2911" w14:textId="12E46796" w:rsidR="00FB6012" w:rsidRDefault="00FB6012" w:rsidP="00FB6012">
      <w:r>
        <w:t xml:space="preserve">For a prescribed normal effective </w:t>
      </w:r>
      <w:proofErr w:type="gramStart"/>
      <w:r>
        <w:t xml:space="preserve">traction </w:t>
      </w:r>
      <w:proofErr w:type="gramEnd"/>
      <w:r w:rsidR="00905817" w:rsidRPr="00905817">
        <w:rPr>
          <w:position w:val="-12"/>
        </w:rPr>
        <w:object w:dxaOrig="220" w:dyaOrig="380" w14:anchorId="0E284813">
          <v:shape id="_x0000_i1752" type="#_x0000_t75" style="width:10.75pt;height:19.35pt" o:ole="">
            <v:imagedata r:id="rId1478" o:title=""/>
          </v:shape>
          <o:OLEObject Type="Embed" ProgID="Equation.DSMT4" ShapeID="_x0000_i1752" DrawAspect="Content" ObjectID="_1493039224" r:id="rId1479"/>
        </w:object>
      </w:r>
      <w:r>
        <w:t xml:space="preserve">, where </w:t>
      </w:r>
      <w:r w:rsidR="00905817" w:rsidRPr="00905817">
        <w:rPr>
          <w:position w:val="-16"/>
        </w:rPr>
        <w:object w:dxaOrig="1420" w:dyaOrig="440" w14:anchorId="4B4CF952">
          <v:shape id="_x0000_i1753" type="#_x0000_t75" style="width:71.45pt;height:22.05pt" o:ole="">
            <v:imagedata r:id="rId1480" o:title=""/>
          </v:shape>
          <o:OLEObject Type="Embed" ProgID="Equation.DSMT4" ShapeID="_x0000_i1753" DrawAspect="Content" ObjectID="_1493039225" r:id="rId1481"/>
        </w:object>
      </w:r>
      <w:r>
        <w:t xml:space="preserve"> and </w:t>
      </w:r>
      <w:r w:rsidR="00905817" w:rsidRPr="00905817">
        <w:rPr>
          <w:position w:val="-10"/>
        </w:rPr>
        <w:object w:dxaOrig="240" w:dyaOrig="260" w14:anchorId="63A9D63F">
          <v:shape id="_x0000_i1754" type="#_x0000_t75" style="width:12.35pt;height:12.9pt" o:ole="">
            <v:imagedata r:id="rId1482" o:title=""/>
          </v:shape>
          <o:OLEObject Type="Embed" ProgID="Equation.DSMT4" ShapeID="_x0000_i1754" DrawAspect="Content" ObjectID="_1493039226" r:id="rId1483"/>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55" type="#_x0000_t75" style="width:143.45pt;height:22.55pt" o:ole="">
            <v:imagedata r:id="rId1484" o:title=""/>
          </v:shape>
          <o:OLEObject Type="Embed" ProgID="Equation.DSMT4" ShapeID="_x0000_i1755" DrawAspect="Content" ObjectID="_1493039227" r:id="rId148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70" w:name="ZEqnNum641883"/>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38</w:instrText>
      </w:r>
      <w:r w:rsidR="008735F1">
        <w:rPr>
          <w:noProof/>
        </w:rPr>
        <w:fldChar w:fldCharType="end"/>
      </w:r>
      <w:r>
        <w:instrText>)</w:instrText>
      </w:r>
      <w:bookmarkEnd w:id="170"/>
      <w:r>
        <w:fldChar w:fldCharType="end"/>
      </w:r>
    </w:p>
    <w:p w14:paraId="6F7A49BC" w14:textId="77777777" w:rsidR="00FB6012" w:rsidRDefault="00FB6012" w:rsidP="00FB6012">
      <w:proofErr w:type="gramStart"/>
      <w:r>
        <w:t>and</w:t>
      </w:r>
      <w:proofErr w:type="gramEnd"/>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56" type="#_x0000_t75" style="width:302.5pt;height:61.8pt" o:ole="">
            <v:imagedata r:id="rId1486" o:title=""/>
          </v:shape>
          <o:OLEObject Type="Embed" ProgID="Equation.DSMT4" ShapeID="_x0000_i1756" DrawAspect="Content" ObjectID="_1493039228" r:id="rId14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71" w:name="ZEqnNum675799"/>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39</w:instrText>
      </w:r>
      <w:r w:rsidR="008735F1">
        <w:rPr>
          <w:noProof/>
        </w:rPr>
        <w:fldChar w:fldCharType="end"/>
      </w:r>
      <w:r>
        <w:instrText>)</w:instrText>
      </w:r>
      <w:bookmarkEnd w:id="171"/>
      <w:r>
        <w:fldChar w:fldCharType="end"/>
      </w:r>
    </w:p>
    <w:p w14:paraId="5999C349" w14:textId="68EAC14E" w:rsidR="00FB6012" w:rsidRDefault="00FB6012" w:rsidP="00FB6012">
      <w:del w:id="172" w:author="Gerard" w:date="2014-11-07T13:04:00Z">
        <w:r w:rsidDel="001529A7">
          <w:delText>Finally, f</w:delText>
        </w:r>
      </w:del>
      <w:ins w:id="173" w:author="Gerard" w:date="2014-11-07T13:04:00Z">
        <w:r w:rsidR="001529A7">
          <w:t>F</w:t>
        </w:r>
      </w:ins>
      <w:r>
        <w:t xml:space="preserve">or a prescribed normal fluid </w:t>
      </w:r>
      <w:proofErr w:type="gramStart"/>
      <w:r>
        <w:t xml:space="preserve">flux </w:t>
      </w:r>
      <w:proofErr w:type="gramEnd"/>
      <w:r w:rsidR="00905817" w:rsidRPr="00905817">
        <w:rPr>
          <w:position w:val="-12"/>
        </w:rPr>
        <w:object w:dxaOrig="999" w:dyaOrig="360" w14:anchorId="7C7F981F">
          <v:shape id="_x0000_i1757" type="#_x0000_t75" style="width:49.95pt;height:19.35pt" o:ole="">
            <v:imagedata r:id="rId1488" o:title=""/>
          </v:shape>
          <o:OLEObject Type="Embed" ProgID="Equation.DSMT4" ShapeID="_x0000_i1757" DrawAspect="Content" ObjectID="_1493039229" r:id="rId1489"/>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58" type="#_x0000_t75" style="width:96.7pt;height:22.55pt" o:ole="">
            <v:imagedata r:id="rId1490" o:title=""/>
          </v:shape>
          <o:OLEObject Type="Embed" ProgID="Equation.DSMT4" ShapeID="_x0000_i1758" DrawAspect="Content" ObjectID="_1493039230" r:id="rId1491"/>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74" w:name="ZEqnNum525838"/>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40</w:instrText>
      </w:r>
      <w:r w:rsidR="008735F1">
        <w:rPr>
          <w:noProof/>
        </w:rPr>
        <w:fldChar w:fldCharType="end"/>
      </w:r>
      <w:r>
        <w:instrText>)</w:instrText>
      </w:r>
      <w:bookmarkEnd w:id="174"/>
      <w:r>
        <w:fldChar w:fldCharType="end"/>
      </w:r>
    </w:p>
    <w:p w14:paraId="587A206D" w14:textId="77777777" w:rsidR="00FB6012" w:rsidRDefault="00FB6012" w:rsidP="00FB6012">
      <w:proofErr w:type="gramStart"/>
      <w:r>
        <w:t>and</w:t>
      </w:r>
      <w:proofErr w:type="gramEnd"/>
    </w:p>
    <w:p w14:paraId="603ADC2C" w14:textId="7ACB5B68" w:rsidR="00FB6012" w:rsidRDefault="00FB6012" w:rsidP="00FB6012">
      <w:pPr>
        <w:pStyle w:val="MTDisplayEquation"/>
        <w:rPr>
          <w:ins w:id="175" w:author="Gerard" w:date="2014-11-07T13:05:00Z"/>
        </w:rPr>
      </w:pPr>
      <w:r>
        <w:tab/>
      </w:r>
      <w:r w:rsidR="00905817" w:rsidRPr="00905817">
        <w:rPr>
          <w:position w:val="-52"/>
        </w:rPr>
        <w:object w:dxaOrig="5520" w:dyaOrig="1160" w14:anchorId="245AD3FB">
          <v:shape id="_x0000_i1759" type="#_x0000_t75" style="width:277.25pt;height:58.05pt" o:ole="">
            <v:imagedata r:id="rId1492" o:title=""/>
          </v:shape>
          <o:OLEObject Type="Embed" ProgID="Equation.DSMT4" ShapeID="_x0000_i1759" DrawAspect="Content" ObjectID="_1493039231" r:id="rId14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76" w:name="ZEqnNum669406"/>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41</w:instrText>
      </w:r>
      <w:r w:rsidR="008735F1">
        <w:rPr>
          <w:noProof/>
        </w:rPr>
        <w:fldChar w:fldCharType="end"/>
      </w:r>
      <w:r>
        <w:instrText>)</w:instrText>
      </w:r>
      <w:bookmarkEnd w:id="176"/>
      <w:r>
        <w:fldChar w:fldCharType="end"/>
      </w:r>
    </w:p>
    <w:p w14:paraId="0BA8D431" w14:textId="0898E95C" w:rsidR="001529A7" w:rsidRDefault="008E3CAC" w:rsidP="001529A7">
      <w:pPr>
        <w:rPr>
          <w:ins w:id="177" w:author="Gerard" w:date="2014-11-07T13:05:00Z"/>
        </w:rPr>
      </w:pPr>
      <w:ins w:id="178" w:author="Gerard" w:date="2014-11-07T16:07:00Z">
        <w:r>
          <w:t>Finally, f</w:t>
        </w:r>
      </w:ins>
      <w:ins w:id="179" w:author="Gerard" w:date="2014-11-07T13:05:00Z">
        <w:r w:rsidR="001529A7">
          <w:t>or a prescribed external body force,</w:t>
        </w:r>
      </w:ins>
      <w:ins w:id="180" w:author="Gerard" w:date="2014-11-07T13:15:00Z">
        <w:r w:rsidR="001734DC">
          <w:t xml:space="preserve"> recognizing that </w:t>
        </w:r>
      </w:ins>
      <w:r w:rsidR="00905817" w:rsidRPr="00905817">
        <w:rPr>
          <w:position w:val="-10"/>
        </w:rPr>
        <w:object w:dxaOrig="1780" w:dyaOrig="360" w14:anchorId="71383249">
          <v:shape id="_x0000_i1760" type="#_x0000_t75" style="width:89.2pt;height:19.35pt" o:ole="">
            <v:imagedata r:id="rId1494" o:title=""/>
          </v:shape>
          <o:OLEObject Type="Embed" ProgID="Equation.DSMT4" ShapeID="_x0000_i1760" DrawAspect="Content" ObjectID="_1493039232" r:id="rId1495"/>
        </w:object>
      </w:r>
      <w:ins w:id="181" w:author="Gerard" w:date="2014-11-07T13:15:00Z">
        <w:r w:rsidR="001734DC">
          <w:t xml:space="preserve"> and assuming that the body forces </w:t>
        </w:r>
      </w:ins>
      <w:r w:rsidR="00905817" w:rsidRPr="00905817">
        <w:rPr>
          <w:position w:val="-6"/>
        </w:rPr>
        <w:object w:dxaOrig="279" w:dyaOrig="320" w14:anchorId="3EC9F3F9">
          <v:shape id="_x0000_i1761" type="#_x0000_t75" style="width:14.5pt;height:15.6pt" o:ole="">
            <v:imagedata r:id="rId1496" o:title=""/>
          </v:shape>
          <o:OLEObject Type="Embed" ProgID="Equation.DSMT4" ShapeID="_x0000_i1761" DrawAspect="Content" ObjectID="_1493039233" r:id="rId1497"/>
        </w:object>
      </w:r>
      <w:ins w:id="182" w:author="Gerard" w:date="2014-11-07T13:16:00Z">
        <w:r w:rsidR="001734DC">
          <w:t xml:space="preserve"> and </w:t>
        </w:r>
      </w:ins>
      <w:r w:rsidR="00905817" w:rsidRPr="00905817">
        <w:rPr>
          <w:position w:val="-6"/>
        </w:rPr>
        <w:object w:dxaOrig="300" w:dyaOrig="320" w14:anchorId="1EC3519C">
          <v:shape id="_x0000_i1762" type="#_x0000_t75" style="width:15.05pt;height:15.6pt" o:ole="">
            <v:imagedata r:id="rId1498" o:title=""/>
          </v:shape>
          <o:OLEObject Type="Embed" ProgID="Equation.DSMT4" ShapeID="_x0000_i1762" DrawAspect="Content" ObjectID="_1493039234" r:id="rId1499"/>
        </w:object>
      </w:r>
      <w:ins w:id="183" w:author="Gerard" w:date="2014-11-07T13:16:00Z">
        <w:r w:rsidR="001734DC">
          <w:t xml:space="preserve"> do not depend </w:t>
        </w:r>
        <w:proofErr w:type="gramStart"/>
        <w:r w:rsidR="001734DC">
          <w:t xml:space="preserve">on </w:t>
        </w:r>
      </w:ins>
      <w:proofErr w:type="gramEnd"/>
      <w:r w:rsidR="00905817" w:rsidRPr="00905817">
        <w:rPr>
          <w:position w:val="-10"/>
        </w:rPr>
        <w:object w:dxaOrig="240" w:dyaOrig="260" w14:anchorId="55F23A1B">
          <v:shape id="_x0000_i1763" type="#_x0000_t75" style="width:12.35pt;height:12.9pt" o:ole="">
            <v:imagedata r:id="rId1500" o:title=""/>
          </v:shape>
          <o:OLEObject Type="Embed" ProgID="Equation.DSMT4" ShapeID="_x0000_i1763" DrawAspect="Content" ObjectID="_1493039235" r:id="rId1501"/>
        </w:object>
      </w:r>
      <w:ins w:id="184" w:author="Gerard" w:date="2014-11-07T13:16:00Z">
        <w:r w:rsidR="001734DC">
          <w:t>,</w:t>
        </w:r>
      </w:ins>
    </w:p>
    <w:p w14:paraId="3ADEB444" w14:textId="68651E57" w:rsidR="001529A7" w:rsidRPr="001529A7" w:rsidRDefault="001529A7" w:rsidP="001529A7">
      <w:pPr>
        <w:pStyle w:val="MTDisplayEquation"/>
      </w:pPr>
      <w:ins w:id="185" w:author="Gerard" w:date="2014-11-07T13:05:00Z">
        <w:r>
          <w:tab/>
        </w:r>
      </w:ins>
      <w:r w:rsidR="00905817" w:rsidRPr="00905817">
        <w:rPr>
          <w:position w:val="-42"/>
        </w:rPr>
        <w:object w:dxaOrig="7220" w:dyaOrig="960" w14:anchorId="713C9964">
          <v:shape id="_x0000_i1764" type="#_x0000_t75" style="width:360.55pt;height:47.8pt" o:ole="">
            <v:imagedata r:id="rId1502" o:title=""/>
          </v:shape>
          <o:OLEObject Type="Embed" ProgID="Equation.DSMT4" ShapeID="_x0000_i1764" DrawAspect="Content" ObjectID="_1493039236" r:id="rId1503"/>
        </w:object>
      </w:r>
      <w:ins w:id="186"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187" w:author="Gerard" w:date="2015-05-06T12:49:00Z">
        <w:r>
          <w:fldChar w:fldCharType="end"/>
        </w:r>
      </w:del>
      <w:ins w:id="188" w:author="Gerard" w:date="2014-11-07T13:05:00Z">
        <w:r>
          <w:instrText>(</w:instrText>
        </w:r>
        <w:r>
          <w:fldChar w:fldCharType="begin"/>
        </w:r>
        <w:r>
          <w:instrText xml:space="preserve"> SEQ MTSec \c \* Arabic \* MERGEFORMAT </w:instrText>
        </w:r>
      </w:ins>
      <w:r>
        <w:fldChar w:fldCharType="separate"/>
      </w:r>
      <w:ins w:id="189" w:author="Gerard" w:date="2015-05-06T12:49:00Z">
        <w:r w:rsidR="00E3755C">
          <w:rPr>
            <w:noProof/>
          </w:rPr>
          <w:instrText>3</w:instrText>
        </w:r>
      </w:ins>
      <w:ins w:id="190" w:author="Gerard" w:date="2014-11-07T13:05:00Z">
        <w:r>
          <w:fldChar w:fldCharType="end"/>
        </w:r>
        <w:r>
          <w:instrText>.</w:instrText>
        </w:r>
        <w:r>
          <w:fldChar w:fldCharType="begin"/>
        </w:r>
        <w:r>
          <w:instrText xml:space="preserve"> SEQ MTEqn \c \* Arabic \* MERGEFORMAT </w:instrText>
        </w:r>
      </w:ins>
      <w:r>
        <w:fldChar w:fldCharType="separate"/>
      </w:r>
      <w:ins w:id="191" w:author="Gerard" w:date="2015-05-06T12:49:00Z">
        <w:r w:rsidR="00E3755C">
          <w:rPr>
            <w:noProof/>
          </w:rPr>
          <w:instrText>42</w:instrText>
        </w:r>
      </w:ins>
      <w:ins w:id="192" w:author="Gerard" w:date="2014-11-07T13:05:00Z">
        <w:r>
          <w:fldChar w:fldCharType="end"/>
        </w:r>
        <w:r>
          <w:instrText>)</w:instrText>
        </w:r>
        <w:r>
          <w:fldChar w:fldCharType="end"/>
        </w:r>
      </w:ins>
    </w:p>
    <w:p w14:paraId="4D1D7760" w14:textId="77777777" w:rsidR="00FB6012" w:rsidRDefault="00FB6012" w:rsidP="00FB6012">
      <w:pPr>
        <w:pStyle w:val="Heading3"/>
      </w:pPr>
      <w:bookmarkStart w:id="193" w:name="_Toc176704844"/>
      <w:bookmarkStart w:id="194" w:name="_Toc289032550"/>
      <w:r>
        <w:t>Discretization</w:t>
      </w:r>
      <w:bookmarkEnd w:id="193"/>
      <w:bookmarkEnd w:id="194"/>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65" type="#_x0000_t75" style="width:171.95pt;height:67.7pt" o:ole="">
            <v:imagedata r:id="rId1504" o:title=""/>
          </v:shape>
          <o:OLEObject Type="Embed" ProgID="Equation.DSMT4" ShapeID="_x0000_i1765" DrawAspect="Content" ObjectID="_1493039237" r:id="rId1505"/>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95" w:author="Gerard" w:date="2015-05-06T12:49:00Z">
        <w:r w:rsidR="00E3755C">
          <w:rPr>
            <w:noProof/>
          </w:rPr>
          <w:instrText>43</w:instrText>
        </w:r>
      </w:ins>
      <w:del w:id="196" w:author="Gerard" w:date="2015-03-21T10:54:00Z">
        <w:r w:rsidR="008D52AD" w:rsidDel="00541E56">
          <w:rPr>
            <w:noProof/>
          </w:rPr>
          <w:delInstrText>42</w:delInstrText>
        </w:r>
      </w:del>
      <w:r w:rsidR="008735F1">
        <w:rPr>
          <w:noProof/>
        </w:rPr>
        <w:fldChar w:fldCharType="end"/>
      </w:r>
      <w:r>
        <w:instrText>)</w:instrText>
      </w:r>
      <w:r>
        <w:fldChar w:fldCharType="end"/>
      </w:r>
    </w:p>
    <w:p w14:paraId="669CBE03" w14:textId="57671A29" w:rsidR="00FB6012" w:rsidRPr="00DE14F9" w:rsidRDefault="00FB6012" w:rsidP="00FB6012">
      <w:proofErr w:type="gramStart"/>
      <w:r w:rsidRPr="00DE14F9">
        <w:t>where</w:t>
      </w:r>
      <w:proofErr w:type="gramEnd"/>
      <w:r w:rsidRPr="00DE14F9">
        <w:t xml:space="preserve"> </w:t>
      </w:r>
      <w:r w:rsidR="00905817" w:rsidRPr="00905817">
        <w:rPr>
          <w:position w:val="-12"/>
        </w:rPr>
        <w:object w:dxaOrig="340" w:dyaOrig="360" w14:anchorId="0EFAC372">
          <v:shape id="_x0000_i1766" type="#_x0000_t75" style="width:17.2pt;height:19.35pt" o:ole="">
            <v:imagedata r:id="rId1506" o:title=""/>
          </v:shape>
          <o:OLEObject Type="Embed" ProgID="Equation.DSMT4" ShapeID="_x0000_i1766" DrawAspect="Content" ObjectID="_1493039238" r:id="rId1507"/>
        </w:object>
      </w:r>
      <w:r w:rsidRPr="00DE14F9">
        <w:t xml:space="preserve"> represents the interpolation functions over an element, </w:t>
      </w:r>
      <w:r w:rsidR="00905817" w:rsidRPr="00905817">
        <w:rPr>
          <w:position w:val="-12"/>
        </w:rPr>
        <w:object w:dxaOrig="2220" w:dyaOrig="360" w14:anchorId="018242F6">
          <v:shape id="_x0000_i1767" type="#_x0000_t75" style="width:111.2pt;height:19.35pt" o:ole="">
            <v:imagedata r:id="rId1508" o:title=""/>
          </v:shape>
          <o:OLEObject Type="Embed" ProgID="Equation.DSMT4" ShapeID="_x0000_i1767" DrawAspect="Content" ObjectID="_1493039239" r:id="rId1509"/>
        </w:object>
      </w:r>
      <w:r w:rsidRPr="00DE14F9">
        <w:t xml:space="preserve"> respectively represent nodal values of </w:t>
      </w:r>
      <w:r w:rsidR="00905817" w:rsidRPr="00905817">
        <w:rPr>
          <w:position w:val="-10"/>
        </w:rPr>
        <w:object w:dxaOrig="1939" w:dyaOrig="360" w14:anchorId="0ED9025B">
          <v:shape id="_x0000_i1768" type="#_x0000_t75" style="width:96.7pt;height:19.35pt" o:ole="">
            <v:imagedata r:id="rId1510" o:title=""/>
          </v:shape>
          <o:OLEObject Type="Embed" ProgID="Equation.DSMT4" ShapeID="_x0000_i1768" DrawAspect="Content" ObjectID="_1493039240" r:id="rId1511"/>
        </w:object>
      </w:r>
      <w:r w:rsidRPr="00DE14F9">
        <w:t xml:space="preserve">, and </w:t>
      </w:r>
      <w:r w:rsidR="00905817" w:rsidRPr="00905817">
        <w:rPr>
          <w:position w:val="-6"/>
        </w:rPr>
        <w:object w:dxaOrig="260" w:dyaOrig="220" w14:anchorId="0F58121C">
          <v:shape id="_x0000_i1769" type="#_x0000_t75" style="width:12.9pt;height:10.75pt" o:ole="">
            <v:imagedata r:id="rId1512" o:title=""/>
          </v:shape>
          <o:OLEObject Type="Embed" ProgID="Equation.DSMT4" ShapeID="_x0000_i1769" DrawAspect="Content" ObjectID="_1493039241" r:id="rId1513"/>
        </w:object>
      </w:r>
      <w:r w:rsidRPr="00DE14F9">
        <w:t xml:space="preserve"> is the number of nodes in an element.  Then the discretized form of </w:t>
      </w:r>
      <w:r w:rsidR="00905817" w:rsidRPr="00905817">
        <w:rPr>
          <w:position w:val="-12"/>
        </w:rPr>
        <w:object w:dxaOrig="540" w:dyaOrig="360" w14:anchorId="29C2AB82">
          <v:shape id="_x0000_i1770" type="#_x0000_t75" style="width:26.85pt;height:19.35pt" o:ole="">
            <v:imagedata r:id="rId1514" o:title=""/>
          </v:shape>
          <o:OLEObject Type="Embed" ProgID="Equation.DSMT4" ShapeID="_x0000_i1770" DrawAspect="Content" ObjectID="_1493039242" r:id="rId1515"/>
        </w:object>
      </w:r>
      <w:r w:rsidRPr="00DE14F9">
        <w:t xml:space="preserve"> in Eq.</w:t>
      </w:r>
      <w:r w:rsidR="001677E3">
        <w:fldChar w:fldCharType="begin"/>
      </w:r>
      <w:r w:rsidR="001677E3">
        <w:instrText xml:space="preserve"> GOTOBUTTON ZEqnNum162760  \* MERGEFORMAT </w:instrText>
      </w:r>
      <w:r w:rsidR="008735F1">
        <w:fldChar w:fldCharType="begin"/>
      </w:r>
      <w:r w:rsidR="008735F1">
        <w:instrText xml:space="preserve"> REF ZEqnNum162760 \* Charformat \! \* MERGEFORMAT </w:instrText>
      </w:r>
      <w:r w:rsidR="008735F1">
        <w:fldChar w:fldCharType="separate"/>
      </w:r>
      <w:r w:rsidR="00E3755C">
        <w:instrText>(3.27)</w:instrText>
      </w:r>
      <w:r w:rsidR="008735F1">
        <w:fldChar w:fldCharType="end"/>
      </w:r>
      <w:r w:rsidR="001677E3">
        <w:fldChar w:fldCharType="end"/>
      </w:r>
      <w:r w:rsidRPr="00DE14F9">
        <w:t xml:space="preserve"> </w:t>
      </w:r>
      <w:proofErr w:type="gramStart"/>
      <w:r w:rsidRPr="00DE14F9">
        <w:t>may</w:t>
      </w:r>
      <w:proofErr w:type="gramEnd"/>
      <w:r w:rsidRPr="00DE14F9">
        <w:t xml:space="preserve">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71" type="#_x0000_t75" style="width:191.8pt;height:39.75pt" o:ole="">
            <v:imagedata r:id="rId1516" o:title=""/>
          </v:shape>
          <o:OLEObject Type="Embed" ProgID="Equation.DSMT4" ShapeID="_x0000_i1771" DrawAspect="Content" ObjectID="_1493039243" r:id="rId1517"/>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97" w:author="Gerard" w:date="2015-05-06T12:49:00Z">
        <w:r w:rsidR="00E3755C">
          <w:rPr>
            <w:noProof/>
          </w:rPr>
          <w:instrText>44</w:instrText>
        </w:r>
      </w:ins>
      <w:del w:id="198" w:author="Gerard" w:date="2015-03-21T10:54:00Z">
        <w:r w:rsidR="008D52AD" w:rsidDel="00541E56">
          <w:rPr>
            <w:noProof/>
          </w:rPr>
          <w:delInstrText>43</w:delInstrText>
        </w:r>
      </w:del>
      <w:r w:rsidR="008735F1">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72" type="#_x0000_t75" style="width:12.9pt;height:19.35pt" o:ole="">
            <v:imagedata r:id="rId1518" o:title=""/>
          </v:shape>
          <o:OLEObject Type="Embed" ProgID="Equation.DSMT4" ShapeID="_x0000_i1772" DrawAspect="Content" ObjectID="_1493039244" r:id="rId1519"/>
        </w:object>
      </w:r>
      <w:r w:rsidRPr="00074384">
        <w:t xml:space="preserve"> is the number of elements in </w:t>
      </w:r>
      <w:r w:rsidR="00905817" w:rsidRPr="00905817">
        <w:rPr>
          <w:position w:val="-6"/>
        </w:rPr>
        <w:object w:dxaOrig="200" w:dyaOrig="279" w14:anchorId="4535B78F">
          <v:shape id="_x0000_i1773" type="#_x0000_t75" style="width:10.2pt;height:14.5pt" o:ole="">
            <v:imagedata r:id="rId1520" o:title=""/>
          </v:shape>
          <o:OLEObject Type="Embed" ProgID="Equation.DSMT4" ShapeID="_x0000_i1773" DrawAspect="Content" ObjectID="_1493039245" r:id="rId1521"/>
        </w:object>
      </w:r>
      <w:r w:rsidRPr="00074384">
        <w:t xml:space="preserve">, </w:t>
      </w:r>
      <w:r w:rsidR="00905817" w:rsidRPr="00905817">
        <w:rPr>
          <w:position w:val="-12"/>
        </w:rPr>
        <w:object w:dxaOrig="380" w:dyaOrig="400" w14:anchorId="2CA75A8B">
          <v:shape id="_x0000_i1774" type="#_x0000_t75" style="width:19.35pt;height:19.9pt" o:ole="">
            <v:imagedata r:id="rId1522" o:title=""/>
          </v:shape>
          <o:OLEObject Type="Embed" ProgID="Equation.DSMT4" ShapeID="_x0000_i1774" DrawAspect="Content" ObjectID="_1493039246" r:id="rId1523"/>
        </w:object>
      </w:r>
      <w:r w:rsidRPr="00074384">
        <w:t xml:space="preserve"> is the number of integration points in the </w:t>
      </w:r>
      <w:r w:rsidR="00905817" w:rsidRPr="00905817">
        <w:rPr>
          <w:position w:val="-6"/>
        </w:rPr>
        <w:object w:dxaOrig="360" w:dyaOrig="220" w14:anchorId="1153A4D2">
          <v:shape id="_x0000_i1775" type="#_x0000_t75" style="width:19.35pt;height:10.75pt" o:ole="">
            <v:imagedata r:id="rId1524" o:title=""/>
          </v:shape>
          <o:OLEObject Type="Embed" ProgID="Equation.DSMT4" ShapeID="_x0000_i1775" DrawAspect="Content" ObjectID="_1493039247" r:id="rId1525"/>
        </w:object>
      </w:r>
      <w:r w:rsidRPr="00074384">
        <w:t xml:space="preserve">th element, </w:t>
      </w:r>
      <w:r w:rsidR="00905817" w:rsidRPr="00905817">
        <w:rPr>
          <w:position w:val="-12"/>
        </w:rPr>
        <w:object w:dxaOrig="320" w:dyaOrig="360" w14:anchorId="22019D29">
          <v:shape id="_x0000_i1776" type="#_x0000_t75" style="width:15.6pt;height:19.35pt" o:ole="">
            <v:imagedata r:id="rId1526" o:title=""/>
          </v:shape>
          <o:OLEObject Type="Embed" ProgID="Equation.DSMT4" ShapeID="_x0000_i1776" DrawAspect="Content" ObjectID="_1493039248" r:id="rId1527"/>
        </w:object>
      </w:r>
      <w:r w:rsidRPr="00074384">
        <w:t xml:space="preserve"> is the quadrature weight associated with the </w:t>
      </w:r>
      <w:r w:rsidR="00905817" w:rsidRPr="00905817">
        <w:rPr>
          <w:position w:val="-6"/>
        </w:rPr>
        <w:object w:dxaOrig="380" w:dyaOrig="279" w14:anchorId="7CE85A71">
          <v:shape id="_x0000_i1777" type="#_x0000_t75" style="width:19.35pt;height:14.5pt" o:ole="">
            <v:imagedata r:id="rId1528" o:title=""/>
          </v:shape>
          <o:OLEObject Type="Embed" ProgID="Equation.DSMT4" ShapeID="_x0000_i1777" DrawAspect="Content" ObjectID="_1493039249" r:id="rId1529"/>
        </w:object>
      </w:r>
      <w:r w:rsidRPr="00074384">
        <w:t xml:space="preserve">th integration point, and </w:t>
      </w:r>
      <w:r w:rsidR="00905817" w:rsidRPr="00905817">
        <w:rPr>
          <w:position w:val="-14"/>
        </w:rPr>
        <w:object w:dxaOrig="300" w:dyaOrig="380" w14:anchorId="6650F922">
          <v:shape id="_x0000_i1778" type="#_x0000_t75" style="width:15.05pt;height:19.35pt" o:ole="">
            <v:imagedata r:id="rId1530" o:title=""/>
          </v:shape>
          <o:OLEObject Type="Embed" ProgID="Equation.DSMT4" ShapeID="_x0000_i1778" DrawAspect="Content" ObjectID="_1493039250" r:id="rId1531"/>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79" type="#_x0000_t75" style="width:191.8pt;height:22.05pt" o:ole="">
            <v:imagedata r:id="rId1532" o:title=""/>
          </v:shape>
          <o:OLEObject Type="Embed" ProgID="Equation.DSMT4" ShapeID="_x0000_i1779" DrawAspect="Content" ObjectID="_1493039251" r:id="rId1533"/>
        </w:object>
      </w:r>
      <w:r w:rsidRPr="00074384">
        <w:tab/>
      </w:r>
      <w:r>
        <w:fldChar w:fldCharType="begin"/>
      </w:r>
      <w:r>
        <w:instrText xml:space="preserve"> MACROBUTTON MTPlaceRef \* MERGEFORMAT </w:instrText>
      </w:r>
      <w:r w:rsidR="008735F1">
        <w:fldChar w:fldCharType="begin"/>
      </w:r>
      <w:r w:rsidR="008735F1">
        <w:instrText xml:space="preserve"> SEQ M</w:instrText>
      </w:r>
      <w:r w:rsidR="008735F1">
        <w:instrText xml:space="preserve">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99" w:author="Gerard" w:date="2015-05-06T12:49:00Z">
        <w:r w:rsidR="00E3755C">
          <w:rPr>
            <w:noProof/>
          </w:rPr>
          <w:instrText>45</w:instrText>
        </w:r>
      </w:ins>
      <w:del w:id="200" w:author="Gerard" w:date="2015-03-21T10:54:00Z">
        <w:r w:rsidR="008D52AD" w:rsidDel="00541E56">
          <w:rPr>
            <w:noProof/>
          </w:rPr>
          <w:delInstrText>44</w:delInstrText>
        </w:r>
      </w:del>
      <w:r w:rsidR="008735F1">
        <w:rPr>
          <w:noProof/>
        </w:rPr>
        <w:fldChar w:fldCharType="end"/>
      </w:r>
      <w:r>
        <w:instrText>)</w:instrText>
      </w:r>
      <w:r>
        <w:fldChar w:fldCharType="end"/>
      </w:r>
    </w:p>
    <w:p w14:paraId="7AF0023A" w14:textId="71227855" w:rsidR="00FB6012" w:rsidRPr="00DE14F9" w:rsidRDefault="00FB6012" w:rsidP="00FB6012">
      <w:proofErr w:type="gramStart"/>
      <w:r w:rsidRPr="00074384">
        <w:t>and</w:t>
      </w:r>
      <w:proofErr w:type="gramEnd"/>
      <w:r w:rsidRPr="00074384">
        <w:t xml:space="preserve"> it is understood that </w:t>
      </w:r>
      <w:r w:rsidR="00905817" w:rsidRPr="00905817">
        <w:rPr>
          <w:position w:val="-14"/>
        </w:rPr>
        <w:object w:dxaOrig="300" w:dyaOrig="380" w14:anchorId="454C0B14">
          <v:shape id="_x0000_i1780" type="#_x0000_t75" style="width:15.05pt;height:19.35pt" o:ole="">
            <v:imagedata r:id="rId1534" o:title=""/>
          </v:shape>
          <o:OLEObject Type="Embed" ProgID="Equation.DSMT4" ShapeID="_x0000_i1780" DrawAspect="Content" ObjectID="_1493039252" r:id="rId1535"/>
        </w:object>
      </w:r>
      <w:r w:rsidRPr="00074384">
        <w:t xml:space="preserve">, </w:t>
      </w:r>
      <w:r w:rsidR="00905817" w:rsidRPr="00905817">
        <w:rPr>
          <w:position w:val="-12"/>
        </w:rPr>
        <w:object w:dxaOrig="260" w:dyaOrig="380" w14:anchorId="613A5389">
          <v:shape id="_x0000_i1781" type="#_x0000_t75" style="width:12.9pt;height:19.35pt" o:ole="">
            <v:imagedata r:id="rId1536" o:title=""/>
          </v:shape>
          <o:OLEObject Type="Embed" ProgID="Equation.DSMT4" ShapeID="_x0000_i1781" DrawAspect="Content" ObjectID="_1493039253" r:id="rId1537"/>
        </w:object>
      </w:r>
      <w:r w:rsidRPr="00074384">
        <w:t xml:space="preserve"> and </w:t>
      </w:r>
      <w:r w:rsidR="00905817" w:rsidRPr="00905817">
        <w:rPr>
          <w:position w:val="-12"/>
        </w:rPr>
        <w:object w:dxaOrig="279" w:dyaOrig="380" w14:anchorId="16315F6D">
          <v:shape id="_x0000_i1782" type="#_x0000_t75" style="width:14.5pt;height:19.35pt" o:ole="">
            <v:imagedata r:id="rId1538" o:title=""/>
          </v:shape>
          <o:OLEObject Type="Embed" ProgID="Equation.DSMT4" ShapeID="_x0000_i1782" DrawAspect="Content" ObjectID="_1493039254" r:id="rId1539"/>
        </w:object>
      </w:r>
      <w:r w:rsidRPr="00074384">
        <w:t xml:space="preserve"> are evaluated at the parametric coordinates of the </w:t>
      </w:r>
      <w:r w:rsidR="00905817" w:rsidRPr="00905817">
        <w:rPr>
          <w:position w:val="-6"/>
        </w:rPr>
        <w:object w:dxaOrig="380" w:dyaOrig="279" w14:anchorId="1053581B">
          <v:shape id="_x0000_i1783" type="#_x0000_t75" style="width:19.35pt;height:14.5pt" o:ole="">
            <v:imagedata r:id="rId1540" o:title=""/>
          </v:shape>
          <o:OLEObject Type="Embed" ProgID="Equation.DSMT4" ShapeID="_x0000_i1783" DrawAspect="Content" ObjectID="_1493039255" r:id="rId1541"/>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84" type="#_x0000_t75" style="width:36.55pt;height:19.35pt" o:ole="">
            <v:imagedata r:id="rId1542" o:title=""/>
          </v:shape>
          <o:OLEObject Type="Embed" ProgID="Equation.DSMT4" ShapeID="_x0000_i1784" DrawAspect="Content" ObjectID="_1493039256" r:id="rId1543"/>
        </w:object>
      </w:r>
      <w:r w:rsidRPr="00DE14F9">
        <w:t xml:space="preserve"> in Eq</w:t>
      </w:r>
      <w:r w:rsidR="001677E3">
        <w:t>s</w:t>
      </w:r>
      <w:r w:rsidRPr="00DE14F9">
        <w:t>.</w:t>
      </w:r>
      <w:r w:rsidR="001677E3">
        <w:fldChar w:fldCharType="begin"/>
      </w:r>
      <w:r w:rsidR="001677E3">
        <w:instrText xml:space="preserve"> GOTOBUTTON ZEqnNum239613  \* MERGEFORMAT </w:instrText>
      </w:r>
      <w:r w:rsidR="008735F1">
        <w:fldChar w:fldCharType="begin"/>
      </w:r>
      <w:r w:rsidR="008735F1">
        <w:instrText xml:space="preserve"> REF ZEqnNum239613 \* Charformat \! \* MER</w:instrText>
      </w:r>
      <w:r w:rsidR="008735F1">
        <w:instrText xml:space="preserve">GEFORMAT </w:instrText>
      </w:r>
      <w:r w:rsidR="008735F1">
        <w:fldChar w:fldCharType="separate"/>
      </w:r>
      <w:r w:rsidR="00E3755C">
        <w:instrText>(3.29)</w:instrText>
      </w:r>
      <w:r w:rsidR="008735F1">
        <w:fldChar w:fldCharType="end"/>
      </w:r>
      <w:r w:rsidR="001677E3">
        <w:fldChar w:fldCharType="end"/>
      </w:r>
      <w:r w:rsidR="001677E3">
        <w:t xml:space="preserve"> </w:t>
      </w:r>
      <w:proofErr w:type="gramStart"/>
      <w:r w:rsidR="001677E3">
        <w:t>and</w:t>
      </w:r>
      <w:proofErr w:type="gramEnd"/>
      <w:r w:rsidR="001677E3">
        <w:t xml:space="preserve"> </w:t>
      </w:r>
      <w:r w:rsidR="001677E3">
        <w:fldChar w:fldCharType="begin"/>
      </w:r>
      <w:r w:rsidR="001677E3">
        <w:instrText xml:space="preserve"> GOTOBUTTON ZEqnNum782864  \* MERGEFORMAT </w:instrText>
      </w:r>
      <w:r w:rsidR="008735F1">
        <w:fldChar w:fldCharType="begin"/>
      </w:r>
      <w:r w:rsidR="008735F1">
        <w:instrText xml:space="preserve"> REF ZEqnNum782864 \* Charformat \! \* MERGEFORMAT </w:instrText>
      </w:r>
      <w:r w:rsidR="008735F1">
        <w:fldChar w:fldCharType="separate"/>
      </w:r>
      <w:r w:rsidR="00E3755C">
        <w:instrText>(3.33)</w:instrText>
      </w:r>
      <w:r w:rsidR="008735F1">
        <w:fldChar w:fldCharType="end"/>
      </w:r>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85" type="#_x0000_t75" style="width:293.9pt;height:39.75pt" o:ole="">
            <v:imagedata r:id="rId1544" o:title=""/>
          </v:shape>
          <o:OLEObject Type="Embed" ProgID="Equation.DSMT4" ShapeID="_x0000_i1785" DrawAspect="Content" ObjectID="_1493039257" r:id="rId1545"/>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w:instrText>
      </w:r>
      <w:r w:rsidR="008735F1">
        <w:instrText xml:space="preserve">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01" w:author="Gerard" w:date="2015-05-06T12:49:00Z">
        <w:r w:rsidR="00E3755C">
          <w:rPr>
            <w:noProof/>
          </w:rPr>
          <w:instrText>46</w:instrText>
        </w:r>
      </w:ins>
      <w:del w:id="202" w:author="Gerard" w:date="2015-03-21T10:54:00Z">
        <w:r w:rsidR="008D52AD" w:rsidDel="00541E56">
          <w:rPr>
            <w:noProof/>
          </w:rPr>
          <w:delInstrText>45</w:delInstrText>
        </w:r>
      </w:del>
      <w:r w:rsidR="008735F1">
        <w:rPr>
          <w:noProof/>
        </w:rPr>
        <w:fldChar w:fldCharType="end"/>
      </w:r>
      <w:r>
        <w:instrText>)</w:instrText>
      </w:r>
      <w:r>
        <w:fldChar w:fldCharType="end"/>
      </w:r>
    </w:p>
    <w:p w14:paraId="23D44215" w14:textId="77777777" w:rsidR="00FB6012" w:rsidRPr="00DE14F9" w:rsidRDefault="00FB6012" w:rsidP="00FB6012">
      <w:proofErr w:type="gramStart"/>
      <w:r w:rsidRPr="00DE14F9">
        <w:t>where</w:t>
      </w:r>
      <w:proofErr w:type="gramEnd"/>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86" type="#_x0000_t75" style="width:367.5pt;height:141.3pt" o:ole="">
            <v:imagedata r:id="rId1546" o:title=""/>
          </v:shape>
          <o:OLEObject Type="Embed" ProgID="Equation.DSMT4" ShapeID="_x0000_i1786" DrawAspect="Content" ObjectID="_1493039258" r:id="rId1547"/>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03" w:author="Gerard" w:date="2015-05-06T12:49:00Z">
        <w:r w:rsidR="00E3755C">
          <w:rPr>
            <w:noProof/>
          </w:rPr>
          <w:instrText>47</w:instrText>
        </w:r>
      </w:ins>
      <w:del w:id="204" w:author="Gerard" w:date="2015-03-21T10:54:00Z">
        <w:r w:rsidR="008D52AD" w:rsidDel="00541E56">
          <w:rPr>
            <w:noProof/>
          </w:rPr>
          <w:delInstrText>46</w:delInstrText>
        </w:r>
      </w:del>
      <w:r w:rsidR="008735F1">
        <w:rPr>
          <w:noProof/>
        </w:rPr>
        <w:fldChar w:fldCharType="end"/>
      </w:r>
      <w:r>
        <w:instrText>)</w:instrText>
      </w:r>
      <w:r>
        <w:fldChar w:fldCharType="end"/>
      </w:r>
    </w:p>
    <w:p w14:paraId="63278DE7" w14:textId="7E8C43E8" w:rsidR="00FB6012" w:rsidRPr="00DE14F9" w:rsidRDefault="00FB6012" w:rsidP="00FB6012">
      <w:proofErr w:type="gramStart"/>
      <w:r w:rsidRPr="00DE14F9">
        <w:t>and</w:t>
      </w:r>
      <w:proofErr w:type="gramEnd"/>
      <w:r w:rsidRPr="00DE14F9">
        <w:t xml:space="preserve"> </w:t>
      </w:r>
      <w:r w:rsidR="00905817" w:rsidRPr="00905817">
        <w:rPr>
          <w:position w:val="-6"/>
        </w:rPr>
        <w:object w:dxaOrig="300" w:dyaOrig="279" w14:anchorId="7FDADF05">
          <v:shape id="_x0000_i1787" type="#_x0000_t75" style="width:15.05pt;height:14.5pt" o:ole="">
            <v:imagedata r:id="rId1548" o:title=""/>
          </v:shape>
          <o:OLEObject Type="Embed" ProgID="Equation.DSMT4" ShapeID="_x0000_i1787" DrawAspect="Content" ObjectID="_1493039259" r:id="rId1549"/>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88" type="#_x0000_t75" style="width:41.35pt;height:22.05pt" o:ole="">
            <v:imagedata r:id="rId1550" o:title=""/>
          </v:shape>
          <o:OLEObject Type="Embed" ProgID="Equation.DSMT4" ShapeID="_x0000_i1788" DrawAspect="Content" ObjectID="_1493039260" r:id="rId1551"/>
        </w:object>
      </w:r>
      <w:r w:rsidRPr="00DE14F9">
        <w:t xml:space="preserve"> from </w:t>
      </w:r>
      <w:r w:rsidR="00905817" w:rsidRPr="00905817">
        <w:rPr>
          <w:position w:val="-10"/>
        </w:rPr>
        <w:object w:dxaOrig="460" w:dyaOrig="360" w14:anchorId="6A8512C9">
          <v:shape id="_x0000_i1789" type="#_x0000_t75" style="width:22.55pt;height:19.35pt" o:ole="">
            <v:imagedata r:id="rId1552" o:title=""/>
          </v:shape>
          <o:OLEObject Type="Embed" ProgID="Equation.DSMT4" ShapeID="_x0000_i1789" DrawAspect="Content" ObjectID="_1493039261" r:id="rId1553"/>
        </w:object>
      </w:r>
      <w:r w:rsidRPr="00DE14F9">
        <w:t xml:space="preserve">, where </w:t>
      </w:r>
      <w:r w:rsidR="00905817" w:rsidRPr="00905817">
        <w:rPr>
          <w:position w:val="-6"/>
        </w:rPr>
        <w:object w:dxaOrig="940" w:dyaOrig="279" w14:anchorId="5EE4F9A6">
          <v:shape id="_x0000_i1790" type="#_x0000_t75" style="width:47.3pt;height:14.5pt" o:ole="">
            <v:imagedata r:id="rId1554" o:title=""/>
          </v:shape>
          <o:OLEObject Type="Embed" ProgID="Equation.DSMT4" ShapeID="_x0000_i1790" DrawAspect="Content" ObjectID="_1493039262" r:id="rId1555"/>
        </w:object>
      </w:r>
      <w:r w:rsidRPr="00DE14F9">
        <w:t xml:space="preserve">, yields more accurate solutions than evaluating it from the trace of </w:t>
      </w:r>
      <w:r w:rsidR="00905817" w:rsidRPr="00905817">
        <w:rPr>
          <w:position w:val="-10"/>
        </w:rPr>
        <w:object w:dxaOrig="740" w:dyaOrig="360" w14:anchorId="28D31D8F">
          <v:shape id="_x0000_i1791" type="#_x0000_t75" style="width:37.05pt;height:19.35pt" o:ole="">
            <v:imagedata r:id="rId1556" o:title=""/>
          </v:shape>
          <o:OLEObject Type="Embed" ProgID="Equation.DSMT4" ShapeID="_x0000_i1791" DrawAspect="Content" ObjectID="_1493039263" r:id="rId1557"/>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792" type="#_x0000_t75" style="width:195.6pt;height:39.75pt" o:ole="">
            <v:imagedata r:id="rId1558" o:title=""/>
          </v:shape>
          <o:OLEObject Type="Embed" ProgID="Equation.DSMT4" ShapeID="_x0000_i1792" DrawAspect="Content" ObjectID="_1493039264" r:id="rId1559"/>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05" w:author="Gerard" w:date="2015-05-06T12:49:00Z">
        <w:r w:rsidR="00E3755C">
          <w:rPr>
            <w:noProof/>
          </w:rPr>
          <w:instrText>48</w:instrText>
        </w:r>
      </w:ins>
      <w:del w:id="206" w:author="Gerard" w:date="2015-03-21T10:54:00Z">
        <w:r w:rsidR="008D52AD" w:rsidDel="00541E56">
          <w:rPr>
            <w:noProof/>
          </w:rPr>
          <w:delInstrText>47</w:delInstrText>
        </w:r>
      </w:del>
      <w:r w:rsidR="008735F1">
        <w:rPr>
          <w:noProof/>
        </w:rPr>
        <w:fldChar w:fldCharType="end"/>
      </w:r>
      <w:r>
        <w:instrText>)</w:instrText>
      </w:r>
      <w:r>
        <w:fldChar w:fldCharType="end"/>
      </w:r>
    </w:p>
    <w:p w14:paraId="269A8A9C" w14:textId="77777777" w:rsidR="00FB6012" w:rsidRDefault="00FB6012" w:rsidP="00FB6012">
      <w:proofErr w:type="gramStart"/>
      <w:r>
        <w:t>and</w:t>
      </w:r>
      <w:proofErr w:type="gramEnd"/>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793" type="#_x0000_t75" style="width:295pt;height:39.75pt" o:ole="">
            <v:imagedata r:id="rId1560" o:title=""/>
          </v:shape>
          <o:OLEObject Type="Embed" ProgID="Equation.DSMT4" ShapeID="_x0000_i1793" DrawAspect="Content" ObjectID="_1493039265" r:id="rId1561"/>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07" w:author="Gerard" w:date="2015-05-06T12:49:00Z">
        <w:r w:rsidR="00E3755C">
          <w:rPr>
            <w:noProof/>
          </w:rPr>
          <w:instrText>49</w:instrText>
        </w:r>
      </w:ins>
      <w:del w:id="208" w:author="Gerard" w:date="2015-03-21T10:54:00Z">
        <w:r w:rsidR="008D52AD" w:rsidDel="00541E56">
          <w:rPr>
            <w:noProof/>
          </w:rPr>
          <w:delInstrText>48</w:delInstrText>
        </w:r>
      </w:del>
      <w:r w:rsidR="008735F1">
        <w:rPr>
          <w:noProof/>
        </w:rPr>
        <w:fldChar w:fldCharType="end"/>
      </w:r>
      <w:r>
        <w:instrText>)</w:instrText>
      </w:r>
      <w:r>
        <w:fldChar w:fldCharType="end"/>
      </w:r>
    </w:p>
    <w:p w14:paraId="31552AD9" w14:textId="77777777" w:rsidR="00FB6012" w:rsidRDefault="00FB6012" w:rsidP="00FB6012">
      <w:proofErr w:type="gramStart"/>
      <w:r>
        <w:t>where</w:t>
      </w:r>
      <w:proofErr w:type="gramEnd"/>
    </w:p>
    <w:p w14:paraId="2B598194" w14:textId="1CE6818C" w:rsidR="00FB6012" w:rsidRDefault="00FB6012" w:rsidP="00FB6012">
      <w:pPr>
        <w:pStyle w:val="MTDisplayEquation"/>
      </w:pPr>
      <w:r>
        <w:tab/>
      </w:r>
      <w:r w:rsidR="00905817" w:rsidRPr="00905817">
        <w:rPr>
          <w:position w:val="-14"/>
        </w:rPr>
        <w:object w:dxaOrig="1240" w:dyaOrig="400" w14:anchorId="509FCA0D">
          <v:shape id="_x0000_i1794" type="#_x0000_t75" style="width:61.8pt;height:19.9pt" o:ole="">
            <v:imagedata r:id="rId1562" o:title=""/>
          </v:shape>
          <o:OLEObject Type="Embed" ProgID="Equation.DSMT4" ShapeID="_x0000_i1794" DrawAspect="Content" ObjectID="_1493039266" r:id="rId1563"/>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w:instrText>
      </w:r>
      <w:r w:rsidR="008735F1">
        <w:instrText xml:space="preserve">\c \* Arabic \* MERGEFORMAT </w:instrText>
      </w:r>
      <w:r w:rsidR="008735F1">
        <w:fldChar w:fldCharType="separate"/>
      </w:r>
      <w:ins w:id="209" w:author="Gerard" w:date="2015-05-06T12:49:00Z">
        <w:r w:rsidR="00E3755C">
          <w:rPr>
            <w:noProof/>
          </w:rPr>
          <w:instrText>50</w:instrText>
        </w:r>
      </w:ins>
      <w:del w:id="210" w:author="Gerard" w:date="2015-03-21T10:54:00Z">
        <w:r w:rsidR="008D52AD" w:rsidDel="00541E56">
          <w:rPr>
            <w:noProof/>
          </w:rPr>
          <w:delInstrText>49</w:delInstrText>
        </w:r>
      </w:del>
      <w:r w:rsidR="008735F1">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795" type="#_x0000_t75" style="width:12.9pt;height:10.75pt" o:ole="">
            <v:imagedata r:id="rId1564" o:title=""/>
          </v:shape>
          <o:OLEObject Type="Embed" ProgID="Equation.DSMT4" ShapeID="_x0000_i1795" DrawAspect="Content" ObjectID="_1493039267" r:id="rId1565"/>
        </w:object>
      </w:r>
      <w:r>
        <w:t xml:space="preserve"> represents the number of nodes on an element face.  For a prescribed normal traction </w:t>
      </w:r>
      <w:r w:rsidR="00905817" w:rsidRPr="00905817">
        <w:rPr>
          <w:position w:val="-12"/>
        </w:rPr>
        <w:object w:dxaOrig="220" w:dyaOrig="360" w14:anchorId="4B6DDA46">
          <v:shape id="_x0000_i1796" type="#_x0000_t75" style="width:10.75pt;height:19.35pt" o:ole="">
            <v:imagedata r:id="rId1566" o:title=""/>
          </v:shape>
          <o:OLEObject Type="Embed" ProgID="Equation.DSMT4" ShapeID="_x0000_i1796" DrawAspect="Content" ObjectID="_1493039268" r:id="rId1567"/>
        </w:object>
      </w:r>
      <w:r>
        <w:t xml:space="preserve"> as given in </w:t>
      </w:r>
      <w:r w:rsidR="001677E3">
        <w:fldChar w:fldCharType="begin"/>
      </w:r>
      <w:r w:rsidR="001677E3">
        <w:instrText xml:space="preserve"> GOTOBUTTON ZEqnNum269251  \* MERGEFORMAT </w:instrText>
      </w:r>
      <w:r w:rsidR="008735F1">
        <w:fldChar w:fldCharType="begin"/>
      </w:r>
      <w:r w:rsidR="008735F1">
        <w:instrText xml:space="preserve"> REF ZEqnNum269251 \* Charformat \! \* MERGEFORMAT </w:instrText>
      </w:r>
      <w:r w:rsidR="008735F1">
        <w:fldChar w:fldCharType="separate"/>
      </w:r>
      <w:r w:rsidR="00E3755C">
        <w:instrText>(3.34)</w:instrText>
      </w:r>
      <w:r w:rsidR="008735F1">
        <w:fldChar w:fldCharType="end"/>
      </w:r>
      <w:r w:rsidR="001677E3">
        <w:fldChar w:fldCharType="end"/>
      </w:r>
      <w:r>
        <w:t>-</w:t>
      </w:r>
      <w:r w:rsidR="001677E3">
        <w:fldChar w:fldCharType="begin"/>
      </w:r>
      <w:r w:rsidR="001677E3">
        <w:instrText xml:space="preserve"> GOTOBUTTON ZEqnNum737993  \* MERGEFORMAT </w:instrText>
      </w:r>
      <w:r w:rsidR="008735F1">
        <w:fldChar w:fldCharType="begin"/>
      </w:r>
      <w:r w:rsidR="008735F1">
        <w:instrText xml:space="preserve"> REF ZEqnNum737993 \* Charformat \! \* MERGEFORMAT </w:instrText>
      </w:r>
      <w:r w:rsidR="008735F1">
        <w:fldChar w:fldCharType="separate"/>
      </w:r>
      <w:r w:rsidR="00E3755C">
        <w:instrText>(3.35)</w:instrText>
      </w:r>
      <w:r w:rsidR="008735F1">
        <w:fldChar w:fldCharType="end"/>
      </w:r>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797" type="#_x0000_t75" style="width:226.75pt;height:76.85pt" o:ole="">
            <v:imagedata r:id="rId1568" o:title=""/>
          </v:shape>
          <o:OLEObject Type="Embed" ProgID="Equation.DSMT4" ShapeID="_x0000_i1797" DrawAspect="Content" ObjectID="_1493039269" r:id="rId1569"/>
        </w:object>
      </w:r>
      <w:r>
        <w:tab/>
      </w:r>
      <w:r>
        <w:fldChar w:fldCharType="begin"/>
      </w:r>
      <w:r>
        <w:instrText xml:space="preserve"> MACROBUTTON MTPlaceRef \* MERGEFORMAT </w:instrText>
      </w:r>
      <w:r w:rsidR="008735F1">
        <w:fldChar w:fldCharType="begin"/>
      </w:r>
      <w:r w:rsidR="008735F1">
        <w:instrText xml:space="preserve"> SEQ MTEqn \h \* MER</w:instrText>
      </w:r>
      <w:r w:rsidR="008735F1">
        <w:instrText xml:space="preserve">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11" w:author="Gerard" w:date="2015-05-06T12:49:00Z">
        <w:r w:rsidR="00E3755C">
          <w:rPr>
            <w:noProof/>
          </w:rPr>
          <w:instrText>51</w:instrText>
        </w:r>
      </w:ins>
      <w:del w:id="212" w:author="Gerard" w:date="2015-03-21T10:54:00Z">
        <w:r w:rsidR="008D52AD" w:rsidDel="00541E56">
          <w:rPr>
            <w:noProof/>
          </w:rPr>
          <w:delInstrText>50</w:delInstrText>
        </w:r>
      </w:del>
      <w:r w:rsidR="008735F1">
        <w:rPr>
          <w:noProof/>
        </w:rPr>
        <w:fldChar w:fldCharType="end"/>
      </w:r>
      <w:r>
        <w:instrText>)</w:instrText>
      </w:r>
      <w:r>
        <w:fldChar w:fldCharType="end"/>
      </w:r>
    </w:p>
    <w:p w14:paraId="5981BACF" w14:textId="5F0084A4" w:rsidR="00FB6012" w:rsidRDefault="00FB6012" w:rsidP="00FB6012">
      <w:proofErr w:type="gramStart"/>
      <w:r>
        <w:t>where</w:t>
      </w:r>
      <w:proofErr w:type="gramEnd"/>
      <w:r>
        <w:t xml:space="preserve"> </w:t>
      </w:r>
      <w:r w:rsidR="00905817" w:rsidRPr="00905817">
        <w:rPr>
          <w:position w:val="-14"/>
        </w:rPr>
        <w:object w:dxaOrig="1460" w:dyaOrig="400" w14:anchorId="4505FAEB">
          <v:shape id="_x0000_i1798" type="#_x0000_t75" style="width:72.55pt;height:19.9pt" o:ole="">
            <v:imagedata r:id="rId1570" o:title=""/>
          </v:shape>
          <o:OLEObject Type="Embed" ProgID="Equation.DSMT4" ShapeID="_x0000_i1798" DrawAspect="Content" ObjectID="_1493039270" r:id="rId1571"/>
        </w:object>
      </w:r>
      <w:r>
        <w:t xml:space="preserve"> is the skew-symmetric tensor whose dual vector is </w:t>
      </w:r>
      <w:r w:rsidR="00905817" w:rsidRPr="00905817">
        <w:rPr>
          <w:position w:val="-6"/>
        </w:rPr>
        <w:object w:dxaOrig="200" w:dyaOrig="220" w14:anchorId="6DA18B90">
          <v:shape id="_x0000_i1799" type="#_x0000_t75" style="width:10.2pt;height:10.75pt" o:ole="">
            <v:imagedata r:id="rId1572" o:title=""/>
          </v:shape>
          <o:OLEObject Type="Embed" ProgID="Equation.DSMT4" ShapeID="_x0000_i1799" DrawAspect="Content" ObjectID="_1493039271" r:id="rId1573"/>
        </w:object>
      </w:r>
      <w:r>
        <w:t xml:space="preserve"> and </w:t>
      </w:r>
      <w:r w:rsidR="00905817" w:rsidRPr="00905817">
        <w:rPr>
          <w:position w:val="-4"/>
        </w:rPr>
        <w:object w:dxaOrig="220" w:dyaOrig="260" w14:anchorId="48088CB0">
          <v:shape id="_x0000_i1800" type="#_x0000_t75" style="width:10.75pt;height:12.9pt" o:ole="">
            <v:imagedata r:id="rId1574" o:title=""/>
          </v:shape>
          <o:OLEObject Type="Embed" ProgID="Equation.DSMT4" ShapeID="_x0000_i1800" DrawAspect="Content" ObjectID="_1493039272" r:id="rId1575"/>
        </w:object>
      </w:r>
      <w:r>
        <w:t xml:space="preserve"> is the third-order permutation pseudo-tensor.  For a prescribed traction </w:t>
      </w:r>
      <w:r w:rsidR="00905817" w:rsidRPr="00905817">
        <w:rPr>
          <w:position w:val="-12"/>
        </w:rPr>
        <w:object w:dxaOrig="220" w:dyaOrig="380" w14:anchorId="47D0DC93">
          <v:shape id="_x0000_i1801" type="#_x0000_t75" style="width:10.75pt;height:19.35pt" o:ole="">
            <v:imagedata r:id="rId1576" o:title=""/>
          </v:shape>
          <o:OLEObject Type="Embed" ProgID="Equation.DSMT4" ShapeID="_x0000_i1801" DrawAspect="Content" ObjectID="_1493039273" r:id="rId1577"/>
        </w:object>
      </w:r>
      <w:r>
        <w:t xml:space="preserve"> as given in </w:t>
      </w:r>
      <w:r w:rsidR="001677E3">
        <w:fldChar w:fldCharType="begin"/>
      </w:r>
      <w:r w:rsidR="001677E3">
        <w:instrText xml:space="preserve"> GOTOBUTTON ZEqnNum641883  \* MERGEFORMAT </w:instrText>
      </w:r>
      <w:r w:rsidR="008735F1">
        <w:fldChar w:fldCharType="begin"/>
      </w:r>
      <w:r w:rsidR="008735F1">
        <w:instrText xml:space="preserve"> REF ZEqnNum641883 \* Charformat \! \* MERGEFORMAT </w:instrText>
      </w:r>
      <w:r w:rsidR="008735F1">
        <w:fldChar w:fldCharType="separate"/>
      </w:r>
      <w:r w:rsidR="00E3755C">
        <w:instrText>(3.38)</w:instrText>
      </w:r>
      <w:r w:rsidR="008735F1">
        <w:fldChar w:fldCharType="end"/>
      </w:r>
      <w:r w:rsidR="001677E3">
        <w:fldChar w:fldCharType="end"/>
      </w:r>
      <w:r>
        <w:t>-</w:t>
      </w:r>
      <w:r w:rsidR="001677E3">
        <w:fldChar w:fldCharType="begin"/>
      </w:r>
      <w:r w:rsidR="001677E3">
        <w:instrText xml:space="preserve"> GOTOBUTTON ZEqnNum675799  \* MERGEFORMAT </w:instrText>
      </w:r>
      <w:r w:rsidR="008735F1">
        <w:fldChar w:fldCharType="begin"/>
      </w:r>
      <w:r w:rsidR="008735F1">
        <w:instrText xml:space="preserve"> REF ZEqnNum675799 \* Charformat \! \* MERGEFORMAT </w:instrText>
      </w:r>
      <w:r w:rsidR="008735F1">
        <w:fldChar w:fldCharType="separate"/>
      </w:r>
      <w:r w:rsidR="00E3755C">
        <w:instrText>(3.39)</w:instrText>
      </w:r>
      <w:r w:rsidR="008735F1">
        <w:fldChar w:fldCharType="end"/>
      </w:r>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02" type="#_x0000_t75" style="width:290.7pt;height:81.15pt" o:ole="">
            <v:imagedata r:id="rId1578" o:title=""/>
          </v:shape>
          <o:OLEObject Type="Embed" ProgID="Equation.DSMT4" ShapeID="_x0000_i1802" DrawAspect="Content" ObjectID="_1493039274" r:id="rId15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13" w:author="Gerard" w:date="2015-05-06T12:49:00Z">
        <w:r w:rsidR="00E3755C">
          <w:rPr>
            <w:noProof/>
          </w:rPr>
          <w:instrText>52</w:instrText>
        </w:r>
      </w:ins>
      <w:del w:id="214" w:author="Gerard" w:date="2015-03-21T10:54:00Z">
        <w:r w:rsidR="008D52AD" w:rsidDel="00541E56">
          <w:rPr>
            <w:noProof/>
          </w:rPr>
          <w:delInstrText>51</w:delInstrText>
        </w:r>
      </w:del>
      <w:r w:rsidR="008735F1">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03" type="#_x0000_t75" style="width:15.05pt;height:19.35pt" o:ole="">
            <v:imagedata r:id="rId1580" o:title=""/>
          </v:shape>
          <o:OLEObject Type="Embed" ProgID="Equation.DSMT4" ShapeID="_x0000_i1803" DrawAspect="Content" ObjectID="_1493039275" r:id="rId1581"/>
        </w:object>
      </w:r>
      <w:r>
        <w:t xml:space="preserve"> as given in </w:t>
      </w:r>
      <w:r w:rsidR="00DB161C">
        <w:fldChar w:fldCharType="begin"/>
      </w:r>
      <w:r w:rsidR="00DB161C">
        <w:instrText xml:space="preserve"> GOTOBUTTON ZEqnNum525838  \* MERGEFORMAT </w:instrText>
      </w:r>
      <w:r w:rsidR="008735F1">
        <w:fldChar w:fldCharType="begin"/>
      </w:r>
      <w:r w:rsidR="008735F1">
        <w:instrText xml:space="preserve"> REF ZEqnNum525838 \* Charformat \! \* MERGEFORMAT </w:instrText>
      </w:r>
      <w:r w:rsidR="008735F1">
        <w:fldChar w:fldCharType="separate"/>
      </w:r>
      <w:r w:rsidR="00E3755C">
        <w:instrText>(3.40)</w:instrText>
      </w:r>
      <w:r w:rsidR="008735F1">
        <w:fldChar w:fldCharType="end"/>
      </w:r>
      <w:r w:rsidR="00DB161C">
        <w:fldChar w:fldCharType="end"/>
      </w:r>
      <w:r>
        <w:t>-</w:t>
      </w:r>
      <w:r w:rsidR="00DB161C">
        <w:fldChar w:fldCharType="begin"/>
      </w:r>
      <w:r w:rsidR="00DB161C">
        <w:instrText xml:space="preserve"> GOTOBUTTON ZEqnNum669406  \* MERGEFORMAT </w:instrText>
      </w:r>
      <w:r w:rsidR="008735F1">
        <w:fldChar w:fldCharType="begin"/>
      </w:r>
      <w:r w:rsidR="008735F1">
        <w:instrText xml:space="preserve"> REF ZEqnNum669406 \* Charformat \! \* MERGEFORMAT </w:instrText>
      </w:r>
      <w:r w:rsidR="008735F1">
        <w:fldChar w:fldCharType="separate"/>
      </w:r>
      <w:r w:rsidR="00E3755C">
        <w:instrText>(3.41)</w:instrText>
      </w:r>
      <w:r w:rsidR="008735F1">
        <w:fldChar w:fldCharType="end"/>
      </w:r>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04" type="#_x0000_t75" style="width:231.6pt;height:76.85pt" o:ole="">
            <v:imagedata r:id="rId1582" o:title=""/>
          </v:shape>
          <o:OLEObject Type="Embed" ProgID="Equation.DSMT4" ShapeID="_x0000_i1804" DrawAspect="Content" ObjectID="_1493039276" r:id="rId1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15" w:author="Gerard" w:date="2015-05-06T12:49:00Z">
        <w:r w:rsidR="00E3755C">
          <w:rPr>
            <w:noProof/>
          </w:rPr>
          <w:instrText>53</w:instrText>
        </w:r>
      </w:ins>
      <w:del w:id="216" w:author="Gerard" w:date="2015-03-21T10:54:00Z">
        <w:r w:rsidR="008D52AD" w:rsidDel="00541E56">
          <w:rPr>
            <w:noProof/>
          </w:rPr>
          <w:delInstrText>52</w:delInstrText>
        </w:r>
      </w:del>
      <w:r w:rsidR="008735F1">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217" w:name="_Toc176704845"/>
      <w:bookmarkStart w:id="218"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217"/>
      <w:bookmarkEnd w:id="218"/>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05" type="#_x0000_t75" style="width:405.15pt;height:44.05pt" o:ole="">
            <v:imagedata r:id="rId1584" o:title=""/>
          </v:shape>
          <o:OLEObject Type="Embed" ProgID="Equation.DSMT4" ShapeID="_x0000_i1805" DrawAspect="Content" ObjectID="_1493039277" r:id="rId15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19" w:author="Gerard" w:date="2015-05-06T12:49:00Z">
        <w:r w:rsidR="00E3755C">
          <w:rPr>
            <w:noProof/>
          </w:rPr>
          <w:instrText>54</w:instrText>
        </w:r>
      </w:ins>
      <w:del w:id="220" w:author="Gerard" w:date="2015-03-21T10:54:00Z">
        <w:r w:rsidR="008D52AD" w:rsidDel="00541E56">
          <w:rPr>
            <w:noProof/>
          </w:rPr>
          <w:delInstrText>53</w:delInstrText>
        </w:r>
      </w:del>
      <w:r w:rsidR="008735F1">
        <w:rPr>
          <w:noProof/>
        </w:rPr>
        <w:fldChar w:fldCharType="end"/>
      </w:r>
      <w:r>
        <w:instrText>)</w:instrText>
      </w:r>
      <w:r>
        <w:fldChar w:fldCharType="end"/>
      </w:r>
    </w:p>
    <w:p w14:paraId="22124522" w14:textId="31C4E675" w:rsidR="00FB6012" w:rsidRDefault="00FB6012" w:rsidP="00FB6012">
      <w:proofErr w:type="gramStart"/>
      <w:r>
        <w:t>where</w:t>
      </w:r>
      <w:proofErr w:type="gramEnd"/>
      <w:r>
        <w:t xml:space="preserve"> </w:t>
      </w:r>
      <w:r w:rsidR="00905817" w:rsidRPr="00905817">
        <w:rPr>
          <w:position w:val="-6"/>
        </w:rPr>
        <w:object w:dxaOrig="340" w:dyaOrig="279" w14:anchorId="106FBE54">
          <v:shape id="_x0000_i1806" type="#_x0000_t75" style="width:17.2pt;height:14.5pt" o:ole="">
            <v:imagedata r:id="rId1586" o:title=""/>
          </v:shape>
          <o:OLEObject Type="Embed" ProgID="Equation.DSMT4" ShapeID="_x0000_i1806" DrawAspect="Content" ObjectID="_1493039278" r:id="rId1587"/>
        </w:object>
      </w:r>
      <w:r>
        <w:t xml:space="preserve"> is the virtual velocity of the solid, </w:t>
      </w:r>
      <w:r w:rsidR="00905817" w:rsidRPr="00905817">
        <w:rPr>
          <w:position w:val="-10"/>
        </w:rPr>
        <w:object w:dxaOrig="380" w:dyaOrig="320" w14:anchorId="04037FCB">
          <v:shape id="_x0000_i1807" type="#_x0000_t75" style="width:19.35pt;height:15.6pt" o:ole="">
            <v:imagedata r:id="rId1588" o:title=""/>
          </v:shape>
          <o:OLEObject Type="Embed" ProgID="Equation.DSMT4" ShapeID="_x0000_i1807" DrawAspect="Content" ObjectID="_1493039279" r:id="rId1589"/>
        </w:object>
      </w:r>
      <w:r>
        <w:t xml:space="preserve"> is the virtual effective fluid pressure, and </w:t>
      </w:r>
      <w:r w:rsidR="00905817" w:rsidRPr="00905817">
        <w:rPr>
          <w:position w:val="-6"/>
        </w:rPr>
        <w:object w:dxaOrig="320" w:dyaOrig="279" w14:anchorId="240DB4FD">
          <v:shape id="_x0000_i1808" type="#_x0000_t75" style="width:15.6pt;height:14.5pt" o:ole="">
            <v:imagedata r:id="rId1590" o:title=""/>
          </v:shape>
          <o:OLEObject Type="Embed" ProgID="Equation.DSMT4" ShapeID="_x0000_i1808" DrawAspect="Content" ObjectID="_1493039280" r:id="rId1591"/>
        </w:object>
      </w:r>
      <w:r>
        <w:t xml:space="preserve"> is the virtual molar energy of the solute</w:t>
      </w:r>
      <w:r w:rsidR="00981087">
        <w:t>.</w:t>
      </w:r>
      <w:r>
        <w:t xml:space="preserve"> </w:t>
      </w:r>
      <w:r w:rsidR="00905817" w:rsidRPr="00905817">
        <w:rPr>
          <w:position w:val="-6"/>
        </w:rPr>
        <w:object w:dxaOrig="200" w:dyaOrig="279" w14:anchorId="0F23447C">
          <v:shape id="_x0000_i1809" type="#_x0000_t75" style="width:10.2pt;height:14.5pt" o:ole="">
            <v:imagedata r:id="rId1592" o:title=""/>
          </v:shape>
          <o:OLEObject Type="Embed" ProgID="Equation.DSMT4" ShapeID="_x0000_i1809" DrawAspect="Content" ObjectID="_1493039281" r:id="rId1593"/>
        </w:object>
      </w:r>
      <w:r>
        <w:t xml:space="preserve"> </w:t>
      </w:r>
      <w:proofErr w:type="gramStart"/>
      <w:r>
        <w:t>represents</w:t>
      </w:r>
      <w:proofErr w:type="gramEnd"/>
      <w:r>
        <w:t xml:space="preserve"> the mixture domain in the spatial frame and </w:t>
      </w:r>
      <w:r w:rsidR="00905817" w:rsidRPr="00905817">
        <w:rPr>
          <w:position w:val="-6"/>
        </w:rPr>
        <w:object w:dxaOrig="300" w:dyaOrig="279" w14:anchorId="291A54F1">
          <v:shape id="_x0000_i1810" type="#_x0000_t75" style="width:15.05pt;height:14.5pt" o:ole="">
            <v:imagedata r:id="rId1594" o:title=""/>
          </v:shape>
          <o:OLEObject Type="Embed" ProgID="Equation.DSMT4" ShapeID="_x0000_i1810" DrawAspect="Content" ObjectID="_1493039282" r:id="rId1595"/>
        </w:object>
      </w:r>
      <w:r>
        <w:t xml:space="preserve"> is an elemental mixture volume in </w:t>
      </w:r>
      <w:r w:rsidR="00905817" w:rsidRPr="00905817">
        <w:rPr>
          <w:position w:val="-6"/>
        </w:rPr>
        <w:object w:dxaOrig="200" w:dyaOrig="279" w14:anchorId="4CF1B120">
          <v:shape id="_x0000_i1811" type="#_x0000_t75" style="width:10.2pt;height:14.5pt" o:ole="">
            <v:imagedata r:id="rId1596" o:title=""/>
          </v:shape>
          <o:OLEObject Type="Embed" ProgID="Equation.DSMT4" ShapeID="_x0000_i1811" DrawAspect="Content" ObjectID="_1493039283" r:id="rId1597"/>
        </w:object>
      </w:r>
      <w:r>
        <w:t xml:space="preserve">. In the last integral </w:t>
      </w:r>
      <w:proofErr w:type="gramStart"/>
      <w:r>
        <w:t xml:space="preserve">of </w:t>
      </w:r>
      <w:proofErr w:type="gramEnd"/>
      <w:r w:rsidR="00905817" w:rsidRPr="00905817">
        <w:rPr>
          <w:position w:val="-6"/>
        </w:rPr>
        <w:object w:dxaOrig="420" w:dyaOrig="279" w14:anchorId="3D26C69B">
          <v:shape id="_x0000_i1812" type="#_x0000_t75" style="width:20.4pt;height:14.5pt" o:ole="">
            <v:imagedata r:id="rId1598" o:title=""/>
          </v:shape>
          <o:OLEObject Type="Embed" ProgID="Equation.DSMT4" ShapeID="_x0000_i1812" DrawAspect="Content" ObjectID="_1493039284" r:id="rId1599"/>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13" type="#_x0000_t75" style="width:203.1pt;height:36.55pt" o:ole="">
            <v:imagedata r:id="rId1600" o:title=""/>
          </v:shape>
          <o:OLEObject Type="Embed" ProgID="Equation.DSMT4" ShapeID="_x0000_i1813" DrawAspect="Content" ObjectID="_1493039285" r:id="rId16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21" w:author="Gerard" w:date="2015-05-06T12:49:00Z">
        <w:r w:rsidR="00E3755C">
          <w:rPr>
            <w:noProof/>
          </w:rPr>
          <w:instrText>55</w:instrText>
        </w:r>
      </w:ins>
      <w:del w:id="222" w:author="Gerard" w:date="2015-03-21T10:54:00Z">
        <w:r w:rsidR="008D52AD" w:rsidDel="00541E56">
          <w:rPr>
            <w:noProof/>
          </w:rPr>
          <w:delInstrText>54</w:delInstrText>
        </w:r>
      </w:del>
      <w:r w:rsidR="008735F1">
        <w:rPr>
          <w:noProof/>
        </w:rPr>
        <w:fldChar w:fldCharType="end"/>
      </w:r>
      <w:r>
        <w:instrText>)</w:instrText>
      </w:r>
      <w:r>
        <w:fldChar w:fldCharType="end"/>
      </w:r>
    </w:p>
    <w:p w14:paraId="4E227646" w14:textId="321C056F" w:rsidR="00FB6012" w:rsidRDefault="00FB6012" w:rsidP="00FB6012">
      <w:proofErr w:type="gramStart"/>
      <w:r>
        <w:t>where</w:t>
      </w:r>
      <w:proofErr w:type="gramEnd"/>
      <w:r>
        <w:t xml:space="preserve"> </w:t>
      </w:r>
      <w:r w:rsidR="00905817" w:rsidRPr="00905817">
        <w:rPr>
          <w:position w:val="-10"/>
        </w:rPr>
        <w:object w:dxaOrig="2940" w:dyaOrig="360" w14:anchorId="0D1E1D85">
          <v:shape id="_x0000_i1814" type="#_x0000_t75" style="width:146.7pt;height:19.35pt" o:ole="">
            <v:imagedata r:id="rId1602" o:title=""/>
          </v:shape>
          <o:OLEObject Type="Embed" ProgID="Equation.DSMT4" ShapeID="_x0000_i1814" DrawAspect="Content" ObjectID="_1493039286" r:id="rId1603"/>
        </w:object>
      </w:r>
      <w:r>
        <w:t xml:space="preserve"> is the material time derivative of a scalar function </w:t>
      </w:r>
      <w:r w:rsidR="00905817" w:rsidRPr="00905817">
        <w:rPr>
          <w:position w:val="-10"/>
        </w:rPr>
        <w:object w:dxaOrig="240" w:dyaOrig="320" w14:anchorId="5CCB554F">
          <v:shape id="_x0000_i1815" type="#_x0000_t75" style="width:12.35pt;height:15.6pt" o:ole="">
            <v:imagedata r:id="rId1604" o:title=""/>
          </v:shape>
          <o:OLEObject Type="Embed" ProgID="Equation.DSMT4" ShapeID="_x0000_i1815" DrawAspect="Content" ObjectID="_1493039287" r:id="rId1605"/>
        </w:object>
      </w:r>
      <w:r>
        <w:t xml:space="preserve"> in the spatial frame, following the solid. Similarly, note </w:t>
      </w:r>
      <w:proofErr w:type="gramStart"/>
      <w:r>
        <w:t xml:space="preserve">that </w:t>
      </w:r>
      <w:proofErr w:type="gramEnd"/>
      <w:r w:rsidR="00905817" w:rsidRPr="00905817">
        <w:rPr>
          <w:position w:val="-16"/>
        </w:rPr>
        <w:object w:dxaOrig="2240" w:dyaOrig="440" w14:anchorId="4DEA6AB3">
          <v:shape id="_x0000_i1816" type="#_x0000_t75" style="width:111.75pt;height:22.05pt" o:ole="">
            <v:imagedata r:id="rId1606" o:title=""/>
          </v:shape>
          <o:OLEObject Type="Embed" ProgID="Equation.DSMT4" ShapeID="_x0000_i1816" DrawAspect="Content" ObjectID="_1493039288" r:id="rId1607"/>
        </w:object>
      </w:r>
      <w:r>
        <w:t>. Using the divergence theorem, the virtual work integral may be separated into internal and external contributions</w:t>
      </w:r>
      <w:proofErr w:type="gramStart"/>
      <w:r>
        <w:t xml:space="preserve">, </w:t>
      </w:r>
      <w:proofErr w:type="gramEnd"/>
      <w:r w:rsidR="00905817" w:rsidRPr="00905817">
        <w:rPr>
          <w:position w:val="-12"/>
        </w:rPr>
        <w:object w:dxaOrig="1840" w:dyaOrig="360" w14:anchorId="1FF19201">
          <v:shape id="_x0000_i1817" type="#_x0000_t75" style="width:91.9pt;height:19.35pt" o:ole="">
            <v:imagedata r:id="rId1608" o:title=""/>
          </v:shape>
          <o:OLEObject Type="Embed" ProgID="Equation.DSMT4" ShapeID="_x0000_i1817" DrawAspect="Content" ObjectID="_1493039289" r:id="rId1609"/>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18" type="#_x0000_t75" style="width:423.95pt;height:61.8pt" o:ole="">
            <v:imagedata r:id="rId1610" o:title=""/>
          </v:shape>
          <o:OLEObject Type="Embed" ProgID="Equation.DSMT4" ShapeID="_x0000_i1818" DrawAspect="Content" ObjectID="_1493039290" r:id="rId1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223" w:name="ZEqnNum588916"/>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24" w:author="Gerard" w:date="2015-05-06T12:49:00Z">
        <w:r w:rsidR="00E3755C">
          <w:rPr>
            <w:noProof/>
          </w:rPr>
          <w:instrText>56</w:instrText>
        </w:r>
      </w:ins>
      <w:del w:id="225" w:author="Gerard" w:date="2015-03-21T10:54:00Z">
        <w:r w:rsidR="008D52AD" w:rsidDel="00541E56">
          <w:rPr>
            <w:noProof/>
          </w:rPr>
          <w:delInstrText>55</w:delInstrText>
        </w:r>
      </w:del>
      <w:r w:rsidR="008735F1">
        <w:rPr>
          <w:noProof/>
        </w:rPr>
        <w:fldChar w:fldCharType="end"/>
      </w:r>
      <w:r>
        <w:instrText>)</w:instrText>
      </w:r>
      <w:bookmarkEnd w:id="223"/>
      <w:r>
        <w:fldChar w:fldCharType="end"/>
      </w:r>
    </w:p>
    <w:p w14:paraId="3BCB3F35" w14:textId="7820C985" w:rsidR="00FB6012" w:rsidRDefault="00FB6012" w:rsidP="00FB6012">
      <w:proofErr w:type="gramStart"/>
      <w:r>
        <w:lastRenderedPageBreak/>
        <w:t>with</w:t>
      </w:r>
      <w:proofErr w:type="gramEnd"/>
      <w:r>
        <w:t xml:space="preserve"> </w:t>
      </w:r>
      <w:r w:rsidR="00905817" w:rsidRPr="00905817">
        <w:rPr>
          <w:position w:val="-12"/>
        </w:rPr>
        <w:object w:dxaOrig="560" w:dyaOrig="360" w14:anchorId="4F8814E9">
          <v:shape id="_x0000_i1819" type="#_x0000_t75" style="width:27.95pt;height:19.35pt" o:ole="">
            <v:imagedata r:id="rId1612" o:title=""/>
          </v:shape>
          <o:OLEObject Type="Embed" ProgID="Equation.DSMT4" ShapeID="_x0000_i1819" DrawAspect="Content" ObjectID="_1493039291" r:id="rId1613"/>
        </w:object>
      </w:r>
      <w:r>
        <w:t xml:space="preserve"> being evaluated on the domain’s boundary surface </w:t>
      </w:r>
      <w:r w:rsidR="00905817" w:rsidRPr="00905817">
        <w:rPr>
          <w:position w:val="-6"/>
        </w:rPr>
        <w:object w:dxaOrig="320" w:dyaOrig="279" w14:anchorId="2E52722F">
          <v:shape id="_x0000_i1820" type="#_x0000_t75" style="width:15.6pt;height:14.5pt" o:ole="">
            <v:imagedata r:id="rId1614" o:title=""/>
          </v:shape>
          <o:OLEObject Type="Embed" ProgID="Equation.DSMT4" ShapeID="_x0000_i1820" DrawAspect="Content" ObjectID="_1493039292" r:id="rId1615"/>
        </w:object>
      </w:r>
      <w:r>
        <w:t xml:space="preserve">. In the first expression </w:t>
      </w:r>
      <w:r w:rsidR="00905817" w:rsidRPr="00905817">
        <w:rPr>
          <w:position w:val="-16"/>
        </w:rPr>
        <w:object w:dxaOrig="2900" w:dyaOrig="440" w14:anchorId="25B0D946">
          <v:shape id="_x0000_i1821" type="#_x0000_t75" style="width:144.55pt;height:22.05pt" o:ole="">
            <v:imagedata r:id="rId1616" o:title=""/>
          </v:shape>
          <o:OLEObject Type="Embed" ProgID="Equation.DSMT4" ShapeID="_x0000_i1821" DrawAspect="Content" ObjectID="_1493039293" r:id="rId1617"/>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w:t>
      </w:r>
      <w:proofErr w:type="gramStart"/>
      <w:r>
        <w:t xml:space="preserve">in </w:t>
      </w:r>
      <w:proofErr w:type="gramEnd"/>
      <w:r w:rsidR="00905817" w:rsidRPr="00905817">
        <w:rPr>
          <w:position w:val="-6"/>
        </w:rPr>
        <w:object w:dxaOrig="200" w:dyaOrig="220" w14:anchorId="415CC2DB">
          <v:shape id="_x0000_i1822" type="#_x0000_t75" style="width:10.2pt;height:10.75pt" o:ole="">
            <v:imagedata r:id="rId1618" o:title=""/>
          </v:shape>
          <o:OLEObject Type="Embed" ProgID="Equation.DSMT4" ShapeID="_x0000_i1822" DrawAspect="Content" ObjectID="_1493039294" r:id="rId1619"/>
        </w:object>
      </w:r>
      <w:r>
        <w:t xml:space="preserve">, </w:t>
      </w:r>
      <w:r w:rsidR="00905817" w:rsidRPr="00905817">
        <w:rPr>
          <w:position w:val="-10"/>
        </w:rPr>
        <w:object w:dxaOrig="240" w:dyaOrig="320" w14:anchorId="57EB5BDB">
          <v:shape id="_x0000_i1823" type="#_x0000_t75" style="width:12.35pt;height:15.6pt" o:ole="">
            <v:imagedata r:id="rId1620" o:title=""/>
          </v:shape>
          <o:OLEObject Type="Embed" ProgID="Equation.DSMT4" ShapeID="_x0000_i1823" DrawAspect="Content" ObjectID="_1493039295" r:id="rId1621"/>
        </w:object>
      </w:r>
      <w:r>
        <w:t xml:space="preserve"> and </w:t>
      </w:r>
      <w:r w:rsidR="00905817" w:rsidRPr="00905817">
        <w:rPr>
          <w:position w:val="-6"/>
        </w:rPr>
        <w:object w:dxaOrig="180" w:dyaOrig="279" w14:anchorId="6FF4B16D">
          <v:shape id="_x0000_i1824" type="#_x0000_t75" style="width:9.15pt;height:14.5pt" o:ole="">
            <v:imagedata r:id="rId1622" o:title=""/>
          </v:shape>
          <o:OLEObject Type="Embed" ProgID="Equation.DSMT4" ShapeID="_x0000_i1824" DrawAspect="Content" ObjectID="_1493039296" r:id="rId1623"/>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25" type="#_x0000_t75" style="width:220.3pt;height:19.9pt" o:ole="">
            <v:imagedata r:id="rId1624" o:title=""/>
          </v:shape>
          <o:OLEObject Type="Embed" ProgID="Equation.DSMT4" ShapeID="_x0000_i1825" DrawAspect="Content" ObjectID="_1493039297" r:id="rId16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26" w:author="Gerard" w:date="2015-05-06T12:49:00Z">
        <w:r w:rsidR="00E3755C">
          <w:rPr>
            <w:noProof/>
          </w:rPr>
          <w:instrText>57</w:instrText>
        </w:r>
      </w:ins>
      <w:del w:id="227" w:author="Gerard" w:date="2015-03-21T10:54:00Z">
        <w:r w:rsidR="008D52AD" w:rsidDel="00541E56">
          <w:rPr>
            <w:noProof/>
          </w:rPr>
          <w:delInstrText>56</w:delInstrText>
        </w:r>
      </w:del>
      <w:r w:rsidR="008735F1">
        <w:rPr>
          <w:noProof/>
        </w:rPr>
        <w:fldChar w:fldCharType="end"/>
      </w:r>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26" type="#_x0000_t75" style="width:29pt;height:19.9pt" o:ole="">
            <v:imagedata r:id="rId1626" o:title=""/>
          </v:shape>
          <o:OLEObject Type="Embed" ProgID="Equation.DSMT4" ShapeID="_x0000_i1826" DrawAspect="Content" ObjectID="_1493039298" r:id="rId1627"/>
        </w:object>
      </w:r>
      <w:r>
        <w:t xml:space="preserve">, </w:t>
      </w:r>
      <w:r w:rsidR="00905817" w:rsidRPr="00905817">
        <w:rPr>
          <w:position w:val="-14"/>
        </w:rPr>
        <w:object w:dxaOrig="840" w:dyaOrig="400" w14:anchorId="1A8A6B9E">
          <v:shape id="_x0000_i1827" type="#_x0000_t75" style="width:41.9pt;height:19.9pt" o:ole="">
            <v:imagedata r:id="rId1628" o:title=""/>
          </v:shape>
          <o:OLEObject Type="Embed" ProgID="Equation.DSMT4" ShapeID="_x0000_i1827" DrawAspect="Content" ObjectID="_1493039299" r:id="rId1629"/>
        </w:object>
      </w:r>
      <w:r>
        <w:t xml:space="preserve"> represents the directional derivative of </w:t>
      </w:r>
      <w:r w:rsidR="00905817" w:rsidRPr="00905817">
        <w:rPr>
          <w:position w:val="-10"/>
        </w:rPr>
        <w:object w:dxaOrig="240" w:dyaOrig="320" w14:anchorId="62270671">
          <v:shape id="_x0000_i1828" type="#_x0000_t75" style="width:12.35pt;height:15.6pt" o:ole="">
            <v:imagedata r:id="rId1630" o:title=""/>
          </v:shape>
          <o:OLEObject Type="Embed" ProgID="Equation.DSMT4" ShapeID="_x0000_i1828" DrawAspect="Content" ObjectID="_1493039300" r:id="rId1631"/>
        </w:object>
      </w:r>
      <w:r>
        <w:t xml:space="preserve"> along </w:t>
      </w:r>
      <w:r w:rsidR="00905817" w:rsidRPr="00905817">
        <w:rPr>
          <w:position w:val="-10"/>
        </w:rPr>
        <w:object w:dxaOrig="340" w:dyaOrig="320" w14:anchorId="768E5263">
          <v:shape id="_x0000_i1829" type="#_x0000_t75" style="width:17.2pt;height:15.6pt" o:ole="">
            <v:imagedata r:id="rId1632" o:title=""/>
          </v:shape>
          <o:OLEObject Type="Embed" ProgID="Equation.DSMT4" ShapeID="_x0000_i1829" DrawAspect="Content" ObjectID="_1493039301" r:id="rId1633"/>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0" type="#_x0000_t75" style="width:26.85pt;height:19.35pt" o:ole="">
            <v:imagedata r:id="rId1634" o:title=""/>
          </v:shape>
          <o:OLEObject Type="Embed" ProgID="Equation.DSMT4" ShapeID="_x0000_i1830" DrawAspect="Content" ObjectID="_1493039302" r:id="rId1635"/>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31" type="#_x0000_t75" style="width:425pt;height:34.4pt" o:ole="">
            <v:imagedata r:id="rId1636" o:title=""/>
          </v:shape>
          <o:OLEObject Type="Embed" ProgID="Equation.DSMT4" ShapeID="_x0000_i1831" DrawAspect="Content" ObjectID="_1493039303" r:id="rId16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228" w:name="ZEqnNum390398"/>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w:instrText>
      </w:r>
      <w:r w:rsidR="008735F1">
        <w:instrText xml:space="preserve"> MTEqn \c \* Arabic \* MERGEFORMAT </w:instrText>
      </w:r>
      <w:r w:rsidR="008735F1">
        <w:fldChar w:fldCharType="separate"/>
      </w:r>
      <w:ins w:id="229" w:author="Gerard" w:date="2015-05-06T12:49:00Z">
        <w:r w:rsidR="00E3755C">
          <w:rPr>
            <w:noProof/>
          </w:rPr>
          <w:instrText>58</w:instrText>
        </w:r>
      </w:ins>
      <w:del w:id="230" w:author="Gerard" w:date="2015-03-21T10:54:00Z">
        <w:r w:rsidR="008D52AD" w:rsidDel="00541E56">
          <w:rPr>
            <w:noProof/>
          </w:rPr>
          <w:delInstrText>57</w:delInstrText>
        </w:r>
      </w:del>
      <w:r w:rsidR="008735F1">
        <w:rPr>
          <w:noProof/>
        </w:rPr>
        <w:fldChar w:fldCharType="end"/>
      </w:r>
      <w:r>
        <w:instrText>)</w:instrText>
      </w:r>
      <w:bookmarkEnd w:id="228"/>
      <w:r>
        <w:fldChar w:fldCharType="end"/>
      </w:r>
    </w:p>
    <w:p w14:paraId="4B40291E" w14:textId="313A37DA" w:rsidR="00FB6012" w:rsidRDefault="00FB6012" w:rsidP="00FB6012">
      <w:proofErr w:type="gramStart"/>
      <w:r>
        <w:t>where</w:t>
      </w:r>
      <w:proofErr w:type="gramEnd"/>
      <w:r>
        <w:t xml:space="preserve"> </w:t>
      </w:r>
      <w:r w:rsidR="00905817" w:rsidRPr="00905817">
        <w:rPr>
          <w:position w:val="-4"/>
        </w:rPr>
        <w:object w:dxaOrig="240" w:dyaOrig="260" w14:anchorId="04CA76A4">
          <v:shape id="_x0000_i1832" type="#_x0000_t75" style="width:12.35pt;height:12.9pt" o:ole="">
            <v:imagedata r:id="rId1638" o:title=""/>
          </v:shape>
          <o:OLEObject Type="Embed" ProgID="Equation.DSMT4" ShapeID="_x0000_i1832" DrawAspect="Content" ObjectID="_1493039304" r:id="rId1639"/>
        </w:object>
      </w:r>
      <w:r>
        <w:t xml:space="preserve"> represents the mixture domain in the material frame, </w:t>
      </w:r>
      <w:r w:rsidR="00905817" w:rsidRPr="00905817">
        <w:rPr>
          <w:position w:val="-6"/>
        </w:rPr>
        <w:object w:dxaOrig="380" w:dyaOrig="279" w14:anchorId="2DABF192">
          <v:shape id="_x0000_i1833" type="#_x0000_t75" style="width:19.35pt;height:14.5pt" o:ole="">
            <v:imagedata r:id="rId1640" o:title=""/>
          </v:shape>
          <o:OLEObject Type="Embed" ProgID="Equation.DSMT4" ShapeID="_x0000_i1833" DrawAspect="Content" ObjectID="_1493039305" r:id="rId1641"/>
        </w:object>
      </w:r>
      <w:r>
        <w:t xml:space="preserve"> is an elemental mixture volume in </w:t>
      </w:r>
      <w:r w:rsidR="00905817" w:rsidRPr="00905817">
        <w:rPr>
          <w:position w:val="-4"/>
        </w:rPr>
        <w:object w:dxaOrig="240" w:dyaOrig="260" w14:anchorId="3F5717D0">
          <v:shape id="_x0000_i1834" type="#_x0000_t75" style="width:12.35pt;height:12.9pt" o:ole="">
            <v:imagedata r:id="rId1642" o:title=""/>
          </v:shape>
          <o:OLEObject Type="Embed" ProgID="Equation.DSMT4" ShapeID="_x0000_i1834" DrawAspect="Content" ObjectID="_1493039306" r:id="rId1643"/>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35" type="#_x0000_t75" style="width:94.55pt;height:76.3pt" o:ole="">
            <v:imagedata r:id="rId1644" o:title=""/>
          </v:shape>
          <o:OLEObject Type="Embed" ProgID="Equation.DSMT4" ShapeID="_x0000_i1835" DrawAspect="Content" ObjectID="_1493039307" r:id="rId16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231" w:name="ZEqnNum587890"/>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32" w:author="Gerard" w:date="2015-05-06T12:49:00Z">
        <w:r w:rsidR="00E3755C">
          <w:rPr>
            <w:noProof/>
          </w:rPr>
          <w:instrText>59</w:instrText>
        </w:r>
      </w:ins>
      <w:del w:id="233" w:author="Gerard" w:date="2015-03-21T10:54:00Z">
        <w:r w:rsidR="008D52AD" w:rsidDel="00541E56">
          <w:rPr>
            <w:noProof/>
          </w:rPr>
          <w:delInstrText>58</w:delInstrText>
        </w:r>
      </w:del>
      <w:r w:rsidR="008735F1">
        <w:rPr>
          <w:noProof/>
        </w:rPr>
        <w:fldChar w:fldCharType="end"/>
      </w:r>
      <w:r>
        <w:instrText>)</w:instrText>
      </w:r>
      <w:bookmarkEnd w:id="231"/>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36" type="#_x0000_t75" style="width:10.2pt;height:14.5pt" o:ole="">
            <v:imagedata r:id="rId1646" o:title=""/>
          </v:shape>
          <o:OLEObject Type="Embed" ProgID="Equation.DSMT4" ShapeID="_x0000_i1836" DrawAspect="Content" ObjectID="_1493039308" r:id="rId1647"/>
        </w:object>
      </w:r>
      <w:r>
        <w:t xml:space="preserve">, and material flux vectors </w:t>
      </w:r>
      <w:r w:rsidR="00905817" w:rsidRPr="00905817">
        <w:rPr>
          <w:position w:val="-6"/>
        </w:rPr>
        <w:object w:dxaOrig="320" w:dyaOrig="279" w14:anchorId="76F1BC35">
          <v:shape id="_x0000_i1837" type="#_x0000_t75" style="width:15.6pt;height:14.5pt" o:ole="">
            <v:imagedata r:id="rId1648" o:title=""/>
          </v:shape>
          <o:OLEObject Type="Embed" ProgID="Equation.DSMT4" ShapeID="_x0000_i1837" DrawAspect="Content" ObjectID="_1493039309" r:id="rId1649"/>
        </w:object>
      </w:r>
      <w:r>
        <w:t xml:space="preserve"> and </w:t>
      </w:r>
      <w:r w:rsidR="00905817" w:rsidRPr="00905817">
        <w:rPr>
          <w:position w:val="-6"/>
        </w:rPr>
        <w:object w:dxaOrig="200" w:dyaOrig="279" w14:anchorId="77EC1D3A">
          <v:shape id="_x0000_i1838" type="#_x0000_t75" style="width:10.2pt;height:14.5pt" o:ole="">
            <v:imagedata r:id="rId1650" o:title=""/>
          </v:shape>
          <o:OLEObject Type="Embed" ProgID="Equation.DSMT4" ShapeID="_x0000_i1838" DrawAspect="Content" ObjectID="_1493039310" r:id="rId1651"/>
        </w:object>
      </w:r>
      <w:r>
        <w:t xml:space="preserve">, are respectively related to </w:t>
      </w:r>
      <w:r w:rsidR="00905817" w:rsidRPr="00905817">
        <w:rPr>
          <w:position w:val="-6"/>
        </w:rPr>
        <w:object w:dxaOrig="220" w:dyaOrig="220" w14:anchorId="7CAC764C">
          <v:shape id="_x0000_i1839" type="#_x0000_t75" style="width:10.75pt;height:10.75pt" o:ole="">
            <v:imagedata r:id="rId1652" o:title=""/>
          </v:shape>
          <o:OLEObject Type="Embed" ProgID="Equation.DSMT4" ShapeID="_x0000_i1839" DrawAspect="Content" ObjectID="_1493039311" r:id="rId1653"/>
        </w:object>
      </w:r>
      <w:r>
        <w:t xml:space="preserve">, </w:t>
      </w:r>
      <w:r w:rsidR="00905817" w:rsidRPr="00905817">
        <w:rPr>
          <w:position w:val="-6"/>
        </w:rPr>
        <w:object w:dxaOrig="260" w:dyaOrig="220" w14:anchorId="319A4004">
          <v:shape id="_x0000_i1840" type="#_x0000_t75" style="width:12.9pt;height:10.75pt" o:ole="">
            <v:imagedata r:id="rId1654" o:title=""/>
          </v:shape>
          <o:OLEObject Type="Embed" ProgID="Equation.DSMT4" ShapeID="_x0000_i1840" DrawAspect="Content" ObjectID="_1493039312" r:id="rId1655"/>
        </w:object>
      </w:r>
      <w:r>
        <w:t xml:space="preserve"> and </w:t>
      </w:r>
      <w:r w:rsidR="00905817" w:rsidRPr="00905817">
        <w:rPr>
          <w:position w:val="-10"/>
        </w:rPr>
        <w:object w:dxaOrig="160" w:dyaOrig="320" w14:anchorId="1036A024">
          <v:shape id="_x0000_i1841" type="#_x0000_t75" style="width:8.05pt;height:15.6pt" o:ole="">
            <v:imagedata r:id="rId1656" o:title=""/>
          </v:shape>
          <o:OLEObject Type="Embed" ProgID="Equation.DSMT4" ShapeID="_x0000_i1841" DrawAspect="Content" ObjectID="_1493039313" r:id="rId1657"/>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8735F1">
        <w:fldChar w:fldCharType="begin"/>
      </w:r>
      <w:r w:rsidR="008735F1">
        <w:instrText xml:space="preserve"> REF ZEqnNum587890 \* Charformat \! \* MERGEFORMAT </w:instrText>
      </w:r>
      <w:r w:rsidR="008735F1">
        <w:fldChar w:fldCharType="separate"/>
      </w:r>
      <w:ins w:id="234" w:author="Gerard" w:date="2015-05-06T12:49:00Z">
        <w:r w:rsidR="00E3755C">
          <w:instrText>(3.59)</w:instrText>
        </w:r>
      </w:ins>
      <w:del w:id="235" w:author="Gerard" w:date="2015-03-21T10:54:00Z">
        <w:r w:rsidR="008D52AD" w:rsidDel="00541E56">
          <w:delInstrText>(3.58)</w:delInstrText>
        </w:r>
      </w:del>
      <w:r w:rsidR="008735F1">
        <w:fldChar w:fldCharType="end"/>
      </w:r>
      <w:r w:rsidR="0055288F">
        <w:fldChar w:fldCharType="end"/>
      </w:r>
      <w:r>
        <w:t xml:space="preserve"> into </w:t>
      </w:r>
      <w:r w:rsidR="0055288F">
        <w:fldChar w:fldCharType="begin"/>
      </w:r>
      <w:r w:rsidR="0055288F">
        <w:instrText xml:space="preserve"> GOTOBUTTON ZEqnNum915453  \* MERGEFORMAT </w:instrText>
      </w:r>
      <w:r w:rsidR="008735F1">
        <w:fldChar w:fldCharType="begin"/>
      </w:r>
      <w:r w:rsidR="008735F1">
        <w:instrText xml:space="preserve"> REF ZEqnNum915453 \* Charformat \! \* MERGEFORMAT </w:instrText>
      </w:r>
      <w:r w:rsidR="008735F1">
        <w:fldChar w:fldCharType="separate"/>
      </w:r>
      <w:r w:rsidR="00E3755C">
        <w:instrText>(2.114)</w:instrText>
      </w:r>
      <w:r w:rsidR="008735F1">
        <w:fldChar w:fldCharType="end"/>
      </w:r>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42" type="#_x0000_t75" style="width:216.55pt;height:76.3pt" o:ole="">
            <v:imagedata r:id="rId1658" o:title=""/>
          </v:shape>
          <o:OLEObject Type="Embed" ProgID="Equation.DSMT4" ShapeID="_x0000_i1842" DrawAspect="Content" ObjectID="_1493039314" r:id="rId1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36" w:author="Gerard" w:date="2015-05-06T12:49:00Z">
        <w:r w:rsidR="00E3755C">
          <w:rPr>
            <w:noProof/>
          </w:rPr>
          <w:instrText>60</w:instrText>
        </w:r>
      </w:ins>
      <w:del w:id="237" w:author="Gerard" w:date="2015-03-21T10:54:00Z">
        <w:r w:rsidR="008D52AD" w:rsidDel="00541E56">
          <w:rPr>
            <w:noProof/>
          </w:rPr>
          <w:delInstrText>59</w:delInstrText>
        </w:r>
      </w:del>
      <w:r w:rsidR="008735F1">
        <w:rPr>
          <w:noProof/>
        </w:rPr>
        <w:fldChar w:fldCharType="end"/>
      </w:r>
      <w:r>
        <w:instrText>)</w:instrText>
      </w:r>
      <w:r>
        <w:fldChar w:fldCharType="end"/>
      </w:r>
    </w:p>
    <w:p w14:paraId="61982994" w14:textId="1BAC1EE6" w:rsidR="00FB6012" w:rsidRDefault="00FB6012" w:rsidP="00FB6012">
      <w:proofErr w:type="gramStart"/>
      <w:r>
        <w:t>where</w:t>
      </w:r>
      <w:proofErr w:type="gramEnd"/>
      <w:r>
        <w:t xml:space="preserve"> </w:t>
      </w:r>
      <w:r w:rsidR="00905817" w:rsidRPr="00905817">
        <w:rPr>
          <w:position w:val="-4"/>
        </w:rPr>
        <w:object w:dxaOrig="279" w:dyaOrig="300" w14:anchorId="6C470E70">
          <v:shape id="_x0000_i1843" type="#_x0000_t75" style="width:14.5pt;height:15.05pt" o:ole="">
            <v:imagedata r:id="rId1660" o:title=""/>
          </v:shape>
          <o:OLEObject Type="Embed" ProgID="Equation.DSMT4" ShapeID="_x0000_i1843" DrawAspect="Content" ObjectID="_1493039315" r:id="rId1661"/>
        </w:object>
      </w:r>
      <w:r>
        <w:t xml:space="preserve"> and </w:t>
      </w:r>
      <w:r w:rsidR="00905817" w:rsidRPr="00905817">
        <w:rPr>
          <w:position w:val="-4"/>
        </w:rPr>
        <w:object w:dxaOrig="240" w:dyaOrig="260" w14:anchorId="5FD7E965">
          <v:shape id="_x0000_i1844" type="#_x0000_t75" style="width:12.35pt;height:12.9pt" o:ole="">
            <v:imagedata r:id="rId1662" o:title=""/>
          </v:shape>
          <o:OLEObject Type="Embed" ProgID="Equation.DSMT4" ShapeID="_x0000_i1844" DrawAspect="Content" ObjectID="_1493039316" r:id="rId1663"/>
        </w:object>
      </w:r>
      <w:r>
        <w:t xml:space="preserve"> are the material representations of the permeability and diffusivity tensors, related to </w:t>
      </w:r>
      <w:r w:rsidR="00905817" w:rsidRPr="00905817">
        <w:rPr>
          <w:position w:val="-4"/>
        </w:rPr>
        <w:object w:dxaOrig="220" w:dyaOrig="300" w14:anchorId="5468F6AB">
          <v:shape id="_x0000_i1845" type="#_x0000_t75" style="width:10.75pt;height:15.05pt" o:ole="">
            <v:imagedata r:id="rId1664" o:title=""/>
          </v:shape>
          <o:OLEObject Type="Embed" ProgID="Equation.DSMT4" ShapeID="_x0000_i1845" DrawAspect="Content" ObjectID="_1493039317" r:id="rId1665"/>
        </w:object>
      </w:r>
      <w:r>
        <w:t xml:space="preserve"> and </w:t>
      </w:r>
      <w:r w:rsidR="00905817" w:rsidRPr="00905817">
        <w:rPr>
          <w:position w:val="-6"/>
        </w:rPr>
        <w:object w:dxaOrig="200" w:dyaOrig="279" w14:anchorId="670105C4">
          <v:shape id="_x0000_i1846" type="#_x0000_t75" style="width:10.2pt;height:14.5pt" o:ole="">
            <v:imagedata r:id="rId1666" o:title=""/>
          </v:shape>
          <o:OLEObject Type="Embed" ProgID="Equation.DSMT4" ShapeID="_x0000_i1846" DrawAspect="Content" ObjectID="_1493039318" r:id="rId1667"/>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47" type="#_x0000_t75" style="width:91.9pt;height:37.6pt" o:ole="">
            <v:imagedata r:id="rId1668" o:title=""/>
          </v:shape>
          <o:OLEObject Type="Embed" ProgID="Equation.DSMT4" ShapeID="_x0000_i1847" DrawAspect="Content" ObjectID="_1493039319" r:id="rId166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238" w:name="ZEqnNum709663"/>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39" w:author="Gerard" w:date="2015-05-06T12:49:00Z">
        <w:r w:rsidR="00E3755C">
          <w:rPr>
            <w:noProof/>
          </w:rPr>
          <w:instrText>61</w:instrText>
        </w:r>
      </w:ins>
      <w:del w:id="240" w:author="Gerard" w:date="2015-03-21T10:54:00Z">
        <w:r w:rsidR="008D52AD" w:rsidDel="00541E56">
          <w:rPr>
            <w:noProof/>
          </w:rPr>
          <w:delInstrText>60</w:delInstrText>
        </w:r>
      </w:del>
      <w:r w:rsidR="008735F1">
        <w:rPr>
          <w:noProof/>
        </w:rPr>
        <w:fldChar w:fldCharType="end"/>
      </w:r>
      <w:r>
        <w:instrText>)</w:instrText>
      </w:r>
      <w:bookmarkEnd w:id="238"/>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48" type="#_x0000_t75" style="width:26.85pt;height:19.35pt" o:ole="">
            <v:imagedata r:id="rId1670" o:title=""/>
          </v:shape>
          <o:OLEObject Type="Embed" ProgID="Equation.DSMT4" ShapeID="_x0000_i1848" DrawAspect="Content" ObjectID="_1493039320" r:id="rId1671"/>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49" type="#_x0000_t75" style="width:10.75pt;height:12.9pt" o:ole="">
            <v:imagedata r:id="rId1672" o:title=""/>
          </v:shape>
          <o:OLEObject Type="Embed" ProgID="Equation.DSMT4" ShapeID="_x0000_i1849" DrawAspect="Content" ObjectID="_1493039321" r:id="rId1673"/>
        </w:object>
      </w:r>
      <w:r>
        <w:t xml:space="preserve"> and </w:t>
      </w:r>
      <w:r w:rsidR="00905817" w:rsidRPr="00905817">
        <w:rPr>
          <w:position w:val="-4"/>
        </w:rPr>
        <w:object w:dxaOrig="260" w:dyaOrig="240" w14:anchorId="735F5F34">
          <v:shape id="_x0000_i1850" type="#_x0000_t75" style="width:12.9pt;height:12.35pt" o:ole="">
            <v:imagedata r:id="rId1674" o:title=""/>
          </v:shape>
          <o:OLEObject Type="Embed" ProgID="Equation.DSMT4" ShapeID="_x0000_i1850" DrawAspect="Content" ObjectID="_1493039322" r:id="rId1675"/>
        </w:object>
      </w:r>
      <w:r>
        <w:t xml:space="preserve"> to the complete state of solid matrix strain (such </w:t>
      </w:r>
      <w:proofErr w:type="gramStart"/>
      <w:r>
        <w:t xml:space="preserve">as </w:t>
      </w:r>
      <w:proofErr w:type="gramEnd"/>
      <w:r w:rsidR="00905817" w:rsidRPr="00905817">
        <w:rPr>
          <w:position w:val="-6"/>
        </w:rPr>
        <w:object w:dxaOrig="240" w:dyaOrig="279" w14:anchorId="795072E5">
          <v:shape id="_x0000_i1851" type="#_x0000_t75" style="width:12.35pt;height:14.5pt" o:ole="">
            <v:imagedata r:id="rId1676" o:title=""/>
          </v:shape>
          <o:OLEObject Type="Embed" ProgID="Equation.DSMT4" ShapeID="_x0000_i1851" DrawAspect="Content" ObjectID="_1493039323" r:id="rId1677"/>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52" type="#_x0000_t75" style="width:66.1pt;height:22.05pt" o:ole="">
            <v:imagedata r:id="rId1678" o:title=""/>
          </v:shape>
          <o:OLEObject Type="Embed" ProgID="Equation.DSMT4" ShapeID="_x0000_i1852" DrawAspect="Content" ObjectID="_1493039324" r:id="rId1679"/>
        </w:object>
      </w:r>
      <w:r>
        <w:t xml:space="preserve">. Furthermore, it is assumed that the free solution diffusivity </w:t>
      </w:r>
      <w:r w:rsidR="00905817" w:rsidRPr="00905817">
        <w:rPr>
          <w:position w:val="-12"/>
        </w:rPr>
        <w:object w:dxaOrig="279" w:dyaOrig="360" w14:anchorId="527EB3C7">
          <v:shape id="_x0000_i1853" type="#_x0000_t75" style="width:14.5pt;height:19.35pt" o:ole="">
            <v:imagedata r:id="rId1680" o:title=""/>
          </v:shape>
          <o:OLEObject Type="Embed" ProgID="Equation.DSMT4" ShapeID="_x0000_i1853" DrawAspect="Content" ObjectID="_1493039325" r:id="rId1681"/>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54" type="#_x0000_t75" style="width:27.95pt;height:19.35pt" o:ole="">
            <v:imagedata r:id="rId1682" o:title=""/>
          </v:shape>
          <o:OLEObject Type="Embed" ProgID="Equation.DSMT4" ShapeID="_x0000_i1854" DrawAspect="Content" ObjectID="_1493039326" r:id="rId1683"/>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E3755C">
        <w:t>3.3.2</w:t>
      </w:r>
      <w:r w:rsidR="00DB161C">
        <w:fldChar w:fldCharType="end"/>
      </w:r>
      <w:r>
        <w:t xml:space="preserve">. Following the linearization procedure, the resulting expressions may be discretized by nodally </w:t>
      </w:r>
      <w:proofErr w:type="gramStart"/>
      <w:r>
        <w:t xml:space="preserve">interpolating </w:t>
      </w:r>
      <w:proofErr w:type="gramEnd"/>
      <w:r w:rsidR="00905817" w:rsidRPr="00905817">
        <w:rPr>
          <w:position w:val="-6"/>
        </w:rPr>
        <w:object w:dxaOrig="200" w:dyaOrig="220" w14:anchorId="604BB7FA">
          <v:shape id="_x0000_i1855" type="#_x0000_t75" style="width:10.2pt;height:10.75pt" o:ole="">
            <v:imagedata r:id="rId1684" o:title=""/>
          </v:shape>
          <o:OLEObject Type="Embed" ProgID="Equation.DSMT4" ShapeID="_x0000_i1855" DrawAspect="Content" ObjectID="_1493039327" r:id="rId1685"/>
        </w:object>
      </w:r>
      <w:r>
        <w:t xml:space="preserve">, </w:t>
      </w:r>
      <w:r w:rsidR="00905817" w:rsidRPr="00905817">
        <w:rPr>
          <w:position w:val="-10"/>
        </w:rPr>
        <w:object w:dxaOrig="240" w:dyaOrig="320" w14:anchorId="05AFAEF7">
          <v:shape id="_x0000_i1856" type="#_x0000_t75" style="width:12.35pt;height:15.6pt" o:ole="">
            <v:imagedata r:id="rId1686" o:title=""/>
          </v:shape>
          <o:OLEObject Type="Embed" ProgID="Equation.DSMT4" ShapeID="_x0000_i1856" DrawAspect="Content" ObjectID="_1493039328" r:id="rId1687"/>
        </w:object>
      </w:r>
      <w:r>
        <w:t xml:space="preserve"> and </w:t>
      </w:r>
      <w:r w:rsidR="00905817" w:rsidRPr="00905817">
        <w:rPr>
          <w:position w:val="-6"/>
        </w:rPr>
        <w:object w:dxaOrig="180" w:dyaOrig="279" w14:anchorId="645BB943">
          <v:shape id="_x0000_i1857" type="#_x0000_t75" style="width:9.15pt;height:14.5pt" o:ole="">
            <v:imagedata r:id="rId1688" o:title=""/>
          </v:shape>
          <o:OLEObject Type="Embed" ProgID="Equation.DSMT4" ShapeID="_x0000_i1857" DrawAspect="Content" ObjectID="_1493039329" r:id="rId1689"/>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E3755C">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58" type="#_x0000_t75" style="width:15.05pt;height:15.6pt" o:ole="">
            <v:imagedata r:id="rId1690" o:title=""/>
          </v:shape>
          <o:OLEObject Type="Embed" ProgID="Equation.DSMT4" ShapeID="_x0000_i1858" DrawAspect="Content" ObjectID="_1493039330" r:id="rId1691"/>
        </w:object>
      </w:r>
      <w:r>
        <w:t xml:space="preserve">, </w:t>
      </w:r>
      <w:r w:rsidR="00905817" w:rsidRPr="00905817">
        <w:rPr>
          <w:position w:val="-4"/>
        </w:rPr>
        <w:object w:dxaOrig="220" w:dyaOrig="260" w14:anchorId="42365E72">
          <v:shape id="_x0000_i1859" type="#_x0000_t75" style="width:10.75pt;height:12.9pt" o:ole="">
            <v:imagedata r:id="rId1692" o:title=""/>
          </v:shape>
          <o:OLEObject Type="Embed" ProgID="Equation.DSMT4" ShapeID="_x0000_i1859" DrawAspect="Content" ObjectID="_1493039331" r:id="rId1693"/>
        </w:object>
      </w:r>
      <w:r>
        <w:t xml:space="preserve">, </w:t>
      </w:r>
      <w:r w:rsidR="00905817" w:rsidRPr="00905817">
        <w:rPr>
          <w:position w:val="-6"/>
        </w:rPr>
        <w:object w:dxaOrig="200" w:dyaOrig="279" w14:anchorId="70CDEB81">
          <v:shape id="_x0000_i1860" type="#_x0000_t75" style="width:10.2pt;height:14.5pt" o:ole="">
            <v:imagedata r:id="rId1694" o:title=""/>
          </v:shape>
          <o:OLEObject Type="Embed" ProgID="Equation.DSMT4" ShapeID="_x0000_i1860" DrawAspect="Content" ObjectID="_1493039332" r:id="rId1695"/>
        </w:object>
      </w:r>
      <w:r>
        <w:t xml:space="preserve"> (and </w:t>
      </w:r>
      <w:r w:rsidR="00905817" w:rsidRPr="00905817">
        <w:rPr>
          <w:position w:val="-12"/>
        </w:rPr>
        <w:object w:dxaOrig="279" w:dyaOrig="360" w14:anchorId="3DE2E9B3">
          <v:shape id="_x0000_i1861" type="#_x0000_t75" style="width:14.5pt;height:19.35pt" o:ole="">
            <v:imagedata r:id="rId1696" o:title=""/>
          </v:shape>
          <o:OLEObject Type="Embed" ProgID="Equation.DSMT4" ShapeID="_x0000_i1861" DrawAspect="Content" ObjectID="_1493039333" r:id="rId1697"/>
        </w:object>
      </w:r>
      <w:r>
        <w:t xml:space="preserve">), </w:t>
      </w:r>
      <w:r w:rsidR="00905817" w:rsidRPr="00905817">
        <w:rPr>
          <w:position w:val="-4"/>
        </w:rPr>
        <w:object w:dxaOrig="220" w:dyaOrig="260" w14:anchorId="4D37848E">
          <v:shape id="_x0000_i1862" type="#_x0000_t75" style="width:10.75pt;height:12.9pt" o:ole="">
            <v:imagedata r:id="rId1698" o:title=""/>
          </v:shape>
          <o:OLEObject Type="Embed" ProgID="Equation.DSMT4" ShapeID="_x0000_i1862" DrawAspect="Content" ObjectID="_1493039334" r:id="rId1699"/>
        </w:object>
      </w:r>
      <w:r>
        <w:t xml:space="preserve"> and </w:t>
      </w:r>
      <w:r w:rsidR="00905817" w:rsidRPr="00905817">
        <w:rPr>
          <w:position w:val="-4"/>
        </w:rPr>
        <w:object w:dxaOrig="260" w:dyaOrig="240" w14:anchorId="3848E08B">
          <v:shape id="_x0000_i1863" type="#_x0000_t75" style="width:12.9pt;height:12.35pt" o:ole="">
            <v:imagedata r:id="rId1700" o:title=""/>
          </v:shape>
          <o:OLEObject Type="Embed" ProgID="Equation.DSMT4" ShapeID="_x0000_i1863" DrawAspect="Content" ObjectID="_1493039335" r:id="rId1701"/>
        </w:object>
      </w:r>
      <w:r>
        <w:t xml:space="preserve">, which allow the formulation of any desired constitutive relation for these functions of </w:t>
      </w:r>
      <w:r w:rsidR="00905817" w:rsidRPr="00905817">
        <w:rPr>
          <w:position w:val="-6"/>
        </w:rPr>
        <w:object w:dxaOrig="240" w:dyaOrig="279" w14:anchorId="4D262B0E">
          <v:shape id="_x0000_i1864" type="#_x0000_t75" style="width:12.35pt;height:14.5pt" o:ole="">
            <v:imagedata r:id="rId1702" o:title=""/>
          </v:shape>
          <o:OLEObject Type="Embed" ProgID="Equation.DSMT4" ShapeID="_x0000_i1864" DrawAspect="Content" ObjectID="_1493039336" r:id="rId1703"/>
        </w:object>
      </w:r>
      <w:r>
        <w:t xml:space="preserve"> and </w:t>
      </w:r>
      <w:r w:rsidR="00905817" w:rsidRPr="00905817">
        <w:rPr>
          <w:position w:val="-6"/>
        </w:rPr>
        <w:object w:dxaOrig="180" w:dyaOrig="279" w14:anchorId="12E6BF5F">
          <v:shape id="_x0000_i1865" type="#_x0000_t75" style="width:9.15pt;height:14.5pt" o:ole="">
            <v:imagedata r:id="rId1704" o:title=""/>
          </v:shape>
          <o:OLEObject Type="Embed" ProgID="Equation.DSMT4" ShapeID="_x0000_i1865" DrawAspect="Content" ObjectID="_1493039337" r:id="rId1705"/>
        </w:object>
      </w:r>
      <w:r>
        <w:t xml:space="preserve">, along with corresponding derivatives of these functions with respect to </w:t>
      </w:r>
      <w:r w:rsidR="00905817" w:rsidRPr="00905817">
        <w:rPr>
          <w:position w:val="-6"/>
        </w:rPr>
        <w:object w:dxaOrig="240" w:dyaOrig="279" w14:anchorId="1F40D34E">
          <v:shape id="_x0000_i1866" type="#_x0000_t75" style="width:12.35pt;height:14.5pt" o:ole="">
            <v:imagedata r:id="rId1706" o:title=""/>
          </v:shape>
          <o:OLEObject Type="Embed" ProgID="Equation.DSMT4" ShapeID="_x0000_i1866" DrawAspect="Content" ObjectID="_1493039338" r:id="rId1707"/>
        </w:object>
      </w:r>
      <w:r>
        <w:t xml:space="preserve"> and </w:t>
      </w:r>
      <w:r w:rsidR="00905817" w:rsidRPr="00905817">
        <w:rPr>
          <w:position w:val="-6"/>
        </w:rPr>
        <w:object w:dxaOrig="180" w:dyaOrig="279" w14:anchorId="22277B3C">
          <v:shape id="_x0000_i1867" type="#_x0000_t75" style="width:9.15pt;height:14.5pt" o:ole="">
            <v:imagedata r:id="rId1708" o:title=""/>
          </v:shape>
          <o:OLEObject Type="Embed" ProgID="Equation.DSMT4" ShapeID="_x0000_i1867" DrawAspect="Content" ObjectID="_1493039339" r:id="rId1709"/>
        </w:object>
      </w:r>
      <w:r>
        <w:t xml:space="preserve">. The implementation accepts essential boundary conditions </w:t>
      </w:r>
      <w:proofErr w:type="gramStart"/>
      <w:r>
        <w:t xml:space="preserve">on </w:t>
      </w:r>
      <w:proofErr w:type="gramEnd"/>
      <w:r w:rsidR="00905817" w:rsidRPr="00905817">
        <w:rPr>
          <w:position w:val="-6"/>
        </w:rPr>
        <w:object w:dxaOrig="200" w:dyaOrig="220" w14:anchorId="31E9BDC9">
          <v:shape id="_x0000_i1868" type="#_x0000_t75" style="width:10.2pt;height:10.75pt" o:ole="">
            <v:imagedata r:id="rId1710" o:title=""/>
          </v:shape>
          <o:OLEObject Type="Embed" ProgID="Equation.DSMT4" ShapeID="_x0000_i1868" DrawAspect="Content" ObjectID="_1493039340" r:id="rId1711"/>
        </w:object>
      </w:r>
      <w:r>
        <w:t xml:space="preserve">, </w:t>
      </w:r>
      <w:r w:rsidR="00905817" w:rsidRPr="00905817">
        <w:rPr>
          <w:position w:val="-10"/>
        </w:rPr>
        <w:object w:dxaOrig="240" w:dyaOrig="320" w14:anchorId="2D1AED94">
          <v:shape id="_x0000_i1869" type="#_x0000_t75" style="width:12.35pt;height:15.6pt" o:ole="">
            <v:imagedata r:id="rId1712" o:title=""/>
          </v:shape>
          <o:OLEObject Type="Embed" ProgID="Equation.DSMT4" ShapeID="_x0000_i1869" DrawAspect="Content" ObjectID="_1493039341" r:id="rId1713"/>
        </w:object>
      </w:r>
      <w:r>
        <w:t xml:space="preserve"> and </w:t>
      </w:r>
      <w:r w:rsidR="00905817" w:rsidRPr="00905817">
        <w:rPr>
          <w:position w:val="-6"/>
        </w:rPr>
        <w:object w:dxaOrig="180" w:dyaOrig="279" w14:anchorId="5B136304">
          <v:shape id="_x0000_i1870" type="#_x0000_t75" style="width:9.15pt;height:14.5pt" o:ole="">
            <v:imagedata r:id="rId1714" o:title=""/>
          </v:shape>
          <o:OLEObject Type="Embed" ProgID="Equation.DSMT4" ShapeID="_x0000_i1870" DrawAspect="Content" ObjectID="_1493039342" r:id="rId1715"/>
        </w:object>
      </w:r>
      <w:r>
        <w:t xml:space="preserve">, or natural boundary conditions on </w:t>
      </w:r>
      <w:r w:rsidR="00905817" w:rsidRPr="00905817">
        <w:rPr>
          <w:position w:val="-6"/>
        </w:rPr>
        <w:object w:dxaOrig="160" w:dyaOrig="260" w14:anchorId="45B71900">
          <v:shape id="_x0000_i1871" type="#_x0000_t75" style="width:8.05pt;height:12.9pt" o:ole="">
            <v:imagedata r:id="rId1716" o:title=""/>
          </v:shape>
          <o:OLEObject Type="Embed" ProgID="Equation.DSMT4" ShapeID="_x0000_i1871" DrawAspect="Content" ObjectID="_1493039343" r:id="rId1717"/>
        </w:object>
      </w:r>
      <w:r>
        <w:t xml:space="preserve">, </w:t>
      </w:r>
      <w:r w:rsidR="00905817" w:rsidRPr="00905817">
        <w:rPr>
          <w:position w:val="-12"/>
        </w:rPr>
        <w:object w:dxaOrig="300" w:dyaOrig="360" w14:anchorId="199A1BE8">
          <v:shape id="_x0000_i1872" type="#_x0000_t75" style="width:15.05pt;height:19.35pt" o:ole="">
            <v:imagedata r:id="rId1718" o:title=""/>
          </v:shape>
          <o:OLEObject Type="Embed" ProgID="Equation.DSMT4" ShapeID="_x0000_i1872" DrawAspect="Content" ObjectID="_1493039344" r:id="rId1719"/>
        </w:object>
      </w:r>
      <w:r>
        <w:t xml:space="preserve"> and </w:t>
      </w:r>
      <w:r w:rsidR="00905817" w:rsidRPr="00905817">
        <w:rPr>
          <w:position w:val="-12"/>
        </w:rPr>
        <w:object w:dxaOrig="260" w:dyaOrig="360" w14:anchorId="26D02FB9">
          <v:shape id="_x0000_i1873" type="#_x0000_t75" style="width:12.9pt;height:19.35pt" o:ole="">
            <v:imagedata r:id="rId1720" o:title=""/>
          </v:shape>
          <o:OLEObject Type="Embed" ProgID="Equation.DSMT4" ShapeID="_x0000_i1873" DrawAspect="Content" ObjectID="_1493039345" r:id="rId1721"/>
        </w:object>
      </w:r>
      <w:r>
        <w:t xml:space="preserve">; initial conditions may also be specified for </w:t>
      </w:r>
      <w:r w:rsidR="00905817" w:rsidRPr="00905817">
        <w:rPr>
          <w:position w:val="-10"/>
        </w:rPr>
        <w:object w:dxaOrig="240" w:dyaOrig="320" w14:anchorId="2E022FC9">
          <v:shape id="_x0000_i1874" type="#_x0000_t75" style="width:12.35pt;height:15.6pt" o:ole="">
            <v:imagedata r:id="rId1722" o:title=""/>
          </v:shape>
          <o:OLEObject Type="Embed" ProgID="Equation.DSMT4" ShapeID="_x0000_i1874" DrawAspect="Content" ObjectID="_1493039346" r:id="rId1723"/>
        </w:object>
      </w:r>
      <w:r>
        <w:t xml:space="preserve"> and </w:t>
      </w:r>
      <w:r w:rsidR="00905817" w:rsidRPr="00905817">
        <w:rPr>
          <w:position w:val="-6"/>
        </w:rPr>
        <w:object w:dxaOrig="180" w:dyaOrig="279" w14:anchorId="0A104FC7">
          <v:shape id="_x0000_i1875" type="#_x0000_t75" style="width:9.15pt;height:14.5pt" o:ole="">
            <v:imagedata r:id="rId1724" o:title=""/>
          </v:shape>
          <o:OLEObject Type="Embed" ProgID="Equation.DSMT4" ShapeID="_x0000_i1875" DrawAspect="Content" ObjectID="_1493039347" r:id="rId1725"/>
        </w:object>
      </w:r>
      <w:r>
        <w:t xml:space="preserve">. Analysis results for pressure and concentration may be displayed either as </w:t>
      </w:r>
      <w:r w:rsidR="00905817" w:rsidRPr="00905817">
        <w:rPr>
          <w:position w:val="-10"/>
        </w:rPr>
        <w:object w:dxaOrig="240" w:dyaOrig="320" w14:anchorId="7CA1E77A">
          <v:shape id="_x0000_i1876" type="#_x0000_t75" style="width:12.35pt;height:15.6pt" o:ole="">
            <v:imagedata r:id="rId1726" o:title=""/>
          </v:shape>
          <o:OLEObject Type="Embed" ProgID="Equation.DSMT4" ShapeID="_x0000_i1876" DrawAspect="Content" ObjectID="_1493039348" r:id="rId1727"/>
        </w:object>
      </w:r>
      <w:r>
        <w:t xml:space="preserve"> </w:t>
      </w:r>
      <w:proofErr w:type="gramStart"/>
      <w:r>
        <w:t xml:space="preserve">and </w:t>
      </w:r>
      <w:proofErr w:type="gramEnd"/>
      <w:r w:rsidR="00905817" w:rsidRPr="00905817">
        <w:rPr>
          <w:position w:val="-6"/>
        </w:rPr>
        <w:object w:dxaOrig="180" w:dyaOrig="279" w14:anchorId="402168B0">
          <v:shape id="_x0000_i1877" type="#_x0000_t75" style="width:9.15pt;height:14.5pt" o:ole="">
            <v:imagedata r:id="rId1728" o:title=""/>
          </v:shape>
          <o:OLEObject Type="Embed" ProgID="Equation.DSMT4" ShapeID="_x0000_i1877" DrawAspect="Content" ObjectID="_1493039349" r:id="rId1729"/>
        </w:object>
      </w:r>
      <w:r>
        <w:t xml:space="preserve">, or as </w:t>
      </w:r>
      <w:r w:rsidR="00905817" w:rsidRPr="00905817">
        <w:rPr>
          <w:position w:val="-10"/>
        </w:rPr>
        <w:object w:dxaOrig="240" w:dyaOrig="260" w14:anchorId="4B07AC0B">
          <v:shape id="_x0000_i1878" type="#_x0000_t75" style="width:12.35pt;height:12.9pt" o:ole="">
            <v:imagedata r:id="rId1730" o:title=""/>
          </v:shape>
          <o:OLEObject Type="Embed" ProgID="Equation.DSMT4" ShapeID="_x0000_i1878" DrawAspect="Content" ObjectID="_1493039350" r:id="rId1731"/>
        </w:object>
      </w:r>
      <w:r>
        <w:t xml:space="preserve"> and </w:t>
      </w:r>
      <w:r w:rsidR="00905817" w:rsidRPr="00905817">
        <w:rPr>
          <w:position w:val="-6"/>
        </w:rPr>
        <w:object w:dxaOrig="180" w:dyaOrig="220" w14:anchorId="72627B99">
          <v:shape id="_x0000_i1879" type="#_x0000_t75" style="width:9.15pt;height:10.75pt" o:ole="">
            <v:imagedata r:id="rId1732" o:title=""/>
          </v:shape>
          <o:OLEObject Type="Embed" ProgID="Equation.DSMT4" ShapeID="_x0000_i1879" DrawAspect="Content" ObjectID="_1493039351" r:id="rId1733"/>
        </w:object>
      </w:r>
      <w:r>
        <w:t xml:space="preserve"> by inverting the relations of </w:t>
      </w:r>
      <w:r w:rsidR="00B3531D">
        <w:fldChar w:fldCharType="begin"/>
      </w:r>
      <w:r w:rsidR="00B3531D">
        <w:instrText xml:space="preserve"> GOTOBUTTON ZEqnNum385284  \* MERGEFORMAT </w:instrText>
      </w:r>
      <w:r w:rsidR="008735F1">
        <w:fldChar w:fldCharType="begin"/>
      </w:r>
      <w:r w:rsidR="008735F1">
        <w:instrText xml:space="preserve"> REF ZEqnNum385284 \* Charformat \! \* MERGEFORMAT </w:instrText>
      </w:r>
      <w:r w:rsidR="008735F1">
        <w:fldChar w:fldCharType="separate"/>
      </w:r>
      <w:r w:rsidR="00E3755C">
        <w:instrText>(2.112)</w:instrText>
      </w:r>
      <w:r w:rsidR="008735F1">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241" w:name="_Toc176704846"/>
      <w:bookmarkStart w:id="242" w:name="_Ref191695102"/>
      <w:bookmarkStart w:id="243" w:name="_Toc289032552"/>
      <w:r>
        <w:t>Linearization of Internal Virtual Work</w:t>
      </w:r>
      <w:bookmarkEnd w:id="241"/>
      <w:bookmarkEnd w:id="242"/>
      <w:bookmarkEnd w:id="243"/>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0" type="#_x0000_t75" style="width:26.85pt;height:19.35pt" o:ole="">
            <v:imagedata r:id="rId1734" o:title=""/>
          </v:shape>
          <o:OLEObject Type="Embed" ProgID="Equation.DSMT4" ShapeID="_x0000_i1880" DrawAspect="Content" ObjectID="_1493039352" r:id="rId1735"/>
        </w:object>
      </w:r>
      <w:r>
        <w:t xml:space="preserve"> in </w:t>
      </w:r>
      <w:r w:rsidR="00605580">
        <w:fldChar w:fldCharType="begin"/>
      </w:r>
      <w:r w:rsidR="00605580">
        <w:instrText xml:space="preserve"> GOTOBUTTON ZEqnNum390398  \* MERGEFORMAT </w:instrText>
      </w:r>
      <w:r w:rsidR="008735F1">
        <w:fldChar w:fldCharType="begin"/>
      </w:r>
      <w:r w:rsidR="008735F1">
        <w:instrText xml:space="preserve"> REF ZEqnNum390398 \* Charformat \!</w:instrText>
      </w:r>
      <w:r w:rsidR="008735F1">
        <w:instrText xml:space="preserve"> \* MERGEFORMAT </w:instrText>
      </w:r>
      <w:r w:rsidR="008735F1">
        <w:fldChar w:fldCharType="separate"/>
      </w:r>
      <w:ins w:id="244" w:author="Gerard" w:date="2015-05-06T12:49:00Z">
        <w:r w:rsidR="00E3755C">
          <w:instrText>(3.58)</w:instrText>
        </w:r>
      </w:ins>
      <w:del w:id="245" w:author="Gerard" w:date="2015-03-21T10:54:00Z">
        <w:r w:rsidR="008D52AD" w:rsidDel="00541E56">
          <w:delInstrText>(3.57)</w:delInstrText>
        </w:r>
      </w:del>
      <w:r w:rsidR="008735F1">
        <w:fldChar w:fldCharType="end"/>
      </w:r>
      <w:r w:rsidR="00605580">
        <w:fldChar w:fldCharType="end"/>
      </w:r>
      <w:r>
        <w:t xml:space="preserve"> may be linearized term by term along increments </w:t>
      </w:r>
      <w:proofErr w:type="gramStart"/>
      <w:r>
        <w:t xml:space="preserve">in </w:t>
      </w:r>
      <w:proofErr w:type="gramEnd"/>
      <w:r w:rsidR="00905817" w:rsidRPr="00905817">
        <w:rPr>
          <w:position w:val="-6"/>
        </w:rPr>
        <w:object w:dxaOrig="360" w:dyaOrig="279" w14:anchorId="43699821">
          <v:shape id="_x0000_i1881" type="#_x0000_t75" style="width:19.35pt;height:14.5pt" o:ole="">
            <v:imagedata r:id="rId1736" o:title=""/>
          </v:shape>
          <o:OLEObject Type="Embed" ProgID="Equation.DSMT4" ShapeID="_x0000_i1881" DrawAspect="Content" ObjectID="_1493039353" r:id="rId1737"/>
        </w:object>
      </w:r>
      <w:r>
        <w:t xml:space="preserve">, </w:t>
      </w:r>
      <w:r w:rsidR="00905817" w:rsidRPr="00905817">
        <w:rPr>
          <w:position w:val="-10"/>
        </w:rPr>
        <w:object w:dxaOrig="340" w:dyaOrig="320" w14:anchorId="35F5C129">
          <v:shape id="_x0000_i1882" type="#_x0000_t75" style="width:17.2pt;height:15.6pt" o:ole="">
            <v:imagedata r:id="rId1738" o:title=""/>
          </v:shape>
          <o:OLEObject Type="Embed" ProgID="Equation.DSMT4" ShapeID="_x0000_i1882" DrawAspect="Content" ObjectID="_1493039354" r:id="rId1739"/>
        </w:object>
      </w:r>
      <w:r>
        <w:t xml:space="preserve"> and </w:t>
      </w:r>
      <w:r w:rsidR="00905817" w:rsidRPr="00905817">
        <w:rPr>
          <w:position w:val="-6"/>
        </w:rPr>
        <w:object w:dxaOrig="340" w:dyaOrig="279" w14:anchorId="75BF9229">
          <v:shape id="_x0000_i1883" type="#_x0000_t75" style="width:17.2pt;height:14.5pt" o:ole="">
            <v:imagedata r:id="rId1740" o:title=""/>
          </v:shape>
          <o:OLEObject Type="Embed" ProgID="Equation.DSMT4" ShapeID="_x0000_i1883" DrawAspect="Content" ObjectID="_1493039355" r:id="rId1741"/>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84" type="#_x0000_t75" style="width:202.05pt;height:25.8pt" o:ole="">
            <v:imagedata r:id="rId1742" o:title=""/>
          </v:shape>
          <o:OLEObject Type="Embed" ProgID="Equation.DSMT4" ShapeID="_x0000_i1884" DrawAspect="Content" ObjectID="_1493039356" r:id="rId17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46" w:author="Gerard" w:date="2015-05-06T12:49:00Z">
        <w:r w:rsidR="00E3755C">
          <w:rPr>
            <w:noProof/>
          </w:rPr>
          <w:instrText>62</w:instrText>
        </w:r>
      </w:ins>
      <w:del w:id="247" w:author="Gerard" w:date="2015-03-21T10:54:00Z">
        <w:r w:rsidR="008D52AD" w:rsidDel="00541E56">
          <w:rPr>
            <w:noProof/>
          </w:rPr>
          <w:delInstrText>61</w:delInstrText>
        </w:r>
      </w:del>
      <w:r w:rsidR="008735F1">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w:t>
      </w:r>
      <w:proofErr w:type="gramStart"/>
      <w:r>
        <w:t xml:space="preserve">form </w:t>
      </w:r>
      <w:proofErr w:type="gramEnd"/>
      <w:r w:rsidR="00905817" w:rsidRPr="00905817">
        <w:rPr>
          <w:position w:val="-14"/>
        </w:rPr>
        <w:object w:dxaOrig="1880" w:dyaOrig="400" w14:anchorId="0EF74E0A">
          <v:shape id="_x0000_i1885" type="#_x0000_t75" style="width:94.05pt;height:19.9pt" o:ole="">
            <v:imagedata r:id="rId1744" o:title=""/>
          </v:shape>
          <o:OLEObject Type="Embed" ProgID="Equation.DSMT4" ShapeID="_x0000_i1885" DrawAspect="Content" ObjectID="_1493039357" r:id="rId1745"/>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86" type="#_x0000_t75" style="width:19.35pt;height:14.5pt" o:ole="">
            <v:imagedata r:id="rId1746" o:title=""/>
          </v:shape>
          <o:OLEObject Type="Embed" ProgID="Equation.DSMT4" ShapeID="_x0000_i1886" DrawAspect="Content" ObjectID="_1493039358" r:id="rId1747"/>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87" type="#_x0000_t75" style="width:26.85pt;height:19.35pt" o:ole="">
            <v:imagedata r:id="rId1748" o:title=""/>
          </v:shape>
          <o:OLEObject Type="Embed" ProgID="Equation.DSMT4" ShapeID="_x0000_i1887" DrawAspect="Content" ObjectID="_1493039359" r:id="rId1749"/>
        </w:object>
      </w:r>
      <w:r>
        <w:t xml:space="preserve"> along </w:t>
      </w:r>
      <w:r w:rsidR="00905817" w:rsidRPr="00905817">
        <w:rPr>
          <w:position w:val="-6"/>
        </w:rPr>
        <w:object w:dxaOrig="360" w:dyaOrig="279" w14:anchorId="1B89B195">
          <v:shape id="_x0000_i1888" type="#_x0000_t75" style="width:19.35pt;height:14.5pt" o:ole="">
            <v:imagedata r:id="rId1750" o:title=""/>
          </v:shape>
          <o:OLEObject Type="Embed" ProgID="Equation.DSMT4" ShapeID="_x0000_i1888" DrawAspect="Content" ObjectID="_1493039360" r:id="rId1751"/>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89" type="#_x0000_t75" style="width:4in;height:24.2pt" o:ole="">
            <v:imagedata r:id="rId1752" o:title=""/>
          </v:shape>
          <o:OLEObject Type="Embed" ProgID="Equation.DSMT4" ShapeID="_x0000_i1889" DrawAspect="Content" ObjectID="_1493039361" r:id="rId1753"/>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48" w:author="Gerard" w:date="2015-05-06T12:49:00Z">
        <w:r w:rsidR="00E3755C">
          <w:rPr>
            <w:noProof/>
          </w:rPr>
          <w:instrText>63</w:instrText>
        </w:r>
      </w:ins>
      <w:del w:id="249" w:author="Gerard" w:date="2015-03-21T10:54:00Z">
        <w:r w:rsidR="008D52AD" w:rsidDel="00541E56">
          <w:rPr>
            <w:noProof/>
          </w:rPr>
          <w:delInstrText>62</w:delInstrText>
        </w:r>
      </w:del>
      <w:r w:rsidR="008735F1">
        <w:rPr>
          <w:noProof/>
        </w:rPr>
        <w:fldChar w:fldCharType="end"/>
      </w:r>
      <w:r>
        <w:instrText>)</w:instrText>
      </w:r>
      <w:r>
        <w:fldChar w:fldCharType="end"/>
      </w:r>
    </w:p>
    <w:p w14:paraId="52F8F46C" w14:textId="44E7B39A" w:rsidR="00FB6012" w:rsidRDefault="00FB6012" w:rsidP="00FB6012">
      <w:proofErr w:type="gramStart"/>
      <w:r>
        <w:t>where</w:t>
      </w:r>
      <w:proofErr w:type="gramEnd"/>
      <w:r>
        <w:t xml:space="preserve"> </w:t>
      </w:r>
      <w:r w:rsidR="00905817" w:rsidRPr="00905817">
        <w:rPr>
          <w:position w:val="-4"/>
        </w:rPr>
        <w:object w:dxaOrig="200" w:dyaOrig="200" w14:anchorId="1615DE25">
          <v:shape id="_x0000_i1890" type="#_x0000_t75" style="width:10.2pt;height:10.2pt" o:ole="">
            <v:imagedata r:id="rId1754" o:title=""/>
          </v:shape>
          <o:OLEObject Type="Embed" ProgID="Equation.DSMT4" ShapeID="_x0000_i1890" DrawAspect="Content" ObjectID="_1493039362" r:id="rId1755"/>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891" type="#_x0000_t75" style="width:283.15pt;height:32.8pt" o:ole="">
            <v:imagedata r:id="rId1756" o:title=""/>
          </v:shape>
          <o:OLEObject Type="Embed" ProgID="Equation.DSMT4" ShapeID="_x0000_i1891" DrawAspect="Content" ObjectID="_1493039363" r:id="rId17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50" w:author="Gerard" w:date="2015-05-06T12:49:00Z">
        <w:r w:rsidR="00E3755C">
          <w:rPr>
            <w:noProof/>
          </w:rPr>
          <w:instrText>64</w:instrText>
        </w:r>
      </w:ins>
      <w:del w:id="251" w:author="Gerard" w:date="2015-03-21T10:54:00Z">
        <w:r w:rsidR="008D52AD" w:rsidDel="00541E56">
          <w:rPr>
            <w:noProof/>
          </w:rPr>
          <w:delInstrText>63</w:delInstrText>
        </w:r>
      </w:del>
      <w:r w:rsidR="008735F1">
        <w:rPr>
          <w:noProof/>
        </w:rPr>
        <w:fldChar w:fldCharType="end"/>
      </w:r>
      <w:r>
        <w:instrText>)</w:instrText>
      </w:r>
      <w:r>
        <w:fldChar w:fldCharType="end"/>
      </w:r>
    </w:p>
    <w:p w14:paraId="402ED35A" w14:textId="5F974D10" w:rsidR="00FB6012" w:rsidRDefault="00FB6012" w:rsidP="00FB6012">
      <w:proofErr w:type="gramStart"/>
      <w:r>
        <w:t>and</w:t>
      </w:r>
      <w:proofErr w:type="gramEnd"/>
      <w:r>
        <w:t xml:space="preserve"> </w:t>
      </w:r>
      <w:r w:rsidR="00905817" w:rsidRPr="00905817">
        <w:rPr>
          <w:position w:val="-4"/>
        </w:rPr>
        <w:object w:dxaOrig="260" w:dyaOrig="300" w14:anchorId="5A97909F">
          <v:shape id="_x0000_i1892" type="#_x0000_t75" style="width:12.9pt;height:15.05pt" o:ole="">
            <v:imagedata r:id="rId1758" o:title=""/>
          </v:shape>
          <o:OLEObject Type="Embed" ProgID="Equation.DSMT4" ShapeID="_x0000_i1892" DrawAspect="Content" ObjectID="_1493039364" r:id="rId1759"/>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893" type="#_x0000_t75" style="width:169.8pt;height:32.8pt" o:ole="">
            <v:imagedata r:id="rId1760" o:title=""/>
          </v:shape>
          <o:OLEObject Type="Embed" ProgID="Equation.DSMT4" ShapeID="_x0000_i1893" DrawAspect="Content" ObjectID="_1493039365" r:id="rId17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52" w:author="Gerard" w:date="2015-05-06T12:49:00Z">
        <w:r w:rsidR="00E3755C">
          <w:rPr>
            <w:noProof/>
          </w:rPr>
          <w:instrText>65</w:instrText>
        </w:r>
      </w:ins>
      <w:del w:id="253" w:author="Gerard" w:date="2015-03-21T10:54:00Z">
        <w:r w:rsidR="008D52AD" w:rsidDel="00541E56">
          <w:rPr>
            <w:noProof/>
          </w:rPr>
          <w:delInstrText>64</w:delInstrText>
        </w:r>
      </w:del>
      <w:r w:rsidR="008735F1">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894" type="#_x0000_t75" style="width:205.8pt;height:19.9pt" o:ole="">
            <v:imagedata r:id="rId1762" o:title=""/>
          </v:shape>
          <o:OLEObject Type="Embed" ProgID="Equation.DSMT4" ShapeID="_x0000_i1894" DrawAspect="Content" ObjectID="_1493039366" r:id="rId1763"/>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54" w:author="Gerard" w:date="2015-05-06T12:49:00Z">
        <w:r w:rsidR="00E3755C">
          <w:rPr>
            <w:noProof/>
          </w:rPr>
          <w:instrText>66</w:instrText>
        </w:r>
      </w:ins>
      <w:del w:id="255" w:author="Gerard" w:date="2015-03-21T10:54:00Z">
        <w:r w:rsidR="008D52AD" w:rsidDel="00541E56">
          <w:rPr>
            <w:noProof/>
          </w:rPr>
          <w:delInstrText>65</w:delInstrText>
        </w:r>
      </w:del>
      <w:r w:rsidR="008735F1">
        <w:rPr>
          <w:noProof/>
        </w:rPr>
        <w:fldChar w:fldCharType="end"/>
      </w:r>
      <w:r>
        <w:instrText>)</w:instrText>
      </w:r>
      <w:r>
        <w:fldChar w:fldCharType="end"/>
      </w:r>
    </w:p>
    <w:p w14:paraId="6BA54102" w14:textId="77777777" w:rsidR="00FB6012" w:rsidRDefault="00FB6012" w:rsidP="00FB6012">
      <w:proofErr w:type="gramStart"/>
      <w:r>
        <w:t>where</w:t>
      </w:r>
      <w:proofErr w:type="gramEnd"/>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895" type="#_x0000_t75" style="width:394.4pt;height:83.8pt" o:ole="">
            <v:imagedata r:id="rId1764" o:title=""/>
          </v:shape>
          <o:OLEObject Type="Embed" ProgID="Equation.DSMT4" ShapeID="_x0000_i1895" DrawAspect="Content" ObjectID="_1493039367" r:id="rId17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56" w:author="Gerard" w:date="2015-05-06T12:49:00Z">
        <w:r w:rsidR="00E3755C">
          <w:rPr>
            <w:noProof/>
          </w:rPr>
          <w:instrText>67</w:instrText>
        </w:r>
      </w:ins>
      <w:del w:id="257" w:author="Gerard" w:date="2015-03-21T10:54:00Z">
        <w:r w:rsidR="008D52AD" w:rsidDel="00541E56">
          <w:rPr>
            <w:noProof/>
          </w:rPr>
          <w:delInstrText>66</w:delInstrText>
        </w:r>
      </w:del>
      <w:r w:rsidR="008735F1">
        <w:rPr>
          <w:noProof/>
        </w:rPr>
        <w:fldChar w:fldCharType="end"/>
      </w:r>
      <w:r>
        <w:instrText>)</w:instrText>
      </w:r>
      <w:r>
        <w:fldChar w:fldCharType="end"/>
      </w:r>
    </w:p>
    <w:p w14:paraId="6897D46B" w14:textId="77777777" w:rsidR="00FB6012" w:rsidRDefault="00FB6012" w:rsidP="00FB6012">
      <w:proofErr w:type="gramStart"/>
      <w:r>
        <w:lastRenderedPageBreak/>
        <w:t>with</w:t>
      </w:r>
      <w:proofErr w:type="gramEnd"/>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896" type="#_x0000_t75" style="width:174.1pt;height:66.1pt" o:ole="">
            <v:imagedata r:id="rId1766" o:title=""/>
          </v:shape>
          <o:OLEObject Type="Embed" ProgID="Equation.DSMT4" ShapeID="_x0000_i1896" DrawAspect="Content" ObjectID="_1493039368" r:id="rId17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58" w:author="Gerard" w:date="2015-05-06T12:49:00Z">
        <w:r w:rsidR="00E3755C">
          <w:rPr>
            <w:noProof/>
          </w:rPr>
          <w:instrText>68</w:instrText>
        </w:r>
      </w:ins>
      <w:del w:id="259" w:author="Gerard" w:date="2015-03-21T10:54:00Z">
        <w:r w:rsidR="008D52AD" w:rsidDel="00541E56">
          <w:rPr>
            <w:noProof/>
          </w:rPr>
          <w:delInstrText>67</w:delInstrText>
        </w:r>
      </w:del>
      <w:r w:rsidR="008735F1">
        <w:rPr>
          <w:noProof/>
        </w:rPr>
        <w:fldChar w:fldCharType="end"/>
      </w:r>
      <w:r>
        <w:instrText>)</w:instrText>
      </w:r>
      <w:r>
        <w:fldChar w:fldCharType="end"/>
      </w:r>
    </w:p>
    <w:p w14:paraId="24FF16D9" w14:textId="1122F670" w:rsidR="00FB6012" w:rsidRDefault="00FB6012" w:rsidP="00FB6012">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897" type="#_x0000_t75" style="width:14.5pt;height:15.6pt" o:ole="">
            <v:imagedata r:id="rId1768" o:title=""/>
          </v:shape>
          <o:OLEObject Type="Embed" ProgID="Equation.DSMT4" ShapeID="_x0000_i1897" DrawAspect="Content" ObjectID="_1493039369" r:id="rId1769"/>
        </w:object>
      </w:r>
      <w:r>
        <w:t xml:space="preserve"> is given by substituting </w:t>
      </w:r>
      <w:r w:rsidR="00605580">
        <w:fldChar w:fldCharType="begin"/>
      </w:r>
      <w:r w:rsidR="00605580">
        <w:instrText xml:space="preserve"> GOTOBUTTON ZEqnNum915453  \* MERGEFORMAT </w:instrText>
      </w:r>
      <w:r w:rsidR="008735F1">
        <w:fldChar w:fldCharType="begin"/>
      </w:r>
      <w:r w:rsidR="008735F1">
        <w:instrText xml:space="preserve"> REF ZEqnNum915453 \* Charformat \! \* MERGEFORMAT </w:instrText>
      </w:r>
      <w:r w:rsidR="008735F1">
        <w:fldChar w:fldCharType="separate"/>
      </w:r>
      <w:r w:rsidR="00E3755C">
        <w:instrText>(2.114)</w:instrText>
      </w:r>
      <w:r w:rsidR="008735F1">
        <w:fldChar w:fldCharType="end"/>
      </w:r>
      <w:r w:rsidR="00605580">
        <w:fldChar w:fldCharType="end"/>
      </w:r>
      <w:r w:rsidR="00905817" w:rsidRPr="00905817">
        <w:rPr>
          <w:position w:val="-12"/>
        </w:rPr>
        <w:object w:dxaOrig="139" w:dyaOrig="360" w14:anchorId="093D14EE">
          <v:shape id="_x0000_i1898" type="#_x0000_t75" style="width:7pt;height:19.35pt" o:ole="">
            <v:imagedata r:id="rId1770" o:title=""/>
          </v:shape>
          <o:OLEObject Type="Embed" ProgID="Equation.DSMT4" ShapeID="_x0000_i1898" DrawAspect="Content" ObjectID="_1493039370" r:id="rId1771"/>
        </w:object>
      </w:r>
      <w:r>
        <w:t xml:space="preserve"> </w:t>
      </w:r>
      <w:proofErr w:type="gramStart"/>
      <w:r>
        <w:t xml:space="preserve">into </w:t>
      </w:r>
      <w:proofErr w:type="gramEnd"/>
      <w:r w:rsidR="00605580">
        <w:fldChar w:fldCharType="begin"/>
      </w:r>
      <w:r w:rsidR="00605580">
        <w:instrText xml:space="preserve"> GOTOBUTTON ZEqnNum709663  \* MERGEFORMAT </w:instrText>
      </w:r>
      <w:r w:rsidR="008735F1">
        <w:fldChar w:fldCharType="begin"/>
      </w:r>
      <w:r w:rsidR="008735F1">
        <w:instrText xml:space="preserve"> REF ZEqnNum709663 \* Charformat \! \* MERGEFORMAT </w:instrText>
      </w:r>
      <w:r w:rsidR="008735F1">
        <w:fldChar w:fldCharType="separate"/>
      </w:r>
      <w:ins w:id="260" w:author="Gerard" w:date="2015-05-06T12:49:00Z">
        <w:r w:rsidR="00E3755C">
          <w:instrText>(3.61)</w:instrText>
        </w:r>
      </w:ins>
      <w:del w:id="261" w:author="Gerard" w:date="2015-03-21T10:54:00Z">
        <w:r w:rsidR="008D52AD" w:rsidDel="00541E56">
          <w:delInstrText>(3.60)</w:delInstrText>
        </w:r>
      </w:del>
      <w:r w:rsidR="008735F1">
        <w:fldChar w:fldCharType="end"/>
      </w:r>
      <w:r w:rsidR="00605580">
        <w:fldChar w:fldCharType="end"/>
      </w:r>
      <w:r w:rsidR="00905817" w:rsidRPr="00905817">
        <w:rPr>
          <w:position w:val="-12"/>
        </w:rPr>
        <w:object w:dxaOrig="120" w:dyaOrig="360" w14:anchorId="338FEFDC">
          <v:shape id="_x0000_i1899" type="#_x0000_t75" style="width:5.9pt;height:19.35pt" o:ole="">
            <v:imagedata r:id="rId1772" o:title=""/>
          </v:shape>
          <o:OLEObject Type="Embed" ProgID="Equation.DSMT4" ShapeID="_x0000_i1899" DrawAspect="Content" ObjectID="_1493039371" r:id="rId1773"/>
        </w:object>
      </w:r>
      <w:r>
        <w:t xml:space="preserve">, the evaluation of </w:t>
      </w:r>
      <w:r w:rsidR="00905817" w:rsidRPr="00905817">
        <w:rPr>
          <w:position w:val="-6"/>
        </w:rPr>
        <w:object w:dxaOrig="240" w:dyaOrig="360" w14:anchorId="1C80AC2E">
          <v:shape id="_x0000_i1900" type="#_x0000_t75" style="width:12.35pt;height:19.35pt" o:ole="">
            <v:imagedata r:id="rId1774" o:title=""/>
          </v:shape>
          <o:OLEObject Type="Embed" ProgID="Equation.DSMT4" ShapeID="_x0000_i1900" DrawAspect="Content" ObjectID="_1493039372" r:id="rId1775"/>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01" type="#_x0000_t75" style="width:168.7pt;height:24.2pt" o:ole="">
            <v:imagedata r:id="rId1776" o:title=""/>
          </v:shape>
          <o:OLEObject Type="Embed" ProgID="Equation.DSMT4" ShapeID="_x0000_i1901" DrawAspect="Content" ObjectID="_1493039373" r:id="rId17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62" w:author="Gerard" w:date="2015-05-06T12:49:00Z">
        <w:r w:rsidR="00E3755C">
          <w:rPr>
            <w:noProof/>
          </w:rPr>
          <w:instrText>69</w:instrText>
        </w:r>
      </w:ins>
      <w:del w:id="263" w:author="Gerard" w:date="2015-03-21T10:54:00Z">
        <w:r w:rsidR="008D52AD" w:rsidDel="00541E56">
          <w:rPr>
            <w:noProof/>
          </w:rPr>
          <w:delInstrText>68</w:delInstrText>
        </w:r>
      </w:del>
      <w:r w:rsidR="008735F1">
        <w:rPr>
          <w:noProof/>
        </w:rPr>
        <w:fldChar w:fldCharType="end"/>
      </w:r>
      <w:r>
        <w:instrText>)</w:instrText>
      </w:r>
      <w:r>
        <w:fldChar w:fldCharType="end"/>
      </w:r>
    </w:p>
    <w:p w14:paraId="7A53A6C1" w14:textId="77777777" w:rsidR="00FB6012" w:rsidRDefault="00FB6012" w:rsidP="00FB6012">
      <w:proofErr w:type="gramStart"/>
      <w:r>
        <w:t>where</w:t>
      </w:r>
      <w:proofErr w:type="gramEnd"/>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02" type="#_x0000_t75" style="width:202.05pt;height:99.95pt" o:ole="">
            <v:imagedata r:id="rId1778" o:title=""/>
          </v:shape>
          <o:OLEObject Type="Embed" ProgID="Equation.DSMT4" ShapeID="_x0000_i1902" DrawAspect="Content" ObjectID="_1493039374" r:id="rId17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64" w:author="Gerard" w:date="2015-05-06T12:49:00Z">
        <w:r w:rsidR="00E3755C">
          <w:rPr>
            <w:noProof/>
          </w:rPr>
          <w:instrText>70</w:instrText>
        </w:r>
      </w:ins>
      <w:del w:id="265" w:author="Gerard" w:date="2015-03-21T10:54:00Z">
        <w:r w:rsidR="008D52AD" w:rsidDel="00541E56">
          <w:rPr>
            <w:noProof/>
          </w:rPr>
          <w:delInstrText>69</w:delInstrText>
        </w:r>
      </w:del>
      <w:r w:rsidR="008735F1">
        <w:rPr>
          <w:noProof/>
        </w:rPr>
        <w:fldChar w:fldCharType="end"/>
      </w:r>
      <w:r>
        <w:instrText>)</w:instrText>
      </w:r>
      <w:r>
        <w:fldChar w:fldCharType="end"/>
      </w:r>
    </w:p>
    <w:p w14:paraId="5B6012AF" w14:textId="77777777" w:rsidR="00FB6012" w:rsidRDefault="00FB6012" w:rsidP="00FB6012">
      <w:proofErr w:type="gramStart"/>
      <w:r>
        <w:t>and</w:t>
      </w:r>
      <w:proofErr w:type="gramEnd"/>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03" type="#_x0000_t75" style="width:166.05pt;height:30.65pt" o:ole="">
            <v:imagedata r:id="rId1780" o:title=""/>
          </v:shape>
          <o:OLEObject Type="Embed" ProgID="Equation.DSMT4" ShapeID="_x0000_i1903" DrawAspect="Content" ObjectID="_1493039375" r:id="rId17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66" w:author="Gerard" w:date="2015-05-06T12:49:00Z">
        <w:r w:rsidR="00E3755C">
          <w:rPr>
            <w:noProof/>
          </w:rPr>
          <w:instrText>71</w:instrText>
        </w:r>
      </w:ins>
      <w:del w:id="267" w:author="Gerard" w:date="2015-03-21T10:54:00Z">
        <w:r w:rsidR="008D52AD" w:rsidDel="00541E56">
          <w:rPr>
            <w:noProof/>
          </w:rPr>
          <w:delInstrText>70</w:delInstrText>
        </w:r>
      </w:del>
      <w:r w:rsidR="008735F1">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04" type="#_x0000_t75" style="width:26.85pt;height:19.35pt" o:ole="">
            <v:imagedata r:id="rId1782" o:title=""/>
          </v:shape>
          <o:OLEObject Type="Embed" ProgID="Equation.DSMT4" ShapeID="_x0000_i1904" DrawAspect="Content" ObjectID="_1493039376" r:id="rId1783"/>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05" type="#_x0000_t75" style="width:357.85pt;height:37.6pt" o:ole="">
            <v:imagedata r:id="rId1784" o:title=""/>
          </v:shape>
          <o:OLEObject Type="Embed" ProgID="Equation.DSMT4" ShapeID="_x0000_i1905" DrawAspect="Content" ObjectID="_1493039377" r:id="rId17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68" w:author="Gerard" w:date="2015-05-06T12:49:00Z">
        <w:r w:rsidR="00E3755C">
          <w:rPr>
            <w:noProof/>
          </w:rPr>
          <w:instrText>72</w:instrText>
        </w:r>
      </w:ins>
      <w:del w:id="269" w:author="Gerard" w:date="2015-03-21T10:54:00Z">
        <w:r w:rsidR="008D52AD" w:rsidDel="00541E56">
          <w:rPr>
            <w:noProof/>
          </w:rPr>
          <w:delInstrText>71</w:delInstrText>
        </w:r>
      </w:del>
      <w:r w:rsidR="008735F1">
        <w:rPr>
          <w:noProof/>
        </w:rPr>
        <w:fldChar w:fldCharType="end"/>
      </w:r>
      <w:r>
        <w:instrText>)</w:instrText>
      </w:r>
      <w:r>
        <w:fldChar w:fldCharType="end"/>
      </w:r>
    </w:p>
    <w:p w14:paraId="17693FE6" w14:textId="77777777" w:rsidR="00FB6012" w:rsidRDefault="00FB6012" w:rsidP="00FB6012">
      <w:proofErr w:type="gramStart"/>
      <w:r>
        <w:t>where</w:t>
      </w:r>
      <w:proofErr w:type="gramEnd"/>
    </w:p>
    <w:p w14:paraId="3BC51F0A" w14:textId="27C9E3EB" w:rsidR="00FB6012" w:rsidRDefault="00FB6012" w:rsidP="00FB6012">
      <w:pPr>
        <w:pStyle w:val="MTDisplayEquation"/>
      </w:pPr>
      <w:r>
        <w:tab/>
      </w:r>
      <w:r w:rsidR="00905817" w:rsidRPr="00905817">
        <w:rPr>
          <w:position w:val="-24"/>
        </w:rPr>
        <w:object w:dxaOrig="920" w:dyaOrig="660" w14:anchorId="267DCB92">
          <v:shape id="_x0000_i1906" type="#_x0000_t75" style="width:46.2pt;height:32.8pt" o:ole="">
            <v:imagedata r:id="rId1786" o:title=""/>
          </v:shape>
          <o:OLEObject Type="Embed" ProgID="Equation.DSMT4" ShapeID="_x0000_i1906" DrawAspect="Content" ObjectID="_1493039378" r:id="rId1787"/>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70" w:author="Gerard" w:date="2015-05-06T12:49:00Z">
        <w:r w:rsidR="00E3755C">
          <w:rPr>
            <w:noProof/>
          </w:rPr>
          <w:instrText>73</w:instrText>
        </w:r>
      </w:ins>
      <w:del w:id="271" w:author="Gerard" w:date="2015-03-21T10:54:00Z">
        <w:r w:rsidR="008D52AD" w:rsidDel="00541E56">
          <w:rPr>
            <w:noProof/>
          </w:rPr>
          <w:delInstrText>72</w:delInstrText>
        </w:r>
      </w:del>
      <w:r w:rsidR="008735F1">
        <w:rPr>
          <w:noProof/>
        </w:rPr>
        <w:fldChar w:fldCharType="end"/>
      </w:r>
      <w:r>
        <w:instrText>)</w:instrText>
      </w:r>
      <w:r>
        <w:fldChar w:fldCharType="end"/>
      </w:r>
    </w:p>
    <w:p w14:paraId="14449D39" w14:textId="54CDF724" w:rsidR="00FB6012" w:rsidRDefault="00FB6012" w:rsidP="00FB6012">
      <w:proofErr w:type="gramStart"/>
      <w:r>
        <w:t>and</w:t>
      </w:r>
      <w:proofErr w:type="gramEnd"/>
      <w:r>
        <w:t xml:space="preserve"> </w:t>
      </w:r>
      <w:r w:rsidR="00905817" w:rsidRPr="00905817">
        <w:rPr>
          <w:position w:val="-6"/>
        </w:rPr>
        <w:object w:dxaOrig="300" w:dyaOrig="279" w14:anchorId="78EC0F2F">
          <v:shape id="_x0000_i1907" type="#_x0000_t75" style="width:15.05pt;height:14.5pt" o:ole="">
            <v:imagedata r:id="rId1788" o:title=""/>
          </v:shape>
          <o:OLEObject Type="Embed" ProgID="Equation.DSMT4" ShapeID="_x0000_i1907" DrawAspect="Content" ObjectID="_1493039379" r:id="rId1789"/>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08" type="#_x0000_t75" style="width:190.2pt;height:19.9pt" o:ole="">
            <v:imagedata r:id="rId1790" o:title=""/>
          </v:shape>
          <o:OLEObject Type="Embed" ProgID="Equation.DSMT4" ShapeID="_x0000_i1908" DrawAspect="Content" ObjectID="_1493039380" r:id="rId17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ins w:id="272" w:author="Gerard" w:date="2015-05-06T12:49:00Z">
        <w:r w:rsidR="00E3755C">
          <w:rPr>
            <w:noProof/>
          </w:rPr>
          <w:instrText>74</w:instrText>
        </w:r>
      </w:ins>
      <w:del w:id="273" w:author="Gerard" w:date="2015-03-21T10:54:00Z">
        <w:r w:rsidR="008D52AD" w:rsidDel="00541E56">
          <w:rPr>
            <w:noProof/>
          </w:rPr>
          <w:delInstrText>73</w:delInstrText>
        </w:r>
      </w:del>
      <w:r w:rsidR="008735F1">
        <w:rPr>
          <w:noProof/>
        </w:rPr>
        <w:fldChar w:fldCharType="end"/>
      </w:r>
      <w:r>
        <w:instrText>)</w:instrText>
      </w:r>
      <w:r>
        <w:fldChar w:fldCharType="end"/>
      </w:r>
    </w:p>
    <w:p w14:paraId="513FDFC9" w14:textId="77777777" w:rsidR="00FB6012" w:rsidRDefault="00FB6012" w:rsidP="00FB6012">
      <w:proofErr w:type="gramStart"/>
      <w:r>
        <w:t>where</w:t>
      </w:r>
      <w:proofErr w:type="gramEnd"/>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09" type="#_x0000_t75" style="width:342.25pt;height:76.3pt" o:ole="">
            <v:imagedata r:id="rId1792" o:title=""/>
          </v:shape>
          <o:OLEObject Type="Embed" ProgID="Equation.DSMT4" ShapeID="_x0000_i1909" DrawAspect="Content" ObjectID="_1493039381" r:id="rId17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74" w:author="Gerard" w:date="2015-05-06T12:49:00Z">
        <w:r w:rsidR="00E3755C">
          <w:rPr>
            <w:noProof/>
          </w:rPr>
          <w:instrText>75</w:instrText>
        </w:r>
      </w:ins>
      <w:del w:id="275" w:author="Gerard" w:date="2015-03-21T10:54:00Z">
        <w:r w:rsidR="008D52AD" w:rsidDel="00541E56">
          <w:rPr>
            <w:noProof/>
          </w:rPr>
          <w:delInstrText>74</w:delInstrText>
        </w:r>
      </w:del>
      <w:r w:rsidR="008735F1">
        <w:rPr>
          <w:noProof/>
        </w:rPr>
        <w:fldChar w:fldCharType="end"/>
      </w:r>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0" type="#_x0000_t75" style="width:435.2pt;height:85.95pt" o:ole="">
            <v:imagedata r:id="rId1794" o:title=""/>
          </v:shape>
          <o:OLEObject Type="Embed" ProgID="Equation.DSMT4" ShapeID="_x0000_i1910" DrawAspect="Content" ObjectID="_1493039382" r:id="rId17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76" w:author="Gerard" w:date="2015-05-06T12:49:00Z">
        <w:r w:rsidR="00E3755C">
          <w:rPr>
            <w:noProof/>
          </w:rPr>
          <w:instrText>76</w:instrText>
        </w:r>
      </w:ins>
      <w:del w:id="277" w:author="Gerard" w:date="2015-03-21T10:54:00Z">
        <w:r w:rsidR="008D52AD" w:rsidDel="00541E56">
          <w:rPr>
            <w:noProof/>
          </w:rPr>
          <w:delInstrText>75</w:delInstrText>
        </w:r>
      </w:del>
      <w:r w:rsidR="008735F1">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11" type="#_x0000_t75" style="width:17.2pt;height:15.6pt" o:ole="">
            <v:imagedata r:id="rId1796" o:title=""/>
          </v:shape>
          <o:OLEObject Type="Embed" ProgID="Equation.DSMT4" ShapeID="_x0000_i1911" DrawAspect="Content" ObjectID="_1493039383" r:id="rId1797"/>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12" type="#_x0000_t75" style="width:26.85pt;height:19.35pt" o:ole="">
            <v:imagedata r:id="rId1798" o:title=""/>
          </v:shape>
          <o:OLEObject Type="Embed" ProgID="Equation.DSMT4" ShapeID="_x0000_i1912" DrawAspect="Content" ObjectID="_1493039384" r:id="rId1799"/>
        </w:object>
      </w:r>
      <w:r>
        <w:t xml:space="preserve"> along </w:t>
      </w:r>
      <w:r w:rsidR="00905817" w:rsidRPr="00905817">
        <w:rPr>
          <w:position w:val="-10"/>
        </w:rPr>
        <w:object w:dxaOrig="340" w:dyaOrig="320" w14:anchorId="4D66D5A0">
          <v:shape id="_x0000_i1913" type="#_x0000_t75" style="width:17.2pt;height:15.6pt" o:ole="">
            <v:imagedata r:id="rId1800" o:title=""/>
          </v:shape>
          <o:OLEObject Type="Embed" ProgID="Equation.DSMT4" ShapeID="_x0000_i1913" DrawAspect="Content" ObjectID="_1493039385" r:id="rId1801"/>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14" type="#_x0000_t75" style="width:168.7pt;height:22.05pt" o:ole="">
            <v:imagedata r:id="rId1802" o:title=""/>
          </v:shape>
          <o:OLEObject Type="Embed" ProgID="Equation.DSMT4" ShapeID="_x0000_i1914" DrawAspect="Content" ObjectID="_1493039386" r:id="rId18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78" w:author="Gerard" w:date="2015-05-06T12:49:00Z">
        <w:r w:rsidR="00E3755C">
          <w:rPr>
            <w:noProof/>
          </w:rPr>
          <w:instrText>77</w:instrText>
        </w:r>
      </w:ins>
      <w:del w:id="279" w:author="Gerard" w:date="2015-03-21T10:54:00Z">
        <w:r w:rsidR="008D52AD" w:rsidDel="00541E56">
          <w:rPr>
            <w:noProof/>
          </w:rPr>
          <w:delInstrText>76</w:delInstrText>
        </w:r>
      </w:del>
      <w:r w:rsidR="008735F1">
        <w:rPr>
          <w:noProof/>
        </w:rPr>
        <w:fldChar w:fldCharType="end"/>
      </w:r>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15" type="#_x0000_t75" style="width:290.7pt;height:34.4pt" o:ole="">
            <v:imagedata r:id="rId1804" o:title=""/>
          </v:shape>
          <o:OLEObject Type="Embed" ProgID="Equation.DSMT4" ShapeID="_x0000_i1915" DrawAspect="Content" ObjectID="_1493039387" r:id="rId18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80" w:author="Gerard" w:date="2015-05-06T12:49:00Z">
        <w:r w:rsidR="00E3755C">
          <w:rPr>
            <w:noProof/>
          </w:rPr>
          <w:instrText>78</w:instrText>
        </w:r>
      </w:ins>
      <w:del w:id="281" w:author="Gerard" w:date="2015-03-21T10:54:00Z">
        <w:r w:rsidR="008D52AD" w:rsidDel="00541E56">
          <w:rPr>
            <w:noProof/>
          </w:rPr>
          <w:delInstrText>77</w:delInstrText>
        </w:r>
      </w:del>
      <w:r w:rsidR="008735F1">
        <w:rPr>
          <w:noProof/>
        </w:rPr>
        <w:fldChar w:fldCharType="end"/>
      </w:r>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16" type="#_x0000_t75" style="width:345.5pt;height:44.05pt" o:ole="">
            <v:imagedata r:id="rId1806" o:title=""/>
          </v:shape>
          <o:OLEObject Type="Embed" ProgID="Equation.DSMT4" ShapeID="_x0000_i1916" DrawAspect="Content" ObjectID="_1493039388" r:id="rId18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82" w:author="Gerard" w:date="2015-05-06T12:49:00Z">
        <w:r w:rsidR="00E3755C">
          <w:rPr>
            <w:noProof/>
          </w:rPr>
          <w:instrText>79</w:instrText>
        </w:r>
      </w:ins>
      <w:del w:id="283" w:author="Gerard" w:date="2015-03-21T10:54:00Z">
        <w:r w:rsidR="008D52AD" w:rsidDel="00541E56">
          <w:rPr>
            <w:noProof/>
          </w:rPr>
          <w:delInstrText>78</w:delInstrText>
        </w:r>
      </w:del>
      <w:r w:rsidR="008735F1">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17" type="#_x0000_t75" style="width:17.2pt;height:14.5pt" o:ole="">
            <v:imagedata r:id="rId1808" o:title=""/>
          </v:shape>
          <o:OLEObject Type="Embed" ProgID="Equation.DSMT4" ShapeID="_x0000_i1917" DrawAspect="Content" ObjectID="_1493039389" r:id="rId1809"/>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18" type="#_x0000_t75" style="width:26.85pt;height:19.35pt" o:ole="">
            <v:imagedata r:id="rId1810" o:title=""/>
          </v:shape>
          <o:OLEObject Type="Embed" ProgID="Equation.DSMT4" ShapeID="_x0000_i1918" DrawAspect="Content" ObjectID="_1493039390" r:id="rId1811"/>
        </w:object>
      </w:r>
      <w:r>
        <w:t xml:space="preserve"> along </w:t>
      </w:r>
      <w:r w:rsidR="00905817" w:rsidRPr="00905817">
        <w:rPr>
          <w:position w:val="-6"/>
        </w:rPr>
        <w:object w:dxaOrig="340" w:dyaOrig="279" w14:anchorId="73F11E58">
          <v:shape id="_x0000_i1919" type="#_x0000_t75" style="width:17.2pt;height:14.5pt" o:ole="">
            <v:imagedata r:id="rId1812" o:title=""/>
          </v:shape>
          <o:OLEObject Type="Embed" ProgID="Equation.DSMT4" ShapeID="_x0000_i1919" DrawAspect="Content" ObjectID="_1493039391" r:id="rId1813"/>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0" type="#_x0000_t75" style="width:282.1pt;height:37.6pt" o:ole="">
            <v:imagedata r:id="rId1814" o:title=""/>
          </v:shape>
          <o:OLEObject Type="Embed" ProgID="Equation.DSMT4" ShapeID="_x0000_i1920" DrawAspect="Content" ObjectID="_1493039392" r:id="rId18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84" w:author="Gerard" w:date="2015-05-06T12:49:00Z">
        <w:r w:rsidR="00E3755C">
          <w:rPr>
            <w:noProof/>
          </w:rPr>
          <w:instrText>80</w:instrText>
        </w:r>
      </w:ins>
      <w:del w:id="285" w:author="Gerard" w:date="2015-03-21T10:54:00Z">
        <w:r w:rsidR="008D52AD" w:rsidDel="00541E56">
          <w:rPr>
            <w:noProof/>
          </w:rPr>
          <w:delInstrText>79</w:delInstrText>
        </w:r>
      </w:del>
      <w:r w:rsidR="008735F1">
        <w:rPr>
          <w:noProof/>
        </w:rPr>
        <w:fldChar w:fldCharType="end"/>
      </w:r>
      <w:r>
        <w:instrText>)</w:instrText>
      </w:r>
      <w:r>
        <w:fldChar w:fldCharType="end"/>
      </w:r>
    </w:p>
    <w:p w14:paraId="6BA2FC95" w14:textId="77777777" w:rsidR="00FB6012" w:rsidRDefault="00FB6012" w:rsidP="00FB6012">
      <w:proofErr w:type="gramStart"/>
      <w:r>
        <w:t>where</w:t>
      </w:r>
      <w:proofErr w:type="gramEnd"/>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21" type="#_x0000_t75" style="width:96.2pt;height:32.8pt" o:ole="">
            <v:imagedata r:id="rId1816" o:title=""/>
          </v:shape>
          <o:OLEObject Type="Embed" ProgID="Equation.DSMT4" ShapeID="_x0000_i1921" DrawAspect="Content" ObjectID="_1493039393" r:id="rId18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86" w:author="Gerard" w:date="2015-05-06T12:49:00Z">
        <w:r w:rsidR="00E3755C">
          <w:rPr>
            <w:noProof/>
          </w:rPr>
          <w:instrText>81</w:instrText>
        </w:r>
      </w:ins>
      <w:del w:id="287" w:author="Gerard" w:date="2015-03-21T10:54:00Z">
        <w:r w:rsidR="008D52AD" w:rsidDel="00541E56">
          <w:rPr>
            <w:noProof/>
          </w:rPr>
          <w:delInstrText>80</w:delInstrText>
        </w:r>
      </w:del>
      <w:r w:rsidR="008735F1">
        <w:rPr>
          <w:noProof/>
        </w:rPr>
        <w:fldChar w:fldCharType="end"/>
      </w:r>
      <w:r>
        <w:instrText>)</w:instrText>
      </w:r>
      <w:r>
        <w:fldChar w:fldCharType="end"/>
      </w:r>
    </w:p>
    <w:p w14:paraId="102E916B" w14:textId="77777777" w:rsidR="00FB6012" w:rsidRDefault="00FB6012" w:rsidP="00FB6012">
      <w:proofErr w:type="gramStart"/>
      <w:r>
        <w:t>represents</w:t>
      </w:r>
      <w:proofErr w:type="gramEnd"/>
      <w:r>
        <w:t xml:space="preserve">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22" type="#_x0000_t75" style="width:204.2pt;height:19.9pt" o:ole="">
            <v:imagedata r:id="rId1818" o:title=""/>
          </v:shape>
          <o:OLEObject Type="Embed" ProgID="Equation.DSMT4" ShapeID="_x0000_i1922" DrawAspect="Content" ObjectID="_1493039394" r:id="rId18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88" w:author="Gerard" w:date="2015-05-06T12:49:00Z">
        <w:r w:rsidR="00E3755C">
          <w:rPr>
            <w:noProof/>
          </w:rPr>
          <w:instrText>82</w:instrText>
        </w:r>
      </w:ins>
      <w:del w:id="289" w:author="Gerard" w:date="2015-03-21T10:54:00Z">
        <w:r w:rsidR="008D52AD" w:rsidDel="00541E56">
          <w:rPr>
            <w:noProof/>
          </w:rPr>
          <w:delInstrText>81</w:delInstrText>
        </w:r>
      </w:del>
      <w:r w:rsidR="008735F1">
        <w:rPr>
          <w:noProof/>
        </w:rPr>
        <w:fldChar w:fldCharType="end"/>
      </w:r>
      <w:r>
        <w:instrText>)</w:instrText>
      </w:r>
      <w:r>
        <w:fldChar w:fldCharType="end"/>
      </w:r>
    </w:p>
    <w:p w14:paraId="008D44CA" w14:textId="77777777" w:rsidR="00FB6012" w:rsidRDefault="00FB6012" w:rsidP="00FB6012">
      <w:proofErr w:type="gramStart"/>
      <w:r>
        <w:t>where</w:t>
      </w:r>
      <w:proofErr w:type="gramEnd"/>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23" type="#_x0000_t75" style="width:292.85pt;height:80.05pt" o:ole="">
            <v:imagedata r:id="rId1820" o:title=""/>
          </v:shape>
          <o:OLEObject Type="Embed" ProgID="Equation.DSMT4" ShapeID="_x0000_i1923" DrawAspect="Content" ObjectID="_1493039395" r:id="rId182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90" w:author="Gerard" w:date="2015-05-06T12:49:00Z">
        <w:r w:rsidR="00E3755C">
          <w:rPr>
            <w:noProof/>
          </w:rPr>
          <w:instrText>83</w:instrText>
        </w:r>
      </w:ins>
      <w:del w:id="291" w:author="Gerard" w:date="2015-03-21T10:54:00Z">
        <w:r w:rsidR="008D52AD" w:rsidDel="00541E56">
          <w:rPr>
            <w:noProof/>
          </w:rPr>
          <w:delInstrText>82</w:delInstrText>
        </w:r>
      </w:del>
      <w:r w:rsidR="008735F1">
        <w:rPr>
          <w:noProof/>
        </w:rPr>
        <w:fldChar w:fldCharType="end"/>
      </w:r>
      <w:r>
        <w:instrText>)</w:instrText>
      </w:r>
      <w:r>
        <w:fldChar w:fldCharType="end"/>
      </w:r>
    </w:p>
    <w:p w14:paraId="4E4E4166" w14:textId="77777777" w:rsidR="00FB6012" w:rsidRDefault="00FB6012" w:rsidP="00FB6012">
      <w:proofErr w:type="gramStart"/>
      <w:r>
        <w:t>and</w:t>
      </w:r>
      <w:proofErr w:type="gramEnd"/>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24" type="#_x0000_t75" style="width:91.9pt;height:32.8pt" o:ole="">
            <v:imagedata r:id="rId1822" o:title=""/>
          </v:shape>
          <o:OLEObject Type="Embed" ProgID="Equation.DSMT4" ShapeID="_x0000_i1924" DrawAspect="Content" ObjectID="_1493039396" r:id="rId18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92" w:author="Gerard" w:date="2015-05-06T12:49:00Z">
        <w:r w:rsidR="00E3755C">
          <w:rPr>
            <w:noProof/>
          </w:rPr>
          <w:instrText>84</w:instrText>
        </w:r>
      </w:ins>
      <w:del w:id="293" w:author="Gerard" w:date="2015-03-21T10:54:00Z">
        <w:r w:rsidR="008D52AD" w:rsidDel="00541E56">
          <w:rPr>
            <w:noProof/>
          </w:rPr>
          <w:delInstrText>83</w:delInstrText>
        </w:r>
      </w:del>
      <w:r w:rsidR="008735F1">
        <w:rPr>
          <w:noProof/>
        </w:rPr>
        <w:fldChar w:fldCharType="end"/>
      </w:r>
      <w:r>
        <w:instrText>)</w:instrText>
      </w:r>
      <w:r>
        <w:fldChar w:fldCharType="end"/>
      </w:r>
    </w:p>
    <w:p w14:paraId="6414EC83" w14:textId="77777777" w:rsidR="00FB6012" w:rsidRDefault="00FB6012" w:rsidP="00FB6012">
      <w:proofErr w:type="gramStart"/>
      <w:r>
        <w:t>is</w:t>
      </w:r>
      <w:proofErr w:type="gramEnd"/>
      <w:r>
        <w:t xml:space="preserve">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25" type="#_x0000_t75" style="width:121.45pt;height:34.4pt" o:ole="">
            <v:imagedata r:id="rId1824" o:title=""/>
          </v:shape>
          <o:OLEObject Type="Embed" ProgID="Equation.DSMT4" ShapeID="_x0000_i1925" DrawAspect="Content" ObjectID="_1493039397" r:id="rId18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w:instrText>
      </w:r>
      <w:r w:rsidR="008735F1">
        <w:instrText xml:space="preserve"> </w:instrText>
      </w:r>
      <w:r w:rsidR="008735F1">
        <w:fldChar w:fldCharType="separate"/>
      </w:r>
      <w:ins w:id="294" w:author="Gerard" w:date="2015-05-06T12:49:00Z">
        <w:r w:rsidR="00E3755C">
          <w:rPr>
            <w:noProof/>
          </w:rPr>
          <w:instrText>85</w:instrText>
        </w:r>
      </w:ins>
      <w:del w:id="295" w:author="Gerard" w:date="2015-03-21T10:54:00Z">
        <w:r w:rsidR="008D52AD" w:rsidDel="00541E56">
          <w:rPr>
            <w:noProof/>
          </w:rPr>
          <w:delInstrText>84</w:delInstrText>
        </w:r>
      </w:del>
      <w:r w:rsidR="008735F1">
        <w:rPr>
          <w:noProof/>
        </w:rPr>
        <w:fldChar w:fldCharType="end"/>
      </w:r>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26" type="#_x0000_t75" style="width:188.6pt;height:19.9pt" o:ole="">
            <v:imagedata r:id="rId1826" o:title=""/>
          </v:shape>
          <o:OLEObject Type="Embed" ProgID="Equation.DSMT4" ShapeID="_x0000_i1926" DrawAspect="Content" ObjectID="_1493039398" r:id="rId18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96" w:author="Gerard" w:date="2015-05-06T12:49:00Z">
        <w:r w:rsidR="00E3755C">
          <w:rPr>
            <w:noProof/>
          </w:rPr>
          <w:instrText>86</w:instrText>
        </w:r>
      </w:ins>
      <w:del w:id="297" w:author="Gerard" w:date="2015-03-21T10:54:00Z">
        <w:r w:rsidR="008D52AD" w:rsidDel="00541E56">
          <w:rPr>
            <w:noProof/>
          </w:rPr>
          <w:delInstrText>85</w:delInstrText>
        </w:r>
      </w:del>
      <w:r w:rsidR="008735F1">
        <w:rPr>
          <w:noProof/>
        </w:rPr>
        <w:fldChar w:fldCharType="end"/>
      </w:r>
      <w:r>
        <w:instrText>)</w:instrText>
      </w:r>
      <w:r>
        <w:fldChar w:fldCharType="end"/>
      </w:r>
    </w:p>
    <w:p w14:paraId="3892FB1F" w14:textId="77777777" w:rsidR="00FB6012" w:rsidRDefault="00FB6012" w:rsidP="00FB6012">
      <w:proofErr w:type="gramStart"/>
      <w:r>
        <w:t>where</w:t>
      </w:r>
      <w:proofErr w:type="gramEnd"/>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27" type="#_x0000_t75" style="width:207.95pt;height:94.05pt" o:ole="">
            <v:imagedata r:id="rId1828" o:title=""/>
          </v:shape>
          <o:OLEObject Type="Embed" ProgID="Equation.DSMT4" ShapeID="_x0000_i1927" DrawAspect="Content" ObjectID="_1493039399" r:id="rId18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298" w:author="Gerard" w:date="2015-05-06T12:49:00Z">
        <w:r w:rsidR="00E3755C">
          <w:rPr>
            <w:noProof/>
          </w:rPr>
          <w:instrText>87</w:instrText>
        </w:r>
      </w:ins>
      <w:del w:id="299" w:author="Gerard" w:date="2015-03-21T10:54:00Z">
        <w:r w:rsidR="008D52AD" w:rsidDel="00541E56">
          <w:rPr>
            <w:noProof/>
          </w:rPr>
          <w:delInstrText>86</w:delInstrText>
        </w:r>
      </w:del>
      <w:r w:rsidR="008735F1">
        <w:rPr>
          <w:noProof/>
        </w:rPr>
        <w:fldChar w:fldCharType="end"/>
      </w:r>
      <w:r>
        <w:instrText>)</w:instrText>
      </w:r>
      <w:r>
        <w:fldChar w:fldCharType="end"/>
      </w:r>
    </w:p>
    <w:p w14:paraId="3A3E8CAC" w14:textId="77777777" w:rsidR="00FB6012" w:rsidRDefault="00FB6012" w:rsidP="00FB6012">
      <w:proofErr w:type="gramStart"/>
      <w:r>
        <w:t>and</w:t>
      </w:r>
      <w:proofErr w:type="gramEnd"/>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28" type="#_x0000_t75" style="width:91.35pt;height:30.65pt" o:ole="">
            <v:imagedata r:id="rId1830" o:title=""/>
          </v:shape>
          <o:OLEObject Type="Embed" ProgID="Equation.DSMT4" ShapeID="_x0000_i1928" DrawAspect="Content" ObjectID="_1493039400"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00" w:author="Gerard" w:date="2015-05-06T12:49:00Z">
        <w:r w:rsidR="00E3755C">
          <w:rPr>
            <w:noProof/>
          </w:rPr>
          <w:instrText>88</w:instrText>
        </w:r>
      </w:ins>
      <w:del w:id="301" w:author="Gerard" w:date="2015-03-21T10:54:00Z">
        <w:r w:rsidR="008D52AD" w:rsidDel="00541E56">
          <w:rPr>
            <w:noProof/>
          </w:rPr>
          <w:delInstrText>87</w:delInstrText>
        </w:r>
      </w:del>
      <w:r w:rsidR="008735F1">
        <w:rPr>
          <w:noProof/>
        </w:rPr>
        <w:fldChar w:fldCharType="end"/>
      </w:r>
      <w:r>
        <w:instrText>)</w:instrText>
      </w:r>
      <w:r>
        <w:fldChar w:fldCharType="end"/>
      </w:r>
    </w:p>
    <w:p w14:paraId="11844061" w14:textId="77777777" w:rsidR="00FB6012" w:rsidRDefault="00FB6012" w:rsidP="00FB6012">
      <w:proofErr w:type="gramStart"/>
      <w:r>
        <w:t>is</w:t>
      </w:r>
      <w:proofErr w:type="gramEnd"/>
      <w:r>
        <w:t xml:space="preserve">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29" type="#_x0000_t75" style="width:318.65pt;height:119.8pt" o:ole="">
            <v:imagedata r:id="rId1832" o:title=""/>
          </v:shape>
          <o:OLEObject Type="Embed" ProgID="Equation.DSMT4" ShapeID="_x0000_i1929" DrawAspect="Content" ObjectID="_1493039401" r:id="rId183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02" w:author="Gerard" w:date="2015-05-06T12:49:00Z">
        <w:r w:rsidR="00E3755C">
          <w:rPr>
            <w:noProof/>
          </w:rPr>
          <w:instrText>89</w:instrText>
        </w:r>
      </w:ins>
      <w:del w:id="303" w:author="Gerard" w:date="2015-03-21T10:54:00Z">
        <w:r w:rsidR="008D52AD" w:rsidDel="00541E56">
          <w:rPr>
            <w:noProof/>
          </w:rPr>
          <w:delInstrText>88</w:delInstrText>
        </w:r>
      </w:del>
      <w:r w:rsidR="008735F1">
        <w:rPr>
          <w:noProof/>
        </w:rPr>
        <w:fldChar w:fldCharType="end"/>
      </w:r>
      <w:r>
        <w:instrText>)</w:instrText>
      </w:r>
      <w:r>
        <w:fldChar w:fldCharType="end"/>
      </w:r>
    </w:p>
    <w:p w14:paraId="10AC301E" w14:textId="77777777" w:rsidR="00FB6012" w:rsidRDefault="00FB6012" w:rsidP="00FB6012">
      <w:proofErr w:type="gramStart"/>
      <w:r>
        <w:t>where</w:t>
      </w:r>
      <w:proofErr w:type="gramEnd"/>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0" type="#_x0000_t75" style="width:44.05pt;height:32.8pt" o:ole="">
            <v:imagedata r:id="rId1834" o:title=""/>
          </v:shape>
          <o:OLEObject Type="Embed" ProgID="Equation.DSMT4" ShapeID="_x0000_i1930" DrawAspect="Content" ObjectID="_1493039402" r:id="rId18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04" w:author="Gerard" w:date="2015-05-06T12:49:00Z">
        <w:r w:rsidR="00E3755C">
          <w:rPr>
            <w:noProof/>
          </w:rPr>
          <w:instrText>90</w:instrText>
        </w:r>
      </w:ins>
      <w:del w:id="305" w:author="Gerard" w:date="2015-03-21T10:54:00Z">
        <w:r w:rsidR="008D52AD" w:rsidDel="00541E56">
          <w:rPr>
            <w:noProof/>
          </w:rPr>
          <w:delInstrText>89</w:delInstrText>
        </w:r>
      </w:del>
      <w:r w:rsidR="008735F1">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306" w:name="_Toc176704847"/>
      <w:bookmarkStart w:id="307" w:name="_Ref177807078"/>
      <w:bookmarkStart w:id="308" w:name="_Ref177807153"/>
      <w:bookmarkStart w:id="309" w:name="_Ref191695106"/>
      <w:bookmarkStart w:id="310" w:name="_Toc289032553"/>
      <w:r>
        <w:t>Linearization of External Virtual Work</w:t>
      </w:r>
      <w:bookmarkEnd w:id="306"/>
      <w:bookmarkEnd w:id="307"/>
      <w:bookmarkEnd w:id="308"/>
      <w:bookmarkEnd w:id="309"/>
      <w:bookmarkEnd w:id="310"/>
    </w:p>
    <w:p w14:paraId="6FD362A5" w14:textId="7F76491A" w:rsidR="00FB6012" w:rsidRDefault="00FB6012" w:rsidP="00FB6012">
      <w:r>
        <w:t xml:space="preserve">The linearization of </w:t>
      </w:r>
      <w:r w:rsidR="00905817" w:rsidRPr="00905817">
        <w:rPr>
          <w:position w:val="-12"/>
        </w:rPr>
        <w:object w:dxaOrig="560" w:dyaOrig="360" w14:anchorId="72AFEB6D">
          <v:shape id="_x0000_i1931" type="#_x0000_t75" style="width:27.95pt;height:19.35pt" o:ole="">
            <v:imagedata r:id="rId1836" o:title=""/>
          </v:shape>
          <o:OLEObject Type="Embed" ProgID="Equation.DSMT4" ShapeID="_x0000_i1931" DrawAspect="Content" ObjectID="_1493039403" r:id="rId1837"/>
        </w:object>
      </w:r>
      <w:r>
        <w:t xml:space="preserve"> in </w:t>
      </w:r>
      <w:r w:rsidR="00605580">
        <w:fldChar w:fldCharType="begin"/>
      </w:r>
      <w:r w:rsidR="00605580">
        <w:instrText xml:space="preserve"> GOTOBUTTON ZEqnNum588916  \* MERGEFORMAT </w:instrText>
      </w:r>
      <w:r w:rsidR="008735F1">
        <w:fldChar w:fldCharType="begin"/>
      </w:r>
      <w:r w:rsidR="008735F1">
        <w:instrText xml:space="preserve"> REF ZEqnNum588916 \* Charformat \! \* MERGEFORMAT </w:instrText>
      </w:r>
      <w:r w:rsidR="008735F1">
        <w:fldChar w:fldCharType="separate"/>
      </w:r>
      <w:ins w:id="311" w:author="Gerard" w:date="2015-05-06T12:49:00Z">
        <w:r w:rsidR="00E3755C">
          <w:instrText>(3.56)</w:instrText>
        </w:r>
      </w:ins>
      <w:del w:id="312" w:author="Gerard" w:date="2015-03-21T10:54:00Z">
        <w:r w:rsidR="008D52AD" w:rsidDel="00541E56">
          <w:delInstrText>(3.55)</w:delInstrText>
        </w:r>
      </w:del>
      <w:r w:rsidR="008735F1">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32" type="#_x0000_t75" style="width:22.05pt;height:15.6pt" o:ole="">
            <v:imagedata r:id="rId1838" o:title=""/>
          </v:shape>
          <o:OLEObject Type="Embed" ProgID="Equation.DSMT4" ShapeID="_x0000_i1932" DrawAspect="Content" ObjectID="_1493039404" r:id="rId1839"/>
        </w:object>
      </w:r>
      <w:r>
        <w:t xml:space="preserve"> (net force), </w:t>
      </w:r>
      <w:r w:rsidR="00905817" w:rsidRPr="00905817">
        <w:rPr>
          <w:position w:val="-12"/>
        </w:rPr>
        <w:object w:dxaOrig="560" w:dyaOrig="360" w14:anchorId="4937EEE3">
          <v:shape id="_x0000_i1933" type="#_x0000_t75" style="width:27.95pt;height:19.35pt" o:ole="">
            <v:imagedata r:id="rId1840" o:title=""/>
          </v:shape>
          <o:OLEObject Type="Embed" ProgID="Equation.DSMT4" ShapeID="_x0000_i1933" DrawAspect="Content" ObjectID="_1493039405" r:id="rId1841"/>
        </w:object>
      </w:r>
      <w:r>
        <w:t xml:space="preserve"> (net volumetric flow rate), or </w:t>
      </w:r>
      <w:r w:rsidR="00905817" w:rsidRPr="00905817">
        <w:rPr>
          <w:position w:val="-12"/>
        </w:rPr>
        <w:object w:dxaOrig="520" w:dyaOrig="360" w14:anchorId="50ED4F52">
          <v:shape id="_x0000_i1934" type="#_x0000_t75" style="width:25.8pt;height:19.35pt" o:ole="">
            <v:imagedata r:id="rId1842" o:title=""/>
          </v:shape>
          <o:OLEObject Type="Embed" ProgID="Equation.DSMT4" ShapeID="_x0000_i1934" DrawAspect="Content" ObjectID="_1493039406" r:id="rId1843"/>
        </w:object>
      </w:r>
      <w:r>
        <w:t xml:space="preserve"> (net molar flow rate) are prescribed over the elemental </w:t>
      </w:r>
      <w:proofErr w:type="gramStart"/>
      <w:r>
        <w:t xml:space="preserve">area </w:t>
      </w:r>
      <w:proofErr w:type="gramEnd"/>
      <w:r w:rsidR="00905817" w:rsidRPr="00905817">
        <w:rPr>
          <w:position w:val="-6"/>
        </w:rPr>
        <w:object w:dxaOrig="320" w:dyaOrig="279" w14:anchorId="51C55B45">
          <v:shape id="_x0000_i1935" type="#_x0000_t75" style="width:15.6pt;height:14.5pt" o:ole="">
            <v:imagedata r:id="rId1844" o:title=""/>
          </v:shape>
          <o:OLEObject Type="Embed" ProgID="Equation.DSMT4" ShapeID="_x0000_i1935" DrawAspect="Content" ObjectID="_1493039407" r:id="rId1845"/>
        </w:object>
      </w:r>
      <w:r>
        <w:t xml:space="preserve">, there is no variation in </w:t>
      </w:r>
      <w:r w:rsidR="00905817" w:rsidRPr="00905817">
        <w:rPr>
          <w:position w:val="-12"/>
        </w:rPr>
        <w:object w:dxaOrig="560" w:dyaOrig="360" w14:anchorId="4798DA61">
          <v:shape id="_x0000_i1936" type="#_x0000_t75" style="width:27.95pt;height:19.35pt" o:ole="">
            <v:imagedata r:id="rId1846" o:title=""/>
          </v:shape>
          <o:OLEObject Type="Embed" ProgID="Equation.DSMT4" ShapeID="_x0000_i1936" DrawAspect="Content" ObjectID="_1493039408" r:id="rId1847"/>
        </w:object>
      </w:r>
      <w:r>
        <w:t xml:space="preserve"> and it follows that </w:t>
      </w:r>
      <w:r w:rsidR="00905817" w:rsidRPr="00905817">
        <w:rPr>
          <w:position w:val="-12"/>
        </w:rPr>
        <w:object w:dxaOrig="1120" w:dyaOrig="360" w14:anchorId="10C5D26D">
          <v:shape id="_x0000_i1937" type="#_x0000_t75" style="width:56.4pt;height:19.35pt" o:ole="">
            <v:imagedata r:id="rId1848" o:title=""/>
          </v:shape>
          <o:OLEObject Type="Embed" ProgID="Equation.DSMT4" ShapeID="_x0000_i1937" DrawAspect="Content" ObjectID="_1493039409" r:id="rId1849"/>
        </w:object>
      </w:r>
      <w:r>
        <w:t xml:space="preserve">. Alternatively, in the case </w:t>
      </w:r>
      <w:proofErr w:type="gramStart"/>
      <w:r>
        <w:t xml:space="preserve">when </w:t>
      </w:r>
      <w:proofErr w:type="gramEnd"/>
      <w:r w:rsidR="00905817" w:rsidRPr="00905817">
        <w:rPr>
          <w:position w:val="-6"/>
        </w:rPr>
        <w:object w:dxaOrig="160" w:dyaOrig="260" w14:anchorId="36DB65D2">
          <v:shape id="_x0000_i1938" type="#_x0000_t75" style="width:8.05pt;height:12.9pt" o:ole="">
            <v:imagedata r:id="rId1850" o:title=""/>
          </v:shape>
          <o:OLEObject Type="Embed" ProgID="Equation.DSMT4" ShapeID="_x0000_i1938" DrawAspect="Content" ObjectID="_1493039410" r:id="rId1851"/>
        </w:object>
      </w:r>
      <w:r>
        <w:t xml:space="preserve">, </w:t>
      </w:r>
      <w:r w:rsidR="00905817" w:rsidRPr="00905817">
        <w:rPr>
          <w:position w:val="-12"/>
        </w:rPr>
        <w:object w:dxaOrig="300" w:dyaOrig="360" w14:anchorId="358960B7">
          <v:shape id="_x0000_i1939" type="#_x0000_t75" style="width:15.05pt;height:19.35pt" o:ole="">
            <v:imagedata r:id="rId1852" o:title=""/>
          </v:shape>
          <o:OLEObject Type="Embed" ProgID="Equation.DSMT4" ShapeID="_x0000_i1939" DrawAspect="Content" ObjectID="_1493039411" r:id="rId1853"/>
        </w:object>
      </w:r>
      <w:r>
        <w:t xml:space="preserve"> or </w:t>
      </w:r>
      <w:r w:rsidR="00905817" w:rsidRPr="00905817">
        <w:rPr>
          <w:position w:val="-12"/>
        </w:rPr>
        <w:object w:dxaOrig="260" w:dyaOrig="360" w14:anchorId="3D80CD32">
          <v:shape id="_x0000_i1940" type="#_x0000_t75" style="width:12.9pt;height:19.35pt" o:ole="">
            <v:imagedata r:id="rId1854" o:title=""/>
          </v:shape>
          <o:OLEObject Type="Embed" ProgID="Equation.DSMT4" ShapeID="_x0000_i1940" DrawAspect="Content" ObjectID="_1493039412" r:id="rId1855"/>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41" type="#_x0000_t75" style="width:15.6pt;height:14.5pt" o:ole="">
            <v:imagedata r:id="rId1856" o:title=""/>
          </v:shape>
          <o:OLEObject Type="Embed" ProgID="Equation.DSMT4" ShapeID="_x0000_i1941" DrawAspect="Content" ObjectID="_1493039413" r:id="rId1857"/>
        </w:object>
      </w:r>
      <w:r>
        <w:t xml:space="preserve">, with parametric coordinates </w:t>
      </w:r>
      <w:r w:rsidR="00905817" w:rsidRPr="00905817">
        <w:rPr>
          <w:position w:val="-16"/>
        </w:rPr>
        <w:object w:dxaOrig="800" w:dyaOrig="440" w14:anchorId="06220D0F">
          <v:shape id="_x0000_i1942" type="#_x0000_t75" style="width:39.75pt;height:22.05pt" o:ole="">
            <v:imagedata r:id="rId1858" o:title=""/>
          </v:shape>
          <o:OLEObject Type="Embed" ProgID="Equation.DSMT4" ShapeID="_x0000_i1942" DrawAspect="Content" ObjectID="_1493039414" r:id="rId1859"/>
        </w:object>
      </w:r>
      <w:r>
        <w:t xml:space="preserve">. Accordingly, for a point </w:t>
      </w:r>
      <w:r w:rsidR="00905817" w:rsidRPr="00905817">
        <w:rPr>
          <w:position w:val="-16"/>
        </w:rPr>
        <w:object w:dxaOrig="940" w:dyaOrig="440" w14:anchorId="630B3B6E">
          <v:shape id="_x0000_i1943" type="#_x0000_t75" style="width:47.3pt;height:22.05pt" o:ole="">
            <v:imagedata r:id="rId1860" o:title=""/>
          </v:shape>
          <o:OLEObject Type="Embed" ProgID="Equation.DSMT4" ShapeID="_x0000_i1943" DrawAspect="Content" ObjectID="_1493039415" r:id="rId1861"/>
        </w:object>
      </w:r>
      <w:r>
        <w:t xml:space="preserve"> </w:t>
      </w:r>
      <w:proofErr w:type="gramStart"/>
      <w:r>
        <w:t xml:space="preserve">on </w:t>
      </w:r>
      <w:proofErr w:type="gramEnd"/>
      <w:r w:rsidR="00905817" w:rsidRPr="00905817">
        <w:rPr>
          <w:position w:val="-6"/>
        </w:rPr>
        <w:object w:dxaOrig="320" w:dyaOrig="279" w14:anchorId="2A3D3939">
          <v:shape id="_x0000_i1944" type="#_x0000_t75" style="width:15.6pt;height:14.5pt" o:ole="">
            <v:imagedata r:id="rId1862" o:title=""/>
          </v:shape>
          <o:OLEObject Type="Embed" ProgID="Equation.DSMT4" ShapeID="_x0000_i1944" DrawAspect="Content" ObjectID="_1493039416" r:id="rId1863"/>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45" type="#_x0000_t75" style="width:109.05pt;height:32.8pt" o:ole="">
            <v:imagedata r:id="rId1864" o:title=""/>
          </v:shape>
          <o:OLEObject Type="Embed" ProgID="Equation.DSMT4" ShapeID="_x0000_i1945" DrawAspect="Content" ObjectID="_1493039417" r:id="rId186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13" w:author="Gerard" w:date="2015-05-06T12:49:00Z">
        <w:r w:rsidR="00E3755C">
          <w:rPr>
            <w:noProof/>
          </w:rPr>
          <w:instrText>91</w:instrText>
        </w:r>
      </w:ins>
      <w:del w:id="314" w:author="Gerard" w:date="2015-03-21T10:54:00Z">
        <w:r w:rsidR="008D52AD" w:rsidDel="00541E56">
          <w:rPr>
            <w:noProof/>
          </w:rPr>
          <w:delInstrText>90</w:delInstrText>
        </w:r>
      </w:del>
      <w:r w:rsidR="008735F1">
        <w:rPr>
          <w:noProof/>
        </w:rPr>
        <w:fldChar w:fldCharType="end"/>
      </w:r>
      <w:r>
        <w:instrText>)</w:instrText>
      </w:r>
      <w:r>
        <w:fldChar w:fldCharType="end"/>
      </w:r>
    </w:p>
    <w:p w14:paraId="07DDCD6C" w14:textId="77777777" w:rsidR="00FB6012" w:rsidRDefault="00FB6012" w:rsidP="00FB6012">
      <w:proofErr w:type="gramStart"/>
      <w:r>
        <w:t>and</w:t>
      </w:r>
      <w:proofErr w:type="gramEnd"/>
      <w:r>
        <w:t xml:space="preserve">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46" type="#_x0000_t75" style="width:59.1pt;height:34.95pt" o:ole="">
            <v:imagedata r:id="rId1866" o:title=""/>
          </v:shape>
          <o:OLEObject Type="Embed" ProgID="Equation.DSMT4" ShapeID="_x0000_i1946" DrawAspect="Content" ObjectID="_1493039418" r:id="rId18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15" w:author="Gerard" w:date="2015-05-06T12:49:00Z">
        <w:r w:rsidR="00E3755C">
          <w:rPr>
            <w:noProof/>
          </w:rPr>
          <w:instrText>92</w:instrText>
        </w:r>
      </w:ins>
      <w:del w:id="316" w:author="Gerard" w:date="2015-03-21T10:54:00Z">
        <w:r w:rsidR="008D52AD" w:rsidDel="00541E56">
          <w:rPr>
            <w:noProof/>
          </w:rPr>
          <w:delInstrText>91</w:delInstrText>
        </w:r>
      </w:del>
      <w:r w:rsidR="008735F1">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47" type="#_x0000_t75" style="width:15.6pt;height:14.5pt" o:ole="">
            <v:imagedata r:id="rId1868" o:title=""/>
          </v:shape>
          <o:OLEObject Type="Embed" ProgID="Equation.DSMT4" ShapeID="_x0000_i1947" DrawAspect="Content" ObjectID="_1493039419" r:id="rId1869"/>
        </w:object>
      </w:r>
      <w:r>
        <w:t xml:space="preserve"> </w:t>
      </w:r>
      <w:proofErr w:type="gramStart"/>
      <w:r>
        <w:t xml:space="preserve">is </w:t>
      </w:r>
      <w:proofErr w:type="gramEnd"/>
      <w:r w:rsidR="00905817" w:rsidRPr="00905817">
        <w:rPr>
          <w:position w:val="-14"/>
        </w:rPr>
        <w:object w:dxaOrig="1980" w:dyaOrig="400" w14:anchorId="34C619DD">
          <v:shape id="_x0000_i1948" type="#_x0000_t75" style="width:98.85pt;height:19.9pt" o:ole="">
            <v:imagedata r:id="rId1870" o:title=""/>
          </v:shape>
          <o:OLEObject Type="Embed" ProgID="Equation.DSMT4" ShapeID="_x0000_i1948" DrawAspect="Content" ObjectID="_1493039420" r:id="rId1871"/>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49" type="#_x0000_t75" style="width:235.9pt;height:22.55pt" o:ole="">
            <v:imagedata r:id="rId1872" o:title=""/>
          </v:shape>
          <o:OLEObject Type="Embed" ProgID="Equation.DSMT4" ShapeID="_x0000_i1949" DrawAspect="Content" ObjectID="_1493039421" r:id="rId18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17" w:author="Gerard" w:date="2015-05-06T12:49:00Z">
        <w:r w:rsidR="00E3755C">
          <w:rPr>
            <w:noProof/>
          </w:rPr>
          <w:instrText>93</w:instrText>
        </w:r>
      </w:ins>
      <w:del w:id="318" w:author="Gerard" w:date="2015-03-21T10:54:00Z">
        <w:r w:rsidR="008D52AD" w:rsidDel="00541E56">
          <w:rPr>
            <w:noProof/>
          </w:rPr>
          <w:delInstrText>92</w:delInstrText>
        </w:r>
      </w:del>
      <w:r w:rsidR="008735F1">
        <w:rPr>
          <w:noProof/>
        </w:rPr>
        <w:fldChar w:fldCharType="end"/>
      </w:r>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0" type="#_x0000_t75" style="width:27.95pt;height:19.35pt" o:ole="">
            <v:imagedata r:id="rId1874" o:title=""/>
          </v:shape>
          <o:OLEObject Type="Embed" ProgID="Equation.DSMT4" ShapeID="_x0000_i1950" DrawAspect="Content" ObjectID="_1493039422" r:id="rId1875"/>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51" type="#_x0000_t75" style="width:34.4pt;height:19.35pt" o:ole="">
            <v:imagedata r:id="rId1876" o:title=""/>
          </v:shape>
          <o:OLEObject Type="Embed" ProgID="Equation.DSMT4" ShapeID="_x0000_i1951" DrawAspect="Content" ObjectID="_1493039423" r:id="rId1877"/>
        </w:object>
      </w:r>
      <w:r>
        <w:t xml:space="preserve"> where </w:t>
      </w:r>
      <w:r w:rsidR="00905817" w:rsidRPr="00905817">
        <w:rPr>
          <w:position w:val="-12"/>
        </w:rPr>
        <w:object w:dxaOrig="220" w:dyaOrig="360" w14:anchorId="601A72E8">
          <v:shape id="_x0000_i1952" type="#_x0000_t75" style="width:10.75pt;height:19.35pt" o:ole="">
            <v:imagedata r:id="rId1878" o:title=""/>
          </v:shape>
          <o:OLEObject Type="Embed" ProgID="Equation.DSMT4" ShapeID="_x0000_i1952" DrawAspect="Content" ObjectID="_1493039424" r:id="rId1879"/>
        </w:object>
      </w:r>
      <w:r>
        <w:t xml:space="preserve"> is the prescribed normal traction </w:t>
      </w:r>
      <w:proofErr w:type="gramStart"/>
      <w:r>
        <w:t>component.</w:t>
      </w:r>
      <w:proofErr w:type="gramEnd"/>
      <w:r>
        <w:t xml:space="preserve"> Then it can be shown that the linearization of </w:t>
      </w:r>
      <w:r w:rsidR="00905817" w:rsidRPr="00905817">
        <w:rPr>
          <w:position w:val="-12"/>
        </w:rPr>
        <w:object w:dxaOrig="560" w:dyaOrig="360" w14:anchorId="536EF240">
          <v:shape id="_x0000_i1953" type="#_x0000_t75" style="width:27.95pt;height:19.35pt" o:ole="">
            <v:imagedata r:id="rId1880" o:title=""/>
          </v:shape>
          <o:OLEObject Type="Embed" ProgID="Equation.DSMT4" ShapeID="_x0000_i1953" DrawAspect="Content" ObjectID="_1493039425" r:id="rId1881"/>
        </w:object>
      </w:r>
      <w:r>
        <w:t xml:space="preserve"> along </w:t>
      </w:r>
      <w:r w:rsidR="00905817" w:rsidRPr="00905817">
        <w:rPr>
          <w:position w:val="-6"/>
        </w:rPr>
        <w:object w:dxaOrig="360" w:dyaOrig="279" w14:anchorId="15A0718A">
          <v:shape id="_x0000_i1954" type="#_x0000_t75" style="width:19.35pt;height:14.5pt" o:ole="">
            <v:imagedata r:id="rId1882" o:title=""/>
          </v:shape>
          <o:OLEObject Type="Embed" ProgID="Equation.DSMT4" ShapeID="_x0000_i1954" DrawAspect="Content" ObjectID="_1493039426" r:id="rId1883"/>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55" type="#_x0000_t75" style="width:364.3pt;height:36.55pt" o:ole="">
            <v:imagedata r:id="rId1884" o:title=""/>
          </v:shape>
          <o:OLEObject Type="Embed" ProgID="Equation.DSMT4" ShapeID="_x0000_i1955" DrawAspect="Content" ObjectID="_1493039427" r:id="rId18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19" w:author="Gerard" w:date="2015-05-06T12:49:00Z">
        <w:r w:rsidR="00E3755C">
          <w:rPr>
            <w:noProof/>
          </w:rPr>
          <w:instrText>94</w:instrText>
        </w:r>
      </w:ins>
      <w:del w:id="320" w:author="Gerard" w:date="2015-03-21T10:54:00Z">
        <w:r w:rsidR="008D52AD" w:rsidDel="00541E56">
          <w:rPr>
            <w:noProof/>
          </w:rPr>
          <w:delInstrText>93</w:delInstrText>
        </w:r>
      </w:del>
      <w:r w:rsidR="008735F1">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56" type="#_x0000_t75" style="width:17.2pt;height:15.6pt" o:ole="">
            <v:imagedata r:id="rId1886" o:title=""/>
          </v:shape>
          <o:OLEObject Type="Embed" ProgID="Equation.DSMT4" ShapeID="_x0000_i1956" DrawAspect="Content" ObjectID="_1493039428" r:id="rId1887"/>
        </w:object>
      </w:r>
      <w:r>
        <w:t xml:space="preserve"> and </w:t>
      </w:r>
      <w:r w:rsidR="00905817" w:rsidRPr="00905817">
        <w:rPr>
          <w:position w:val="-6"/>
        </w:rPr>
        <w:object w:dxaOrig="340" w:dyaOrig="279" w14:anchorId="6F12CA21">
          <v:shape id="_x0000_i1957" type="#_x0000_t75" style="width:17.2pt;height:14.5pt" o:ole="">
            <v:imagedata r:id="rId1888" o:title=""/>
          </v:shape>
          <o:OLEObject Type="Embed" ProgID="Equation.DSMT4" ShapeID="_x0000_i1957" DrawAspect="Content" ObjectID="_1493039429" r:id="rId1889"/>
        </w:object>
      </w:r>
      <w:r>
        <w:t xml:space="preserve"> reduce to zero, </w:t>
      </w:r>
      <w:r w:rsidR="00905817" w:rsidRPr="00905817">
        <w:rPr>
          <w:position w:val="-14"/>
        </w:rPr>
        <w:object w:dxaOrig="1800" w:dyaOrig="400" w14:anchorId="07160677">
          <v:shape id="_x0000_i1958" type="#_x0000_t75" style="width:91.35pt;height:19.9pt" o:ole="">
            <v:imagedata r:id="rId1890" o:title=""/>
          </v:shape>
          <o:OLEObject Type="Embed" ProgID="Equation.DSMT4" ShapeID="_x0000_i1958" DrawAspect="Content" ObjectID="_1493039430" r:id="rId1891"/>
        </w:object>
      </w:r>
      <w:r>
        <w:t xml:space="preserve"> </w:t>
      </w:r>
      <w:proofErr w:type="gramStart"/>
      <w:r>
        <w:t xml:space="preserve">and </w:t>
      </w:r>
      <w:proofErr w:type="gramEnd"/>
      <w:r w:rsidR="00905817" w:rsidRPr="00905817">
        <w:rPr>
          <w:position w:val="-14"/>
        </w:rPr>
        <w:object w:dxaOrig="1780" w:dyaOrig="400" w14:anchorId="530F59D8">
          <v:shape id="_x0000_i1959" type="#_x0000_t75" style="width:89.2pt;height:19.9pt" o:ole="">
            <v:imagedata r:id="rId1892" o:title=""/>
          </v:shape>
          <o:OLEObject Type="Embed" ProgID="Equation.DSMT4" ShapeID="_x0000_i1959" DrawAspect="Content" ObjectID="_1493039431" r:id="rId1893"/>
        </w:object>
      </w:r>
      <w:r>
        <w:t>.</w:t>
      </w:r>
    </w:p>
    <w:p w14:paraId="195DEE71" w14:textId="77777777" w:rsidR="00FB6012" w:rsidRDefault="00FB6012" w:rsidP="00FB6012"/>
    <w:p w14:paraId="439131A1" w14:textId="77777777" w:rsidR="00FB6012" w:rsidRDefault="00FB6012" w:rsidP="00FB6012">
      <w:pPr>
        <w:pStyle w:val="Heading3"/>
      </w:pPr>
      <w:bookmarkStart w:id="321" w:name="_Toc176704848"/>
      <w:bookmarkStart w:id="322" w:name="_Toc289032554"/>
      <w:r>
        <w:t>Discretization</w:t>
      </w:r>
      <w:bookmarkEnd w:id="321"/>
      <w:bookmarkEnd w:id="322"/>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0" type="#_x0000_t75" style="width:185.35pt;height:102.65pt" o:ole="">
            <v:imagedata r:id="rId1894" o:title=""/>
          </v:shape>
          <o:OLEObject Type="Embed" ProgID="Equation.DSMT4" ShapeID="_x0000_i1960" DrawAspect="Content" ObjectID="_1493039432" r:id="rId18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23" w:author="Gerard" w:date="2015-05-06T12:49:00Z">
        <w:r w:rsidR="00E3755C">
          <w:rPr>
            <w:noProof/>
          </w:rPr>
          <w:instrText>95</w:instrText>
        </w:r>
      </w:ins>
      <w:del w:id="324" w:author="Gerard" w:date="2015-03-21T10:54:00Z">
        <w:r w:rsidR="008D52AD" w:rsidDel="00541E56">
          <w:rPr>
            <w:noProof/>
          </w:rPr>
          <w:delInstrText>94</w:delInstrText>
        </w:r>
      </w:del>
      <w:r w:rsidR="008735F1">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61" type="#_x0000_t75" style="width:17.2pt;height:19.35pt" o:ole="">
            <v:imagedata r:id="rId1896" o:title=""/>
          </v:shape>
          <o:OLEObject Type="Embed" ProgID="Equation.DSMT4" ShapeID="_x0000_i1961" DrawAspect="Content" ObjectID="_1493039433" r:id="rId1897"/>
        </w:object>
      </w:r>
      <w:r>
        <w:t xml:space="preserve"> represents the interpolation functions over an element, </w:t>
      </w:r>
      <w:r w:rsidR="00905817" w:rsidRPr="00905817">
        <w:rPr>
          <w:position w:val="-12"/>
        </w:rPr>
        <w:object w:dxaOrig="440" w:dyaOrig="360" w14:anchorId="4C330006">
          <v:shape id="_x0000_i1962" type="#_x0000_t75" style="width:22.05pt;height:19.35pt" o:ole="">
            <v:imagedata r:id="rId1898" o:title=""/>
          </v:shape>
          <o:OLEObject Type="Embed" ProgID="Equation.DSMT4" ShapeID="_x0000_i1962" DrawAspect="Content" ObjectID="_1493039434" r:id="rId1899"/>
        </w:object>
      </w:r>
      <w:r>
        <w:t xml:space="preserve">, </w:t>
      </w:r>
      <w:r w:rsidR="00905817" w:rsidRPr="00905817">
        <w:rPr>
          <w:position w:val="-12"/>
        </w:rPr>
        <w:object w:dxaOrig="440" w:dyaOrig="360" w14:anchorId="7AEBDFEF">
          <v:shape id="_x0000_i1963" type="#_x0000_t75" style="width:22.05pt;height:19.35pt" o:ole="">
            <v:imagedata r:id="rId1900" o:title=""/>
          </v:shape>
          <o:OLEObject Type="Embed" ProgID="Equation.DSMT4" ShapeID="_x0000_i1963" DrawAspect="Content" ObjectID="_1493039435" r:id="rId1901"/>
        </w:object>
      </w:r>
      <w:r>
        <w:t xml:space="preserve">, </w:t>
      </w:r>
      <w:r w:rsidR="00905817" w:rsidRPr="00905817">
        <w:rPr>
          <w:position w:val="-12"/>
        </w:rPr>
        <w:object w:dxaOrig="400" w:dyaOrig="360" w14:anchorId="5E1099F9">
          <v:shape id="_x0000_i1964" type="#_x0000_t75" style="width:19.9pt;height:19.35pt" o:ole="">
            <v:imagedata r:id="rId1902" o:title=""/>
          </v:shape>
          <o:OLEObject Type="Embed" ProgID="Equation.DSMT4" ShapeID="_x0000_i1964" DrawAspect="Content" ObjectID="_1493039436" r:id="rId1903"/>
        </w:object>
      </w:r>
      <w:r>
        <w:t xml:space="preserve">, </w:t>
      </w:r>
      <w:r w:rsidR="00905817" w:rsidRPr="00905817">
        <w:rPr>
          <w:position w:val="-12"/>
        </w:rPr>
        <w:object w:dxaOrig="440" w:dyaOrig="360" w14:anchorId="76BE4949">
          <v:shape id="_x0000_i1965" type="#_x0000_t75" style="width:22.05pt;height:19.35pt" o:ole="">
            <v:imagedata r:id="rId1904" o:title=""/>
          </v:shape>
          <o:OLEObject Type="Embed" ProgID="Equation.DSMT4" ShapeID="_x0000_i1965" DrawAspect="Content" ObjectID="_1493039437" r:id="rId1905"/>
        </w:object>
      </w:r>
      <w:r>
        <w:t xml:space="preserve">, </w:t>
      </w:r>
      <w:r w:rsidR="00905817" w:rsidRPr="00905817">
        <w:rPr>
          <w:position w:val="-12"/>
        </w:rPr>
        <w:object w:dxaOrig="420" w:dyaOrig="360" w14:anchorId="5FE73AC1">
          <v:shape id="_x0000_i1966" type="#_x0000_t75" style="width:20.4pt;height:19.35pt" o:ole="">
            <v:imagedata r:id="rId1906" o:title=""/>
          </v:shape>
          <o:OLEObject Type="Embed" ProgID="Equation.DSMT4" ShapeID="_x0000_i1966" DrawAspect="Content" ObjectID="_1493039438" r:id="rId1907"/>
        </w:object>
      </w:r>
      <w:r>
        <w:t xml:space="preserve"> and </w:t>
      </w:r>
      <w:r w:rsidR="00905817" w:rsidRPr="00905817">
        <w:rPr>
          <w:position w:val="-12"/>
        </w:rPr>
        <w:object w:dxaOrig="400" w:dyaOrig="360" w14:anchorId="4E574BFF">
          <v:shape id="_x0000_i1967" type="#_x0000_t75" style="width:19.9pt;height:19.35pt" o:ole="">
            <v:imagedata r:id="rId1908" o:title=""/>
          </v:shape>
          <o:OLEObject Type="Embed" ProgID="Equation.DSMT4" ShapeID="_x0000_i1967" DrawAspect="Content" ObjectID="_1493039439" r:id="rId1909"/>
        </w:object>
      </w:r>
      <w:r>
        <w:t xml:space="preserve"> respectively represent the nodal values of </w:t>
      </w:r>
      <w:r w:rsidR="00905817" w:rsidRPr="00905817">
        <w:rPr>
          <w:position w:val="-6"/>
        </w:rPr>
        <w:object w:dxaOrig="340" w:dyaOrig="279" w14:anchorId="1BB08E68">
          <v:shape id="_x0000_i1968" type="#_x0000_t75" style="width:17.2pt;height:14.5pt" o:ole="">
            <v:imagedata r:id="rId1910" o:title=""/>
          </v:shape>
          <o:OLEObject Type="Embed" ProgID="Equation.DSMT4" ShapeID="_x0000_i1968" DrawAspect="Content" ObjectID="_1493039440" r:id="rId1911"/>
        </w:object>
      </w:r>
      <w:r>
        <w:t xml:space="preserve">, </w:t>
      </w:r>
      <w:r w:rsidR="00905817" w:rsidRPr="00905817">
        <w:rPr>
          <w:position w:val="-10"/>
        </w:rPr>
        <w:object w:dxaOrig="380" w:dyaOrig="320" w14:anchorId="5330836A">
          <v:shape id="_x0000_i1969" type="#_x0000_t75" style="width:19.35pt;height:15.6pt" o:ole="">
            <v:imagedata r:id="rId1912" o:title=""/>
          </v:shape>
          <o:OLEObject Type="Embed" ProgID="Equation.DSMT4" ShapeID="_x0000_i1969" DrawAspect="Content" ObjectID="_1493039441" r:id="rId1913"/>
        </w:object>
      </w:r>
      <w:r>
        <w:t xml:space="preserve">, </w:t>
      </w:r>
      <w:r w:rsidR="00905817" w:rsidRPr="00905817">
        <w:rPr>
          <w:position w:val="-6"/>
        </w:rPr>
        <w:object w:dxaOrig="320" w:dyaOrig="279" w14:anchorId="121DA02A">
          <v:shape id="_x0000_i1970" type="#_x0000_t75" style="width:15.6pt;height:14.5pt" o:ole="">
            <v:imagedata r:id="rId1914" o:title=""/>
          </v:shape>
          <o:OLEObject Type="Embed" ProgID="Equation.DSMT4" ShapeID="_x0000_i1970" DrawAspect="Content" ObjectID="_1493039442" r:id="rId1915"/>
        </w:object>
      </w:r>
      <w:r>
        <w:t xml:space="preserve">, </w:t>
      </w:r>
      <w:r w:rsidR="00905817" w:rsidRPr="00905817">
        <w:rPr>
          <w:position w:val="-6"/>
        </w:rPr>
        <w:object w:dxaOrig="360" w:dyaOrig="279" w14:anchorId="286402C7">
          <v:shape id="_x0000_i1971" type="#_x0000_t75" style="width:19.35pt;height:14.5pt" o:ole="">
            <v:imagedata r:id="rId1916" o:title=""/>
          </v:shape>
          <o:OLEObject Type="Embed" ProgID="Equation.DSMT4" ShapeID="_x0000_i1971" DrawAspect="Content" ObjectID="_1493039443" r:id="rId1917"/>
        </w:object>
      </w:r>
      <w:r>
        <w:t xml:space="preserve">, </w:t>
      </w:r>
      <w:r w:rsidR="00905817" w:rsidRPr="00905817">
        <w:rPr>
          <w:position w:val="-10"/>
        </w:rPr>
        <w:object w:dxaOrig="340" w:dyaOrig="320" w14:anchorId="068CCD19">
          <v:shape id="_x0000_i1972" type="#_x0000_t75" style="width:17.2pt;height:15.6pt" o:ole="">
            <v:imagedata r:id="rId1918" o:title=""/>
          </v:shape>
          <o:OLEObject Type="Embed" ProgID="Equation.DSMT4" ShapeID="_x0000_i1972" DrawAspect="Content" ObjectID="_1493039444" r:id="rId1919"/>
        </w:object>
      </w:r>
      <w:r>
        <w:t xml:space="preserve"> and </w:t>
      </w:r>
      <w:r w:rsidR="00905817" w:rsidRPr="00905817">
        <w:rPr>
          <w:position w:val="-6"/>
        </w:rPr>
        <w:object w:dxaOrig="340" w:dyaOrig="279" w14:anchorId="570E68E8">
          <v:shape id="_x0000_i1973" type="#_x0000_t75" style="width:17.2pt;height:14.5pt" o:ole="">
            <v:imagedata r:id="rId1920" o:title=""/>
          </v:shape>
          <o:OLEObject Type="Embed" ProgID="Equation.DSMT4" ShapeID="_x0000_i1973" DrawAspect="Content" ObjectID="_1493039445" r:id="rId1921"/>
        </w:object>
      </w:r>
      <w:r>
        <w:t xml:space="preserve">; </w:t>
      </w:r>
      <w:r w:rsidR="00905817" w:rsidRPr="00905817">
        <w:rPr>
          <w:position w:val="-6"/>
        </w:rPr>
        <w:object w:dxaOrig="260" w:dyaOrig="220" w14:anchorId="0502661C">
          <v:shape id="_x0000_i1974" type="#_x0000_t75" style="width:12.9pt;height:10.75pt" o:ole="">
            <v:imagedata r:id="rId1922" o:title=""/>
          </v:shape>
          <o:OLEObject Type="Embed" ProgID="Equation.DSMT4" ShapeID="_x0000_i1974" DrawAspect="Content" ObjectID="_1493039446" r:id="rId1923"/>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75" type="#_x0000_t75" style="width:26.85pt;height:19.35pt" o:ole="">
            <v:imagedata r:id="rId1924" o:title=""/>
          </v:shape>
          <o:OLEObject Type="Embed" ProgID="Equation.DSMT4" ShapeID="_x0000_i1975" DrawAspect="Content" ObjectID="_1493039447" r:id="rId1925"/>
        </w:object>
      </w:r>
      <w:r>
        <w:t xml:space="preserve"> in </w:t>
      </w:r>
      <w:r w:rsidR="00605580">
        <w:fldChar w:fldCharType="begin"/>
      </w:r>
      <w:r w:rsidR="00605580">
        <w:instrText xml:space="preserve"> GOTOBUTTON ZEqnNum588916  \* MERGEFORMAT </w:instrText>
      </w:r>
      <w:r w:rsidR="008735F1">
        <w:fldChar w:fldCharType="begin"/>
      </w:r>
      <w:r w:rsidR="008735F1">
        <w:instrText xml:space="preserve"> REF ZEqnNum588916 \* Charformat \! \* MERGEFORMAT </w:instrText>
      </w:r>
      <w:r w:rsidR="008735F1">
        <w:fldChar w:fldCharType="separate"/>
      </w:r>
      <w:ins w:id="325" w:author="Gerard" w:date="2015-05-06T12:49:00Z">
        <w:r w:rsidR="00E3755C">
          <w:instrText>(3.56)</w:instrText>
        </w:r>
      </w:ins>
      <w:del w:id="326" w:author="Gerard" w:date="2015-03-21T10:54:00Z">
        <w:r w:rsidR="008D52AD" w:rsidDel="00541E56">
          <w:delInstrText>(3.55)</w:delInstrText>
        </w:r>
      </w:del>
      <w:r w:rsidR="008735F1">
        <w:fldChar w:fldCharType="end"/>
      </w:r>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76" type="#_x0000_t75" style="width:223pt;height:76.85pt" o:ole="">
            <v:imagedata r:id="rId1926" o:title=""/>
          </v:shape>
          <o:OLEObject Type="Embed" ProgID="Equation.DSMT4" ShapeID="_x0000_i1976" DrawAspect="Content" ObjectID="_1493039448" r:id="rId19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27" w:author="Gerard" w:date="2015-05-06T12:49:00Z">
        <w:r w:rsidR="00E3755C">
          <w:rPr>
            <w:noProof/>
          </w:rPr>
          <w:instrText>96</w:instrText>
        </w:r>
      </w:ins>
      <w:del w:id="328" w:author="Gerard" w:date="2015-03-21T10:54:00Z">
        <w:r w:rsidR="008D52AD" w:rsidDel="00541E56">
          <w:rPr>
            <w:noProof/>
          </w:rPr>
          <w:delInstrText>95</w:delInstrText>
        </w:r>
      </w:del>
      <w:r w:rsidR="008735F1">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77" type="#_x0000_t75" style="width:12.9pt;height:19.35pt" o:ole="">
            <v:imagedata r:id="rId1928" o:title=""/>
          </v:shape>
          <o:OLEObject Type="Embed" ProgID="Equation.DSMT4" ShapeID="_x0000_i1977" DrawAspect="Content" ObjectID="_1493039449" r:id="rId1929"/>
        </w:object>
      </w:r>
      <w:r>
        <w:t xml:space="preserve"> is the number of elements in </w:t>
      </w:r>
      <w:r w:rsidR="00905817" w:rsidRPr="00905817">
        <w:rPr>
          <w:position w:val="-6"/>
        </w:rPr>
        <w:object w:dxaOrig="200" w:dyaOrig="279" w14:anchorId="51895AC8">
          <v:shape id="_x0000_i1978" type="#_x0000_t75" style="width:10.2pt;height:14.5pt" o:ole="">
            <v:imagedata r:id="rId1930" o:title=""/>
          </v:shape>
          <o:OLEObject Type="Embed" ProgID="Equation.DSMT4" ShapeID="_x0000_i1978" DrawAspect="Content" ObjectID="_1493039450" r:id="rId1931"/>
        </w:object>
      </w:r>
      <w:r>
        <w:t xml:space="preserve">, </w:t>
      </w:r>
      <w:r w:rsidR="00905817" w:rsidRPr="00905817">
        <w:rPr>
          <w:position w:val="-12"/>
        </w:rPr>
        <w:object w:dxaOrig="380" w:dyaOrig="400" w14:anchorId="436561F7">
          <v:shape id="_x0000_i1979" type="#_x0000_t75" style="width:19.35pt;height:19.9pt" o:ole="">
            <v:imagedata r:id="rId1932" o:title=""/>
          </v:shape>
          <o:OLEObject Type="Embed" ProgID="Equation.DSMT4" ShapeID="_x0000_i1979" DrawAspect="Content" ObjectID="_1493039451" r:id="rId1933"/>
        </w:object>
      </w:r>
      <w:r>
        <w:t xml:space="preserve"> is the number of integration points in the </w:t>
      </w:r>
      <w:r w:rsidR="00905817" w:rsidRPr="00905817">
        <w:rPr>
          <w:position w:val="-6"/>
        </w:rPr>
        <w:object w:dxaOrig="360" w:dyaOrig="220" w14:anchorId="0732807A">
          <v:shape id="_x0000_i1980" type="#_x0000_t75" style="width:19.35pt;height:10.75pt" o:ole="">
            <v:imagedata r:id="rId1934" o:title=""/>
          </v:shape>
          <o:OLEObject Type="Embed" ProgID="Equation.DSMT4" ShapeID="_x0000_i1980" DrawAspect="Content" ObjectID="_1493039452" r:id="rId1935"/>
        </w:object>
      </w:r>
      <w:r>
        <w:t xml:space="preserve">th element, </w:t>
      </w:r>
      <w:r w:rsidR="00905817" w:rsidRPr="00905817">
        <w:rPr>
          <w:position w:val="-12"/>
        </w:rPr>
        <w:object w:dxaOrig="320" w:dyaOrig="360" w14:anchorId="06B26C93">
          <v:shape id="_x0000_i1981" type="#_x0000_t75" style="width:15.6pt;height:19.35pt" o:ole="">
            <v:imagedata r:id="rId1936" o:title=""/>
          </v:shape>
          <o:OLEObject Type="Embed" ProgID="Equation.DSMT4" ShapeID="_x0000_i1981" DrawAspect="Content" ObjectID="_1493039453" r:id="rId1937"/>
        </w:object>
      </w:r>
      <w:r>
        <w:t xml:space="preserve"> is the quadrature weight associated with the </w:t>
      </w:r>
      <w:r w:rsidR="00905817" w:rsidRPr="00905817">
        <w:rPr>
          <w:position w:val="-6"/>
        </w:rPr>
        <w:object w:dxaOrig="380" w:dyaOrig="279" w14:anchorId="0456D160">
          <v:shape id="_x0000_i1982" type="#_x0000_t75" style="width:19.35pt;height:14.5pt" o:ole="">
            <v:imagedata r:id="rId1938" o:title=""/>
          </v:shape>
          <o:OLEObject Type="Embed" ProgID="Equation.DSMT4" ShapeID="_x0000_i1982" DrawAspect="Content" ObjectID="_1493039454" r:id="rId1939"/>
        </w:object>
      </w:r>
      <w:r>
        <w:t xml:space="preserve">th integration point, and </w:t>
      </w:r>
      <w:r w:rsidR="00905817" w:rsidRPr="00905817">
        <w:rPr>
          <w:position w:val="-14"/>
        </w:rPr>
        <w:object w:dxaOrig="300" w:dyaOrig="380" w14:anchorId="542064BE">
          <v:shape id="_x0000_i1983" type="#_x0000_t75" style="width:15.05pt;height:19.35pt" o:ole="">
            <v:imagedata r:id="rId1940" o:title=""/>
          </v:shape>
          <o:OLEObject Type="Embed" ProgID="Equation.DSMT4" ShapeID="_x0000_i1983" DrawAspect="Content" ObjectID="_1493039455" r:id="rId1941"/>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84" type="#_x0000_t75" style="width:169.8pt;height:82.75pt" o:ole="">
            <v:imagedata r:id="rId1942" o:title=""/>
          </v:shape>
          <o:OLEObject Type="Embed" ProgID="Equation.DSMT4" ShapeID="_x0000_i1984" DrawAspect="Content" ObjectID="_1493039456" r:id="rId19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w:instrText>
      </w:r>
      <w:r w:rsidR="008735F1">
        <w:instrText xml:space="preserv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29" w:author="Gerard" w:date="2015-05-06T12:49:00Z">
        <w:r w:rsidR="00E3755C">
          <w:rPr>
            <w:noProof/>
          </w:rPr>
          <w:instrText>97</w:instrText>
        </w:r>
      </w:ins>
      <w:del w:id="330" w:author="Gerard" w:date="2015-03-21T10:54:00Z">
        <w:r w:rsidR="008D52AD" w:rsidDel="00541E56">
          <w:rPr>
            <w:noProof/>
          </w:rPr>
          <w:delInstrText>96</w:delInstrText>
        </w:r>
      </w:del>
      <w:r w:rsidR="008735F1">
        <w:rPr>
          <w:noProof/>
        </w:rPr>
        <w:fldChar w:fldCharType="end"/>
      </w:r>
      <w:r>
        <w:instrText>)</w:instrText>
      </w:r>
      <w:r>
        <w:fldChar w:fldCharType="end"/>
      </w:r>
    </w:p>
    <w:p w14:paraId="413509DB" w14:textId="022A099E" w:rsidR="00FB6012" w:rsidRDefault="00FB6012" w:rsidP="00FB6012">
      <w:proofErr w:type="gramStart"/>
      <w:r>
        <w:t>and</w:t>
      </w:r>
      <w:proofErr w:type="gramEnd"/>
      <w:r>
        <w:t xml:space="preserve"> it is understood that </w:t>
      </w:r>
      <w:r w:rsidR="00905817" w:rsidRPr="00905817">
        <w:rPr>
          <w:position w:val="-14"/>
        </w:rPr>
        <w:object w:dxaOrig="300" w:dyaOrig="380" w14:anchorId="1ED7490B">
          <v:shape id="_x0000_i1985" type="#_x0000_t75" style="width:15.05pt;height:19.35pt" o:ole="">
            <v:imagedata r:id="rId1944" o:title=""/>
          </v:shape>
          <o:OLEObject Type="Embed" ProgID="Equation.DSMT4" ShapeID="_x0000_i1985" DrawAspect="Content" ObjectID="_1493039457" r:id="rId1945"/>
        </w:object>
      </w:r>
      <w:r>
        <w:t xml:space="preserve">, </w:t>
      </w:r>
      <w:r w:rsidR="00905817" w:rsidRPr="00905817">
        <w:rPr>
          <w:position w:val="-12"/>
        </w:rPr>
        <w:object w:dxaOrig="260" w:dyaOrig="380" w14:anchorId="278E6FF3">
          <v:shape id="_x0000_i1986" type="#_x0000_t75" style="width:12.9pt;height:19.35pt" o:ole="">
            <v:imagedata r:id="rId1946" o:title=""/>
          </v:shape>
          <o:OLEObject Type="Embed" ProgID="Equation.DSMT4" ShapeID="_x0000_i1986" DrawAspect="Content" ObjectID="_1493039458" r:id="rId1947"/>
        </w:object>
      </w:r>
      <w:r>
        <w:t xml:space="preserve">, </w:t>
      </w:r>
      <w:r w:rsidR="00905817" w:rsidRPr="00905817">
        <w:rPr>
          <w:position w:val="-12"/>
        </w:rPr>
        <w:object w:dxaOrig="279" w:dyaOrig="380" w14:anchorId="45CE5EC5">
          <v:shape id="_x0000_i1987" type="#_x0000_t75" style="width:14.5pt;height:19.35pt" o:ole="">
            <v:imagedata r:id="rId1948" o:title=""/>
          </v:shape>
          <o:OLEObject Type="Embed" ProgID="Equation.DSMT4" ShapeID="_x0000_i1987" DrawAspect="Content" ObjectID="_1493039459" r:id="rId1949"/>
        </w:object>
      </w:r>
      <w:r>
        <w:t xml:space="preserve"> and </w:t>
      </w:r>
      <w:r w:rsidR="00905817" w:rsidRPr="00905817">
        <w:rPr>
          <w:position w:val="-12"/>
        </w:rPr>
        <w:object w:dxaOrig="260" w:dyaOrig="380" w14:anchorId="78E6861C">
          <v:shape id="_x0000_i1988" type="#_x0000_t75" style="width:12.9pt;height:19.35pt" o:ole="">
            <v:imagedata r:id="rId1950" o:title=""/>
          </v:shape>
          <o:OLEObject Type="Embed" ProgID="Equation.DSMT4" ShapeID="_x0000_i1988" DrawAspect="Content" ObjectID="_1493039460" r:id="rId1951"/>
        </w:object>
      </w:r>
      <w:r>
        <w:t xml:space="preserve"> are evaluated at the parametric coordinates of the </w:t>
      </w:r>
      <w:r w:rsidR="00905817" w:rsidRPr="00905817">
        <w:rPr>
          <w:position w:val="-6"/>
        </w:rPr>
        <w:object w:dxaOrig="380" w:dyaOrig="279" w14:anchorId="50EE0878">
          <v:shape id="_x0000_i1989" type="#_x0000_t75" style="width:19.35pt;height:14.5pt" o:ole="">
            <v:imagedata r:id="rId1952" o:title=""/>
          </v:shape>
          <o:OLEObject Type="Embed" ProgID="Equation.DSMT4" ShapeID="_x0000_i1989" DrawAspect="Content" ObjectID="_1493039461" r:id="rId1953"/>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0" type="#_x0000_t75" style="width:69.85pt;height:19.9pt" o:ole="">
            <v:imagedata r:id="rId1954" o:title=""/>
          </v:shape>
          <o:OLEObject Type="Embed" ProgID="Equation.DSMT4" ShapeID="_x0000_i1990" DrawAspect="Content" ObjectID="_1493039462" r:id="rId1955"/>
        </w:object>
      </w:r>
      <w:r>
        <w:t xml:space="preserve"> appearing in </w:t>
      </w:r>
      <w:r w:rsidR="00605580">
        <w:fldChar w:fldCharType="begin"/>
      </w:r>
      <w:r w:rsidR="00605580">
        <w:instrText xml:space="preserve"> GOTOBUTTON ZEqnNum588916  \* MERGEFORMAT </w:instrText>
      </w:r>
      <w:r w:rsidR="008735F1">
        <w:fldChar w:fldCharType="begin"/>
      </w:r>
      <w:r w:rsidR="008735F1">
        <w:instrText xml:space="preserve"> REF ZEqnNum588916 \* Charformat \! \* MERGEFORMAT </w:instrText>
      </w:r>
      <w:r w:rsidR="008735F1">
        <w:fldChar w:fldCharType="separate"/>
      </w:r>
      <w:ins w:id="331" w:author="Gerard" w:date="2015-05-06T12:49:00Z">
        <w:r w:rsidR="00E3755C">
          <w:instrText>(3.56)</w:instrText>
        </w:r>
      </w:ins>
      <w:del w:id="332" w:author="Gerard" w:date="2015-03-21T10:54:00Z">
        <w:r w:rsidR="008D52AD" w:rsidDel="00541E56">
          <w:delInstrText>(3.55)</w:delInstrText>
        </w:r>
      </w:del>
      <w:r w:rsidR="008735F1">
        <w:fldChar w:fldCharType="end"/>
      </w:r>
      <w:r w:rsidR="00605580">
        <w:fldChar w:fldCharType="end"/>
      </w:r>
      <w:r>
        <w:t xml:space="preserve"> becomes </w:t>
      </w:r>
      <w:r w:rsidR="00905817" w:rsidRPr="00905817">
        <w:rPr>
          <w:position w:val="-14"/>
        </w:rPr>
        <w:object w:dxaOrig="1300" w:dyaOrig="400" w14:anchorId="65CBA84D">
          <v:shape id="_x0000_i1991" type="#_x0000_t75" style="width:65pt;height:19.9pt" o:ole="">
            <v:imagedata r:id="rId1956" o:title=""/>
          </v:shape>
          <o:OLEObject Type="Embed" ProgID="Equation.DSMT4" ShapeID="_x0000_i1991" DrawAspect="Content" ObjectID="_1493039463" r:id="rId1957"/>
        </w:object>
      </w:r>
      <w:r>
        <w:t xml:space="preserve"> when evaluated at the parametric coordinates </w:t>
      </w:r>
      <w:r w:rsidR="00905817" w:rsidRPr="00905817">
        <w:rPr>
          <w:position w:val="-16"/>
        </w:rPr>
        <w:object w:dxaOrig="1600" w:dyaOrig="440" w14:anchorId="292A8373">
          <v:shape id="_x0000_i1992" type="#_x0000_t75" style="width:80.05pt;height:22.05pt" o:ole="">
            <v:imagedata r:id="rId1958" o:title=""/>
          </v:shape>
          <o:OLEObject Type="Embed" ProgID="Equation.DSMT4" ShapeID="_x0000_i1992" DrawAspect="Content" ObjectID="_1493039464" r:id="rId1959"/>
        </w:object>
      </w:r>
      <w:r>
        <w:t xml:space="preserve"> of the </w:t>
      </w:r>
      <w:r w:rsidR="00905817" w:rsidRPr="00905817">
        <w:rPr>
          <w:position w:val="-6"/>
        </w:rPr>
        <w:object w:dxaOrig="380" w:dyaOrig="279" w14:anchorId="03516F60">
          <v:shape id="_x0000_i1993" type="#_x0000_t75" style="width:19.35pt;height:14.5pt" o:ole="">
            <v:imagedata r:id="rId1960" o:title=""/>
          </v:shape>
          <o:OLEObject Type="Embed" ProgID="Equation.DSMT4" ShapeID="_x0000_i1993" DrawAspect="Content" ObjectID="_1493039465" r:id="rId1961"/>
        </w:object>
      </w:r>
      <w:proofErr w:type="gramStart"/>
      <w:r>
        <w:t>th</w:t>
      </w:r>
      <w:proofErr w:type="gramEnd"/>
      <w:r>
        <w:t xml:space="preserve">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1994" type="#_x0000_t75" style="width:238.55pt;height:19.9pt" o:ole="">
            <v:imagedata r:id="rId1962" o:title=""/>
          </v:shape>
          <o:OLEObject Type="Embed" ProgID="Equation.DSMT4" ShapeID="_x0000_i1994" DrawAspect="Content" ObjectID="_1493039466" r:id="rId1963"/>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1995" type="#_x0000_t75" style="width:349.25pt;height:76.85pt" o:ole="">
            <v:imagedata r:id="rId1964" o:title=""/>
          </v:shape>
          <o:OLEObject Type="Embed" ProgID="Equation.DSMT4" ShapeID="_x0000_i1995" DrawAspect="Content" ObjectID="_1493039467" r:id="rId19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333" w:name="ZEqnNum438068"/>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34" w:author="Gerard" w:date="2015-05-06T12:49:00Z">
        <w:r w:rsidR="00E3755C">
          <w:rPr>
            <w:noProof/>
          </w:rPr>
          <w:instrText>98</w:instrText>
        </w:r>
      </w:ins>
      <w:del w:id="335" w:author="Gerard" w:date="2015-03-21T10:54:00Z">
        <w:r w:rsidR="008D52AD" w:rsidDel="00541E56">
          <w:rPr>
            <w:noProof/>
          </w:rPr>
          <w:delInstrText>97</w:delInstrText>
        </w:r>
      </w:del>
      <w:r w:rsidR="008735F1">
        <w:rPr>
          <w:noProof/>
        </w:rPr>
        <w:fldChar w:fldCharType="end"/>
      </w:r>
      <w:r>
        <w:instrText>)</w:instrText>
      </w:r>
      <w:bookmarkEnd w:id="333"/>
      <w:r>
        <w:fldChar w:fldCharType="end"/>
      </w:r>
    </w:p>
    <w:p w14:paraId="264382E2" w14:textId="3272150C" w:rsidR="00FB6012" w:rsidRDefault="00FB6012" w:rsidP="00FB6012">
      <w:proofErr w:type="gramStart"/>
      <w:r>
        <w:t>where</w:t>
      </w:r>
      <w:proofErr w:type="gramEnd"/>
      <w:r>
        <w:t xml:space="preserve"> the terms in the first column are the discretized form of the linearization along </w:t>
      </w:r>
      <w:r w:rsidR="00905817" w:rsidRPr="00905817">
        <w:rPr>
          <w:position w:val="-6"/>
        </w:rPr>
        <w:object w:dxaOrig="360" w:dyaOrig="279" w14:anchorId="273CEC59">
          <v:shape id="_x0000_i1996" type="#_x0000_t75" style="width:19.35pt;height:14.5pt" o:ole="">
            <v:imagedata r:id="rId1966" o:title=""/>
          </v:shape>
          <o:OLEObject Type="Embed" ProgID="Equation.DSMT4" ShapeID="_x0000_i1996" DrawAspect="Content" ObjectID="_1493039468" r:id="rId1967"/>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1997" type="#_x0000_t75" style="width:245pt;height:19.9pt" o:ole="">
            <v:imagedata r:id="rId1968" o:title=""/>
          </v:shape>
          <o:OLEObject Type="Embed" ProgID="Equation.DSMT4" ShapeID="_x0000_i1997" DrawAspect="Content" ObjectID="_1493039469" r:id="rId1969"/>
        </w:object>
      </w:r>
      <w:r>
        <w:t>,</w:t>
      </w:r>
      <w:r>
        <w:tab/>
      </w:r>
      <w:r>
        <w:fldChar w:fldCharType="begin"/>
      </w:r>
      <w:r>
        <w:instrText xml:space="preserve"> MACROBUTTON MTPlaceRef \* MERGEFORMAT </w:instrText>
      </w:r>
      <w:r w:rsidR="008735F1">
        <w:fldChar w:fldCharType="begin"/>
      </w:r>
      <w:r w:rsidR="008735F1">
        <w:instrText xml:space="preserve"> SEQ MTEqn \h \* MERGE</w:instrText>
      </w:r>
      <w:r w:rsidR="008735F1">
        <w:instrText xml:space="preserv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36" w:author="Gerard" w:date="2015-05-06T12:49:00Z">
        <w:r w:rsidR="00E3755C">
          <w:rPr>
            <w:noProof/>
          </w:rPr>
          <w:instrText>99</w:instrText>
        </w:r>
      </w:ins>
      <w:del w:id="337" w:author="Gerard" w:date="2015-03-21T10:54:00Z">
        <w:r w:rsidR="008D52AD" w:rsidDel="00541E56">
          <w:rPr>
            <w:noProof/>
          </w:rPr>
          <w:delInstrText>98</w:delInstrText>
        </w:r>
      </w:del>
      <w:r w:rsidR="008735F1">
        <w:rPr>
          <w:noProof/>
        </w:rPr>
        <w:fldChar w:fldCharType="end"/>
      </w:r>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1998" type="#_x0000_t75" style="width:2in;height:24.2pt" o:ole="">
            <v:imagedata r:id="rId1970" o:title=""/>
          </v:shape>
          <o:OLEObject Type="Embed" ProgID="Equation.DSMT4" ShapeID="_x0000_i1998" DrawAspect="Content" ObjectID="_1493039470" r:id="rId19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38" w:author="Gerard" w:date="2015-05-06T12:49:00Z">
        <w:r w:rsidR="00E3755C">
          <w:rPr>
            <w:noProof/>
          </w:rPr>
          <w:instrText>100</w:instrText>
        </w:r>
      </w:ins>
      <w:del w:id="339" w:author="Gerard" w:date="2015-03-21T10:54:00Z">
        <w:r w:rsidR="008D52AD" w:rsidDel="00541E56">
          <w:rPr>
            <w:noProof/>
          </w:rPr>
          <w:delInstrText>99</w:delInstrText>
        </w:r>
      </w:del>
      <w:r w:rsidR="008735F1">
        <w:rPr>
          <w:noProof/>
        </w:rPr>
        <w:fldChar w:fldCharType="end"/>
      </w:r>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1999" type="#_x0000_t75" style="width:137pt;height:24.2pt" o:ole="">
            <v:imagedata r:id="rId1972" o:title=""/>
          </v:shape>
          <o:OLEObject Type="Embed" ProgID="Equation.DSMT4" ShapeID="_x0000_i1999" DrawAspect="Content" ObjectID="_1493039471" r:id="rId19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40" w:author="Gerard" w:date="2015-05-06T12:49:00Z">
        <w:r w:rsidR="00E3755C">
          <w:rPr>
            <w:noProof/>
          </w:rPr>
          <w:instrText>101</w:instrText>
        </w:r>
      </w:ins>
      <w:del w:id="341" w:author="Gerard" w:date="2015-03-21T10:54:00Z">
        <w:r w:rsidR="008D52AD" w:rsidDel="00541E56">
          <w:rPr>
            <w:noProof/>
          </w:rPr>
          <w:delInstrText>100</w:delInstrText>
        </w:r>
      </w:del>
      <w:r w:rsidR="008735F1">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proofErr w:type="gramStart"/>
      <w:r>
        <w:t>where</w:t>
      </w:r>
      <w:proofErr w:type="gramEnd"/>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0" type="#_x0000_t75" style="width:9.15pt;height:14.5pt" o:ole="">
            <v:imagedata r:id="rId1974" o:title=""/>
          </v:shape>
          <o:OLEObject Type="Embed" ProgID="Equation.DSMT4" ShapeID="_x0000_i2000" DrawAspect="Content" ObjectID="_1493039472" r:id="rId197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42" w:author="Gerard" w:date="2015-05-06T12:49:00Z">
        <w:r w:rsidR="00E3755C">
          <w:rPr>
            <w:noProof/>
          </w:rPr>
          <w:instrText>102</w:instrText>
        </w:r>
      </w:ins>
      <w:del w:id="343" w:author="Gerard" w:date="2015-03-21T10:54:00Z">
        <w:r w:rsidR="008D52AD" w:rsidDel="00541E56">
          <w:rPr>
            <w:noProof/>
          </w:rPr>
          <w:delInstrText>101</w:delInstrText>
        </w:r>
      </w:del>
      <w:r w:rsidR="008735F1">
        <w:rPr>
          <w:noProof/>
        </w:rPr>
        <w:fldChar w:fldCharType="end"/>
      </w:r>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01" type="#_x0000_t75" style="width:436.3pt;height:77.9pt" o:ole="">
            <v:imagedata r:id="rId1976" o:title=""/>
          </v:shape>
          <o:OLEObject Type="Embed" ProgID="Equation.DSMT4" ShapeID="_x0000_i2001" DrawAspect="Content" ObjectID="_1493039473" r:id="rId197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44" w:author="Gerard" w:date="2015-05-06T12:49:00Z">
        <w:r w:rsidR="00E3755C">
          <w:rPr>
            <w:noProof/>
          </w:rPr>
          <w:instrText>103</w:instrText>
        </w:r>
      </w:ins>
      <w:del w:id="345" w:author="Gerard" w:date="2015-03-21T10:54:00Z">
        <w:r w:rsidR="008D52AD" w:rsidDel="00541E56">
          <w:rPr>
            <w:noProof/>
          </w:rPr>
          <w:delInstrText>102</w:delInstrText>
        </w:r>
      </w:del>
      <w:r w:rsidR="008735F1">
        <w:rPr>
          <w:noProof/>
        </w:rPr>
        <w:fldChar w:fldCharType="end"/>
      </w:r>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02" type="#_x0000_t75" style="width:235.35pt;height:34.4pt" o:ole="">
            <v:imagedata r:id="rId1978" o:title=""/>
          </v:shape>
          <o:OLEObject Type="Embed" ProgID="Equation.DSMT4" ShapeID="_x0000_i2002" DrawAspect="Content" ObjectID="_1493039474" r:id="rId1979"/>
        </w:object>
      </w:r>
      <w:r>
        <w:t>,</w:t>
      </w:r>
      <w:r>
        <w:tab/>
      </w:r>
      <w:r>
        <w:fldChar w:fldCharType="begin"/>
      </w:r>
      <w:r>
        <w:instrText xml:space="preserve"> MACROBUTTON MTPlaceRef \* MERGEFORMAT </w:instrText>
      </w:r>
      <w:r w:rsidR="008735F1">
        <w:fldChar w:fldCharType="begin"/>
      </w:r>
      <w:r w:rsidR="008735F1">
        <w:instrText xml:space="preserve"> SEQ MTEqn \h \* M</w:instrText>
      </w:r>
      <w:r w:rsidR="008735F1">
        <w:instrText xml:space="preserve">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46" w:author="Gerard" w:date="2015-05-06T12:49:00Z">
        <w:r w:rsidR="00E3755C">
          <w:rPr>
            <w:noProof/>
          </w:rPr>
          <w:instrText>104</w:instrText>
        </w:r>
      </w:ins>
      <w:del w:id="347" w:author="Gerard" w:date="2015-03-21T10:54:00Z">
        <w:r w:rsidR="008D52AD" w:rsidDel="00541E56">
          <w:rPr>
            <w:noProof/>
          </w:rPr>
          <w:delInstrText>103</w:delInstrText>
        </w:r>
      </w:del>
      <w:r w:rsidR="008735F1">
        <w:rPr>
          <w:noProof/>
        </w:rPr>
        <w:fldChar w:fldCharType="end"/>
      </w:r>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03" type="#_x0000_t75" style="width:369.15pt;height:44.05pt" o:ole="">
            <v:imagedata r:id="rId1980" o:title=""/>
          </v:shape>
          <o:OLEObject Type="Embed" ProgID="Equation.DSMT4" ShapeID="_x0000_i2003" DrawAspect="Content" ObjectID="_1493039475" r:id="rId19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48" w:author="Gerard" w:date="2015-05-06T12:49:00Z">
        <w:r w:rsidR="00E3755C">
          <w:rPr>
            <w:noProof/>
          </w:rPr>
          <w:instrText>105</w:instrText>
        </w:r>
      </w:ins>
      <w:del w:id="349" w:author="Gerard" w:date="2015-03-21T10:54:00Z">
        <w:r w:rsidR="008D52AD" w:rsidDel="00541E56">
          <w:rPr>
            <w:noProof/>
          </w:rPr>
          <w:delInstrText>104</w:delInstrText>
        </w:r>
      </w:del>
      <w:r w:rsidR="008735F1">
        <w:rPr>
          <w:noProof/>
        </w:rPr>
        <w:fldChar w:fldCharType="end"/>
      </w:r>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8735F1">
        <w:fldChar w:fldCharType="begin"/>
      </w:r>
      <w:r w:rsidR="008735F1">
        <w:instrText xml:space="preserve"> REF ZEqnNum438068 \* Charformat \! \* MERGEFORMAT </w:instrText>
      </w:r>
      <w:r w:rsidR="008735F1">
        <w:fldChar w:fldCharType="separate"/>
      </w:r>
      <w:ins w:id="350" w:author="Gerard" w:date="2015-05-06T12:49:00Z">
        <w:r w:rsidR="00E3755C">
          <w:instrText>(3.98)</w:instrText>
        </w:r>
      </w:ins>
      <w:del w:id="351" w:author="Gerard" w:date="2015-03-21T10:54:00Z">
        <w:r w:rsidR="008D52AD" w:rsidDel="00541E56">
          <w:delInstrText>(3.97)</w:delInstrText>
        </w:r>
      </w:del>
      <w:r w:rsidR="008735F1">
        <w:fldChar w:fldCharType="end"/>
      </w:r>
      <w:r w:rsidR="00605580">
        <w:fldChar w:fldCharType="end"/>
      </w:r>
      <w:r>
        <w:t xml:space="preserve"> are the discretized form of the linearization </w:t>
      </w:r>
      <w:proofErr w:type="gramStart"/>
      <w:r>
        <w:t xml:space="preserve">along </w:t>
      </w:r>
      <w:proofErr w:type="gramEnd"/>
      <w:r w:rsidR="00905817" w:rsidRPr="00905817">
        <w:rPr>
          <w:position w:val="-10"/>
        </w:rPr>
        <w:object w:dxaOrig="340" w:dyaOrig="320" w14:anchorId="24E38BFA">
          <v:shape id="_x0000_i2004" type="#_x0000_t75" style="width:17.2pt;height:15.6pt" o:ole="">
            <v:imagedata r:id="rId1982" o:title=""/>
          </v:shape>
          <o:OLEObject Type="Embed" ProgID="Equation.DSMT4" ShapeID="_x0000_i2004" DrawAspect="Content" ObjectID="_1493039476" r:id="rId1983"/>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05" type="#_x0000_t75" style="width:91.35pt;height:19.35pt" o:ole="">
            <v:imagedata r:id="rId1984" o:title=""/>
          </v:shape>
          <o:OLEObject Type="Embed" ProgID="Equation.DSMT4" ShapeID="_x0000_i2005" DrawAspect="Content" ObjectID="_1493039477" r:id="rId19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52" w:author="Gerard" w:date="2015-05-06T12:49:00Z">
        <w:r w:rsidR="00E3755C">
          <w:rPr>
            <w:noProof/>
          </w:rPr>
          <w:instrText>106</w:instrText>
        </w:r>
      </w:ins>
      <w:del w:id="353" w:author="Gerard" w:date="2015-03-21T10:54:00Z">
        <w:r w:rsidR="008D52AD" w:rsidDel="00541E56">
          <w:rPr>
            <w:noProof/>
          </w:rPr>
          <w:delInstrText>105</w:delInstrText>
        </w:r>
      </w:del>
      <w:r w:rsidR="008735F1">
        <w:rPr>
          <w:noProof/>
        </w:rPr>
        <w:fldChar w:fldCharType="end"/>
      </w:r>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06" type="#_x0000_t75" style="width:131.1pt;height:19.9pt" o:ole="">
            <v:imagedata r:id="rId1986" o:title=""/>
          </v:shape>
          <o:OLEObject Type="Embed" ProgID="Equation.DSMT4" ShapeID="_x0000_i2006" DrawAspect="Content" ObjectID="_1493039478"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54" w:author="Gerard" w:date="2015-05-06T12:49:00Z">
        <w:r w:rsidR="00E3755C">
          <w:rPr>
            <w:noProof/>
          </w:rPr>
          <w:instrText>107</w:instrText>
        </w:r>
      </w:ins>
      <w:del w:id="355" w:author="Gerard" w:date="2015-03-21T10:54:00Z">
        <w:r w:rsidR="008D52AD" w:rsidDel="00541E56">
          <w:rPr>
            <w:noProof/>
          </w:rPr>
          <w:delInstrText>106</w:delInstrText>
        </w:r>
      </w:del>
      <w:r w:rsidR="008735F1">
        <w:rPr>
          <w:noProof/>
        </w:rPr>
        <w:fldChar w:fldCharType="end"/>
      </w:r>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07" type="#_x0000_t75" style="width:159.05pt;height:34.4pt" o:ole="">
            <v:imagedata r:id="rId1988" o:title=""/>
          </v:shape>
          <o:OLEObject Type="Embed" ProgID="Equation.DSMT4" ShapeID="_x0000_i2007" DrawAspect="Content" ObjectID="_1493039479" r:id="rId19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56" w:author="Gerard" w:date="2015-05-06T12:49:00Z">
        <w:r w:rsidR="00E3755C">
          <w:rPr>
            <w:noProof/>
          </w:rPr>
          <w:instrText>108</w:instrText>
        </w:r>
      </w:ins>
      <w:del w:id="357" w:author="Gerard" w:date="2015-03-21T10:54:00Z">
        <w:r w:rsidR="008D52AD" w:rsidDel="00541E56">
          <w:rPr>
            <w:noProof/>
          </w:rPr>
          <w:delInstrText>107</w:delInstrText>
        </w:r>
      </w:del>
      <w:r w:rsidR="008735F1">
        <w:rPr>
          <w:noProof/>
        </w:rPr>
        <w:fldChar w:fldCharType="end"/>
      </w:r>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8735F1">
        <w:fldChar w:fldCharType="begin"/>
      </w:r>
      <w:r w:rsidR="008735F1">
        <w:instrText xml:space="preserve"> REF ZEqnNum438068</w:instrText>
      </w:r>
      <w:r w:rsidR="008735F1">
        <w:instrText xml:space="preserve"> \* Charformat \! \* MERGEFORMAT </w:instrText>
      </w:r>
      <w:r w:rsidR="008735F1">
        <w:fldChar w:fldCharType="separate"/>
      </w:r>
      <w:ins w:id="358" w:author="Gerard" w:date="2015-05-06T12:49:00Z">
        <w:r w:rsidR="00E3755C">
          <w:instrText>(3.98)</w:instrText>
        </w:r>
      </w:ins>
      <w:del w:id="359" w:author="Gerard" w:date="2015-03-21T10:54:00Z">
        <w:r w:rsidR="008D52AD" w:rsidDel="00541E56">
          <w:delInstrText>(3.97)</w:delInstrText>
        </w:r>
      </w:del>
      <w:r w:rsidR="008735F1">
        <w:fldChar w:fldCharType="end"/>
      </w:r>
      <w:r w:rsidR="00605580">
        <w:fldChar w:fldCharType="end"/>
      </w:r>
      <w:r>
        <w:t xml:space="preserve"> are the discretized form of the linearization </w:t>
      </w:r>
      <w:proofErr w:type="gramStart"/>
      <w:r>
        <w:t xml:space="preserve">along </w:t>
      </w:r>
      <w:proofErr w:type="gramEnd"/>
      <w:r w:rsidR="00905817" w:rsidRPr="00905817">
        <w:rPr>
          <w:position w:val="-6"/>
        </w:rPr>
        <w:object w:dxaOrig="340" w:dyaOrig="279" w14:anchorId="6583AD04">
          <v:shape id="_x0000_i2008" type="#_x0000_t75" style="width:17.2pt;height:14.5pt" o:ole="">
            <v:imagedata r:id="rId1990" o:title=""/>
          </v:shape>
          <o:OLEObject Type="Embed" ProgID="Equation.DSMT4" ShapeID="_x0000_i2008" DrawAspect="Content" ObjectID="_1493039480" r:id="rId1991"/>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09" type="#_x0000_t75" style="width:223pt;height:37.6pt" o:ole="">
            <v:imagedata r:id="rId1992" o:title=""/>
          </v:shape>
          <o:OLEObject Type="Embed" ProgID="Equation.DSMT4" ShapeID="_x0000_i2009" DrawAspect="Content" ObjectID="_1493039481"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60" w:author="Gerard" w:date="2015-05-06T12:49:00Z">
        <w:r w:rsidR="00E3755C">
          <w:rPr>
            <w:noProof/>
          </w:rPr>
          <w:instrText>109</w:instrText>
        </w:r>
      </w:ins>
      <w:del w:id="361" w:author="Gerard" w:date="2015-03-21T10:54:00Z">
        <w:r w:rsidR="008D52AD" w:rsidDel="00541E56">
          <w:rPr>
            <w:noProof/>
          </w:rPr>
          <w:delInstrText>108</w:delInstrText>
        </w:r>
      </w:del>
      <w:r w:rsidR="008735F1">
        <w:rPr>
          <w:noProof/>
        </w:rPr>
        <w:fldChar w:fldCharType="end"/>
      </w:r>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0" type="#_x0000_t75" style="width:87.05pt;height:19.35pt" o:ole="">
            <v:imagedata r:id="rId1994" o:title=""/>
          </v:shape>
          <o:OLEObject Type="Embed" ProgID="Equation.DSMT4" ShapeID="_x0000_i2010" DrawAspect="Content" ObjectID="_1493039482"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ins w:id="362" w:author="Gerard" w:date="2015-05-06T12:49:00Z">
        <w:r w:rsidR="00E3755C">
          <w:rPr>
            <w:noProof/>
          </w:rPr>
          <w:instrText>110</w:instrText>
        </w:r>
      </w:ins>
      <w:del w:id="363" w:author="Gerard" w:date="2015-03-21T10:54:00Z">
        <w:r w:rsidR="008D52AD" w:rsidDel="00541E56">
          <w:rPr>
            <w:noProof/>
          </w:rPr>
          <w:delInstrText>109</w:delInstrText>
        </w:r>
      </w:del>
      <w:r w:rsidR="008735F1">
        <w:rPr>
          <w:noProof/>
        </w:rPr>
        <w:fldChar w:fldCharType="end"/>
      </w:r>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11" type="#_x0000_t75" style="width:116.05pt;height:19.35pt" o:ole="">
            <v:imagedata r:id="rId1996" o:title=""/>
          </v:shape>
          <o:OLEObject Type="Embed" ProgID="Equation.DSMT4" ShapeID="_x0000_i2011" DrawAspect="Content" ObjectID="_1493039483" r:id="rId19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64" w:author="Gerard" w:date="2015-05-06T12:49:00Z">
        <w:r w:rsidR="00E3755C">
          <w:rPr>
            <w:noProof/>
          </w:rPr>
          <w:instrText>111</w:instrText>
        </w:r>
      </w:ins>
      <w:del w:id="365" w:author="Gerard" w:date="2015-03-21T10:54:00Z">
        <w:r w:rsidR="008D52AD" w:rsidDel="00541E56">
          <w:rPr>
            <w:noProof/>
          </w:rPr>
          <w:delInstrText>110</w:delInstrText>
        </w:r>
      </w:del>
      <w:r w:rsidR="008735F1">
        <w:rPr>
          <w:noProof/>
        </w:rPr>
        <w:fldChar w:fldCharType="end"/>
      </w:r>
      <w:r>
        <w:instrText>)</w:instrText>
      </w:r>
      <w:r>
        <w:fldChar w:fldCharType="end"/>
      </w:r>
    </w:p>
    <w:p w14:paraId="42B6F6D0" w14:textId="77777777" w:rsidR="00FB6012" w:rsidRDefault="00FB6012" w:rsidP="00FB6012">
      <w:proofErr w:type="gramStart"/>
      <w:r>
        <w:t>where</w:t>
      </w:r>
      <w:proofErr w:type="gramEnd"/>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12" type="#_x0000_t75" style="width:295pt;height:80.05pt" o:ole="">
            <v:imagedata r:id="rId1998" o:title=""/>
          </v:shape>
          <o:OLEObject Type="Embed" ProgID="Equation.DSMT4" ShapeID="_x0000_i2012" DrawAspect="Content" ObjectID="_1493039484" r:id="rId199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66" w:author="Gerard" w:date="2015-05-06T12:49:00Z">
        <w:r w:rsidR="00E3755C">
          <w:rPr>
            <w:noProof/>
          </w:rPr>
          <w:instrText>112</w:instrText>
        </w:r>
      </w:ins>
      <w:del w:id="367" w:author="Gerard" w:date="2015-03-21T10:54:00Z">
        <w:r w:rsidR="008D52AD" w:rsidDel="00541E56">
          <w:rPr>
            <w:noProof/>
          </w:rPr>
          <w:delInstrText>111</w:delInstrText>
        </w:r>
      </w:del>
      <w:r w:rsidR="008735F1">
        <w:rPr>
          <w:noProof/>
        </w:rPr>
        <w:fldChar w:fldCharType="end"/>
      </w:r>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13" type="#_x0000_t75" style="width:345.5pt;height:37.6pt" o:ole="">
            <v:imagedata r:id="rId2000" o:title=""/>
          </v:shape>
          <o:OLEObject Type="Embed" ProgID="Equation.DSMT4" ShapeID="_x0000_i2013" DrawAspect="Content" ObjectID="_1493039485"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68" w:author="Gerard" w:date="2015-05-06T12:49:00Z">
        <w:r w:rsidR="00E3755C">
          <w:rPr>
            <w:noProof/>
          </w:rPr>
          <w:instrText>113</w:instrText>
        </w:r>
      </w:ins>
      <w:del w:id="369" w:author="Gerard" w:date="2015-03-21T10:54:00Z">
        <w:r w:rsidR="008D52AD" w:rsidDel="00541E56">
          <w:rPr>
            <w:noProof/>
          </w:rPr>
          <w:delInstrText>112</w:delInstrText>
        </w:r>
      </w:del>
      <w:r w:rsidR="008735F1">
        <w:rPr>
          <w:noProof/>
        </w:rPr>
        <w:fldChar w:fldCharType="end"/>
      </w:r>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14" type="#_x0000_t75" style="width:255.2pt;height:76.3pt" o:ole="">
            <v:imagedata r:id="rId2002" o:title=""/>
          </v:shape>
          <o:OLEObject Type="Embed" ProgID="Equation.DSMT4" ShapeID="_x0000_i2014" DrawAspect="Content" ObjectID="_1493039486" r:id="rId20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70" w:author="Gerard" w:date="2015-05-06T12:49:00Z">
        <w:r w:rsidR="00E3755C">
          <w:rPr>
            <w:noProof/>
          </w:rPr>
          <w:instrText>114</w:instrText>
        </w:r>
      </w:ins>
      <w:del w:id="371" w:author="Gerard" w:date="2015-03-21T10:54:00Z">
        <w:r w:rsidR="008D52AD" w:rsidDel="00541E56">
          <w:rPr>
            <w:noProof/>
          </w:rPr>
          <w:delInstrText>113</w:delInstrText>
        </w:r>
      </w:del>
      <w:r w:rsidR="008735F1">
        <w:rPr>
          <w:noProof/>
        </w:rPr>
        <w:fldChar w:fldCharType="end"/>
      </w:r>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15" type="#_x0000_t75" style="width:27.95pt;height:19.35pt" o:ole="">
            <v:imagedata r:id="rId2004" o:title=""/>
          </v:shape>
          <o:OLEObject Type="Embed" ProgID="Equation.DSMT4" ShapeID="_x0000_i2015" DrawAspect="Content" ObjectID="_1493039487" r:id="rId2005"/>
        </w:object>
      </w:r>
      <w:r>
        <w:t xml:space="preserve"> in </w:t>
      </w:r>
      <w:r w:rsidR="00605580">
        <w:fldChar w:fldCharType="begin"/>
      </w:r>
      <w:r w:rsidR="00605580">
        <w:instrText xml:space="preserve"> GOTOBUTTON ZEqnNum588916  \* MERGEFORMAT </w:instrText>
      </w:r>
      <w:r w:rsidR="008735F1">
        <w:fldChar w:fldCharType="begin"/>
      </w:r>
      <w:r w:rsidR="008735F1">
        <w:instrText xml:space="preserve"> REF ZEqnNum588916 \* Charformat \! \* MERGEFORMAT </w:instrText>
      </w:r>
      <w:r w:rsidR="008735F1">
        <w:fldChar w:fldCharType="separate"/>
      </w:r>
      <w:ins w:id="372" w:author="Gerard" w:date="2015-05-06T12:49:00Z">
        <w:r w:rsidR="00E3755C">
          <w:instrText>(3.56)</w:instrText>
        </w:r>
      </w:ins>
      <w:del w:id="373" w:author="Gerard" w:date="2015-03-21T10:54:00Z">
        <w:r w:rsidR="008D52AD" w:rsidDel="00541E56">
          <w:delInstrText>(3.55)</w:delInstrText>
        </w:r>
      </w:del>
      <w:r w:rsidR="008735F1">
        <w:fldChar w:fldCharType="end"/>
      </w:r>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16" type="#_x0000_t75" style="width:241.8pt;height:76.3pt" o:ole="">
            <v:imagedata r:id="rId2006" o:title=""/>
          </v:shape>
          <o:OLEObject Type="Embed" ProgID="Equation.DSMT4" ShapeID="_x0000_i2016" DrawAspect="Content" ObjectID="_1493039488" r:id="rId2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74" w:author="Gerard" w:date="2015-05-06T12:49:00Z">
        <w:r w:rsidR="00E3755C">
          <w:rPr>
            <w:noProof/>
          </w:rPr>
          <w:instrText>115</w:instrText>
        </w:r>
      </w:ins>
      <w:del w:id="375" w:author="Gerard" w:date="2015-03-21T10:54:00Z">
        <w:r w:rsidR="008D52AD" w:rsidDel="00541E56">
          <w:rPr>
            <w:noProof/>
          </w:rPr>
          <w:delInstrText>114</w:delInstrText>
        </w:r>
      </w:del>
      <w:r w:rsidR="008735F1">
        <w:rPr>
          <w:noProof/>
        </w:rPr>
        <w:fldChar w:fldCharType="end"/>
      </w:r>
      <w:r>
        <w:instrText>)</w:instrText>
      </w:r>
      <w:r>
        <w:fldChar w:fldCharType="end"/>
      </w:r>
    </w:p>
    <w:p w14:paraId="39C72C0E" w14:textId="0DDD1CC7" w:rsidR="00FB6012" w:rsidRDefault="00FB6012" w:rsidP="00FB6012">
      <w:proofErr w:type="gramStart"/>
      <w:r>
        <w:t xml:space="preserve">where </w:t>
      </w:r>
      <w:proofErr w:type="gramEnd"/>
      <w:r w:rsidR="00905817" w:rsidRPr="00905817">
        <w:rPr>
          <w:position w:val="-14"/>
        </w:rPr>
        <w:object w:dxaOrig="1240" w:dyaOrig="400" w14:anchorId="77CD0631">
          <v:shape id="_x0000_i2017" type="#_x0000_t75" style="width:61.8pt;height:19.9pt" o:ole="">
            <v:imagedata r:id="rId2008" o:title=""/>
          </v:shape>
          <o:OLEObject Type="Embed" ProgID="Equation.DSMT4" ShapeID="_x0000_i2017" DrawAspect="Content" ObjectID="_1493039489" r:id="rId2009"/>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18" type="#_x0000_t75" style="width:44.05pt;height:19.35pt" o:ole="">
            <v:imagedata r:id="rId2010" o:title=""/>
          </v:shape>
          <o:OLEObject Type="Embed" ProgID="Equation.DSMT4" ShapeID="_x0000_i2018" DrawAspect="Content" ObjectID="_1493039490" r:id="rId2011"/>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19" type="#_x0000_t75" style="width:334.2pt;height:76.85pt" o:ole="">
            <v:imagedata r:id="rId2012" o:title=""/>
          </v:shape>
          <o:OLEObject Type="Embed" ProgID="Equation.DSMT4" ShapeID="_x0000_i2019" DrawAspect="Content" ObjectID="_1493039491" r:id="rId2013"/>
        </w:object>
      </w:r>
      <w:r>
        <w:t>,</w:t>
      </w:r>
      <w:r>
        <w:tab/>
      </w:r>
      <w:r>
        <w:fldChar w:fldCharType="begin"/>
      </w:r>
      <w:r>
        <w:instrText xml:space="preserve"> MACROBUTTON MTPlaceRef \* MERGEFORMAT </w:instrText>
      </w:r>
      <w:r w:rsidR="008735F1">
        <w:fldChar w:fldCharType="begin"/>
      </w:r>
      <w:r w:rsidR="008735F1">
        <w:instrText xml:space="preserve"> SEQ MTEqn \h \* M</w:instrText>
      </w:r>
      <w:r w:rsidR="008735F1">
        <w:instrText xml:space="preserve">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76" w:author="Gerard" w:date="2015-05-06T12:49:00Z">
        <w:r w:rsidR="00E3755C">
          <w:rPr>
            <w:noProof/>
          </w:rPr>
          <w:instrText>116</w:instrText>
        </w:r>
      </w:ins>
      <w:del w:id="377" w:author="Gerard" w:date="2015-03-21T10:54:00Z">
        <w:r w:rsidR="008D52AD" w:rsidDel="00541E56">
          <w:rPr>
            <w:noProof/>
          </w:rPr>
          <w:delInstrText>115</w:delInstrText>
        </w:r>
      </w:del>
      <w:r w:rsidR="008735F1">
        <w:rPr>
          <w:noProof/>
        </w:rPr>
        <w:fldChar w:fldCharType="end"/>
      </w:r>
      <w:r>
        <w:instrText>)</w:instrText>
      </w:r>
      <w:r>
        <w:fldChar w:fldCharType="end"/>
      </w:r>
    </w:p>
    <w:p w14:paraId="63EF1133" w14:textId="77777777" w:rsidR="00FB6012" w:rsidRDefault="00FB6012" w:rsidP="00FB6012">
      <w:proofErr w:type="gramStart"/>
      <w:r>
        <w:t>where</w:t>
      </w:r>
      <w:proofErr w:type="gramEnd"/>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0" type="#_x0000_t75" style="width:183.2pt;height:111.75pt" o:ole="">
            <v:imagedata r:id="rId2014" o:title=""/>
          </v:shape>
          <o:OLEObject Type="Embed" ProgID="Equation.DSMT4" ShapeID="_x0000_i2020" DrawAspect="Content" ObjectID="_1493039492" r:id="rId201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78" w:author="Gerard" w:date="2015-05-06T12:49:00Z">
        <w:r w:rsidR="00E3755C">
          <w:rPr>
            <w:noProof/>
          </w:rPr>
          <w:instrText>117</w:instrText>
        </w:r>
      </w:ins>
      <w:del w:id="379" w:author="Gerard" w:date="2015-03-21T10:54:00Z">
        <w:r w:rsidR="008D52AD" w:rsidDel="00541E56">
          <w:rPr>
            <w:noProof/>
          </w:rPr>
          <w:delInstrText>116</w:delInstrText>
        </w:r>
      </w:del>
      <w:r w:rsidR="008735F1">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21" type="#_x0000_t75" style="width:30.65pt;height:19.9pt" o:ole="">
            <v:imagedata r:id="rId2016" o:title=""/>
          </v:shape>
          <o:OLEObject Type="Embed" ProgID="Equation.DSMT4" ShapeID="_x0000_i2021" DrawAspect="Content" ObjectID="_1493039493" r:id="rId2017"/>
        </w:object>
      </w:r>
      <w:r>
        <w:t xml:space="preserve"> is the antisymmetric tensor whose dual vector is </w:t>
      </w:r>
      <w:r w:rsidR="00905817" w:rsidRPr="00905817">
        <w:rPr>
          <w:position w:val="-6"/>
        </w:rPr>
        <w:object w:dxaOrig="200" w:dyaOrig="220" w14:anchorId="6249A3AB">
          <v:shape id="_x0000_i2022" type="#_x0000_t75" style="width:10.2pt;height:10.75pt" o:ole="">
            <v:imagedata r:id="rId2018" o:title=""/>
          </v:shape>
          <o:OLEObject Type="Embed" ProgID="Equation.DSMT4" ShapeID="_x0000_i2022" DrawAspect="Content" ObjectID="_1493039494" r:id="rId2019"/>
        </w:object>
      </w:r>
      <w:r>
        <w:t xml:space="preserve"> (such that </w:t>
      </w:r>
      <w:r w:rsidR="00905817" w:rsidRPr="00905817">
        <w:rPr>
          <w:position w:val="-14"/>
        </w:rPr>
        <w:object w:dxaOrig="1579" w:dyaOrig="400" w14:anchorId="6C3AA3E3">
          <v:shape id="_x0000_i2023" type="#_x0000_t75" style="width:79pt;height:19.9pt" o:ole="">
            <v:imagedata r:id="rId2020" o:title=""/>
          </v:shape>
          <o:OLEObject Type="Embed" ProgID="Equation.DSMT4" ShapeID="_x0000_i2023" DrawAspect="Content" ObjectID="_1493039495" r:id="rId2021"/>
        </w:object>
      </w:r>
      <w:r>
        <w:t xml:space="preserve"> for any </w:t>
      </w:r>
      <w:proofErr w:type="gramStart"/>
      <w:r>
        <w:t xml:space="preserve">vector </w:t>
      </w:r>
      <w:proofErr w:type="gramEnd"/>
      <w:r w:rsidR="00905817" w:rsidRPr="00905817">
        <w:rPr>
          <w:position w:val="-10"/>
        </w:rPr>
        <w:object w:dxaOrig="200" w:dyaOrig="260" w14:anchorId="1E540A76">
          <v:shape id="_x0000_i2024" type="#_x0000_t75" style="width:10.2pt;height:12.9pt" o:ole="">
            <v:imagedata r:id="rId2022" o:title=""/>
          </v:shape>
          <o:OLEObject Type="Embed" ProgID="Equation.DSMT4" ShapeID="_x0000_i2024" DrawAspect="Content" ObjectID="_1493039496" r:id="rId2023"/>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380" w:name="_Toc289032555"/>
      <w:r>
        <w:lastRenderedPageBreak/>
        <w:t>Weak Formulation for Multiphasic Materials</w:t>
      </w:r>
      <w:bookmarkEnd w:id="380"/>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8735F1">
        <w:fldChar w:fldCharType="begin"/>
      </w:r>
      <w:r w:rsidR="008735F1">
        <w:instrText xml:space="preserve"> REF ZEqnNum351181 \* Charformat \! \* MERGEFORMAT </w:instrText>
      </w:r>
      <w:r w:rsidR="008735F1">
        <w:fldChar w:fldCharType="separate"/>
      </w:r>
      <w:r w:rsidR="00E3755C">
        <w:instrText>(2.122)</w:instrText>
      </w:r>
      <w:r w:rsidR="008735F1">
        <w:fldChar w:fldCharType="end"/>
      </w:r>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25" type="#_x0000_t75" style="width:310.05pt;height:87.6pt" o:ole="">
            <v:imagedata r:id="rId2024" o:title=""/>
          </v:shape>
          <o:OLEObject Type="Embed" ProgID="Equation.DSMT4" ShapeID="_x0000_i2025" DrawAspect="Content" ObjectID="_1493039497" r:id="rId20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81" w:author="Gerard" w:date="2015-05-06T12:49:00Z">
        <w:r w:rsidR="00E3755C">
          <w:rPr>
            <w:noProof/>
          </w:rPr>
          <w:instrText>118</w:instrText>
        </w:r>
      </w:ins>
      <w:del w:id="382" w:author="Gerard" w:date="2015-03-21T10:54:00Z">
        <w:r w:rsidR="008D52AD" w:rsidDel="00541E56">
          <w:rPr>
            <w:noProof/>
          </w:rPr>
          <w:delInstrText>117</w:delInstrText>
        </w:r>
      </w:del>
      <w:r w:rsidR="008735F1">
        <w:rPr>
          <w:noProof/>
        </w:rPr>
        <w:fldChar w:fldCharType="end"/>
      </w:r>
      <w:r>
        <w:instrText>)</w:instrText>
      </w:r>
      <w:r>
        <w:fldChar w:fldCharType="end"/>
      </w:r>
    </w:p>
    <w:p w14:paraId="13F14BF8" w14:textId="59A64B8E" w:rsidR="00D822EA" w:rsidRDefault="004F2125" w:rsidP="004F2125">
      <w:proofErr w:type="gramStart"/>
      <w:r w:rsidRPr="004F2125">
        <w:t>where</w:t>
      </w:r>
      <w:proofErr w:type="gramEnd"/>
      <w:r w:rsidRPr="004F2125">
        <w:t xml:space="preserve"> </w:t>
      </w:r>
      <w:r w:rsidR="00905817" w:rsidRPr="00905817">
        <w:rPr>
          <w:position w:val="-6"/>
        </w:rPr>
        <w:object w:dxaOrig="340" w:dyaOrig="279" w14:anchorId="126141BC">
          <v:shape id="_x0000_i2026" type="#_x0000_t75" style="width:17.2pt;height:14.5pt" o:ole="">
            <v:imagedata r:id="rId2026" o:title=""/>
          </v:shape>
          <o:OLEObject Type="Embed" ProgID="Equation.DSMT4" ShapeID="_x0000_i2026" DrawAspect="Content" ObjectID="_1493039498" r:id="rId2027"/>
        </w:object>
      </w:r>
      <w:r w:rsidRPr="004F2125">
        <w:t xml:space="preserve"> is the virtual velocity of the solid, </w:t>
      </w:r>
      <w:r w:rsidR="00905817" w:rsidRPr="00905817">
        <w:rPr>
          <w:position w:val="-10"/>
        </w:rPr>
        <w:object w:dxaOrig="380" w:dyaOrig="320" w14:anchorId="315924CA">
          <v:shape id="_x0000_i2027" type="#_x0000_t75" style="width:19.35pt;height:15.6pt" o:ole="">
            <v:imagedata r:id="rId2028" o:title=""/>
          </v:shape>
          <o:OLEObject Type="Embed" ProgID="Equation.DSMT4" ShapeID="_x0000_i2027" DrawAspect="Content" ObjectID="_1493039499" r:id="rId2029"/>
        </w:object>
      </w:r>
      <w:r w:rsidRPr="004F2125">
        <w:t xml:space="preserve"> is the virtual effective fluid pressure, and </w:t>
      </w:r>
      <w:r w:rsidR="00905817" w:rsidRPr="00905817">
        <w:rPr>
          <w:position w:val="-6"/>
        </w:rPr>
        <w:object w:dxaOrig="440" w:dyaOrig="320" w14:anchorId="2FAB8028">
          <v:shape id="_x0000_i2028" type="#_x0000_t75" style="width:22.05pt;height:15.6pt" o:ole="">
            <v:imagedata r:id="rId2030" o:title=""/>
          </v:shape>
          <o:OLEObject Type="Embed" ProgID="Equation.DSMT4" ShapeID="_x0000_i2028" DrawAspect="Content" ObjectID="_1493039500" r:id="rId2031"/>
        </w:object>
      </w:r>
      <w:r w:rsidRPr="004F2125">
        <w:t xml:space="preserve"> is the virtual molar energy of solute </w:t>
      </w:r>
      <w:r w:rsidR="00905817" w:rsidRPr="00905817">
        <w:rPr>
          <w:position w:val="-6"/>
        </w:rPr>
        <w:object w:dxaOrig="240" w:dyaOrig="220" w14:anchorId="1F7C2430">
          <v:shape id="_x0000_i2029" type="#_x0000_t75" style="width:12.35pt;height:10.75pt" o:ole="">
            <v:imagedata r:id="rId2032" o:title=""/>
          </v:shape>
          <o:OLEObject Type="Embed" ProgID="Equation.DSMT4" ShapeID="_x0000_i2029" DrawAspect="Content" ObjectID="_1493039501" r:id="rId2033"/>
        </w:object>
      </w:r>
      <w:r w:rsidRPr="004F2125">
        <w:t xml:space="preserve">. Here, </w:t>
      </w:r>
      <w:r w:rsidR="00905817" w:rsidRPr="00905817">
        <w:rPr>
          <w:position w:val="-6"/>
        </w:rPr>
        <w:object w:dxaOrig="200" w:dyaOrig="279" w14:anchorId="1EF9A8DE">
          <v:shape id="_x0000_i2030" type="#_x0000_t75" style="width:10.2pt;height:14.5pt" o:ole="">
            <v:imagedata r:id="rId2034" o:title=""/>
          </v:shape>
          <o:OLEObject Type="Embed" ProgID="Equation.DSMT4" ShapeID="_x0000_i2030" DrawAspect="Content" ObjectID="_1493039502" r:id="rId2035"/>
        </w:object>
      </w:r>
      <w:r w:rsidRPr="004F2125">
        <w:t xml:space="preserve"> represents the mixture domain in the spatial frame and </w:t>
      </w:r>
      <w:r w:rsidR="00905817" w:rsidRPr="00905817">
        <w:rPr>
          <w:position w:val="-4"/>
        </w:rPr>
        <w:object w:dxaOrig="300" w:dyaOrig="260" w14:anchorId="1103C9EC">
          <v:shape id="_x0000_i2031" type="#_x0000_t75" style="width:15.05pt;height:12.9pt" o:ole="">
            <v:imagedata r:id="rId2036" o:title=""/>
          </v:shape>
          <o:OLEObject Type="Embed" ProgID="Equation.DSMT4" ShapeID="_x0000_i2031" DrawAspect="Content" ObjectID="_1493039503" r:id="rId2037"/>
        </w:object>
      </w:r>
      <w:r w:rsidRPr="004F2125">
        <w:t xml:space="preserve"> is an elemental volume </w:t>
      </w:r>
      <w:proofErr w:type="gramStart"/>
      <w:r w:rsidRPr="004F2125">
        <w:t xml:space="preserve">in </w:t>
      </w:r>
      <w:proofErr w:type="gramEnd"/>
      <w:r w:rsidR="00905817" w:rsidRPr="00905817">
        <w:rPr>
          <w:position w:val="-6"/>
        </w:rPr>
        <w:object w:dxaOrig="200" w:dyaOrig="279" w14:anchorId="70611569">
          <v:shape id="_x0000_i2032" type="#_x0000_t75" style="width:10.2pt;height:14.5pt" o:ole="">
            <v:imagedata r:id="rId2038" o:title=""/>
          </v:shape>
          <o:OLEObject Type="Embed" ProgID="Equation.DSMT4" ShapeID="_x0000_i2032" DrawAspect="Content" ObjectID="_1493039504" r:id="rId2039"/>
        </w:object>
      </w:r>
      <w:r w:rsidRPr="004F2125">
        <w:t xml:space="preserve">. Applying the divergence theorem, </w:t>
      </w:r>
      <w:r w:rsidR="00905817" w:rsidRPr="00905817">
        <w:rPr>
          <w:position w:val="-6"/>
        </w:rPr>
        <w:object w:dxaOrig="420" w:dyaOrig="279" w14:anchorId="60ADBDE1">
          <v:shape id="_x0000_i2033" type="#_x0000_t75" style="width:20.4pt;height:14.5pt" o:ole="">
            <v:imagedata r:id="rId2040" o:title=""/>
          </v:shape>
          <o:OLEObject Type="Embed" ProgID="Equation.DSMT4" ShapeID="_x0000_i2033" DrawAspect="Content" ObjectID="_1493039505" r:id="rId2041"/>
        </w:object>
      </w:r>
      <w:r w:rsidRPr="004F2125">
        <w:t xml:space="preserve"> may be split into internal and external contributions to the virtual work</w:t>
      </w:r>
      <w:proofErr w:type="gramStart"/>
      <w:r w:rsidRPr="004F2125">
        <w:t xml:space="preserve">, </w:t>
      </w:r>
      <w:proofErr w:type="gramEnd"/>
      <w:r w:rsidR="00905817" w:rsidRPr="00905817">
        <w:rPr>
          <w:position w:val="-12"/>
        </w:rPr>
        <w:object w:dxaOrig="1840" w:dyaOrig="360" w14:anchorId="77FAF22B">
          <v:shape id="_x0000_i2034" type="#_x0000_t75" style="width:91.9pt;height:19.35pt" o:ole="">
            <v:imagedata r:id="rId2042" o:title=""/>
          </v:shape>
          <o:OLEObject Type="Embed" ProgID="Equation.DSMT4" ShapeID="_x0000_i2034" DrawAspect="Content" ObjectID="_1493039506" r:id="rId2043"/>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35" type="#_x0000_t75" style="width:261.15pt;height:106.4pt" o:ole="">
            <v:imagedata r:id="rId2044" o:title=""/>
          </v:shape>
          <o:OLEObject Type="Embed" ProgID="Equation.DSMT4" ShapeID="_x0000_i2035" DrawAspect="Content" ObjectID="_1493039507" r:id="rId20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83" w:author="Gerard" w:date="2015-05-06T12:49:00Z">
        <w:r w:rsidR="00E3755C">
          <w:rPr>
            <w:noProof/>
          </w:rPr>
          <w:instrText>119</w:instrText>
        </w:r>
      </w:ins>
      <w:del w:id="384" w:author="Gerard" w:date="2015-03-21T10:54:00Z">
        <w:r w:rsidR="008D52AD" w:rsidDel="00541E56">
          <w:rPr>
            <w:noProof/>
          </w:rPr>
          <w:delInstrText>118</w:delInstrText>
        </w:r>
      </w:del>
      <w:r w:rsidR="008735F1">
        <w:rPr>
          <w:noProof/>
        </w:rPr>
        <w:fldChar w:fldCharType="end"/>
      </w:r>
      <w:r>
        <w:instrText>)</w:instrText>
      </w:r>
      <w:r>
        <w:fldChar w:fldCharType="end"/>
      </w:r>
    </w:p>
    <w:p w14:paraId="26F786A8" w14:textId="77777777" w:rsidR="00A94B6B" w:rsidRPr="00A94B6B" w:rsidRDefault="00A94B6B" w:rsidP="00CB13D9">
      <w:proofErr w:type="gramStart"/>
      <w:r>
        <w:t>and</w:t>
      </w:r>
      <w:proofErr w:type="gramEnd"/>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36" type="#_x0000_t75" style="width:275.1pt;height:39.75pt" o:ole="">
            <v:imagedata r:id="rId2046" o:title=""/>
          </v:shape>
          <o:OLEObject Type="Embed" ProgID="Equation.DSMT4" ShapeID="_x0000_i2036" DrawAspect="Content" ObjectID="_1493039508" r:id="rId20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85" w:author="Gerard" w:date="2015-05-06T12:49:00Z">
        <w:r w:rsidR="00E3755C">
          <w:rPr>
            <w:noProof/>
          </w:rPr>
          <w:instrText>120</w:instrText>
        </w:r>
      </w:ins>
      <w:del w:id="386" w:author="Gerard" w:date="2015-03-21T10:54:00Z">
        <w:r w:rsidR="008D52AD" w:rsidDel="00541E56">
          <w:rPr>
            <w:noProof/>
          </w:rPr>
          <w:delInstrText>119</w:delInstrText>
        </w:r>
      </w:del>
      <w:r w:rsidR="008735F1">
        <w:rPr>
          <w:noProof/>
        </w:rPr>
        <w:fldChar w:fldCharType="end"/>
      </w:r>
      <w:r>
        <w:instrText>)</w:instrText>
      </w:r>
      <w:r>
        <w:fldChar w:fldCharType="end"/>
      </w:r>
    </w:p>
    <w:p w14:paraId="6D34202A" w14:textId="7360CD78" w:rsidR="00691C49" w:rsidRDefault="004F2125" w:rsidP="00CB13D9">
      <w:r w:rsidRPr="004F2125">
        <w:t>In these expressions</w:t>
      </w:r>
      <w:proofErr w:type="gramStart"/>
      <w:r w:rsidRPr="004F2125">
        <w:t xml:space="preserve">, </w:t>
      </w:r>
      <w:proofErr w:type="gramEnd"/>
      <w:r w:rsidR="00905817" w:rsidRPr="00905817">
        <w:rPr>
          <w:position w:val="-16"/>
        </w:rPr>
        <w:object w:dxaOrig="2820" w:dyaOrig="440" w14:anchorId="7BB36A6D">
          <v:shape id="_x0000_i2037" type="#_x0000_t75" style="width:141.3pt;height:22.05pt" o:ole="">
            <v:imagedata r:id="rId2048" o:title=""/>
          </v:shape>
          <o:OLEObject Type="Embed" ProgID="Equation.DSMT4" ShapeID="_x0000_i2037" DrawAspect="Content" ObjectID="_1493039509" r:id="rId2049"/>
        </w:object>
      </w:r>
      <w:r w:rsidRPr="004F2125">
        <w:t xml:space="preserve">, </w:t>
      </w:r>
      <w:r w:rsidR="00905817" w:rsidRPr="00905817">
        <w:rPr>
          <w:position w:val="-6"/>
        </w:rPr>
        <w:object w:dxaOrig="320" w:dyaOrig="279" w14:anchorId="17B5F318">
          <v:shape id="_x0000_i2038" type="#_x0000_t75" style="width:15.6pt;height:14.5pt" o:ole="">
            <v:imagedata r:id="rId2050" o:title=""/>
          </v:shape>
          <o:OLEObject Type="Embed" ProgID="Equation.DSMT4" ShapeID="_x0000_i2038" DrawAspect="Content" ObjectID="_1493039510" r:id="rId2051"/>
        </w:object>
      </w:r>
      <w:r w:rsidRPr="004F2125">
        <w:t xml:space="preserve"> is the boundary of </w:t>
      </w:r>
      <w:r w:rsidR="00905817" w:rsidRPr="00905817">
        <w:rPr>
          <w:position w:val="-6"/>
        </w:rPr>
        <w:object w:dxaOrig="200" w:dyaOrig="279" w14:anchorId="5831CBF7">
          <v:shape id="_x0000_i2039" type="#_x0000_t75" style="width:10.2pt;height:14.5pt" o:ole="">
            <v:imagedata r:id="rId2052" o:title=""/>
          </v:shape>
          <o:OLEObject Type="Embed" ProgID="Equation.DSMT4" ShapeID="_x0000_i2039" DrawAspect="Content" ObjectID="_1493039511" r:id="rId2053"/>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0" type="#_x0000_t75" style="width:15.6pt;height:14.5pt" o:ole="">
            <v:imagedata r:id="rId2054" o:title=""/>
          </v:shape>
          <o:OLEObject Type="Embed" ProgID="Equation.DSMT4" ShapeID="_x0000_i2040" DrawAspect="Content" ObjectID="_1493039512" r:id="rId2055"/>
        </w:object>
      </w:r>
      <w:r w:rsidRPr="004F2125">
        <w:t>. In this finite element formulation</w:t>
      </w:r>
      <w:proofErr w:type="gramStart"/>
      <w:r w:rsidRPr="004F2125">
        <w:t xml:space="preserve">, </w:t>
      </w:r>
      <w:proofErr w:type="gramEnd"/>
      <w:r w:rsidR="00905817" w:rsidRPr="00905817">
        <w:rPr>
          <w:position w:val="-6"/>
        </w:rPr>
        <w:object w:dxaOrig="200" w:dyaOrig="220" w14:anchorId="1987EFF8">
          <v:shape id="_x0000_i2041" type="#_x0000_t75" style="width:10.2pt;height:10.75pt" o:ole="">
            <v:imagedata r:id="rId2056" o:title=""/>
          </v:shape>
          <o:OLEObject Type="Embed" ProgID="Equation.DSMT4" ShapeID="_x0000_i2041" DrawAspect="Content" ObjectID="_1493039513" r:id="rId2057"/>
        </w:object>
      </w:r>
      <w:r w:rsidRPr="004F2125">
        <w:t xml:space="preserve">, </w:t>
      </w:r>
      <w:r w:rsidR="00905817" w:rsidRPr="00905817">
        <w:rPr>
          <w:position w:val="-10"/>
        </w:rPr>
        <w:object w:dxaOrig="240" w:dyaOrig="320" w14:anchorId="26C8AD10">
          <v:shape id="_x0000_i2042" type="#_x0000_t75" style="width:12.35pt;height:15.6pt" o:ole="">
            <v:imagedata r:id="rId2058" o:title=""/>
          </v:shape>
          <o:OLEObject Type="Embed" ProgID="Equation.DSMT4" ShapeID="_x0000_i2042" DrawAspect="Content" ObjectID="_1493039514" r:id="rId2059"/>
        </w:object>
      </w:r>
      <w:r w:rsidRPr="004F2125">
        <w:t xml:space="preserve"> and </w:t>
      </w:r>
      <w:r w:rsidR="00905817" w:rsidRPr="00905817">
        <w:rPr>
          <w:position w:val="-6"/>
        </w:rPr>
        <w:object w:dxaOrig="300" w:dyaOrig="320" w14:anchorId="540F9337">
          <v:shape id="_x0000_i2043" type="#_x0000_t75" style="width:15.05pt;height:15.6pt" o:ole="">
            <v:imagedata r:id="rId2060" o:title=""/>
          </v:shape>
          <o:OLEObject Type="Embed" ProgID="Equation.DSMT4" ShapeID="_x0000_i2043" DrawAspect="Content" ObjectID="_1493039515" r:id="rId2061"/>
        </w:object>
      </w:r>
      <w:r w:rsidRPr="004F2125">
        <w:t xml:space="preserve"> are used as nodal variables, and essential boundary conditions may be prescribed on these variables. Natural boundary conditions are prescribed to the mixture traction</w:t>
      </w:r>
      <w:proofErr w:type="gramStart"/>
      <w:r w:rsidRPr="004F2125">
        <w:t xml:space="preserve">, </w:t>
      </w:r>
      <w:proofErr w:type="gramEnd"/>
      <w:r w:rsidR="00905817" w:rsidRPr="00905817">
        <w:rPr>
          <w:position w:val="-6"/>
        </w:rPr>
        <w:object w:dxaOrig="820" w:dyaOrig="260" w14:anchorId="09C02BC4">
          <v:shape id="_x0000_i2044" type="#_x0000_t75" style="width:41.35pt;height:12.9pt" o:ole="">
            <v:imagedata r:id="rId2062" o:title=""/>
          </v:shape>
          <o:OLEObject Type="Embed" ProgID="Equation.DSMT4" ShapeID="_x0000_i2044" DrawAspect="Content" ObjectID="_1493039516" r:id="rId2063"/>
        </w:object>
      </w:r>
      <w:r w:rsidRPr="004F2125">
        <w:t xml:space="preserve">, normal fluid flux, </w:t>
      </w:r>
      <w:r w:rsidR="00905817" w:rsidRPr="00905817">
        <w:rPr>
          <w:position w:val="-12"/>
        </w:rPr>
        <w:object w:dxaOrig="999" w:dyaOrig="360" w14:anchorId="67052CE3">
          <v:shape id="_x0000_i2045" type="#_x0000_t75" style="width:49.95pt;height:19.35pt" o:ole="">
            <v:imagedata r:id="rId2064" o:title=""/>
          </v:shape>
          <o:OLEObject Type="Embed" ProgID="Equation.DSMT4" ShapeID="_x0000_i2045" DrawAspect="Content" ObjectID="_1493039517" r:id="rId2065"/>
        </w:object>
      </w:r>
      <w:r w:rsidRPr="004F2125">
        <w:t xml:space="preserve">, and normal solute flux, </w:t>
      </w:r>
      <w:r w:rsidR="00905817" w:rsidRPr="00905817">
        <w:rPr>
          <w:position w:val="-12"/>
        </w:rPr>
        <w:object w:dxaOrig="1020" w:dyaOrig="380" w14:anchorId="7576B871">
          <v:shape id="_x0000_i2046" type="#_x0000_t75" style="width:51.6pt;height:19.35pt" o:ole="">
            <v:imagedata r:id="rId2066" o:title=""/>
          </v:shape>
          <o:OLEObject Type="Embed" ProgID="Equation.DSMT4" ShapeID="_x0000_i2046" DrawAspect="Content" ObjectID="_1493039518" r:id="rId2067"/>
        </w:object>
      </w:r>
      <w:r w:rsidRPr="004F2125">
        <w:t xml:space="preserve">, where </w:t>
      </w:r>
      <w:r w:rsidR="00905817" w:rsidRPr="00905817">
        <w:rPr>
          <w:position w:val="-4"/>
        </w:rPr>
        <w:object w:dxaOrig="200" w:dyaOrig="200" w14:anchorId="31D0190C">
          <v:shape id="_x0000_i2047" type="#_x0000_t75" style="width:10.2pt;height:10.2pt" o:ole="">
            <v:imagedata r:id="rId2068" o:title=""/>
          </v:shape>
          <o:OLEObject Type="Embed" ProgID="Equation.DSMT4" ShapeID="_x0000_i2047" DrawAspect="Content" ObjectID="_1493039519" r:id="rId2069"/>
        </w:object>
      </w:r>
      <w:r w:rsidRPr="004F2125">
        <w:t xml:space="preserve"> is the outward unit normal to </w:t>
      </w:r>
      <w:r w:rsidR="00905817" w:rsidRPr="00905817">
        <w:rPr>
          <w:position w:val="-6"/>
        </w:rPr>
        <w:object w:dxaOrig="320" w:dyaOrig="279" w14:anchorId="35F7D5D1">
          <v:shape id="_x0000_i2048" type="#_x0000_t75" style="width:15.6pt;height:14.5pt" o:ole="">
            <v:imagedata r:id="rId2070" o:title=""/>
          </v:shape>
          <o:OLEObject Type="Embed" ProgID="Equation.DSMT4" ShapeID="_x0000_i2048" DrawAspect="Content" ObjectID="_1493039520" r:id="rId2071"/>
        </w:object>
      </w:r>
      <w:r w:rsidRPr="004F2125">
        <w:t xml:space="preserve">. To solve the system </w:t>
      </w:r>
      <w:r w:rsidR="00905817" w:rsidRPr="00905817">
        <w:rPr>
          <w:position w:val="-6"/>
        </w:rPr>
        <w:object w:dxaOrig="780" w:dyaOrig="279" w14:anchorId="6B4F1306">
          <v:shape id="_x0000_i2049" type="#_x0000_t75" style="width:39.2pt;height:14.5pt" o:ole="">
            <v:imagedata r:id="rId2072" o:title=""/>
          </v:shape>
          <o:OLEObject Type="Embed" ProgID="Equation.DSMT4" ShapeID="_x0000_i2049" DrawAspect="Content" ObjectID="_1493039521" r:id="rId2073"/>
        </w:object>
      </w:r>
      <w:r w:rsidRPr="004F2125">
        <w:t xml:space="preserve"> for nodal values </w:t>
      </w:r>
      <w:proofErr w:type="gramStart"/>
      <w:r w:rsidRPr="004F2125">
        <w:t xml:space="preserve">of </w:t>
      </w:r>
      <w:proofErr w:type="gramEnd"/>
      <w:r w:rsidR="00905817" w:rsidRPr="00905817">
        <w:rPr>
          <w:position w:val="-6"/>
        </w:rPr>
        <w:object w:dxaOrig="200" w:dyaOrig="220" w14:anchorId="01E660FF">
          <v:shape id="_x0000_i2050" type="#_x0000_t75" style="width:10.2pt;height:10.75pt" o:ole="">
            <v:imagedata r:id="rId2074" o:title=""/>
          </v:shape>
          <o:OLEObject Type="Embed" ProgID="Equation.DSMT4" ShapeID="_x0000_i2050" DrawAspect="Content" ObjectID="_1493039522" r:id="rId2075"/>
        </w:object>
      </w:r>
      <w:r w:rsidRPr="004F2125">
        <w:t xml:space="preserve">, </w:t>
      </w:r>
      <w:r w:rsidR="00905817" w:rsidRPr="00905817">
        <w:rPr>
          <w:position w:val="-10"/>
        </w:rPr>
        <w:object w:dxaOrig="240" w:dyaOrig="320" w14:anchorId="5B491959">
          <v:shape id="_x0000_i2051" type="#_x0000_t75" style="width:12.35pt;height:15.6pt" o:ole="">
            <v:imagedata r:id="rId2076" o:title=""/>
          </v:shape>
          <o:OLEObject Type="Embed" ProgID="Equation.DSMT4" ShapeID="_x0000_i2051" DrawAspect="Content" ObjectID="_1493039523" r:id="rId2077"/>
        </w:object>
      </w:r>
      <w:r w:rsidRPr="004F2125">
        <w:t xml:space="preserve"> and </w:t>
      </w:r>
      <w:r w:rsidR="00905817" w:rsidRPr="00905817">
        <w:rPr>
          <w:position w:val="-6"/>
        </w:rPr>
        <w:object w:dxaOrig="300" w:dyaOrig="320" w14:anchorId="18510526">
          <v:shape id="_x0000_i2052" type="#_x0000_t75" style="width:15.05pt;height:15.6pt" o:ole="">
            <v:imagedata r:id="rId2078" o:title=""/>
          </v:shape>
          <o:OLEObject Type="Embed" ProgID="Equation.DSMT4" ShapeID="_x0000_i2052" DrawAspect="Content" ObjectID="_1493039524" r:id="rId2079"/>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E3755C">
        <w:t>3.3.1</w:t>
      </w:r>
      <w:r w:rsidR="001700D6">
        <w:fldChar w:fldCharType="end"/>
      </w:r>
      <w:r w:rsidR="001700D6">
        <w:t>-</w:t>
      </w:r>
      <w:r w:rsidR="001700D6">
        <w:fldChar w:fldCharType="begin"/>
      </w:r>
      <w:r w:rsidR="001700D6">
        <w:instrText xml:space="preserve"> REF _Ref191695106 \r \h </w:instrText>
      </w:r>
      <w:r w:rsidR="001700D6">
        <w:fldChar w:fldCharType="separate"/>
      </w:r>
      <w:r w:rsidR="00E3755C">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53" type="#_x0000_t75" style="width:12.35pt;height:12.9pt" o:ole="">
            <v:imagedata r:id="rId2080" o:title=""/>
          </v:shape>
          <o:OLEObject Type="Embed" ProgID="Equation.DSMT4" ShapeID="_x0000_i2053" DrawAspect="Content" ObjectID="_1493039525" r:id="rId2081"/>
        </w:object>
      </w:r>
      <w:r w:rsidRPr="004F2125">
        <w:t xml:space="preserve"> by solving the algebraic relation of the electroneutrality condition </w:t>
      </w:r>
      <w:proofErr w:type="gramStart"/>
      <w:r w:rsidRPr="004F2125">
        <w:t>in</w:t>
      </w:r>
      <w:r w:rsidR="001700D6">
        <w:t xml:space="preserve"> </w:t>
      </w:r>
      <w:proofErr w:type="gramEnd"/>
      <w:r w:rsidR="001700D6">
        <w:fldChar w:fldCharType="begin"/>
      </w:r>
      <w:r w:rsidR="001700D6">
        <w:instrText xml:space="preserve"> GOTOBUTTON ZEqnNum814726  \* MERGEFORMAT </w:instrText>
      </w:r>
      <w:r w:rsidR="008735F1">
        <w:fldChar w:fldCharType="begin"/>
      </w:r>
      <w:r w:rsidR="008735F1">
        <w:instrText xml:space="preserve"> REF ZEqnNum814726 \* Charformat \! \* MERGEFORMAT </w:instrText>
      </w:r>
      <w:r w:rsidR="008735F1">
        <w:fldChar w:fldCharType="separate"/>
      </w:r>
      <w:r w:rsidR="00E3755C">
        <w:instrText>(2.118)</w:instrText>
      </w:r>
      <w:r w:rsidR="008735F1">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54" type="#_x0000_t75" style="width:102.65pt;height:27.95pt" o:ole="">
            <v:imagedata r:id="rId2082" o:title=""/>
          </v:shape>
          <o:OLEObject Type="Embed" ProgID="Equation.DSMT4" ShapeID="_x0000_i2054" DrawAspect="Content" ObjectID="_1493039526" r:id="rId20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w:instrText>
      </w:r>
      <w:r w:rsidR="008735F1">
        <w:instrText xml:space="preserve">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87" w:author="Gerard" w:date="2015-05-06T12:49:00Z">
        <w:r w:rsidR="00E3755C">
          <w:rPr>
            <w:noProof/>
          </w:rPr>
          <w:instrText>121</w:instrText>
        </w:r>
      </w:ins>
      <w:del w:id="388" w:author="Gerard" w:date="2015-03-21T10:54:00Z">
        <w:r w:rsidR="008D52AD" w:rsidDel="00541E56">
          <w:rPr>
            <w:noProof/>
          </w:rPr>
          <w:delInstrText>120</w:delInstrText>
        </w:r>
      </w:del>
      <w:r w:rsidR="008735F1">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55" type="#_x0000_t75" style="width:41.9pt;height:14.5pt" o:ole="">
            <v:imagedata r:id="rId2084" o:title=""/>
          </v:shape>
          <o:OLEObject Type="Embed" ProgID="Equation.DSMT4" ShapeID="_x0000_i2055" DrawAspect="Content" ObjectID="_1493039527" r:id="rId2085"/>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56" type="#_x0000_t75" style="width:261.15pt;height:58.05pt" o:ole="">
            <v:imagedata r:id="rId2086" o:title=""/>
          </v:shape>
          <o:OLEObject Type="Embed" ProgID="Equation.DSMT4" ShapeID="_x0000_i2056" DrawAspect="Content" ObjectID="_1493039528" r:id="rId2087"/>
        </w:object>
      </w:r>
      <w:r>
        <w:t xml:space="preserve">, </w:t>
      </w:r>
      <w:r w:rsidR="00905817" w:rsidRPr="00905817">
        <w:rPr>
          <w:position w:val="-10"/>
        </w:rPr>
        <w:object w:dxaOrig="840" w:dyaOrig="279" w14:anchorId="03A2A5C9">
          <v:shape id="_x0000_i2057" type="#_x0000_t75" style="width:41.9pt;height:14.5pt" o:ole="">
            <v:imagedata r:id="rId2088" o:title=""/>
          </v:shape>
          <o:OLEObject Type="Embed" ProgID="Equation.DSMT4" ShapeID="_x0000_i2057" DrawAspect="Content" ObjectID="_1493039529" r:id="rId20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89" w:author="Gerard" w:date="2015-05-06T12:49:00Z">
        <w:r w:rsidR="00E3755C">
          <w:rPr>
            <w:noProof/>
          </w:rPr>
          <w:instrText>122</w:instrText>
        </w:r>
      </w:ins>
      <w:del w:id="390" w:author="Gerard" w:date="2015-03-21T10:54:00Z">
        <w:r w:rsidR="008D52AD" w:rsidDel="00541E56">
          <w:rPr>
            <w:noProof/>
          </w:rPr>
          <w:delInstrText>121</w:delInstrText>
        </w:r>
      </w:del>
      <w:r w:rsidR="008735F1">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391" w:name="_Toc289032556"/>
      <w:r>
        <w:t>Chemical Reactions</w:t>
      </w:r>
      <w:bookmarkEnd w:id="391"/>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58" type="#_x0000_t75" style="width:20.4pt;height:14.5pt" o:ole="">
            <v:imagedata r:id="rId2090" o:title=""/>
          </v:shape>
          <o:OLEObject Type="Embed" ProgID="Equation.DSMT4" ShapeID="_x0000_i2058" DrawAspect="Content" ObjectID="_1493039530" r:id="rId2091"/>
        </w:object>
      </w:r>
      <w:r>
        <w:t xml:space="preserve"> due to chemical reactions is given </w:t>
      </w:r>
      <w:proofErr w:type="gramStart"/>
      <w:r>
        <w:t xml:space="preserve">by </w:t>
      </w:r>
      <w:proofErr w:type="gramEnd"/>
      <w:r w:rsidR="00905817" w:rsidRPr="00905817">
        <w:rPr>
          <w:position w:val="-6"/>
        </w:rPr>
        <w:object w:dxaOrig="380" w:dyaOrig="279" w14:anchorId="71483C33">
          <v:shape id="_x0000_i2059" type="#_x0000_t75" style="width:19.35pt;height:14.5pt" o:ole="">
            <v:imagedata r:id="rId2092" o:title=""/>
          </v:shape>
          <o:OLEObject Type="Embed" ProgID="Equation.DSMT4" ShapeID="_x0000_i2059" DrawAspect="Content" ObjectID="_1493039531" r:id="rId2093"/>
        </w:object>
      </w:r>
      <w:r>
        <w:t>, where</w:t>
      </w:r>
    </w:p>
    <w:p w14:paraId="32537747" w14:textId="419FF849" w:rsidR="008B3EFC" w:rsidRDefault="008B3EFC" w:rsidP="008B3EFC">
      <w:pPr>
        <w:pStyle w:val="MTDisplayEquation"/>
      </w:pPr>
      <w:r>
        <w:tab/>
      </w:r>
      <w:r w:rsidR="00905817" w:rsidRPr="00905817">
        <w:rPr>
          <w:position w:val="-28"/>
        </w:rPr>
        <w:object w:dxaOrig="4840" w:dyaOrig="560" w14:anchorId="26A9CCDF">
          <v:shape id="_x0000_i2060" type="#_x0000_t75" style="width:241.8pt;height:27.95pt" o:ole="">
            <v:imagedata r:id="rId2094" o:title=""/>
          </v:shape>
          <o:OLEObject Type="Embed" ProgID="Equation.DSMT4" ShapeID="_x0000_i2060" DrawAspect="Content" ObjectID="_1493039532" r:id="rId2095"/>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392" w:name="_Toc289032557"/>
      <w:r>
        <w:t xml:space="preserve">Newton-Raphson </w:t>
      </w:r>
      <w:r w:rsidR="0081541F">
        <w:t>M</w:t>
      </w:r>
      <w:r>
        <w:t>ethod</w:t>
      </w:r>
      <w:bookmarkEnd w:id="392"/>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393" w:name="_Toc289032558"/>
      <w:r>
        <w:t>Full Newton Method</w:t>
      </w:r>
      <w:bookmarkEnd w:id="393"/>
    </w:p>
    <w:p w14:paraId="30086731" w14:textId="77777777" w:rsidR="008C7882" w:rsidRDefault="008C7882" w:rsidP="008C7882">
      <w:r>
        <w:t xml:space="preserve">The Newton-Raphson equation </w:t>
      </w:r>
      <w:r>
        <w:fldChar w:fldCharType="begin"/>
      </w:r>
      <w:r>
        <w:instrText xml:space="preserve"> GOTOBUTTON ZEqnNum927486  \* MERGEFORMAT </w:instrText>
      </w:r>
      <w:r w:rsidR="008735F1">
        <w:fldChar w:fldCharType="begin"/>
      </w:r>
      <w:r w:rsidR="008735F1">
        <w:instrText xml:space="preserve"> REF ZEqnNum927486 \! \* MERGEFORMAT </w:instrText>
      </w:r>
      <w:r w:rsidR="008735F1">
        <w:fldChar w:fldCharType="separate"/>
      </w:r>
      <w:r w:rsidR="00E3755C">
        <w:instrText>(3.3)</w:instrText>
      </w:r>
      <w:r w:rsidR="008735F1">
        <w:fldChar w:fldCharType="end"/>
      </w:r>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61" type="#_x0000_t75" style="width:104.8pt;height:15.6pt" o:ole="">
            <v:imagedata r:id="rId2096" o:title=""/>
          </v:shape>
          <o:OLEObject Type="Embed" ProgID="Equation.DSMT4" ShapeID="_x0000_i2061" DrawAspect="Content" ObjectID="_1493039533" r:id="rId2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w:instrText>
      </w:r>
      <w:r w:rsidR="008735F1">
        <w:instrText xml:space="preserve">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94" w:author="Gerard" w:date="2015-05-06T12:49:00Z">
        <w:r w:rsidR="00E3755C">
          <w:rPr>
            <w:noProof/>
          </w:rPr>
          <w:instrText>123</w:instrText>
        </w:r>
      </w:ins>
      <w:del w:id="395" w:author="Gerard" w:date="2015-03-21T10:54:00Z">
        <w:r w:rsidR="008D52AD" w:rsidDel="00541E56">
          <w:rPr>
            <w:noProof/>
          </w:rPr>
          <w:delInstrText>122</w:delInstrText>
        </w:r>
      </w:del>
      <w:r w:rsidR="008735F1">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62" type="#_x0000_t75" style="width:17.2pt;height:14.5pt" o:ole="">
            <v:imagedata r:id="rId2098" o:title=""/>
          </v:shape>
          <o:OLEObject Type="Embed" ProgID="Equation.DSMT4" ShapeID="_x0000_i2062" DrawAspect="Content" ObjectID="_1493039534" r:id="rId2099"/>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63" type="#_x0000_t75" style="width:173pt;height:19.9pt" o:ole="">
            <v:imagedata r:id="rId2100" o:title=""/>
          </v:shape>
          <o:OLEObject Type="Embed" ProgID="Equation.DSMT4" ShapeID="_x0000_i2063" DrawAspect="Content" ObjectID="_1493039535" r:id="rId21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396" w:name="ZEqnNum957438"/>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397" w:author="Gerard" w:date="2015-05-06T12:49:00Z">
        <w:r w:rsidR="00E3755C">
          <w:rPr>
            <w:noProof/>
          </w:rPr>
          <w:instrText>124</w:instrText>
        </w:r>
      </w:ins>
      <w:del w:id="398" w:author="Gerard" w:date="2015-03-21T10:54:00Z">
        <w:r w:rsidR="008D52AD" w:rsidDel="00541E56">
          <w:rPr>
            <w:noProof/>
          </w:rPr>
          <w:delInstrText>123</w:delInstrText>
        </w:r>
      </w:del>
      <w:r w:rsidR="008735F1">
        <w:rPr>
          <w:noProof/>
        </w:rPr>
        <w:fldChar w:fldCharType="end"/>
      </w:r>
      <w:r>
        <w:instrText>)</w:instrText>
      </w:r>
      <w:bookmarkEnd w:id="396"/>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w:t>
      </w:r>
      <w:proofErr w:type="gramStart"/>
      <w:r>
        <w:t xml:space="preserve">by </w:t>
      </w:r>
      <w:proofErr w:type="gramEnd"/>
      <w:r w:rsidR="00905817" w:rsidRPr="00905817">
        <w:rPr>
          <w:position w:val="-4"/>
        </w:rPr>
        <w:object w:dxaOrig="420" w:dyaOrig="300" w14:anchorId="356234E3">
          <v:shape id="_x0000_i2064" type="#_x0000_t75" style="width:20.4pt;height:15.05pt" o:ole="">
            <v:imagedata r:id="rId2102" o:title=""/>
          </v:shape>
          <o:OLEObject Type="Embed" ProgID="Equation.DSMT4" ShapeID="_x0000_i2064" DrawAspect="Content" ObjectID="_1493039536" r:id="rId2103"/>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 xml:space="preserve">The formation of the stiffness matrix and, especially, calculation of its inverse, are computationally expensive. Quasi-Newton methods do not require the reevaluation of the stiffness matrix </w:t>
      </w:r>
      <w:proofErr w:type="gramStart"/>
      <w:r>
        <w:t>for every iteration</w:t>
      </w:r>
      <w:proofErr w:type="gramEnd"/>
      <w:r>
        <w:t>.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399" w:name="_Toc289032559"/>
      <w:r>
        <w:t>BFGS Method</w:t>
      </w:r>
      <w:bookmarkEnd w:id="399"/>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65" type="#_x0000_t75" style="width:67.15pt;height:19.35pt" o:ole="">
            <v:imagedata r:id="rId2104" o:title=""/>
          </v:shape>
          <o:OLEObject Type="Embed" ProgID="Equation.DSMT4" ShapeID="_x0000_i2065" DrawAspect="Content" ObjectID="_1493039537" r:id="rId21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00" w:name="ZEqnNum814327"/>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01" w:author="Gerard" w:date="2015-05-06T12:49:00Z">
        <w:r w:rsidR="00E3755C">
          <w:rPr>
            <w:noProof/>
          </w:rPr>
          <w:instrText>125</w:instrText>
        </w:r>
      </w:ins>
      <w:del w:id="402" w:author="Gerard" w:date="2015-03-21T10:54:00Z">
        <w:r w:rsidR="008D52AD" w:rsidDel="00541E56">
          <w:rPr>
            <w:noProof/>
          </w:rPr>
          <w:delInstrText>124</w:delInstrText>
        </w:r>
      </w:del>
      <w:r w:rsidR="008735F1">
        <w:rPr>
          <w:noProof/>
        </w:rPr>
        <w:fldChar w:fldCharType="end"/>
      </w:r>
      <w:r>
        <w:instrText>)</w:instrText>
      </w:r>
      <w:bookmarkEnd w:id="400"/>
      <w:r>
        <w:fldChar w:fldCharType="end"/>
      </w:r>
    </w:p>
    <w:p w14:paraId="058A6AD6" w14:textId="77777777" w:rsidR="008C7882" w:rsidRDefault="008C7882" w:rsidP="008C7882">
      <w:proofErr w:type="gramStart"/>
      <w:r>
        <w:t>and</w:t>
      </w:r>
      <w:proofErr w:type="gramEnd"/>
      <w:r>
        <w:t xml:space="preserve">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66" type="#_x0000_t75" style="width:76.3pt;height:19.35pt" o:ole="">
            <v:imagedata r:id="rId2106" o:title=""/>
          </v:shape>
          <o:OLEObject Type="Embed" ProgID="Equation.DSMT4" ShapeID="_x0000_i2066" DrawAspect="Content" ObjectID="_1493039538" r:id="rId2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03" w:name="ZEqnNum799904"/>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04" w:author="Gerard" w:date="2015-05-06T12:49:00Z">
        <w:r w:rsidR="00E3755C">
          <w:rPr>
            <w:noProof/>
          </w:rPr>
          <w:instrText>126</w:instrText>
        </w:r>
      </w:ins>
      <w:del w:id="405" w:author="Gerard" w:date="2015-03-21T10:54:00Z">
        <w:r w:rsidR="008D52AD" w:rsidDel="00541E56">
          <w:rPr>
            <w:noProof/>
          </w:rPr>
          <w:delInstrText>125</w:delInstrText>
        </w:r>
      </w:del>
      <w:r w:rsidR="008735F1">
        <w:rPr>
          <w:noProof/>
        </w:rPr>
        <w:fldChar w:fldCharType="end"/>
      </w:r>
      <w:r>
        <w:instrText>)</w:instrText>
      </w:r>
      <w:bookmarkEnd w:id="403"/>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67" type="#_x0000_t75" style="width:19.35pt;height:19.35pt" o:ole="">
            <v:imagedata r:id="rId2108" o:title=""/>
          </v:shape>
          <o:OLEObject Type="Embed" ProgID="Equation.DSMT4" ShapeID="_x0000_i2067" DrawAspect="Content" ObjectID="_1493039539" r:id="rId2109"/>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68" type="#_x0000_t75" style="width:56.4pt;height:19.35pt" o:ole="">
            <v:imagedata r:id="rId2110" o:title=""/>
          </v:shape>
          <o:OLEObject Type="Embed" ProgID="Equation.DSMT4" ShapeID="_x0000_i2068" DrawAspect="Content" ObjectID="_1493039540" r:id="rId2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06" w:author="Gerard" w:date="2015-05-06T12:49:00Z">
        <w:r w:rsidR="00E3755C">
          <w:rPr>
            <w:noProof/>
          </w:rPr>
          <w:instrText>127</w:instrText>
        </w:r>
      </w:ins>
      <w:del w:id="407" w:author="Gerard" w:date="2015-03-21T10:54:00Z">
        <w:r w:rsidR="008D52AD" w:rsidDel="00541E56">
          <w:rPr>
            <w:noProof/>
          </w:rPr>
          <w:delInstrText>126</w:delInstrText>
        </w:r>
      </w:del>
      <w:r w:rsidR="008735F1">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69" type="#_x0000_t75" style="width:63.95pt;height:19.35pt" o:ole="">
            <v:imagedata r:id="rId2112" o:title=""/>
          </v:shape>
          <o:OLEObject Type="Embed" ProgID="Equation.DSMT4" ShapeID="_x0000_i2069" DrawAspect="Content" ObjectID="_1493039541" r:id="rId2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08" w:name="ZEqnNum548850"/>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w:instrText>
      </w:r>
      <w:r w:rsidR="008735F1">
        <w:instrText xml:space="preserve">GEFORMAT </w:instrText>
      </w:r>
      <w:r w:rsidR="008735F1">
        <w:fldChar w:fldCharType="separate"/>
      </w:r>
      <w:ins w:id="409" w:author="Gerard" w:date="2015-05-06T12:49:00Z">
        <w:r w:rsidR="00E3755C">
          <w:rPr>
            <w:noProof/>
          </w:rPr>
          <w:instrText>128</w:instrText>
        </w:r>
      </w:ins>
      <w:del w:id="410" w:author="Gerard" w:date="2015-03-21T10:54:00Z">
        <w:r w:rsidR="008D52AD" w:rsidDel="00541E56">
          <w:rPr>
            <w:noProof/>
          </w:rPr>
          <w:delInstrText>127</w:delInstrText>
        </w:r>
      </w:del>
      <w:r w:rsidR="008735F1">
        <w:rPr>
          <w:noProof/>
        </w:rPr>
        <w:fldChar w:fldCharType="end"/>
      </w:r>
      <w:r>
        <w:instrText>)</w:instrText>
      </w:r>
      <w:bookmarkEnd w:id="408"/>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0" type="#_x0000_t75" style="width:67.7pt;height:19.35pt" o:ole="">
            <v:imagedata r:id="rId2114" o:title=""/>
          </v:shape>
          <o:OLEObject Type="Embed" ProgID="Equation.DSMT4" ShapeID="_x0000_i2070" DrawAspect="Content" ObjectID="_1493039542"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11" w:author="Gerard" w:date="2015-05-06T12:49:00Z">
        <w:r w:rsidR="00E3755C">
          <w:rPr>
            <w:noProof/>
          </w:rPr>
          <w:instrText>129</w:instrText>
        </w:r>
      </w:ins>
      <w:del w:id="412" w:author="Gerard" w:date="2015-03-21T10:54:00Z">
        <w:r w:rsidR="008D52AD" w:rsidDel="00541E56">
          <w:rPr>
            <w:noProof/>
          </w:rPr>
          <w:delInstrText>128</w:delInstrText>
        </w:r>
      </w:del>
      <w:r w:rsidR="008735F1">
        <w:rPr>
          <w:noProof/>
        </w:rPr>
        <w:fldChar w:fldCharType="end"/>
      </w:r>
      <w:r>
        <w:instrText>)</w:instrText>
      </w:r>
      <w:r>
        <w:fldChar w:fldCharType="end"/>
      </w:r>
    </w:p>
    <w:p w14:paraId="487780B0" w14:textId="408168E3" w:rsidR="008C7882" w:rsidRDefault="008C7882" w:rsidP="008C7882">
      <w:proofErr w:type="gramStart"/>
      <w:r>
        <w:t>where</w:t>
      </w:r>
      <w:proofErr w:type="gramEnd"/>
      <w:r>
        <w:t xml:space="preserve"> </w:t>
      </w:r>
      <w:r>
        <w:rPr>
          <w:i/>
        </w:rPr>
        <w:t xml:space="preserve">s </w:t>
      </w:r>
      <w:r>
        <w:t xml:space="preserve">is determined from the line search. </w:t>
      </w:r>
      <w:proofErr w:type="gramStart"/>
      <w:r>
        <w:t xml:space="preserve">With the updated position calculated, </w:t>
      </w:r>
      <w:r w:rsidR="00905817" w:rsidRPr="00905817">
        <w:rPr>
          <w:position w:val="-12"/>
        </w:rPr>
        <w:object w:dxaOrig="340" w:dyaOrig="360" w14:anchorId="6F18AE4D">
          <v:shape id="_x0000_i2071" type="#_x0000_t75" style="width:17.2pt;height:19.35pt" o:ole="">
            <v:imagedata r:id="rId2116" o:title=""/>
          </v:shape>
          <o:OLEObject Type="Embed" ProgID="Equation.DSMT4" ShapeID="_x0000_i2071" DrawAspect="Content" ObjectID="_1493039543" r:id="rId2117"/>
        </w:object>
      </w:r>
      <w:r>
        <w:t>can be evaluated.</w:t>
      </w:r>
      <w:proofErr w:type="gramEnd"/>
      <w:r>
        <w:t xml:space="preserve">  Also, using equations </w:t>
      </w:r>
      <w:r>
        <w:fldChar w:fldCharType="begin"/>
      </w:r>
      <w:r>
        <w:instrText xml:space="preserve"> GOTOBUTTON ZEqnNum814327  \* MERGEFORMAT </w:instrText>
      </w:r>
      <w:r w:rsidR="008735F1">
        <w:fldChar w:fldCharType="begin"/>
      </w:r>
      <w:r w:rsidR="008735F1">
        <w:instrText xml:space="preserve"> REF ZEqnNum814327 \! \* MERGEFORMAT </w:instrText>
      </w:r>
      <w:r w:rsidR="008735F1">
        <w:fldChar w:fldCharType="separate"/>
      </w:r>
      <w:ins w:id="413" w:author="Gerard" w:date="2015-05-06T12:49:00Z">
        <w:r w:rsidR="00E3755C">
          <w:instrText>(3.125)</w:instrText>
        </w:r>
      </w:ins>
      <w:del w:id="414" w:author="Gerard" w:date="2015-03-21T10:54:00Z">
        <w:r w:rsidR="008D52AD" w:rsidDel="00541E56">
          <w:delInstrText>(3.124)</w:delInstrText>
        </w:r>
      </w:del>
      <w:r w:rsidR="008735F1">
        <w:fldChar w:fldCharType="end"/>
      </w:r>
      <w:r>
        <w:fldChar w:fldCharType="end"/>
      </w:r>
      <w:r>
        <w:t xml:space="preserve"> </w:t>
      </w:r>
      <w:proofErr w:type="gramStart"/>
      <w:r>
        <w:t xml:space="preserve">and </w:t>
      </w:r>
      <w:proofErr w:type="gramEnd"/>
      <w:r>
        <w:fldChar w:fldCharType="begin"/>
      </w:r>
      <w:r>
        <w:instrText xml:space="preserve"> GOTOBUTTON ZEqnNum799904  \* MERGEFORMAT </w:instrText>
      </w:r>
      <w:r w:rsidR="008735F1">
        <w:fldChar w:fldCharType="begin"/>
      </w:r>
      <w:r w:rsidR="008735F1">
        <w:instrText xml:space="preserve"> REF ZEqnNum799904 \! \* MERGEFORMAT </w:instrText>
      </w:r>
      <w:r w:rsidR="008735F1">
        <w:fldChar w:fldCharType="separate"/>
      </w:r>
      <w:ins w:id="415" w:author="Gerard" w:date="2015-05-06T12:49:00Z">
        <w:r w:rsidR="00E3755C">
          <w:instrText>(3.126)</w:instrText>
        </w:r>
      </w:ins>
      <w:del w:id="416" w:author="Gerard" w:date="2015-03-21T10:54:00Z">
        <w:r w:rsidR="008D52AD" w:rsidDel="00541E56">
          <w:delInstrText>(3.125)</w:delInstrText>
        </w:r>
      </w:del>
      <w:r w:rsidR="008735F1">
        <w:fldChar w:fldCharType="end"/>
      </w:r>
      <w:r>
        <w:fldChar w:fldCharType="end"/>
      </w:r>
      <w:r>
        <w:t xml:space="preserve">, </w:t>
      </w:r>
      <w:r w:rsidR="00905817" w:rsidRPr="00905817">
        <w:rPr>
          <w:position w:val="-12"/>
        </w:rPr>
        <w:object w:dxaOrig="279" w:dyaOrig="360" w14:anchorId="6BF04F30">
          <v:shape id="_x0000_i2072" type="#_x0000_t75" style="width:14.5pt;height:19.35pt" o:ole="">
            <v:imagedata r:id="rId2118" o:title=""/>
          </v:shape>
          <o:OLEObject Type="Embed" ProgID="Equation.DSMT4" ShapeID="_x0000_i2072" DrawAspect="Content" ObjectID="_1493039544" r:id="rId2119"/>
        </w:object>
      </w:r>
      <w:r>
        <w:t xml:space="preserve">and </w:t>
      </w:r>
      <w:r w:rsidR="00905817" w:rsidRPr="00905817">
        <w:rPr>
          <w:position w:val="-12"/>
        </w:rPr>
        <w:object w:dxaOrig="340" w:dyaOrig="360" w14:anchorId="17D4F82A">
          <v:shape id="_x0000_i2073" type="#_x0000_t75" style="width:17.2pt;height:19.35pt" o:ole="">
            <v:imagedata r:id="rId2120" o:title=""/>
          </v:shape>
          <o:OLEObject Type="Embed" ProgID="Equation.DSMT4" ShapeID="_x0000_i2073" DrawAspect="Content" ObjectID="_1493039545" r:id="rId2121"/>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74" type="#_x0000_t75" style="width:82.75pt;height:19.35pt" o:ole="">
            <v:imagedata r:id="rId2122" o:title=""/>
          </v:shape>
          <o:OLEObject Type="Embed" ProgID="Equation.DSMT4" ShapeID="_x0000_i2074" DrawAspect="Content" ObjectID="_1493039546" r:id="rId21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17" w:author="Gerard" w:date="2015-05-06T12:49:00Z">
        <w:r w:rsidR="00E3755C">
          <w:rPr>
            <w:noProof/>
          </w:rPr>
          <w:instrText>130</w:instrText>
        </w:r>
      </w:ins>
      <w:del w:id="418" w:author="Gerard" w:date="2015-03-21T10:54:00Z">
        <w:r w:rsidR="008D52AD" w:rsidDel="00541E56">
          <w:rPr>
            <w:noProof/>
          </w:rPr>
          <w:delInstrText>129</w:delInstrText>
        </w:r>
      </w:del>
      <w:r w:rsidR="008735F1">
        <w:rPr>
          <w:noProof/>
        </w:rPr>
        <w:fldChar w:fldCharType="end"/>
      </w:r>
      <w:r>
        <w:instrText>)</w:instrText>
      </w:r>
      <w:r>
        <w:fldChar w:fldCharType="end"/>
      </w:r>
    </w:p>
    <w:p w14:paraId="68B86A09" w14:textId="13703A4F" w:rsidR="008C7882" w:rsidRDefault="008C7882" w:rsidP="008C7882">
      <w:proofErr w:type="gramStart"/>
      <w:r>
        <w:t>where</w:t>
      </w:r>
      <w:proofErr w:type="gramEnd"/>
      <w:r>
        <w:t xml:space="preserve"> the matrix </w:t>
      </w:r>
      <w:r>
        <w:rPr>
          <w:b/>
        </w:rPr>
        <w:t>A</w:t>
      </w:r>
      <w:r>
        <w:t xml:space="preserve"> is an </w:t>
      </w:r>
      <w:r w:rsidR="00905817" w:rsidRPr="00905817">
        <w:rPr>
          <w:position w:val="-6"/>
        </w:rPr>
        <w:object w:dxaOrig="499" w:dyaOrig="220" w14:anchorId="17E922F5">
          <v:shape id="_x0000_i2075" type="#_x0000_t75" style="width:24.7pt;height:10.75pt" o:ole="">
            <v:imagedata r:id="rId2124" o:title=""/>
          </v:shape>
          <o:OLEObject Type="Embed" ProgID="Equation.DSMT4" ShapeID="_x0000_i2075" DrawAspect="Content" ObjectID="_1493039547" r:id="rId2125"/>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76" type="#_x0000_t75" style="width:71.45pt;height:19.35pt" o:ole="">
            <v:imagedata r:id="rId2126" o:title=""/>
          </v:shape>
          <o:OLEObject Type="Embed" ProgID="Equation.DSMT4" ShapeID="_x0000_i2076" DrawAspect="Content" ObjectID="_1493039548" r:id="rId2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19" w:author="Gerard" w:date="2015-05-06T12:49:00Z">
        <w:r w:rsidR="00E3755C">
          <w:rPr>
            <w:noProof/>
          </w:rPr>
          <w:instrText>131</w:instrText>
        </w:r>
      </w:ins>
      <w:del w:id="420" w:author="Gerard" w:date="2015-03-21T10:54:00Z">
        <w:r w:rsidR="008D52AD" w:rsidDel="00541E56">
          <w:rPr>
            <w:noProof/>
          </w:rPr>
          <w:delInstrText>130</w:delInstrText>
        </w:r>
      </w:del>
      <w:r w:rsidR="008735F1">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77" type="#_x0000_t75" style="width:163.9pt;height:39.75pt" o:ole="">
            <v:imagedata r:id="rId2128" o:title=""/>
          </v:shape>
          <o:OLEObject Type="Embed" ProgID="Equation.DSMT4" ShapeID="_x0000_i2077" DrawAspect="Content" ObjectID="_1493039549" r:id="rId2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21" w:author="Gerard" w:date="2015-05-06T12:49:00Z">
        <w:r w:rsidR="00E3755C">
          <w:rPr>
            <w:noProof/>
          </w:rPr>
          <w:instrText>132</w:instrText>
        </w:r>
      </w:ins>
      <w:del w:id="422" w:author="Gerard" w:date="2015-03-21T10:54:00Z">
        <w:r w:rsidR="008D52AD" w:rsidDel="00541E56">
          <w:rPr>
            <w:noProof/>
          </w:rPr>
          <w:delInstrText>131</w:delInstrText>
        </w:r>
      </w:del>
      <w:r w:rsidR="008735F1">
        <w:rPr>
          <w:noProof/>
        </w:rPr>
        <w:fldChar w:fldCharType="end"/>
      </w:r>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78" type="#_x0000_t75" style="width:59.1pt;height:34.4pt" o:ole="">
            <v:imagedata r:id="rId2130" o:title=""/>
          </v:shape>
          <o:OLEObject Type="Embed" ProgID="Equation.DSMT4" ShapeID="_x0000_i2078" DrawAspect="Content" ObjectID="_1493039550" r:id="rId2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23" w:author="Gerard" w:date="2015-05-06T12:49:00Z">
        <w:r w:rsidR="00E3755C">
          <w:rPr>
            <w:noProof/>
          </w:rPr>
          <w:instrText>133</w:instrText>
        </w:r>
      </w:ins>
      <w:del w:id="424" w:author="Gerard" w:date="2015-03-21T10:54:00Z">
        <w:r w:rsidR="008D52AD" w:rsidDel="00541E56">
          <w:rPr>
            <w:noProof/>
          </w:rPr>
          <w:delInstrText>132</w:delInstrText>
        </w:r>
      </w:del>
      <w:r w:rsidR="008735F1">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79" type="#_x0000_t75" style="width:36.55pt;height:19.35pt" o:ole="">
            <v:imagedata r:id="rId2132" o:title=""/>
          </v:shape>
          <o:OLEObject Type="Embed" ProgID="Equation.DSMT4" ShapeID="_x0000_i2079" DrawAspect="Content" ObjectID="_1493039551" r:id="rId2133"/>
        </w:object>
      </w:r>
      <w:r>
        <w:t xml:space="preserve">is equal to </w:t>
      </w:r>
      <w:r w:rsidR="00905817" w:rsidRPr="00905817">
        <w:rPr>
          <w:position w:val="-12"/>
        </w:rPr>
        <w:object w:dxaOrig="580" w:dyaOrig="360" w14:anchorId="61FFC621">
          <v:shape id="_x0000_i2080" type="#_x0000_t75" style="width:29pt;height:19.35pt" o:ole="">
            <v:imagedata r:id="rId2134" o:title=""/>
          </v:shape>
          <o:OLEObject Type="Embed" ProgID="Equation.DSMT4" ShapeID="_x0000_i2080" DrawAspect="Content" ObjectID="_1493039552" r:id="rId2135"/>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81" type="#_x0000_t75" style="width:89.2pt;height:39.75pt" o:ole="">
            <v:imagedata r:id="rId2136" o:title=""/>
          </v:shape>
          <o:OLEObject Type="Embed" ProgID="Equation.DSMT4" ShapeID="_x0000_i2081" DrawAspect="Content" ObjectID="_1493039553"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25" w:author="Gerard" w:date="2015-05-06T12:49:00Z">
        <w:r w:rsidR="00E3755C">
          <w:rPr>
            <w:noProof/>
          </w:rPr>
          <w:instrText>134</w:instrText>
        </w:r>
      </w:ins>
      <w:del w:id="426" w:author="Gerard" w:date="2015-03-21T10:54:00Z">
        <w:r w:rsidR="008D52AD" w:rsidDel="00541E56">
          <w:rPr>
            <w:noProof/>
          </w:rPr>
          <w:delInstrText>133</w:delInstrText>
        </w:r>
      </w:del>
      <w:r w:rsidR="008735F1">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8735F1">
        <w:fldChar w:fldCharType="begin"/>
      </w:r>
      <w:r w:rsidR="008735F1">
        <w:instrText xml:space="preserve"> REF ZEqnNum548850 \! \* MERGEFORMAT </w:instrText>
      </w:r>
      <w:r w:rsidR="008735F1">
        <w:fldChar w:fldCharType="separate"/>
      </w:r>
      <w:ins w:id="427" w:author="Gerard" w:date="2015-05-06T12:49:00Z">
        <w:r w:rsidR="00E3755C">
          <w:instrText>(3.128)</w:instrText>
        </w:r>
      </w:ins>
      <w:del w:id="428" w:author="Gerard" w:date="2015-03-21T10:54:00Z">
        <w:r w:rsidR="008D52AD" w:rsidDel="00541E56">
          <w:delInstrText>(3.127)</w:delInstrText>
        </w:r>
      </w:del>
      <w:r w:rsidR="008735F1">
        <w:fldChar w:fldCharType="end"/>
      </w:r>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82" type="#_x0000_t75" style="width:318.65pt;height:22.05pt" o:ole="">
            <v:imagedata r:id="rId2138" o:title=""/>
          </v:shape>
          <o:OLEObject Type="Embed" ProgID="Equation.DSMT4" ShapeID="_x0000_i2082" DrawAspect="Content" ObjectID="_1493039554" r:id="rId21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29" w:author="Gerard" w:date="2015-05-06T12:49:00Z">
        <w:r w:rsidR="00E3755C">
          <w:rPr>
            <w:noProof/>
          </w:rPr>
          <w:instrText>135</w:instrText>
        </w:r>
      </w:ins>
      <w:del w:id="430" w:author="Gerard" w:date="2015-03-21T10:54:00Z">
        <w:r w:rsidR="008D52AD" w:rsidDel="00541E56">
          <w:rPr>
            <w:noProof/>
          </w:rPr>
          <w:delInstrText>134</w:delInstrText>
        </w:r>
      </w:del>
      <w:r w:rsidR="008735F1">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431" w:name="_Toc289032560"/>
      <w:r>
        <w:lastRenderedPageBreak/>
        <w:t>Line Search Method</w:t>
      </w:r>
      <w:bookmarkEnd w:id="431"/>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83" type="#_x0000_t75" style="width:67.7pt;height:19.35pt" o:ole="">
            <v:imagedata r:id="rId2140" o:title=""/>
          </v:shape>
          <o:OLEObject Type="Embed" ProgID="Equation.DSMT4" ShapeID="_x0000_i2083" DrawAspect="Content" ObjectID="_1493039555" r:id="rId21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32" w:author="Gerard" w:date="2015-05-06T12:49:00Z">
        <w:r w:rsidR="00E3755C">
          <w:rPr>
            <w:noProof/>
          </w:rPr>
          <w:instrText>136</w:instrText>
        </w:r>
      </w:ins>
      <w:del w:id="433" w:author="Gerard" w:date="2015-03-21T10:54:00Z">
        <w:r w:rsidR="008D52AD" w:rsidDel="00541E56">
          <w:rPr>
            <w:noProof/>
          </w:rPr>
          <w:delInstrText>135</w:delInstrText>
        </w:r>
      </w:del>
      <w:r w:rsidR="008735F1">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84" type="#_x0000_t75" style="width:97.8pt;height:19.9pt" o:ole="">
            <v:imagedata r:id="rId2142" o:title=""/>
          </v:shape>
          <o:OLEObject Type="Embed" ProgID="Equation.DSMT4" ShapeID="_x0000_i2084" DrawAspect="Content" ObjectID="_1493039556" r:id="rId2143"/>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85" type="#_x0000_t75" style="width:58.05pt;height:19.9pt" o:ole="">
            <v:imagedata r:id="rId2144" o:title=""/>
          </v:shape>
          <o:OLEObject Type="Embed" ProgID="Equation.DSMT4" ShapeID="_x0000_i2085" DrawAspect="Content" ObjectID="_1493039557" r:id="rId2145"/>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86" type="#_x0000_t75" style="width:123.6pt;height:19.9pt" o:ole="">
            <v:imagedata r:id="rId2146" o:title=""/>
          </v:shape>
          <o:OLEObject Type="Embed" ProgID="Equation.DSMT4" ShapeID="_x0000_i2086" DrawAspect="Content" ObjectID="_1493039558" r:id="rId2147"/>
        </w:object>
      </w:r>
      <w:r>
        <w:t>.</w:t>
      </w:r>
      <w:r>
        <w:tab/>
      </w:r>
      <w:r>
        <w:fldChar w:fldCharType="begin"/>
      </w:r>
      <w:r>
        <w:instrText xml:space="preserve"> MACROBUTTON MTPlaceRef \* MERGEFORMAT </w:instrText>
      </w:r>
      <w:r w:rsidR="008735F1">
        <w:fldChar w:fldCharType="begin"/>
      </w:r>
      <w:r w:rsidR="008735F1">
        <w:instrText xml:space="preserve"> SEQ MTEqn \h \* MERG</w:instrText>
      </w:r>
      <w:r w:rsidR="008735F1">
        <w:instrText xml:space="preserve">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34" w:author="Gerard" w:date="2015-05-06T12:49:00Z">
        <w:r w:rsidR="00E3755C">
          <w:rPr>
            <w:noProof/>
          </w:rPr>
          <w:instrText>137</w:instrText>
        </w:r>
      </w:ins>
      <w:del w:id="435" w:author="Gerard" w:date="2015-03-21T10:54:00Z">
        <w:r w:rsidR="008D52AD" w:rsidDel="00541E56">
          <w:rPr>
            <w:noProof/>
          </w:rPr>
          <w:delInstrText>136</w:delInstrText>
        </w:r>
      </w:del>
      <w:r w:rsidR="008735F1">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87" type="#_x0000_t75" style="width:81.15pt;height:22.05pt" o:ole="">
            <v:imagedata r:id="rId2148" o:title=""/>
          </v:shape>
          <o:OLEObject Type="Embed" ProgID="Equation.DSMT4" ShapeID="_x0000_i2087" DrawAspect="Content" ObjectID="_1493039559" r:id="rId21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436" w:name="ZEqnNum769174"/>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37" w:author="Gerard" w:date="2015-05-06T12:49:00Z">
        <w:r w:rsidR="00E3755C">
          <w:rPr>
            <w:noProof/>
          </w:rPr>
          <w:instrText>138</w:instrText>
        </w:r>
      </w:ins>
      <w:del w:id="438" w:author="Gerard" w:date="2015-03-21T10:54:00Z">
        <w:r w:rsidR="008D52AD" w:rsidDel="00541E56">
          <w:rPr>
            <w:noProof/>
          </w:rPr>
          <w:delInstrText>137</w:delInstrText>
        </w:r>
      </w:del>
      <w:r w:rsidR="008735F1">
        <w:rPr>
          <w:noProof/>
        </w:rPr>
        <w:fldChar w:fldCharType="end"/>
      </w:r>
      <w:r>
        <w:instrText>)</w:instrText>
      </w:r>
      <w:bookmarkEnd w:id="436"/>
      <w:r>
        <w:fldChar w:fldCharType="end"/>
      </w:r>
    </w:p>
    <w:p w14:paraId="2349FDE6" w14:textId="39199806" w:rsidR="008C7882" w:rsidRDefault="008C7882" w:rsidP="008C7882">
      <w:proofErr w:type="gramStart"/>
      <w:r>
        <w:t>where</w:t>
      </w:r>
      <w:proofErr w:type="gramEnd"/>
      <w:r>
        <w:t xml:space="preserve"> typically a value of </w:t>
      </w:r>
      <w:r w:rsidR="00905817" w:rsidRPr="00905817">
        <w:rPr>
          <w:position w:val="-10"/>
        </w:rPr>
        <w:object w:dxaOrig="780" w:dyaOrig="320" w14:anchorId="41748802">
          <v:shape id="_x0000_i2088" type="#_x0000_t75" style="width:39.2pt;height:15.6pt" o:ole="">
            <v:imagedata r:id="rId2150" o:title=""/>
          </v:shape>
          <o:OLEObject Type="Embed" ProgID="Equation.DSMT4" ShapeID="_x0000_i2088" DrawAspect="Content" ObjectID="_1493039560" r:id="rId2151"/>
        </w:object>
      </w:r>
      <w:r>
        <w:t xml:space="preserve">is used. Under normal conditions the value </w:t>
      </w:r>
      <w:r w:rsidR="00905817" w:rsidRPr="00905817">
        <w:rPr>
          <w:position w:val="-6"/>
        </w:rPr>
        <w:object w:dxaOrig="499" w:dyaOrig="279" w14:anchorId="1E276233">
          <v:shape id="_x0000_i2089" type="#_x0000_t75" style="width:24.7pt;height:14.5pt" o:ole="">
            <v:imagedata r:id="rId2152" o:title=""/>
          </v:shape>
          <o:OLEObject Type="Embed" ProgID="Equation.DSMT4" ShapeID="_x0000_i2089" DrawAspect="Content" ObjectID="_1493039561" r:id="rId2153"/>
        </w:object>
      </w:r>
      <w:r>
        <w:t xml:space="preserve"> automatically satisfies equation </w:t>
      </w:r>
      <w:r>
        <w:fldChar w:fldCharType="begin"/>
      </w:r>
      <w:r>
        <w:instrText xml:space="preserve"> GOTOBUTTON ZEqnNum769174  \* MERGEFORMAT </w:instrText>
      </w:r>
      <w:r w:rsidR="008735F1">
        <w:fldChar w:fldCharType="begin"/>
      </w:r>
      <w:r w:rsidR="008735F1">
        <w:instrText xml:space="preserve"> REF ZEqnNum769174 \! \* MERGEFORMAT </w:instrText>
      </w:r>
      <w:r w:rsidR="008735F1">
        <w:fldChar w:fldCharType="separate"/>
      </w:r>
      <w:ins w:id="439" w:author="Gerard" w:date="2015-05-06T12:49:00Z">
        <w:r w:rsidR="00E3755C">
          <w:instrText>(3.138)</w:instrText>
        </w:r>
      </w:ins>
      <w:del w:id="440" w:author="Gerard" w:date="2015-03-21T10:54:00Z">
        <w:r w:rsidR="008D52AD" w:rsidDel="00541E56">
          <w:delInstrText>(3.137)</w:delInstrText>
        </w:r>
      </w:del>
      <w:r w:rsidR="008735F1">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0" type="#_x0000_t75" style="width:27.95pt;height:19.9pt" o:ole="">
            <v:imagedata r:id="rId2154" o:title=""/>
          </v:shape>
          <o:OLEObject Type="Embed" ProgID="Equation.DSMT4" ShapeID="_x0000_i2090" DrawAspect="Content" ObjectID="_1493039562" r:id="rId2155"/>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091" type="#_x0000_t75" style="width:156.9pt;height:19.9pt" o:ole="">
            <v:imagedata r:id="rId2156" o:title=""/>
          </v:shape>
          <o:OLEObject Type="Embed" ProgID="Equation.DSMT4" ShapeID="_x0000_i2091" DrawAspect="Content" ObjectID="_1493039563" r:id="rId21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w:instrText>
      </w:r>
      <w:r w:rsidR="008735F1">
        <w:instrText xml:space="preserve">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41" w:author="Gerard" w:date="2015-05-06T12:49:00Z">
        <w:r w:rsidR="00E3755C">
          <w:rPr>
            <w:noProof/>
          </w:rPr>
          <w:instrText>139</w:instrText>
        </w:r>
      </w:ins>
      <w:del w:id="442" w:author="Gerard" w:date="2015-03-21T10:54:00Z">
        <w:r w:rsidR="008D52AD" w:rsidDel="00541E56">
          <w:rPr>
            <w:noProof/>
          </w:rPr>
          <w:delInstrText>138</w:delInstrText>
        </w:r>
      </w:del>
      <w:r w:rsidR="008735F1">
        <w:rPr>
          <w:noProof/>
        </w:rPr>
        <w:fldChar w:fldCharType="end"/>
      </w:r>
      <w:r>
        <w:instrText>)</w:instrText>
      </w:r>
      <w:r>
        <w:fldChar w:fldCharType="end"/>
      </w:r>
    </w:p>
    <w:p w14:paraId="17A93815" w14:textId="77777777" w:rsidR="008C7882" w:rsidRDefault="008C7882" w:rsidP="008C7882">
      <w:proofErr w:type="gramStart"/>
      <w:r>
        <w:t>which</w:t>
      </w:r>
      <w:proofErr w:type="gramEnd"/>
      <w:r>
        <w:t xml:space="preserve">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092" type="#_x0000_t75" style="width:148.3pt;height:41.35pt" o:ole="">
            <v:imagedata r:id="rId2158" o:title=""/>
          </v:shape>
          <o:OLEObject Type="Embed" ProgID="Equation.DSMT4" ShapeID="_x0000_i2092" DrawAspect="Content" ObjectID="_1493039564" r:id="rId21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w:instrText>
      </w:r>
      <w:r w:rsidR="008735F1">
        <w:instrText xml:space="preserve">ic \* MERGEFORMAT </w:instrText>
      </w:r>
      <w:r w:rsidR="008735F1">
        <w:fldChar w:fldCharType="separate"/>
      </w:r>
      <w:ins w:id="443" w:author="Gerard" w:date="2015-05-06T12:49:00Z">
        <w:r w:rsidR="00E3755C">
          <w:rPr>
            <w:noProof/>
          </w:rPr>
          <w:instrText>140</w:instrText>
        </w:r>
      </w:ins>
      <w:del w:id="444" w:author="Gerard" w:date="2015-03-21T10:54:00Z">
        <w:r w:rsidR="008D52AD" w:rsidDel="00541E56">
          <w:rPr>
            <w:noProof/>
          </w:rPr>
          <w:delInstrText>139</w:delInstrText>
        </w:r>
      </w:del>
      <w:r w:rsidR="008735F1">
        <w:rPr>
          <w:noProof/>
        </w:rPr>
        <w:fldChar w:fldCharType="end"/>
      </w:r>
      <w:r>
        <w:instrText>)</w:instrText>
      </w:r>
      <w:r>
        <w:fldChar w:fldCharType="end"/>
      </w:r>
    </w:p>
    <w:p w14:paraId="184B5BCC" w14:textId="703FEE0F" w:rsidR="008C7882" w:rsidRDefault="008C7882" w:rsidP="008C7882">
      <w:proofErr w:type="gramStart"/>
      <w:r>
        <w:t xml:space="preserve">If </w:t>
      </w:r>
      <w:proofErr w:type="gramEnd"/>
      <w:r w:rsidR="00905817" w:rsidRPr="00905817">
        <w:rPr>
          <w:position w:val="-6"/>
        </w:rPr>
        <w:object w:dxaOrig="540" w:dyaOrig="279" w14:anchorId="02B9E875">
          <v:shape id="_x0000_i2093" type="#_x0000_t75" style="width:26.85pt;height:14.5pt" o:ole="">
            <v:imagedata r:id="rId2160" o:title=""/>
          </v:shape>
          <o:OLEObject Type="Embed" ProgID="Equation.DSMT4" ShapeID="_x0000_i2093" DrawAspect="Content" ObjectID="_1493039565" r:id="rId2161"/>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094" type="#_x0000_t75" style="width:92.4pt;height:39.75pt" o:ole="">
            <v:imagedata r:id="rId2162" o:title=""/>
          </v:shape>
          <o:OLEObject Type="Embed" ProgID="Equation.DSMT4" ShapeID="_x0000_i2094" DrawAspect="Content" ObjectID="_1493039566" r:id="rId21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3</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445" w:author="Gerard" w:date="2015-05-06T12:49:00Z">
        <w:r w:rsidR="00E3755C">
          <w:rPr>
            <w:noProof/>
          </w:rPr>
          <w:instrText>141</w:instrText>
        </w:r>
      </w:ins>
      <w:del w:id="446" w:author="Gerard" w:date="2015-03-21T10:54:00Z">
        <w:r w:rsidR="008D52AD" w:rsidDel="00541E56">
          <w:rPr>
            <w:noProof/>
          </w:rPr>
          <w:delInstrText>140</w:delInstrText>
        </w:r>
      </w:del>
      <w:r w:rsidR="008735F1">
        <w:rPr>
          <w:noProof/>
        </w:rPr>
        <w:fldChar w:fldCharType="end"/>
      </w:r>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095" type="#_x0000_t75" style="width:26.85pt;height:14.5pt" o:ole="">
            <v:imagedata r:id="rId2164" o:title=""/>
          </v:shape>
          <o:OLEObject Type="Embed" ProgID="Equation.DSMT4" ShapeID="_x0000_i2095" DrawAspect="Content" ObjectID="_1493039567" r:id="rId2165"/>
        </w:object>
      </w:r>
      <w:r>
        <w:t xml:space="preserve"> the </w:t>
      </w:r>
      <w:r>
        <w:rPr>
          <w:i/>
        </w:rPr>
        <w:t xml:space="preserve">s </w:t>
      </w:r>
      <w:r>
        <w:t>can be obtained by using the value that minimizes the quadratic function, that is</w:t>
      </w:r>
      <w:proofErr w:type="gramStart"/>
      <w:r>
        <w:t xml:space="preserve">, </w:t>
      </w:r>
      <w:proofErr w:type="gramEnd"/>
      <w:r w:rsidR="00905817" w:rsidRPr="00905817">
        <w:rPr>
          <w:position w:val="-12"/>
        </w:rPr>
        <w:object w:dxaOrig="859" w:dyaOrig="360" w14:anchorId="31A7DD89">
          <v:shape id="_x0000_i2096" type="#_x0000_t75" style="width:43pt;height:19.35pt" o:ole="">
            <v:imagedata r:id="rId2166" o:title=""/>
          </v:shape>
          <o:OLEObject Type="Embed" ProgID="Equation.DSMT4" ShapeID="_x0000_i2096" DrawAspect="Content" ObjectID="_1493039568" r:id="rId2167"/>
        </w:object>
      </w:r>
      <w:r>
        <w:t xml:space="preserve">. This procedure is now repeated with </w:t>
      </w:r>
      <w:r w:rsidR="00905817" w:rsidRPr="00905817">
        <w:rPr>
          <w:position w:val="-14"/>
        </w:rPr>
        <w:object w:dxaOrig="520" w:dyaOrig="400" w14:anchorId="4AF9F00B">
          <v:shape id="_x0000_i2097" type="#_x0000_t75" style="width:25.8pt;height:19.9pt" o:ole="">
            <v:imagedata r:id="rId2168" o:title=""/>
          </v:shape>
          <o:OLEObject Type="Embed" ProgID="Equation.DSMT4" ShapeID="_x0000_i2097" DrawAspect="Content" ObjectID="_1493039569" r:id="rId2169"/>
        </w:object>
      </w:r>
      <w:r>
        <w:t xml:space="preserve"> replaced by </w:t>
      </w:r>
      <w:r w:rsidR="00905817" w:rsidRPr="00905817">
        <w:rPr>
          <w:position w:val="-14"/>
        </w:rPr>
        <w:object w:dxaOrig="620" w:dyaOrig="400" w14:anchorId="4D9A11F0">
          <v:shape id="_x0000_i2098" type="#_x0000_t75" style="width:30.65pt;height:19.9pt" o:ole="">
            <v:imagedata r:id="rId2170" o:title=""/>
          </v:shape>
          <o:OLEObject Type="Embed" ProgID="Equation.DSMT4" ShapeID="_x0000_i2098" DrawAspect="Content" ObjectID="_1493039570" r:id="rId2171"/>
        </w:object>
      </w:r>
      <w:r>
        <w:t xml:space="preserve"> until equation </w:t>
      </w:r>
      <w:r>
        <w:fldChar w:fldCharType="begin"/>
      </w:r>
      <w:r>
        <w:instrText xml:space="preserve"> GOTOBUTTON ZEqnNum769174  \* MERGEFORMAT </w:instrText>
      </w:r>
      <w:r w:rsidR="008735F1">
        <w:fldChar w:fldCharType="begin"/>
      </w:r>
      <w:r w:rsidR="008735F1">
        <w:instrText xml:space="preserve"> REF ZEqnNum769174 \! \* MERGEFORMAT </w:instrText>
      </w:r>
      <w:r w:rsidR="008735F1">
        <w:fldChar w:fldCharType="separate"/>
      </w:r>
      <w:ins w:id="447" w:author="Gerard" w:date="2015-05-06T12:49:00Z">
        <w:r w:rsidR="00E3755C">
          <w:instrText>(3.138)</w:instrText>
        </w:r>
      </w:ins>
      <w:del w:id="448" w:author="Gerard" w:date="2015-03-21T10:54:00Z">
        <w:r w:rsidR="008D52AD" w:rsidDel="00541E56">
          <w:delInstrText>(3.137)</w:delInstrText>
        </w:r>
      </w:del>
      <w:r w:rsidR="008735F1">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449" w:name="_Ref300825953"/>
      <w:bookmarkStart w:id="450" w:name="_Toc289032561"/>
      <w:r>
        <w:lastRenderedPageBreak/>
        <w:t>Element Library</w:t>
      </w:r>
      <w:bookmarkEnd w:id="449"/>
      <w:bookmarkEnd w:id="450"/>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451" w:name="_Toc289032562"/>
      <w:r>
        <w:t>Solid Elements</w:t>
      </w:r>
      <w:bookmarkEnd w:id="451"/>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099" type="#_x0000_t75" style="width:124.1pt;height:34.4pt" o:ole="">
            <v:imagedata r:id="rId2172" o:title=""/>
          </v:shape>
          <o:OLEObject Type="Embed" ProgID="Equation.DSMT4" ShapeID="_x0000_i2099" DrawAspect="Content" ObjectID="_1493039571" r:id="rId2173"/>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separate"/>
      </w:r>
      <w:r w:rsidR="008735F1">
        <w:fldChar w:fldCharType="end"/>
      </w:r>
      <w:r w:rsidR="008735F1">
        <w:fldChar w:fldCharType="begin"/>
      </w:r>
      <w:r w:rsidR="008735F1">
        <w:instrText xml:space="preserve"> SEQ MTSec \r 4 \h \* MERGEFORMAT </w:instrText>
      </w:r>
      <w:r w:rsidR="008735F1">
        <w:fldChar w:fldCharType="separate"/>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w:instrText>
      </w:r>
      <w:r w:rsidR="008735F1">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0" type="#_x0000_t75" style="width:15.05pt;height:19.35pt" o:ole="">
            <v:imagedata r:id="rId2174" o:title=""/>
          </v:shape>
          <o:OLEObject Type="Embed" ProgID="Equation.DSMT4" ShapeID="_x0000_i2100" DrawAspect="Content" ObjectID="_1493039572" r:id="rId2175"/>
        </w:object>
      </w:r>
      <w:r>
        <w:t xml:space="preserve"> are the element shape functions and </w:t>
      </w:r>
      <w:r w:rsidR="00905817" w:rsidRPr="00905817">
        <w:rPr>
          <w:position w:val="-12"/>
        </w:rPr>
        <w:object w:dxaOrig="240" w:dyaOrig="360" w14:anchorId="67827C5C">
          <v:shape id="_x0000_i2101" type="#_x0000_t75" style="width:12.35pt;height:19.35pt" o:ole="">
            <v:imagedata r:id="rId2176" o:title=""/>
          </v:shape>
          <o:OLEObject Type="Embed" ProgID="Equation.DSMT4" ShapeID="_x0000_i2101" DrawAspect="Content" ObjectID="_1493039573" r:id="rId2177"/>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02" type="#_x0000_t75" style="width:209pt;height:36.55pt" o:ole="">
            <v:imagedata r:id="rId2178" o:title=""/>
          </v:shape>
          <o:OLEObject Type="Embed" ProgID="Equation.DSMT4" ShapeID="_x0000_i2102" DrawAspect="Content" ObjectID="_1493039574" r:id="rId2179"/>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2</w:instrText>
      </w:r>
      <w:r w:rsidR="008735F1">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03" type="#_x0000_t75" style="width:10.2pt;height:10.2pt" o:ole="">
            <v:imagedata r:id="rId2180" o:title=""/>
          </v:shape>
          <o:OLEObject Type="Embed" ProgID="Equation.DSMT4" ShapeID="_x0000_i2103" DrawAspect="Content" ObjectID="_1493039575" r:id="rId2181"/>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04" type="#_x0000_t75" style="width:10.2pt;height:19.35pt" o:ole="">
            <v:imagedata r:id="rId2182" o:title=""/>
          </v:shape>
          <o:OLEObject Type="Embed" ProgID="Equation.DSMT4" ShapeID="_x0000_i2104" DrawAspect="Content" ObjectID="_1493039576" r:id="rId2183"/>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05" type="#_x0000_t75" style="width:61.8pt;height:19.9pt" o:ole="">
            <v:imagedata r:id="rId2184" o:title=""/>
          </v:shape>
          <o:OLEObject Type="Embed" ProgID="Equation.DSMT4" ShapeID="_x0000_i2105" DrawAspect="Content" ObjectID="_1493039577" r:id="rId2185"/>
        </w:object>
      </w:r>
      <w:r>
        <w:t xml:space="preserve">, and </w:t>
      </w:r>
      <w:r w:rsidR="00905817" w:rsidRPr="00905817">
        <w:rPr>
          <w:position w:val="-12"/>
        </w:rPr>
        <w:object w:dxaOrig="279" w:dyaOrig="360" w14:anchorId="2E3186C8">
          <v:shape id="_x0000_i2106" type="#_x0000_t75" style="width:14.5pt;height:19.35pt" o:ole="">
            <v:imagedata r:id="rId2186" o:title=""/>
          </v:shape>
          <o:OLEObject Type="Embed" ProgID="Equation.DSMT4" ShapeID="_x0000_i2106" DrawAspect="Content" ObjectID="_1493039578" r:id="rId2187"/>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452" w:name="_Toc289032563"/>
      <w:r>
        <w:t xml:space="preserve">Hexahedral </w:t>
      </w:r>
      <w:r w:rsidR="0081541F">
        <w:t>E</w:t>
      </w:r>
      <w:r>
        <w:t>lements</w:t>
      </w:r>
      <w:bookmarkEnd w:id="452"/>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w:t>
      </w:r>
      <w:proofErr w:type="gramStart"/>
      <w:r>
        <w:t>functions for these elements are defined in function of the isoparametric coordinates</w:t>
      </w:r>
      <w:proofErr w:type="gramEnd"/>
      <w:r>
        <w:t xml:space="preserve">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07" type="#_x0000_t75" style="width:129.5pt;height:257.9pt" o:ole="">
            <v:imagedata r:id="rId2188" o:title=""/>
          </v:shape>
          <o:OLEObject Type="Embed" ProgID="Equation.DSMT4" ShapeID="_x0000_i2107" DrawAspect="Content" ObjectID="_1493039579" r:id="rId2189"/>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3</w:instrText>
      </w:r>
      <w:r w:rsidR="008735F1">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453" w:name="_Toc289032564"/>
      <w:r>
        <w:t>Pentahedral Elements</w:t>
      </w:r>
      <w:bookmarkEnd w:id="453"/>
    </w:p>
    <w:p w14:paraId="7E9633AE" w14:textId="77777777" w:rsidR="008C7882" w:rsidRDefault="008C7882" w:rsidP="008C7882">
      <w:r>
        <w:t xml:space="preserve">Pentahedral elements (also knows as “wedge” elements) consist of six nodes and five faces. Their </w:t>
      </w:r>
      <w:proofErr w:type="gramStart"/>
      <w:r>
        <w:t>shape</w:t>
      </w:r>
      <w:proofErr w:type="gramEnd"/>
      <w:r>
        <w:t xml:space="preserv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08" type="#_x0000_t75" style="width:113.35pt;height:191.8pt" o:ole="">
            <v:imagedata r:id="rId2190" o:title=""/>
          </v:shape>
          <o:OLEObject Type="Embed" ProgID="Equation.DSMT4" ShapeID="_x0000_i2108" DrawAspect="Content" ObjectID="_1493039580" r:id="rId219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4</w:instrText>
      </w:r>
      <w:r w:rsidR="008735F1">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454" w:name="_Toc289032565"/>
      <w:r>
        <w:t>Tetrahedral Elements</w:t>
      </w:r>
      <w:bookmarkEnd w:id="454"/>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09" type="#_x0000_t75" style="width:77.9pt;height:1in" o:ole="">
            <v:imagedata r:id="rId2192" o:title=""/>
          </v:shape>
          <o:OLEObject Type="Embed" ProgID="Equation.DSMT4" ShapeID="_x0000_i2109" DrawAspect="Content" ObjectID="_1493039581" r:id="rId219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5</w:instrText>
      </w:r>
      <w:r w:rsidR="008735F1">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94">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proofErr w:type="gramStart"/>
      <w:r>
        <w:t xml:space="preserve">Figure </w:t>
      </w:r>
      <w:ins w:id="455" w:author="Steve Maas" w:date="2015-05-13T13:51:00Z">
        <w:r w:rsidR="00AB0524">
          <w:fldChar w:fldCharType="begin"/>
        </w:r>
        <w:r w:rsidR="00AB0524">
          <w:instrText xml:space="preserve"> STYLEREF 1 \s </w:instrText>
        </w:r>
      </w:ins>
      <w:r w:rsidR="00AB0524">
        <w:fldChar w:fldCharType="separate"/>
      </w:r>
      <w:r w:rsidR="00AB0524">
        <w:rPr>
          <w:noProof/>
        </w:rPr>
        <w:t>4</w:t>
      </w:r>
      <w:ins w:id="456"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457" w:author="Steve Maas" w:date="2015-05-13T13:51:00Z">
        <w:r w:rsidR="00AB0524">
          <w:rPr>
            <w:noProof/>
          </w:rPr>
          <w:t>1</w:t>
        </w:r>
        <w:r w:rsidR="00AB0524">
          <w:fldChar w:fldCharType="end"/>
        </w:r>
      </w:ins>
      <w:del w:id="458"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w:t>
      </w:r>
      <w:proofErr w:type="gramEnd"/>
      <w:r>
        <w:t xml:space="preserve"> Different solid element types </w:t>
      </w:r>
      <w:proofErr w:type="gramStart"/>
      <w:r>
        <w:t>that are</w:t>
      </w:r>
      <w:proofErr w:type="gramEnd"/>
      <w:r>
        <w:t xml:space="preserve"> available in FEBio.</w:t>
      </w:r>
    </w:p>
    <w:p w14:paraId="629BDD68" w14:textId="77777777" w:rsidR="008C7882" w:rsidRDefault="008C7882" w:rsidP="008C7882"/>
    <w:p w14:paraId="1089B7A6" w14:textId="77777777" w:rsidR="008517DD" w:rsidRDefault="008517DD" w:rsidP="008517DD">
      <w:pPr>
        <w:pStyle w:val="Heading3"/>
      </w:pPr>
      <w:bookmarkStart w:id="459" w:name="_Toc289032566"/>
      <w:r>
        <w:t xml:space="preserve">Quadratic </w:t>
      </w:r>
      <w:r w:rsidR="0081541F">
        <w:t>T</w:t>
      </w:r>
      <w:r>
        <w:t xml:space="preserve">etrahedral </w:t>
      </w:r>
      <w:r w:rsidR="0081541F">
        <w:t>E</w:t>
      </w:r>
      <w:r>
        <w:t>lements</w:t>
      </w:r>
      <w:bookmarkEnd w:id="459"/>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0" type="#_x0000_t75" style="width:1in;height:1in" o:ole="">
            <v:imagedata r:id="rId2195" o:title=""/>
          </v:shape>
          <o:OLEObject Type="Embed" ProgID="Equation.DSMT4" ShapeID="_x0000_i2110" DrawAspect="Content" ObjectID="_1493039582" r:id="rId2196"/>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6</w:instrText>
      </w:r>
      <w:r w:rsidR="008735F1">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11" type="#_x0000_t75" style="width:151pt;height:129.5pt" o:ole="">
            <v:imagedata r:id="rId2197" o:title=""/>
          </v:shape>
          <o:OLEObject Type="Embed" ProgID="Equation.DSMT4" ShapeID="_x0000_i2111" DrawAspect="Content" ObjectID="_1493039583" r:id="rId2198"/>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w:instrText>
      </w:r>
      <w:r w:rsidR="008735F1">
        <w:instrText xml:space="preserve">MAT </w:instrText>
      </w:r>
      <w:r w:rsidR="008735F1">
        <w:fldChar w:fldCharType="separate"/>
      </w:r>
      <w:r w:rsidR="00E3755C">
        <w:rPr>
          <w:noProof/>
        </w:rPr>
        <w:instrText>7</w:instrText>
      </w:r>
      <w:r w:rsidR="008735F1">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460" w:author="Steve Maas" w:date="2015-05-13T13:47:00Z"/>
        </w:rPr>
      </w:pPr>
    </w:p>
    <w:p w14:paraId="1801BA05" w14:textId="77777777" w:rsidR="002D4065" w:rsidRDefault="002D4065" w:rsidP="00717EF7">
      <w:pPr>
        <w:rPr>
          <w:ins w:id="461" w:author="Steve Maas" w:date="2015-05-13T13:52:00Z"/>
        </w:rPr>
      </w:pPr>
    </w:p>
    <w:p w14:paraId="5997C563" w14:textId="5597F82E" w:rsidR="00AB0524" w:rsidRDefault="00AB0524" w:rsidP="00717EF7">
      <w:pPr>
        <w:rPr>
          <w:ins w:id="462" w:author="Steve Maas" w:date="2015-05-13T13:49:00Z"/>
        </w:rPr>
      </w:pPr>
      <w:ins w:id="463" w:author="Steve Maas" w:date="2015-05-13T13:47:00Z">
        <w:r>
          <w:lastRenderedPageBreak/>
          <w:t>FEBio also implements a 15-node quadratic tetrahedral element</w:t>
        </w:r>
      </w:ins>
      <w:ins w:id="464" w:author="Steve Maas" w:date="2015-05-13T13:52:00Z">
        <w:r w:rsidR="002D4065">
          <w:t xml:space="preserve"> (see </w:t>
        </w:r>
      </w:ins>
      <w:ins w:id="465" w:author="Steve Maas" w:date="2015-05-13T13:53:00Z">
        <w:r w:rsidR="002D4065">
          <w:fldChar w:fldCharType="begin"/>
        </w:r>
        <w:r w:rsidR="002D4065">
          <w:instrText xml:space="preserve"> REF _Ref419288509 \h </w:instrText>
        </w:r>
      </w:ins>
      <w:r w:rsidR="002D4065">
        <w:fldChar w:fldCharType="separate"/>
      </w:r>
      <w:ins w:id="466" w:author="Steve Maas" w:date="2015-05-13T13:53:00Z">
        <w:r w:rsidR="002D4065">
          <w:t xml:space="preserve">Figure </w:t>
        </w:r>
        <w:r w:rsidR="002D4065">
          <w:rPr>
            <w:noProof/>
          </w:rPr>
          <w:t>4</w:t>
        </w:r>
        <w:r w:rsidR="002D4065">
          <w:noBreakHyphen/>
        </w:r>
        <w:r w:rsidR="002D4065">
          <w:rPr>
            <w:noProof/>
          </w:rPr>
          <w:t>2</w:t>
        </w:r>
        <w:r w:rsidR="002D4065">
          <w:fldChar w:fldCharType="end"/>
        </w:r>
      </w:ins>
      <w:ins w:id="467" w:author="Steve Maas" w:date="2015-05-13T13:52:00Z">
        <w:r w:rsidR="002D4065">
          <w:t>)</w:t>
        </w:r>
      </w:ins>
      <w:ins w:id="468" w:author="Steve Maas" w:date="2015-05-13T13:47:00Z">
        <w:r>
          <w:t xml:space="preserve">. </w:t>
        </w:r>
      </w:ins>
    </w:p>
    <w:p w14:paraId="70B2064A" w14:textId="6253EB28" w:rsidR="00AB0524" w:rsidRDefault="00AB0524" w:rsidP="00717EF7">
      <w:pPr>
        <w:rPr>
          <w:ins w:id="469" w:author="Steve Maas" w:date="2015-05-13T13:50:00Z"/>
        </w:rPr>
      </w:pPr>
      <w:ins w:id="470"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199"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00"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01"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02" o:title=""/>
                    <v:shadow color="#eeece1 [3214]"/>
                  </v:shape>
                  <w10:anchorlock/>
                </v:group>
              </w:pict>
            </mc:Fallback>
          </mc:AlternateContent>
        </w:r>
      </w:ins>
    </w:p>
    <w:p w14:paraId="308F4544" w14:textId="2D1C014D" w:rsidR="00AB0524" w:rsidRDefault="00AB0524" w:rsidP="00AB0524">
      <w:pPr>
        <w:pStyle w:val="Caption"/>
        <w:rPr>
          <w:ins w:id="471" w:author="Steve Maas" w:date="2015-05-13T13:52:00Z"/>
        </w:rPr>
        <w:pPrChange w:id="472" w:author="Steve Maas" w:date="2015-05-13T13:51:00Z">
          <w:pPr/>
        </w:pPrChange>
      </w:pPr>
      <w:bookmarkStart w:id="473" w:name="_Ref419288509"/>
      <w:proofErr w:type="gramStart"/>
      <w:ins w:id="474" w:author="Steve Maas" w:date="2015-05-13T13:51:00Z">
        <w:r>
          <w:t xml:space="preserve">Figure </w:t>
        </w:r>
        <w:r>
          <w:fldChar w:fldCharType="begin"/>
        </w:r>
        <w:r>
          <w:instrText xml:space="preserve"> STYLEREF 1 \s </w:instrText>
        </w:r>
      </w:ins>
      <w:r>
        <w:fldChar w:fldCharType="separate"/>
      </w:r>
      <w:r>
        <w:rPr>
          <w:noProof/>
        </w:rPr>
        <w:t>4</w:t>
      </w:r>
      <w:ins w:id="475" w:author="Steve Maas" w:date="2015-05-13T13:51:00Z">
        <w:r>
          <w:fldChar w:fldCharType="end"/>
        </w:r>
        <w:r>
          <w:noBreakHyphen/>
        </w:r>
        <w:r>
          <w:fldChar w:fldCharType="begin"/>
        </w:r>
        <w:r>
          <w:instrText xml:space="preserve"> SEQ Figure \* ARABIC \s 1 </w:instrText>
        </w:r>
      </w:ins>
      <w:r>
        <w:fldChar w:fldCharType="separate"/>
      </w:r>
      <w:ins w:id="476" w:author="Steve Maas" w:date="2015-05-13T13:51:00Z">
        <w:r>
          <w:rPr>
            <w:noProof/>
          </w:rPr>
          <w:t>2</w:t>
        </w:r>
        <w:r>
          <w:fldChar w:fldCharType="end"/>
        </w:r>
        <w:bookmarkEnd w:id="473"/>
        <w:r>
          <w:t xml:space="preserve"> Quadratic tetrahedral elements available in FEBio.</w:t>
        </w:r>
        <w:proofErr w:type="gramEnd"/>
        <w:r>
          <w:t xml:space="preserve"> Left, a 10-node quadratic </w:t>
        </w:r>
        <w:proofErr w:type="gramStart"/>
        <w:r>
          <w:t>tet</w:t>
        </w:r>
      </w:ins>
      <w:proofErr w:type="gramEnd"/>
      <w:ins w:id="477" w:author="Steve Maas" w:date="2015-05-13T13:52:00Z">
        <w:r>
          <w:t>.</w:t>
        </w:r>
      </w:ins>
      <w:ins w:id="478" w:author="Steve Maas" w:date="2015-05-13T13:51:00Z">
        <w:r>
          <w:t xml:space="preserve"> Right</w:t>
        </w:r>
      </w:ins>
      <w:ins w:id="479" w:author="Steve Maas" w:date="2015-05-13T13:52:00Z">
        <w:r>
          <w:t xml:space="preserve">, a 15-node quadratic </w:t>
        </w:r>
        <w:proofErr w:type="gramStart"/>
        <w:r>
          <w:t>tet</w:t>
        </w:r>
        <w:proofErr w:type="gramEnd"/>
        <w:r>
          <w:t>.</w:t>
        </w:r>
      </w:ins>
    </w:p>
    <w:p w14:paraId="0FE28980" w14:textId="77777777" w:rsidR="00AB0524" w:rsidRDefault="00AB0524" w:rsidP="00AB0524">
      <w:pPr>
        <w:rPr>
          <w:ins w:id="480" w:author="Steve Maas" w:date="2015-05-13T13:52:00Z"/>
        </w:rPr>
        <w:pPrChange w:id="481" w:author="Steve Maas" w:date="2015-05-13T13:52:00Z">
          <w:pPr/>
        </w:pPrChange>
      </w:pPr>
    </w:p>
    <w:p w14:paraId="284BFC40" w14:textId="77777777" w:rsidR="002D4065" w:rsidRDefault="002D4065" w:rsidP="002D4065">
      <w:pPr>
        <w:rPr>
          <w:ins w:id="482" w:author="Steve Maas" w:date="2015-05-13T13:54:00Z"/>
        </w:rPr>
      </w:pPr>
      <w:ins w:id="483" w:author="Steve Maas" w:date="2015-05-13T13:54:00Z">
        <w:r>
          <w:t>The following integration rules are implemented for this element type.</w:t>
        </w:r>
      </w:ins>
    </w:p>
    <w:p w14:paraId="00C1BD3C" w14:textId="77777777" w:rsidR="00AB0524" w:rsidRDefault="00AB0524" w:rsidP="002D4065">
      <w:pPr>
        <w:rPr>
          <w:ins w:id="484" w:author="Steve Maas" w:date="2015-05-13T13:55:00Z"/>
        </w:rPr>
      </w:pPr>
    </w:p>
    <w:p w14:paraId="5BA6A4A9" w14:textId="66528FCF" w:rsidR="002D4065" w:rsidRPr="002D4065" w:rsidRDefault="002D4065" w:rsidP="002D4065">
      <w:pPr>
        <w:rPr>
          <w:ins w:id="485" w:author="Steve Maas" w:date="2015-05-13T13:54:00Z"/>
          <w:b/>
          <w:rPrChange w:id="486" w:author="Steve Maas" w:date="2015-05-13T13:55:00Z">
            <w:rPr>
              <w:ins w:id="487" w:author="Steve Maas" w:date="2015-05-13T13:54:00Z"/>
            </w:rPr>
          </w:rPrChange>
        </w:rPr>
      </w:pPr>
      <w:ins w:id="488" w:author="Steve Maas" w:date="2015-05-13T13:55:00Z">
        <w:r>
          <w:rPr>
            <w:b/>
          </w:rPr>
          <w:t>8-point Gauss rule</w:t>
        </w:r>
      </w:ins>
      <w:ins w:id="489"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493"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494">
          <w:tblGrid>
            <w:gridCol w:w="2394"/>
            <w:gridCol w:w="2394"/>
            <w:gridCol w:w="2394"/>
            <w:gridCol w:w="2394"/>
          </w:tblGrid>
        </w:tblGridChange>
      </w:tblGrid>
      <w:tr w:rsidR="002D4065" w14:paraId="3A0DF056" w14:textId="77777777" w:rsidTr="002D4065">
        <w:trPr>
          <w:ins w:id="495" w:author="Steve Maas" w:date="2015-05-13T13:55:00Z"/>
        </w:trPr>
        <w:tc>
          <w:tcPr>
            <w:tcW w:w="2394" w:type="dxa"/>
            <w:shd w:val="clear" w:color="auto" w:fill="DDD9C3" w:themeFill="background2" w:themeFillShade="E6"/>
            <w:tcPrChange w:id="496" w:author="Steve Maas" w:date="2015-05-13T13:59:00Z">
              <w:tcPr>
                <w:tcW w:w="2394" w:type="dxa"/>
              </w:tcPr>
            </w:tcPrChange>
          </w:tcPr>
          <w:p w14:paraId="3F897F03" w14:textId="08B8747E" w:rsidR="002D4065" w:rsidRPr="002D4065" w:rsidRDefault="002D4065" w:rsidP="002D4065">
            <w:pPr>
              <w:rPr>
                <w:ins w:id="497" w:author="Steve Maas" w:date="2015-05-13T13:55:00Z"/>
                <w:b/>
                <w:rPrChange w:id="498" w:author="Steve Maas" w:date="2015-05-13T13:55:00Z">
                  <w:rPr>
                    <w:ins w:id="499" w:author="Steve Maas" w:date="2015-05-13T13:55:00Z"/>
                  </w:rPr>
                </w:rPrChange>
              </w:rPr>
            </w:pPr>
            <w:ins w:id="500" w:author="Steve Maas" w:date="2015-05-13T13:55:00Z">
              <w:r>
                <w:rPr>
                  <w:b/>
                </w:rPr>
                <w:t>r</w:t>
              </w:r>
            </w:ins>
          </w:p>
        </w:tc>
        <w:tc>
          <w:tcPr>
            <w:tcW w:w="2394" w:type="dxa"/>
            <w:shd w:val="clear" w:color="auto" w:fill="DDD9C3" w:themeFill="background2" w:themeFillShade="E6"/>
            <w:tcPrChange w:id="501" w:author="Steve Maas" w:date="2015-05-13T13:59:00Z">
              <w:tcPr>
                <w:tcW w:w="2394" w:type="dxa"/>
              </w:tcPr>
            </w:tcPrChange>
          </w:tcPr>
          <w:p w14:paraId="18DA77B9" w14:textId="2759CBD5" w:rsidR="002D4065" w:rsidRPr="002D4065" w:rsidRDefault="002D4065" w:rsidP="002D4065">
            <w:pPr>
              <w:rPr>
                <w:ins w:id="502" w:author="Steve Maas" w:date="2015-05-13T13:55:00Z"/>
                <w:b/>
                <w:rPrChange w:id="503" w:author="Steve Maas" w:date="2015-05-13T13:55:00Z">
                  <w:rPr>
                    <w:ins w:id="504" w:author="Steve Maas" w:date="2015-05-13T13:55:00Z"/>
                  </w:rPr>
                </w:rPrChange>
              </w:rPr>
            </w:pPr>
            <w:ins w:id="505" w:author="Steve Maas" w:date="2015-05-13T13:55:00Z">
              <w:r w:rsidRPr="002D4065">
                <w:rPr>
                  <w:b/>
                </w:rPr>
                <w:t>s</w:t>
              </w:r>
            </w:ins>
          </w:p>
        </w:tc>
        <w:tc>
          <w:tcPr>
            <w:tcW w:w="2394" w:type="dxa"/>
            <w:shd w:val="clear" w:color="auto" w:fill="DDD9C3" w:themeFill="background2" w:themeFillShade="E6"/>
            <w:tcPrChange w:id="506" w:author="Steve Maas" w:date="2015-05-13T13:59:00Z">
              <w:tcPr>
                <w:tcW w:w="2394" w:type="dxa"/>
              </w:tcPr>
            </w:tcPrChange>
          </w:tcPr>
          <w:p w14:paraId="102FC1B0" w14:textId="3AED7DDA" w:rsidR="002D4065" w:rsidRPr="002D4065" w:rsidRDefault="002D4065" w:rsidP="002D4065">
            <w:pPr>
              <w:rPr>
                <w:ins w:id="507" w:author="Steve Maas" w:date="2015-05-13T13:55:00Z"/>
                <w:b/>
                <w:rPrChange w:id="508" w:author="Steve Maas" w:date="2015-05-13T13:55:00Z">
                  <w:rPr>
                    <w:ins w:id="509" w:author="Steve Maas" w:date="2015-05-13T13:55:00Z"/>
                  </w:rPr>
                </w:rPrChange>
              </w:rPr>
            </w:pPr>
            <w:ins w:id="510" w:author="Steve Maas" w:date="2015-05-13T13:55:00Z">
              <w:r>
                <w:rPr>
                  <w:b/>
                </w:rPr>
                <w:t>t</w:t>
              </w:r>
            </w:ins>
          </w:p>
        </w:tc>
        <w:tc>
          <w:tcPr>
            <w:tcW w:w="2394" w:type="dxa"/>
            <w:shd w:val="clear" w:color="auto" w:fill="DDD9C3" w:themeFill="background2" w:themeFillShade="E6"/>
            <w:tcPrChange w:id="511" w:author="Steve Maas" w:date="2015-05-13T13:59:00Z">
              <w:tcPr>
                <w:tcW w:w="2394" w:type="dxa"/>
              </w:tcPr>
            </w:tcPrChange>
          </w:tcPr>
          <w:p w14:paraId="1326295F" w14:textId="647445CD" w:rsidR="002D4065" w:rsidRPr="002D4065" w:rsidRDefault="002D4065" w:rsidP="002D4065">
            <w:pPr>
              <w:rPr>
                <w:ins w:id="512" w:author="Steve Maas" w:date="2015-05-13T13:55:00Z"/>
                <w:b/>
                <w:rPrChange w:id="513" w:author="Steve Maas" w:date="2015-05-13T13:55:00Z">
                  <w:rPr>
                    <w:ins w:id="514" w:author="Steve Maas" w:date="2015-05-13T13:55:00Z"/>
                  </w:rPr>
                </w:rPrChange>
              </w:rPr>
            </w:pPr>
            <w:ins w:id="515" w:author="Steve Maas" w:date="2015-05-13T13:55:00Z">
              <w:r w:rsidRPr="002D4065">
                <w:rPr>
                  <w:b/>
                  <w:rPrChange w:id="516" w:author="Steve Maas" w:date="2015-05-13T13:55:00Z">
                    <w:rPr/>
                  </w:rPrChange>
                </w:rPr>
                <w:t>w</w:t>
              </w:r>
            </w:ins>
          </w:p>
        </w:tc>
      </w:tr>
      <w:tr w:rsidR="002D4065" w14:paraId="7F575413" w14:textId="77777777" w:rsidTr="002D4065">
        <w:trPr>
          <w:ins w:id="517" w:author="Steve Maas" w:date="2015-05-13T13:55:00Z"/>
        </w:trPr>
        <w:tc>
          <w:tcPr>
            <w:tcW w:w="2394" w:type="dxa"/>
          </w:tcPr>
          <w:p w14:paraId="43C9F061" w14:textId="3A126FC0" w:rsidR="002D4065" w:rsidRDefault="002D4065" w:rsidP="002D4065">
            <w:pPr>
              <w:rPr>
                <w:ins w:id="518" w:author="Steve Maas" w:date="2015-05-13T13:55:00Z"/>
              </w:rPr>
            </w:pPr>
            <w:ins w:id="519" w:author="Steve Maas" w:date="2015-05-13T13:57:00Z">
              <w:r w:rsidRPr="002D4065">
                <w:t>0.0158359099</w:t>
              </w:r>
            </w:ins>
          </w:p>
        </w:tc>
        <w:tc>
          <w:tcPr>
            <w:tcW w:w="2394" w:type="dxa"/>
          </w:tcPr>
          <w:p w14:paraId="35178A9D" w14:textId="5D999A79" w:rsidR="002D4065" w:rsidRDefault="002D4065" w:rsidP="002D4065">
            <w:pPr>
              <w:rPr>
                <w:ins w:id="520" w:author="Steve Maas" w:date="2015-05-13T13:55:00Z"/>
              </w:rPr>
            </w:pPr>
            <w:ins w:id="521" w:author="Steve Maas" w:date="2015-05-13T13:57:00Z">
              <w:r w:rsidRPr="002D4065">
                <w:t>0.3280546970</w:t>
              </w:r>
            </w:ins>
          </w:p>
        </w:tc>
        <w:tc>
          <w:tcPr>
            <w:tcW w:w="2394" w:type="dxa"/>
          </w:tcPr>
          <w:p w14:paraId="632D668D" w14:textId="15836BBB" w:rsidR="002D4065" w:rsidRDefault="002D4065" w:rsidP="002D4065">
            <w:pPr>
              <w:rPr>
                <w:ins w:id="522" w:author="Steve Maas" w:date="2015-05-13T13:55:00Z"/>
              </w:rPr>
            </w:pPr>
            <w:ins w:id="523" w:author="Steve Maas" w:date="2015-05-13T13:57:00Z">
              <w:r w:rsidRPr="002D4065">
                <w:t>0.3280546970</w:t>
              </w:r>
            </w:ins>
          </w:p>
        </w:tc>
        <w:tc>
          <w:tcPr>
            <w:tcW w:w="2394" w:type="dxa"/>
          </w:tcPr>
          <w:p w14:paraId="5FC40DEE" w14:textId="6C179B41" w:rsidR="002D4065" w:rsidRDefault="002D4065" w:rsidP="002D4065">
            <w:pPr>
              <w:rPr>
                <w:ins w:id="524" w:author="Steve Maas" w:date="2015-05-13T13:55:00Z"/>
              </w:rPr>
            </w:pPr>
            <w:ins w:id="525" w:author="Steve Maas" w:date="2015-05-13T13:57:00Z">
              <w:r w:rsidRPr="002D4065">
                <w:t>0.138527967</w:t>
              </w:r>
            </w:ins>
          </w:p>
        </w:tc>
      </w:tr>
      <w:tr w:rsidR="002D4065" w14:paraId="09825542" w14:textId="77777777" w:rsidTr="002D4065">
        <w:trPr>
          <w:ins w:id="526" w:author="Steve Maas" w:date="2015-05-13T13:55:00Z"/>
        </w:trPr>
        <w:tc>
          <w:tcPr>
            <w:tcW w:w="2394" w:type="dxa"/>
          </w:tcPr>
          <w:p w14:paraId="54415D54" w14:textId="642E7833" w:rsidR="002D4065" w:rsidRDefault="002D4065" w:rsidP="002D4065">
            <w:pPr>
              <w:rPr>
                <w:ins w:id="527" w:author="Steve Maas" w:date="2015-05-13T13:55:00Z"/>
              </w:rPr>
            </w:pPr>
            <w:ins w:id="528" w:author="Steve Maas" w:date="2015-05-13T13:57:00Z">
              <w:r w:rsidRPr="002D4065">
                <w:t>0.3280546970</w:t>
              </w:r>
            </w:ins>
          </w:p>
        </w:tc>
        <w:tc>
          <w:tcPr>
            <w:tcW w:w="2394" w:type="dxa"/>
          </w:tcPr>
          <w:p w14:paraId="6AA6463D" w14:textId="6CCFF86A" w:rsidR="002D4065" w:rsidRDefault="002D4065" w:rsidP="002D4065">
            <w:pPr>
              <w:rPr>
                <w:ins w:id="529" w:author="Steve Maas" w:date="2015-05-13T13:55:00Z"/>
              </w:rPr>
            </w:pPr>
            <w:ins w:id="530" w:author="Steve Maas" w:date="2015-05-13T13:58:00Z">
              <w:r w:rsidRPr="002D4065">
                <w:t>0.0158359099</w:t>
              </w:r>
            </w:ins>
          </w:p>
        </w:tc>
        <w:tc>
          <w:tcPr>
            <w:tcW w:w="2394" w:type="dxa"/>
          </w:tcPr>
          <w:p w14:paraId="07E1937D" w14:textId="009EC8E9" w:rsidR="002D4065" w:rsidRDefault="002D4065" w:rsidP="002D4065">
            <w:pPr>
              <w:rPr>
                <w:ins w:id="531" w:author="Steve Maas" w:date="2015-05-13T13:55:00Z"/>
              </w:rPr>
            </w:pPr>
            <w:ins w:id="532" w:author="Steve Maas" w:date="2015-05-13T13:58:00Z">
              <w:r w:rsidRPr="002D4065">
                <w:t>0.3280546970</w:t>
              </w:r>
            </w:ins>
          </w:p>
        </w:tc>
        <w:tc>
          <w:tcPr>
            <w:tcW w:w="2394" w:type="dxa"/>
          </w:tcPr>
          <w:p w14:paraId="73E3E984" w14:textId="59AB20A0" w:rsidR="002D4065" w:rsidRDefault="002D4065" w:rsidP="002D4065">
            <w:pPr>
              <w:rPr>
                <w:ins w:id="533" w:author="Steve Maas" w:date="2015-05-13T13:55:00Z"/>
              </w:rPr>
            </w:pPr>
            <w:ins w:id="534" w:author="Steve Maas" w:date="2015-05-13T13:57:00Z">
              <w:r w:rsidRPr="002D4065">
                <w:t>0.138527967</w:t>
              </w:r>
            </w:ins>
          </w:p>
        </w:tc>
      </w:tr>
      <w:tr w:rsidR="002D4065" w14:paraId="150703E2" w14:textId="77777777" w:rsidTr="002D4065">
        <w:trPr>
          <w:ins w:id="535" w:author="Steve Maas" w:date="2015-05-13T13:55:00Z"/>
        </w:trPr>
        <w:tc>
          <w:tcPr>
            <w:tcW w:w="2394" w:type="dxa"/>
          </w:tcPr>
          <w:p w14:paraId="680D7275" w14:textId="668E552E" w:rsidR="002D4065" w:rsidRDefault="002D4065" w:rsidP="002D4065">
            <w:pPr>
              <w:rPr>
                <w:ins w:id="536" w:author="Steve Maas" w:date="2015-05-13T13:55:00Z"/>
              </w:rPr>
            </w:pPr>
            <w:ins w:id="537" w:author="Steve Maas" w:date="2015-05-13T13:58:00Z">
              <w:r w:rsidRPr="002D4065">
                <w:t>0.3280546970</w:t>
              </w:r>
            </w:ins>
          </w:p>
        </w:tc>
        <w:tc>
          <w:tcPr>
            <w:tcW w:w="2394" w:type="dxa"/>
          </w:tcPr>
          <w:p w14:paraId="66ECD628" w14:textId="7D66AAF0" w:rsidR="002D4065" w:rsidRDefault="002D4065" w:rsidP="002D4065">
            <w:pPr>
              <w:rPr>
                <w:ins w:id="538" w:author="Steve Maas" w:date="2015-05-13T13:55:00Z"/>
              </w:rPr>
            </w:pPr>
            <w:ins w:id="539" w:author="Steve Maas" w:date="2015-05-13T13:58:00Z">
              <w:r w:rsidRPr="002D4065">
                <w:t>0.3280546970</w:t>
              </w:r>
            </w:ins>
          </w:p>
        </w:tc>
        <w:tc>
          <w:tcPr>
            <w:tcW w:w="2394" w:type="dxa"/>
          </w:tcPr>
          <w:p w14:paraId="26E0ACB3" w14:textId="0179F7B8" w:rsidR="002D4065" w:rsidRDefault="002D4065" w:rsidP="002D4065">
            <w:pPr>
              <w:rPr>
                <w:ins w:id="540" w:author="Steve Maas" w:date="2015-05-13T13:55:00Z"/>
              </w:rPr>
            </w:pPr>
            <w:ins w:id="541" w:author="Steve Maas" w:date="2015-05-13T13:58:00Z">
              <w:r w:rsidRPr="002D4065">
                <w:t>0.0158359099</w:t>
              </w:r>
            </w:ins>
          </w:p>
        </w:tc>
        <w:tc>
          <w:tcPr>
            <w:tcW w:w="2394" w:type="dxa"/>
          </w:tcPr>
          <w:p w14:paraId="144E25A6" w14:textId="20302099" w:rsidR="002D4065" w:rsidRDefault="002D4065" w:rsidP="002D4065">
            <w:pPr>
              <w:rPr>
                <w:ins w:id="542" w:author="Steve Maas" w:date="2015-05-13T13:55:00Z"/>
              </w:rPr>
            </w:pPr>
            <w:ins w:id="543" w:author="Steve Maas" w:date="2015-05-13T13:57:00Z">
              <w:r w:rsidRPr="002D4065">
                <w:t>0.138527967</w:t>
              </w:r>
            </w:ins>
          </w:p>
        </w:tc>
      </w:tr>
      <w:tr w:rsidR="002D4065" w14:paraId="1F831F49" w14:textId="77777777" w:rsidTr="002D4065">
        <w:trPr>
          <w:ins w:id="544" w:author="Steve Maas" w:date="2015-05-13T13:55:00Z"/>
        </w:trPr>
        <w:tc>
          <w:tcPr>
            <w:tcW w:w="2394" w:type="dxa"/>
          </w:tcPr>
          <w:p w14:paraId="492CBFE1" w14:textId="66B8ADB3" w:rsidR="002D4065" w:rsidRDefault="002D4065" w:rsidP="002D4065">
            <w:pPr>
              <w:rPr>
                <w:ins w:id="545" w:author="Steve Maas" w:date="2015-05-13T13:55:00Z"/>
              </w:rPr>
            </w:pPr>
            <w:ins w:id="546" w:author="Steve Maas" w:date="2015-05-13T13:58:00Z">
              <w:r w:rsidRPr="002D4065">
                <w:t>0.3280546970</w:t>
              </w:r>
            </w:ins>
          </w:p>
        </w:tc>
        <w:tc>
          <w:tcPr>
            <w:tcW w:w="2394" w:type="dxa"/>
          </w:tcPr>
          <w:p w14:paraId="54C9FF37" w14:textId="55EC9740" w:rsidR="002D4065" w:rsidRDefault="002D4065" w:rsidP="002D4065">
            <w:pPr>
              <w:rPr>
                <w:ins w:id="547" w:author="Steve Maas" w:date="2015-05-13T13:55:00Z"/>
              </w:rPr>
            </w:pPr>
            <w:ins w:id="548" w:author="Steve Maas" w:date="2015-05-13T13:58:00Z">
              <w:r w:rsidRPr="002D4065">
                <w:t>0.3280546970</w:t>
              </w:r>
            </w:ins>
          </w:p>
        </w:tc>
        <w:tc>
          <w:tcPr>
            <w:tcW w:w="2394" w:type="dxa"/>
          </w:tcPr>
          <w:p w14:paraId="6450D112" w14:textId="70734950" w:rsidR="002D4065" w:rsidRDefault="002D4065" w:rsidP="002D4065">
            <w:pPr>
              <w:rPr>
                <w:ins w:id="549" w:author="Steve Maas" w:date="2015-05-13T13:55:00Z"/>
              </w:rPr>
            </w:pPr>
            <w:ins w:id="550" w:author="Steve Maas" w:date="2015-05-13T13:58:00Z">
              <w:r w:rsidRPr="002D4065">
                <w:t>0.3280546970</w:t>
              </w:r>
            </w:ins>
          </w:p>
        </w:tc>
        <w:tc>
          <w:tcPr>
            <w:tcW w:w="2394" w:type="dxa"/>
          </w:tcPr>
          <w:p w14:paraId="0B71958E" w14:textId="6E7580C2" w:rsidR="002D4065" w:rsidRDefault="002D4065" w:rsidP="002D4065">
            <w:pPr>
              <w:rPr>
                <w:ins w:id="551" w:author="Steve Maas" w:date="2015-05-13T13:55:00Z"/>
              </w:rPr>
            </w:pPr>
            <w:ins w:id="552" w:author="Steve Maas" w:date="2015-05-13T13:57:00Z">
              <w:r w:rsidRPr="002D4065">
                <w:t>0.138527967</w:t>
              </w:r>
            </w:ins>
          </w:p>
        </w:tc>
      </w:tr>
      <w:tr w:rsidR="002D4065" w14:paraId="1E65ECCC" w14:textId="77777777" w:rsidTr="002D4065">
        <w:trPr>
          <w:ins w:id="553" w:author="Steve Maas" w:date="2015-05-13T13:55:00Z"/>
        </w:trPr>
        <w:tc>
          <w:tcPr>
            <w:tcW w:w="2394" w:type="dxa"/>
          </w:tcPr>
          <w:p w14:paraId="0453FDED" w14:textId="4790953B" w:rsidR="002D4065" w:rsidRDefault="002D4065" w:rsidP="002D4065">
            <w:pPr>
              <w:rPr>
                <w:ins w:id="554" w:author="Steve Maas" w:date="2015-05-13T13:55:00Z"/>
              </w:rPr>
            </w:pPr>
            <w:ins w:id="555" w:author="Steve Maas" w:date="2015-05-13T13:58:00Z">
              <w:r w:rsidRPr="002D4065">
                <w:t>0.6791431780</w:t>
              </w:r>
            </w:ins>
          </w:p>
        </w:tc>
        <w:tc>
          <w:tcPr>
            <w:tcW w:w="2394" w:type="dxa"/>
          </w:tcPr>
          <w:p w14:paraId="25412EBD" w14:textId="5CFEF764" w:rsidR="002D4065" w:rsidRDefault="002D4065" w:rsidP="002D4065">
            <w:pPr>
              <w:rPr>
                <w:ins w:id="556" w:author="Steve Maas" w:date="2015-05-13T13:55:00Z"/>
              </w:rPr>
            </w:pPr>
            <w:ins w:id="557" w:author="Steve Maas" w:date="2015-05-13T13:58:00Z">
              <w:r w:rsidRPr="002D4065">
                <w:t>0.1069522740</w:t>
              </w:r>
            </w:ins>
          </w:p>
        </w:tc>
        <w:tc>
          <w:tcPr>
            <w:tcW w:w="2394" w:type="dxa"/>
          </w:tcPr>
          <w:p w14:paraId="50AAC0A2" w14:textId="201189B3" w:rsidR="002D4065" w:rsidRDefault="002D4065" w:rsidP="002D4065">
            <w:pPr>
              <w:rPr>
                <w:ins w:id="558" w:author="Steve Maas" w:date="2015-05-13T13:55:00Z"/>
              </w:rPr>
            </w:pPr>
            <w:ins w:id="559" w:author="Steve Maas" w:date="2015-05-13T13:58:00Z">
              <w:r w:rsidRPr="002D4065">
                <w:t>0.1069522740</w:t>
              </w:r>
            </w:ins>
          </w:p>
        </w:tc>
        <w:tc>
          <w:tcPr>
            <w:tcW w:w="2394" w:type="dxa"/>
          </w:tcPr>
          <w:p w14:paraId="41ACD4A1" w14:textId="6B74D984" w:rsidR="002D4065" w:rsidRDefault="002D4065" w:rsidP="002D4065">
            <w:pPr>
              <w:rPr>
                <w:ins w:id="560" w:author="Steve Maas" w:date="2015-05-13T13:55:00Z"/>
              </w:rPr>
            </w:pPr>
            <w:ins w:id="561" w:author="Steve Maas" w:date="2015-05-13T13:57:00Z">
              <w:r w:rsidRPr="002D4065">
                <w:t>0.111472033</w:t>
              </w:r>
            </w:ins>
          </w:p>
        </w:tc>
      </w:tr>
      <w:tr w:rsidR="002D4065" w14:paraId="6C2CF0A9" w14:textId="77777777" w:rsidTr="002D4065">
        <w:trPr>
          <w:ins w:id="562" w:author="Steve Maas" w:date="2015-05-13T13:55:00Z"/>
        </w:trPr>
        <w:tc>
          <w:tcPr>
            <w:tcW w:w="2394" w:type="dxa"/>
          </w:tcPr>
          <w:p w14:paraId="473A0C73" w14:textId="5BDC5F0F" w:rsidR="002D4065" w:rsidRDefault="002D4065" w:rsidP="002D4065">
            <w:pPr>
              <w:rPr>
                <w:ins w:id="563" w:author="Steve Maas" w:date="2015-05-13T13:55:00Z"/>
              </w:rPr>
            </w:pPr>
            <w:ins w:id="564" w:author="Steve Maas" w:date="2015-05-13T13:58:00Z">
              <w:r w:rsidRPr="002D4065">
                <w:t>0.1069522740</w:t>
              </w:r>
            </w:ins>
          </w:p>
        </w:tc>
        <w:tc>
          <w:tcPr>
            <w:tcW w:w="2394" w:type="dxa"/>
          </w:tcPr>
          <w:p w14:paraId="18FC766A" w14:textId="44C74D76" w:rsidR="002D4065" w:rsidRDefault="002D4065" w:rsidP="002D4065">
            <w:pPr>
              <w:rPr>
                <w:ins w:id="565" w:author="Steve Maas" w:date="2015-05-13T13:55:00Z"/>
              </w:rPr>
            </w:pPr>
            <w:ins w:id="566" w:author="Steve Maas" w:date="2015-05-13T13:58:00Z">
              <w:r w:rsidRPr="002D4065">
                <w:t>0.6791431780</w:t>
              </w:r>
            </w:ins>
          </w:p>
        </w:tc>
        <w:tc>
          <w:tcPr>
            <w:tcW w:w="2394" w:type="dxa"/>
          </w:tcPr>
          <w:p w14:paraId="285783CC" w14:textId="3037A3C8" w:rsidR="002D4065" w:rsidRDefault="002D4065" w:rsidP="002D4065">
            <w:pPr>
              <w:rPr>
                <w:ins w:id="567" w:author="Steve Maas" w:date="2015-05-13T13:55:00Z"/>
              </w:rPr>
            </w:pPr>
            <w:ins w:id="568" w:author="Steve Maas" w:date="2015-05-13T13:58:00Z">
              <w:r w:rsidRPr="002D4065">
                <w:t>0.1069522740</w:t>
              </w:r>
            </w:ins>
          </w:p>
        </w:tc>
        <w:tc>
          <w:tcPr>
            <w:tcW w:w="2394" w:type="dxa"/>
          </w:tcPr>
          <w:p w14:paraId="4067E0EE" w14:textId="1B25DE70" w:rsidR="002D4065" w:rsidRDefault="002D4065" w:rsidP="002D4065">
            <w:pPr>
              <w:rPr>
                <w:ins w:id="569" w:author="Steve Maas" w:date="2015-05-13T13:55:00Z"/>
              </w:rPr>
            </w:pPr>
            <w:ins w:id="570" w:author="Steve Maas" w:date="2015-05-13T13:57:00Z">
              <w:r w:rsidRPr="002D4065">
                <w:t>0.111472033</w:t>
              </w:r>
            </w:ins>
          </w:p>
        </w:tc>
      </w:tr>
      <w:tr w:rsidR="002D4065" w14:paraId="611F4C21" w14:textId="77777777" w:rsidTr="002D4065">
        <w:trPr>
          <w:ins w:id="571" w:author="Steve Maas" w:date="2015-05-13T13:55:00Z"/>
        </w:trPr>
        <w:tc>
          <w:tcPr>
            <w:tcW w:w="2394" w:type="dxa"/>
          </w:tcPr>
          <w:p w14:paraId="13197A4F" w14:textId="6193079F" w:rsidR="002D4065" w:rsidRDefault="002D4065" w:rsidP="002D4065">
            <w:pPr>
              <w:rPr>
                <w:ins w:id="572" w:author="Steve Maas" w:date="2015-05-13T13:55:00Z"/>
              </w:rPr>
            </w:pPr>
            <w:ins w:id="573" w:author="Steve Maas" w:date="2015-05-13T13:58:00Z">
              <w:r w:rsidRPr="002D4065">
                <w:t>0.1069522740</w:t>
              </w:r>
            </w:ins>
          </w:p>
        </w:tc>
        <w:tc>
          <w:tcPr>
            <w:tcW w:w="2394" w:type="dxa"/>
          </w:tcPr>
          <w:p w14:paraId="5375E65D" w14:textId="6098420A" w:rsidR="002D4065" w:rsidRDefault="002D4065" w:rsidP="002D4065">
            <w:pPr>
              <w:rPr>
                <w:ins w:id="574" w:author="Steve Maas" w:date="2015-05-13T13:55:00Z"/>
              </w:rPr>
            </w:pPr>
            <w:ins w:id="575" w:author="Steve Maas" w:date="2015-05-13T13:58:00Z">
              <w:r w:rsidRPr="002D4065">
                <w:t>0.1069522740</w:t>
              </w:r>
            </w:ins>
          </w:p>
        </w:tc>
        <w:tc>
          <w:tcPr>
            <w:tcW w:w="2394" w:type="dxa"/>
          </w:tcPr>
          <w:p w14:paraId="6D136A6E" w14:textId="2CF38DFF" w:rsidR="002D4065" w:rsidRDefault="002D4065" w:rsidP="002D4065">
            <w:pPr>
              <w:rPr>
                <w:ins w:id="576" w:author="Steve Maas" w:date="2015-05-13T13:55:00Z"/>
              </w:rPr>
            </w:pPr>
            <w:ins w:id="577" w:author="Steve Maas" w:date="2015-05-13T13:58:00Z">
              <w:r w:rsidRPr="002D4065">
                <w:t>0.6791431780</w:t>
              </w:r>
            </w:ins>
          </w:p>
        </w:tc>
        <w:tc>
          <w:tcPr>
            <w:tcW w:w="2394" w:type="dxa"/>
          </w:tcPr>
          <w:p w14:paraId="1CE6E657" w14:textId="31458BEF" w:rsidR="002D4065" w:rsidRDefault="002D4065" w:rsidP="002D4065">
            <w:pPr>
              <w:rPr>
                <w:ins w:id="578" w:author="Steve Maas" w:date="2015-05-13T13:55:00Z"/>
              </w:rPr>
            </w:pPr>
            <w:ins w:id="579" w:author="Steve Maas" w:date="2015-05-13T13:57:00Z">
              <w:r w:rsidRPr="002D4065">
                <w:t>0.111472033</w:t>
              </w:r>
            </w:ins>
          </w:p>
        </w:tc>
      </w:tr>
      <w:tr w:rsidR="002D4065" w14:paraId="4AB2FBF7" w14:textId="77777777" w:rsidTr="002D4065">
        <w:trPr>
          <w:ins w:id="580" w:author="Steve Maas" w:date="2015-05-13T13:57:00Z"/>
        </w:trPr>
        <w:tc>
          <w:tcPr>
            <w:tcW w:w="2394" w:type="dxa"/>
          </w:tcPr>
          <w:p w14:paraId="1A10E1A5" w14:textId="4C2A6D52" w:rsidR="002D4065" w:rsidRDefault="002D4065" w:rsidP="002D4065">
            <w:pPr>
              <w:rPr>
                <w:ins w:id="581" w:author="Steve Maas" w:date="2015-05-13T13:57:00Z"/>
              </w:rPr>
            </w:pPr>
            <w:ins w:id="582" w:author="Steve Maas" w:date="2015-05-13T13:58:00Z">
              <w:r w:rsidRPr="002D4065">
                <w:t>0.1069522740</w:t>
              </w:r>
            </w:ins>
          </w:p>
        </w:tc>
        <w:tc>
          <w:tcPr>
            <w:tcW w:w="2394" w:type="dxa"/>
          </w:tcPr>
          <w:p w14:paraId="14AD31EA" w14:textId="12B0CE04" w:rsidR="002D4065" w:rsidRDefault="002D4065" w:rsidP="002D4065">
            <w:pPr>
              <w:rPr>
                <w:ins w:id="583" w:author="Steve Maas" w:date="2015-05-13T13:57:00Z"/>
              </w:rPr>
            </w:pPr>
            <w:ins w:id="584" w:author="Steve Maas" w:date="2015-05-13T13:58:00Z">
              <w:r w:rsidRPr="002D4065">
                <w:t>0.1069522740</w:t>
              </w:r>
            </w:ins>
          </w:p>
        </w:tc>
        <w:tc>
          <w:tcPr>
            <w:tcW w:w="2394" w:type="dxa"/>
          </w:tcPr>
          <w:p w14:paraId="53608F9C" w14:textId="23DC2029" w:rsidR="002D4065" w:rsidRDefault="002D4065" w:rsidP="002D4065">
            <w:pPr>
              <w:rPr>
                <w:ins w:id="585" w:author="Steve Maas" w:date="2015-05-13T13:57:00Z"/>
              </w:rPr>
            </w:pPr>
            <w:ins w:id="586" w:author="Steve Maas" w:date="2015-05-13T13:58:00Z">
              <w:r w:rsidRPr="002D4065">
                <w:t>0.1069522740</w:t>
              </w:r>
            </w:ins>
          </w:p>
        </w:tc>
        <w:tc>
          <w:tcPr>
            <w:tcW w:w="2394" w:type="dxa"/>
          </w:tcPr>
          <w:p w14:paraId="3A7236F4" w14:textId="7194D10F" w:rsidR="002D4065" w:rsidRPr="002D4065" w:rsidRDefault="002D4065" w:rsidP="002D4065">
            <w:pPr>
              <w:rPr>
                <w:ins w:id="587" w:author="Steve Maas" w:date="2015-05-13T13:57:00Z"/>
              </w:rPr>
            </w:pPr>
            <w:ins w:id="588" w:author="Steve Maas" w:date="2015-05-13T13:57:00Z">
              <w:r w:rsidRPr="002D4065">
                <w:t>0.111472033</w:t>
              </w:r>
            </w:ins>
          </w:p>
        </w:tc>
      </w:tr>
    </w:tbl>
    <w:p w14:paraId="0618F407" w14:textId="77777777" w:rsidR="002D4065" w:rsidRDefault="002D4065" w:rsidP="002D4065">
      <w:pPr>
        <w:rPr>
          <w:ins w:id="589" w:author="Steve Maas" w:date="2015-05-13T13:57:00Z"/>
        </w:rPr>
      </w:pPr>
    </w:p>
    <w:p w14:paraId="4ECA7AEB" w14:textId="7795D80E" w:rsidR="002D4065" w:rsidRDefault="002D4065" w:rsidP="002D4065">
      <w:pPr>
        <w:rPr>
          <w:ins w:id="590" w:author="Steve Maas" w:date="2015-05-13T13:59:00Z"/>
          <w:b/>
        </w:rPr>
      </w:pPr>
      <w:ins w:id="591"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A76791">
        <w:trPr>
          <w:ins w:id="592" w:author="Steve Maas" w:date="2015-05-13T14:00:00Z"/>
        </w:trPr>
        <w:tc>
          <w:tcPr>
            <w:tcW w:w="2394" w:type="dxa"/>
            <w:shd w:val="clear" w:color="auto" w:fill="DDD9C3" w:themeFill="background2" w:themeFillShade="E6"/>
          </w:tcPr>
          <w:p w14:paraId="10EE4EDD" w14:textId="77777777" w:rsidR="002D4065" w:rsidRPr="00A76791" w:rsidRDefault="002D4065" w:rsidP="00A76791">
            <w:pPr>
              <w:rPr>
                <w:ins w:id="593" w:author="Steve Maas" w:date="2015-05-13T14:00:00Z"/>
                <w:b/>
              </w:rPr>
            </w:pPr>
            <w:ins w:id="594"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A76791">
            <w:pPr>
              <w:rPr>
                <w:ins w:id="595" w:author="Steve Maas" w:date="2015-05-13T14:00:00Z"/>
                <w:b/>
              </w:rPr>
            </w:pPr>
            <w:ins w:id="596"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A76791">
            <w:pPr>
              <w:rPr>
                <w:ins w:id="597" w:author="Steve Maas" w:date="2015-05-13T14:00:00Z"/>
                <w:b/>
              </w:rPr>
            </w:pPr>
            <w:ins w:id="598"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A76791">
            <w:pPr>
              <w:rPr>
                <w:ins w:id="599" w:author="Steve Maas" w:date="2015-05-13T14:00:00Z"/>
                <w:b/>
              </w:rPr>
            </w:pPr>
            <w:ins w:id="600" w:author="Steve Maas" w:date="2015-05-13T14:00:00Z">
              <w:r w:rsidRPr="00A76791">
                <w:rPr>
                  <w:b/>
                </w:rPr>
                <w:t>w</w:t>
              </w:r>
            </w:ins>
          </w:p>
        </w:tc>
      </w:tr>
      <w:tr w:rsidR="002D4065" w14:paraId="28069772" w14:textId="77777777" w:rsidTr="002D4065">
        <w:trPr>
          <w:ins w:id="601" w:author="Steve Maas" w:date="2015-05-13T13:59:00Z"/>
        </w:trPr>
        <w:tc>
          <w:tcPr>
            <w:tcW w:w="2394" w:type="dxa"/>
          </w:tcPr>
          <w:p w14:paraId="13E059B0" w14:textId="26D329F2" w:rsidR="002D4065" w:rsidRPr="002D4065" w:rsidRDefault="002D4065" w:rsidP="002D4065">
            <w:pPr>
              <w:rPr>
                <w:ins w:id="602" w:author="Steve Maas" w:date="2015-05-13T13:59:00Z"/>
                <w:rPrChange w:id="603" w:author="Steve Maas" w:date="2015-05-13T14:01:00Z">
                  <w:rPr>
                    <w:ins w:id="604" w:author="Steve Maas" w:date="2015-05-13T13:59:00Z"/>
                    <w:b/>
                  </w:rPr>
                </w:rPrChange>
              </w:rPr>
            </w:pPr>
            <w:ins w:id="605" w:author="Steve Maas" w:date="2015-05-13T14:01:00Z">
              <w:r w:rsidRPr="002D4065">
                <w:rPr>
                  <w:rPrChange w:id="606" w:author="Steve Maas" w:date="2015-05-13T14:01:00Z">
                    <w:rPr>
                      <w:b/>
                    </w:rPr>
                  </w:rPrChange>
                </w:rPr>
                <w:t>0.25</w:t>
              </w:r>
            </w:ins>
          </w:p>
        </w:tc>
        <w:tc>
          <w:tcPr>
            <w:tcW w:w="2394" w:type="dxa"/>
          </w:tcPr>
          <w:p w14:paraId="20DD80B1" w14:textId="3AFB5ED8" w:rsidR="002D4065" w:rsidRDefault="002D4065" w:rsidP="002D4065">
            <w:pPr>
              <w:rPr>
                <w:ins w:id="607" w:author="Steve Maas" w:date="2015-05-13T13:59:00Z"/>
                <w:b/>
              </w:rPr>
            </w:pPr>
            <w:ins w:id="608" w:author="Steve Maas" w:date="2015-05-13T14:01:00Z">
              <w:r w:rsidRPr="00A76791">
                <w:t>0.25</w:t>
              </w:r>
            </w:ins>
          </w:p>
        </w:tc>
        <w:tc>
          <w:tcPr>
            <w:tcW w:w="2394" w:type="dxa"/>
          </w:tcPr>
          <w:p w14:paraId="6C9ED247" w14:textId="5872486D" w:rsidR="002D4065" w:rsidRDefault="002D4065" w:rsidP="002D4065">
            <w:pPr>
              <w:rPr>
                <w:ins w:id="609" w:author="Steve Maas" w:date="2015-05-13T13:59:00Z"/>
                <w:b/>
              </w:rPr>
            </w:pPr>
            <w:ins w:id="610" w:author="Steve Maas" w:date="2015-05-13T14:01:00Z">
              <w:r w:rsidRPr="00A76791">
                <w:t>0.25</w:t>
              </w:r>
            </w:ins>
          </w:p>
        </w:tc>
        <w:tc>
          <w:tcPr>
            <w:tcW w:w="2394" w:type="dxa"/>
          </w:tcPr>
          <w:p w14:paraId="23F5CEAD" w14:textId="3B29AD0C" w:rsidR="002D4065" w:rsidRPr="002D4065" w:rsidRDefault="002D4065" w:rsidP="002D4065">
            <w:pPr>
              <w:rPr>
                <w:ins w:id="611" w:author="Steve Maas" w:date="2015-05-13T13:59:00Z"/>
                <w:rPrChange w:id="612" w:author="Steve Maas" w:date="2015-05-13T14:00:00Z">
                  <w:rPr>
                    <w:ins w:id="613" w:author="Steve Maas" w:date="2015-05-13T13:59:00Z"/>
                    <w:b/>
                  </w:rPr>
                </w:rPrChange>
              </w:rPr>
            </w:pPr>
            <w:ins w:id="614" w:author="Steve Maas" w:date="2015-05-13T14:00:00Z">
              <w:r w:rsidRPr="002D4065">
                <w:rPr>
                  <w:rPrChange w:id="615" w:author="Steve Maas" w:date="2015-05-13T14:00:00Z">
                    <w:rPr>
                      <w:b/>
                    </w:rPr>
                  </w:rPrChange>
                </w:rPr>
                <w:t>-0.01315555556</w:t>
              </w:r>
            </w:ins>
          </w:p>
        </w:tc>
      </w:tr>
      <w:tr w:rsidR="002D4065" w14:paraId="2A35F87E" w14:textId="77777777" w:rsidTr="002D4065">
        <w:trPr>
          <w:ins w:id="616" w:author="Steve Maas" w:date="2015-05-13T13:59:00Z"/>
        </w:trPr>
        <w:tc>
          <w:tcPr>
            <w:tcW w:w="2394" w:type="dxa"/>
          </w:tcPr>
          <w:p w14:paraId="1FECA6AA" w14:textId="54D5F780" w:rsidR="002D4065" w:rsidRPr="002D4065" w:rsidRDefault="002D4065" w:rsidP="002D4065">
            <w:pPr>
              <w:rPr>
                <w:ins w:id="617" w:author="Steve Maas" w:date="2015-05-13T13:59:00Z"/>
                <w:rPrChange w:id="618" w:author="Steve Maas" w:date="2015-05-13T14:01:00Z">
                  <w:rPr>
                    <w:ins w:id="619" w:author="Steve Maas" w:date="2015-05-13T13:59:00Z"/>
                    <w:b/>
                  </w:rPr>
                </w:rPrChange>
              </w:rPr>
            </w:pPr>
            <w:ins w:id="620" w:author="Steve Maas" w:date="2015-05-13T14:01:00Z">
              <w:r w:rsidRPr="002D4065">
                <w:t>0.071428571428571</w:t>
              </w:r>
            </w:ins>
          </w:p>
        </w:tc>
        <w:tc>
          <w:tcPr>
            <w:tcW w:w="2394" w:type="dxa"/>
          </w:tcPr>
          <w:p w14:paraId="54C28EB7" w14:textId="16600E96" w:rsidR="002D4065" w:rsidRDefault="002D4065" w:rsidP="002D4065">
            <w:pPr>
              <w:rPr>
                <w:ins w:id="621" w:author="Steve Maas" w:date="2015-05-13T13:59:00Z"/>
                <w:b/>
              </w:rPr>
            </w:pPr>
            <w:ins w:id="622" w:author="Steve Maas" w:date="2015-05-13T14:01:00Z">
              <w:r w:rsidRPr="002D4065">
                <w:t>0.071428571428571</w:t>
              </w:r>
            </w:ins>
          </w:p>
        </w:tc>
        <w:tc>
          <w:tcPr>
            <w:tcW w:w="2394" w:type="dxa"/>
          </w:tcPr>
          <w:p w14:paraId="46E9DCD8" w14:textId="7E1C5101" w:rsidR="002D4065" w:rsidRDefault="002D4065" w:rsidP="002D4065">
            <w:pPr>
              <w:rPr>
                <w:ins w:id="623" w:author="Steve Maas" w:date="2015-05-13T13:59:00Z"/>
                <w:b/>
              </w:rPr>
            </w:pPr>
            <w:ins w:id="624" w:author="Steve Maas" w:date="2015-05-13T14:01:00Z">
              <w:r w:rsidRPr="002D4065">
                <w:t>0.071428571428571</w:t>
              </w:r>
            </w:ins>
          </w:p>
        </w:tc>
        <w:tc>
          <w:tcPr>
            <w:tcW w:w="2394" w:type="dxa"/>
          </w:tcPr>
          <w:p w14:paraId="14CA268F" w14:textId="717E985B" w:rsidR="002D4065" w:rsidRPr="002D4065" w:rsidRDefault="002D4065" w:rsidP="002D4065">
            <w:pPr>
              <w:rPr>
                <w:ins w:id="625" w:author="Steve Maas" w:date="2015-05-13T13:59:00Z"/>
                <w:rPrChange w:id="626" w:author="Steve Maas" w:date="2015-05-13T14:00:00Z">
                  <w:rPr>
                    <w:ins w:id="627" w:author="Steve Maas" w:date="2015-05-13T13:59:00Z"/>
                    <w:b/>
                  </w:rPr>
                </w:rPrChange>
              </w:rPr>
            </w:pPr>
            <w:ins w:id="628" w:author="Steve Maas" w:date="2015-05-13T14:00:00Z">
              <w:r w:rsidRPr="002D4065">
                <w:rPr>
                  <w:rPrChange w:id="629" w:author="Steve Maas" w:date="2015-05-13T14:00:00Z">
                    <w:rPr>
                      <w:b/>
                    </w:rPr>
                  </w:rPrChange>
                </w:rPr>
                <w:t>0.007622222222</w:t>
              </w:r>
            </w:ins>
          </w:p>
        </w:tc>
      </w:tr>
      <w:tr w:rsidR="002D4065" w14:paraId="76243C62" w14:textId="77777777" w:rsidTr="002D4065">
        <w:trPr>
          <w:ins w:id="630" w:author="Steve Maas" w:date="2015-05-13T14:00:00Z"/>
        </w:trPr>
        <w:tc>
          <w:tcPr>
            <w:tcW w:w="2394" w:type="dxa"/>
          </w:tcPr>
          <w:p w14:paraId="2B040391" w14:textId="1C72A0DA" w:rsidR="002D4065" w:rsidRPr="002D4065" w:rsidRDefault="002D4065" w:rsidP="002D4065">
            <w:pPr>
              <w:rPr>
                <w:ins w:id="631" w:author="Steve Maas" w:date="2015-05-13T14:00:00Z"/>
                <w:rPrChange w:id="632" w:author="Steve Maas" w:date="2015-05-13T14:01:00Z">
                  <w:rPr>
                    <w:ins w:id="633" w:author="Steve Maas" w:date="2015-05-13T14:00:00Z"/>
                    <w:b/>
                  </w:rPr>
                </w:rPrChange>
              </w:rPr>
            </w:pPr>
            <w:ins w:id="634" w:author="Steve Maas" w:date="2015-05-13T14:01:00Z">
              <w:r w:rsidRPr="002D4065">
                <w:rPr>
                  <w:rPrChange w:id="635" w:author="Steve Maas" w:date="2015-05-13T14:01:00Z">
                    <w:rPr>
                      <w:b/>
                    </w:rPr>
                  </w:rPrChange>
                </w:rPr>
                <w:t>0.785714285714286</w:t>
              </w:r>
            </w:ins>
          </w:p>
        </w:tc>
        <w:tc>
          <w:tcPr>
            <w:tcW w:w="2394" w:type="dxa"/>
          </w:tcPr>
          <w:p w14:paraId="5409909D" w14:textId="1F5C7C44" w:rsidR="002D4065" w:rsidRDefault="002D4065" w:rsidP="002D4065">
            <w:pPr>
              <w:rPr>
                <w:ins w:id="636" w:author="Steve Maas" w:date="2015-05-13T14:00:00Z"/>
                <w:b/>
              </w:rPr>
            </w:pPr>
            <w:ins w:id="637" w:author="Steve Maas" w:date="2015-05-13T14:01:00Z">
              <w:r w:rsidRPr="002D4065">
                <w:t>0.071428571428571</w:t>
              </w:r>
            </w:ins>
          </w:p>
        </w:tc>
        <w:tc>
          <w:tcPr>
            <w:tcW w:w="2394" w:type="dxa"/>
          </w:tcPr>
          <w:p w14:paraId="0DFDC70E" w14:textId="3A17FB92" w:rsidR="002D4065" w:rsidRDefault="002D4065" w:rsidP="002D4065">
            <w:pPr>
              <w:rPr>
                <w:ins w:id="638" w:author="Steve Maas" w:date="2015-05-13T14:00:00Z"/>
                <w:b/>
              </w:rPr>
            </w:pPr>
            <w:ins w:id="639" w:author="Steve Maas" w:date="2015-05-13T14:01:00Z">
              <w:r w:rsidRPr="002D4065">
                <w:t>0.071428571428571</w:t>
              </w:r>
            </w:ins>
          </w:p>
        </w:tc>
        <w:tc>
          <w:tcPr>
            <w:tcW w:w="2394" w:type="dxa"/>
          </w:tcPr>
          <w:p w14:paraId="5BCA2CC4" w14:textId="672D6BFE" w:rsidR="002D4065" w:rsidRPr="002D4065" w:rsidRDefault="002D4065" w:rsidP="002D4065">
            <w:pPr>
              <w:rPr>
                <w:ins w:id="640" w:author="Steve Maas" w:date="2015-05-13T14:00:00Z"/>
                <w:b/>
                <w:rPrChange w:id="641" w:author="Steve Maas" w:date="2015-05-13T14:00:00Z">
                  <w:rPr>
                    <w:ins w:id="642" w:author="Steve Maas" w:date="2015-05-13T14:00:00Z"/>
                  </w:rPr>
                </w:rPrChange>
              </w:rPr>
            </w:pPr>
            <w:ins w:id="643" w:author="Steve Maas" w:date="2015-05-13T14:00:00Z">
              <w:r w:rsidRPr="00A76791">
                <w:t>0.007622222222</w:t>
              </w:r>
            </w:ins>
          </w:p>
        </w:tc>
      </w:tr>
      <w:tr w:rsidR="002D4065" w14:paraId="556CD2DB" w14:textId="77777777" w:rsidTr="002D4065">
        <w:trPr>
          <w:ins w:id="644" w:author="Steve Maas" w:date="2015-05-13T14:00:00Z"/>
        </w:trPr>
        <w:tc>
          <w:tcPr>
            <w:tcW w:w="2394" w:type="dxa"/>
          </w:tcPr>
          <w:p w14:paraId="11209555" w14:textId="451AD2BA" w:rsidR="002D4065" w:rsidRDefault="002D4065" w:rsidP="002D4065">
            <w:pPr>
              <w:rPr>
                <w:ins w:id="645" w:author="Steve Maas" w:date="2015-05-13T14:00:00Z"/>
                <w:b/>
              </w:rPr>
            </w:pPr>
            <w:ins w:id="646" w:author="Steve Maas" w:date="2015-05-13T14:01:00Z">
              <w:r w:rsidRPr="002D4065">
                <w:t>0.071428571428571</w:t>
              </w:r>
            </w:ins>
          </w:p>
        </w:tc>
        <w:tc>
          <w:tcPr>
            <w:tcW w:w="2394" w:type="dxa"/>
          </w:tcPr>
          <w:p w14:paraId="2A0D88AA" w14:textId="0E3C4C92" w:rsidR="002D4065" w:rsidRDefault="002D4065" w:rsidP="002D4065">
            <w:pPr>
              <w:rPr>
                <w:ins w:id="647" w:author="Steve Maas" w:date="2015-05-13T14:00:00Z"/>
                <w:b/>
              </w:rPr>
            </w:pPr>
            <w:ins w:id="648" w:author="Steve Maas" w:date="2015-05-13T14:02:00Z">
              <w:r w:rsidRPr="00A76791">
                <w:t>0.785714285714286</w:t>
              </w:r>
            </w:ins>
          </w:p>
        </w:tc>
        <w:tc>
          <w:tcPr>
            <w:tcW w:w="2394" w:type="dxa"/>
          </w:tcPr>
          <w:p w14:paraId="6440B0BB" w14:textId="0BC1C658" w:rsidR="002D4065" w:rsidRDefault="002D4065" w:rsidP="002D4065">
            <w:pPr>
              <w:rPr>
                <w:ins w:id="649" w:author="Steve Maas" w:date="2015-05-13T14:00:00Z"/>
                <w:b/>
              </w:rPr>
            </w:pPr>
            <w:ins w:id="650" w:author="Steve Maas" w:date="2015-05-13T14:01:00Z">
              <w:r w:rsidRPr="002D4065">
                <w:t>0.071428571428571</w:t>
              </w:r>
            </w:ins>
          </w:p>
        </w:tc>
        <w:tc>
          <w:tcPr>
            <w:tcW w:w="2394" w:type="dxa"/>
          </w:tcPr>
          <w:p w14:paraId="20C8E102" w14:textId="4AE20030" w:rsidR="002D4065" w:rsidRPr="00A76791" w:rsidRDefault="002D4065" w:rsidP="002D4065">
            <w:pPr>
              <w:rPr>
                <w:ins w:id="651" w:author="Steve Maas" w:date="2015-05-13T14:00:00Z"/>
              </w:rPr>
            </w:pPr>
            <w:ins w:id="652" w:author="Steve Maas" w:date="2015-05-13T14:00:00Z">
              <w:r w:rsidRPr="00A76791">
                <w:t>0.007622222222</w:t>
              </w:r>
            </w:ins>
          </w:p>
        </w:tc>
      </w:tr>
      <w:tr w:rsidR="002D4065" w14:paraId="61ACBC03" w14:textId="77777777" w:rsidTr="002D4065">
        <w:trPr>
          <w:ins w:id="653" w:author="Steve Maas" w:date="2015-05-13T14:00:00Z"/>
        </w:trPr>
        <w:tc>
          <w:tcPr>
            <w:tcW w:w="2394" w:type="dxa"/>
          </w:tcPr>
          <w:p w14:paraId="0B9CAEF7" w14:textId="3112F660" w:rsidR="002D4065" w:rsidRDefault="002D4065" w:rsidP="002D4065">
            <w:pPr>
              <w:rPr>
                <w:ins w:id="654" w:author="Steve Maas" w:date="2015-05-13T14:00:00Z"/>
                <w:b/>
              </w:rPr>
            </w:pPr>
            <w:ins w:id="655" w:author="Steve Maas" w:date="2015-05-13T14:01:00Z">
              <w:r w:rsidRPr="002D4065">
                <w:t>0.071428571428571</w:t>
              </w:r>
            </w:ins>
          </w:p>
        </w:tc>
        <w:tc>
          <w:tcPr>
            <w:tcW w:w="2394" w:type="dxa"/>
          </w:tcPr>
          <w:p w14:paraId="14F0F574" w14:textId="3F827B52" w:rsidR="002D4065" w:rsidRDefault="002D4065" w:rsidP="002D4065">
            <w:pPr>
              <w:rPr>
                <w:ins w:id="656" w:author="Steve Maas" w:date="2015-05-13T14:00:00Z"/>
                <w:b/>
              </w:rPr>
            </w:pPr>
            <w:ins w:id="657" w:author="Steve Maas" w:date="2015-05-13T14:01:00Z">
              <w:r w:rsidRPr="002D4065">
                <w:t>0.071428571428571</w:t>
              </w:r>
            </w:ins>
          </w:p>
        </w:tc>
        <w:tc>
          <w:tcPr>
            <w:tcW w:w="2394" w:type="dxa"/>
          </w:tcPr>
          <w:p w14:paraId="7B050DB2" w14:textId="3A523F34" w:rsidR="002D4065" w:rsidRDefault="002D4065" w:rsidP="002D4065">
            <w:pPr>
              <w:rPr>
                <w:ins w:id="658" w:author="Steve Maas" w:date="2015-05-13T14:00:00Z"/>
                <w:b/>
              </w:rPr>
            </w:pPr>
            <w:ins w:id="659" w:author="Steve Maas" w:date="2015-05-13T14:02:00Z">
              <w:r w:rsidRPr="00A76791">
                <w:t>0.785714285714286</w:t>
              </w:r>
            </w:ins>
          </w:p>
        </w:tc>
        <w:tc>
          <w:tcPr>
            <w:tcW w:w="2394" w:type="dxa"/>
          </w:tcPr>
          <w:p w14:paraId="0BEB6C77" w14:textId="3AB5B46E" w:rsidR="002D4065" w:rsidRPr="00A76791" w:rsidRDefault="002D4065" w:rsidP="002D4065">
            <w:pPr>
              <w:rPr>
                <w:ins w:id="660" w:author="Steve Maas" w:date="2015-05-13T14:00:00Z"/>
              </w:rPr>
            </w:pPr>
            <w:ins w:id="661" w:author="Steve Maas" w:date="2015-05-13T14:00:00Z">
              <w:r w:rsidRPr="00A76791">
                <w:t>0.007622222222</w:t>
              </w:r>
            </w:ins>
          </w:p>
        </w:tc>
      </w:tr>
      <w:tr w:rsidR="002D4065" w14:paraId="566B8A5D" w14:textId="77777777" w:rsidTr="002D4065">
        <w:trPr>
          <w:ins w:id="662" w:author="Steve Maas" w:date="2015-05-13T14:00:00Z"/>
        </w:trPr>
        <w:tc>
          <w:tcPr>
            <w:tcW w:w="2394" w:type="dxa"/>
          </w:tcPr>
          <w:p w14:paraId="3E273C01" w14:textId="5449C0F0" w:rsidR="002D4065" w:rsidRPr="002D4065" w:rsidRDefault="002D4065" w:rsidP="002D4065">
            <w:pPr>
              <w:rPr>
                <w:ins w:id="663" w:author="Steve Maas" w:date="2015-05-13T14:00:00Z"/>
                <w:rPrChange w:id="664" w:author="Steve Maas" w:date="2015-05-13T14:02:00Z">
                  <w:rPr>
                    <w:ins w:id="665" w:author="Steve Maas" w:date="2015-05-13T14:00:00Z"/>
                    <w:b/>
                  </w:rPr>
                </w:rPrChange>
              </w:rPr>
            </w:pPr>
            <w:ins w:id="666" w:author="Steve Maas" w:date="2015-05-13T14:02:00Z">
              <w:r w:rsidRPr="002D4065">
                <w:t>0.399403576166799</w:t>
              </w:r>
            </w:ins>
          </w:p>
        </w:tc>
        <w:tc>
          <w:tcPr>
            <w:tcW w:w="2394" w:type="dxa"/>
          </w:tcPr>
          <w:p w14:paraId="0235D02D" w14:textId="6ECD72FF" w:rsidR="002D4065" w:rsidRPr="002D4065" w:rsidRDefault="002D4065" w:rsidP="002D4065">
            <w:pPr>
              <w:rPr>
                <w:ins w:id="667" w:author="Steve Maas" w:date="2015-05-13T14:00:00Z"/>
                <w:rPrChange w:id="668" w:author="Steve Maas" w:date="2015-05-13T14:02:00Z">
                  <w:rPr>
                    <w:ins w:id="669" w:author="Steve Maas" w:date="2015-05-13T14:00:00Z"/>
                    <w:b/>
                  </w:rPr>
                </w:rPrChange>
              </w:rPr>
            </w:pPr>
            <w:ins w:id="670" w:author="Steve Maas" w:date="2015-05-13T14:02:00Z">
              <w:r w:rsidRPr="002D4065">
                <w:rPr>
                  <w:rPrChange w:id="671" w:author="Steve Maas" w:date="2015-05-13T14:02:00Z">
                    <w:rPr>
                      <w:b/>
                    </w:rPr>
                  </w:rPrChange>
                </w:rPr>
                <w:t>0.100596423833201</w:t>
              </w:r>
            </w:ins>
          </w:p>
        </w:tc>
        <w:tc>
          <w:tcPr>
            <w:tcW w:w="2394" w:type="dxa"/>
          </w:tcPr>
          <w:p w14:paraId="658011B5" w14:textId="4DB4F2EC" w:rsidR="002D4065" w:rsidRDefault="002D4065" w:rsidP="002D4065">
            <w:pPr>
              <w:rPr>
                <w:ins w:id="672" w:author="Steve Maas" w:date="2015-05-13T14:00:00Z"/>
                <w:b/>
              </w:rPr>
            </w:pPr>
            <w:ins w:id="673" w:author="Steve Maas" w:date="2015-05-13T14:02:00Z">
              <w:r w:rsidRPr="00A76791">
                <w:t>0.100596423833201</w:t>
              </w:r>
            </w:ins>
          </w:p>
        </w:tc>
        <w:tc>
          <w:tcPr>
            <w:tcW w:w="2394" w:type="dxa"/>
          </w:tcPr>
          <w:p w14:paraId="7D3431E8" w14:textId="5FF29D84" w:rsidR="002D4065" w:rsidRPr="00A76791" w:rsidRDefault="002D4065" w:rsidP="002D4065">
            <w:pPr>
              <w:rPr>
                <w:ins w:id="674" w:author="Steve Maas" w:date="2015-05-13T14:00:00Z"/>
              </w:rPr>
            </w:pPr>
            <w:ins w:id="675" w:author="Steve Maas" w:date="2015-05-13T14:00:00Z">
              <w:r w:rsidRPr="002D4065">
                <w:t>0.024888888889</w:t>
              </w:r>
            </w:ins>
          </w:p>
        </w:tc>
      </w:tr>
      <w:tr w:rsidR="002D4065" w14:paraId="6EE3D457" w14:textId="77777777" w:rsidTr="002D4065">
        <w:trPr>
          <w:ins w:id="676" w:author="Steve Maas" w:date="2015-05-13T14:00:00Z"/>
        </w:trPr>
        <w:tc>
          <w:tcPr>
            <w:tcW w:w="2394" w:type="dxa"/>
          </w:tcPr>
          <w:p w14:paraId="1E62EDC8" w14:textId="31D83116" w:rsidR="002D4065" w:rsidRDefault="002D4065" w:rsidP="002D4065">
            <w:pPr>
              <w:rPr>
                <w:ins w:id="677" w:author="Steve Maas" w:date="2015-05-13T14:00:00Z"/>
                <w:b/>
              </w:rPr>
            </w:pPr>
            <w:ins w:id="678" w:author="Steve Maas" w:date="2015-05-13T14:03:00Z">
              <w:r w:rsidRPr="00A76791">
                <w:t>0.100596423833201</w:t>
              </w:r>
            </w:ins>
          </w:p>
        </w:tc>
        <w:tc>
          <w:tcPr>
            <w:tcW w:w="2394" w:type="dxa"/>
          </w:tcPr>
          <w:p w14:paraId="5448E25A" w14:textId="1BAE28C3" w:rsidR="002D4065" w:rsidRDefault="002D4065" w:rsidP="002D4065">
            <w:pPr>
              <w:rPr>
                <w:ins w:id="679" w:author="Steve Maas" w:date="2015-05-13T14:00:00Z"/>
                <w:b/>
              </w:rPr>
            </w:pPr>
            <w:ins w:id="680" w:author="Steve Maas" w:date="2015-05-13T14:02:00Z">
              <w:r w:rsidRPr="002D4065">
                <w:t>0.399403576166799</w:t>
              </w:r>
            </w:ins>
          </w:p>
        </w:tc>
        <w:tc>
          <w:tcPr>
            <w:tcW w:w="2394" w:type="dxa"/>
          </w:tcPr>
          <w:p w14:paraId="0B208897" w14:textId="4DDFDB4E" w:rsidR="002D4065" w:rsidRDefault="002D4065" w:rsidP="002D4065">
            <w:pPr>
              <w:rPr>
                <w:ins w:id="681" w:author="Steve Maas" w:date="2015-05-13T14:00:00Z"/>
                <w:b/>
              </w:rPr>
            </w:pPr>
            <w:ins w:id="682" w:author="Steve Maas" w:date="2015-05-13T14:03:00Z">
              <w:r w:rsidRPr="00A76791">
                <w:t>0.100596423833201</w:t>
              </w:r>
            </w:ins>
          </w:p>
        </w:tc>
        <w:tc>
          <w:tcPr>
            <w:tcW w:w="2394" w:type="dxa"/>
          </w:tcPr>
          <w:p w14:paraId="7A24BFED" w14:textId="5FE2F8A4" w:rsidR="002D4065" w:rsidRPr="002D4065" w:rsidRDefault="002D4065" w:rsidP="002D4065">
            <w:pPr>
              <w:rPr>
                <w:ins w:id="683" w:author="Steve Maas" w:date="2015-05-13T14:00:00Z"/>
              </w:rPr>
            </w:pPr>
            <w:ins w:id="684" w:author="Steve Maas" w:date="2015-05-13T14:01:00Z">
              <w:r w:rsidRPr="002D4065">
                <w:t>0.024888888889</w:t>
              </w:r>
            </w:ins>
          </w:p>
        </w:tc>
      </w:tr>
      <w:tr w:rsidR="002D4065" w14:paraId="3F5B6184" w14:textId="77777777" w:rsidTr="002D4065">
        <w:trPr>
          <w:ins w:id="685" w:author="Steve Maas" w:date="2015-05-13T14:00:00Z"/>
        </w:trPr>
        <w:tc>
          <w:tcPr>
            <w:tcW w:w="2394" w:type="dxa"/>
          </w:tcPr>
          <w:p w14:paraId="2B0982E7" w14:textId="1FED0FA9" w:rsidR="002D4065" w:rsidRDefault="002D4065" w:rsidP="002D4065">
            <w:pPr>
              <w:rPr>
                <w:ins w:id="686" w:author="Steve Maas" w:date="2015-05-13T14:00:00Z"/>
                <w:b/>
              </w:rPr>
            </w:pPr>
            <w:ins w:id="687" w:author="Steve Maas" w:date="2015-05-13T14:03:00Z">
              <w:r w:rsidRPr="00A76791">
                <w:t>0.100596423833201</w:t>
              </w:r>
            </w:ins>
          </w:p>
        </w:tc>
        <w:tc>
          <w:tcPr>
            <w:tcW w:w="2394" w:type="dxa"/>
          </w:tcPr>
          <w:p w14:paraId="26EFA4DF" w14:textId="647E9571" w:rsidR="002D4065" w:rsidRDefault="002D4065" w:rsidP="002D4065">
            <w:pPr>
              <w:rPr>
                <w:ins w:id="688" w:author="Steve Maas" w:date="2015-05-13T14:00:00Z"/>
                <w:b/>
              </w:rPr>
            </w:pPr>
            <w:ins w:id="689" w:author="Steve Maas" w:date="2015-05-13T14:03:00Z">
              <w:r w:rsidRPr="00A76791">
                <w:t>0.100596423833201</w:t>
              </w:r>
            </w:ins>
          </w:p>
        </w:tc>
        <w:tc>
          <w:tcPr>
            <w:tcW w:w="2394" w:type="dxa"/>
          </w:tcPr>
          <w:p w14:paraId="5294C764" w14:textId="035E724C" w:rsidR="002D4065" w:rsidRDefault="002D4065" w:rsidP="002D4065">
            <w:pPr>
              <w:rPr>
                <w:ins w:id="690" w:author="Steve Maas" w:date="2015-05-13T14:00:00Z"/>
                <w:b/>
              </w:rPr>
            </w:pPr>
            <w:ins w:id="691" w:author="Steve Maas" w:date="2015-05-13T14:02:00Z">
              <w:r w:rsidRPr="002D4065">
                <w:t>0.399403576166799</w:t>
              </w:r>
            </w:ins>
          </w:p>
        </w:tc>
        <w:tc>
          <w:tcPr>
            <w:tcW w:w="2394" w:type="dxa"/>
          </w:tcPr>
          <w:p w14:paraId="30B23300" w14:textId="21698E56" w:rsidR="002D4065" w:rsidRPr="002D4065" w:rsidRDefault="002D4065" w:rsidP="002D4065">
            <w:pPr>
              <w:rPr>
                <w:ins w:id="692" w:author="Steve Maas" w:date="2015-05-13T14:00:00Z"/>
              </w:rPr>
            </w:pPr>
            <w:ins w:id="693" w:author="Steve Maas" w:date="2015-05-13T14:01:00Z">
              <w:r w:rsidRPr="002D4065">
                <w:t>0.024888888889</w:t>
              </w:r>
            </w:ins>
          </w:p>
        </w:tc>
      </w:tr>
      <w:tr w:rsidR="002D4065" w14:paraId="4B7375EF" w14:textId="77777777" w:rsidTr="002D4065">
        <w:trPr>
          <w:ins w:id="694" w:author="Steve Maas" w:date="2015-05-13T14:00:00Z"/>
        </w:trPr>
        <w:tc>
          <w:tcPr>
            <w:tcW w:w="2394" w:type="dxa"/>
          </w:tcPr>
          <w:p w14:paraId="14CCDA35" w14:textId="59537C97" w:rsidR="002D4065" w:rsidRDefault="002D4065" w:rsidP="002D4065">
            <w:pPr>
              <w:rPr>
                <w:ins w:id="695" w:author="Steve Maas" w:date="2015-05-13T14:00:00Z"/>
                <w:b/>
              </w:rPr>
            </w:pPr>
            <w:ins w:id="696" w:author="Steve Maas" w:date="2015-05-13T14:02:00Z">
              <w:r w:rsidRPr="002D4065">
                <w:t>0.399403576166799</w:t>
              </w:r>
            </w:ins>
          </w:p>
        </w:tc>
        <w:tc>
          <w:tcPr>
            <w:tcW w:w="2394" w:type="dxa"/>
          </w:tcPr>
          <w:p w14:paraId="11DBEEA3" w14:textId="72DF826C" w:rsidR="002D4065" w:rsidRDefault="002D4065" w:rsidP="002D4065">
            <w:pPr>
              <w:rPr>
                <w:ins w:id="697" w:author="Steve Maas" w:date="2015-05-13T14:00:00Z"/>
                <w:b/>
              </w:rPr>
            </w:pPr>
            <w:ins w:id="698" w:author="Steve Maas" w:date="2015-05-13T14:02:00Z">
              <w:r w:rsidRPr="002D4065">
                <w:t>0.399403576166799</w:t>
              </w:r>
            </w:ins>
          </w:p>
        </w:tc>
        <w:tc>
          <w:tcPr>
            <w:tcW w:w="2394" w:type="dxa"/>
          </w:tcPr>
          <w:p w14:paraId="3D5E8C5A" w14:textId="67380217" w:rsidR="002D4065" w:rsidRDefault="002D4065" w:rsidP="002D4065">
            <w:pPr>
              <w:rPr>
                <w:ins w:id="699" w:author="Steve Maas" w:date="2015-05-13T14:00:00Z"/>
                <w:b/>
              </w:rPr>
            </w:pPr>
            <w:ins w:id="700" w:author="Steve Maas" w:date="2015-05-13T14:03:00Z">
              <w:r w:rsidRPr="00A76791">
                <w:t>0.100596423833201</w:t>
              </w:r>
            </w:ins>
          </w:p>
        </w:tc>
        <w:tc>
          <w:tcPr>
            <w:tcW w:w="2394" w:type="dxa"/>
          </w:tcPr>
          <w:p w14:paraId="6F3B27D1" w14:textId="69863C27" w:rsidR="002D4065" w:rsidRPr="002D4065" w:rsidRDefault="002D4065" w:rsidP="002D4065">
            <w:pPr>
              <w:rPr>
                <w:ins w:id="701" w:author="Steve Maas" w:date="2015-05-13T14:00:00Z"/>
              </w:rPr>
            </w:pPr>
            <w:ins w:id="702" w:author="Steve Maas" w:date="2015-05-13T14:01:00Z">
              <w:r w:rsidRPr="002D4065">
                <w:t>0.024888888889</w:t>
              </w:r>
            </w:ins>
          </w:p>
        </w:tc>
      </w:tr>
      <w:tr w:rsidR="002D4065" w14:paraId="184F80DB" w14:textId="77777777" w:rsidTr="002D4065">
        <w:trPr>
          <w:ins w:id="703" w:author="Steve Maas" w:date="2015-05-13T14:00:00Z"/>
        </w:trPr>
        <w:tc>
          <w:tcPr>
            <w:tcW w:w="2394" w:type="dxa"/>
          </w:tcPr>
          <w:p w14:paraId="54E3A8C7" w14:textId="039B53B6" w:rsidR="002D4065" w:rsidRDefault="002D4065" w:rsidP="002D4065">
            <w:pPr>
              <w:rPr>
                <w:ins w:id="704" w:author="Steve Maas" w:date="2015-05-13T14:00:00Z"/>
                <w:b/>
              </w:rPr>
            </w:pPr>
            <w:ins w:id="705" w:author="Steve Maas" w:date="2015-05-13T14:02:00Z">
              <w:r w:rsidRPr="002D4065">
                <w:t>0.399403576166799</w:t>
              </w:r>
            </w:ins>
          </w:p>
        </w:tc>
        <w:tc>
          <w:tcPr>
            <w:tcW w:w="2394" w:type="dxa"/>
          </w:tcPr>
          <w:p w14:paraId="3CCEAE70" w14:textId="6AB517BA" w:rsidR="002D4065" w:rsidRDefault="002D4065" w:rsidP="002D4065">
            <w:pPr>
              <w:rPr>
                <w:ins w:id="706" w:author="Steve Maas" w:date="2015-05-13T14:00:00Z"/>
                <w:b/>
              </w:rPr>
            </w:pPr>
            <w:ins w:id="707" w:author="Steve Maas" w:date="2015-05-13T14:03:00Z">
              <w:r w:rsidRPr="00A76791">
                <w:t>0.100596423833201</w:t>
              </w:r>
            </w:ins>
          </w:p>
        </w:tc>
        <w:tc>
          <w:tcPr>
            <w:tcW w:w="2394" w:type="dxa"/>
          </w:tcPr>
          <w:p w14:paraId="6006D7DA" w14:textId="78E724F0" w:rsidR="002D4065" w:rsidRDefault="002D4065" w:rsidP="002D4065">
            <w:pPr>
              <w:rPr>
                <w:ins w:id="708" w:author="Steve Maas" w:date="2015-05-13T14:00:00Z"/>
                <w:b/>
              </w:rPr>
            </w:pPr>
            <w:ins w:id="709" w:author="Steve Maas" w:date="2015-05-13T14:02:00Z">
              <w:r w:rsidRPr="002D4065">
                <w:t>0.399403576166799</w:t>
              </w:r>
            </w:ins>
          </w:p>
        </w:tc>
        <w:tc>
          <w:tcPr>
            <w:tcW w:w="2394" w:type="dxa"/>
          </w:tcPr>
          <w:p w14:paraId="0193A5E2" w14:textId="5DBE85DF" w:rsidR="002D4065" w:rsidRPr="002D4065" w:rsidRDefault="002D4065" w:rsidP="002D4065">
            <w:pPr>
              <w:rPr>
                <w:ins w:id="710" w:author="Steve Maas" w:date="2015-05-13T14:00:00Z"/>
              </w:rPr>
            </w:pPr>
            <w:ins w:id="711" w:author="Steve Maas" w:date="2015-05-13T14:01:00Z">
              <w:r w:rsidRPr="002D4065">
                <w:t>0.024888888889</w:t>
              </w:r>
            </w:ins>
          </w:p>
        </w:tc>
      </w:tr>
      <w:tr w:rsidR="002D4065" w14:paraId="140A0809" w14:textId="77777777" w:rsidTr="002D4065">
        <w:trPr>
          <w:ins w:id="712" w:author="Steve Maas" w:date="2015-05-13T14:01:00Z"/>
        </w:trPr>
        <w:tc>
          <w:tcPr>
            <w:tcW w:w="2394" w:type="dxa"/>
          </w:tcPr>
          <w:p w14:paraId="1963675B" w14:textId="405C1F93" w:rsidR="002D4065" w:rsidRDefault="002D4065" w:rsidP="002D4065">
            <w:pPr>
              <w:rPr>
                <w:ins w:id="713" w:author="Steve Maas" w:date="2015-05-13T14:01:00Z"/>
                <w:b/>
              </w:rPr>
            </w:pPr>
            <w:ins w:id="714" w:author="Steve Maas" w:date="2015-05-13T14:03:00Z">
              <w:r w:rsidRPr="00A76791">
                <w:t>0.100596423833201</w:t>
              </w:r>
            </w:ins>
          </w:p>
        </w:tc>
        <w:tc>
          <w:tcPr>
            <w:tcW w:w="2394" w:type="dxa"/>
          </w:tcPr>
          <w:p w14:paraId="1580C057" w14:textId="5680F163" w:rsidR="002D4065" w:rsidRDefault="002D4065" w:rsidP="002D4065">
            <w:pPr>
              <w:rPr>
                <w:ins w:id="715" w:author="Steve Maas" w:date="2015-05-13T14:01:00Z"/>
                <w:b/>
              </w:rPr>
            </w:pPr>
            <w:ins w:id="716" w:author="Steve Maas" w:date="2015-05-13T14:02:00Z">
              <w:r w:rsidRPr="002D4065">
                <w:t>0.399403576166799</w:t>
              </w:r>
            </w:ins>
          </w:p>
        </w:tc>
        <w:tc>
          <w:tcPr>
            <w:tcW w:w="2394" w:type="dxa"/>
          </w:tcPr>
          <w:p w14:paraId="075F7884" w14:textId="2BB959E1" w:rsidR="002D4065" w:rsidRDefault="002D4065" w:rsidP="002D4065">
            <w:pPr>
              <w:rPr>
                <w:ins w:id="717" w:author="Steve Maas" w:date="2015-05-13T14:01:00Z"/>
                <w:b/>
              </w:rPr>
            </w:pPr>
            <w:ins w:id="718" w:author="Steve Maas" w:date="2015-05-13T14:02:00Z">
              <w:r w:rsidRPr="002D4065">
                <w:t>0.399403576166799</w:t>
              </w:r>
            </w:ins>
          </w:p>
        </w:tc>
        <w:tc>
          <w:tcPr>
            <w:tcW w:w="2394" w:type="dxa"/>
          </w:tcPr>
          <w:p w14:paraId="749F0830" w14:textId="2AF46724" w:rsidR="002D4065" w:rsidRPr="002D4065" w:rsidRDefault="002D4065" w:rsidP="002D4065">
            <w:pPr>
              <w:rPr>
                <w:ins w:id="719" w:author="Steve Maas" w:date="2015-05-13T14:01:00Z"/>
              </w:rPr>
            </w:pPr>
            <w:ins w:id="720" w:author="Steve Maas" w:date="2015-05-13T14:01:00Z">
              <w:r w:rsidRPr="002D4065">
                <w:t>0.024888888889</w:t>
              </w:r>
            </w:ins>
          </w:p>
        </w:tc>
      </w:tr>
    </w:tbl>
    <w:p w14:paraId="527AF088" w14:textId="12AC0130" w:rsidR="002D4065" w:rsidRDefault="002D4065" w:rsidP="002D4065">
      <w:pPr>
        <w:rPr>
          <w:ins w:id="721" w:author="Steve Maas" w:date="2015-05-13T14:05:00Z"/>
        </w:rPr>
      </w:pPr>
    </w:p>
    <w:p w14:paraId="6BB65AC9" w14:textId="4DC5D4BE" w:rsidR="002D4065" w:rsidRPr="002D4065" w:rsidRDefault="002D4065" w:rsidP="002D4065">
      <w:pPr>
        <w:rPr>
          <w:ins w:id="722" w:author="Steve Maas" w:date="2015-05-13T14:05:00Z"/>
          <w:b/>
          <w:rPrChange w:id="723" w:author="Steve Maas" w:date="2015-05-13T14:05:00Z">
            <w:rPr>
              <w:ins w:id="724" w:author="Steve Maas" w:date="2015-05-13T14:05:00Z"/>
            </w:rPr>
          </w:rPrChange>
        </w:rPr>
      </w:pPr>
      <w:ins w:id="725"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A76791">
        <w:trPr>
          <w:ins w:id="726" w:author="Steve Maas" w:date="2015-05-13T14:05:00Z"/>
        </w:trPr>
        <w:tc>
          <w:tcPr>
            <w:tcW w:w="2394" w:type="dxa"/>
            <w:shd w:val="clear" w:color="auto" w:fill="DDD9C3" w:themeFill="background2" w:themeFillShade="E6"/>
          </w:tcPr>
          <w:p w14:paraId="1C51F2E0" w14:textId="77777777" w:rsidR="002D4065" w:rsidRPr="00A76791" w:rsidRDefault="002D4065" w:rsidP="00A76791">
            <w:pPr>
              <w:rPr>
                <w:ins w:id="727" w:author="Steve Maas" w:date="2015-05-13T14:05:00Z"/>
                <w:b/>
              </w:rPr>
            </w:pPr>
            <w:ins w:id="728"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A76791">
            <w:pPr>
              <w:rPr>
                <w:ins w:id="729" w:author="Steve Maas" w:date="2015-05-13T14:05:00Z"/>
                <w:b/>
              </w:rPr>
            </w:pPr>
            <w:ins w:id="730"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A76791">
            <w:pPr>
              <w:rPr>
                <w:ins w:id="731" w:author="Steve Maas" w:date="2015-05-13T14:05:00Z"/>
                <w:b/>
              </w:rPr>
            </w:pPr>
            <w:ins w:id="732"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A76791">
            <w:pPr>
              <w:rPr>
                <w:ins w:id="733" w:author="Steve Maas" w:date="2015-05-13T14:05:00Z"/>
                <w:b/>
              </w:rPr>
            </w:pPr>
            <w:ins w:id="734" w:author="Steve Maas" w:date="2015-05-13T14:05:00Z">
              <w:r w:rsidRPr="00A76791">
                <w:rPr>
                  <w:b/>
                </w:rPr>
                <w:t>w</w:t>
              </w:r>
            </w:ins>
          </w:p>
        </w:tc>
      </w:tr>
      <w:tr w:rsidR="002D4065" w14:paraId="6A8F581D" w14:textId="77777777" w:rsidTr="00A76791">
        <w:trPr>
          <w:ins w:id="735" w:author="Steve Maas" w:date="2015-05-13T14:05:00Z"/>
        </w:trPr>
        <w:tc>
          <w:tcPr>
            <w:tcW w:w="2394" w:type="dxa"/>
          </w:tcPr>
          <w:p w14:paraId="44F40819" w14:textId="2A4D3621" w:rsidR="002D4065" w:rsidRDefault="00030690" w:rsidP="00A76791">
            <w:pPr>
              <w:rPr>
                <w:ins w:id="736" w:author="Steve Maas" w:date="2015-05-13T14:05:00Z"/>
              </w:rPr>
            </w:pPr>
            <w:ins w:id="737" w:author="Steve Maas" w:date="2015-05-13T14:06:00Z">
              <w:r w:rsidRPr="00030690">
                <w:t>0.25</w:t>
              </w:r>
            </w:ins>
          </w:p>
        </w:tc>
        <w:tc>
          <w:tcPr>
            <w:tcW w:w="2394" w:type="dxa"/>
          </w:tcPr>
          <w:p w14:paraId="60E783D7" w14:textId="11017837" w:rsidR="002D4065" w:rsidRDefault="00030690" w:rsidP="00A76791">
            <w:pPr>
              <w:rPr>
                <w:ins w:id="738" w:author="Steve Maas" w:date="2015-05-13T14:05:00Z"/>
              </w:rPr>
            </w:pPr>
            <w:ins w:id="739" w:author="Steve Maas" w:date="2015-05-13T14:06:00Z">
              <w:r w:rsidRPr="00030690">
                <w:t>0.25</w:t>
              </w:r>
            </w:ins>
          </w:p>
        </w:tc>
        <w:tc>
          <w:tcPr>
            <w:tcW w:w="2394" w:type="dxa"/>
          </w:tcPr>
          <w:p w14:paraId="2CB9CA5D" w14:textId="006D93A7" w:rsidR="002D4065" w:rsidRDefault="00030690" w:rsidP="00A76791">
            <w:pPr>
              <w:rPr>
                <w:ins w:id="740" w:author="Steve Maas" w:date="2015-05-13T14:05:00Z"/>
              </w:rPr>
            </w:pPr>
            <w:ins w:id="741" w:author="Steve Maas" w:date="2015-05-13T14:06:00Z">
              <w:r w:rsidRPr="00030690">
                <w:t>0.25</w:t>
              </w:r>
            </w:ins>
          </w:p>
        </w:tc>
        <w:tc>
          <w:tcPr>
            <w:tcW w:w="2394" w:type="dxa"/>
          </w:tcPr>
          <w:p w14:paraId="6E9523E7" w14:textId="066E8C86" w:rsidR="002D4065" w:rsidRDefault="00030690" w:rsidP="00A76791">
            <w:pPr>
              <w:rPr>
                <w:ins w:id="742" w:author="Steve Maas" w:date="2015-05-13T14:05:00Z"/>
              </w:rPr>
            </w:pPr>
            <w:ins w:id="743" w:author="Steve Maas" w:date="2015-05-13T14:06:00Z">
              <w:r w:rsidRPr="00030690">
                <w:t>0.030283678097089</w:t>
              </w:r>
            </w:ins>
          </w:p>
        </w:tc>
      </w:tr>
      <w:tr w:rsidR="002D4065" w14:paraId="573DD254" w14:textId="77777777" w:rsidTr="00A76791">
        <w:trPr>
          <w:ins w:id="744" w:author="Steve Maas" w:date="2015-05-13T14:05:00Z"/>
        </w:trPr>
        <w:tc>
          <w:tcPr>
            <w:tcW w:w="2394" w:type="dxa"/>
          </w:tcPr>
          <w:p w14:paraId="183452D7" w14:textId="771BF953" w:rsidR="002D4065" w:rsidRDefault="00030690" w:rsidP="00A76791">
            <w:pPr>
              <w:rPr>
                <w:ins w:id="745" w:author="Steve Maas" w:date="2015-05-13T14:05:00Z"/>
              </w:rPr>
            </w:pPr>
            <w:ins w:id="746" w:author="Steve Maas" w:date="2015-05-13T14:06:00Z">
              <w:r w:rsidRPr="00030690">
                <w:t>0.333333333333333</w:t>
              </w:r>
            </w:ins>
          </w:p>
        </w:tc>
        <w:tc>
          <w:tcPr>
            <w:tcW w:w="2394" w:type="dxa"/>
          </w:tcPr>
          <w:p w14:paraId="2A5AB0B6" w14:textId="2C9E4790" w:rsidR="002D4065" w:rsidRDefault="00030690" w:rsidP="00A76791">
            <w:pPr>
              <w:rPr>
                <w:ins w:id="747" w:author="Steve Maas" w:date="2015-05-13T14:05:00Z"/>
              </w:rPr>
            </w:pPr>
            <w:ins w:id="748" w:author="Steve Maas" w:date="2015-05-13T14:06:00Z">
              <w:r w:rsidRPr="00030690">
                <w:t>0.333333333333333</w:t>
              </w:r>
            </w:ins>
          </w:p>
        </w:tc>
        <w:tc>
          <w:tcPr>
            <w:tcW w:w="2394" w:type="dxa"/>
          </w:tcPr>
          <w:p w14:paraId="743A0F34" w14:textId="4F2C2F7C" w:rsidR="002D4065" w:rsidRDefault="00030690" w:rsidP="00A76791">
            <w:pPr>
              <w:rPr>
                <w:ins w:id="749" w:author="Steve Maas" w:date="2015-05-13T14:05:00Z"/>
              </w:rPr>
            </w:pPr>
            <w:ins w:id="750" w:author="Steve Maas" w:date="2015-05-13T14:06:00Z">
              <w:r w:rsidRPr="00030690">
                <w:t>0.333333333333333</w:t>
              </w:r>
            </w:ins>
          </w:p>
        </w:tc>
        <w:tc>
          <w:tcPr>
            <w:tcW w:w="2394" w:type="dxa"/>
          </w:tcPr>
          <w:p w14:paraId="72663CF7" w14:textId="46847039" w:rsidR="002D4065" w:rsidRDefault="00030690" w:rsidP="00A76791">
            <w:pPr>
              <w:rPr>
                <w:ins w:id="751" w:author="Steve Maas" w:date="2015-05-13T14:05:00Z"/>
              </w:rPr>
            </w:pPr>
            <w:ins w:id="752" w:author="Steve Maas" w:date="2015-05-13T14:06:00Z">
              <w:r w:rsidRPr="00030690">
                <w:t>0.006026785714286</w:t>
              </w:r>
            </w:ins>
          </w:p>
        </w:tc>
      </w:tr>
      <w:tr w:rsidR="002D4065" w14:paraId="79B1016B" w14:textId="77777777" w:rsidTr="00A76791">
        <w:trPr>
          <w:ins w:id="753" w:author="Steve Maas" w:date="2015-05-13T14:05:00Z"/>
        </w:trPr>
        <w:tc>
          <w:tcPr>
            <w:tcW w:w="2394" w:type="dxa"/>
          </w:tcPr>
          <w:p w14:paraId="79BAD16E" w14:textId="6BE3D3FA" w:rsidR="002D4065" w:rsidRDefault="00030690" w:rsidP="00A76791">
            <w:pPr>
              <w:rPr>
                <w:ins w:id="754" w:author="Steve Maas" w:date="2015-05-13T14:05:00Z"/>
              </w:rPr>
            </w:pPr>
            <w:ins w:id="755" w:author="Steve Maas" w:date="2015-05-13T14:06:00Z">
              <w:r w:rsidRPr="00030690">
                <w:t>0.000000000000000</w:t>
              </w:r>
            </w:ins>
          </w:p>
        </w:tc>
        <w:tc>
          <w:tcPr>
            <w:tcW w:w="2394" w:type="dxa"/>
          </w:tcPr>
          <w:p w14:paraId="0F015EE7" w14:textId="6D268F85" w:rsidR="002D4065" w:rsidRDefault="00030690" w:rsidP="00A76791">
            <w:pPr>
              <w:rPr>
                <w:ins w:id="756" w:author="Steve Maas" w:date="2015-05-13T14:05:00Z"/>
              </w:rPr>
            </w:pPr>
            <w:ins w:id="757" w:author="Steve Maas" w:date="2015-05-13T14:06:00Z">
              <w:r w:rsidRPr="00030690">
                <w:t>0.333333333333333</w:t>
              </w:r>
            </w:ins>
          </w:p>
        </w:tc>
        <w:tc>
          <w:tcPr>
            <w:tcW w:w="2394" w:type="dxa"/>
          </w:tcPr>
          <w:p w14:paraId="42A273CC" w14:textId="7B5CDB99" w:rsidR="002D4065" w:rsidRDefault="00030690" w:rsidP="00A76791">
            <w:pPr>
              <w:rPr>
                <w:ins w:id="758" w:author="Steve Maas" w:date="2015-05-13T14:05:00Z"/>
              </w:rPr>
            </w:pPr>
            <w:ins w:id="759" w:author="Steve Maas" w:date="2015-05-13T14:06:00Z">
              <w:r w:rsidRPr="00030690">
                <w:t>0.333333333333333</w:t>
              </w:r>
            </w:ins>
          </w:p>
        </w:tc>
        <w:tc>
          <w:tcPr>
            <w:tcW w:w="2394" w:type="dxa"/>
          </w:tcPr>
          <w:p w14:paraId="6D413592" w14:textId="52EC9639" w:rsidR="002D4065" w:rsidRDefault="00030690" w:rsidP="00A76791">
            <w:pPr>
              <w:rPr>
                <w:ins w:id="760" w:author="Steve Maas" w:date="2015-05-13T14:05:00Z"/>
              </w:rPr>
            </w:pPr>
            <w:ins w:id="761" w:author="Steve Maas" w:date="2015-05-13T14:06:00Z">
              <w:r w:rsidRPr="00030690">
                <w:t>0.006026785714286</w:t>
              </w:r>
            </w:ins>
          </w:p>
        </w:tc>
      </w:tr>
      <w:tr w:rsidR="002D4065" w14:paraId="4A98DEF4" w14:textId="77777777" w:rsidTr="00A76791">
        <w:trPr>
          <w:ins w:id="762" w:author="Steve Maas" w:date="2015-05-13T14:05:00Z"/>
        </w:trPr>
        <w:tc>
          <w:tcPr>
            <w:tcW w:w="2394" w:type="dxa"/>
          </w:tcPr>
          <w:p w14:paraId="16906EEB" w14:textId="34616735" w:rsidR="002D4065" w:rsidRDefault="00030690" w:rsidP="00A76791">
            <w:pPr>
              <w:rPr>
                <w:ins w:id="763" w:author="Steve Maas" w:date="2015-05-13T14:05:00Z"/>
              </w:rPr>
            </w:pPr>
            <w:ins w:id="764" w:author="Steve Maas" w:date="2015-05-13T14:06:00Z">
              <w:r w:rsidRPr="00030690">
                <w:t>0.333333333333333</w:t>
              </w:r>
            </w:ins>
          </w:p>
        </w:tc>
        <w:tc>
          <w:tcPr>
            <w:tcW w:w="2394" w:type="dxa"/>
          </w:tcPr>
          <w:p w14:paraId="3DFBE964" w14:textId="4CB3B07C" w:rsidR="002D4065" w:rsidRDefault="00030690" w:rsidP="00A76791">
            <w:pPr>
              <w:rPr>
                <w:ins w:id="765" w:author="Steve Maas" w:date="2015-05-13T14:05:00Z"/>
              </w:rPr>
            </w:pPr>
            <w:ins w:id="766" w:author="Steve Maas" w:date="2015-05-13T14:06:00Z">
              <w:r w:rsidRPr="00030690">
                <w:t>0.000000000000000</w:t>
              </w:r>
            </w:ins>
          </w:p>
        </w:tc>
        <w:tc>
          <w:tcPr>
            <w:tcW w:w="2394" w:type="dxa"/>
          </w:tcPr>
          <w:p w14:paraId="043567C4" w14:textId="17C12204" w:rsidR="002D4065" w:rsidRDefault="00030690" w:rsidP="00A76791">
            <w:pPr>
              <w:rPr>
                <w:ins w:id="767" w:author="Steve Maas" w:date="2015-05-13T14:05:00Z"/>
              </w:rPr>
            </w:pPr>
            <w:ins w:id="768" w:author="Steve Maas" w:date="2015-05-13T14:06:00Z">
              <w:r w:rsidRPr="00030690">
                <w:t>0.333333333333333</w:t>
              </w:r>
            </w:ins>
          </w:p>
        </w:tc>
        <w:tc>
          <w:tcPr>
            <w:tcW w:w="2394" w:type="dxa"/>
          </w:tcPr>
          <w:p w14:paraId="0FDA73CB" w14:textId="594BD79B" w:rsidR="002D4065" w:rsidRDefault="00030690" w:rsidP="00A76791">
            <w:pPr>
              <w:rPr>
                <w:ins w:id="769" w:author="Steve Maas" w:date="2015-05-13T14:05:00Z"/>
              </w:rPr>
            </w:pPr>
            <w:ins w:id="770" w:author="Steve Maas" w:date="2015-05-13T14:06:00Z">
              <w:r w:rsidRPr="00030690">
                <w:t>0.006026785714286</w:t>
              </w:r>
            </w:ins>
          </w:p>
        </w:tc>
      </w:tr>
      <w:tr w:rsidR="002D4065" w14:paraId="3AF99A00" w14:textId="77777777" w:rsidTr="00A76791">
        <w:trPr>
          <w:ins w:id="771" w:author="Steve Maas" w:date="2015-05-13T14:05:00Z"/>
        </w:trPr>
        <w:tc>
          <w:tcPr>
            <w:tcW w:w="2394" w:type="dxa"/>
          </w:tcPr>
          <w:p w14:paraId="65AE16EC" w14:textId="6742AB0C" w:rsidR="002D4065" w:rsidRDefault="00030690" w:rsidP="00A76791">
            <w:pPr>
              <w:rPr>
                <w:ins w:id="772" w:author="Steve Maas" w:date="2015-05-13T14:05:00Z"/>
              </w:rPr>
            </w:pPr>
            <w:ins w:id="773" w:author="Steve Maas" w:date="2015-05-13T14:06:00Z">
              <w:r w:rsidRPr="00030690">
                <w:t>0.333333333333333</w:t>
              </w:r>
            </w:ins>
          </w:p>
        </w:tc>
        <w:tc>
          <w:tcPr>
            <w:tcW w:w="2394" w:type="dxa"/>
          </w:tcPr>
          <w:p w14:paraId="62B2453B" w14:textId="03A8E306" w:rsidR="002D4065" w:rsidRDefault="00030690" w:rsidP="00A76791">
            <w:pPr>
              <w:rPr>
                <w:ins w:id="774" w:author="Steve Maas" w:date="2015-05-13T14:05:00Z"/>
              </w:rPr>
            </w:pPr>
            <w:ins w:id="775" w:author="Steve Maas" w:date="2015-05-13T14:06:00Z">
              <w:r w:rsidRPr="00030690">
                <w:t>0.333333333333333</w:t>
              </w:r>
            </w:ins>
          </w:p>
        </w:tc>
        <w:tc>
          <w:tcPr>
            <w:tcW w:w="2394" w:type="dxa"/>
          </w:tcPr>
          <w:p w14:paraId="6C16DF0B" w14:textId="248657C5" w:rsidR="002D4065" w:rsidRDefault="00030690" w:rsidP="00A76791">
            <w:pPr>
              <w:rPr>
                <w:ins w:id="776" w:author="Steve Maas" w:date="2015-05-13T14:05:00Z"/>
              </w:rPr>
            </w:pPr>
            <w:ins w:id="777" w:author="Steve Maas" w:date="2015-05-13T14:06:00Z">
              <w:r w:rsidRPr="00030690">
                <w:t>0.000000000000000</w:t>
              </w:r>
            </w:ins>
          </w:p>
        </w:tc>
        <w:tc>
          <w:tcPr>
            <w:tcW w:w="2394" w:type="dxa"/>
          </w:tcPr>
          <w:p w14:paraId="44779771" w14:textId="4D9B396A" w:rsidR="002D4065" w:rsidRDefault="00030690" w:rsidP="00A76791">
            <w:pPr>
              <w:rPr>
                <w:ins w:id="778" w:author="Steve Maas" w:date="2015-05-13T14:05:00Z"/>
              </w:rPr>
            </w:pPr>
            <w:ins w:id="779" w:author="Steve Maas" w:date="2015-05-13T14:06:00Z">
              <w:r w:rsidRPr="00030690">
                <w:t>0.006026785714286</w:t>
              </w:r>
            </w:ins>
          </w:p>
        </w:tc>
      </w:tr>
      <w:tr w:rsidR="002D4065" w14:paraId="3F119F6F" w14:textId="77777777" w:rsidTr="00A76791">
        <w:trPr>
          <w:ins w:id="780" w:author="Steve Maas" w:date="2015-05-13T14:05:00Z"/>
        </w:trPr>
        <w:tc>
          <w:tcPr>
            <w:tcW w:w="2394" w:type="dxa"/>
          </w:tcPr>
          <w:p w14:paraId="1495C493" w14:textId="51EC7745" w:rsidR="002D4065" w:rsidRDefault="00030690" w:rsidP="00A76791">
            <w:pPr>
              <w:rPr>
                <w:ins w:id="781" w:author="Steve Maas" w:date="2015-05-13T14:05:00Z"/>
              </w:rPr>
            </w:pPr>
            <w:ins w:id="782" w:author="Steve Maas" w:date="2015-05-13T14:07:00Z">
              <w:r w:rsidRPr="00030690">
                <w:t>0.090909090909091</w:t>
              </w:r>
            </w:ins>
          </w:p>
        </w:tc>
        <w:tc>
          <w:tcPr>
            <w:tcW w:w="2394" w:type="dxa"/>
          </w:tcPr>
          <w:p w14:paraId="50A2F552" w14:textId="14968591" w:rsidR="002D4065" w:rsidRDefault="00030690" w:rsidP="00A76791">
            <w:pPr>
              <w:rPr>
                <w:ins w:id="783" w:author="Steve Maas" w:date="2015-05-13T14:05:00Z"/>
              </w:rPr>
            </w:pPr>
            <w:ins w:id="784" w:author="Steve Maas" w:date="2015-05-13T14:07:00Z">
              <w:r w:rsidRPr="00030690">
                <w:t>0.090909090909091</w:t>
              </w:r>
            </w:ins>
          </w:p>
        </w:tc>
        <w:tc>
          <w:tcPr>
            <w:tcW w:w="2394" w:type="dxa"/>
          </w:tcPr>
          <w:p w14:paraId="16AA344A" w14:textId="6D8EC717" w:rsidR="002D4065" w:rsidRDefault="00030690" w:rsidP="00A76791">
            <w:pPr>
              <w:rPr>
                <w:ins w:id="785" w:author="Steve Maas" w:date="2015-05-13T14:05:00Z"/>
              </w:rPr>
            </w:pPr>
            <w:ins w:id="786" w:author="Steve Maas" w:date="2015-05-13T14:07:00Z">
              <w:r w:rsidRPr="00030690">
                <w:t>0.090909090909091</w:t>
              </w:r>
            </w:ins>
          </w:p>
        </w:tc>
        <w:tc>
          <w:tcPr>
            <w:tcW w:w="2394" w:type="dxa"/>
          </w:tcPr>
          <w:p w14:paraId="1AA4CB22" w14:textId="43F76761" w:rsidR="002D4065" w:rsidRDefault="00030690" w:rsidP="00A76791">
            <w:pPr>
              <w:rPr>
                <w:ins w:id="787" w:author="Steve Maas" w:date="2015-05-13T14:05:00Z"/>
              </w:rPr>
            </w:pPr>
            <w:ins w:id="788" w:author="Steve Maas" w:date="2015-05-13T14:07:00Z">
              <w:r w:rsidRPr="00030690">
                <w:t>0.011645249086029</w:t>
              </w:r>
            </w:ins>
          </w:p>
        </w:tc>
      </w:tr>
      <w:tr w:rsidR="002D4065" w14:paraId="1881EA6A" w14:textId="77777777" w:rsidTr="00A76791">
        <w:trPr>
          <w:ins w:id="789" w:author="Steve Maas" w:date="2015-05-13T14:05:00Z"/>
        </w:trPr>
        <w:tc>
          <w:tcPr>
            <w:tcW w:w="2394" w:type="dxa"/>
          </w:tcPr>
          <w:p w14:paraId="221E3520" w14:textId="424B6A2D" w:rsidR="002D4065" w:rsidRDefault="00030690" w:rsidP="00A76791">
            <w:pPr>
              <w:rPr>
                <w:ins w:id="790" w:author="Steve Maas" w:date="2015-05-13T14:05:00Z"/>
              </w:rPr>
            </w:pPr>
            <w:ins w:id="791" w:author="Steve Maas" w:date="2015-05-13T14:07:00Z">
              <w:r w:rsidRPr="00030690">
                <w:t>0.727272727272727</w:t>
              </w:r>
            </w:ins>
          </w:p>
        </w:tc>
        <w:tc>
          <w:tcPr>
            <w:tcW w:w="2394" w:type="dxa"/>
          </w:tcPr>
          <w:p w14:paraId="7BE8D142" w14:textId="1978BF22" w:rsidR="002D4065" w:rsidRDefault="00030690" w:rsidP="00A76791">
            <w:pPr>
              <w:rPr>
                <w:ins w:id="792" w:author="Steve Maas" w:date="2015-05-13T14:05:00Z"/>
              </w:rPr>
            </w:pPr>
            <w:ins w:id="793" w:author="Steve Maas" w:date="2015-05-13T14:07:00Z">
              <w:r w:rsidRPr="00030690">
                <w:t>0.090909090909091</w:t>
              </w:r>
            </w:ins>
          </w:p>
        </w:tc>
        <w:tc>
          <w:tcPr>
            <w:tcW w:w="2394" w:type="dxa"/>
          </w:tcPr>
          <w:p w14:paraId="2DB0B981" w14:textId="484945E8" w:rsidR="002D4065" w:rsidRDefault="00030690" w:rsidP="00A76791">
            <w:pPr>
              <w:rPr>
                <w:ins w:id="794" w:author="Steve Maas" w:date="2015-05-13T14:05:00Z"/>
              </w:rPr>
            </w:pPr>
            <w:ins w:id="795" w:author="Steve Maas" w:date="2015-05-13T14:07:00Z">
              <w:r w:rsidRPr="00030690">
                <w:t>0.090909090909091</w:t>
              </w:r>
            </w:ins>
          </w:p>
        </w:tc>
        <w:tc>
          <w:tcPr>
            <w:tcW w:w="2394" w:type="dxa"/>
          </w:tcPr>
          <w:p w14:paraId="6FC94C52" w14:textId="64BA2782" w:rsidR="002D4065" w:rsidRDefault="00030690" w:rsidP="00A76791">
            <w:pPr>
              <w:rPr>
                <w:ins w:id="796" w:author="Steve Maas" w:date="2015-05-13T14:05:00Z"/>
              </w:rPr>
            </w:pPr>
            <w:ins w:id="797" w:author="Steve Maas" w:date="2015-05-13T14:07:00Z">
              <w:r w:rsidRPr="00030690">
                <w:t>0.011645249086029</w:t>
              </w:r>
            </w:ins>
          </w:p>
        </w:tc>
      </w:tr>
      <w:tr w:rsidR="002D4065" w14:paraId="7FFE633D" w14:textId="77777777" w:rsidTr="00A76791">
        <w:trPr>
          <w:ins w:id="798" w:author="Steve Maas" w:date="2015-05-13T14:05:00Z"/>
        </w:trPr>
        <w:tc>
          <w:tcPr>
            <w:tcW w:w="2394" w:type="dxa"/>
          </w:tcPr>
          <w:p w14:paraId="4B0AAB77" w14:textId="5FC03BA6" w:rsidR="002D4065" w:rsidRDefault="00030690" w:rsidP="00A76791">
            <w:pPr>
              <w:rPr>
                <w:ins w:id="799" w:author="Steve Maas" w:date="2015-05-13T14:05:00Z"/>
              </w:rPr>
            </w:pPr>
            <w:ins w:id="800" w:author="Steve Maas" w:date="2015-05-13T14:07:00Z">
              <w:r w:rsidRPr="00030690">
                <w:t>0.090909090909091</w:t>
              </w:r>
            </w:ins>
          </w:p>
        </w:tc>
        <w:tc>
          <w:tcPr>
            <w:tcW w:w="2394" w:type="dxa"/>
          </w:tcPr>
          <w:p w14:paraId="7360CE97" w14:textId="298B1D00" w:rsidR="002D4065" w:rsidRDefault="00030690" w:rsidP="00A76791">
            <w:pPr>
              <w:rPr>
                <w:ins w:id="801" w:author="Steve Maas" w:date="2015-05-13T14:05:00Z"/>
              </w:rPr>
            </w:pPr>
            <w:ins w:id="802" w:author="Steve Maas" w:date="2015-05-13T14:07:00Z">
              <w:r w:rsidRPr="00030690">
                <w:t>0.727272727272727</w:t>
              </w:r>
            </w:ins>
          </w:p>
        </w:tc>
        <w:tc>
          <w:tcPr>
            <w:tcW w:w="2394" w:type="dxa"/>
          </w:tcPr>
          <w:p w14:paraId="63E2794E" w14:textId="3E0BA4DB" w:rsidR="002D4065" w:rsidRDefault="00030690" w:rsidP="00A76791">
            <w:pPr>
              <w:rPr>
                <w:ins w:id="803" w:author="Steve Maas" w:date="2015-05-13T14:05:00Z"/>
              </w:rPr>
            </w:pPr>
            <w:ins w:id="804" w:author="Steve Maas" w:date="2015-05-13T14:07:00Z">
              <w:r w:rsidRPr="00030690">
                <w:t>0.090909090909091</w:t>
              </w:r>
            </w:ins>
          </w:p>
        </w:tc>
        <w:tc>
          <w:tcPr>
            <w:tcW w:w="2394" w:type="dxa"/>
          </w:tcPr>
          <w:p w14:paraId="02548852" w14:textId="548AA202" w:rsidR="002D4065" w:rsidRDefault="00030690" w:rsidP="00A76791">
            <w:pPr>
              <w:rPr>
                <w:ins w:id="805" w:author="Steve Maas" w:date="2015-05-13T14:05:00Z"/>
              </w:rPr>
            </w:pPr>
            <w:ins w:id="806" w:author="Steve Maas" w:date="2015-05-13T14:07:00Z">
              <w:r w:rsidRPr="00030690">
                <w:t>0.011645249086029</w:t>
              </w:r>
            </w:ins>
          </w:p>
        </w:tc>
      </w:tr>
      <w:tr w:rsidR="002D4065" w14:paraId="1830C4BC" w14:textId="77777777" w:rsidTr="00A76791">
        <w:trPr>
          <w:ins w:id="807" w:author="Steve Maas" w:date="2015-05-13T14:05:00Z"/>
        </w:trPr>
        <w:tc>
          <w:tcPr>
            <w:tcW w:w="2394" w:type="dxa"/>
          </w:tcPr>
          <w:p w14:paraId="5D3216DE" w14:textId="6CBD4431" w:rsidR="002D4065" w:rsidRDefault="00030690" w:rsidP="00A76791">
            <w:pPr>
              <w:rPr>
                <w:ins w:id="808" w:author="Steve Maas" w:date="2015-05-13T14:05:00Z"/>
              </w:rPr>
            </w:pPr>
            <w:ins w:id="809" w:author="Steve Maas" w:date="2015-05-13T14:07:00Z">
              <w:r w:rsidRPr="00030690">
                <w:t>0.090909090909091</w:t>
              </w:r>
            </w:ins>
          </w:p>
        </w:tc>
        <w:tc>
          <w:tcPr>
            <w:tcW w:w="2394" w:type="dxa"/>
          </w:tcPr>
          <w:p w14:paraId="65A42F38" w14:textId="33EDF36D" w:rsidR="002D4065" w:rsidRDefault="00030690" w:rsidP="00A76791">
            <w:pPr>
              <w:rPr>
                <w:ins w:id="810" w:author="Steve Maas" w:date="2015-05-13T14:05:00Z"/>
              </w:rPr>
            </w:pPr>
            <w:ins w:id="811" w:author="Steve Maas" w:date="2015-05-13T14:07:00Z">
              <w:r w:rsidRPr="00030690">
                <w:t>0.090909090909091</w:t>
              </w:r>
            </w:ins>
          </w:p>
        </w:tc>
        <w:tc>
          <w:tcPr>
            <w:tcW w:w="2394" w:type="dxa"/>
          </w:tcPr>
          <w:p w14:paraId="66B458C0" w14:textId="58E4513B" w:rsidR="002D4065" w:rsidRDefault="00030690" w:rsidP="00A76791">
            <w:pPr>
              <w:rPr>
                <w:ins w:id="812" w:author="Steve Maas" w:date="2015-05-13T14:05:00Z"/>
              </w:rPr>
            </w:pPr>
            <w:ins w:id="813" w:author="Steve Maas" w:date="2015-05-13T14:07:00Z">
              <w:r w:rsidRPr="00030690">
                <w:t>0.727272727272727</w:t>
              </w:r>
            </w:ins>
          </w:p>
        </w:tc>
        <w:tc>
          <w:tcPr>
            <w:tcW w:w="2394" w:type="dxa"/>
          </w:tcPr>
          <w:p w14:paraId="2FBD9CAF" w14:textId="65760343" w:rsidR="002D4065" w:rsidRDefault="00030690" w:rsidP="00A76791">
            <w:pPr>
              <w:rPr>
                <w:ins w:id="814" w:author="Steve Maas" w:date="2015-05-13T14:05:00Z"/>
              </w:rPr>
            </w:pPr>
            <w:ins w:id="815" w:author="Steve Maas" w:date="2015-05-13T14:07:00Z">
              <w:r w:rsidRPr="00030690">
                <w:t>0.011645249086029</w:t>
              </w:r>
            </w:ins>
          </w:p>
        </w:tc>
      </w:tr>
      <w:tr w:rsidR="002D4065" w14:paraId="2777907F" w14:textId="77777777" w:rsidTr="00A76791">
        <w:trPr>
          <w:ins w:id="816" w:author="Steve Maas" w:date="2015-05-13T14:05:00Z"/>
        </w:trPr>
        <w:tc>
          <w:tcPr>
            <w:tcW w:w="2394" w:type="dxa"/>
          </w:tcPr>
          <w:p w14:paraId="21F82E00" w14:textId="3A79D9D6" w:rsidR="002D4065" w:rsidRDefault="00030690" w:rsidP="00A76791">
            <w:pPr>
              <w:rPr>
                <w:ins w:id="817" w:author="Steve Maas" w:date="2015-05-13T14:05:00Z"/>
              </w:rPr>
            </w:pPr>
            <w:ins w:id="818" w:author="Steve Maas" w:date="2015-05-13T14:08:00Z">
              <w:r w:rsidRPr="00030690">
                <w:t>0.433449846426336</w:t>
              </w:r>
            </w:ins>
          </w:p>
        </w:tc>
        <w:tc>
          <w:tcPr>
            <w:tcW w:w="2394" w:type="dxa"/>
          </w:tcPr>
          <w:p w14:paraId="49097756" w14:textId="3C6C2DC3" w:rsidR="002D4065" w:rsidRDefault="00030690" w:rsidP="00A76791">
            <w:pPr>
              <w:rPr>
                <w:ins w:id="819" w:author="Steve Maas" w:date="2015-05-13T14:05:00Z"/>
              </w:rPr>
            </w:pPr>
            <w:ins w:id="820" w:author="Steve Maas" w:date="2015-05-13T14:08:00Z">
              <w:r w:rsidRPr="00030690">
                <w:t>0.066550153573664</w:t>
              </w:r>
            </w:ins>
          </w:p>
        </w:tc>
        <w:tc>
          <w:tcPr>
            <w:tcW w:w="2394" w:type="dxa"/>
          </w:tcPr>
          <w:p w14:paraId="0B340712" w14:textId="1B26AE29" w:rsidR="002D4065" w:rsidRDefault="00030690" w:rsidP="00A76791">
            <w:pPr>
              <w:rPr>
                <w:ins w:id="821" w:author="Steve Maas" w:date="2015-05-13T14:05:00Z"/>
              </w:rPr>
            </w:pPr>
            <w:ins w:id="822" w:author="Steve Maas" w:date="2015-05-13T14:08:00Z">
              <w:r w:rsidRPr="00030690">
                <w:t>0.066550153573664</w:t>
              </w:r>
            </w:ins>
          </w:p>
        </w:tc>
        <w:tc>
          <w:tcPr>
            <w:tcW w:w="2394" w:type="dxa"/>
          </w:tcPr>
          <w:p w14:paraId="65FFF56F" w14:textId="04C86B26" w:rsidR="002D4065" w:rsidRDefault="00030690" w:rsidP="00A76791">
            <w:pPr>
              <w:rPr>
                <w:ins w:id="823" w:author="Steve Maas" w:date="2015-05-13T14:05:00Z"/>
              </w:rPr>
            </w:pPr>
            <w:ins w:id="824" w:author="Steve Maas" w:date="2015-05-13T14:07:00Z">
              <w:r w:rsidRPr="00030690">
                <w:t>0.010949141561386</w:t>
              </w:r>
            </w:ins>
          </w:p>
        </w:tc>
      </w:tr>
      <w:tr w:rsidR="002D4065" w14:paraId="5A811ABF" w14:textId="77777777" w:rsidTr="00A76791">
        <w:trPr>
          <w:ins w:id="825" w:author="Steve Maas" w:date="2015-05-13T14:05:00Z"/>
        </w:trPr>
        <w:tc>
          <w:tcPr>
            <w:tcW w:w="2394" w:type="dxa"/>
          </w:tcPr>
          <w:p w14:paraId="30EF2491" w14:textId="35F40C20" w:rsidR="002D4065" w:rsidRDefault="00030690" w:rsidP="00A76791">
            <w:pPr>
              <w:rPr>
                <w:ins w:id="826" w:author="Steve Maas" w:date="2015-05-13T14:05:00Z"/>
              </w:rPr>
            </w:pPr>
            <w:ins w:id="827" w:author="Steve Maas" w:date="2015-05-13T14:08:00Z">
              <w:r w:rsidRPr="00030690">
                <w:t>0.066550153573664</w:t>
              </w:r>
            </w:ins>
          </w:p>
        </w:tc>
        <w:tc>
          <w:tcPr>
            <w:tcW w:w="2394" w:type="dxa"/>
          </w:tcPr>
          <w:p w14:paraId="615A8CA4" w14:textId="6A5F4F7F" w:rsidR="002D4065" w:rsidRDefault="00030690" w:rsidP="00A76791">
            <w:pPr>
              <w:rPr>
                <w:ins w:id="828" w:author="Steve Maas" w:date="2015-05-13T14:05:00Z"/>
              </w:rPr>
            </w:pPr>
            <w:ins w:id="829" w:author="Steve Maas" w:date="2015-05-13T14:08:00Z">
              <w:r w:rsidRPr="00030690">
                <w:t>0.433449846426336</w:t>
              </w:r>
            </w:ins>
          </w:p>
        </w:tc>
        <w:tc>
          <w:tcPr>
            <w:tcW w:w="2394" w:type="dxa"/>
          </w:tcPr>
          <w:p w14:paraId="69D251BB" w14:textId="6E81E810" w:rsidR="002D4065" w:rsidRDefault="00030690" w:rsidP="00A76791">
            <w:pPr>
              <w:rPr>
                <w:ins w:id="830" w:author="Steve Maas" w:date="2015-05-13T14:05:00Z"/>
              </w:rPr>
            </w:pPr>
            <w:ins w:id="831" w:author="Steve Maas" w:date="2015-05-13T14:08:00Z">
              <w:r w:rsidRPr="00030690">
                <w:t>0.066550153573664</w:t>
              </w:r>
            </w:ins>
          </w:p>
        </w:tc>
        <w:tc>
          <w:tcPr>
            <w:tcW w:w="2394" w:type="dxa"/>
          </w:tcPr>
          <w:p w14:paraId="44967130" w14:textId="38395A2D" w:rsidR="002D4065" w:rsidRDefault="00030690" w:rsidP="00A76791">
            <w:pPr>
              <w:rPr>
                <w:ins w:id="832" w:author="Steve Maas" w:date="2015-05-13T14:05:00Z"/>
              </w:rPr>
            </w:pPr>
            <w:ins w:id="833" w:author="Steve Maas" w:date="2015-05-13T14:07:00Z">
              <w:r w:rsidRPr="00030690">
                <w:t>0.010949141561386</w:t>
              </w:r>
            </w:ins>
          </w:p>
        </w:tc>
      </w:tr>
      <w:tr w:rsidR="002D4065" w14:paraId="51271285" w14:textId="77777777" w:rsidTr="00A76791">
        <w:trPr>
          <w:ins w:id="834" w:author="Steve Maas" w:date="2015-05-13T14:05:00Z"/>
        </w:trPr>
        <w:tc>
          <w:tcPr>
            <w:tcW w:w="2394" w:type="dxa"/>
          </w:tcPr>
          <w:p w14:paraId="25EC0933" w14:textId="08B08FBF" w:rsidR="002D4065" w:rsidRDefault="00030690" w:rsidP="00A76791">
            <w:pPr>
              <w:rPr>
                <w:ins w:id="835" w:author="Steve Maas" w:date="2015-05-13T14:05:00Z"/>
              </w:rPr>
            </w:pPr>
            <w:ins w:id="836" w:author="Steve Maas" w:date="2015-05-13T14:08:00Z">
              <w:r w:rsidRPr="00030690">
                <w:t>0.066550153573664</w:t>
              </w:r>
            </w:ins>
          </w:p>
        </w:tc>
        <w:tc>
          <w:tcPr>
            <w:tcW w:w="2394" w:type="dxa"/>
          </w:tcPr>
          <w:p w14:paraId="6B29AE02" w14:textId="78875572" w:rsidR="002D4065" w:rsidRDefault="00030690" w:rsidP="00A76791">
            <w:pPr>
              <w:rPr>
                <w:ins w:id="837" w:author="Steve Maas" w:date="2015-05-13T14:05:00Z"/>
              </w:rPr>
            </w:pPr>
            <w:ins w:id="838" w:author="Steve Maas" w:date="2015-05-13T14:08:00Z">
              <w:r w:rsidRPr="00030690">
                <w:t>0.066550153573664</w:t>
              </w:r>
            </w:ins>
          </w:p>
        </w:tc>
        <w:tc>
          <w:tcPr>
            <w:tcW w:w="2394" w:type="dxa"/>
          </w:tcPr>
          <w:p w14:paraId="390583AE" w14:textId="6579BD23" w:rsidR="002D4065" w:rsidRDefault="00030690" w:rsidP="00A76791">
            <w:pPr>
              <w:rPr>
                <w:ins w:id="839" w:author="Steve Maas" w:date="2015-05-13T14:05:00Z"/>
              </w:rPr>
            </w:pPr>
            <w:ins w:id="840" w:author="Steve Maas" w:date="2015-05-13T14:08:00Z">
              <w:r w:rsidRPr="00030690">
                <w:t>0.433449846426336</w:t>
              </w:r>
            </w:ins>
          </w:p>
        </w:tc>
        <w:tc>
          <w:tcPr>
            <w:tcW w:w="2394" w:type="dxa"/>
          </w:tcPr>
          <w:p w14:paraId="239974EB" w14:textId="0B453A28" w:rsidR="002D4065" w:rsidRDefault="00030690" w:rsidP="00A76791">
            <w:pPr>
              <w:rPr>
                <w:ins w:id="841" w:author="Steve Maas" w:date="2015-05-13T14:05:00Z"/>
              </w:rPr>
            </w:pPr>
            <w:ins w:id="842" w:author="Steve Maas" w:date="2015-05-13T14:07:00Z">
              <w:r w:rsidRPr="00030690">
                <w:t>0.010949141561386</w:t>
              </w:r>
            </w:ins>
          </w:p>
        </w:tc>
      </w:tr>
      <w:tr w:rsidR="002D4065" w14:paraId="397CDE51" w14:textId="77777777" w:rsidTr="00A76791">
        <w:trPr>
          <w:ins w:id="843" w:author="Steve Maas" w:date="2015-05-13T14:05:00Z"/>
        </w:trPr>
        <w:tc>
          <w:tcPr>
            <w:tcW w:w="2394" w:type="dxa"/>
          </w:tcPr>
          <w:p w14:paraId="62FE462A" w14:textId="7AE5E60E" w:rsidR="002D4065" w:rsidRDefault="00030690" w:rsidP="00A76791">
            <w:pPr>
              <w:rPr>
                <w:ins w:id="844" w:author="Steve Maas" w:date="2015-05-13T14:05:00Z"/>
              </w:rPr>
            </w:pPr>
            <w:ins w:id="845" w:author="Steve Maas" w:date="2015-05-13T14:08:00Z">
              <w:r w:rsidRPr="00030690">
                <w:t>0.066550153573664</w:t>
              </w:r>
            </w:ins>
          </w:p>
        </w:tc>
        <w:tc>
          <w:tcPr>
            <w:tcW w:w="2394" w:type="dxa"/>
          </w:tcPr>
          <w:p w14:paraId="4FD6AEE5" w14:textId="0A59C72D" w:rsidR="002D4065" w:rsidRDefault="00030690" w:rsidP="00A76791">
            <w:pPr>
              <w:rPr>
                <w:ins w:id="846" w:author="Steve Maas" w:date="2015-05-13T14:05:00Z"/>
              </w:rPr>
            </w:pPr>
            <w:ins w:id="847" w:author="Steve Maas" w:date="2015-05-13T14:08:00Z">
              <w:r w:rsidRPr="00030690">
                <w:t>0.433449846426336</w:t>
              </w:r>
            </w:ins>
          </w:p>
        </w:tc>
        <w:tc>
          <w:tcPr>
            <w:tcW w:w="2394" w:type="dxa"/>
          </w:tcPr>
          <w:p w14:paraId="7A0067C5" w14:textId="313ACC8F" w:rsidR="002D4065" w:rsidRDefault="00030690" w:rsidP="00A76791">
            <w:pPr>
              <w:rPr>
                <w:ins w:id="848" w:author="Steve Maas" w:date="2015-05-13T14:05:00Z"/>
              </w:rPr>
            </w:pPr>
            <w:ins w:id="849" w:author="Steve Maas" w:date="2015-05-13T14:08:00Z">
              <w:r w:rsidRPr="00030690">
                <w:t>0.433449846426336</w:t>
              </w:r>
            </w:ins>
          </w:p>
        </w:tc>
        <w:tc>
          <w:tcPr>
            <w:tcW w:w="2394" w:type="dxa"/>
          </w:tcPr>
          <w:p w14:paraId="7C99F5EF" w14:textId="79D4C0C8" w:rsidR="002D4065" w:rsidRDefault="00030690" w:rsidP="00A76791">
            <w:pPr>
              <w:rPr>
                <w:ins w:id="850" w:author="Steve Maas" w:date="2015-05-13T14:05:00Z"/>
              </w:rPr>
            </w:pPr>
            <w:ins w:id="851" w:author="Steve Maas" w:date="2015-05-13T14:07:00Z">
              <w:r w:rsidRPr="00030690">
                <w:t>0.010949141561386</w:t>
              </w:r>
            </w:ins>
          </w:p>
        </w:tc>
      </w:tr>
      <w:tr w:rsidR="002D4065" w14:paraId="300D3D83" w14:textId="77777777" w:rsidTr="00A76791">
        <w:trPr>
          <w:ins w:id="852" w:author="Steve Maas" w:date="2015-05-13T14:05:00Z"/>
        </w:trPr>
        <w:tc>
          <w:tcPr>
            <w:tcW w:w="2394" w:type="dxa"/>
          </w:tcPr>
          <w:p w14:paraId="06699316" w14:textId="37C6612B" w:rsidR="002D4065" w:rsidRDefault="00030690" w:rsidP="00A76791">
            <w:pPr>
              <w:rPr>
                <w:ins w:id="853" w:author="Steve Maas" w:date="2015-05-13T14:05:00Z"/>
              </w:rPr>
            </w:pPr>
            <w:ins w:id="854" w:author="Steve Maas" w:date="2015-05-13T14:08:00Z">
              <w:r w:rsidRPr="00030690">
                <w:t>0.433449846426336</w:t>
              </w:r>
            </w:ins>
          </w:p>
        </w:tc>
        <w:tc>
          <w:tcPr>
            <w:tcW w:w="2394" w:type="dxa"/>
          </w:tcPr>
          <w:p w14:paraId="1B3C5550" w14:textId="60B799CD" w:rsidR="002D4065" w:rsidRDefault="00030690" w:rsidP="00A76791">
            <w:pPr>
              <w:rPr>
                <w:ins w:id="855" w:author="Steve Maas" w:date="2015-05-13T14:05:00Z"/>
              </w:rPr>
            </w:pPr>
            <w:ins w:id="856" w:author="Steve Maas" w:date="2015-05-13T14:08:00Z">
              <w:r w:rsidRPr="00030690">
                <w:t>0.066550153573664</w:t>
              </w:r>
            </w:ins>
          </w:p>
        </w:tc>
        <w:tc>
          <w:tcPr>
            <w:tcW w:w="2394" w:type="dxa"/>
          </w:tcPr>
          <w:p w14:paraId="74A198E1" w14:textId="508A7295" w:rsidR="002D4065" w:rsidRDefault="00030690" w:rsidP="00A76791">
            <w:pPr>
              <w:rPr>
                <w:ins w:id="857" w:author="Steve Maas" w:date="2015-05-13T14:05:00Z"/>
              </w:rPr>
            </w:pPr>
            <w:ins w:id="858" w:author="Steve Maas" w:date="2015-05-13T14:08:00Z">
              <w:r w:rsidRPr="00030690">
                <w:t>0.433449846426336</w:t>
              </w:r>
            </w:ins>
          </w:p>
        </w:tc>
        <w:tc>
          <w:tcPr>
            <w:tcW w:w="2394" w:type="dxa"/>
          </w:tcPr>
          <w:p w14:paraId="7672E021" w14:textId="71F4B7F5" w:rsidR="002D4065" w:rsidRDefault="00030690" w:rsidP="00A76791">
            <w:pPr>
              <w:rPr>
                <w:ins w:id="859" w:author="Steve Maas" w:date="2015-05-13T14:05:00Z"/>
              </w:rPr>
            </w:pPr>
            <w:ins w:id="860" w:author="Steve Maas" w:date="2015-05-13T14:07:00Z">
              <w:r w:rsidRPr="00030690">
                <w:t>0.010949141561386</w:t>
              </w:r>
            </w:ins>
          </w:p>
        </w:tc>
      </w:tr>
      <w:tr w:rsidR="002D4065" w14:paraId="68BBBD8F" w14:textId="77777777" w:rsidTr="00A76791">
        <w:trPr>
          <w:ins w:id="861" w:author="Steve Maas" w:date="2015-05-13T14:05:00Z"/>
        </w:trPr>
        <w:tc>
          <w:tcPr>
            <w:tcW w:w="2394" w:type="dxa"/>
          </w:tcPr>
          <w:p w14:paraId="06FD973F" w14:textId="6A5A8E4D" w:rsidR="002D4065" w:rsidRDefault="00030690" w:rsidP="00A76791">
            <w:pPr>
              <w:rPr>
                <w:ins w:id="862" w:author="Steve Maas" w:date="2015-05-13T14:05:00Z"/>
              </w:rPr>
            </w:pPr>
            <w:ins w:id="863" w:author="Steve Maas" w:date="2015-05-13T14:08:00Z">
              <w:r w:rsidRPr="00030690">
                <w:t>0.433449846426336</w:t>
              </w:r>
            </w:ins>
          </w:p>
        </w:tc>
        <w:tc>
          <w:tcPr>
            <w:tcW w:w="2394" w:type="dxa"/>
          </w:tcPr>
          <w:p w14:paraId="499FF865" w14:textId="2F120773" w:rsidR="002D4065" w:rsidRDefault="00030690" w:rsidP="00A76791">
            <w:pPr>
              <w:rPr>
                <w:ins w:id="864" w:author="Steve Maas" w:date="2015-05-13T14:05:00Z"/>
              </w:rPr>
            </w:pPr>
            <w:ins w:id="865" w:author="Steve Maas" w:date="2015-05-13T14:08:00Z">
              <w:r w:rsidRPr="00030690">
                <w:t>0.433449846426336</w:t>
              </w:r>
            </w:ins>
          </w:p>
        </w:tc>
        <w:tc>
          <w:tcPr>
            <w:tcW w:w="2394" w:type="dxa"/>
          </w:tcPr>
          <w:p w14:paraId="1909107D" w14:textId="7E942AE8" w:rsidR="002D4065" w:rsidRDefault="00030690" w:rsidP="00A76791">
            <w:pPr>
              <w:rPr>
                <w:ins w:id="866" w:author="Steve Maas" w:date="2015-05-13T14:05:00Z"/>
              </w:rPr>
            </w:pPr>
            <w:ins w:id="867" w:author="Steve Maas" w:date="2015-05-13T14:08:00Z">
              <w:r w:rsidRPr="00030690">
                <w:t>0.066550153573664</w:t>
              </w:r>
            </w:ins>
          </w:p>
        </w:tc>
        <w:tc>
          <w:tcPr>
            <w:tcW w:w="2394" w:type="dxa"/>
          </w:tcPr>
          <w:p w14:paraId="0BCA3E11" w14:textId="54422338" w:rsidR="002D4065" w:rsidRDefault="00030690" w:rsidP="00A76791">
            <w:pPr>
              <w:rPr>
                <w:ins w:id="868" w:author="Steve Maas" w:date="2015-05-13T14:05:00Z"/>
              </w:rPr>
            </w:pPr>
            <w:ins w:id="869" w:author="Steve Maas" w:date="2015-05-13T14:07:00Z">
              <w:r w:rsidRPr="00030690">
                <w:t>0.010949141561386</w:t>
              </w:r>
            </w:ins>
          </w:p>
        </w:tc>
      </w:tr>
    </w:tbl>
    <w:p w14:paraId="7B30DB17" w14:textId="77777777" w:rsidR="002D4065" w:rsidRPr="002D4065" w:rsidRDefault="002D4065" w:rsidP="002D4065">
      <w:pPr>
        <w:rPr>
          <w:ins w:id="870" w:author="Steve Maas" w:date="2015-05-13T14:04:00Z"/>
          <w:rPrChange w:id="871" w:author="Steve Maas" w:date="2015-05-13T14:04:00Z">
            <w:rPr>
              <w:ins w:id="872" w:author="Steve Maas" w:date="2015-05-13T14:04:00Z"/>
              <w:b/>
            </w:rPr>
          </w:rPrChange>
        </w:rPr>
      </w:pPr>
      <w:bookmarkStart w:id="873" w:name="_GoBack"/>
      <w:bookmarkEnd w:id="873"/>
    </w:p>
    <w:p w14:paraId="460071C6" w14:textId="397F6373" w:rsidR="002D4065" w:rsidRPr="00AB0524" w:rsidRDefault="002D4065" w:rsidP="002D4065"/>
    <w:p w14:paraId="1B14B49E" w14:textId="77777777" w:rsidR="008C7882" w:rsidRDefault="008C7882" w:rsidP="008C7882">
      <w:pPr>
        <w:pStyle w:val="Heading2"/>
      </w:pPr>
      <w:bookmarkStart w:id="874" w:name="_Toc289032567"/>
      <w:r>
        <w:t>Shell Elements</w:t>
      </w:r>
      <w:bookmarkEnd w:id="874"/>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875" w:name="_Toc289032568"/>
      <w:r>
        <w:lastRenderedPageBreak/>
        <w:t>Shell formulation</w:t>
      </w:r>
      <w:bookmarkEnd w:id="875"/>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12" type="#_x0000_t75" style="width:202.05pt;height:128.4pt" o:ole="">
            <v:imagedata r:id="rId2203" o:title=""/>
          </v:shape>
          <o:OLEObject Type="Embed" ProgID="Equation.DSMT4" ShapeID="_x0000_i2112" DrawAspect="Content" ObjectID="_1493039584" r:id="rId220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w:t>
      </w:r>
      <w:proofErr w:type="gramStart"/>
      <w:r>
        <w:t xml:space="preserve">that </w:t>
      </w:r>
      <w:proofErr w:type="gramEnd"/>
      <w:r w:rsidR="00905817" w:rsidRPr="00905817">
        <w:rPr>
          <w:position w:val="-14"/>
        </w:rPr>
        <w:object w:dxaOrig="800" w:dyaOrig="400" w14:anchorId="322E0D81">
          <v:shape id="_x0000_i2113" type="#_x0000_t75" style="width:39.75pt;height:19.9pt" o:ole="">
            <v:imagedata r:id="rId2205" o:title=""/>
          </v:shape>
          <o:OLEObject Type="Embed" ProgID="Equation.DSMT4" ShapeID="_x0000_i2113" DrawAspect="Content" ObjectID="_1493039585" r:id="rId2206"/>
        </w:object>
      </w:r>
      <w:r>
        <w:t xml:space="preserve">. (Note that this does not necessarily imply that </w:t>
      </w:r>
      <w:r w:rsidR="00905817" w:rsidRPr="00905817">
        <w:rPr>
          <w:position w:val="-14"/>
        </w:rPr>
        <w:object w:dxaOrig="700" w:dyaOrig="400" w14:anchorId="0C58E3A5">
          <v:shape id="_x0000_i2114" type="#_x0000_t75" style="width:34.95pt;height:19.9pt" o:ole="">
            <v:imagedata r:id="rId2207" o:title=""/>
          </v:shape>
          <o:OLEObject Type="Embed" ProgID="Equation.DSMT4" ShapeID="_x0000_i2114" DrawAspect="Content" ObjectID="_1493039586" r:id="rId2208"/>
        </w:object>
      </w:r>
      <w:r>
        <w:t xml:space="preserve"> throughout the entire shell.) The function </w:t>
      </w:r>
      <w:r w:rsidR="00905817" w:rsidRPr="00905817">
        <w:rPr>
          <w:position w:val="-12"/>
        </w:rPr>
        <w:object w:dxaOrig="260" w:dyaOrig="360" w14:anchorId="66AC1392">
          <v:shape id="_x0000_i2115" type="#_x0000_t75" style="width:12.9pt;height:19.35pt" o:ole="">
            <v:imagedata r:id="rId2209" o:title=""/>
          </v:shape>
          <o:OLEObject Type="Embed" ProgID="Equation.DSMT4" ShapeID="_x0000_i2115" DrawAspect="Content" ObjectID="_1493039587" r:id="rId2210"/>
        </w:object>
      </w:r>
      <w:r>
        <w:t xml:space="preserve">is the </w:t>
      </w:r>
      <w:r>
        <w:rPr>
          <w:i/>
        </w:rPr>
        <w:t xml:space="preserve">thickness function </w:t>
      </w:r>
      <w:r>
        <w:t xml:space="preserve">and evaluates the initial thickness of the shell, which at node </w:t>
      </w:r>
      <w:r>
        <w:rPr>
          <w:i/>
        </w:rPr>
        <w:t xml:space="preserve">a </w:t>
      </w:r>
      <w:r>
        <w:t xml:space="preserve">is given </w:t>
      </w:r>
      <w:proofErr w:type="gramStart"/>
      <w:r>
        <w:t xml:space="preserve">by </w:t>
      </w:r>
      <w:proofErr w:type="gramEnd"/>
      <w:r w:rsidR="00905817" w:rsidRPr="00905817">
        <w:rPr>
          <w:position w:val="-12"/>
        </w:rPr>
        <w:object w:dxaOrig="279" w:dyaOrig="380" w14:anchorId="3943D52B">
          <v:shape id="_x0000_i2116" type="#_x0000_t75" style="width:14.5pt;height:19.35pt" o:ole="">
            <v:imagedata r:id="rId2211" o:title=""/>
          </v:shape>
          <o:OLEObject Type="Embed" ProgID="Equation.DSMT4" ShapeID="_x0000_i2116" DrawAspect="Content" ObjectID="_1493039588" r:id="rId2212"/>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17" type="#_x0000_t75" style="width:139.15pt;height:89.2pt" o:ole="">
            <v:imagedata r:id="rId2213" o:title=""/>
          </v:shape>
          <o:OLEObject Type="Embed" ProgID="Equation.DSMT4" ShapeID="_x0000_i2117" DrawAspect="Content" ObjectID="_1493039589" r:id="rId2214"/>
        </w:object>
      </w:r>
      <w:r>
        <w:tab/>
      </w:r>
      <w:r w:rsidR="004F1C97">
        <w:fldChar w:fldCharType="begin"/>
      </w:r>
      <w:r w:rsidR="004F1C97">
        <w:instrText xml:space="preserve"> MACROBUTTON MTPlaceRef \* MERGEFORMAT </w:instrText>
      </w:r>
      <w:r w:rsidR="008735F1">
        <w:fldChar w:fldCharType="begin"/>
      </w:r>
      <w:r w:rsidR="008735F1">
        <w:instrText xml:space="preserve"> SEQ MTEqn \h \* ME</w:instrText>
      </w:r>
      <w:r w:rsidR="008735F1">
        <w:instrText xml:space="preserv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9</w:instrText>
      </w:r>
      <w:r w:rsidR="008735F1">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18" type="#_x0000_t75" style="width:123.6pt;height:98.85pt" o:ole="">
            <v:imagedata r:id="rId2215" o:title=""/>
          </v:shape>
          <o:OLEObject Type="Embed" ProgID="Equation.DSMT4" ShapeID="_x0000_i2118" DrawAspect="Content" ObjectID="_1493039590" r:id="rId221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w:instrText>
      </w:r>
      <w:r w:rsidR="008735F1">
        <w:instrText xml:space="preserve">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10</w:instrText>
      </w:r>
      <w:r w:rsidR="008735F1">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19" type="#_x0000_t75" style="width:14.5pt;height:19.35pt" o:ole="">
            <v:imagedata r:id="rId2217" o:title=""/>
          </v:shape>
          <o:OLEObject Type="Embed" ProgID="Equation.DSMT4" ShapeID="_x0000_i2119" DrawAspect="Content" ObjectID="_1493039591" r:id="rId2218"/>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0" type="#_x0000_t75" style="width:231.6pt;height:34.4pt" o:ole="">
            <v:imagedata r:id="rId2219" o:title=""/>
          </v:shape>
          <o:OLEObject Type="Embed" ProgID="Equation.DSMT4" ShapeID="_x0000_i2120" DrawAspect="Content" ObjectID="_1493039592" r:id="rId222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11</w:instrText>
      </w:r>
      <w:r w:rsidR="008735F1">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21" type="#_x0000_t75" style="width:137pt;height:34.4pt" o:ole="">
            <v:imagedata r:id="rId2221" o:title=""/>
          </v:shape>
          <o:OLEObject Type="Embed" ProgID="Equation.DSMT4" ShapeID="_x0000_i2121" DrawAspect="Content" ObjectID="_1493039593" r:id="rId2222"/>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12</w:instrText>
      </w:r>
      <w:r w:rsidR="008735F1">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proofErr w:type="gramStart"/>
      <w:r>
        <w:t>where</w:t>
      </w:r>
      <w:proofErr w:type="gramEnd"/>
      <w:r>
        <w:t xml:space="preserve"> we have defined </w:t>
      </w:r>
      <w:r w:rsidR="00905817" w:rsidRPr="00905817">
        <w:rPr>
          <w:position w:val="-14"/>
        </w:rPr>
        <w:object w:dxaOrig="2420" w:dyaOrig="400" w14:anchorId="6B644AB4">
          <v:shape id="_x0000_i2122" type="#_x0000_t75" style="width:121.45pt;height:19.9pt" o:ole="">
            <v:imagedata r:id="rId2223" o:title=""/>
          </v:shape>
          <o:OLEObject Type="Embed" ProgID="Equation.DSMT4" ShapeID="_x0000_i2122" DrawAspect="Content" ObjectID="_1493039594" r:id="rId2224"/>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23" type="#_x0000_t75" style="width:158.5pt;height:34.4pt" o:ole="">
            <v:imagedata r:id="rId2225" o:title=""/>
          </v:shape>
          <o:OLEObject Type="Embed" ProgID="Equation.DSMT4" ShapeID="_x0000_i2123" DrawAspect="Content" ObjectID="_1493039595" r:id="rId222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13</w:instrText>
      </w:r>
      <w:r w:rsidR="008735F1">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24" type="#_x0000_t75" style="width:203.1pt;height:67.7pt" o:ole="">
            <v:imagedata r:id="rId2227" o:title=""/>
          </v:shape>
          <o:OLEObject Type="Embed" ProgID="Equation.DSMT4" ShapeID="_x0000_i2124" DrawAspect="Content" ObjectID="_1493039596" r:id="rId222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w:instrText>
      </w:r>
      <w:r w:rsidR="008735F1">
        <w:instrText xml:space="preserve">bic \* MERGEFORMAT </w:instrText>
      </w:r>
      <w:r w:rsidR="008735F1">
        <w:fldChar w:fldCharType="separate"/>
      </w:r>
      <w:r w:rsidR="00E3755C">
        <w:rPr>
          <w:noProof/>
        </w:rPr>
        <w:instrText>14</w:instrText>
      </w:r>
      <w:r w:rsidR="008735F1">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25" type="#_x0000_t75" style="width:148.85pt;height:37.6pt" o:ole="">
            <v:imagedata r:id="rId2229" o:title=""/>
          </v:shape>
          <o:OLEObject Type="Embed" ProgID="Equation.DSMT4" ShapeID="_x0000_i2125" DrawAspect="Content" ObjectID="_1493039597" r:id="rId223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15</w:instrText>
      </w:r>
      <w:r w:rsidR="008735F1">
        <w:rPr>
          <w:noProof/>
        </w:rPr>
        <w:fldChar w:fldCharType="end"/>
      </w:r>
      <w:r w:rsidR="004F1C97">
        <w:instrText>)</w:instrText>
      </w:r>
      <w:r w:rsidR="004F1C97">
        <w:fldChar w:fldCharType="end"/>
      </w:r>
    </w:p>
    <w:p w14:paraId="1F1CDE82" w14:textId="52D590BA" w:rsidR="008C7882" w:rsidRDefault="008C7882" w:rsidP="008C7882">
      <w:proofErr w:type="gramStart"/>
      <w:r>
        <w:t>where</w:t>
      </w:r>
      <w:proofErr w:type="gramEnd"/>
      <w:r>
        <w:t xml:space="preserve"> </w:t>
      </w:r>
      <w:r w:rsidR="00905817" w:rsidRPr="00905817">
        <w:rPr>
          <w:position w:val="-28"/>
        </w:rPr>
        <w:object w:dxaOrig="1040" w:dyaOrig="660" w14:anchorId="72184558">
          <v:shape id="_x0000_i2126" type="#_x0000_t75" style="width:52.1pt;height:32.8pt" o:ole="">
            <v:imagedata r:id="rId2231" o:title=""/>
          </v:shape>
          <o:OLEObject Type="Embed" ProgID="Equation.DSMT4" ShapeID="_x0000_i2126" DrawAspect="Content" ObjectID="_1493039598" r:id="rId2232"/>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876" w:name="_Toc289032569"/>
      <w:r>
        <w:t>Quadrilateral shells</w:t>
      </w:r>
      <w:bookmarkEnd w:id="876"/>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27" type="#_x0000_t75" style="width:102.65pt;height:128.4pt" o:ole="">
            <v:imagedata r:id="rId2233" o:title=""/>
          </v:shape>
          <o:OLEObject Type="Embed" ProgID="Equation.DSMT4" ShapeID="_x0000_i2127" DrawAspect="Content" ObjectID="_1493039599" r:id="rId2234"/>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w:instrText>
      </w:r>
      <w:r w:rsidR="008735F1">
        <w:instrText xml:space="preserve">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16</w:instrText>
      </w:r>
      <w:r w:rsidR="008735F1">
        <w:rPr>
          <w:noProof/>
        </w:rPr>
        <w:fldChar w:fldCharType="end"/>
      </w:r>
      <w:r w:rsidR="004F1C97">
        <w:instrText>)</w:instrText>
      </w:r>
      <w:r w:rsidR="004F1C97">
        <w:fldChar w:fldCharType="end"/>
      </w:r>
    </w:p>
    <w:p w14:paraId="48CBD76E" w14:textId="77777777" w:rsidR="008C7882" w:rsidRDefault="008C7882" w:rsidP="008C7882">
      <w:pPr>
        <w:pStyle w:val="Heading3"/>
      </w:pPr>
      <w:bookmarkStart w:id="877" w:name="_Toc289032570"/>
      <w:r>
        <w:lastRenderedPageBreak/>
        <w:t>Triangular shells</w:t>
      </w:r>
      <w:bookmarkEnd w:id="877"/>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28" type="#_x0000_t75" style="width:63.95pt;height:54.25pt" o:ole="">
            <v:imagedata r:id="rId2235" o:title=""/>
          </v:shape>
          <o:OLEObject Type="Embed" ProgID="Equation.DSMT4" ShapeID="_x0000_i2128" DrawAspect="Content" ObjectID="_1493039600" r:id="rId2236"/>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w:instrText>
      </w:r>
      <w:r w:rsidR="008735F1">
        <w:instrText xml:space="preserve"> MTSec \c \* Arabic \* MERGEFORMAT </w:instrText>
      </w:r>
      <w:r w:rsidR="008735F1">
        <w:fldChar w:fldCharType="separate"/>
      </w:r>
      <w:r w:rsidR="00E3755C">
        <w:rPr>
          <w:noProof/>
        </w:rPr>
        <w:instrText>4</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17</w:instrText>
      </w:r>
      <w:r w:rsidR="008735F1">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proofErr w:type="gramStart"/>
      <w:r>
        <w:t xml:space="preserve">Figure </w:t>
      </w:r>
      <w:ins w:id="878" w:author="Steve Maas" w:date="2015-05-13T13:51:00Z">
        <w:r w:rsidR="00AB0524">
          <w:fldChar w:fldCharType="begin"/>
        </w:r>
        <w:r w:rsidR="00AB0524">
          <w:instrText xml:space="preserve"> STYLEREF 1 \s </w:instrText>
        </w:r>
      </w:ins>
      <w:r w:rsidR="00AB0524">
        <w:fldChar w:fldCharType="separate"/>
      </w:r>
      <w:r w:rsidR="00AB0524">
        <w:rPr>
          <w:noProof/>
        </w:rPr>
        <w:t>4</w:t>
      </w:r>
      <w:ins w:id="87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880" w:author="Steve Maas" w:date="2015-05-13T13:51:00Z">
        <w:r w:rsidR="00AB0524">
          <w:rPr>
            <w:noProof/>
          </w:rPr>
          <w:t>3</w:t>
        </w:r>
        <w:r w:rsidR="00AB0524">
          <w:fldChar w:fldCharType="end"/>
        </w:r>
      </w:ins>
      <w:del w:id="881"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w:t>
      </w:r>
      <w:proofErr w:type="gramEnd"/>
      <w:r>
        <w:t xml:space="preserve">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882" w:name="_Ref172970092"/>
      <w:bookmarkStart w:id="883" w:name="_Toc289032571"/>
      <w:r>
        <w:lastRenderedPageBreak/>
        <w:t>Constitutive Models</w:t>
      </w:r>
      <w:bookmarkEnd w:id="882"/>
      <w:bookmarkEnd w:id="88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separate"/>
      </w:r>
      <w:r w:rsidR="008735F1">
        <w:fldChar w:fldCharType="end"/>
      </w:r>
      <w:r w:rsidR="008735F1">
        <w:fldChar w:fldCharType="begin"/>
      </w:r>
      <w:r w:rsidR="008735F1">
        <w:instrText xml:space="preserve"> SEQ MTSec \r 5 \h \* MERGEFORMAT </w:instrText>
      </w:r>
      <w:r w:rsidR="008735F1">
        <w:fldChar w:fldCharType="separate"/>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E3755C">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884" w:name="_Ref172102939"/>
      <w:bookmarkStart w:id="885" w:name="_Toc289032572"/>
      <w:r>
        <w:t>Linear Elasticity</w:t>
      </w:r>
      <w:bookmarkEnd w:id="884"/>
      <w:bookmarkEnd w:id="885"/>
    </w:p>
    <w:p w14:paraId="6328BE0B" w14:textId="585106AD" w:rsidR="008C7882" w:rsidRDefault="008C7882" w:rsidP="008C7882">
      <w:r>
        <w:t xml:space="preserve">In the theory of linear elasticity the Cauchy stress tensor is a linear function of the small strain </w:t>
      </w:r>
      <w:proofErr w:type="gramStart"/>
      <w:r>
        <w:t xml:space="preserve">tensor </w:t>
      </w:r>
      <w:proofErr w:type="gramEnd"/>
      <w:r w:rsidR="00905817" w:rsidRPr="00905817">
        <w:rPr>
          <w:position w:val="-6"/>
        </w:rPr>
        <w:object w:dxaOrig="180" w:dyaOrig="220" w14:anchorId="0CA7DF39">
          <v:shape id="_x0000_i2129" type="#_x0000_t75" style="width:9.15pt;height:10.75pt" o:ole="">
            <v:imagedata r:id="rId2238" o:title=""/>
          </v:shape>
          <o:OLEObject Type="Embed" ProgID="Equation.DSMT4" ShapeID="_x0000_i2129" DrawAspect="Content" ObjectID="_1493039601" r:id="rId2239"/>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0" type="#_x0000_t75" style="width:41.9pt;height:10.75pt" o:ole="">
            <v:imagedata r:id="rId2240" o:title=""/>
          </v:shape>
          <o:OLEObject Type="Embed" ProgID="Equation.DSMT4" ShapeID="_x0000_i2130" DrawAspect="Content" ObjectID="_1493039602" r:id="rId224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1</w:instrText>
      </w:r>
      <w:r w:rsidR="008735F1">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31" type="#_x0000_t75" style="width:10.2pt;height:10.2pt" o:ole="">
            <v:imagedata r:id="rId2242" o:title=""/>
          </v:shape>
          <o:OLEObject Type="Embed" ProgID="Equation.DSMT4" ShapeID="_x0000_i2131" DrawAspect="Content" ObjectID="_1493039603" r:id="rId2243"/>
        </w:object>
      </w:r>
      <w:r w:rsidR="00DC47AD">
        <w:t xml:space="preserve"> </w:t>
      </w:r>
      <w:r>
        <w:t xml:space="preserve">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w:t>
      </w:r>
      <w:proofErr w:type="gramStart"/>
      <w:r>
        <w:t>by</w:t>
      </w:r>
      <w:r w:rsidR="00DC47AD">
        <w:t xml:space="preserve"> </w:t>
      </w:r>
      <w:proofErr w:type="gramEnd"/>
      <w:r w:rsidR="00905817" w:rsidRPr="00905817">
        <w:rPr>
          <w:position w:val="-10"/>
        </w:rPr>
        <w:object w:dxaOrig="1980" w:dyaOrig="360" w14:anchorId="357ECBB3">
          <v:shape id="_x0000_i2132" type="#_x0000_t75" style="width:98.85pt;height:19.35pt" o:ole="">
            <v:imagedata r:id="rId2244" o:title=""/>
          </v:shape>
          <o:OLEObject Type="Embed" ProgID="Equation.DSMT4" ShapeID="_x0000_i2132" DrawAspect="Content" ObjectID="_1493039604" r:id="rId2245"/>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33" type="#_x0000_t75" style="width:152.05pt;height:22.05pt" o:ole="">
            <v:imagedata r:id="rId2246" o:title=""/>
          </v:shape>
          <o:OLEObject Type="Embed" ProgID="Equation.DSMT4" ShapeID="_x0000_i2133" DrawAspect="Content" ObjectID="_1493039605" r:id="rId224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2</w:instrText>
      </w:r>
      <w:r w:rsidR="008735F1">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34" type="#_x0000_t75" style="width:10.75pt;height:14.5pt" o:ole="">
            <v:imagedata r:id="rId2248" o:title=""/>
          </v:shape>
          <o:OLEObject Type="Embed" ProgID="Equation.DSMT4" ShapeID="_x0000_i2134" DrawAspect="Content" ObjectID="_1493039606" r:id="rId2249"/>
        </w:object>
      </w:r>
      <w:r w:rsidR="00190B2E">
        <w:t xml:space="preserve"> </w:t>
      </w:r>
      <w:r>
        <w:t xml:space="preserve">and </w:t>
      </w:r>
      <w:r w:rsidR="00905817" w:rsidRPr="00905817">
        <w:rPr>
          <w:position w:val="-10"/>
        </w:rPr>
        <w:object w:dxaOrig="240" w:dyaOrig="260" w14:anchorId="6D2FE26D">
          <v:shape id="_x0000_i2135" type="#_x0000_t75" style="width:12.35pt;height:12.9pt" o:ole="">
            <v:imagedata r:id="rId2250" o:title=""/>
          </v:shape>
          <o:OLEObject Type="Embed" ProgID="Equation.DSMT4" ShapeID="_x0000_i2135" DrawAspect="Content" ObjectID="_1493039607" r:id="rId2251"/>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36" type="#_x0000_t75" style="width:94.55pt;height:19.35pt" o:ole="">
            <v:imagedata r:id="rId2252" o:title=""/>
          </v:shape>
          <o:OLEObject Type="Embed" ProgID="Equation.DSMT4" ShapeID="_x0000_i2136" DrawAspect="Content" ObjectID="_1493039608" r:id="rId225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3</w:instrText>
      </w:r>
      <w:r w:rsidR="008735F1">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37" type="#_x0000_t75" style="width:257.35pt;height:118.75pt" o:ole="">
            <v:imagedata r:id="rId2254" o:title=""/>
          </v:shape>
          <o:OLEObject Type="Embed" ProgID="Equation.DSMT4" ShapeID="_x0000_i2137" DrawAspect="Content" ObjectID="_1493039609"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4</w:instrText>
      </w:r>
      <w:r w:rsidR="008735F1">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38" type="#_x0000_t75" style="width:43pt;height:19.35pt" o:ole="">
            <v:imagedata r:id="rId2256" o:title=""/>
          </v:shape>
          <o:OLEObject Type="Embed" ProgID="Equation.DSMT4" ShapeID="_x0000_i2138" DrawAspect="Content" ObjectID="_1493039610" r:id="rId2257"/>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39" type="#_x0000_t75" style="width:10.2pt;height:10.75pt" o:ole="">
            <v:imagedata r:id="rId2258" o:title=""/>
          </v:shape>
          <o:OLEObject Type="Embed" ProgID="Equation.DSMT4" ShapeID="_x0000_i2139" DrawAspect="Content" ObjectID="_1493039611" r:id="rId2259"/>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0" type="#_x0000_t75" style="width:22.55pt;height:15.6pt" o:ole="">
                  <v:imagedata r:id="rId2260" o:title=""/>
                </v:shape>
                <o:OLEObject Type="Embed" ProgID="Equation.DSMT4" ShapeID="_x0000_i2140" DrawAspect="Content" ObjectID="_1493039612" r:id="rId2261"/>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41" type="#_x0000_t75" style="width:22.55pt;height:15.6pt" o:ole="">
                  <v:imagedata r:id="rId2262" o:title=""/>
                </v:shape>
                <o:OLEObject Type="Embed" ProgID="Equation.DSMT4" ShapeID="_x0000_i2141" DrawAspect="Content" ObjectID="_1493039613" r:id="rId2263"/>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42" type="#_x0000_t75" style="width:26.85pt;height:15.6pt" o:ole="">
                  <v:imagedata r:id="rId2264" o:title=""/>
                </v:shape>
                <o:OLEObject Type="Embed" ProgID="Equation.DSMT4" ShapeID="_x0000_i2142" DrawAspect="Content" ObjectID="_1493039614" r:id="rId2265"/>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43" type="#_x0000_t75" style="width:22.55pt;height:15.6pt" o:ole="">
                  <v:imagedata r:id="rId2266" o:title=""/>
                </v:shape>
                <o:OLEObject Type="Embed" ProgID="Equation.DSMT4" ShapeID="_x0000_i2143" DrawAspect="Content" ObjectID="_1493039615" r:id="rId2267"/>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44" type="#_x0000_t75" style="width:99.95pt;height:69.85pt" o:ole="">
                  <v:imagedata r:id="rId2268" o:title=""/>
                </v:shape>
                <o:OLEObject Type="Embed" ProgID="Equation.DSMT4" ShapeID="_x0000_i2144" DrawAspect="Content" ObjectID="_1493039616" r:id="rId2269"/>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45" type="#_x0000_t75" style="width:65pt;height:63.95pt" o:ole="">
                  <v:imagedata r:id="rId2270" o:title=""/>
                </v:shape>
                <o:OLEObject Type="Embed" ProgID="Equation.DSMT4" ShapeID="_x0000_i2145" DrawAspect="Content" ObjectID="_1493039617" r:id="rId2271"/>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46" type="#_x0000_t75" style="width:22.55pt;height:15.6pt" o:ole="">
                  <v:imagedata r:id="rId2272" o:title=""/>
                </v:shape>
                <o:OLEObject Type="Embed" ProgID="Equation.DSMT4" ShapeID="_x0000_i2146" DrawAspect="Content" ObjectID="_1493039618" r:id="rId2273"/>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47" type="#_x0000_t75" style="width:91.9pt;height:1in" o:ole="">
                  <v:imagedata r:id="rId2274" o:title=""/>
                </v:shape>
                <o:OLEObject Type="Embed" ProgID="Equation.DSMT4" ShapeID="_x0000_i2147" DrawAspect="Content" ObjectID="_1493039619" r:id="rId2275"/>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48" type="#_x0000_t75" style="width:61.25pt;height:47.8pt" o:ole="">
                  <v:imagedata r:id="rId2276" o:title=""/>
                </v:shape>
                <o:OLEObject Type="Embed" ProgID="Equation.DSMT4" ShapeID="_x0000_i2148" DrawAspect="Content" ObjectID="_1493039620" r:id="rId2277"/>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49" type="#_x0000_t75" style="width:26.85pt;height:15.6pt" o:ole="">
                  <v:imagedata r:id="rId2278" o:title=""/>
                </v:shape>
                <o:OLEObject Type="Embed" ProgID="Equation.DSMT4" ShapeID="_x0000_i2149" DrawAspect="Content" ObjectID="_1493039621" r:id="rId2279"/>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0" type="#_x0000_t75" style="width:69.3pt;height:1in" o:ole="">
                  <v:imagedata r:id="rId2280" o:title=""/>
                </v:shape>
                <o:OLEObject Type="Embed" ProgID="Equation.DSMT4" ShapeID="_x0000_i2150" DrawAspect="Content" ObjectID="_1493039622" r:id="rId2281"/>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51" type="#_x0000_t75" style="width:61.25pt;height:47.8pt" o:ole="">
                  <v:imagedata r:id="rId2282" o:title=""/>
                </v:shape>
                <o:OLEObject Type="Embed" ProgID="Equation.DSMT4" ShapeID="_x0000_i2151" DrawAspect="Content" ObjectID="_1493039623" r:id="rId2283"/>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w:t>
      </w:r>
      <w:proofErr w:type="gramStart"/>
      <w:r w:rsidR="008C7882">
        <w:t xml:space="preserve">range of the </w:t>
      </w:r>
      <w:r>
        <w:t xml:space="preserve">Young’s modulus and </w:t>
      </w:r>
      <w:r w:rsidR="008C7882">
        <w:t xml:space="preserve">Poisson’s ratio for an isotropic material </w:t>
      </w:r>
      <w:r w:rsidR="000A0A53">
        <w:t>have</w:t>
      </w:r>
      <w:proofErr w:type="gramEnd"/>
      <w:r w:rsidR="000A0A53">
        <w:t xml:space="preser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52" type="#_x0000_t75" style="width:49.95pt;height:14.5pt" o:ole="">
            <v:imagedata r:id="rId2284" o:title=""/>
          </v:shape>
          <o:OLEObject Type="Embed" ProgID="Equation.DSMT4" ShapeID="_x0000_i2152" DrawAspect="Content" ObjectID="_1493039624" r:id="rId2285"/>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w:instrText>
      </w:r>
      <w:r w:rsidR="008735F1">
        <w:instrText xml:space="preserve">Q MTEqn \c \* Arabic \* MERGEFORMAT </w:instrText>
      </w:r>
      <w:r w:rsidR="008735F1">
        <w:fldChar w:fldCharType="separate"/>
      </w:r>
      <w:r w:rsidR="00E3755C">
        <w:rPr>
          <w:noProof/>
        </w:rPr>
        <w:instrText>5</w:instrText>
      </w:r>
      <w:r w:rsidR="008735F1">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53" type="#_x0000_t75" style="width:59.65pt;height:14.5pt" o:ole="">
            <v:imagedata r:id="rId2286" o:title=""/>
          </v:shape>
          <o:OLEObject Type="Embed" ProgID="Equation.DSMT4" ShapeID="_x0000_i2153" DrawAspect="Content" ObjectID="_1493039625" r:id="rId2287"/>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6</w:instrText>
      </w:r>
      <w:r w:rsidR="008735F1">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w:t>
      </w:r>
      <w:proofErr w:type="gramStart"/>
      <w:r>
        <w:t>exist</w:t>
      </w:r>
      <w:proofErr w:type="gramEnd"/>
      <w:r>
        <w:t xml:space="preserve">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54" type="#_x0000_t75" style="width:67.15pt;height:30.65pt" o:ole="">
            <v:imagedata r:id="rId2288" o:title=""/>
          </v:shape>
          <o:OLEObject Type="Embed" ProgID="Equation.DSMT4" ShapeID="_x0000_i2154" DrawAspect="Content" ObjectID="_1493039626" r:id="rId228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886" w:name="ZEqnNum907167"/>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r w:rsidR="00E3755C">
        <w:rPr>
          <w:noProof/>
        </w:rPr>
        <w:instrText>7</w:instrText>
      </w:r>
      <w:r w:rsidR="008735F1">
        <w:rPr>
          <w:noProof/>
        </w:rPr>
        <w:fldChar w:fldCharType="end"/>
      </w:r>
      <w:r w:rsidR="004F1C97">
        <w:instrText>)</w:instrText>
      </w:r>
      <w:bookmarkEnd w:id="886"/>
      <w:r w:rsidR="004F1C97">
        <w:fldChar w:fldCharType="end"/>
      </w:r>
    </w:p>
    <w:p w14:paraId="3A47C2C6" w14:textId="786384B7" w:rsidR="008C7882" w:rsidRDefault="008C7882" w:rsidP="008C7882">
      <w:r>
        <w:t xml:space="preserve">The stress is then similarly derived </w:t>
      </w:r>
      <w:proofErr w:type="gramStart"/>
      <w:r>
        <w:t xml:space="preserve">from </w:t>
      </w:r>
      <w:proofErr w:type="gramEnd"/>
      <w:r w:rsidR="00905817" w:rsidRPr="00905817">
        <w:rPr>
          <w:position w:val="-24"/>
        </w:rPr>
        <w:object w:dxaOrig="840" w:dyaOrig="620" w14:anchorId="3B6216FD">
          <v:shape id="_x0000_i2155" type="#_x0000_t75" style="width:41.9pt;height:30.65pt" o:ole="">
            <v:imagedata r:id="rId2290" o:title=""/>
          </v:shape>
          <o:OLEObject Type="Embed" ProgID="Equation.DSMT4" ShapeID="_x0000_i2155" DrawAspect="Content" ObjectID="_1493039627" r:id="rId2291"/>
        </w:object>
      </w:r>
      <w:r>
        <w:t xml:space="preserve">. In the case of isotropic elasticity, </w:t>
      </w:r>
      <w:r w:rsidR="004F1C97">
        <w:fldChar w:fldCharType="begin"/>
      </w:r>
      <w:r w:rsidR="004F1C97">
        <w:instrText xml:space="preserve"> GOTOBUTTON ZEqnNum907167  \* MERGEFORMAT </w:instrText>
      </w:r>
      <w:r w:rsidR="008735F1">
        <w:fldChar w:fldCharType="begin"/>
      </w:r>
      <w:r w:rsidR="008735F1">
        <w:instrText xml:space="preserve"> REF ZEqnNum907167 \* Charformat \! \* MERGEFORMAT </w:instrText>
      </w:r>
      <w:r w:rsidR="008735F1">
        <w:fldChar w:fldCharType="separate"/>
      </w:r>
      <w:r w:rsidR="00E3755C">
        <w:instrText>(5.7)</w:instrText>
      </w:r>
      <w:r w:rsidR="008735F1">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56" type="#_x0000_t75" style="width:109.05pt;height:30.65pt" o:ole="">
            <v:imagedata r:id="rId2292" o:title=""/>
          </v:shape>
          <o:OLEObject Type="Embed" ProgID="Equation.DSMT4" ShapeID="_x0000_i2156" DrawAspect="Content" ObjectID="_1493039628" r:id="rId22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57" type="#_x0000_t75" style="width:91.9pt;height:19.9pt" o:ole="">
            <v:imagedata r:id="rId2294" o:title=""/>
          </v:shape>
          <o:OLEObject Type="Embed" ProgID="Equation.DSMT4" ShapeID="_x0000_i2157" DrawAspect="Content" ObjectID="_1493039629" r:id="rId22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w:instrText>
      </w:r>
      <w:r w:rsidR="008735F1">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887" w:name="_Toc289032573"/>
      <w:bookmarkStart w:id="888" w:name="_Ref160500499"/>
      <w:r w:rsidR="00C5691A">
        <w:lastRenderedPageBreak/>
        <w:t>Compressible Materials</w:t>
      </w:r>
      <w:bookmarkEnd w:id="887"/>
    </w:p>
    <w:p w14:paraId="2382B6B9" w14:textId="77777777" w:rsidR="008C7882" w:rsidRDefault="008C7882" w:rsidP="008F4203">
      <w:pPr>
        <w:pStyle w:val="Heading3"/>
      </w:pPr>
      <w:bookmarkStart w:id="889" w:name="_Toc289032574"/>
      <w:r>
        <w:t>Isotropic Elasticity</w:t>
      </w:r>
      <w:bookmarkEnd w:id="888"/>
      <w:bookmarkEnd w:id="88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E3755C">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58" type="#_x0000_t75" style="width:118.2pt;height:30.65pt" o:ole="">
            <v:imagedata r:id="rId2296" o:title=""/>
          </v:shape>
          <o:OLEObject Type="Embed" ProgID="Equation.DSMT4" ShapeID="_x0000_i2158" DrawAspect="Content" ObjectID="_1493039630" r:id="rId22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w:instrText>
      </w:r>
      <w:r w:rsidR="008735F1">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59" type="#_x0000_t75" style="width:128.4pt;height:30.65pt" o:ole="">
            <v:imagedata r:id="rId2298" o:title=""/>
          </v:shape>
          <o:OLEObject Type="Embed" ProgID="Equation.DSMT4" ShapeID="_x0000_i2159" DrawAspect="Content" ObjectID="_1493039631" r:id="rId22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w:instrText>
      </w:r>
      <w:r w:rsidR="008735F1">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905817" w:rsidRPr="00905817">
        <w:rPr>
          <w:position w:val="-24"/>
        </w:rPr>
        <w:object w:dxaOrig="2560" w:dyaOrig="620" w14:anchorId="288EF076">
          <v:shape id="_x0000_i2160" type="#_x0000_t75" style="width:128.4pt;height:30.65pt" o:ole="">
            <v:imagedata r:id="rId2300" o:title=""/>
          </v:shape>
          <o:OLEObject Type="Embed" ProgID="Equation.DSMT4" ShapeID="_x0000_i2160" DrawAspect="Content" ObjectID="_1493039632" r:id="rId2301"/>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w:instrText>
      </w:r>
      <w:r w:rsidR="008735F1">
        <w:rPr>
          <w:noProof/>
        </w:rPr>
        <w:fldChar w:fldCharType="end"/>
      </w:r>
      <w:r>
        <w:instrText>)</w:instrText>
      </w:r>
      <w:r>
        <w:fldChar w:fldCharType="end"/>
      </w:r>
    </w:p>
    <w:p w14:paraId="5ACD0341" w14:textId="77777777" w:rsidR="00A447B3" w:rsidRDefault="008C7882" w:rsidP="008C7882">
      <w:pPr>
        <w:rPr>
          <w:ins w:id="890"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891" w:author="Gerard" w:date="2014-08-27T22:11:00Z">
        <w:r w:rsidR="00A447B3">
          <w:t xml:space="preserve"> The Cauchy stress is</w:t>
        </w:r>
      </w:ins>
    </w:p>
    <w:p w14:paraId="0602C1CA" w14:textId="27C89654" w:rsidR="00A447B3" w:rsidRDefault="00A447B3">
      <w:pPr>
        <w:pStyle w:val="MTDisplayEquation"/>
        <w:pPrChange w:id="892" w:author="Gerard" w:date="2014-08-27T22:11:00Z">
          <w:pPr/>
        </w:pPrChange>
      </w:pPr>
      <w:ins w:id="893" w:author="Gerard" w:date="2014-08-27T22:11:00Z">
        <w:r>
          <w:tab/>
        </w:r>
      </w:ins>
      <w:r w:rsidR="00905817" w:rsidRPr="00905817">
        <w:rPr>
          <w:position w:val="-24"/>
        </w:rPr>
        <w:object w:dxaOrig="2680" w:dyaOrig="620" w14:anchorId="4CD4710F">
          <v:shape id="_x0000_i2161" type="#_x0000_t75" style="width:133.8pt;height:30.65pt" o:ole="">
            <v:imagedata r:id="rId2302" o:title=""/>
          </v:shape>
          <o:OLEObject Type="Embed" ProgID="Equation.DSMT4" ShapeID="_x0000_i2161" DrawAspect="Content" ObjectID="_1493039633" r:id="rId2303"/>
        </w:object>
      </w:r>
      <w:ins w:id="894"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895" w:author="Gerard" w:date="2015-05-06T12:49:00Z">
        <w:r>
          <w:fldChar w:fldCharType="end"/>
        </w:r>
      </w:del>
      <w:ins w:id="896" w:author="Gerard" w:date="2014-08-27T22:11:00Z">
        <w:r>
          <w:instrText>(</w:instrText>
        </w:r>
        <w:r>
          <w:fldChar w:fldCharType="begin"/>
        </w:r>
        <w:r>
          <w:instrText xml:space="preserve"> SEQ MTSec \c \* Arabic \* MERGEFORMAT </w:instrText>
        </w:r>
      </w:ins>
      <w:r>
        <w:fldChar w:fldCharType="separate"/>
      </w:r>
      <w:ins w:id="897" w:author="Gerard" w:date="2015-05-06T12:49:00Z">
        <w:r w:rsidR="00E3755C">
          <w:rPr>
            <w:noProof/>
          </w:rPr>
          <w:instrText>5</w:instrText>
        </w:r>
      </w:ins>
      <w:ins w:id="898" w:author="Gerard" w:date="2014-08-27T22:11:00Z">
        <w:r>
          <w:fldChar w:fldCharType="end"/>
        </w:r>
        <w:r>
          <w:instrText>.</w:instrText>
        </w:r>
        <w:r>
          <w:fldChar w:fldCharType="begin"/>
        </w:r>
        <w:r>
          <w:instrText xml:space="preserve"> SEQ MTEqn \c \* Arabic \* MERGEFORMAT </w:instrText>
        </w:r>
      </w:ins>
      <w:r>
        <w:fldChar w:fldCharType="separate"/>
      </w:r>
      <w:ins w:id="899" w:author="Gerard" w:date="2015-05-06T12:49:00Z">
        <w:r w:rsidR="00E3755C">
          <w:rPr>
            <w:noProof/>
          </w:rPr>
          <w:instrText>13</w:instrText>
        </w:r>
      </w:ins>
      <w:ins w:id="900" w:author="Gerard" w:date="2014-08-27T22:11:00Z">
        <w:r>
          <w:fldChar w:fldCharType="end"/>
        </w:r>
        <w:r>
          <w:instrText>)</w:instrText>
        </w:r>
        <w:r>
          <w:fldChar w:fldCharType="end"/>
        </w:r>
      </w:ins>
    </w:p>
    <w:p w14:paraId="32D10873" w14:textId="59A96B4A" w:rsidR="008C7882" w:rsidRDefault="00A447B3" w:rsidP="008C7882">
      <w:pPr>
        <w:rPr>
          <w:ins w:id="901" w:author="Gerard" w:date="2014-08-27T22:16:00Z"/>
        </w:rPr>
      </w:pPr>
      <w:proofErr w:type="gramStart"/>
      <w:ins w:id="902" w:author="Gerard" w:date="2014-08-27T22:15:00Z">
        <w:r>
          <w:t xml:space="preserve">where </w:t>
        </w:r>
      </w:ins>
      <w:r w:rsidR="00905817" w:rsidRPr="00905817">
        <w:rPr>
          <w:position w:val="-14"/>
        </w:rPr>
        <w:object w:dxaOrig="1719" w:dyaOrig="400" w14:anchorId="4A7787E2">
          <v:shape id="_x0000_i2162" type="#_x0000_t75" style="width:85.95pt;height:19.9pt" o:ole="">
            <v:imagedata r:id="rId2304" o:title=""/>
          </v:shape>
          <o:OLEObject Type="Embed" ProgID="Equation.DSMT4" ShapeID="_x0000_i2162" DrawAspect="Content" ObjectID="_1493039634" r:id="rId2305"/>
        </w:object>
      </w:r>
      <w:ins w:id="903" w:author="Gerard" w:date="2014-08-27T22:15:00Z">
        <w:r>
          <w:t xml:space="preserve"> , whereas the spatial elasticity tensor is</w:t>
        </w:r>
      </w:ins>
    </w:p>
    <w:p w14:paraId="183DE1BF" w14:textId="0CE7FF42" w:rsidR="00A447B3" w:rsidRDefault="00A447B3">
      <w:pPr>
        <w:pStyle w:val="MTDisplayEquation"/>
        <w:pPrChange w:id="904" w:author="Gerard" w:date="2014-08-27T22:16:00Z">
          <w:pPr/>
        </w:pPrChange>
      </w:pPr>
      <w:ins w:id="905" w:author="Gerard" w:date="2014-08-27T22:16:00Z">
        <w:r>
          <w:tab/>
        </w:r>
      </w:ins>
      <w:r w:rsidR="00905817" w:rsidRPr="00905817">
        <w:rPr>
          <w:position w:val="-24"/>
        </w:rPr>
        <w:object w:dxaOrig="2340" w:dyaOrig="620" w14:anchorId="5E328A41">
          <v:shape id="_x0000_i2163" type="#_x0000_t75" style="width:117.15pt;height:30.65pt" o:ole="">
            <v:imagedata r:id="rId2306" o:title=""/>
          </v:shape>
          <o:OLEObject Type="Embed" ProgID="Equation.DSMT4" ShapeID="_x0000_i2163" DrawAspect="Content" ObjectID="_1493039635" r:id="rId2307"/>
        </w:object>
      </w:r>
      <w:ins w:id="906"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907" w:author="Gerard" w:date="2015-05-06T12:49:00Z">
        <w:r>
          <w:fldChar w:fldCharType="end"/>
        </w:r>
      </w:del>
      <w:ins w:id="908" w:author="Gerard" w:date="2014-08-27T22:16:00Z">
        <w:r>
          <w:instrText>(</w:instrText>
        </w:r>
        <w:r>
          <w:fldChar w:fldCharType="begin"/>
        </w:r>
        <w:r>
          <w:instrText xml:space="preserve"> SEQ MTSec \c \* Arabic \* MERGEFORMAT </w:instrText>
        </w:r>
      </w:ins>
      <w:r>
        <w:fldChar w:fldCharType="separate"/>
      </w:r>
      <w:ins w:id="909" w:author="Gerard" w:date="2015-05-06T12:49:00Z">
        <w:r w:rsidR="00E3755C">
          <w:rPr>
            <w:noProof/>
          </w:rPr>
          <w:instrText>5</w:instrText>
        </w:r>
      </w:ins>
      <w:ins w:id="910" w:author="Gerard" w:date="2014-08-27T22:16:00Z">
        <w:r>
          <w:fldChar w:fldCharType="end"/>
        </w:r>
        <w:r>
          <w:instrText>.</w:instrText>
        </w:r>
        <w:r>
          <w:fldChar w:fldCharType="begin"/>
        </w:r>
        <w:r>
          <w:instrText xml:space="preserve"> SEQ MTEqn \c \* Arabic \* MERGEFORMAT </w:instrText>
        </w:r>
      </w:ins>
      <w:r>
        <w:fldChar w:fldCharType="separate"/>
      </w:r>
      <w:ins w:id="911" w:author="Gerard" w:date="2015-05-06T12:49:00Z">
        <w:r w:rsidR="00E3755C">
          <w:rPr>
            <w:noProof/>
          </w:rPr>
          <w:instrText>14</w:instrText>
        </w:r>
      </w:ins>
      <w:ins w:id="912" w:author="Gerard" w:date="2014-08-27T22:16:00Z">
        <w:r>
          <w:fldChar w:fldCharType="end"/>
        </w:r>
        <w:r>
          <w:instrText>)</w:instrText>
        </w:r>
        <w:r>
          <w:fldChar w:fldCharType="end"/>
        </w:r>
      </w:ins>
    </w:p>
    <w:p w14:paraId="190A182F" w14:textId="77777777" w:rsidR="004979AD" w:rsidRDefault="004979AD" w:rsidP="004979AD">
      <w:pPr>
        <w:pStyle w:val="Heading3"/>
      </w:pPr>
      <w:bookmarkStart w:id="913" w:name="_Toc289032575"/>
      <w:r>
        <w:t>Orthotropic Elasticity</w:t>
      </w:r>
      <w:bookmarkEnd w:id="913"/>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64" type="#_x0000_t75" style="width:3in;height:34.4pt" o:ole="">
            <v:imagedata r:id="rId2308" o:title=""/>
          </v:shape>
          <o:OLEObject Type="Embed" ProgID="Equation.DSMT4" ShapeID="_x0000_i2164" DrawAspect="Content" ObjectID="_1493039636" r:id="rId2309"/>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w:instrText>
      </w:r>
      <w:r w:rsidR="008735F1">
        <w:instrText xml:space="preserve">\* MERGEFORMAT </w:instrText>
      </w:r>
      <w:r w:rsidR="008735F1">
        <w:fldChar w:fldCharType="separate"/>
      </w:r>
      <w:ins w:id="914" w:author="Gerard" w:date="2015-05-06T12:49:00Z">
        <w:r w:rsidR="00E3755C">
          <w:rPr>
            <w:noProof/>
          </w:rPr>
          <w:instrText>15</w:instrText>
        </w:r>
      </w:ins>
      <w:del w:id="915" w:author="Gerard" w:date="2014-08-27T22:18:00Z">
        <w:r w:rsidR="00567B45" w:rsidDel="00195BE3">
          <w:rPr>
            <w:noProof/>
          </w:rPr>
          <w:delInstrText>13</w:delInstrText>
        </w:r>
      </w:del>
      <w:r w:rsidR="008735F1">
        <w:rPr>
          <w:noProof/>
        </w:rPr>
        <w:fldChar w:fldCharType="end"/>
      </w:r>
      <w:r>
        <w:instrText>)</w:instrText>
      </w:r>
      <w:r>
        <w:fldChar w:fldCharType="end"/>
      </w:r>
    </w:p>
    <w:p w14:paraId="0D01F96D" w14:textId="335AA07D" w:rsidR="00067FF4" w:rsidRDefault="00E903D4" w:rsidP="004979AD">
      <w:proofErr w:type="gramStart"/>
      <w:r>
        <w:t>where</w:t>
      </w:r>
      <w:proofErr w:type="gramEnd"/>
      <w:r>
        <w:t xml:space="preserve"> </w:t>
      </w:r>
      <w:r w:rsidR="00905817" w:rsidRPr="00905817">
        <w:rPr>
          <w:position w:val="-12"/>
        </w:rPr>
        <w:object w:dxaOrig="1280" w:dyaOrig="380" w14:anchorId="22012A8E">
          <v:shape id="_x0000_i2165" type="#_x0000_t75" style="width:63.95pt;height:19.35pt" o:ole="">
            <v:imagedata r:id="rId2310" o:title=""/>
          </v:shape>
          <o:OLEObject Type="Embed" ProgID="Equation.DSMT4" ShapeID="_x0000_i2165" DrawAspect="Content" ObjectID="_1493039637" r:id="rId2311"/>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66" type="#_x0000_t75" style="width:14.5pt;height:19.35pt" o:ole="">
            <v:imagedata r:id="rId2312" o:title=""/>
          </v:shape>
          <o:OLEObject Type="Embed" ProgID="Equation.DSMT4" ShapeID="_x0000_i2166" DrawAspect="Content" ObjectID="_1493039638" r:id="rId2313"/>
        </w:object>
      </w:r>
      <w:r>
        <w:t xml:space="preserve"> (</w:t>
      </w:r>
      <w:r w:rsidR="00905817" w:rsidRPr="00905817">
        <w:rPr>
          <w:position w:val="-12"/>
        </w:rPr>
        <w:object w:dxaOrig="1140" w:dyaOrig="380" w14:anchorId="66D30F4F">
          <v:shape id="_x0000_i2167" type="#_x0000_t75" style="width:56.95pt;height:19.35pt" o:ole="">
            <v:imagedata r:id="rId2314" o:title=""/>
          </v:shape>
          <o:OLEObject Type="Embed" ProgID="Equation.DSMT4" ShapeID="_x0000_i2167" DrawAspect="Content" ObjectID="_1493039639" r:id="rId2315"/>
        </w:object>
      </w:r>
      <w:r>
        <w:t xml:space="preserve">). The material constants are the three shear moduli </w:t>
      </w:r>
      <w:r w:rsidR="00905817" w:rsidRPr="00905817">
        <w:rPr>
          <w:position w:val="-12"/>
        </w:rPr>
        <w:object w:dxaOrig="300" w:dyaOrig="360" w14:anchorId="0136DDE2">
          <v:shape id="_x0000_i2168" type="#_x0000_t75" style="width:15.05pt;height:19.35pt" o:ole="">
            <v:imagedata r:id="rId2316" o:title=""/>
          </v:shape>
          <o:OLEObject Type="Embed" ProgID="Equation.DSMT4" ShapeID="_x0000_i2168" DrawAspect="Content" ObjectID="_1493039640" r:id="rId2317"/>
        </w:object>
      </w:r>
      <w:r w:rsidR="00067FF4">
        <w:t xml:space="preserve"> and six </w:t>
      </w:r>
      <w:proofErr w:type="gramStart"/>
      <w:r w:rsidR="00067FF4">
        <w:t xml:space="preserve">moduli </w:t>
      </w:r>
      <w:proofErr w:type="gramEnd"/>
      <w:r w:rsidR="00905817" w:rsidRPr="00905817">
        <w:rPr>
          <w:position w:val="-12"/>
        </w:rPr>
        <w:object w:dxaOrig="340" w:dyaOrig="360" w14:anchorId="58582D3F">
          <v:shape id="_x0000_i2169" type="#_x0000_t75" style="width:17.2pt;height:19.35pt" o:ole="">
            <v:imagedata r:id="rId2318" o:title=""/>
          </v:shape>
          <o:OLEObject Type="Embed" ProgID="Equation.DSMT4" ShapeID="_x0000_i2169" DrawAspect="Content" ObjectID="_1493039641" r:id="rId2319"/>
        </w:object>
      </w:r>
      <w:r w:rsidR="00067FF4">
        <w:t xml:space="preserve">, where </w:t>
      </w:r>
      <w:r w:rsidR="00905817" w:rsidRPr="00905817">
        <w:rPr>
          <w:position w:val="-12"/>
        </w:rPr>
        <w:object w:dxaOrig="880" w:dyaOrig="360" w14:anchorId="1B1DED36">
          <v:shape id="_x0000_i2170" type="#_x0000_t75" style="width:44.05pt;height:19.35pt" o:ole="">
            <v:imagedata r:id="rId2320" o:title=""/>
          </v:shape>
          <o:OLEObject Type="Embed" ProgID="Equation.DSMT4" ShapeID="_x0000_i2170" DrawAspect="Content" ObjectID="_1493039642" r:id="rId2321"/>
        </w:object>
      </w:r>
      <w:r w:rsidR="00067FF4">
        <w:t xml:space="preserve">.  They may be related to the Young’s </w:t>
      </w:r>
      <w:proofErr w:type="gramStart"/>
      <w:r w:rsidR="00067FF4">
        <w:t xml:space="preserve">moduli </w:t>
      </w:r>
      <w:proofErr w:type="gramEnd"/>
      <w:r w:rsidR="00905817" w:rsidRPr="00905817">
        <w:rPr>
          <w:position w:val="-12"/>
        </w:rPr>
        <w:object w:dxaOrig="300" w:dyaOrig="360" w14:anchorId="487F2877">
          <v:shape id="_x0000_i2171" type="#_x0000_t75" style="width:15.05pt;height:19.35pt" o:ole="">
            <v:imagedata r:id="rId2322" o:title=""/>
          </v:shape>
          <o:OLEObject Type="Embed" ProgID="Equation.DSMT4" ShapeID="_x0000_i2171" DrawAspect="Content" ObjectID="_1493039643" r:id="rId2323"/>
        </w:object>
      </w:r>
      <w:r w:rsidR="00067FF4">
        <w:t xml:space="preserve">, shear moduli </w:t>
      </w:r>
      <w:r w:rsidR="00905817" w:rsidRPr="00905817">
        <w:rPr>
          <w:position w:val="-12"/>
        </w:rPr>
        <w:object w:dxaOrig="380" w:dyaOrig="360" w14:anchorId="3CE99EEC">
          <v:shape id="_x0000_i2172" type="#_x0000_t75" style="width:19.35pt;height:19.35pt" o:ole="">
            <v:imagedata r:id="rId2324" o:title=""/>
          </v:shape>
          <o:OLEObject Type="Embed" ProgID="Equation.DSMT4" ShapeID="_x0000_i2172" DrawAspect="Content" ObjectID="_1493039644" r:id="rId2325"/>
        </w:object>
      </w:r>
      <w:r w:rsidR="00067FF4">
        <w:t xml:space="preserve"> and Poisson’s ratios </w:t>
      </w:r>
      <w:r w:rsidR="00905817" w:rsidRPr="00905817">
        <w:rPr>
          <w:position w:val="-12"/>
        </w:rPr>
        <w:object w:dxaOrig="340" w:dyaOrig="360" w14:anchorId="6990B747">
          <v:shape id="_x0000_i2173" type="#_x0000_t75" style="width:17.2pt;height:19.35pt" o:ole="">
            <v:imagedata r:id="rId2326" o:title=""/>
          </v:shape>
          <o:OLEObject Type="Embed" ProgID="Equation.DSMT4" ShapeID="_x0000_i2173" DrawAspect="Content" ObjectID="_1493039645" r:id="rId2327"/>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74" type="#_x0000_t75" style="width:382.05pt;height:241.8pt" o:ole="">
            <v:imagedata r:id="rId2328" o:title=""/>
          </v:shape>
          <o:OLEObject Type="Embed" ProgID="Equation.DSMT4" ShapeID="_x0000_i2174" DrawAspect="Content" ObjectID="_1493039646" r:id="rId2329"/>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16" w:author="Gerard" w:date="2015-05-06T12:49:00Z">
        <w:r w:rsidR="00E3755C">
          <w:rPr>
            <w:noProof/>
          </w:rPr>
          <w:instrText>16</w:instrText>
        </w:r>
      </w:ins>
      <w:del w:id="917" w:author="Gerard" w:date="2014-08-27T22:18:00Z">
        <w:r w:rsidR="00567B45" w:rsidDel="00195BE3">
          <w:rPr>
            <w:noProof/>
          </w:rPr>
          <w:delInstrText>14</w:delInstrText>
        </w:r>
      </w:del>
      <w:r w:rsidR="008735F1">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75" type="#_x0000_t75" style="width:198.25pt;height:67.7pt" o:ole="">
            <v:imagedata r:id="rId2330" o:title=""/>
          </v:shape>
          <o:OLEObject Type="Embed" ProgID="Equation.DSMT4" ShapeID="_x0000_i2175" DrawAspect="Content" ObjectID="_1493039647" r:id="rId23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18" w:author="Gerard" w:date="2015-05-06T12:49:00Z">
        <w:r w:rsidR="00E3755C">
          <w:rPr>
            <w:noProof/>
          </w:rPr>
          <w:instrText>17</w:instrText>
        </w:r>
      </w:ins>
      <w:del w:id="919" w:author="Gerard" w:date="2014-08-27T22:18:00Z">
        <w:r w:rsidR="00567B45" w:rsidDel="00195BE3">
          <w:rPr>
            <w:noProof/>
          </w:rPr>
          <w:delInstrText>15</w:delInstrText>
        </w:r>
      </w:del>
      <w:r w:rsidR="008735F1">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 xml:space="preserve">elastic case, except that the small strain tensor is replaced by the Green-Lagrange elasticity </w:t>
      </w:r>
      <w:proofErr w:type="gramStart"/>
      <w:r>
        <w:t>tensor</w:t>
      </w:r>
      <w:r w:rsidR="00E903D4">
        <w:t xml:space="preserve"> </w:t>
      </w:r>
      <w:proofErr w:type="gramEnd"/>
      <w:r w:rsidR="00905817" w:rsidRPr="00905817">
        <w:rPr>
          <w:position w:val="-4"/>
        </w:rPr>
        <w:object w:dxaOrig="240" w:dyaOrig="260" w14:anchorId="08B47F60">
          <v:shape id="_x0000_i2176" type="#_x0000_t75" style="width:12.35pt;height:12.9pt" o:ole="">
            <v:imagedata r:id="rId2332" o:title=""/>
          </v:shape>
          <o:OLEObject Type="Embed" ProgID="Equation.DSMT4" ShapeID="_x0000_i2176" DrawAspect="Content" ObjectID="_1493039648" r:id="rId2333"/>
        </w:object>
      </w:r>
      <w:r>
        <w:t>. The material elasticity tensor is then given by,</w:t>
      </w:r>
    </w:p>
    <w:p w14:paraId="01DDD9FA" w14:textId="10824B26" w:rsidR="004979AD" w:rsidRPr="006B4CAD" w:rsidRDefault="004979AD" w:rsidP="004979AD">
      <w:pPr>
        <w:pStyle w:val="MTDisplayEquation"/>
        <w:rPr>
          <w:position w:val="-28"/>
          <w:rPrChange w:id="920" w:author="Gerard" w:date="2014-08-27T22:47:00Z">
            <w:rPr/>
          </w:rPrChange>
        </w:rPr>
      </w:pPr>
      <w:r>
        <w:tab/>
      </w:r>
      <w:r w:rsidR="00905817" w:rsidRPr="00905817">
        <w:rPr>
          <w:position w:val="-28"/>
        </w:rPr>
        <w:object w:dxaOrig="6340" w:dyaOrig="680" w14:anchorId="676AAD61">
          <v:shape id="_x0000_i2177" type="#_x0000_t75" style="width:317.55pt;height:34.4pt" o:ole="">
            <v:imagedata r:id="rId2334" o:title=""/>
          </v:shape>
          <o:OLEObject Type="Embed" ProgID="Equation.DSMT4" ShapeID="_x0000_i2177" DrawAspect="Content" ObjectID="_1493039649" r:id="rId2335"/>
        </w:object>
      </w:r>
      <w:del w:id="921" w:author="Gerard" w:date="2014-08-27T22:47:00Z">
        <w:r w:rsidR="006E0743" w:rsidDel="006B4CAD">
          <w:delText>.</w:delText>
        </w:r>
      </w:del>
      <w:ins w:id="922"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23" w:author="Gerard" w:date="2015-05-06T12:49:00Z">
        <w:r w:rsidR="00E3755C">
          <w:rPr>
            <w:noProof/>
          </w:rPr>
          <w:instrText>18</w:instrText>
        </w:r>
      </w:ins>
      <w:del w:id="924" w:author="Gerard" w:date="2014-08-27T22:18:00Z">
        <w:r w:rsidR="00567B45" w:rsidDel="00195BE3">
          <w:rPr>
            <w:noProof/>
          </w:rPr>
          <w:delInstrText>16</w:delInstrText>
        </w:r>
      </w:del>
      <w:r w:rsidR="008735F1">
        <w:rPr>
          <w:noProof/>
        </w:rPr>
        <w:fldChar w:fldCharType="end"/>
      </w:r>
      <w:r>
        <w:instrText>)</w:instrText>
      </w:r>
      <w:r>
        <w:fldChar w:fldCharType="end"/>
      </w:r>
    </w:p>
    <w:p w14:paraId="37000B5C" w14:textId="6A43AB4E" w:rsidR="004979AD" w:rsidRDefault="004979AD" w:rsidP="004979AD">
      <w:pPr>
        <w:rPr>
          <w:ins w:id="925"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926" w:author="Gerard" w:date="2014-08-27T22:32:00Z">
        <w:r w:rsidR="00D41B2F">
          <w:t xml:space="preserve"> The Cauchy stress is</w:t>
        </w:r>
      </w:ins>
    </w:p>
    <w:p w14:paraId="410FAECB" w14:textId="7A6FAAF4" w:rsidR="00D41B2F" w:rsidRDefault="00D41B2F">
      <w:pPr>
        <w:pStyle w:val="MTDisplayEquation"/>
        <w:rPr>
          <w:ins w:id="927" w:author="Gerard" w:date="2014-08-27T22:43:00Z"/>
        </w:rPr>
        <w:pPrChange w:id="928" w:author="Gerard" w:date="2014-08-27T22:32:00Z">
          <w:pPr/>
        </w:pPrChange>
      </w:pPr>
      <w:ins w:id="929" w:author="Gerard" w:date="2014-08-27T22:32:00Z">
        <w:r>
          <w:tab/>
        </w:r>
      </w:ins>
      <w:r w:rsidR="00905817" w:rsidRPr="00905817">
        <w:rPr>
          <w:position w:val="-62"/>
        </w:rPr>
        <w:object w:dxaOrig="4500" w:dyaOrig="1359" w14:anchorId="3F844481">
          <v:shape id="_x0000_i2178" type="#_x0000_t75" style="width:225.15pt;height:67.7pt" o:ole="">
            <v:imagedata r:id="rId2336" o:title=""/>
          </v:shape>
          <o:OLEObject Type="Embed" ProgID="Equation.DSMT4" ShapeID="_x0000_i2178" DrawAspect="Content" ObjectID="_1493039650" r:id="rId2337"/>
        </w:object>
      </w:r>
      <w:ins w:id="930"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931" w:author="Gerard" w:date="2015-05-06T12:49:00Z">
        <w:r>
          <w:fldChar w:fldCharType="end"/>
        </w:r>
      </w:del>
      <w:ins w:id="932" w:author="Gerard" w:date="2014-08-27T22:32:00Z">
        <w:r>
          <w:instrText>(</w:instrText>
        </w:r>
        <w:r>
          <w:fldChar w:fldCharType="begin"/>
        </w:r>
        <w:r>
          <w:instrText xml:space="preserve"> SEQ MTSec \c \* Arabic \* MERGEFORMAT </w:instrText>
        </w:r>
      </w:ins>
      <w:r>
        <w:fldChar w:fldCharType="separate"/>
      </w:r>
      <w:ins w:id="933" w:author="Gerard" w:date="2015-05-06T12:49:00Z">
        <w:r w:rsidR="00E3755C">
          <w:rPr>
            <w:noProof/>
          </w:rPr>
          <w:instrText>5</w:instrText>
        </w:r>
      </w:ins>
      <w:ins w:id="934" w:author="Gerard" w:date="2014-08-27T22:32:00Z">
        <w:r>
          <w:fldChar w:fldCharType="end"/>
        </w:r>
        <w:r>
          <w:instrText>.</w:instrText>
        </w:r>
        <w:r>
          <w:fldChar w:fldCharType="begin"/>
        </w:r>
        <w:r>
          <w:instrText xml:space="preserve"> SEQ MTEqn \c \* Arabic \* MERGEFORMAT </w:instrText>
        </w:r>
      </w:ins>
      <w:r>
        <w:fldChar w:fldCharType="separate"/>
      </w:r>
      <w:ins w:id="935" w:author="Gerard" w:date="2015-05-06T12:49:00Z">
        <w:r w:rsidR="00E3755C">
          <w:rPr>
            <w:noProof/>
          </w:rPr>
          <w:instrText>19</w:instrText>
        </w:r>
      </w:ins>
      <w:ins w:id="936" w:author="Gerard" w:date="2014-08-27T22:32:00Z">
        <w:r>
          <w:fldChar w:fldCharType="end"/>
        </w:r>
        <w:r>
          <w:instrText>)</w:instrText>
        </w:r>
        <w:r>
          <w:fldChar w:fldCharType="end"/>
        </w:r>
      </w:ins>
    </w:p>
    <w:p w14:paraId="11D04B39" w14:textId="561A5C44" w:rsidR="00C67E37" w:rsidRDefault="00C67E37" w:rsidP="00C67E37">
      <w:pPr>
        <w:rPr>
          <w:ins w:id="937" w:author="Gerard" w:date="2014-08-27T22:45:00Z"/>
        </w:rPr>
      </w:pPr>
      <w:proofErr w:type="gramStart"/>
      <w:ins w:id="938" w:author="Gerard" w:date="2014-08-27T22:43:00Z">
        <w:r>
          <w:t>where</w:t>
        </w:r>
        <w:proofErr w:type="gramEnd"/>
        <w:r>
          <w:t xml:space="preserve"> </w:t>
        </w:r>
      </w:ins>
      <w:r w:rsidR="00905817" w:rsidRPr="00905817">
        <w:rPr>
          <w:position w:val="-12"/>
        </w:rPr>
        <w:object w:dxaOrig="1520" w:dyaOrig="380" w14:anchorId="27807ACE">
          <v:shape id="_x0000_i2179" type="#_x0000_t75" style="width:76.3pt;height:19.35pt" o:ole="">
            <v:imagedata r:id="rId2338" o:title=""/>
          </v:shape>
          <o:OLEObject Type="Embed" ProgID="Equation.DSMT4" ShapeID="_x0000_i2179" DrawAspect="Content" ObjectID="_1493039651" r:id="rId2339"/>
        </w:object>
      </w:r>
      <w:ins w:id="939" w:author="Gerard" w:date="2014-08-27T22:44:00Z">
        <w:r>
          <w:t xml:space="preserve"> </w:t>
        </w:r>
        <w:r w:rsidR="006B4CAD">
          <w:t xml:space="preserve"> and the spatial elasticity tensor is</w:t>
        </w:r>
      </w:ins>
    </w:p>
    <w:p w14:paraId="43C0C871" w14:textId="18632CA2" w:rsidR="006B4CAD" w:rsidRPr="00C67E37" w:rsidRDefault="006B4CAD">
      <w:pPr>
        <w:pStyle w:val="MTDisplayEquation"/>
        <w:pPrChange w:id="940" w:author="Gerard" w:date="2014-08-27T22:45:00Z">
          <w:pPr/>
        </w:pPrChange>
      </w:pPr>
      <w:ins w:id="941" w:author="Gerard" w:date="2014-08-27T22:45:00Z">
        <w:r>
          <w:tab/>
        </w:r>
      </w:ins>
      <w:r w:rsidR="00905817" w:rsidRPr="00905817">
        <w:rPr>
          <w:position w:val="-28"/>
        </w:rPr>
        <w:object w:dxaOrig="5960" w:dyaOrig="680" w14:anchorId="0AE4462B">
          <v:shape id="_x0000_i2180" type="#_x0000_t75" style="width:298.2pt;height:34.4pt" o:ole="">
            <v:imagedata r:id="rId2340" o:title=""/>
          </v:shape>
          <o:OLEObject Type="Embed" ProgID="Equation.DSMT4" ShapeID="_x0000_i2180" DrawAspect="Content" ObjectID="_1493039652" r:id="rId2341"/>
        </w:object>
      </w:r>
      <w:ins w:id="942"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943" w:author="Gerard" w:date="2015-05-06T12:49:00Z">
        <w:r>
          <w:fldChar w:fldCharType="end"/>
        </w:r>
      </w:del>
      <w:ins w:id="944" w:author="Gerard" w:date="2014-08-27T22:45:00Z">
        <w:r>
          <w:instrText>(</w:instrText>
        </w:r>
        <w:r>
          <w:fldChar w:fldCharType="begin"/>
        </w:r>
        <w:r>
          <w:instrText xml:space="preserve"> SEQ MTSec \c \* Arabic \* MERGEFORMAT </w:instrText>
        </w:r>
      </w:ins>
      <w:r>
        <w:fldChar w:fldCharType="separate"/>
      </w:r>
      <w:ins w:id="945" w:author="Gerard" w:date="2015-05-06T12:49:00Z">
        <w:r w:rsidR="00E3755C">
          <w:rPr>
            <w:noProof/>
          </w:rPr>
          <w:instrText>5</w:instrText>
        </w:r>
      </w:ins>
      <w:ins w:id="946" w:author="Gerard" w:date="2014-08-27T22:45:00Z">
        <w:r>
          <w:fldChar w:fldCharType="end"/>
        </w:r>
        <w:r>
          <w:instrText>.</w:instrText>
        </w:r>
        <w:r>
          <w:fldChar w:fldCharType="begin"/>
        </w:r>
        <w:r>
          <w:instrText xml:space="preserve"> SEQ MTEqn \c \* Arabic \* MERGEFORMAT </w:instrText>
        </w:r>
      </w:ins>
      <w:r>
        <w:fldChar w:fldCharType="separate"/>
      </w:r>
      <w:ins w:id="947" w:author="Gerard" w:date="2015-05-06T12:49:00Z">
        <w:r w:rsidR="00E3755C">
          <w:rPr>
            <w:noProof/>
          </w:rPr>
          <w:instrText>20</w:instrText>
        </w:r>
      </w:ins>
      <w:ins w:id="948"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949" w:name="_Toc289032576"/>
      <w:r>
        <w:lastRenderedPageBreak/>
        <w:t>Neo-Hookean Hyperelasticity</w:t>
      </w:r>
      <w:bookmarkEnd w:id="949"/>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81" type="#_x0000_t75" style="width:163.35pt;height:30.65pt" o:ole="">
            <v:imagedata r:id="rId2342" o:title=""/>
          </v:shape>
          <o:OLEObject Type="Embed" ProgID="Equation.DSMT4" ShapeID="_x0000_i2181" DrawAspect="Content" ObjectID="_1493039653" r:id="rId2343"/>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50" w:author="Gerard" w:date="2015-05-06T12:49:00Z">
        <w:r w:rsidR="00E3755C">
          <w:rPr>
            <w:noProof/>
          </w:rPr>
          <w:instrText>21</w:instrText>
        </w:r>
      </w:ins>
      <w:del w:id="951" w:author="Gerard" w:date="2014-08-27T22:18:00Z">
        <w:r w:rsidR="00567B45" w:rsidDel="00195BE3">
          <w:rPr>
            <w:noProof/>
          </w:rPr>
          <w:delInstrText>17</w:delInstrText>
        </w:r>
      </w:del>
      <w:r w:rsidR="008735F1">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82" type="#_x0000_t75" style="width:12.35pt;height:12.9pt" o:ole="">
            <v:imagedata r:id="rId2344" o:title=""/>
          </v:shape>
          <o:OLEObject Type="Embed" ProgID="Equation.DSMT4" ShapeID="_x0000_i2182" DrawAspect="Content" ObjectID="_1493039654" r:id="rId2345"/>
        </w:object>
      </w:r>
      <w:r>
        <w:t xml:space="preserve"> and </w:t>
      </w:r>
      <w:r w:rsidR="00905817" w:rsidRPr="00905817">
        <w:rPr>
          <w:position w:val="-6"/>
        </w:rPr>
        <w:object w:dxaOrig="220" w:dyaOrig="279" w14:anchorId="2F37CEE3">
          <v:shape id="_x0000_i2183" type="#_x0000_t75" style="width:10.75pt;height:14.5pt" o:ole="">
            <v:imagedata r:id="rId2346" o:title=""/>
          </v:shape>
          <o:OLEObject Type="Embed" ProgID="Equation.DSMT4" ShapeID="_x0000_i2183" DrawAspect="Content" ObjectID="_1493039655" r:id="rId2347"/>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84" type="#_x0000_t75" style="width:121.45pt;height:30.65pt" o:ole="">
            <v:imagedata r:id="rId2348" o:title=""/>
          </v:shape>
          <o:OLEObject Type="Embed" ProgID="Equation.DSMT4" ShapeID="_x0000_i2184" DrawAspect="Content" ObjectID="_1493039656" r:id="rId2349"/>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52" w:author="Gerard" w:date="2015-05-06T12:49:00Z">
        <w:r w:rsidR="00E3755C">
          <w:rPr>
            <w:noProof/>
          </w:rPr>
          <w:instrText>22</w:instrText>
        </w:r>
      </w:ins>
      <w:del w:id="953" w:author="Gerard" w:date="2014-08-27T22:18:00Z">
        <w:r w:rsidR="00567B45" w:rsidDel="00195BE3">
          <w:rPr>
            <w:noProof/>
          </w:rPr>
          <w:delInstrText>18</w:delInstrText>
        </w:r>
      </w:del>
      <w:r w:rsidR="008735F1">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proofErr w:type="gramStart"/>
      <w:r>
        <w:t>and</w:t>
      </w:r>
      <w:proofErr w:type="gramEnd"/>
      <w:r>
        <w:t xml:space="preserve">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85" type="#_x0000_t75" style="width:156.35pt;height:30.65pt" o:ole="">
            <v:imagedata r:id="rId2350" o:title=""/>
          </v:shape>
          <o:OLEObject Type="Embed" ProgID="Equation.DSMT4" ShapeID="_x0000_i2185" DrawAspect="Content" ObjectID="_1493039657" r:id="rId2351"/>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54" w:author="Gerard" w:date="2015-05-06T12:49:00Z">
        <w:r w:rsidR="00E3755C">
          <w:rPr>
            <w:noProof/>
          </w:rPr>
          <w:instrText>23</w:instrText>
        </w:r>
      </w:ins>
      <w:del w:id="955" w:author="Gerard" w:date="2014-08-27T22:18:00Z">
        <w:r w:rsidR="00567B45" w:rsidDel="00195BE3">
          <w:rPr>
            <w:noProof/>
          </w:rPr>
          <w:delInstrText>19</w:delInstrText>
        </w:r>
      </w:del>
      <w:r w:rsidR="008735F1">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w:t>
      </w:r>
      <w:proofErr w:type="gramStart"/>
      <w:r>
        <w:t>and a "</w:t>
      </w:r>
      <w:proofErr w:type="gramEnd"/>
      <w:r>
        <w:t>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56" w:name="_Toc289032577"/>
      <w:r>
        <w:t>Ogden Unconstrained</w:t>
      </w:r>
      <w:bookmarkEnd w:id="956"/>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86" type="#_x0000_t75" style="width:318.65pt;height:34.95pt" o:ole="">
            <v:imagedata r:id="rId2352" o:title=""/>
          </v:shape>
          <o:OLEObject Type="Embed" ProgID="Equation.DSMT4" ShapeID="_x0000_i2186" DrawAspect="Content" ObjectID="_1493039658" r:id="rId23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57" w:author="Gerard" w:date="2015-05-06T12:49:00Z">
        <w:r w:rsidR="00E3755C">
          <w:rPr>
            <w:noProof/>
          </w:rPr>
          <w:instrText>24</w:instrText>
        </w:r>
      </w:ins>
      <w:del w:id="958" w:author="Gerard" w:date="2014-08-27T22:18:00Z">
        <w:r w:rsidR="00567B45" w:rsidDel="00195BE3">
          <w:rPr>
            <w:noProof/>
          </w:rPr>
          <w:delInstrText>20</w:delInstrText>
        </w:r>
      </w:del>
      <w:r w:rsidR="008735F1">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87" type="#_x0000_t75" style="width:12.35pt;height:19.35pt" o:ole="">
            <v:imagedata r:id="rId2354" o:title=""/>
          </v:shape>
          <o:OLEObject Type="Embed" ProgID="Equation.DSMT4" ShapeID="_x0000_i2187" DrawAspect="Content" ObjectID="_1493039659" r:id="rId2355"/>
        </w:object>
      </w:r>
      <w:r w:rsidR="00863541">
        <w:t xml:space="preserve"> </w:t>
      </w:r>
      <w:r>
        <w:t xml:space="preserve">are the principal stretches </w:t>
      </w:r>
      <w:proofErr w:type="gramStart"/>
      <w:r>
        <w:t xml:space="preserve">and </w:t>
      </w:r>
      <w:proofErr w:type="gramEnd"/>
      <w:r w:rsidR="00905817" w:rsidRPr="00905817">
        <w:rPr>
          <w:position w:val="-14"/>
        </w:rPr>
        <w:object w:dxaOrig="279" w:dyaOrig="380" w14:anchorId="76BA56EF">
          <v:shape id="_x0000_i2188" type="#_x0000_t75" style="width:14.5pt;height:19.35pt" o:ole="">
            <v:imagedata r:id="rId2356" o:title=""/>
          </v:shape>
          <o:OLEObject Type="Embed" ProgID="Equation.DSMT4" ShapeID="_x0000_i2188" DrawAspect="Content" ObjectID="_1493039660" r:id="rId2357"/>
        </w:object>
      </w:r>
      <w:r>
        <w:t xml:space="preserve">, </w:t>
      </w:r>
      <w:r w:rsidR="00905817" w:rsidRPr="00905817">
        <w:rPr>
          <w:position w:val="-12"/>
        </w:rPr>
        <w:object w:dxaOrig="260" w:dyaOrig="360" w14:anchorId="4B59DB7C">
          <v:shape id="_x0000_i2189" type="#_x0000_t75" style="width:12.9pt;height:19.35pt" o:ole="">
            <v:imagedata r:id="rId2358" o:title=""/>
          </v:shape>
          <o:OLEObject Type="Embed" ProgID="Equation.DSMT4" ShapeID="_x0000_i2189" DrawAspect="Content" ObjectID="_1493039661" r:id="rId2359"/>
        </w:object>
      </w:r>
      <w:r>
        <w:t xml:space="preserve">and </w:t>
      </w:r>
      <w:r w:rsidR="00905817" w:rsidRPr="00905817">
        <w:rPr>
          <w:position w:val="-12"/>
        </w:rPr>
        <w:object w:dxaOrig="320" w:dyaOrig="360" w14:anchorId="2EA61B14">
          <v:shape id="_x0000_i2190" type="#_x0000_t75" style="width:15.6pt;height:19.35pt" o:ole="">
            <v:imagedata r:id="rId2360" o:title=""/>
          </v:shape>
          <o:OLEObject Type="Embed" ProgID="Equation.DSMT4" ShapeID="_x0000_i2190" DrawAspect="Content" ObjectID="_1493039662" r:id="rId2361"/>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w:t>
      </w:r>
      <w:proofErr w:type="gramStart"/>
      <w:r>
        <w:t xml:space="preserve">in </w:t>
      </w:r>
      <w:proofErr w:type="gramEnd"/>
      <w:r>
        <w:fldChar w:fldCharType="begin"/>
      </w:r>
      <w:r>
        <w:instrText xml:space="preserve"> GOTOBUTTON ZEqnNum891122  \* MERGEFORMAT </w:instrText>
      </w:r>
      <w:r w:rsidR="008735F1">
        <w:fldChar w:fldCharType="begin"/>
      </w:r>
      <w:r w:rsidR="008735F1">
        <w:instrText xml:space="preserve"> REF ZEqnNum891122 \! \* MERGEFORMAT </w:instrText>
      </w:r>
      <w:r w:rsidR="008735F1">
        <w:fldChar w:fldCharType="separate"/>
      </w:r>
      <w:ins w:id="959" w:author="Gerard" w:date="2015-05-06T12:49:00Z">
        <w:r w:rsidR="00E3755C" w:rsidRPr="00C1257B">
          <w:instrText>(</w:instrText>
        </w:r>
        <w:r w:rsidR="00E3755C">
          <w:instrText>2</w:instrText>
        </w:r>
        <w:r w:rsidR="00E3755C" w:rsidRPr="00C1257B">
          <w:instrText>.</w:instrText>
        </w:r>
        <w:r w:rsidR="00E3755C">
          <w:instrText>74</w:instrText>
        </w:r>
        <w:r w:rsidR="00E3755C" w:rsidRPr="00C1257B">
          <w:instrText>)</w:instrText>
        </w:r>
      </w:ins>
      <w:ins w:id="960" w:author="Kingsley" w:date="2014-05-24T14:28:00Z">
        <w:del w:id="961"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962"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r w:rsidR="008735F1">
        <w:fldChar w:fldCharType="end"/>
      </w:r>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191" type="#_x0000_t75" style="width:163.35pt;height:34.95pt" o:ole="">
            <v:imagedata r:id="rId2362" o:title=""/>
          </v:shape>
          <o:OLEObject Type="Embed" ProgID="Equation.DSMT4" ShapeID="_x0000_i2191" DrawAspect="Content" ObjectID="_1493039663" r:id="rId23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63" w:author="Gerard" w:date="2015-05-06T12:49:00Z">
        <w:r w:rsidR="00E3755C">
          <w:rPr>
            <w:noProof/>
          </w:rPr>
          <w:instrText>25</w:instrText>
        </w:r>
      </w:ins>
      <w:del w:id="964" w:author="Gerard" w:date="2014-08-27T22:18:00Z">
        <w:r w:rsidR="00567B45" w:rsidDel="00195BE3">
          <w:rPr>
            <w:noProof/>
          </w:rPr>
          <w:delInstrText>21</w:delInstrText>
        </w:r>
      </w:del>
      <w:r w:rsidR="008735F1">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192" type="#_x0000_t75" style="width:231.05pt;height:113.9pt" o:ole="">
            <v:imagedata r:id="rId2364" o:title=""/>
          </v:shape>
          <o:OLEObject Type="Embed" ProgID="Equation.DSMT4" ShapeID="_x0000_i2192" DrawAspect="Content" ObjectID="_1493039664" r:id="rId2365"/>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927C02">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Pr="00927C02">
        <w:instrText>.</w:instrText>
      </w:r>
      <w:r w:rsidR="008735F1">
        <w:fldChar w:fldCharType="begin"/>
      </w:r>
      <w:r w:rsidR="008735F1">
        <w:instrText xml:space="preserve"> SEQ MTEqn \c \* Arabic \* MERGEFORMAT </w:instrText>
      </w:r>
      <w:r w:rsidR="008735F1">
        <w:fldChar w:fldCharType="separate"/>
      </w:r>
      <w:ins w:id="965" w:author="Gerard" w:date="2015-05-06T12:49:00Z">
        <w:r w:rsidR="00E3755C">
          <w:rPr>
            <w:noProof/>
          </w:rPr>
          <w:instrText>26</w:instrText>
        </w:r>
      </w:ins>
      <w:del w:id="966" w:author="Gerard" w:date="2014-08-27T22:18:00Z">
        <w:r w:rsidR="00567B45" w:rsidDel="00195BE3">
          <w:rPr>
            <w:noProof/>
          </w:rPr>
          <w:delInstrText>22</w:delInstrText>
        </w:r>
      </w:del>
      <w:r w:rsidR="008735F1">
        <w:rPr>
          <w:noProof/>
        </w:rPr>
        <w:fldChar w:fldCharType="end"/>
      </w:r>
      <w:r w:rsidRPr="00927C02">
        <w:instrText>)</w:instrText>
      </w:r>
      <w:r w:rsidRPr="00927C02">
        <w:fldChar w:fldCharType="end"/>
      </w:r>
    </w:p>
    <w:p w14:paraId="2FE1A2FC" w14:textId="1CEA2C65" w:rsidR="00C5691A" w:rsidRPr="00927C02" w:rsidRDefault="00C5691A" w:rsidP="00C5691A">
      <w:proofErr w:type="gramStart"/>
      <w:r w:rsidRPr="00927C02">
        <w:t>where</w:t>
      </w:r>
      <w:proofErr w:type="gramEnd"/>
      <w:r w:rsidRPr="00927C02">
        <w:t xml:space="preserve"> </w:t>
      </w:r>
      <w:r w:rsidR="00905817" w:rsidRPr="00905817">
        <w:rPr>
          <w:position w:val="-12"/>
        </w:rPr>
        <w:object w:dxaOrig="1140" w:dyaOrig="360" w14:anchorId="6F577486">
          <v:shape id="_x0000_i2193" type="#_x0000_t75" style="width:56.95pt;height:19.35pt" o:ole="">
            <v:imagedata r:id="rId2366" o:title=""/>
          </v:shape>
          <o:OLEObject Type="Embed" ProgID="Equation.DSMT4" ShapeID="_x0000_i2193" DrawAspect="Content" ObjectID="_1493039665" r:id="rId2367"/>
        </w:object>
      </w:r>
      <w:r w:rsidRPr="00927C02">
        <w:t xml:space="preserve"> and </w:t>
      </w:r>
      <w:r w:rsidR="00905817" w:rsidRPr="00905817">
        <w:rPr>
          <w:position w:val="-12"/>
        </w:rPr>
        <w:object w:dxaOrig="260" w:dyaOrig="360" w14:anchorId="6486C92C">
          <v:shape id="_x0000_i2194" type="#_x0000_t75" style="width:12.9pt;height:19.35pt" o:ole="">
            <v:imagedata r:id="rId2368" o:title=""/>
          </v:shape>
          <o:OLEObject Type="Embed" ProgID="Equation.DSMT4" ShapeID="_x0000_i2194" DrawAspect="Content" ObjectID="_1493039666" r:id="rId2369"/>
        </w:object>
      </w:r>
      <w:r w:rsidRPr="00927C02">
        <w:t xml:space="preserve"> are the eigenvectors of </w:t>
      </w:r>
      <w:r w:rsidR="00905817" w:rsidRPr="00905817">
        <w:rPr>
          <w:position w:val="-6"/>
        </w:rPr>
        <w:object w:dxaOrig="200" w:dyaOrig="279" w14:anchorId="531F48FD">
          <v:shape id="_x0000_i2195" type="#_x0000_t75" style="width:10.2pt;height:14.5pt" o:ole="">
            <v:imagedata r:id="rId2370" o:title=""/>
          </v:shape>
          <o:OLEObject Type="Embed" ProgID="Equation.DSMT4" ShapeID="_x0000_i2195" DrawAspect="Content" ObjectID="_1493039667" r:id="rId2371"/>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196" type="#_x0000_t75" style="width:290.7pt;height:37.6pt" o:ole="">
            <v:imagedata r:id="rId2372" o:title=""/>
          </v:shape>
          <o:OLEObject Type="Embed" ProgID="Equation.DSMT4" ShapeID="_x0000_i2196" DrawAspect="Content" ObjectID="_1493039668" r:id="rId2373"/>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927C02">
        <w:instrText>(</w:instrText>
      </w:r>
      <w:r w:rsidR="008735F1">
        <w:fldChar w:fldCharType="begin"/>
      </w:r>
      <w:r w:rsidR="008735F1">
        <w:instrText xml:space="preserve"> SEQ MTSec \c \* Arabic \* MERGEFO</w:instrText>
      </w:r>
      <w:r w:rsidR="008735F1">
        <w:instrText xml:space="preserve">RMAT </w:instrText>
      </w:r>
      <w:r w:rsidR="008735F1">
        <w:fldChar w:fldCharType="separate"/>
      </w:r>
      <w:r w:rsidR="00E3755C">
        <w:rPr>
          <w:noProof/>
        </w:rPr>
        <w:instrText>5</w:instrText>
      </w:r>
      <w:r w:rsidR="008735F1">
        <w:rPr>
          <w:noProof/>
        </w:rPr>
        <w:fldChar w:fldCharType="end"/>
      </w:r>
      <w:r w:rsidRPr="00927C02">
        <w:instrText>.</w:instrText>
      </w:r>
      <w:r w:rsidR="008735F1">
        <w:fldChar w:fldCharType="begin"/>
      </w:r>
      <w:r w:rsidR="008735F1">
        <w:instrText xml:space="preserve"> SEQ MTEqn \c \* Arabic \* MERGEFORMAT </w:instrText>
      </w:r>
      <w:r w:rsidR="008735F1">
        <w:fldChar w:fldCharType="separate"/>
      </w:r>
      <w:ins w:id="967" w:author="Gerard" w:date="2015-05-06T12:49:00Z">
        <w:r w:rsidR="00E3755C">
          <w:rPr>
            <w:noProof/>
          </w:rPr>
          <w:instrText>27</w:instrText>
        </w:r>
      </w:ins>
      <w:del w:id="968" w:author="Gerard" w:date="2014-08-27T22:18:00Z">
        <w:r w:rsidR="00567B45" w:rsidDel="00195BE3">
          <w:rPr>
            <w:noProof/>
          </w:rPr>
          <w:delInstrText>23</w:delInstrText>
        </w:r>
      </w:del>
      <w:r w:rsidR="008735F1">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197" type="#_x0000_t75" style="width:141.3pt;height:36.55pt" o:ole="">
            <v:imagedata r:id="rId2374" o:title=""/>
          </v:shape>
          <o:OLEObject Type="Embed" ProgID="Equation.DSMT4" ShapeID="_x0000_i2197" DrawAspect="Content" ObjectID="_1493039669" r:id="rId2375"/>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Pr="00927C02">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Pr="00927C02">
        <w:instrText>.</w:instrText>
      </w:r>
      <w:r w:rsidR="008735F1">
        <w:fldChar w:fldCharType="begin"/>
      </w:r>
      <w:r w:rsidR="008735F1">
        <w:instrText xml:space="preserve"> SEQ MTEqn \c \* Arabic \* MERGEFORMAT </w:instrText>
      </w:r>
      <w:r w:rsidR="008735F1">
        <w:fldChar w:fldCharType="separate"/>
      </w:r>
      <w:ins w:id="969" w:author="Gerard" w:date="2015-05-06T12:49:00Z">
        <w:r w:rsidR="00E3755C">
          <w:rPr>
            <w:noProof/>
          </w:rPr>
          <w:instrText>28</w:instrText>
        </w:r>
      </w:ins>
      <w:del w:id="970" w:author="Gerard" w:date="2014-08-27T22:18:00Z">
        <w:r w:rsidR="00567B45" w:rsidDel="00195BE3">
          <w:rPr>
            <w:noProof/>
          </w:rPr>
          <w:delInstrText>24</w:delInstrText>
        </w:r>
      </w:del>
      <w:r w:rsidR="008735F1">
        <w:rPr>
          <w:noProof/>
        </w:rPr>
        <w:fldChar w:fldCharType="end"/>
      </w:r>
      <w:r w:rsidRPr="00927C02">
        <w:instrText>)</w:instrText>
      </w:r>
      <w:r w:rsidRPr="00927C02">
        <w:fldChar w:fldCharType="end"/>
      </w:r>
    </w:p>
    <w:p w14:paraId="26A00D38" w14:textId="4CE78308" w:rsidR="00C5691A" w:rsidRDefault="00C5691A" w:rsidP="00C5691A">
      <w:proofErr w:type="gramStart"/>
      <w:r w:rsidRPr="00033649">
        <w:t>which</w:t>
      </w:r>
      <w:proofErr w:type="gramEnd"/>
      <w:r w:rsidRPr="00033649">
        <w:t xml:space="preserve">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E3755C">
        <w:t>5.1</w:t>
      </w:r>
      <w:r w:rsidRPr="00033649">
        <w:fldChar w:fldCharType="end"/>
      </w:r>
      <w:r w:rsidRPr="00033649">
        <w:t xml:space="preserve">), with equivalent Lamé coefficients </w:t>
      </w:r>
      <w:r w:rsidR="00905817" w:rsidRPr="00905817">
        <w:rPr>
          <w:position w:val="-14"/>
        </w:rPr>
        <w:object w:dxaOrig="680" w:dyaOrig="380" w14:anchorId="18F26767">
          <v:shape id="_x0000_i2198" type="#_x0000_t75" style="width:34.4pt;height:19.35pt" o:ole="">
            <v:imagedata r:id="rId2376" o:title=""/>
          </v:shape>
          <o:OLEObject Type="Embed" ProgID="Equation.DSMT4" ShapeID="_x0000_i2198" DrawAspect="Content" ObjectID="_1493039670" r:id="rId2377"/>
        </w:object>
      </w:r>
      <w:r w:rsidRPr="00033649">
        <w:t xml:space="preserve"> and </w:t>
      </w:r>
      <w:r w:rsidR="00905817" w:rsidRPr="00905817">
        <w:rPr>
          <w:position w:val="-16"/>
        </w:rPr>
        <w:object w:dxaOrig="1320" w:dyaOrig="460" w14:anchorId="7C3A8942">
          <v:shape id="_x0000_i2199" type="#_x0000_t75" style="width:66.1pt;height:22.55pt" o:ole="">
            <v:imagedata r:id="rId2378" o:title=""/>
          </v:shape>
          <o:OLEObject Type="Embed" ProgID="Equation.DSMT4" ShapeID="_x0000_i2199" DrawAspect="Content" ObjectID="_1493039671" r:id="rId2379"/>
        </w:object>
      </w:r>
      <w:r w:rsidRPr="00033649">
        <w:t>.</w:t>
      </w:r>
    </w:p>
    <w:p w14:paraId="6527D3D1" w14:textId="77777777" w:rsidR="00122416" w:rsidRDefault="00122416" w:rsidP="00C5691A"/>
    <w:p w14:paraId="43F5D4CA" w14:textId="77777777" w:rsidR="00122416" w:rsidRDefault="00122416" w:rsidP="00122416">
      <w:pPr>
        <w:pStyle w:val="Heading3"/>
      </w:pPr>
      <w:bookmarkStart w:id="971" w:name="_Toc289032578"/>
      <w:r>
        <w:t>Holmes-Mow</w:t>
      </w:r>
      <w:bookmarkEnd w:id="971"/>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0" type="#_x0000_t75" style="width:123.6pt;height:30.65pt" o:ole="">
            <v:imagedata r:id="rId2380" o:title=""/>
          </v:shape>
          <o:OLEObject Type="Embed" ProgID="Equation.DSMT4" ShapeID="_x0000_i2200" DrawAspect="Content" ObjectID="_1493039672" r:id="rId2381"/>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72" w:author="Gerard" w:date="2015-05-06T12:49:00Z">
        <w:r w:rsidR="00E3755C">
          <w:rPr>
            <w:noProof/>
          </w:rPr>
          <w:instrText>29</w:instrText>
        </w:r>
      </w:ins>
      <w:del w:id="973" w:author="Gerard" w:date="2014-08-27T22:18:00Z">
        <w:r w:rsidR="00567B45" w:rsidDel="00195BE3">
          <w:rPr>
            <w:noProof/>
          </w:rPr>
          <w:delInstrText>25</w:delInstrText>
        </w:r>
      </w:del>
      <w:r w:rsidR="008735F1">
        <w:rPr>
          <w:noProof/>
        </w:rPr>
        <w:fldChar w:fldCharType="end"/>
      </w:r>
      <w:r>
        <w:instrText>)</w:instrText>
      </w:r>
      <w:r>
        <w:fldChar w:fldCharType="end"/>
      </w:r>
    </w:p>
    <w:p w14:paraId="773BEEE6" w14:textId="0D3D669A" w:rsidR="00122416" w:rsidRDefault="00122416" w:rsidP="00122416">
      <w:proofErr w:type="gramStart"/>
      <w:r>
        <w:t>where</w:t>
      </w:r>
      <w:proofErr w:type="gramEnd"/>
      <w:r>
        <w:t xml:space="preserve"> </w:t>
      </w:r>
      <w:r w:rsidR="00905817" w:rsidRPr="00905817">
        <w:rPr>
          <w:position w:val="-12"/>
        </w:rPr>
        <w:object w:dxaOrig="220" w:dyaOrig="360" w14:anchorId="37DC0971">
          <v:shape id="_x0000_i2201" type="#_x0000_t75" style="width:10.75pt;height:19.35pt" o:ole="">
            <v:imagedata r:id="rId2382" o:title=""/>
          </v:shape>
          <o:OLEObject Type="Embed" ProgID="Equation.DSMT4" ShapeID="_x0000_i2201" DrawAspect="Content" ObjectID="_1493039673" r:id="rId2383"/>
        </w:object>
      </w:r>
      <w:r>
        <w:t xml:space="preserve">and </w:t>
      </w:r>
      <w:r w:rsidR="00905817" w:rsidRPr="00905817">
        <w:rPr>
          <w:position w:val="-12"/>
        </w:rPr>
        <w:object w:dxaOrig="240" w:dyaOrig="360" w14:anchorId="0372790B">
          <v:shape id="_x0000_i2202" type="#_x0000_t75" style="width:12.35pt;height:19.35pt" o:ole="">
            <v:imagedata r:id="rId2384" o:title=""/>
          </v:shape>
          <o:OLEObject Type="Embed" ProgID="Equation.DSMT4" ShapeID="_x0000_i2202" DrawAspect="Content" ObjectID="_1493039674" r:id="rId2385"/>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03" type="#_x0000_t75" style="width:283.7pt;height:67.7pt" o:ole="">
            <v:imagedata r:id="rId2386" o:title=""/>
          </v:shape>
          <o:OLEObject Type="Embed" ProgID="Equation.DSMT4" ShapeID="_x0000_i2203" DrawAspect="Content" ObjectID="_1493039675" r:id="rId23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74" w:author="Gerard" w:date="2015-05-06T12:49:00Z">
        <w:r w:rsidR="00E3755C">
          <w:rPr>
            <w:noProof/>
          </w:rPr>
          <w:instrText>30</w:instrText>
        </w:r>
      </w:ins>
      <w:del w:id="975" w:author="Gerard" w:date="2014-08-27T22:18:00Z">
        <w:r w:rsidR="00567B45" w:rsidDel="00195BE3">
          <w:rPr>
            <w:noProof/>
          </w:rPr>
          <w:delInstrText>26</w:delInstrText>
        </w:r>
      </w:del>
      <w:r w:rsidR="008735F1">
        <w:rPr>
          <w:noProof/>
        </w:rPr>
        <w:fldChar w:fldCharType="end"/>
      </w:r>
      <w:r>
        <w:instrText>)</w:instrText>
      </w:r>
      <w:r>
        <w:fldChar w:fldCharType="end"/>
      </w:r>
    </w:p>
    <w:p w14:paraId="351DE14D" w14:textId="4E870FEF" w:rsidR="00122416" w:rsidRDefault="00122416" w:rsidP="00122416">
      <w:proofErr w:type="gramStart"/>
      <w:r>
        <w:t>and</w:t>
      </w:r>
      <w:proofErr w:type="gramEnd"/>
      <w:r>
        <w:t xml:space="preserve"> </w:t>
      </w:r>
      <w:r w:rsidR="00905817" w:rsidRPr="00905817">
        <w:rPr>
          <w:position w:val="-6"/>
        </w:rPr>
        <w:object w:dxaOrig="220" w:dyaOrig="279" w14:anchorId="15222016">
          <v:shape id="_x0000_i2204" type="#_x0000_t75" style="width:10.75pt;height:14.5pt" o:ole="">
            <v:imagedata r:id="rId2388" o:title=""/>
          </v:shape>
          <o:OLEObject Type="Embed" ProgID="Equation.DSMT4" ShapeID="_x0000_i2204" DrawAspect="Content" ObjectID="_1493039676" r:id="rId2389"/>
        </w:object>
      </w:r>
      <w:r>
        <w:t xml:space="preserve">and </w:t>
      </w:r>
      <w:r w:rsidR="00905817" w:rsidRPr="00905817">
        <w:rPr>
          <w:position w:val="-10"/>
        </w:rPr>
        <w:object w:dxaOrig="240" w:dyaOrig="260" w14:anchorId="34542AF1">
          <v:shape id="_x0000_i2205" type="#_x0000_t75" style="width:12.35pt;height:12.9pt" o:ole="">
            <v:imagedata r:id="rId2390" o:title=""/>
          </v:shape>
          <o:OLEObject Type="Embed" ProgID="Equation.DSMT4" ShapeID="_x0000_i2205" DrawAspect="Content" ObjectID="_1493039677" r:id="rId2391"/>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06" type="#_x0000_t75" style="width:236.95pt;height:30.65pt" o:ole="">
            <v:imagedata r:id="rId2392" o:title=""/>
          </v:shape>
          <o:OLEObject Type="Embed" ProgID="Equation.DSMT4" ShapeID="_x0000_i2206" DrawAspect="Content" ObjectID="_1493039678" r:id="rId23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ins w:id="976" w:author="Gerard" w:date="2015-05-06T12:49:00Z">
        <w:r w:rsidR="00E3755C">
          <w:rPr>
            <w:noProof/>
          </w:rPr>
          <w:instrText>31</w:instrText>
        </w:r>
      </w:ins>
      <w:del w:id="977" w:author="Gerard" w:date="2014-08-27T22:18:00Z">
        <w:r w:rsidR="00567B45" w:rsidDel="00195BE3">
          <w:rPr>
            <w:noProof/>
          </w:rPr>
          <w:delInstrText>27</w:delInstrText>
        </w:r>
      </w:del>
      <w:r w:rsidR="008735F1">
        <w:rPr>
          <w:noProof/>
        </w:rPr>
        <w:fldChar w:fldCharType="end"/>
      </w:r>
      <w:r>
        <w:instrText>)</w:instrText>
      </w:r>
      <w:r>
        <w:fldChar w:fldCharType="end"/>
      </w:r>
    </w:p>
    <w:p w14:paraId="30084E61" w14:textId="77777777" w:rsidR="00715ECB" w:rsidRDefault="0055288F" w:rsidP="00C5691A">
      <w:proofErr w:type="gramStart"/>
      <w:r>
        <w:t>and</w:t>
      </w:r>
      <w:proofErr w:type="gramEnd"/>
      <w:r>
        <w:t xml:space="preserve"> the spatial elasticity tensor is</w:t>
      </w:r>
    </w:p>
    <w:p w14:paraId="49B3B1BC" w14:textId="1EF6EA14" w:rsidR="0055288F" w:rsidRDefault="0055288F" w:rsidP="0051289D">
      <w:pPr>
        <w:pStyle w:val="MTDisplayEquation"/>
        <w:rPr>
          <w:ins w:id="978" w:author="Gerard" w:date="2015-03-26T23:11:00Z"/>
        </w:rPr>
      </w:pPr>
      <w:r>
        <w:tab/>
      </w:r>
      <w:r w:rsidR="00905817" w:rsidRPr="00905817">
        <w:rPr>
          <w:position w:val="-28"/>
        </w:rPr>
        <w:object w:dxaOrig="6259" w:dyaOrig="660" w14:anchorId="689DC561">
          <v:shape id="_x0000_i2207" type="#_x0000_t75" style="width:312.7pt;height:32.8pt" o:ole="">
            <v:imagedata r:id="rId2394" o:title=""/>
          </v:shape>
          <o:OLEObject Type="Embed" ProgID="Equation.DSMT4" ShapeID="_x0000_i2207" DrawAspect="Content" ObjectID="_1493039679" r:id="rId23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979" w:author="Gerard" w:date="2015-05-06T12:49:00Z">
        <w:r w:rsidR="00E3755C">
          <w:rPr>
            <w:noProof/>
          </w:rPr>
          <w:instrText>32</w:instrText>
        </w:r>
      </w:ins>
      <w:del w:id="980" w:author="Gerard" w:date="2014-08-27T22:18:00Z">
        <w:r w:rsidR="00567B45" w:rsidDel="00195BE3">
          <w:rPr>
            <w:noProof/>
          </w:rPr>
          <w:delInstrText>28</w:delInstrText>
        </w:r>
      </w:del>
      <w:r w:rsidR="008735F1">
        <w:rPr>
          <w:noProof/>
        </w:rPr>
        <w:fldChar w:fldCharType="end"/>
      </w:r>
      <w:r>
        <w:instrText>)</w:instrText>
      </w:r>
      <w:r>
        <w:fldChar w:fldCharType="end"/>
      </w:r>
    </w:p>
    <w:p w14:paraId="6374DEAF" w14:textId="1672AE6C" w:rsidR="00214E15" w:rsidRDefault="00214E15" w:rsidP="00214E15">
      <w:pPr>
        <w:pStyle w:val="Heading3"/>
        <w:rPr>
          <w:ins w:id="981" w:author="Gerard" w:date="2015-03-26T23:11:00Z"/>
        </w:rPr>
      </w:pPr>
      <w:bookmarkStart w:id="982" w:name="_Toc289032579"/>
      <w:ins w:id="983" w:author="Gerard" w:date="2015-03-26T23:12:00Z">
        <w:r>
          <w:t>Conewise Linear Elasticity</w:t>
        </w:r>
      </w:ins>
      <w:bookmarkEnd w:id="982"/>
    </w:p>
    <w:p w14:paraId="158FCC99" w14:textId="650AB6F4" w:rsidR="00214E15" w:rsidRDefault="00214E15" w:rsidP="00214E15">
      <w:pPr>
        <w:rPr>
          <w:ins w:id="984" w:author="Gerard" w:date="2015-03-26T23:11:00Z"/>
        </w:rPr>
      </w:pPr>
      <w:ins w:id="985"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986" w:author="Gerard" w:date="2015-03-26T23:12:00Z">
        <w:r>
          <w:fldChar w:fldCharType="end"/>
        </w:r>
      </w:ins>
      <w:ins w:id="987" w:author="Gerard" w:date="2015-03-26T23:14:00Z">
        <w:r w:rsidR="000450C4">
          <w:t xml:space="preserve"> formulated a model for describing bimodular elastic solids exhibiting orthotropic material symmetry. </w:t>
        </w:r>
      </w:ins>
      <w:ins w:id="988" w:author="Gerard" w:date="2015-03-26T23:15:00Z">
        <w:r w:rsidR="000450C4">
          <w:t xml:space="preserve">This </w:t>
        </w:r>
      </w:ins>
      <w:ins w:id="989" w:author="Gerard" w:date="2015-03-26T23:11:00Z">
        <w:r>
          <w:t>can be derived from the following hyperelastic strain-energy function:</w:t>
        </w:r>
      </w:ins>
    </w:p>
    <w:p w14:paraId="48A8C812" w14:textId="77777777" w:rsidR="00214E15" w:rsidRDefault="00214E15" w:rsidP="00214E15">
      <w:pPr>
        <w:pStyle w:val="MTDisplayEquation"/>
        <w:rPr>
          <w:ins w:id="990" w:author="Gerard" w:date="2015-03-26T23:11:00Z"/>
        </w:rPr>
      </w:pPr>
      <w:ins w:id="991" w:author="Gerard" w:date="2015-03-26T23:11:00Z">
        <w:r>
          <w:lastRenderedPageBreak/>
          <w:tab/>
        </w:r>
      </w:ins>
      <w:ins w:id="992" w:author="Gerard" w:date="2015-03-26T23:11:00Z">
        <w:r w:rsidR="00153956" w:rsidRPr="00153375">
          <w:rPr>
            <w:position w:val="-30"/>
          </w:rPr>
          <w:object w:dxaOrig="6740" w:dyaOrig="720" w14:anchorId="1B2CB3A5">
            <v:shape id="_x0000_i2208" type="#_x0000_t75" style="width:337.45pt;height:36.55pt" o:ole="">
              <v:imagedata r:id="rId2396" o:title=""/>
            </v:shape>
            <o:OLEObject Type="Embed" ProgID="Equation.DSMT4" ShapeID="_x0000_i2208" DrawAspect="Content" ObjectID="_1493039680" r:id="rId2397"/>
          </w:object>
        </w:r>
      </w:ins>
      <w:ins w:id="993"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994" w:author="Gerard" w:date="2015-03-26T23:11:00Z">
        <w:r>
          <w:rPr>
            <w:noProof/>
          </w:rPr>
          <w:fldChar w:fldCharType="end"/>
        </w:r>
        <w:r>
          <w:instrText>.</w:instrText>
        </w:r>
        <w:r>
          <w:fldChar w:fldCharType="begin"/>
        </w:r>
        <w:r>
          <w:instrText xml:space="preserve"> SEQ MTEqn \c \* Arabic \* MERGEFORMAT </w:instrText>
        </w:r>
        <w:r>
          <w:fldChar w:fldCharType="separate"/>
        </w:r>
      </w:ins>
      <w:r w:rsidR="00E3755C">
        <w:rPr>
          <w:noProof/>
        </w:rPr>
        <w:instrText>32</w:instrText>
      </w:r>
      <w:ins w:id="995" w:author="Gerard" w:date="2015-03-26T23:11:00Z">
        <w:r>
          <w:rPr>
            <w:noProof/>
          </w:rPr>
          <w:fldChar w:fldCharType="end"/>
        </w:r>
        <w:r>
          <w:instrText>)</w:instrText>
        </w:r>
        <w:r>
          <w:fldChar w:fldCharType="end"/>
        </w:r>
      </w:ins>
    </w:p>
    <w:p w14:paraId="594E7482" w14:textId="5F58A69C" w:rsidR="000450C4" w:rsidRDefault="00214E15" w:rsidP="00214E15">
      <w:pPr>
        <w:rPr>
          <w:ins w:id="996" w:author="Gerard" w:date="2015-03-26T23:16:00Z"/>
        </w:rPr>
      </w:pPr>
      <w:proofErr w:type="gramStart"/>
      <w:ins w:id="997" w:author="Gerard" w:date="2015-03-26T23:11:00Z">
        <w:r>
          <w:t>where</w:t>
        </w:r>
        <w:proofErr w:type="gramEnd"/>
        <w:r>
          <w:t xml:space="preserve"> </w:t>
        </w:r>
      </w:ins>
      <w:ins w:id="998" w:author="Gerard" w:date="2015-03-26T23:11:00Z">
        <w:r w:rsidRPr="00905817">
          <w:rPr>
            <w:position w:val="-12"/>
          </w:rPr>
          <w:object w:dxaOrig="1280" w:dyaOrig="380" w14:anchorId="1CF4711F">
            <v:shape id="_x0000_i2209" type="#_x0000_t75" style="width:63.95pt;height:19.35pt" o:ole="">
              <v:imagedata r:id="rId2310" o:title=""/>
            </v:shape>
            <o:OLEObject Type="Embed" ProgID="Equation.DSMT4" ShapeID="_x0000_i2209" DrawAspect="Content" ObjectID="_1493039681" r:id="rId2398"/>
          </w:object>
        </w:r>
      </w:ins>
      <w:ins w:id="999" w:author="Gerard" w:date="2015-03-26T23:11:00Z">
        <w:r>
          <w:t xml:space="preserve"> is the structural tensor corresponding to one of the three mutually orthogonal planes of symmetry whose unit outward normal is </w:t>
        </w:r>
      </w:ins>
      <w:ins w:id="1000" w:author="Gerard" w:date="2015-03-26T23:11:00Z">
        <w:r w:rsidRPr="00905817">
          <w:rPr>
            <w:position w:val="-12"/>
          </w:rPr>
          <w:object w:dxaOrig="279" w:dyaOrig="380" w14:anchorId="68A4843B">
            <v:shape id="_x0000_i2210" type="#_x0000_t75" style="width:14.5pt;height:19.35pt" o:ole="">
              <v:imagedata r:id="rId2312" o:title=""/>
            </v:shape>
            <o:OLEObject Type="Embed" ProgID="Equation.DSMT4" ShapeID="_x0000_i2210" DrawAspect="Content" ObjectID="_1493039682" r:id="rId2399"/>
          </w:object>
        </w:r>
      </w:ins>
      <w:ins w:id="1001" w:author="Gerard" w:date="2015-03-26T23:11:00Z">
        <w:r>
          <w:t xml:space="preserve"> (</w:t>
        </w:r>
      </w:ins>
      <w:ins w:id="1002" w:author="Gerard" w:date="2015-03-26T23:11:00Z">
        <w:r w:rsidRPr="00905817">
          <w:rPr>
            <w:position w:val="-12"/>
          </w:rPr>
          <w:object w:dxaOrig="1140" w:dyaOrig="380" w14:anchorId="0A71C0B3">
            <v:shape id="_x0000_i2211" type="#_x0000_t75" style="width:56.95pt;height:19.35pt" o:ole="">
              <v:imagedata r:id="rId2314" o:title=""/>
            </v:shape>
            <o:OLEObject Type="Embed" ProgID="Equation.DSMT4" ShapeID="_x0000_i2211" DrawAspect="Content" ObjectID="_1493039683" r:id="rId2400"/>
          </w:object>
        </w:r>
      </w:ins>
      <w:ins w:id="1003" w:author="Gerard" w:date="2015-03-26T23:11:00Z">
        <w:r>
          <w:t xml:space="preserve">). </w:t>
        </w:r>
      </w:ins>
      <w:ins w:id="1004" w:author="Gerard" w:date="2015-03-26T23:16:00Z">
        <w:r w:rsidR="000450C4">
          <w:t>The bimodular response is described by</w:t>
        </w:r>
      </w:ins>
    </w:p>
    <w:p w14:paraId="66FC8AE9" w14:textId="2270B986" w:rsidR="000450C4" w:rsidRDefault="000450C4">
      <w:pPr>
        <w:pStyle w:val="MTDisplayEquation"/>
        <w:rPr>
          <w:ins w:id="1005" w:author="Gerard" w:date="2015-03-26T23:16:00Z"/>
        </w:rPr>
        <w:pPrChange w:id="1006" w:author="Gerard" w:date="2015-03-26T23:16:00Z">
          <w:pPr/>
        </w:pPrChange>
      </w:pPr>
      <w:ins w:id="1007" w:author="Gerard" w:date="2015-03-26T23:16:00Z">
        <w:r>
          <w:tab/>
        </w:r>
      </w:ins>
      <w:ins w:id="1008" w:author="Gerard" w:date="2015-03-26T23:16:00Z">
        <w:r w:rsidRPr="00153375">
          <w:rPr>
            <w:position w:val="-42"/>
          </w:rPr>
          <w:object w:dxaOrig="3360" w:dyaOrig="980" w14:anchorId="57E12787">
            <v:shape id="_x0000_i2212" type="#_x0000_t75" style="width:168.2pt;height:49.45pt" o:ole="">
              <v:imagedata r:id="rId2401" o:title=""/>
            </v:shape>
            <o:OLEObject Type="Embed" ProgID="Equation.DSMT4" ShapeID="_x0000_i2212" DrawAspect="Content" ObjectID="_1493039684" r:id="rId2402"/>
          </w:object>
        </w:r>
      </w:ins>
      <w:ins w:id="1009" w:author="Gerard" w:date="2015-03-26T23:16:00Z">
        <w:r>
          <w:t xml:space="preserve"> </w:t>
        </w:r>
        <w:r>
          <w:tab/>
        </w:r>
        <w:r>
          <w:fldChar w:fldCharType="begin"/>
        </w:r>
        <w:r>
          <w:instrText xml:space="preserve"> MACROBUTTON MTPlaceRef \* MERGEFORMAT </w:instrText>
        </w:r>
        <w:r>
          <w:fldChar w:fldCharType="begin"/>
        </w:r>
        <w:r>
          <w:instrText xml:space="preserve"> SEQ MTEqn \h \* MERGEFORMAT </w:instrText>
        </w:r>
      </w:ins>
      <w:del w:id="1010" w:author="Gerard" w:date="2015-05-06T12:49:00Z">
        <w:r>
          <w:fldChar w:fldCharType="end"/>
        </w:r>
      </w:del>
      <w:ins w:id="1011" w:author="Gerard" w:date="2015-03-26T23:16:00Z">
        <w:r>
          <w:instrText>(</w:instrText>
        </w:r>
        <w:r>
          <w:fldChar w:fldCharType="begin"/>
        </w:r>
        <w:r>
          <w:instrText xml:space="preserve"> SEQ MTSec \c \* Arabic \* MERGEFORMAT </w:instrText>
        </w:r>
      </w:ins>
      <w:r>
        <w:fldChar w:fldCharType="separate"/>
      </w:r>
      <w:ins w:id="1012" w:author="Gerard" w:date="2015-05-06T12:49:00Z">
        <w:r w:rsidR="00E3755C">
          <w:rPr>
            <w:noProof/>
          </w:rPr>
          <w:instrText>5</w:instrText>
        </w:r>
      </w:ins>
      <w:ins w:id="1013" w:author="Gerard" w:date="2015-03-26T23:16:00Z">
        <w:r>
          <w:fldChar w:fldCharType="end"/>
        </w:r>
        <w:r>
          <w:instrText>.</w:instrText>
        </w:r>
        <w:r>
          <w:fldChar w:fldCharType="begin"/>
        </w:r>
        <w:r>
          <w:instrText xml:space="preserve"> SEQ MTEqn \c \* Arabic \* MERGEFORMAT </w:instrText>
        </w:r>
      </w:ins>
      <w:r>
        <w:fldChar w:fldCharType="separate"/>
      </w:r>
      <w:ins w:id="1014" w:author="Gerard" w:date="2015-05-06T12:49:00Z">
        <w:r w:rsidR="00E3755C">
          <w:rPr>
            <w:noProof/>
          </w:rPr>
          <w:instrText>33</w:instrText>
        </w:r>
      </w:ins>
      <w:ins w:id="1015" w:author="Gerard" w:date="2015-03-26T23:16:00Z">
        <w:r>
          <w:fldChar w:fldCharType="end"/>
        </w:r>
        <w:r>
          <w:instrText>)</w:instrText>
        </w:r>
        <w:r>
          <w:fldChar w:fldCharType="end"/>
        </w:r>
      </w:ins>
    </w:p>
    <w:p w14:paraId="015BB2B4" w14:textId="5A134664" w:rsidR="00214E15" w:rsidRDefault="00214E15" w:rsidP="00214E15">
      <w:pPr>
        <w:rPr>
          <w:ins w:id="1016" w:author="Gerard" w:date="2015-03-26T23:11:00Z"/>
        </w:rPr>
      </w:pPr>
      <w:ins w:id="1017" w:author="Gerard" w:date="2015-03-26T23:11:00Z">
        <w:r>
          <w:t xml:space="preserve">The material constants are the three shear </w:t>
        </w:r>
        <w:proofErr w:type="gramStart"/>
        <w:r>
          <w:t xml:space="preserve">moduli </w:t>
        </w:r>
      </w:ins>
      <w:proofErr w:type="gramEnd"/>
      <w:ins w:id="1018" w:author="Gerard" w:date="2015-03-26T23:11:00Z">
        <w:r w:rsidRPr="00905817">
          <w:rPr>
            <w:position w:val="-12"/>
          </w:rPr>
          <w:object w:dxaOrig="300" w:dyaOrig="360" w14:anchorId="48FA50C5">
            <v:shape id="_x0000_i2213" type="#_x0000_t75" style="width:15.05pt;height:19.35pt" o:ole="">
              <v:imagedata r:id="rId2316" o:title=""/>
            </v:shape>
            <o:OLEObject Type="Embed" ProgID="Equation.DSMT4" ShapeID="_x0000_i2213" DrawAspect="Content" ObjectID="_1493039685" r:id="rId2403"/>
          </w:object>
        </w:r>
      </w:ins>
      <w:ins w:id="1019" w:author="Gerard" w:date="2015-03-26T23:19:00Z">
        <w:r w:rsidR="000450C4" w:rsidRPr="000450C4">
          <w:rPr>
            <w:rPrChange w:id="1020" w:author="Gerard" w:date="2015-03-26T23:19:00Z">
              <w:rPr>
                <w:position w:val="-12"/>
              </w:rPr>
            </w:rPrChange>
          </w:rPr>
          <w:t>,</w:t>
        </w:r>
      </w:ins>
      <w:ins w:id="1021" w:author="Gerard" w:date="2015-03-26T23:11:00Z">
        <w:r>
          <w:t xml:space="preserve"> </w:t>
        </w:r>
      </w:ins>
      <w:ins w:id="1022" w:author="Gerard" w:date="2015-03-26T23:20:00Z">
        <w:r w:rsidR="000450C4">
          <w:t xml:space="preserve">three tensile moduli </w:t>
        </w:r>
      </w:ins>
      <w:ins w:id="1023" w:author="Gerard" w:date="2015-03-26T23:20:00Z">
        <w:r w:rsidR="000450C4" w:rsidRPr="00153375">
          <w:rPr>
            <w:position w:val="-12"/>
          </w:rPr>
          <w:object w:dxaOrig="460" w:dyaOrig="380" w14:anchorId="011D0531">
            <v:shape id="_x0000_i2214" type="#_x0000_t75" style="width:22.55pt;height:19.35pt" o:ole="">
              <v:imagedata r:id="rId2404" o:title=""/>
            </v:shape>
            <o:OLEObject Type="Embed" ProgID="Equation.DSMT4" ShapeID="_x0000_i2214" DrawAspect="Content" ObjectID="_1493039686" r:id="rId2405"/>
          </w:object>
        </w:r>
      </w:ins>
      <w:ins w:id="1024" w:author="Gerard" w:date="2015-03-26T23:20:00Z">
        <w:r w:rsidR="000450C4">
          <w:t xml:space="preserve">, three compressive moduli </w:t>
        </w:r>
      </w:ins>
      <w:ins w:id="1025" w:author="Gerard" w:date="2015-03-26T23:20:00Z">
        <w:r w:rsidR="000450C4" w:rsidRPr="00153375">
          <w:rPr>
            <w:position w:val="-12"/>
          </w:rPr>
          <w:object w:dxaOrig="460" w:dyaOrig="380" w14:anchorId="22BA29F6">
            <v:shape id="_x0000_i2215" type="#_x0000_t75" style="width:22.55pt;height:19.35pt" o:ole="">
              <v:imagedata r:id="rId2406" o:title=""/>
            </v:shape>
            <o:OLEObject Type="Embed" ProgID="Equation.DSMT4" ShapeID="_x0000_i2215" DrawAspect="Content" ObjectID="_1493039687" r:id="rId2407"/>
          </w:object>
        </w:r>
      </w:ins>
      <w:ins w:id="1026" w:author="Gerard" w:date="2015-03-26T23:20:00Z">
        <w:r w:rsidR="000450C4">
          <w:t xml:space="preserve">, </w:t>
        </w:r>
      </w:ins>
      <w:ins w:id="1027" w:author="Gerard" w:date="2015-03-26T23:11:00Z">
        <w:r>
          <w:t xml:space="preserve">and </w:t>
        </w:r>
      </w:ins>
      <w:ins w:id="1028" w:author="Gerard" w:date="2015-03-26T23:20:00Z">
        <w:r w:rsidR="000450C4">
          <w:t xml:space="preserve">three </w:t>
        </w:r>
      </w:ins>
      <w:ins w:id="1029" w:author="Gerard" w:date="2015-03-26T23:11:00Z">
        <w:r>
          <w:t xml:space="preserve">moduli </w:t>
        </w:r>
      </w:ins>
      <w:ins w:id="1030" w:author="Gerard" w:date="2015-03-26T23:11:00Z">
        <w:r w:rsidR="000450C4" w:rsidRPr="00905817">
          <w:rPr>
            <w:position w:val="-12"/>
          </w:rPr>
          <w:object w:dxaOrig="360" w:dyaOrig="380" w14:anchorId="45F962D1">
            <v:shape id="_x0000_i2216" type="#_x0000_t75" style="width:17.75pt;height:19.9pt" o:ole="">
              <v:imagedata r:id="rId2408" o:title=""/>
            </v:shape>
            <o:OLEObject Type="Embed" ProgID="Equation.DSMT4" ShapeID="_x0000_i2216" DrawAspect="Content" ObjectID="_1493039688" r:id="rId2409"/>
          </w:object>
        </w:r>
      </w:ins>
      <w:ins w:id="1031" w:author="Gerard" w:date="2015-03-26T23:20:00Z">
        <w:r w:rsidR="000450C4" w:rsidRPr="000450C4">
          <w:rPr>
            <w:rPrChange w:id="1032" w:author="Gerard" w:date="2015-03-26T23:20:00Z">
              <w:rPr>
                <w:position w:val="-12"/>
              </w:rPr>
            </w:rPrChange>
          </w:rPr>
          <w:t xml:space="preserve"> </w:t>
        </w:r>
      </w:ins>
      <w:ins w:id="1033" w:author="Gerard" w:date="2015-03-26T23:21:00Z">
        <w:r w:rsidR="000450C4">
          <w:t>(</w:t>
        </w:r>
      </w:ins>
      <w:ins w:id="1034" w:author="Gerard" w:date="2015-03-26T23:21:00Z">
        <w:r w:rsidR="000450C4" w:rsidRPr="00153375">
          <w:rPr>
            <w:position w:val="-6"/>
          </w:rPr>
          <w:object w:dxaOrig="560" w:dyaOrig="280" w14:anchorId="68E35055">
            <v:shape id="_x0000_i2217" type="#_x0000_t75" style="width:27.95pt;height:14.5pt" o:ole="">
              <v:imagedata r:id="rId2410" o:title=""/>
            </v:shape>
            <o:OLEObject Type="Embed" ProgID="Equation.DSMT4" ShapeID="_x0000_i2217" DrawAspect="Content" ObjectID="_1493039689" r:id="rId2411"/>
          </w:object>
        </w:r>
      </w:ins>
      <w:ins w:id="1035" w:author="Gerard" w:date="2015-03-26T23:21:00Z">
        <w:r w:rsidR="000450C4">
          <w:t>)</w:t>
        </w:r>
      </w:ins>
      <w:ins w:id="1036" w:author="Gerard" w:date="2015-03-26T23:11:00Z">
        <w:r>
          <w:t xml:space="preserve">, where </w:t>
        </w:r>
      </w:ins>
      <w:ins w:id="1037" w:author="Gerard" w:date="2015-03-26T23:11:00Z">
        <w:r w:rsidRPr="00905817">
          <w:rPr>
            <w:position w:val="-12"/>
          </w:rPr>
          <w:object w:dxaOrig="880" w:dyaOrig="360" w14:anchorId="0B50D02F">
            <v:shape id="_x0000_i2218" type="#_x0000_t75" style="width:44.05pt;height:19.35pt" o:ole="">
              <v:imagedata r:id="rId2320" o:title=""/>
            </v:shape>
            <o:OLEObject Type="Embed" ProgID="Equation.DSMT4" ShapeID="_x0000_i2218" DrawAspect="Content" ObjectID="_1493039690" r:id="rId2412"/>
          </w:object>
        </w:r>
      </w:ins>
      <w:ins w:id="1038" w:author="Gerard" w:date="2015-03-26T23:11:00Z">
        <w:r>
          <w:t>.</w:t>
        </w:r>
      </w:ins>
      <w:ins w:id="1039" w:author="Gerard" w:date="2015-03-26T23:24:00Z">
        <w:r w:rsidR="000450C4">
          <w:t xml:space="preserve"> </w:t>
        </w:r>
      </w:ins>
      <w:ins w:id="1040" w:author="Gerard" w:date="2015-03-26T23:11:00Z">
        <w:r>
          <w:t>The second Piola-Kirchhoff stress can be derived from this strain energy density function:</w:t>
        </w:r>
      </w:ins>
    </w:p>
    <w:p w14:paraId="35E35C30" w14:textId="77777777" w:rsidR="00214E15" w:rsidRDefault="00214E15" w:rsidP="00214E15">
      <w:pPr>
        <w:pStyle w:val="MTDisplayEquation"/>
        <w:rPr>
          <w:ins w:id="1041" w:author="Gerard" w:date="2015-03-26T23:11:00Z"/>
        </w:rPr>
      </w:pPr>
      <w:ins w:id="1042" w:author="Gerard" w:date="2015-03-26T23:11:00Z">
        <w:r>
          <w:tab/>
        </w:r>
      </w:ins>
      <w:ins w:id="1043" w:author="Gerard" w:date="2015-03-26T23:11:00Z">
        <w:r w:rsidR="00153956" w:rsidRPr="00153375">
          <w:rPr>
            <w:position w:val="-66"/>
          </w:rPr>
          <w:object w:dxaOrig="4840" w:dyaOrig="1440" w14:anchorId="271D4F74">
            <v:shape id="_x0000_i2219" type="#_x0000_t75" style="width:241.8pt;height:1in" o:ole="">
              <v:imagedata r:id="rId2413" o:title=""/>
            </v:shape>
            <o:OLEObject Type="Embed" ProgID="Equation.DSMT4" ShapeID="_x0000_i2219" DrawAspect="Content" ObjectID="_1493039691" r:id="rId2414"/>
          </w:object>
        </w:r>
      </w:ins>
      <w:ins w:id="1044" w:author="Gerard" w:date="2015-03-26T23:11:00Z">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45" w:author="Gerard" w:date="2015-03-26T23:11:00Z">
        <w:r>
          <w:rPr>
            <w:noProof/>
          </w:rPr>
          <w:fldChar w:fldCharType="end"/>
        </w:r>
        <w:r>
          <w:instrText>.</w:instrText>
        </w:r>
        <w:r>
          <w:fldChar w:fldCharType="begin"/>
        </w:r>
        <w:r>
          <w:instrText xml:space="preserve"> SEQ MTEqn \c \* Arabic \* MERGEFORMAT </w:instrText>
        </w:r>
        <w:r>
          <w:fldChar w:fldCharType="separate"/>
        </w:r>
      </w:ins>
      <w:ins w:id="1046" w:author="Gerard" w:date="2015-05-06T12:49:00Z">
        <w:r w:rsidR="00E3755C">
          <w:rPr>
            <w:noProof/>
          </w:rPr>
          <w:instrText>33</w:instrText>
        </w:r>
      </w:ins>
      <w:del w:id="1047" w:author="Gerard" w:date="2015-03-26T23:39:00Z">
        <w:r w:rsidDel="00153956">
          <w:rPr>
            <w:noProof/>
          </w:rPr>
          <w:delInstrText>32</w:delInstrText>
        </w:r>
      </w:del>
      <w:ins w:id="1048" w:author="Gerard" w:date="2015-03-26T23:11:00Z">
        <w:r>
          <w:rPr>
            <w:noProof/>
          </w:rPr>
          <w:fldChar w:fldCharType="end"/>
        </w:r>
        <w:r>
          <w:instrText>)</w:instrText>
        </w:r>
        <w:r>
          <w:fldChar w:fldCharType="end"/>
        </w:r>
      </w:ins>
    </w:p>
    <w:p w14:paraId="6E546B23" w14:textId="67F1FB35" w:rsidR="00214E15" w:rsidRDefault="00214E15" w:rsidP="00214E15">
      <w:pPr>
        <w:rPr>
          <w:ins w:id="1049" w:author="Gerard" w:date="2015-03-26T23:11:00Z"/>
        </w:rPr>
      </w:pPr>
      <w:ins w:id="1050" w:author="Gerard" w:date="2015-03-26T23:11:00Z">
        <w:r>
          <w:t>The material elasticity tensor is then given by,</w:t>
        </w:r>
      </w:ins>
    </w:p>
    <w:p w14:paraId="379F10E1" w14:textId="77777777" w:rsidR="00214E15" w:rsidRPr="00782091" w:rsidRDefault="00214E15" w:rsidP="00214E15">
      <w:pPr>
        <w:pStyle w:val="MTDisplayEquation"/>
        <w:rPr>
          <w:ins w:id="1051" w:author="Gerard" w:date="2015-03-26T23:11:00Z"/>
          <w:position w:val="-28"/>
        </w:rPr>
      </w:pPr>
      <w:ins w:id="1052" w:author="Gerard" w:date="2015-03-26T23:11:00Z">
        <w:r>
          <w:tab/>
        </w:r>
      </w:ins>
      <w:ins w:id="1053" w:author="Gerard" w:date="2015-03-26T23:11:00Z">
        <w:r w:rsidR="00153956" w:rsidRPr="00153375">
          <w:rPr>
            <w:position w:val="-66"/>
          </w:rPr>
          <w:object w:dxaOrig="4300" w:dyaOrig="1440" w14:anchorId="3C1DA6AB">
            <v:shape id="_x0000_i2220" type="#_x0000_t75" style="width:215.45pt;height:1in" o:ole="">
              <v:imagedata r:id="rId2415" o:title=""/>
            </v:shape>
            <o:OLEObject Type="Embed" ProgID="Equation.DSMT4" ShapeID="_x0000_i2220" DrawAspect="Content" ObjectID="_1493039692" r:id="rId2416"/>
          </w:object>
        </w:r>
      </w:ins>
      <w:ins w:id="1054" w:author="Gerard" w:date="2015-03-26T23:11:00Z">
        <w:r>
          <w:t>.</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55" w:author="Gerard" w:date="2015-03-26T23:11:00Z">
        <w:r>
          <w:rPr>
            <w:noProof/>
          </w:rPr>
          <w:fldChar w:fldCharType="end"/>
        </w:r>
        <w:r>
          <w:instrText>.</w:instrText>
        </w:r>
        <w:r>
          <w:fldChar w:fldCharType="begin"/>
        </w:r>
        <w:r>
          <w:instrText xml:space="preserve"> SEQ MTEqn \c \* Arabic \* MERGEFORMAT </w:instrText>
        </w:r>
        <w:r>
          <w:fldChar w:fldCharType="separate"/>
        </w:r>
      </w:ins>
      <w:ins w:id="1056" w:author="Gerard" w:date="2015-05-06T12:49:00Z">
        <w:r w:rsidR="00E3755C">
          <w:rPr>
            <w:noProof/>
          </w:rPr>
          <w:instrText>33</w:instrText>
        </w:r>
      </w:ins>
      <w:del w:id="1057" w:author="Gerard" w:date="2015-03-26T23:39:00Z">
        <w:r w:rsidDel="00153956">
          <w:rPr>
            <w:noProof/>
          </w:rPr>
          <w:delInstrText>32</w:delInstrText>
        </w:r>
      </w:del>
      <w:ins w:id="1058" w:author="Gerard" w:date="2015-03-26T23:11:00Z">
        <w:r>
          <w:rPr>
            <w:noProof/>
          </w:rPr>
          <w:fldChar w:fldCharType="end"/>
        </w:r>
        <w:r>
          <w:instrText>)</w:instrText>
        </w:r>
        <w:r>
          <w:fldChar w:fldCharType="end"/>
        </w:r>
      </w:ins>
    </w:p>
    <w:p w14:paraId="6C57689E" w14:textId="0F23A92E" w:rsidR="00214E15" w:rsidRDefault="00214E15" w:rsidP="00214E15">
      <w:pPr>
        <w:rPr>
          <w:ins w:id="1059" w:author="Gerard" w:date="2015-03-26T23:11:00Z"/>
        </w:rPr>
      </w:pPr>
      <w:ins w:id="1060" w:author="Gerard" w:date="2015-03-26T23:11:00Z">
        <w:r>
          <w:t xml:space="preserve">It is important to note that although this model is objective, it should only be used for small strains. For large strains, the response </w:t>
        </w:r>
      </w:ins>
      <w:ins w:id="1061" w:author="Gerard" w:date="2015-03-26T23:29:00Z">
        <w:r w:rsidR="007F446F">
          <w:t>may be</w:t>
        </w:r>
      </w:ins>
      <w:ins w:id="1062" w:author="Gerard" w:date="2015-03-26T23:11:00Z">
        <w:r>
          <w:t xml:space="preserve"> unrealistic.</w:t>
        </w:r>
      </w:ins>
      <w:ins w:id="1063" w:author="Gerard" w:date="2015-03-26T23:30:00Z">
        <w:r w:rsidR="007F446F">
          <w:t xml:space="preserve"> </w:t>
        </w:r>
      </w:ins>
      <w:ins w:id="1064" w:author="Gerard" w:date="2015-03-26T23:11:00Z">
        <w:r>
          <w:t>The Cauchy stress is</w:t>
        </w:r>
      </w:ins>
    </w:p>
    <w:p w14:paraId="70557047" w14:textId="77777777" w:rsidR="00214E15" w:rsidRDefault="00214E15" w:rsidP="00214E15">
      <w:pPr>
        <w:pStyle w:val="MTDisplayEquation"/>
        <w:rPr>
          <w:ins w:id="1065" w:author="Gerard" w:date="2015-03-26T23:11:00Z"/>
        </w:rPr>
      </w:pPr>
      <w:ins w:id="1066" w:author="Gerard" w:date="2015-03-26T23:11:00Z">
        <w:r>
          <w:tab/>
        </w:r>
      </w:ins>
      <w:ins w:id="1067" w:author="Gerard" w:date="2015-03-26T23:11:00Z">
        <w:r w:rsidR="00153956" w:rsidRPr="00153375">
          <w:rPr>
            <w:position w:val="-72"/>
          </w:rPr>
          <w:object w:dxaOrig="3940" w:dyaOrig="1560" w14:anchorId="588FB47A">
            <v:shape id="_x0000_i2221" type="#_x0000_t75" style="width:196.65pt;height:78.45pt" o:ole="">
              <v:imagedata r:id="rId2417" o:title=""/>
            </v:shape>
            <o:OLEObject Type="Embed" ProgID="Equation.DSMT4" ShapeID="_x0000_i2221" DrawAspect="Content" ObjectID="_1493039693" r:id="rId2418"/>
          </w:object>
        </w:r>
      </w:ins>
      <w:ins w:id="1068"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69" w:author="Gerard" w:date="2015-03-26T23:11:00Z">
        <w:r>
          <w:fldChar w:fldCharType="end"/>
        </w:r>
        <w:r>
          <w:instrText>.</w:instrText>
        </w:r>
        <w:r>
          <w:fldChar w:fldCharType="begin"/>
        </w:r>
        <w:r>
          <w:instrText xml:space="preserve"> SEQ MTEqn \c \* Arabic \* MERGEFORMAT </w:instrText>
        </w:r>
        <w:r>
          <w:fldChar w:fldCharType="separate"/>
        </w:r>
      </w:ins>
      <w:ins w:id="1070" w:author="Gerard" w:date="2015-05-06T12:49:00Z">
        <w:r w:rsidR="00E3755C">
          <w:rPr>
            <w:noProof/>
          </w:rPr>
          <w:instrText>33</w:instrText>
        </w:r>
      </w:ins>
      <w:del w:id="1071" w:author="Gerard" w:date="2015-03-26T23:39:00Z">
        <w:r w:rsidDel="00153956">
          <w:rPr>
            <w:noProof/>
          </w:rPr>
          <w:delInstrText>32</w:delInstrText>
        </w:r>
      </w:del>
      <w:ins w:id="1072" w:author="Gerard" w:date="2015-03-26T23:11:00Z">
        <w:r>
          <w:fldChar w:fldCharType="end"/>
        </w:r>
        <w:r>
          <w:instrText>)</w:instrText>
        </w:r>
        <w:r>
          <w:fldChar w:fldCharType="end"/>
        </w:r>
      </w:ins>
    </w:p>
    <w:p w14:paraId="18C14FCD" w14:textId="241EAE95" w:rsidR="00214E15" w:rsidRDefault="00214E15" w:rsidP="00153956">
      <w:pPr>
        <w:rPr>
          <w:ins w:id="1073" w:author="Gerard" w:date="2015-03-26T23:11:00Z"/>
        </w:rPr>
      </w:pPr>
      <w:proofErr w:type="gramStart"/>
      <w:ins w:id="1074" w:author="Gerard" w:date="2015-03-26T23:11:00Z">
        <w:r>
          <w:t>where</w:t>
        </w:r>
        <w:proofErr w:type="gramEnd"/>
        <w:r>
          <w:t xml:space="preserve"> </w:t>
        </w:r>
      </w:ins>
      <w:ins w:id="1075" w:author="Gerard" w:date="2015-03-26T23:11:00Z">
        <w:r w:rsidRPr="00905817">
          <w:rPr>
            <w:position w:val="-12"/>
          </w:rPr>
          <w:object w:dxaOrig="1520" w:dyaOrig="380" w14:anchorId="1C0B9BAB">
            <v:shape id="_x0000_i2222" type="#_x0000_t75" style="width:76.3pt;height:19.35pt" o:ole="">
              <v:imagedata r:id="rId2338" o:title=""/>
            </v:shape>
            <o:OLEObject Type="Embed" ProgID="Equation.DSMT4" ShapeID="_x0000_i2222" DrawAspect="Content" ObjectID="_1493039694" r:id="rId2419"/>
          </w:object>
        </w:r>
      </w:ins>
      <w:ins w:id="1076" w:author="Gerard" w:date="2015-03-26T23:34:00Z">
        <w:r w:rsidR="00153956" w:rsidRPr="00153956">
          <w:t xml:space="preserve"> and</w:t>
        </w:r>
        <w:r w:rsidR="00153956" w:rsidRPr="00153956">
          <w:rPr>
            <w:rPrChange w:id="1077" w:author="Gerard" w:date="2015-03-26T23:34:00Z">
              <w:rPr>
                <w:position w:val="-12"/>
              </w:rPr>
            </w:rPrChange>
          </w:rPr>
          <w:t xml:space="preserve"> </w:t>
        </w:r>
      </w:ins>
      <w:ins w:id="1078" w:author="Gerard" w:date="2015-03-26T23:34:00Z">
        <w:r w:rsidR="00153956" w:rsidRPr="00153375">
          <w:rPr>
            <w:position w:val="-24"/>
          </w:rPr>
          <w:object w:dxaOrig="1760" w:dyaOrig="660" w14:anchorId="33C0590B">
            <v:shape id="_x0000_i2223" type="#_x0000_t75" style="width:87.6pt;height:32.8pt" o:ole="">
              <v:imagedata r:id="rId2420" o:title=""/>
            </v:shape>
            <o:OLEObject Type="Embed" ProgID="Equation.DSMT4" ShapeID="_x0000_i2223" DrawAspect="Content" ObjectID="_1493039695" r:id="rId2421"/>
          </w:object>
        </w:r>
      </w:ins>
      <w:ins w:id="1079" w:author="Gerard" w:date="2015-03-26T23:35:00Z">
        <w:r w:rsidR="00153956">
          <w:t>.</w:t>
        </w:r>
      </w:ins>
      <w:ins w:id="1080" w:author="Gerard" w:date="2015-03-26T23:11:00Z">
        <w:r w:rsidR="007F446F">
          <w:t xml:space="preserve"> </w:t>
        </w:r>
      </w:ins>
      <w:ins w:id="1081" w:author="Gerard" w:date="2015-03-26T23:35:00Z">
        <w:r w:rsidR="00153956">
          <w:t>T</w:t>
        </w:r>
      </w:ins>
      <w:ins w:id="1082" w:author="Gerard" w:date="2015-03-26T23:11:00Z">
        <w:r>
          <w:t>he spatial elasticity tensor is</w:t>
        </w:r>
      </w:ins>
    </w:p>
    <w:p w14:paraId="4B1F36A0" w14:textId="77777777" w:rsidR="00214E15" w:rsidRPr="00C67E37" w:rsidRDefault="00214E15" w:rsidP="00214E15">
      <w:pPr>
        <w:pStyle w:val="MTDisplayEquation"/>
        <w:rPr>
          <w:ins w:id="1083" w:author="Gerard" w:date="2015-03-26T23:11:00Z"/>
        </w:rPr>
      </w:pPr>
      <w:ins w:id="1084" w:author="Gerard" w:date="2015-03-26T23:11:00Z">
        <w:r>
          <w:tab/>
        </w:r>
      </w:ins>
      <w:ins w:id="1085" w:author="Gerard" w:date="2015-03-26T23:11:00Z">
        <w:r w:rsidR="00153956" w:rsidRPr="00153375">
          <w:rPr>
            <w:position w:val="-32"/>
          </w:rPr>
          <w:object w:dxaOrig="7080" w:dyaOrig="780" w14:anchorId="045F9F74">
            <v:shape id="_x0000_i2224" type="#_x0000_t75" style="width:354.1pt;height:39.2pt" o:ole="">
              <v:imagedata r:id="rId2422" o:title=""/>
            </v:shape>
            <o:OLEObject Type="Embed" ProgID="Equation.DSMT4" ShapeID="_x0000_i2224" DrawAspect="Content" ObjectID="_1493039696" r:id="rId2423"/>
          </w:object>
        </w:r>
      </w:ins>
      <w:ins w:id="1086" w:author="Gerard" w:date="2015-03-26T23:11:00Z">
        <w:r>
          <w:t xml:space="preserve"> </w:t>
        </w:r>
        <w:r>
          <w:tab/>
        </w:r>
        <w:r>
          <w:fldChar w:fldCharType="begin"/>
        </w:r>
        <w:r>
          <w:instrText xml:space="preserve"> MACROBUTTON MTPlaceRef \* MERGEFORMAT (</w:instrText>
        </w:r>
        <w:r>
          <w:fldChar w:fldCharType="begin"/>
        </w:r>
        <w:r>
          <w:instrText xml:space="preserve"> SEQ MTSec \c \* Arabic \* MERGEFORMAT </w:instrText>
        </w:r>
        <w:r>
          <w:fldChar w:fldCharType="separate"/>
        </w:r>
      </w:ins>
      <w:r w:rsidR="00E3755C">
        <w:rPr>
          <w:noProof/>
        </w:rPr>
        <w:instrText>5</w:instrText>
      </w:r>
      <w:ins w:id="1087" w:author="Gerard" w:date="2015-03-26T23:11:00Z">
        <w:r>
          <w:fldChar w:fldCharType="end"/>
        </w:r>
        <w:r>
          <w:instrText>.</w:instrText>
        </w:r>
        <w:r>
          <w:fldChar w:fldCharType="begin"/>
        </w:r>
        <w:r>
          <w:instrText xml:space="preserve"> SEQ MTEqn \c \* Arabic \* MERGEFORMAT </w:instrText>
        </w:r>
        <w:r>
          <w:fldChar w:fldCharType="separate"/>
        </w:r>
      </w:ins>
      <w:ins w:id="1088" w:author="Gerard" w:date="2015-05-06T12:49:00Z">
        <w:r w:rsidR="00E3755C">
          <w:rPr>
            <w:noProof/>
          </w:rPr>
          <w:instrText>33</w:instrText>
        </w:r>
      </w:ins>
      <w:del w:id="1089" w:author="Gerard" w:date="2015-03-26T23:39:00Z">
        <w:r w:rsidDel="00153956">
          <w:rPr>
            <w:noProof/>
          </w:rPr>
          <w:delInstrText>32</w:delInstrText>
        </w:r>
      </w:del>
      <w:ins w:id="1090" w:author="Gerard" w:date="2015-03-26T23:11:00Z">
        <w:r>
          <w:fldChar w:fldCharType="end"/>
        </w:r>
        <w:r>
          <w:instrText>)</w:instrText>
        </w:r>
        <w:r>
          <w:fldChar w:fldCharType="end"/>
        </w:r>
      </w:ins>
    </w:p>
    <w:p w14:paraId="6F5496DE" w14:textId="53015DC7" w:rsidR="00214E15" w:rsidRDefault="00153956" w:rsidP="00214E15">
      <w:pPr>
        <w:rPr>
          <w:ins w:id="1091" w:author="Gerard" w:date="2015-03-26T23:38:00Z"/>
        </w:rPr>
      </w:pPr>
      <w:ins w:id="1092" w:author="Gerard" w:date="2015-03-26T23:38:00Z">
        <w:r>
          <w:t xml:space="preserve">In the special case of cubic symmetry, the number of material constants reduces </w:t>
        </w:r>
      </w:ins>
      <w:ins w:id="1093" w:author="Gerard" w:date="2015-03-26T23:39:00Z">
        <w:r>
          <w:t>to four</w:t>
        </w:r>
      </w:ins>
      <w:ins w:id="1094" w:author="Gerard" w:date="2015-03-26T23:38:00Z">
        <w:r>
          <w:t>,</w:t>
        </w:r>
      </w:ins>
    </w:p>
    <w:p w14:paraId="20FB5CD3" w14:textId="1C8C0F1D" w:rsidR="00153956" w:rsidRPr="00214E15" w:rsidRDefault="00153956" w:rsidP="00153956">
      <w:pPr>
        <w:pStyle w:val="MTDisplayEquation"/>
      </w:pPr>
      <w:ins w:id="1095" w:author="Gerard" w:date="2015-03-26T23:38:00Z">
        <w:r>
          <w:tab/>
        </w:r>
      </w:ins>
      <w:ins w:id="1096" w:author="Gerard" w:date="2015-03-26T23:38:00Z">
        <w:r w:rsidRPr="00153375">
          <w:rPr>
            <w:position w:val="-70"/>
          </w:rPr>
          <w:object w:dxaOrig="2180" w:dyaOrig="1540" w14:anchorId="2CD5102F">
            <v:shape id="_x0000_i2225" type="#_x0000_t75" style="width:109.05pt;height:76.85pt" o:ole="">
              <v:imagedata r:id="rId2424" o:title=""/>
            </v:shape>
            <o:OLEObject Type="Embed" ProgID="Equation.DSMT4" ShapeID="_x0000_i2225" DrawAspect="Content" ObjectID="_1493039697" r:id="rId2425"/>
          </w:object>
        </w:r>
      </w:ins>
      <w:ins w:id="1097" w:author="Gerard" w:date="2015-03-26T23:38:00Z">
        <w:r>
          <w:t xml:space="preserve"> </w:t>
        </w:r>
        <w:r>
          <w:tab/>
        </w:r>
        <w:r>
          <w:fldChar w:fldCharType="begin"/>
        </w:r>
        <w:r>
          <w:instrText xml:space="preserve"> MACROBUTTON MTPlaceRef \* MERGEFORMAT </w:instrText>
        </w:r>
        <w:r>
          <w:fldChar w:fldCharType="begin"/>
        </w:r>
        <w:r>
          <w:instrText xml:space="preserve"> SEQ MTEqn \h \* MERGEFORMAT </w:instrText>
        </w:r>
      </w:ins>
      <w:del w:id="1098" w:author="Gerard" w:date="2015-05-06T12:49:00Z">
        <w:r>
          <w:fldChar w:fldCharType="end"/>
        </w:r>
      </w:del>
      <w:ins w:id="1099" w:author="Gerard" w:date="2015-03-26T23:38:00Z">
        <w:r>
          <w:instrText>(</w:instrText>
        </w:r>
        <w:r>
          <w:fldChar w:fldCharType="begin"/>
        </w:r>
        <w:r>
          <w:instrText xml:space="preserve"> SEQ MTSec \c \* Arabic \* MERGEFORMAT </w:instrText>
        </w:r>
      </w:ins>
      <w:r>
        <w:fldChar w:fldCharType="separate"/>
      </w:r>
      <w:ins w:id="1100" w:author="Gerard" w:date="2015-05-06T12:49:00Z">
        <w:r w:rsidR="00E3755C">
          <w:rPr>
            <w:noProof/>
          </w:rPr>
          <w:instrText>5</w:instrText>
        </w:r>
      </w:ins>
      <w:ins w:id="1101" w:author="Gerard" w:date="2015-03-26T23:38:00Z">
        <w:r>
          <w:fldChar w:fldCharType="end"/>
        </w:r>
        <w:r>
          <w:instrText>.</w:instrText>
        </w:r>
        <w:r>
          <w:fldChar w:fldCharType="begin"/>
        </w:r>
        <w:r>
          <w:instrText xml:space="preserve"> SEQ MTEqn \c \* Arabic \* MERGEFORMAT </w:instrText>
        </w:r>
      </w:ins>
      <w:r>
        <w:fldChar w:fldCharType="separate"/>
      </w:r>
      <w:ins w:id="1102" w:author="Gerard" w:date="2015-05-06T12:49:00Z">
        <w:r w:rsidR="00E3755C">
          <w:rPr>
            <w:noProof/>
          </w:rPr>
          <w:instrText>34</w:instrText>
        </w:r>
      </w:ins>
      <w:ins w:id="1103" w:author="Gerard" w:date="2015-03-26T23:38:00Z">
        <w:r>
          <w:fldChar w:fldCharType="end"/>
        </w:r>
        <w:r>
          <w:instrText>)</w:instrText>
        </w:r>
        <w:r>
          <w:fldChar w:fldCharType="end"/>
        </w:r>
      </w:ins>
    </w:p>
    <w:p w14:paraId="0DB6529D" w14:textId="77777777" w:rsidR="00715ECB" w:rsidRDefault="00715ECB" w:rsidP="008F4203">
      <w:pPr>
        <w:pStyle w:val="Heading3"/>
      </w:pPr>
      <w:bookmarkStart w:id="1104" w:name="_Toc289032580"/>
      <w:r>
        <w:lastRenderedPageBreak/>
        <w:t>Donnan Equilibrium Swelling</w:t>
      </w:r>
      <w:bookmarkEnd w:id="1104"/>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26" type="#_x0000_t75" style="width:44.05pt;height:15.6pt" o:ole="">
            <v:imagedata r:id="rId2426" o:title=""/>
          </v:shape>
          <o:OLEObject Type="Embed" ProgID="Equation.DSMT4" ShapeID="_x0000_i2226" DrawAspect="Content" ObjectID="_1493039698" r:id="rId242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05" w:author="Gerard" w:date="2015-05-06T12:49:00Z">
        <w:r w:rsidR="00E3755C">
          <w:rPr>
            <w:noProof/>
          </w:rPr>
          <w:instrText>35</w:instrText>
        </w:r>
      </w:ins>
      <w:del w:id="1106" w:author="Gerard" w:date="2014-08-27T22:18:00Z">
        <w:r w:rsidR="00567B45" w:rsidDel="00195BE3">
          <w:rPr>
            <w:noProof/>
          </w:rPr>
          <w:delInstrText>29</w:delInstrText>
        </w:r>
      </w:del>
      <w:r w:rsidR="008735F1">
        <w:rPr>
          <w:noProof/>
        </w:rPr>
        <w:fldChar w:fldCharType="end"/>
      </w:r>
      <w:r>
        <w:instrText>)</w:instrText>
      </w:r>
      <w:r>
        <w:fldChar w:fldCharType="end"/>
      </w:r>
    </w:p>
    <w:p w14:paraId="5E32CC0F" w14:textId="3FED7B83" w:rsidR="00715ECB" w:rsidRDefault="00715ECB" w:rsidP="00715ECB">
      <w:proofErr w:type="gramStart"/>
      <w:r>
        <w:t>where</w:t>
      </w:r>
      <w:proofErr w:type="gramEnd"/>
      <w:r>
        <w:t xml:space="preserve"> </w:t>
      </w:r>
      <w:r w:rsidR="00905817" w:rsidRPr="00905817">
        <w:rPr>
          <w:position w:val="-6"/>
        </w:rPr>
        <w:object w:dxaOrig="220" w:dyaOrig="220" w14:anchorId="0D46D25B">
          <v:shape id="_x0000_i2227" type="#_x0000_t75" style="width:10.75pt;height:10.75pt" o:ole="">
            <v:imagedata r:id="rId2428" o:title=""/>
          </v:shape>
          <o:OLEObject Type="Embed" ProgID="Equation.DSMT4" ShapeID="_x0000_i2227" DrawAspect="Content" ObjectID="_1493039699" r:id="rId2429"/>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28" type="#_x0000_t75" style="width:2in;height:34.4pt" o:ole="">
            <v:imagedata r:id="rId2430" o:title=""/>
          </v:shape>
          <o:OLEObject Type="Embed" ProgID="Equation.DSMT4" ShapeID="_x0000_i2228" DrawAspect="Content" ObjectID="_1493039700" r:id="rId243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w:instrText>
      </w:r>
      <w:r w:rsidR="008735F1">
        <w:instrText xml:space="preserve">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07" w:author="Gerard" w:date="2015-05-06T12:49:00Z">
        <w:r w:rsidR="00E3755C">
          <w:rPr>
            <w:noProof/>
          </w:rPr>
          <w:instrText>36</w:instrText>
        </w:r>
      </w:ins>
      <w:del w:id="1108" w:author="Gerard" w:date="2014-08-27T22:18:00Z">
        <w:r w:rsidR="00567B45" w:rsidDel="00195BE3">
          <w:rPr>
            <w:noProof/>
          </w:rPr>
          <w:delInstrText>30</w:delInstrText>
        </w:r>
      </w:del>
      <w:r w:rsidR="008735F1">
        <w:rPr>
          <w:noProof/>
        </w:rPr>
        <w:fldChar w:fldCharType="end"/>
      </w:r>
      <w:r>
        <w:instrText>)</w:instrText>
      </w:r>
      <w:r>
        <w:fldChar w:fldCharType="end"/>
      </w:r>
    </w:p>
    <w:p w14:paraId="5C9F11D0" w14:textId="0653457D" w:rsidR="00715ECB" w:rsidRDefault="00715ECB" w:rsidP="00715ECB">
      <w:proofErr w:type="gramStart"/>
      <w:r>
        <w:t>and</w:t>
      </w:r>
      <w:proofErr w:type="gramEnd"/>
      <w:r>
        <w:t xml:space="preserve"> </w:t>
      </w:r>
      <w:r w:rsidR="00905817" w:rsidRPr="00905817">
        <w:rPr>
          <w:position w:val="-6"/>
        </w:rPr>
        <w:object w:dxaOrig="300" w:dyaOrig="320" w14:anchorId="2350ACE2">
          <v:shape id="_x0000_i2229" type="#_x0000_t75" style="width:15.05pt;height:15.6pt" o:ole="">
            <v:imagedata r:id="rId2432" o:title=""/>
          </v:shape>
          <o:OLEObject Type="Embed" ProgID="Equation.DSMT4" ShapeID="_x0000_i2229" DrawAspect="Content" ObjectID="_1493039701" r:id="rId2433"/>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0" type="#_x0000_t75" style="width:89.2pt;height:36.55pt" o:ole="">
            <v:imagedata r:id="rId2434" o:title=""/>
          </v:shape>
          <o:OLEObject Type="Embed" ProgID="Equation.DSMT4" ShapeID="_x0000_i2230" DrawAspect="Content" ObjectID="_1493039702" r:id="rId24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09" w:author="Gerard" w:date="2015-05-06T12:49:00Z">
        <w:r w:rsidR="00E3755C">
          <w:rPr>
            <w:noProof/>
          </w:rPr>
          <w:instrText>37</w:instrText>
        </w:r>
      </w:ins>
      <w:del w:id="1110" w:author="Gerard" w:date="2014-08-27T22:18:00Z">
        <w:r w:rsidR="00567B45" w:rsidDel="00195BE3">
          <w:rPr>
            <w:noProof/>
          </w:rPr>
          <w:delInstrText>31</w:delInstrText>
        </w:r>
      </w:del>
      <w:r w:rsidR="008735F1">
        <w:rPr>
          <w:noProof/>
        </w:rPr>
        <w:fldChar w:fldCharType="end"/>
      </w:r>
      <w:r>
        <w:instrText>)</w:instrText>
      </w:r>
      <w:r>
        <w:fldChar w:fldCharType="end"/>
      </w:r>
    </w:p>
    <w:p w14:paraId="5E401D70" w14:textId="1237FF6F" w:rsidR="00C5691A" w:rsidRDefault="00715ECB" w:rsidP="008C7882">
      <w:proofErr w:type="gramStart"/>
      <w:r>
        <w:t>where</w:t>
      </w:r>
      <w:proofErr w:type="gramEnd"/>
      <w:r>
        <w:t xml:space="preserve"> </w:t>
      </w:r>
      <w:r w:rsidR="00905817" w:rsidRPr="00905817">
        <w:rPr>
          <w:position w:val="-6"/>
        </w:rPr>
        <w:object w:dxaOrig="940" w:dyaOrig="279" w14:anchorId="74B08CBD">
          <v:shape id="_x0000_i2231" type="#_x0000_t75" style="width:47.3pt;height:14.5pt" o:ole="">
            <v:imagedata r:id="rId2436" o:title=""/>
          </v:shape>
          <o:OLEObject Type="Embed" ProgID="Equation.DSMT4" ShapeID="_x0000_i2231" DrawAspect="Content" ObjectID="_1493039703" r:id="rId2437"/>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32" type="#_x0000_t75" style="width:12.35pt;height:12.9pt" o:ole="">
            <v:imagedata r:id="rId2438" o:title=""/>
          </v:shape>
          <o:OLEObject Type="Embed" ProgID="Equation.DSMT4" ShapeID="_x0000_i2232" DrawAspect="Content" ObjectID="_1493039704" r:id="rId2439"/>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33" type="#_x0000_t75" style="width:10.2pt;height:14.5pt" o:ole="">
            <v:imagedata r:id="rId2440" o:title=""/>
          </v:shape>
          <o:OLEObject Type="Embed" ProgID="Equation.DSMT4" ShapeID="_x0000_i2233" DrawAspect="Content" ObjectID="_1493039705" r:id="rId2441"/>
        </w:object>
      </w:r>
      <w:r w:rsidR="00122416">
        <w:t xml:space="preserve"> is the absolute temperature. </w:t>
      </w:r>
    </w:p>
    <w:p w14:paraId="5CB62E26" w14:textId="77777777" w:rsidR="00122416" w:rsidRDefault="00122416" w:rsidP="008C7882"/>
    <w:p w14:paraId="54154730" w14:textId="6AE24EB2" w:rsidR="00644EF7" w:rsidRDefault="00122416" w:rsidP="008C7882">
      <w:proofErr w:type="gramStart"/>
      <w:r>
        <w:t xml:space="preserve">Note that </w:t>
      </w:r>
      <w:r w:rsidR="00905817" w:rsidRPr="00905817">
        <w:rPr>
          <w:position w:val="-12"/>
        </w:rPr>
        <w:object w:dxaOrig="300" w:dyaOrig="380" w14:anchorId="05BD2B23">
          <v:shape id="_x0000_i2234" type="#_x0000_t75" style="width:15.05pt;height:19.35pt" o:ole="">
            <v:imagedata r:id="rId2442" o:title=""/>
          </v:shape>
          <o:OLEObject Type="Embed" ProgID="Equation.DSMT4" ShapeID="_x0000_i2234" DrawAspect="Content" ObjectID="_1493039706" r:id="rId2443"/>
        </w:object>
      </w:r>
      <w:r w:rsidR="00644EF7">
        <w:t xml:space="preserve"> </w:t>
      </w:r>
      <w:r>
        <w:t>may be negative or positive</w:t>
      </w:r>
      <w:r w:rsidR="00FB3B8D">
        <w:t>.</w:t>
      </w:r>
      <w:proofErr w:type="gramEnd"/>
      <w:r>
        <w:t xml:space="preserve"> </w:t>
      </w:r>
      <w:r w:rsidR="00FB3B8D">
        <w:t>T</w:t>
      </w:r>
      <w:r>
        <w:t xml:space="preserve">he gel porosity </w:t>
      </w:r>
      <w:r w:rsidR="00905817" w:rsidRPr="00905817">
        <w:rPr>
          <w:position w:val="-12"/>
        </w:rPr>
        <w:object w:dxaOrig="320" w:dyaOrig="380" w14:anchorId="167D8D1C">
          <v:shape id="_x0000_i2235" type="#_x0000_t75" style="width:15.6pt;height:19.35pt" o:ole="">
            <v:imagedata r:id="rId2444" o:title=""/>
          </v:shape>
          <o:OLEObject Type="Embed" ProgID="Equation.DSMT4" ShapeID="_x0000_i2235" DrawAspect="Content" ObjectID="_1493039707" r:id="rId2445"/>
        </w:object>
      </w:r>
      <w:r>
        <w:t xml:space="preserve">is unitless and must be in the </w:t>
      </w:r>
      <w:proofErr w:type="gramStart"/>
      <w:r>
        <w:t xml:space="preserve">range </w:t>
      </w:r>
      <w:proofErr w:type="gramEnd"/>
      <w:r w:rsidR="00905817" w:rsidRPr="00905817">
        <w:rPr>
          <w:position w:val="-12"/>
        </w:rPr>
        <w:object w:dxaOrig="1020" w:dyaOrig="380" w14:anchorId="6BDAAA2C">
          <v:shape id="_x0000_i2236" type="#_x0000_t75" style="width:51.6pt;height:19.35pt" o:ole="">
            <v:imagedata r:id="rId2446" o:title=""/>
          </v:shape>
          <o:OLEObject Type="Embed" ProgID="Equation.DSMT4" ShapeID="_x0000_i2236" DrawAspect="Content" ObjectID="_1493039708" r:id="rId2447"/>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37" type="#_x0000_t75" style="width:220.3pt;height:85.95pt" o:ole="">
            <v:imagedata r:id="rId2448" o:title=""/>
          </v:shape>
          <o:OLEObject Type="Embed" ProgID="Equation.DSMT4" ShapeID="_x0000_i2237" DrawAspect="Content" ObjectID="_1493039709" r:id="rId24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11" w:author="Gerard" w:date="2015-05-06T12:49:00Z">
        <w:r w:rsidR="00E3755C">
          <w:rPr>
            <w:noProof/>
          </w:rPr>
          <w:instrText>38</w:instrText>
        </w:r>
      </w:ins>
      <w:del w:id="1112" w:author="Gerard" w:date="2014-08-27T22:18:00Z">
        <w:r w:rsidR="00567B45" w:rsidDel="00195BE3">
          <w:rPr>
            <w:noProof/>
          </w:rPr>
          <w:delInstrText>32</w:delInstrText>
        </w:r>
      </w:del>
      <w:r w:rsidR="008735F1">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113" w:name="_Toc289032581"/>
      <w:r>
        <w:t>Perfect Osmometer Equilibrium Osmotic Pressure</w:t>
      </w:r>
      <w:bookmarkEnd w:id="1113"/>
    </w:p>
    <w:p w14:paraId="3CB68AB6" w14:textId="77777777" w:rsidR="00122416" w:rsidRDefault="00122416" w:rsidP="00122416">
      <w:r>
        <w:t xml:space="preserve">The swelling pressure is described by the equations for a perfect osmometer, assuming that the material is </w:t>
      </w:r>
      <w:proofErr w:type="gramStart"/>
      <w:r>
        <w:t>porous,</w:t>
      </w:r>
      <w:proofErr w:type="gramEnd"/>
      <w:r>
        <w:t xml:space="preserve">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38" type="#_x0000_t75" style="width:45.15pt;height:15.6pt" o:ole="">
            <v:imagedata r:id="rId2450" o:title=""/>
          </v:shape>
          <o:OLEObject Type="Embed" ProgID="Equation.DSMT4" ShapeID="_x0000_i2238" DrawAspect="Content" ObjectID="_1493039710" r:id="rId245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14" w:author="Gerard" w:date="2015-05-06T12:49:00Z">
        <w:r w:rsidR="00E3755C">
          <w:rPr>
            <w:noProof/>
          </w:rPr>
          <w:instrText>39</w:instrText>
        </w:r>
      </w:ins>
      <w:del w:id="1115" w:author="Gerard" w:date="2014-08-27T22:18:00Z">
        <w:r w:rsidR="00567B45" w:rsidDel="00195BE3">
          <w:rPr>
            <w:noProof/>
          </w:rPr>
          <w:delInstrText>33</w:delInstrText>
        </w:r>
      </w:del>
      <w:r w:rsidR="008735F1">
        <w:rPr>
          <w:noProof/>
        </w:rPr>
        <w:fldChar w:fldCharType="end"/>
      </w:r>
      <w:r>
        <w:instrText>)</w:instrText>
      </w:r>
      <w:r>
        <w:fldChar w:fldCharType="end"/>
      </w:r>
    </w:p>
    <w:p w14:paraId="1703B23C" w14:textId="43D825B0" w:rsidR="00122416" w:rsidRDefault="00122416" w:rsidP="008C7882">
      <w:proofErr w:type="gramStart"/>
      <w:r>
        <w:t>where</w:t>
      </w:r>
      <w:proofErr w:type="gramEnd"/>
      <w:r>
        <w:t xml:space="preserve"> </w:t>
      </w:r>
      <w:r w:rsidR="00905817" w:rsidRPr="00905817">
        <w:rPr>
          <w:position w:val="-6"/>
        </w:rPr>
        <w:object w:dxaOrig="220" w:dyaOrig="220" w14:anchorId="3F31FD1D">
          <v:shape id="_x0000_i2239" type="#_x0000_t75" style="width:10.75pt;height:10.75pt" o:ole="">
            <v:imagedata r:id="rId2452" o:title=""/>
          </v:shape>
          <o:OLEObject Type="Embed" ProgID="Equation.DSMT4" ShapeID="_x0000_i2239" DrawAspect="Content" ObjectID="_1493039711" r:id="rId2453"/>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0" type="#_x0000_t75" style="width:76.85pt;height:22.05pt" o:ole="">
            <v:imagedata r:id="rId2454" o:title=""/>
          </v:shape>
          <o:OLEObject Type="Embed" ProgID="Equation.DSMT4" ShapeID="_x0000_i2240" DrawAspect="Content" ObjectID="_1493039712" r:id="rId245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16" w:author="Gerard" w:date="2015-05-06T12:49:00Z">
        <w:r w:rsidR="00E3755C">
          <w:rPr>
            <w:noProof/>
          </w:rPr>
          <w:instrText>40</w:instrText>
        </w:r>
      </w:ins>
      <w:del w:id="1117" w:author="Gerard" w:date="2014-08-27T22:18:00Z">
        <w:r w:rsidR="00567B45" w:rsidDel="00195BE3">
          <w:rPr>
            <w:noProof/>
          </w:rPr>
          <w:delInstrText>34</w:delInstrText>
        </w:r>
      </w:del>
      <w:r w:rsidR="008735F1">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41" type="#_x0000_t75" style="width:10.75pt;height:12.9pt" o:ole="">
            <v:imagedata r:id="rId2456" o:title=""/>
          </v:shape>
          <o:OLEObject Type="Embed" ProgID="Equation.DSMT4" ShapeID="_x0000_i2241" DrawAspect="Content" ObjectID="_1493039713" r:id="rId2457"/>
        </w:object>
      </w:r>
      <w:r w:rsidR="00EB2008">
        <w:t xml:space="preserve"> </w:t>
      </w:r>
      <w:proofErr w:type="gramStart"/>
      <w:r w:rsidR="002E4E77">
        <w:t>is</w:t>
      </w:r>
      <w:proofErr w:type="gramEnd"/>
      <w:r w:rsidR="002E4E77">
        <w:t xml:space="preserve">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42" type="#_x0000_t75" style="width:81.15pt;height:36.55pt" o:ole="">
            <v:imagedata r:id="rId2458" o:title=""/>
          </v:shape>
          <o:OLEObject Type="Embed" ProgID="Equation.DSMT4" ShapeID="_x0000_i2242" DrawAspect="Content" ObjectID="_1493039714" r:id="rId245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ins w:id="1118" w:author="Gerard" w:date="2015-05-06T12:49:00Z">
        <w:r w:rsidR="00E3755C">
          <w:rPr>
            <w:noProof/>
          </w:rPr>
          <w:instrText>41</w:instrText>
        </w:r>
      </w:ins>
      <w:del w:id="1119" w:author="Gerard" w:date="2014-08-27T22:18:00Z">
        <w:r w:rsidR="00567B45" w:rsidDel="00195BE3">
          <w:rPr>
            <w:noProof/>
          </w:rPr>
          <w:delInstrText>35</w:delInstrText>
        </w:r>
      </w:del>
      <w:r w:rsidR="008735F1">
        <w:rPr>
          <w:noProof/>
        </w:rPr>
        <w:fldChar w:fldCharType="end"/>
      </w:r>
      <w:r>
        <w:instrText>)</w:instrText>
      </w:r>
      <w:r>
        <w:fldChar w:fldCharType="end"/>
      </w:r>
    </w:p>
    <w:p w14:paraId="3A760ABC" w14:textId="44350A25" w:rsidR="00122416" w:rsidRDefault="002E4E77" w:rsidP="00122416">
      <w:proofErr w:type="gramStart"/>
      <w:r>
        <w:t>where</w:t>
      </w:r>
      <w:proofErr w:type="gramEnd"/>
      <w:r w:rsidR="00EB2008">
        <w:t xml:space="preserve"> </w:t>
      </w:r>
      <w:r w:rsidR="00905817" w:rsidRPr="00905817">
        <w:rPr>
          <w:position w:val="-4"/>
        </w:rPr>
        <w:object w:dxaOrig="240" w:dyaOrig="260" w14:anchorId="1DAB8A29">
          <v:shape id="_x0000_i2243" type="#_x0000_t75" style="width:12.35pt;height:12.9pt" o:ole="">
            <v:imagedata r:id="rId2460" o:title=""/>
          </v:shape>
          <o:OLEObject Type="Embed" ProgID="Equation.DSMT4" ShapeID="_x0000_i2243" DrawAspect="Content" ObjectID="_1493039715" r:id="rId2461"/>
        </w:object>
      </w:r>
      <w:r>
        <w:rPr>
          <w:i/>
        </w:rPr>
        <w:t xml:space="preserve"> </w:t>
      </w:r>
      <w:r>
        <w:t>is the universal gas constant and</w:t>
      </w:r>
      <w:r w:rsidR="00EB2008">
        <w:t xml:space="preserve"> </w:t>
      </w:r>
      <w:r w:rsidR="00905817" w:rsidRPr="00905817">
        <w:rPr>
          <w:position w:val="-6"/>
        </w:rPr>
        <w:object w:dxaOrig="200" w:dyaOrig="279" w14:anchorId="566E3012">
          <v:shape id="_x0000_i2244" type="#_x0000_t75" style="width:10.2pt;height:14.5pt" o:ole="">
            <v:imagedata r:id="rId2462" o:title=""/>
          </v:shape>
          <o:OLEObject Type="Embed" ProgID="Equation.DSMT4" ShapeID="_x0000_i2244" DrawAspect="Content" ObjectID="_1493039716" r:id="rId2463"/>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45" type="#_x0000_t75" style="width:240.7pt;height:37.6pt" o:ole="">
            <v:imagedata r:id="rId2464" o:title=""/>
          </v:shape>
          <o:OLEObject Type="Embed" ProgID="Equation.DSMT4" ShapeID="_x0000_i2245" DrawAspect="Content" ObjectID="_1493039717" r:id="rId2465"/>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20" w:author="Gerard" w:date="2015-05-06T12:49:00Z">
        <w:r w:rsidR="00E3755C">
          <w:rPr>
            <w:noProof/>
          </w:rPr>
          <w:instrText>42</w:instrText>
        </w:r>
      </w:ins>
      <w:del w:id="1121" w:author="Gerard" w:date="2014-08-27T22:18:00Z">
        <w:r w:rsidR="00567B45" w:rsidDel="00195BE3">
          <w:rPr>
            <w:noProof/>
          </w:rPr>
          <w:delInstrText>36</w:delInstrText>
        </w:r>
      </w:del>
      <w:r w:rsidR="008735F1">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122" w:name="_Toc289032582"/>
      <w:r>
        <w:t>Nearly-Incompressible Materials</w:t>
      </w:r>
      <w:bookmarkEnd w:id="1122"/>
    </w:p>
    <w:p w14:paraId="769937C5" w14:textId="77777777" w:rsidR="008C7882" w:rsidRDefault="008C7882" w:rsidP="008F4203">
      <w:pPr>
        <w:pStyle w:val="Heading3"/>
      </w:pPr>
      <w:bookmarkStart w:id="1123" w:name="_Toc289032583"/>
      <w:r>
        <w:t>Mooney-Rivlin Hyperelasticity</w:t>
      </w:r>
      <w:bookmarkEnd w:id="1123"/>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46" type="#_x0000_t75" style="width:190.2pt;height:30.65pt" o:ole="">
            <v:imagedata r:id="rId2466" o:title=""/>
          </v:shape>
          <o:OLEObject Type="Embed" ProgID="Equation.DSMT4" ShapeID="_x0000_i2246" DrawAspect="Content" ObjectID="_1493039718" r:id="rId246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w:instrText>
      </w:r>
      <w:r w:rsidR="008735F1">
        <w:instrText xml:space="preserve"> MERGEFORMAT </w:instrText>
      </w:r>
      <w:r w:rsidR="008735F1">
        <w:fldChar w:fldCharType="separate"/>
      </w:r>
      <w:ins w:id="1124" w:author="Gerard" w:date="2015-05-06T12:49:00Z">
        <w:r w:rsidR="00E3755C">
          <w:rPr>
            <w:noProof/>
          </w:rPr>
          <w:instrText>43</w:instrText>
        </w:r>
      </w:ins>
      <w:del w:id="1125" w:author="Gerard" w:date="2014-08-27T22:18:00Z">
        <w:r w:rsidR="00567B45" w:rsidDel="00195BE3">
          <w:rPr>
            <w:noProof/>
          </w:rPr>
          <w:delInstrText>37</w:delInstrText>
        </w:r>
      </w:del>
      <w:r w:rsidR="008735F1">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47" type="#_x0000_t75" style="width:10.75pt;height:19.35pt" o:ole="">
            <v:imagedata r:id="rId2468" o:title=""/>
          </v:shape>
          <o:OLEObject Type="Embed" ProgID="Equation.DSMT4" ShapeID="_x0000_i2247" DrawAspect="Content" ObjectID="_1493039719" r:id="rId2469"/>
        </w:object>
      </w:r>
      <w:r w:rsidR="009773FE">
        <w:t xml:space="preserve"> </w:t>
      </w:r>
      <w:r w:rsidR="008C7882">
        <w:t>and</w:t>
      </w:r>
      <w:r w:rsidR="009773FE">
        <w:t xml:space="preserve"> </w:t>
      </w:r>
      <w:r w:rsidR="00905817" w:rsidRPr="00905817">
        <w:rPr>
          <w:position w:val="-12"/>
        </w:rPr>
        <w:object w:dxaOrig="240" w:dyaOrig="360" w14:anchorId="54BA1864">
          <v:shape id="_x0000_i2248" type="#_x0000_t75" style="width:12.35pt;height:19.35pt" o:ole="">
            <v:imagedata r:id="rId2470" o:title=""/>
          </v:shape>
          <o:OLEObject Type="Embed" ProgID="Equation.DSMT4" ShapeID="_x0000_i2248" DrawAspect="Content" ObjectID="_1493039720" r:id="rId2471"/>
        </w:object>
      </w:r>
      <w:r w:rsidR="009773FE">
        <w:t xml:space="preserve"> </w:t>
      </w:r>
      <w:r w:rsidR="008C7882">
        <w:t xml:space="preserve">are the Mooney-Rivlin material coefficients, </w:t>
      </w:r>
      <w:r w:rsidR="00905817" w:rsidRPr="00905817">
        <w:rPr>
          <w:position w:val="-12"/>
        </w:rPr>
        <w:object w:dxaOrig="220" w:dyaOrig="380" w14:anchorId="5B865987">
          <v:shape id="_x0000_i2249" type="#_x0000_t75" style="width:10.75pt;height:19.35pt" o:ole="">
            <v:imagedata r:id="rId2472" o:title=""/>
          </v:shape>
          <o:OLEObject Type="Embed" ProgID="Equation.DSMT4" ShapeID="_x0000_i2249" DrawAspect="Content" ObjectID="_1493039721" r:id="rId2473"/>
        </w:object>
      </w:r>
      <w:r w:rsidR="009773FE">
        <w:t xml:space="preserve"> </w:t>
      </w:r>
      <w:r w:rsidR="008C7882">
        <w:t xml:space="preserve">and </w:t>
      </w:r>
      <w:r w:rsidR="00905817" w:rsidRPr="00905817">
        <w:rPr>
          <w:position w:val="-12"/>
        </w:rPr>
        <w:object w:dxaOrig="260" w:dyaOrig="380" w14:anchorId="4BFB450A">
          <v:shape id="_x0000_i2250" type="#_x0000_t75" style="width:12.9pt;height:19.35pt" o:ole="">
            <v:imagedata r:id="rId2474" o:title=""/>
          </v:shape>
          <o:OLEObject Type="Embed" ProgID="Equation.DSMT4" ShapeID="_x0000_i2250" DrawAspect="Content" ObjectID="_1493039722" r:id="rId2475"/>
        </w:object>
      </w:r>
      <w:r w:rsidR="009773FE">
        <w:t xml:space="preserve"> </w:t>
      </w:r>
      <w:r w:rsidR="008C7882">
        <w:t>are the invariants of the deviatoric part of the right Cauchy-Green deformation tensor</w:t>
      </w:r>
      <w:proofErr w:type="gramStart"/>
      <w:r w:rsidR="008C7882">
        <w:t xml:space="preserve">, </w:t>
      </w:r>
      <w:proofErr w:type="gramEnd"/>
      <w:r w:rsidR="00905817" w:rsidRPr="00905817">
        <w:rPr>
          <w:position w:val="-6"/>
        </w:rPr>
        <w:object w:dxaOrig="920" w:dyaOrig="320" w14:anchorId="1238747D">
          <v:shape id="_x0000_i2251" type="#_x0000_t75" style="width:46.2pt;height:15.6pt" o:ole="">
            <v:imagedata r:id="rId2476" o:title=""/>
          </v:shape>
          <o:OLEObject Type="Embed" ProgID="Equation.DSMT4" ShapeID="_x0000_i2251" DrawAspect="Content" ObjectID="_1493039723" r:id="rId2477"/>
        </w:object>
      </w:r>
      <w:r w:rsidR="008C7882">
        <w:t xml:space="preserve">, where </w:t>
      </w:r>
      <w:r w:rsidR="00905817" w:rsidRPr="00905817">
        <w:rPr>
          <w:position w:val="-6"/>
        </w:rPr>
        <w:object w:dxaOrig="1140" w:dyaOrig="300" w14:anchorId="63B0CC03">
          <v:shape id="_x0000_i2252" type="#_x0000_t75" style="width:56.95pt;height:15.05pt" o:ole="">
            <v:imagedata r:id="rId2478" o:title=""/>
          </v:shape>
          <o:OLEObject Type="Embed" ProgID="Equation.DSMT4" ShapeID="_x0000_i2252" DrawAspect="Content" ObjectID="_1493039724" r:id="rId2479"/>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53" type="#_x0000_t75" style="width:54.25pt;height:19.35pt" o:ole="">
            <v:imagedata r:id="rId2480" o:title=""/>
          </v:shape>
          <o:OLEObject Type="Embed" ProgID="Equation.DSMT4" ShapeID="_x0000_i2253" DrawAspect="Content" ObjectID="_1493039725" r:id="rId2481"/>
        </w:object>
      </w:r>
      <w:r w:rsidR="009773FE">
        <w:t xml:space="preserve"> </w:t>
      </w:r>
      <w:r w:rsidR="008C7882">
        <w:t xml:space="preserve">is the Jacobian of the deformation. </w:t>
      </w:r>
      <w:proofErr w:type="gramStart"/>
      <w:r w:rsidR="008C7882">
        <w:t xml:space="preserve">When </w:t>
      </w:r>
      <w:proofErr w:type="gramEnd"/>
      <w:r w:rsidR="00905817" w:rsidRPr="00905817">
        <w:rPr>
          <w:position w:val="-12"/>
        </w:rPr>
        <w:object w:dxaOrig="620" w:dyaOrig="360" w14:anchorId="1A618713">
          <v:shape id="_x0000_i2254" type="#_x0000_t75" style="width:30.65pt;height:19.35pt" o:ole="">
            <v:imagedata r:id="rId2482" o:title=""/>
          </v:shape>
          <o:OLEObject Type="Embed" ProgID="Equation.DSMT4" ShapeID="_x0000_i2254" DrawAspect="Content" ObjectID="_1493039726" r:id="rId2483"/>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55" type="#_x0000_t75" style="width:240.2pt;height:34.4pt" o:ole="">
            <v:imagedata r:id="rId2484" o:title=""/>
          </v:shape>
          <o:OLEObject Type="Embed" ProgID="Equation.DSMT4" ShapeID="_x0000_i2255" DrawAspect="Content" ObjectID="_1493039727" r:id="rId248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26" w:author="Gerard" w:date="2015-05-06T12:49:00Z">
        <w:r w:rsidR="00E3755C">
          <w:rPr>
            <w:noProof/>
          </w:rPr>
          <w:instrText>44</w:instrText>
        </w:r>
      </w:ins>
      <w:del w:id="1127" w:author="Gerard" w:date="2014-08-27T22:18:00Z">
        <w:r w:rsidR="00567B45" w:rsidDel="00195BE3">
          <w:rPr>
            <w:noProof/>
          </w:rPr>
          <w:delInstrText>38</w:delInstrText>
        </w:r>
      </w:del>
      <w:r w:rsidR="008735F1">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56" type="#_x0000_t75" style="width:250.95pt;height:30.65pt" o:ole="">
            <v:imagedata r:id="rId2486" o:title=""/>
          </v:shape>
          <o:OLEObject Type="Embed" ProgID="Equation.DSMT4" ShapeID="_x0000_i2256" DrawAspect="Content" ObjectID="_1493039728" r:id="rId248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w:instrText>
      </w:r>
      <w:r w:rsidR="008735F1">
        <w:instrText xml:space="preserve">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28" w:author="Gerard" w:date="2015-05-06T12:49:00Z">
        <w:r w:rsidR="00E3755C">
          <w:rPr>
            <w:noProof/>
          </w:rPr>
          <w:instrText>45</w:instrText>
        </w:r>
      </w:ins>
      <w:del w:id="1129" w:author="Gerard" w:date="2014-08-27T22:18:00Z">
        <w:r w:rsidR="00567B45" w:rsidDel="00195BE3">
          <w:rPr>
            <w:noProof/>
          </w:rPr>
          <w:delInstrText>39</w:delInstrText>
        </w:r>
      </w:del>
      <w:r w:rsidR="008735F1">
        <w:rPr>
          <w:noProof/>
        </w:rPr>
        <w:fldChar w:fldCharType="end"/>
      </w:r>
      <w:r>
        <w:instrText>)</w:instrText>
      </w:r>
      <w:r>
        <w:fldChar w:fldCharType="end"/>
      </w:r>
    </w:p>
    <w:p w14:paraId="06F9F44F" w14:textId="77777777" w:rsidR="00E16837" w:rsidRDefault="00E16837" w:rsidP="008F4203">
      <w:proofErr w:type="gramStart"/>
      <w:r>
        <w:t>where</w:t>
      </w:r>
      <w:proofErr w:type="gramEnd"/>
      <w:r>
        <w:t>,</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57" type="#_x0000_t75" style="width:283.7pt;height:67.7pt" o:ole="">
            <v:imagedata r:id="rId2488" o:title=""/>
          </v:shape>
          <o:OLEObject Type="Embed" ProgID="Equation.DSMT4" ShapeID="_x0000_i2257" DrawAspect="Content" ObjectID="_1493039729" r:id="rId24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30" w:author="Gerard" w:date="2015-05-06T12:49:00Z">
        <w:r w:rsidR="00E3755C">
          <w:rPr>
            <w:noProof/>
          </w:rPr>
          <w:instrText>46</w:instrText>
        </w:r>
      </w:ins>
      <w:del w:id="1131" w:author="Gerard" w:date="2014-08-27T22:18:00Z">
        <w:r w:rsidR="00567B45" w:rsidDel="00195BE3">
          <w:rPr>
            <w:noProof/>
          </w:rPr>
          <w:delInstrText>40</w:delInstrText>
        </w:r>
      </w:del>
      <w:r w:rsidR="008735F1">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132" w:name="_Toc289032584"/>
      <w:commentRangeStart w:id="1133"/>
      <w:r>
        <w:lastRenderedPageBreak/>
        <w:t>Ogden Hyperelastic</w:t>
      </w:r>
      <w:commentRangeEnd w:id="1133"/>
      <w:r w:rsidR="00FB3B8D">
        <w:rPr>
          <w:rStyle w:val="CommentReference"/>
          <w:rFonts w:cs="Times New Roman"/>
          <w:b w:val="0"/>
          <w:bCs w:val="0"/>
        </w:rPr>
        <w:commentReference w:id="1133"/>
      </w:r>
      <w:bookmarkEnd w:id="1132"/>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58" type="#_x0000_t75" style="width:253.05pt;height:34.95pt" o:ole="">
            <v:imagedata r:id="rId2490" o:title=""/>
          </v:shape>
          <o:OLEObject Type="Embed" ProgID="Equation.DSMT4" ShapeID="_x0000_i2258" DrawAspect="Content" ObjectID="_1493039730" r:id="rId24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34" w:author="Gerard" w:date="2015-05-06T12:49:00Z">
        <w:r w:rsidR="00E3755C">
          <w:rPr>
            <w:noProof/>
          </w:rPr>
          <w:instrText>47</w:instrText>
        </w:r>
      </w:ins>
      <w:del w:id="1135" w:author="Gerard" w:date="2014-08-27T22:18:00Z">
        <w:r w:rsidR="00567B45" w:rsidDel="00195BE3">
          <w:rPr>
            <w:noProof/>
          </w:rPr>
          <w:delInstrText>41</w:delInstrText>
        </w:r>
      </w:del>
      <w:r w:rsidR="008735F1">
        <w:rPr>
          <w:noProof/>
        </w:rPr>
        <w:fldChar w:fldCharType="end"/>
      </w:r>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59" type="#_x0000_t75" style="width:12.35pt;height:19.9pt" o:ole="">
            <v:imagedata r:id="rId2492" o:title=""/>
          </v:shape>
          <o:OLEObject Type="Embed" ProgID="Equation.DSMT4" ShapeID="_x0000_i2259" DrawAspect="Content" ObjectID="_1493039731" r:id="rId2493"/>
        </w:object>
      </w:r>
      <w:r w:rsidR="00C2754B">
        <w:t xml:space="preserve"> </w:t>
      </w:r>
      <w:r>
        <w:t xml:space="preserve">are the deviatoric principal stretches and </w:t>
      </w:r>
      <w:r w:rsidR="00905817" w:rsidRPr="00905817">
        <w:rPr>
          <w:position w:val="-12"/>
        </w:rPr>
        <w:object w:dxaOrig="220" w:dyaOrig="360" w14:anchorId="5C92B3E8">
          <v:shape id="_x0000_i2260" type="#_x0000_t75" style="width:10.75pt;height:19.35pt" o:ole="">
            <v:imagedata r:id="rId2494" o:title=""/>
          </v:shape>
          <o:OLEObject Type="Embed" ProgID="Equation.DSMT4" ShapeID="_x0000_i2260" DrawAspect="Content" ObjectID="_1493039732" r:id="rId2495"/>
        </w:object>
      </w:r>
      <w:r w:rsidR="00C2754B">
        <w:t xml:space="preserve"> </w:t>
      </w:r>
      <w:r>
        <w:t xml:space="preserve">and </w:t>
      </w:r>
      <w:r w:rsidR="00905817" w:rsidRPr="00905817">
        <w:rPr>
          <w:position w:val="-12"/>
        </w:rPr>
        <w:object w:dxaOrig="279" w:dyaOrig="360" w14:anchorId="596CCB2C">
          <v:shape id="_x0000_i2261" type="#_x0000_t75" style="width:14.5pt;height:19.35pt" o:ole="">
            <v:imagedata r:id="rId2496" o:title=""/>
          </v:shape>
          <o:OLEObject Type="Embed" ProgID="Equation.DSMT4" ShapeID="_x0000_i2261" DrawAspect="Content" ObjectID="_1493039733" r:id="rId2497"/>
        </w:object>
      </w:r>
      <w:r>
        <w:t xml:space="preserve"> are material parameters. The term </w:t>
      </w:r>
      <w:r w:rsidR="00905817" w:rsidRPr="00905817">
        <w:rPr>
          <w:position w:val="-14"/>
        </w:rPr>
        <w:object w:dxaOrig="620" w:dyaOrig="400" w14:anchorId="48AD0EDF">
          <v:shape id="_x0000_i2262" type="#_x0000_t75" style="width:30.65pt;height:19.9pt" o:ole="">
            <v:imagedata r:id="rId2498" o:title=""/>
          </v:shape>
          <o:OLEObject Type="Embed" ProgID="Equation.DSMT4" ShapeID="_x0000_i2262" DrawAspect="Content" ObjectID="_1493039734" r:id="rId2499"/>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63" type="#_x0000_t75" style="width:10.75pt;height:19.35pt" o:ole="">
            <v:imagedata r:id="rId2500" o:title=""/>
          </v:shape>
          <o:OLEObject Type="Embed" ProgID="Equation.DSMT4" ShapeID="_x0000_i2263" DrawAspect="Content" ObjectID="_1493039735" r:id="rId2501"/>
        </w:object>
      </w:r>
      <w:r w:rsidR="00C2754B">
        <w:t xml:space="preserve"> </w:t>
      </w:r>
      <w:r>
        <w:t xml:space="preserve">and </w:t>
      </w:r>
      <w:r w:rsidR="00905817" w:rsidRPr="00905817">
        <w:rPr>
          <w:position w:val="-12"/>
        </w:rPr>
        <w:object w:dxaOrig="279" w:dyaOrig="360" w14:anchorId="7DBA1D57">
          <v:shape id="_x0000_i2264" type="#_x0000_t75" style="width:14.5pt;height:19.35pt" o:ole="">
            <v:imagedata r:id="rId2502" o:title=""/>
          </v:shape>
          <o:OLEObject Type="Embed" ProgID="Equation.DSMT4" ShapeID="_x0000_i2264" DrawAspect="Content" ObjectID="_1493039736" r:id="rId2503"/>
        </w:object>
      </w:r>
      <w:r>
        <w:t>.</w:t>
      </w:r>
    </w:p>
    <w:p w14:paraId="310948CB" w14:textId="77777777" w:rsidR="008C7882" w:rsidRDefault="008C7882" w:rsidP="008F4203">
      <w:pPr>
        <w:pStyle w:val="Heading3"/>
      </w:pPr>
      <w:bookmarkStart w:id="1136" w:name="_Toc302481274"/>
      <w:bookmarkStart w:id="1137" w:name="_Toc302490328"/>
      <w:bookmarkStart w:id="1138" w:name="_Toc302491862"/>
      <w:bookmarkStart w:id="1139" w:name="_Toc302492231"/>
      <w:bookmarkStart w:id="1140" w:name="_Toc289032585"/>
      <w:bookmarkEnd w:id="1136"/>
      <w:bookmarkEnd w:id="1137"/>
      <w:bookmarkEnd w:id="1138"/>
      <w:bookmarkEnd w:id="1139"/>
      <w:r>
        <w:t>Veronda-Westmann Hyperelasticity</w:t>
      </w:r>
      <w:bookmarkEnd w:id="1140"/>
    </w:p>
    <w:p w14:paraId="4C3A571B" w14:textId="77777777" w:rsidR="008C7882" w:rsidRDefault="008C7882" w:rsidP="008C7882">
      <w:r>
        <w:t xml:space="preserve">This model is similar to the Mooney-Rivlin model in that it also uses </w:t>
      </w:r>
      <w:proofErr w:type="gramStart"/>
      <w:r>
        <w:t>an uncoupled</w:t>
      </w:r>
      <w:proofErr w:type="gramEnd"/>
      <w:r>
        <w:t xml:space="preserve">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65" type="#_x0000_t75" style="width:211.7pt;height:30.65pt" o:ole="">
            <v:imagedata r:id="rId2504" o:title=""/>
          </v:shape>
          <o:OLEObject Type="Embed" ProgID="Equation.DSMT4" ShapeID="_x0000_i2265" DrawAspect="Content" ObjectID="_1493039737" r:id="rId250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41" w:author="Gerard" w:date="2015-05-06T12:49:00Z">
        <w:r w:rsidR="00E3755C">
          <w:rPr>
            <w:noProof/>
          </w:rPr>
          <w:instrText>48</w:instrText>
        </w:r>
      </w:ins>
      <w:del w:id="1142" w:author="Gerard" w:date="2014-08-27T22:18:00Z">
        <w:r w:rsidR="00567B45" w:rsidDel="00195BE3">
          <w:rPr>
            <w:noProof/>
          </w:rPr>
          <w:delInstrText>42</w:delInstrText>
        </w:r>
      </w:del>
      <w:r w:rsidR="008735F1">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66" type="#_x0000_t75" style="width:10.2pt;height:10.75pt" o:ole="">
            <v:imagedata r:id="rId2506" o:title=""/>
          </v:shape>
          <o:OLEObject Type="Embed" ProgID="Equation.DSMT4" ShapeID="_x0000_i2266" DrawAspect="Content" ObjectID="_1493039738" r:id="rId2507"/>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67" type="#_x0000_t75" style="width:72.55pt;height:19.35pt" o:ole="">
            <v:imagedata r:id="rId2508" o:title=""/>
          </v:shape>
          <o:OLEObject Type="Embed" ProgID="Equation.DSMT4" ShapeID="_x0000_i2267" DrawAspect="Content" ObjectID="_1493039739" r:id="rId250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43" w:author="Gerard" w:date="2015-05-06T12:49:00Z">
        <w:r w:rsidR="00E3755C">
          <w:rPr>
            <w:noProof/>
          </w:rPr>
          <w:instrText>49</w:instrText>
        </w:r>
      </w:ins>
      <w:del w:id="1144" w:author="Gerard" w:date="2014-08-27T22:18:00Z">
        <w:r w:rsidR="00567B45" w:rsidDel="00195BE3">
          <w:rPr>
            <w:noProof/>
          </w:rPr>
          <w:delInstrText>43</w:delInstrText>
        </w:r>
      </w:del>
      <w:r w:rsidR="008735F1">
        <w:rPr>
          <w:noProof/>
        </w:rPr>
        <w:fldChar w:fldCharType="end"/>
      </w:r>
      <w:r>
        <w:instrText>)</w:instrText>
      </w:r>
      <w:r>
        <w:fldChar w:fldCharType="end"/>
      </w:r>
    </w:p>
    <w:p w14:paraId="547ABDC2" w14:textId="77777777" w:rsidR="00AC4592" w:rsidRDefault="00AC4592" w:rsidP="00AC4592">
      <w:proofErr w:type="gramStart"/>
      <w:r>
        <w:t>where</w:t>
      </w:r>
      <w:proofErr w:type="gramEnd"/>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68" type="#_x0000_t75" style="width:141.3pt;height:30.65pt" o:ole="">
            <v:imagedata r:id="rId2510" o:title=""/>
          </v:shape>
          <o:OLEObject Type="Embed" ProgID="Equation.DSMT4" ShapeID="_x0000_i2268" DrawAspect="Content" ObjectID="_1493039740" r:id="rId251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45" w:author="Gerard" w:date="2015-05-06T12:49:00Z">
        <w:r w:rsidR="00E3755C">
          <w:rPr>
            <w:noProof/>
          </w:rPr>
          <w:instrText>50</w:instrText>
        </w:r>
      </w:ins>
      <w:del w:id="1146" w:author="Gerard" w:date="2014-08-27T22:18:00Z">
        <w:r w:rsidR="00567B45" w:rsidDel="00195BE3">
          <w:rPr>
            <w:noProof/>
          </w:rPr>
          <w:delInstrText>44</w:delInstrText>
        </w:r>
      </w:del>
      <w:r w:rsidR="008735F1">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69" type="#_x0000_t75" style="width:82.2pt;height:19.9pt" o:ole="">
            <v:imagedata r:id="rId2512" o:title=""/>
          </v:shape>
          <o:OLEObject Type="Embed" ProgID="Equation.DSMT4" ShapeID="_x0000_i2269" DrawAspect="Content" ObjectID="_1493039741" r:id="rId2513"/>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47" w:author="Gerard" w:date="2015-05-06T12:49:00Z">
        <w:r w:rsidR="00E3755C">
          <w:rPr>
            <w:noProof/>
          </w:rPr>
          <w:instrText>51</w:instrText>
        </w:r>
      </w:ins>
      <w:del w:id="1148" w:author="Gerard" w:date="2014-08-27T22:18:00Z">
        <w:r w:rsidR="00567B45" w:rsidDel="00195BE3">
          <w:rPr>
            <w:noProof/>
          </w:rPr>
          <w:delInstrText>45</w:delInstrText>
        </w:r>
      </w:del>
      <w:r w:rsidR="008735F1">
        <w:rPr>
          <w:noProof/>
        </w:rPr>
        <w:fldChar w:fldCharType="end"/>
      </w:r>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0" type="#_x0000_t75" style="width:61.8pt;height:30.65pt" o:ole="">
            <v:imagedata r:id="rId2514" o:title=""/>
          </v:shape>
          <o:OLEObject Type="Embed" ProgID="Equation.DSMT4" ShapeID="_x0000_i2270" DrawAspect="Content" ObjectID="_1493039742" r:id="rId2515"/>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49" w:author="Gerard" w:date="2015-05-06T12:49:00Z">
        <w:r w:rsidR="00E3755C">
          <w:rPr>
            <w:noProof/>
          </w:rPr>
          <w:instrText>52</w:instrText>
        </w:r>
      </w:ins>
      <w:del w:id="1150" w:author="Gerard" w:date="2014-08-27T22:18:00Z">
        <w:r w:rsidR="00567B45" w:rsidDel="00195BE3">
          <w:rPr>
            <w:noProof/>
          </w:rPr>
          <w:delInstrText>46</w:delInstrText>
        </w:r>
      </w:del>
      <w:r w:rsidR="008735F1">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151" w:name="_Toc289032586"/>
      <w:commentRangeStart w:id="1152"/>
      <w:r>
        <w:t>Arruda-Boyce Hyperelasticity</w:t>
      </w:r>
      <w:commentRangeEnd w:id="1152"/>
      <w:r w:rsidR="00FB3B8D">
        <w:rPr>
          <w:rStyle w:val="CommentReference"/>
          <w:rFonts w:cs="Times New Roman"/>
          <w:b w:val="0"/>
          <w:bCs w:val="0"/>
        </w:rPr>
        <w:commentReference w:id="1152"/>
      </w:r>
      <w:bookmarkEnd w:id="1151"/>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71" type="#_x0000_t75" style="width:14.5pt;height:14.5pt" o:ole="">
            <v:imagedata r:id="rId2516" o:title=""/>
          </v:shape>
          <o:OLEObject Type="Embed" ProgID="Equation.DSMT4" ShapeID="_x0000_i2271" DrawAspect="Content" ObjectID="_1493039743" r:id="rId2517"/>
        </w:object>
      </w:r>
      <w:r w:rsidRPr="007B2D9E">
        <w:t xml:space="preserve"> </w:t>
      </w:r>
      <w:r>
        <w:t xml:space="preserve">of rigid links of equal </w:t>
      </w:r>
      <w:proofErr w:type="gramStart"/>
      <w:r>
        <w:t>length</w:t>
      </w:r>
      <w:r w:rsidR="007B2D9E">
        <w:t xml:space="preserve"> </w:t>
      </w:r>
      <w:proofErr w:type="gramEnd"/>
      <w:r w:rsidR="00905817" w:rsidRPr="00905817">
        <w:rPr>
          <w:position w:val="-6"/>
        </w:rPr>
        <w:object w:dxaOrig="139" w:dyaOrig="279" w14:anchorId="3F27C99C">
          <v:shape id="_x0000_i2272" type="#_x0000_t75" style="width:7pt;height:14.5pt" o:ole="">
            <v:imagedata r:id="rId2518" o:title=""/>
          </v:shape>
          <o:OLEObject Type="Embed" ProgID="Equation.DSMT4" ShapeID="_x0000_i2272" DrawAspect="Content" ObjectID="_1493039744" r:id="rId2519"/>
        </w:object>
      </w:r>
      <w:r>
        <w:t xml:space="preserve">. </w:t>
      </w:r>
      <w:r w:rsidR="00A11939">
        <w:t>The parameter</w:t>
      </w:r>
      <w:r w:rsidR="007B2D9E">
        <w:t xml:space="preserve"> </w:t>
      </w:r>
      <w:r w:rsidR="00905817" w:rsidRPr="00905817">
        <w:rPr>
          <w:position w:val="-6"/>
        </w:rPr>
        <w:object w:dxaOrig="279" w:dyaOrig="279" w14:anchorId="418246F0">
          <v:shape id="_x0000_i2273" type="#_x0000_t75" style="width:14.5pt;height:14.5pt" o:ole="">
            <v:imagedata r:id="rId2520" o:title=""/>
          </v:shape>
          <o:OLEObject Type="Embed" ProgID="Equation.DSMT4" ShapeID="_x0000_i2273" DrawAspect="Content" ObjectID="_1493039745" r:id="rId2521"/>
        </w:object>
      </w:r>
      <w:r w:rsidR="007B2D9E" w:rsidRPr="007B2D9E">
        <w:t xml:space="preserve"> </w:t>
      </w:r>
      <w:r w:rsidR="00A11939">
        <w:t xml:space="preserve">is related to the locking </w:t>
      </w:r>
      <w:proofErr w:type="gramStart"/>
      <w:r w:rsidR="00A11939">
        <w:t xml:space="preserve">stretch </w:t>
      </w:r>
      <w:proofErr w:type="gramEnd"/>
      <w:r w:rsidR="00905817" w:rsidRPr="00905817">
        <w:rPr>
          <w:position w:val="-12"/>
        </w:rPr>
        <w:object w:dxaOrig="279" w:dyaOrig="360" w14:anchorId="12B5F18C">
          <v:shape id="_x0000_i2274" type="#_x0000_t75" style="width:14.5pt;height:19.35pt" o:ole="">
            <v:imagedata r:id="rId2522" o:title=""/>
          </v:shape>
          <o:OLEObject Type="Embed" ProgID="Equation.DSMT4" ShapeID="_x0000_i2274" DrawAspect="Content" ObjectID="_1493039746" r:id="rId2523"/>
        </w:object>
      </w:r>
      <w:r w:rsidR="00A11939">
        <w:t xml:space="preserve">, the stretch at which the chains reach their full extended state, </w:t>
      </w:r>
      <w:r w:rsidR="00905817" w:rsidRPr="00905817">
        <w:rPr>
          <w:position w:val="-12"/>
        </w:rPr>
        <w:object w:dxaOrig="920" w:dyaOrig="400" w14:anchorId="2A84849D">
          <v:shape id="_x0000_i2275" type="#_x0000_t75" style="width:46.2pt;height:19.9pt" o:ole="">
            <v:imagedata r:id="rId2524" o:title=""/>
          </v:shape>
          <o:OLEObject Type="Embed" ProgID="Equation.DSMT4" ShapeID="_x0000_i2275" DrawAspect="Content" ObjectID="_1493039747" r:id="rId2525"/>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76" type="#_x0000_t75" style="width:148.85pt;height:34.4pt" o:ole="">
            <v:imagedata r:id="rId2526" o:title=""/>
          </v:shape>
          <o:OLEObject Type="Embed" ProgID="Equation.DSMT4" ShapeID="_x0000_i2276" DrawAspect="Content" ObjectID="_1493039748" r:id="rId252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53" w:author="Gerard" w:date="2015-05-06T12:49:00Z">
        <w:r w:rsidR="00E3755C">
          <w:rPr>
            <w:noProof/>
          </w:rPr>
          <w:instrText>53</w:instrText>
        </w:r>
      </w:ins>
      <w:del w:id="1154" w:author="Gerard" w:date="2014-08-27T22:18:00Z">
        <w:r w:rsidR="00567B45" w:rsidDel="00195BE3">
          <w:rPr>
            <w:noProof/>
          </w:rPr>
          <w:delInstrText>47</w:delInstrText>
        </w:r>
      </w:del>
      <w:r w:rsidR="008735F1">
        <w:rPr>
          <w:noProof/>
        </w:rPr>
        <w:fldChar w:fldCharType="end"/>
      </w:r>
      <w:r>
        <w:instrText>)</w:instrText>
      </w:r>
      <w:r>
        <w:fldChar w:fldCharType="end"/>
      </w:r>
    </w:p>
    <w:p w14:paraId="47FCF5E7" w14:textId="199F6B56" w:rsidR="002354DE" w:rsidRDefault="002354DE" w:rsidP="008F4203">
      <w:pPr>
        <w:jc w:val="left"/>
      </w:pPr>
      <w:proofErr w:type="gramStart"/>
      <w:r>
        <w:t>where</w:t>
      </w:r>
      <w:proofErr w:type="gramEnd"/>
      <w:r>
        <w:t xml:space="preserve"> </w:t>
      </w:r>
      <w:r w:rsidR="00905817" w:rsidRPr="00905817">
        <w:rPr>
          <w:position w:val="-10"/>
        </w:rPr>
        <w:object w:dxaOrig="240" w:dyaOrig="260" w14:anchorId="12EF565B">
          <v:shape id="_x0000_i2277" type="#_x0000_t75" style="width:12.35pt;height:12.9pt" o:ole="">
            <v:imagedata r:id="rId2528" o:title=""/>
          </v:shape>
          <o:OLEObject Type="Embed" ProgID="Equation.DSMT4" ShapeID="_x0000_i2277" DrawAspect="Content" ObjectID="_1493039749" r:id="rId2529"/>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78" type="#_x0000_t75" style="width:12.9pt;height:19.35pt" o:ole="">
            <v:imagedata r:id="rId2530" o:title=""/>
          </v:shape>
          <o:OLEObject Type="Embed" ProgID="Equation.DSMT4" ShapeID="_x0000_i2278" DrawAspect="Content" ObjectID="_1493039750" r:id="rId2531"/>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79" type="#_x0000_t75" style="width:298.2pt;height:30.65pt" o:ole="">
            <v:imagedata r:id="rId2532" o:title=""/>
          </v:shape>
          <o:OLEObject Type="Embed" ProgID="Equation.DSMT4" ShapeID="_x0000_i2279" DrawAspect="Content" ObjectID="_1493039751" r:id="rId2533"/>
        </w:object>
      </w:r>
      <w:r>
        <w:tab/>
      </w:r>
      <w:r>
        <w:fldChar w:fldCharType="begin"/>
      </w:r>
      <w:r>
        <w:instrText xml:space="preserve"> MACROBUTTON MTPlaceRef \* MERGEFORMAT </w:instrText>
      </w:r>
      <w:r w:rsidR="008735F1">
        <w:fldChar w:fldCharType="begin"/>
      </w:r>
      <w:r w:rsidR="008735F1">
        <w:instrText xml:space="preserve"> SEQ MTEqn \h \* MER</w:instrText>
      </w:r>
      <w:r w:rsidR="008735F1">
        <w:instrText xml:space="preserve">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55" w:author="Gerard" w:date="2015-05-06T12:49:00Z">
        <w:r w:rsidR="00E3755C">
          <w:rPr>
            <w:noProof/>
          </w:rPr>
          <w:instrText>54</w:instrText>
        </w:r>
      </w:ins>
      <w:del w:id="1156" w:author="Gerard" w:date="2014-08-27T22:18:00Z">
        <w:r w:rsidR="00567B45" w:rsidDel="00195BE3">
          <w:rPr>
            <w:noProof/>
          </w:rPr>
          <w:delInstrText>48</w:delInstrText>
        </w:r>
      </w:del>
      <w:r w:rsidR="008735F1">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0" type="#_x0000_t75" style="width:210.1pt;height:34.4pt" o:ole="">
            <v:imagedata r:id="rId2534" o:title=""/>
          </v:shape>
          <o:OLEObject Type="Embed" ProgID="Equation.DSMT4" ShapeID="_x0000_i2280" DrawAspect="Content" ObjectID="_1493039752" r:id="rId253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57" w:author="Gerard" w:date="2015-05-06T12:49:00Z">
        <w:r w:rsidR="00E3755C">
          <w:rPr>
            <w:noProof/>
          </w:rPr>
          <w:instrText>55</w:instrText>
        </w:r>
      </w:ins>
      <w:del w:id="1158" w:author="Gerard" w:date="2014-08-27T22:18:00Z">
        <w:r w:rsidR="00567B45" w:rsidDel="00195BE3">
          <w:rPr>
            <w:noProof/>
          </w:rPr>
          <w:delInstrText>49</w:delInstrText>
        </w:r>
      </w:del>
      <w:r w:rsidR="008735F1">
        <w:rPr>
          <w:noProof/>
        </w:rPr>
        <w:fldChar w:fldCharType="end"/>
      </w:r>
      <w:r>
        <w:instrText>)</w:instrText>
      </w:r>
      <w:r>
        <w:fldChar w:fldCharType="end"/>
      </w:r>
    </w:p>
    <w:p w14:paraId="0E6DB9FE" w14:textId="77777777" w:rsidR="004B5CB6" w:rsidRDefault="004B5CB6" w:rsidP="004B5CB6">
      <w:proofErr w:type="gramStart"/>
      <w:r>
        <w:t>where</w:t>
      </w:r>
      <w:proofErr w:type="gramEnd"/>
      <w:r>
        <w:t>,</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81" type="#_x0000_t75" style="width:129.5pt;height:39.75pt" o:ole="">
            <v:imagedata r:id="rId2536" o:title=""/>
          </v:shape>
          <o:OLEObject Type="Embed" ProgID="Equation.DSMT4" ShapeID="_x0000_i2281" DrawAspect="Content" ObjectID="_1493039753" r:id="rId253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w:instrText>
      </w:r>
      <w:r w:rsidR="008735F1">
        <w:instrText xml:space="preserve"> \c \* Arabic \* MERGEFORMAT </w:instrText>
      </w:r>
      <w:r w:rsidR="008735F1">
        <w:fldChar w:fldCharType="separate"/>
      </w:r>
      <w:ins w:id="1159" w:author="Gerard" w:date="2015-05-06T12:49:00Z">
        <w:r w:rsidR="00E3755C">
          <w:rPr>
            <w:noProof/>
          </w:rPr>
          <w:instrText>56</w:instrText>
        </w:r>
      </w:ins>
      <w:del w:id="1160" w:author="Gerard" w:date="2014-08-27T22:18:00Z">
        <w:r w:rsidR="00567B45" w:rsidDel="00195BE3">
          <w:rPr>
            <w:noProof/>
          </w:rPr>
          <w:delInstrText>50</w:delInstrText>
        </w:r>
      </w:del>
      <w:r w:rsidR="008735F1">
        <w:rPr>
          <w:noProof/>
        </w:rPr>
        <w:fldChar w:fldCharType="end"/>
      </w:r>
      <w:r>
        <w:instrText>)</w:instrText>
      </w:r>
      <w:r>
        <w:fldChar w:fldCharType="end"/>
      </w:r>
    </w:p>
    <w:p w14:paraId="61F4532C" w14:textId="77777777" w:rsidR="008C7882" w:rsidRDefault="008C7882" w:rsidP="008F4203">
      <w:pPr>
        <w:pStyle w:val="Heading3"/>
      </w:pPr>
      <w:bookmarkStart w:id="1161" w:name="_Toc289032587"/>
      <w:commentRangeStart w:id="1162"/>
      <w:r>
        <w:t>Transversely Isotropic Hyperelastic</w:t>
      </w:r>
      <w:commentRangeEnd w:id="1162"/>
      <w:r w:rsidR="00FB3B8D">
        <w:rPr>
          <w:rStyle w:val="CommentReference"/>
          <w:rFonts w:cs="Times New Roman"/>
          <w:b w:val="0"/>
          <w:bCs w:val="0"/>
        </w:rPr>
        <w:commentReference w:id="1162"/>
      </w:r>
      <w:bookmarkEnd w:id="1161"/>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proofErr w:type="gramStart"/>
      <w:r w:rsidR="00A56950">
        <w:rPr>
          <w:noProof/>
        </w:rPr>
        <w:t xml:space="preserve">, </w:t>
      </w:r>
      <w:hyperlink w:anchor="_ENREF_39" w:tooltip="Puso, 1998 #9" w:history="1">
        <w:r w:rsidR="00214E15">
          <w:rPr>
            <w:noProof/>
          </w:rPr>
          <w:t>39</w:t>
        </w:r>
      </w:hyperlink>
      <w:r w:rsidR="00A56950">
        <w:rPr>
          <w:noProof/>
        </w:rPr>
        <w:t>,</w:t>
      </w:r>
      <w:proofErr w:type="gramEnd"/>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82" type="#_x0000_t75" style="width:176.8pt;height:30.65pt" o:ole="">
            <v:imagedata r:id="rId2538" o:title=""/>
          </v:shape>
          <o:OLEObject Type="Embed" ProgID="Equation.DSMT4" ShapeID="_x0000_i2282" DrawAspect="Content" ObjectID="_1493039754" r:id="rId25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63" w:author="Gerard" w:date="2015-05-06T12:49:00Z">
        <w:r w:rsidR="00E3755C">
          <w:rPr>
            <w:noProof/>
          </w:rPr>
          <w:instrText>57</w:instrText>
        </w:r>
      </w:ins>
      <w:del w:id="1164" w:author="Gerard" w:date="2014-08-27T22:18:00Z">
        <w:r w:rsidR="00567B45" w:rsidDel="00195BE3">
          <w:rPr>
            <w:noProof/>
          </w:rPr>
          <w:delInstrText>51</w:delInstrText>
        </w:r>
      </w:del>
      <w:r w:rsidR="008735F1">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83" type="#_x0000_t75" style="width:10.75pt;height:19.35pt" o:ole="">
            <v:imagedata r:id="rId2540" o:title=""/>
          </v:shape>
          <o:OLEObject Type="Embed" ProgID="Equation.DSMT4" ShapeID="_x0000_i2283" DrawAspect="Content" ObjectID="_1493039755" r:id="rId2541"/>
        </w:object>
      </w:r>
      <w:r w:rsidR="007B2D9E">
        <w:t xml:space="preserve"> </w:t>
      </w:r>
      <w:r>
        <w:t>and</w:t>
      </w:r>
      <w:r w:rsidR="007B2D9E">
        <w:t xml:space="preserve"> </w:t>
      </w:r>
      <w:r w:rsidR="00905817" w:rsidRPr="00905817">
        <w:rPr>
          <w:position w:val="-12"/>
        </w:rPr>
        <w:object w:dxaOrig="260" w:dyaOrig="380" w14:anchorId="3F6E79CE">
          <v:shape id="_x0000_i2284" type="#_x0000_t75" style="width:12.9pt;height:19.35pt" o:ole="">
            <v:imagedata r:id="rId2542" o:title=""/>
          </v:shape>
          <o:OLEObject Type="Embed" ProgID="Equation.DSMT4" ShapeID="_x0000_i2284" DrawAspect="Content" ObjectID="_1493039756" r:id="rId2543"/>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85" type="#_x0000_t75" style="width:10.75pt;height:15.6pt" o:ole="">
            <v:imagedata r:id="rId2544" o:title=""/>
          </v:shape>
          <o:OLEObject Type="Embed" ProgID="Equation.DSMT4" ShapeID="_x0000_i2285" DrawAspect="Content" ObjectID="_1493039757" r:id="rId2545"/>
        </w:object>
      </w:r>
      <w:r>
        <w:rPr>
          <w:b/>
        </w:rPr>
        <w:t xml:space="preserve"> </w:t>
      </w:r>
      <w:r>
        <w:t xml:space="preserve">and </w:t>
      </w:r>
      <w:r w:rsidR="00905817" w:rsidRPr="00905817">
        <w:rPr>
          <w:position w:val="-6"/>
        </w:rPr>
        <w:object w:dxaOrig="220" w:dyaOrig="340" w14:anchorId="567944D5">
          <v:shape id="_x0000_i2286" type="#_x0000_t75" style="width:10.75pt;height:17.2pt" o:ole="">
            <v:imagedata r:id="rId2546" o:title=""/>
          </v:shape>
          <o:OLEObject Type="Embed" ProgID="Equation.DSMT4" ShapeID="_x0000_i2286" DrawAspect="Content" ObjectID="_1493039758" r:id="rId2547"/>
        </w:object>
      </w:r>
      <w:r>
        <w:t xml:space="preserve"> is the deviatoric part of the stretch along the fiber direction (</w:t>
      </w:r>
      <w:r w:rsidR="00905817" w:rsidRPr="00905817">
        <w:rPr>
          <w:position w:val="-6"/>
        </w:rPr>
        <w:object w:dxaOrig="1320" w:dyaOrig="340" w14:anchorId="6AC598AD">
          <v:shape id="_x0000_i2287" type="#_x0000_t75" style="width:66.1pt;height:17.2pt" o:ole="">
            <v:imagedata r:id="rId2548" o:title=""/>
          </v:shape>
          <o:OLEObject Type="Embed" ProgID="Equation.DSMT4" ShapeID="_x0000_i2287" DrawAspect="Content" ObjectID="_1493039759" r:id="rId2549"/>
        </w:object>
      </w:r>
      <w:r>
        <w:t xml:space="preserve">, where </w:t>
      </w:r>
      <w:r w:rsidR="00905817" w:rsidRPr="00905817">
        <w:rPr>
          <w:position w:val="-4"/>
        </w:rPr>
        <w:object w:dxaOrig="260" w:dyaOrig="260" w14:anchorId="0A03AA72">
          <v:shape id="_x0000_i2288" type="#_x0000_t75" style="width:12.9pt;height:12.9pt" o:ole="">
            <v:imagedata r:id="rId2550" o:title=""/>
          </v:shape>
          <o:OLEObject Type="Embed" ProgID="Equation.DSMT4" ShapeID="_x0000_i2288" DrawAspect="Content" ObjectID="_1493039760" r:id="rId2551"/>
        </w:object>
      </w:r>
      <w:r w:rsidR="007B2D9E">
        <w:t xml:space="preserve"> </w:t>
      </w:r>
      <w:r>
        <w:t xml:space="preserve">is the initial fiber direction). The function </w:t>
      </w:r>
      <w:r w:rsidR="00905817" w:rsidRPr="00905817">
        <w:rPr>
          <w:position w:val="-12"/>
        </w:rPr>
        <w:object w:dxaOrig="260" w:dyaOrig="360" w14:anchorId="5D1DEF35">
          <v:shape id="_x0000_i2289" type="#_x0000_t75" style="width:12.9pt;height:19.35pt" o:ole="">
            <v:imagedata r:id="rId2552" o:title=""/>
          </v:shape>
          <o:OLEObject Type="Embed" ProgID="Equation.DSMT4" ShapeID="_x0000_i2289" DrawAspect="Content" ObjectID="_1493039761" r:id="rId2553"/>
        </w:object>
      </w:r>
      <w:r>
        <w:t xml:space="preserve"> represents the material response of the isotropic ground substance matrix, while </w:t>
      </w:r>
      <w:r w:rsidR="00905817" w:rsidRPr="00905817">
        <w:rPr>
          <w:position w:val="-12"/>
        </w:rPr>
        <w:object w:dxaOrig="279" w:dyaOrig="360" w14:anchorId="4875B89A">
          <v:shape id="_x0000_i2290" type="#_x0000_t75" style="width:14.5pt;height:19.35pt" o:ole="">
            <v:imagedata r:id="rId2554" o:title=""/>
          </v:shape>
          <o:OLEObject Type="Embed" ProgID="Equation.DSMT4" ShapeID="_x0000_i2290" DrawAspect="Content" ObjectID="_1493039762" r:id="rId2555"/>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291" type="#_x0000_t75" style="width:183.2pt;height:96.7pt" o:ole="">
            <v:imagedata r:id="rId2556" o:title=""/>
          </v:shape>
          <o:OLEObject Type="Embed" ProgID="Equation.DSMT4" ShapeID="_x0000_i2291" DrawAspect="Content" ObjectID="_1493039763" r:id="rId25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65" w:author="Gerard" w:date="2015-05-06T12:49:00Z">
        <w:r w:rsidR="00E3755C">
          <w:rPr>
            <w:noProof/>
          </w:rPr>
          <w:instrText>58</w:instrText>
        </w:r>
      </w:ins>
      <w:del w:id="1166" w:author="Gerard" w:date="2014-08-27T22:18:00Z">
        <w:r w:rsidR="00567B45" w:rsidDel="00195BE3">
          <w:rPr>
            <w:noProof/>
          </w:rPr>
          <w:delInstrText>52</w:delInstrText>
        </w:r>
      </w:del>
      <w:r w:rsidR="008735F1">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292" type="#_x0000_t75" style="width:15.05pt;height:19.35pt" o:ole="">
            <v:imagedata r:id="rId2558" o:title=""/>
          </v:shape>
          <o:OLEObject Type="Embed" ProgID="Equation.DSMT4" ShapeID="_x0000_i2292" DrawAspect="Content" ObjectID="_1493039764" r:id="rId2559"/>
        </w:object>
      </w:r>
      <w:r w:rsidR="007B2D9E">
        <w:t xml:space="preserve"> </w:t>
      </w:r>
      <w:r>
        <w:t xml:space="preserve">is the stretch at which the fibers are straightened, </w:t>
      </w:r>
      <w:r w:rsidR="00905817" w:rsidRPr="00905817">
        <w:rPr>
          <w:position w:val="-12"/>
        </w:rPr>
        <w:object w:dxaOrig="300" w:dyaOrig="360" w14:anchorId="2BAFA7B9">
          <v:shape id="_x0000_i2293" type="#_x0000_t75" style="width:15.05pt;height:19.35pt" o:ole="">
            <v:imagedata r:id="rId2560" o:title=""/>
          </v:shape>
          <o:OLEObject Type="Embed" ProgID="Equation.DSMT4" ShapeID="_x0000_i2293" DrawAspect="Content" ObjectID="_1493039765" r:id="rId2561"/>
        </w:object>
      </w:r>
      <w:r w:rsidR="007B2D9E">
        <w:t xml:space="preserve"> </w:t>
      </w:r>
      <w:r>
        <w:t xml:space="preserve">scales the exponential stresses, </w:t>
      </w:r>
      <w:r w:rsidR="00905817" w:rsidRPr="00905817">
        <w:rPr>
          <w:position w:val="-12"/>
        </w:rPr>
        <w:object w:dxaOrig="300" w:dyaOrig="360" w14:anchorId="0B8CA144">
          <v:shape id="_x0000_i2294" type="#_x0000_t75" style="width:15.05pt;height:19.35pt" o:ole="">
            <v:imagedata r:id="rId2562" o:title=""/>
          </v:shape>
          <o:OLEObject Type="Embed" ProgID="Equation.DSMT4" ShapeID="_x0000_i2294" DrawAspect="Content" ObjectID="_1493039766" r:id="rId2563"/>
        </w:object>
      </w:r>
      <w:r w:rsidR="007B2D9E">
        <w:t xml:space="preserve"> </w:t>
      </w:r>
      <w:r>
        <w:t xml:space="preserve">is the rate of uncrimping of the fibers, and </w:t>
      </w:r>
      <w:r w:rsidR="00905817" w:rsidRPr="00905817">
        <w:rPr>
          <w:position w:val="-12"/>
        </w:rPr>
        <w:object w:dxaOrig="300" w:dyaOrig="360" w14:anchorId="2C1C74ED">
          <v:shape id="_x0000_i2295" type="#_x0000_t75" style="width:15.05pt;height:19.35pt" o:ole="">
            <v:imagedata r:id="rId2564" o:title=""/>
          </v:shape>
          <o:OLEObject Type="Embed" ProgID="Equation.DSMT4" ShapeID="_x0000_i2295" DrawAspect="Content" ObjectID="_1493039767" r:id="rId2565"/>
        </w:object>
      </w:r>
      <w:r w:rsidR="007B2D9E">
        <w:t xml:space="preserve"> </w:t>
      </w:r>
      <w:r>
        <w:t xml:space="preserve">is the modulus of the straightened fibers. </w:t>
      </w:r>
      <w:r w:rsidR="00905817" w:rsidRPr="00905817">
        <w:rPr>
          <w:position w:val="-12"/>
        </w:rPr>
        <w:object w:dxaOrig="300" w:dyaOrig="360" w14:anchorId="1D5539CD">
          <v:shape id="_x0000_i2296" type="#_x0000_t75" style="width:15.05pt;height:19.35pt" o:ole="">
            <v:imagedata r:id="rId2566" o:title=""/>
          </v:shape>
          <o:OLEObject Type="Embed" ProgID="Equation.DSMT4" ShapeID="_x0000_i2296" DrawAspect="Content" ObjectID="_1493039768" r:id="rId2567"/>
        </w:object>
      </w:r>
      <w:r w:rsidR="007B2D9E">
        <w:t xml:space="preserve"> </w:t>
      </w:r>
      <w:proofErr w:type="gramStart"/>
      <w:r>
        <w:t>is</w:t>
      </w:r>
      <w:proofErr w:type="gramEnd"/>
      <w:r>
        <w:t xml:space="preserve"> determined from the requirement that the stress is continuous at </w:t>
      </w:r>
      <w:r w:rsidR="00905817" w:rsidRPr="00905817">
        <w:rPr>
          <w:position w:val="-12"/>
        </w:rPr>
        <w:object w:dxaOrig="300" w:dyaOrig="360" w14:anchorId="68162839">
          <v:shape id="_x0000_i2297" type="#_x0000_t75" style="width:15.05pt;height:19.35pt" o:ole="">
            <v:imagedata r:id="rId2568" o:title=""/>
          </v:shape>
          <o:OLEObject Type="Embed" ProgID="Equation.DSMT4" ShapeID="_x0000_i2297" DrawAspect="Content" ObjectID="_1493039769" r:id="rId2569"/>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167" w:name="_Toc289032588"/>
      <w:r>
        <w:lastRenderedPageBreak/>
        <w:t>Ellipsoidal Fiber Distribution</w:t>
      </w:r>
      <w:bookmarkEnd w:id="116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proofErr w:type="gramStart"/>
      <w:r w:rsidR="00A56950">
        <w:rPr>
          <w:noProof/>
        </w:rPr>
        <w:t xml:space="preserve">, </w:t>
      </w:r>
      <w:hyperlink w:anchor="_ENREF_41" w:tooltip="Ateshian, 2007 #47" w:history="1">
        <w:r w:rsidR="00214E15">
          <w:rPr>
            <w:noProof/>
          </w:rPr>
          <w:t>41</w:t>
        </w:r>
      </w:hyperlink>
      <w:r w:rsidR="00A56950">
        <w:rPr>
          <w:noProof/>
        </w:rPr>
        <w:t>,</w:t>
      </w:r>
      <w:proofErr w:type="gramEnd"/>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298" type="#_x0000_t75" style="width:183.2pt;height:25.8pt" o:ole="">
            <v:imagedata r:id="rId2570" o:title=""/>
          </v:shape>
          <o:OLEObject Type="Embed" ProgID="Equation.DSMT4" ShapeID="_x0000_i2298" DrawAspect="Content" ObjectID="_1493039770" r:id="rId2571"/>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68" w:author="Gerard" w:date="2015-05-06T12:49:00Z">
        <w:r w:rsidR="00E3755C">
          <w:rPr>
            <w:noProof/>
          </w:rPr>
          <w:instrText>59</w:instrText>
        </w:r>
      </w:ins>
      <w:del w:id="1169" w:author="Gerard" w:date="2014-08-27T22:18:00Z">
        <w:r w:rsidR="00567B45" w:rsidDel="00195BE3">
          <w:rPr>
            <w:noProof/>
          </w:rPr>
          <w:delInstrText>53</w:delInstrText>
        </w:r>
      </w:del>
      <w:r w:rsidR="008735F1">
        <w:rPr>
          <w:noProof/>
        </w:rPr>
        <w:fldChar w:fldCharType="end"/>
      </w:r>
      <w:r>
        <w:instrText>)</w:instrText>
      </w:r>
      <w:r>
        <w:fldChar w:fldCharType="end"/>
      </w:r>
    </w:p>
    <w:p w14:paraId="176F4524" w14:textId="77777777" w:rsidR="00863541" w:rsidRDefault="00863541" w:rsidP="002C3797">
      <w:proofErr w:type="gramStart"/>
      <w:r>
        <w:t>and</w:t>
      </w:r>
      <w:proofErr w:type="gramEnd"/>
      <w:r>
        <w:t xml:space="preserve">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299" type="#_x0000_t75" style="width:176.25pt;height:25.8pt" o:ole="">
            <v:imagedata r:id="rId2572" o:title=""/>
          </v:shape>
          <o:OLEObject Type="Embed" ProgID="Equation.DSMT4" ShapeID="_x0000_i2299" DrawAspect="Content" ObjectID="_1493039771" r:id="rId25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w:instrText>
      </w:r>
      <w:r w:rsidR="008735F1">
        <w:instrText xml:space="preserve">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70" w:author="Gerard" w:date="2015-05-06T12:49:00Z">
        <w:r w:rsidR="00E3755C">
          <w:rPr>
            <w:noProof/>
          </w:rPr>
          <w:instrText>60</w:instrText>
        </w:r>
      </w:ins>
      <w:del w:id="1171" w:author="Gerard" w:date="2014-08-27T22:18:00Z">
        <w:r w:rsidR="00567B45" w:rsidDel="00195BE3">
          <w:rPr>
            <w:noProof/>
          </w:rPr>
          <w:delInstrText>54</w:delInstrText>
        </w:r>
      </w:del>
      <w:r w:rsidR="008735F1">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300" type="#_x0000_t75" style="width:87.6pt;height:19.9pt" o:ole="">
            <v:imagedata r:id="rId2574" o:title=""/>
          </v:shape>
          <o:OLEObject Type="Embed" ProgID="Equation.DSMT4" ShapeID="_x0000_i2300" DrawAspect="Content" ObjectID="_1493039772" r:id="rId2575"/>
        </w:object>
      </w:r>
      <w:r w:rsidR="00F73358">
        <w:t xml:space="preserve"> </w:t>
      </w:r>
      <w:r w:rsidR="002C3797">
        <w:t xml:space="preserve">is the square of the fiber stretch </w:t>
      </w:r>
      <w:r w:rsidRPr="00905817">
        <w:rPr>
          <w:position w:val="-4"/>
        </w:rPr>
        <w:object w:dxaOrig="220" w:dyaOrig="260" w14:anchorId="1E1832F5">
          <v:shape id="_x0000_i2301" type="#_x0000_t75" style="width:10.75pt;height:12.9pt" o:ole="">
            <v:imagedata r:id="rId2576" o:title=""/>
          </v:shape>
          <o:OLEObject Type="Embed" ProgID="Equation.DSMT4" ShapeID="_x0000_i2301" DrawAspect="Content" ObjectID="_1493039773" r:id="rId2577"/>
        </w:object>
      </w:r>
      <w:r w:rsidR="002C3797">
        <w:t xml:space="preserve">, </w:t>
      </w:r>
      <w:r w:rsidRPr="00905817">
        <w:rPr>
          <w:position w:val="-6"/>
        </w:rPr>
        <w:object w:dxaOrig="260" w:dyaOrig="279" w14:anchorId="5BE145BC">
          <v:shape id="_x0000_i2302" type="#_x0000_t75" style="width:12.9pt;height:14.5pt" o:ole="">
            <v:imagedata r:id="rId2578" o:title=""/>
          </v:shape>
          <o:OLEObject Type="Embed" ProgID="Equation.DSMT4" ShapeID="_x0000_i2302" DrawAspect="Content" ObjectID="_1493039774" r:id="rId2579"/>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03" type="#_x0000_t75" style="width:30.65pt;height:19.9pt" o:ole="">
            <v:imagedata r:id="rId2580" o:title=""/>
          </v:shape>
          <o:OLEObject Type="Embed" ProgID="Equation.DSMT4" ShapeID="_x0000_i2303" DrawAspect="Content" ObjectID="_1493039775" r:id="rId2581"/>
        </w:object>
      </w:r>
      <w:r w:rsidR="002C3797">
        <w:t xml:space="preserve">, </w:t>
      </w:r>
      <w:r w:rsidRPr="00905817">
        <w:rPr>
          <w:position w:val="-12"/>
        </w:rPr>
        <w:object w:dxaOrig="1260" w:dyaOrig="400" w14:anchorId="40ED9A0C">
          <v:shape id="_x0000_i2304" type="#_x0000_t75" style="width:62.85pt;height:19.9pt" o:ole="">
            <v:imagedata r:id="rId2582" o:title=""/>
          </v:shape>
          <o:OLEObject Type="Embed" ProgID="Equation.DSMT4" ShapeID="_x0000_i2304" DrawAspect="Content" ObjectID="_1493039776" r:id="rId2583"/>
        </w:object>
      </w:r>
      <w:r w:rsidR="002C3797">
        <w:t xml:space="preserve"> and </w:t>
      </w:r>
      <w:r w:rsidRPr="00905817">
        <w:rPr>
          <w:position w:val="-14"/>
        </w:rPr>
        <w:object w:dxaOrig="600" w:dyaOrig="400" w14:anchorId="7CEC3E03">
          <v:shape id="_x0000_i2305" type="#_x0000_t75" style="width:30.1pt;height:19.9pt" o:ole="">
            <v:imagedata r:id="rId2584" o:title=""/>
          </v:shape>
          <o:OLEObject Type="Embed" ProgID="Equation.DSMT4" ShapeID="_x0000_i2305" DrawAspect="Content" ObjectID="_1493039777" r:id="rId2585"/>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06" type="#_x0000_t75" style="width:106.4pt;height:36.55pt" o:ole="">
            <v:imagedata r:id="rId2586" o:title=""/>
          </v:shape>
          <o:OLEObject Type="Embed" ProgID="Equation.DSMT4" ShapeID="_x0000_i2306" DrawAspect="Content" ObjectID="_1493039778" r:id="rId2587"/>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72" w:author="Gerard" w:date="2015-05-06T12:49:00Z">
        <w:r w:rsidR="00E3755C">
          <w:rPr>
            <w:noProof/>
          </w:rPr>
          <w:instrText>61</w:instrText>
        </w:r>
      </w:ins>
      <w:del w:id="1173" w:author="Gerard" w:date="2014-08-27T22:18:00Z">
        <w:r w:rsidR="00567B45" w:rsidDel="00195BE3">
          <w:rPr>
            <w:noProof/>
          </w:rPr>
          <w:delInstrText>55</w:delInstrText>
        </w:r>
      </w:del>
      <w:r w:rsidR="008735F1">
        <w:rPr>
          <w:noProof/>
        </w:rPr>
        <w:fldChar w:fldCharType="end"/>
      </w:r>
      <w:r>
        <w:instrText>)</w:instrText>
      </w:r>
      <w:r>
        <w:fldChar w:fldCharType="end"/>
      </w:r>
    </w:p>
    <w:p w14:paraId="152F2DA0" w14:textId="77777777" w:rsidR="00863541" w:rsidRDefault="00863541" w:rsidP="002C3797">
      <w:proofErr w:type="gramStart"/>
      <w:r>
        <w:t>whereas</w:t>
      </w:r>
      <w:proofErr w:type="gramEnd"/>
      <w:r>
        <w:t xml:space="preserve">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07" type="#_x0000_t75" style="width:149.9pt;height:36.55pt" o:ole="">
            <v:imagedata r:id="rId2588" o:title=""/>
          </v:shape>
          <o:OLEObject Type="Embed" ProgID="Equation.DSMT4" ShapeID="_x0000_i2307" DrawAspect="Content" ObjectID="_1493039779" r:id="rId2589"/>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74" w:author="Gerard" w:date="2015-05-06T12:49:00Z">
        <w:r w:rsidR="00E3755C">
          <w:rPr>
            <w:noProof/>
          </w:rPr>
          <w:instrText>62</w:instrText>
        </w:r>
      </w:ins>
      <w:del w:id="1175" w:author="Gerard" w:date="2014-08-27T22:18:00Z">
        <w:r w:rsidR="00567B45" w:rsidDel="00195BE3">
          <w:rPr>
            <w:noProof/>
          </w:rPr>
          <w:delInstrText>56</w:delInstrText>
        </w:r>
      </w:del>
      <w:r w:rsidR="008735F1">
        <w:rPr>
          <w:noProof/>
        </w:rPr>
        <w:fldChar w:fldCharType="end"/>
      </w:r>
      <w:r>
        <w:instrText>)</w:instrText>
      </w:r>
      <w:r>
        <w:fldChar w:fldCharType="end"/>
      </w:r>
    </w:p>
    <w:p w14:paraId="748A3B0B" w14:textId="77777777" w:rsidR="002C3797" w:rsidRDefault="002C3797" w:rsidP="002C3797">
      <w:proofErr w:type="gramStart"/>
      <w:r>
        <w:t>where</w:t>
      </w:r>
      <w:proofErr w:type="gramEnd"/>
      <w:r>
        <w:t xml:space="preserv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08" type="#_x0000_t75" style="width:131.1pt;height:24.7pt" o:ole="">
            <v:imagedata r:id="rId2590" o:title=""/>
          </v:shape>
          <o:OLEObject Type="Embed" ProgID="Equation.DSMT4" ShapeID="_x0000_i2308" DrawAspect="Content" ObjectID="_1493039780" r:id="rId259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w:instrText>
      </w:r>
      <w:r w:rsidR="008735F1">
        <w:instrText xml:space="preserve"> </w:instrText>
      </w:r>
      <w:r w:rsidR="008735F1">
        <w:fldChar w:fldCharType="separate"/>
      </w:r>
      <w:ins w:id="1176" w:author="Gerard" w:date="2015-05-06T12:49:00Z">
        <w:r w:rsidR="00E3755C">
          <w:rPr>
            <w:noProof/>
          </w:rPr>
          <w:instrText>63</w:instrText>
        </w:r>
      </w:ins>
      <w:del w:id="1177" w:author="Gerard" w:date="2014-08-27T22:18:00Z">
        <w:r w:rsidR="00567B45" w:rsidDel="00195BE3">
          <w:rPr>
            <w:noProof/>
          </w:rPr>
          <w:delInstrText>57</w:delInstrText>
        </w:r>
      </w:del>
      <w:r w:rsidR="008735F1">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09" type="#_x0000_t75" style="width:12.35pt;height:15.6pt" o:ole="">
            <v:imagedata r:id="rId2592" o:title=""/>
          </v:shape>
          <o:OLEObject Type="Embed" ProgID="Equation.DSMT4" ShapeID="_x0000_i2309" DrawAspect="Content" ObjectID="_1493039781" r:id="rId2593"/>
        </w:object>
      </w:r>
      <w:r w:rsidR="00F73358">
        <w:t xml:space="preserve"> </w:t>
      </w:r>
      <w:r>
        <w:t xml:space="preserve">and </w:t>
      </w:r>
      <w:r w:rsidR="00905817" w:rsidRPr="00905817">
        <w:rPr>
          <w:position w:val="-10"/>
        </w:rPr>
        <w:object w:dxaOrig="200" w:dyaOrig="320" w14:anchorId="154C6DF3">
          <v:shape id="_x0000_i2310" type="#_x0000_t75" style="width:10.2pt;height:15.6pt" o:ole="">
            <v:imagedata r:id="rId2594" o:title=""/>
          </v:shape>
          <o:OLEObject Type="Embed" ProgID="Equation.DSMT4" ShapeID="_x0000_i2310" DrawAspect="Content" ObjectID="_1493039782" r:id="rId2595"/>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11" type="#_x0000_t75" style="width:243.95pt;height:82.2pt" o:ole="">
            <v:imagedata r:id="rId2596" o:title=""/>
          </v:shape>
          <o:OLEObject Type="Embed" ProgID="Equation.DSMT4" ShapeID="_x0000_i2311" DrawAspect="Content" ObjectID="_1493039783" r:id="rId2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78" w:author="Gerard" w:date="2015-05-06T12:49:00Z">
        <w:r w:rsidR="00E3755C">
          <w:rPr>
            <w:noProof/>
          </w:rPr>
          <w:instrText>64</w:instrText>
        </w:r>
      </w:ins>
      <w:del w:id="1179" w:author="Gerard" w:date="2014-08-27T22:18:00Z">
        <w:r w:rsidR="00567B45" w:rsidDel="00195BE3">
          <w:rPr>
            <w:noProof/>
          </w:rPr>
          <w:delInstrText>58</w:delInstrText>
        </w:r>
      </w:del>
      <w:r w:rsidR="008735F1">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12" type="#_x0000_t75" style="width:61.25pt;height:19.35pt" o:ole="">
            <v:imagedata r:id="rId2598" o:title=""/>
          </v:shape>
          <o:OLEObject Type="Embed" ProgID="Equation.DSMT4" ShapeID="_x0000_i2312" DrawAspect="Content" ObjectID="_1493039784" r:id="rId2599"/>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80" w:author="Gerard" w:date="2015-05-06T12:49:00Z">
        <w:r w:rsidR="00E3755C">
          <w:rPr>
            <w:noProof/>
          </w:rPr>
          <w:instrText>65</w:instrText>
        </w:r>
      </w:ins>
      <w:del w:id="1181" w:author="Gerard" w:date="2014-08-27T22:18:00Z">
        <w:r w:rsidR="00567B45" w:rsidDel="00195BE3">
          <w:rPr>
            <w:noProof/>
          </w:rPr>
          <w:delInstrText>59</w:delInstrText>
        </w:r>
      </w:del>
      <w:r w:rsidR="008735F1">
        <w:rPr>
          <w:noProof/>
        </w:rPr>
        <w:fldChar w:fldCharType="end"/>
      </w:r>
      <w:r>
        <w:instrText>)</w:instrText>
      </w:r>
      <w:r>
        <w:fldChar w:fldCharType="end"/>
      </w:r>
    </w:p>
    <w:p w14:paraId="60DD6302" w14:textId="77777777" w:rsidR="00B30137" w:rsidRDefault="00C56E50" w:rsidP="008F4203">
      <w:pPr>
        <w:pStyle w:val="Heading3"/>
      </w:pPr>
      <w:bookmarkStart w:id="1182" w:name="_Toc289032589"/>
      <w:r>
        <w:t xml:space="preserve">Fiber with </w:t>
      </w:r>
      <w:r w:rsidR="0081541F">
        <w:t>E</w:t>
      </w:r>
      <w:r>
        <w:t>xponential Power law</w:t>
      </w:r>
      <w:bookmarkEnd w:id="1182"/>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13" type="#_x0000_t75" style="width:148.3pt;height:36.55pt" o:ole="">
            <v:imagedata r:id="rId2600" o:title=""/>
          </v:shape>
          <o:OLEObject Type="Embed" ProgID="Equation.DSMT4" ShapeID="_x0000_i2313" DrawAspect="Content" ObjectID="_1493039785" r:id="rId260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83" w:author="Gerard" w:date="2015-05-06T12:49:00Z">
        <w:r w:rsidR="00E3755C">
          <w:rPr>
            <w:noProof/>
          </w:rPr>
          <w:instrText>66</w:instrText>
        </w:r>
      </w:ins>
      <w:del w:id="1184" w:author="Gerard" w:date="2014-08-27T22:18:00Z">
        <w:r w:rsidR="00567B45" w:rsidDel="00195BE3">
          <w:rPr>
            <w:noProof/>
          </w:rPr>
          <w:delInstrText>60</w:delInstrText>
        </w:r>
      </w:del>
      <w:r w:rsidR="008735F1">
        <w:rPr>
          <w:noProof/>
        </w:rPr>
        <w:fldChar w:fldCharType="end"/>
      </w:r>
      <w:r>
        <w:instrText>)</w:instrText>
      </w:r>
      <w:r>
        <w:fldChar w:fldCharType="end"/>
      </w:r>
    </w:p>
    <w:p w14:paraId="6FB0D9FA" w14:textId="77777777" w:rsidR="00437785" w:rsidRDefault="00437785" w:rsidP="004F2517">
      <w:proofErr w:type="gramStart"/>
      <w:r>
        <w:t>and</w:t>
      </w:r>
      <w:proofErr w:type="gramEnd"/>
      <w:r>
        <w:t xml:space="preserve">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14" type="#_x0000_t75" style="width:191.8pt;height:36.55pt" o:ole="">
            <v:imagedata r:id="rId2602" o:title=""/>
          </v:shape>
          <o:OLEObject Type="Embed" ProgID="Equation.DSMT4" ShapeID="_x0000_i2314" DrawAspect="Content" ObjectID="_1493039786" r:id="rId26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85" w:author="Gerard" w:date="2015-05-06T12:49:00Z">
        <w:r w:rsidR="00E3755C">
          <w:rPr>
            <w:noProof/>
          </w:rPr>
          <w:instrText>67</w:instrText>
        </w:r>
      </w:ins>
      <w:del w:id="1186" w:author="Gerard" w:date="2014-08-27T22:18:00Z">
        <w:r w:rsidR="00567B45" w:rsidDel="00195BE3">
          <w:rPr>
            <w:noProof/>
          </w:rPr>
          <w:delInstrText>61</w:delInstrText>
        </w:r>
      </w:del>
      <w:r w:rsidR="008735F1">
        <w:rPr>
          <w:noProof/>
        </w:rPr>
        <w:fldChar w:fldCharType="end"/>
      </w:r>
      <w:r>
        <w:instrText>)</w:instrText>
      </w:r>
      <w:r>
        <w:fldChar w:fldCharType="end"/>
      </w:r>
    </w:p>
    <w:p w14:paraId="218CC5D4" w14:textId="50E4706F" w:rsidR="004F2517" w:rsidRDefault="004F2517" w:rsidP="004F2517">
      <w:proofErr w:type="gramStart"/>
      <w:r>
        <w:t>where</w:t>
      </w:r>
      <w:proofErr w:type="gramEnd"/>
      <w:r>
        <w:t xml:space="preserve"> </w:t>
      </w:r>
      <w:r w:rsidR="00905817" w:rsidRPr="00905817">
        <w:rPr>
          <w:position w:val="-12"/>
        </w:rPr>
        <w:object w:dxaOrig="1760" w:dyaOrig="400" w14:anchorId="4BB29951">
          <v:shape id="_x0000_i2315" type="#_x0000_t75" style="width:87.6pt;height:19.9pt" o:ole="">
            <v:imagedata r:id="rId2604" o:title=""/>
          </v:shape>
          <o:OLEObject Type="Embed" ProgID="Equation.DSMT4" ShapeID="_x0000_i2315" DrawAspect="Content" ObjectID="_1493039787" r:id="rId2605"/>
        </w:object>
      </w:r>
      <w:r>
        <w:t xml:space="preserve"> is the square of the fiber stretch, </w:t>
      </w:r>
      <w:r w:rsidR="00905817" w:rsidRPr="00905817">
        <w:rPr>
          <w:position w:val="-6"/>
        </w:rPr>
        <w:object w:dxaOrig="260" w:dyaOrig="279" w14:anchorId="2F88C5A5">
          <v:shape id="_x0000_i2316" type="#_x0000_t75" style="width:12.9pt;height:14.5pt" o:ole="">
            <v:imagedata r:id="rId2606" o:title=""/>
          </v:shape>
          <o:OLEObject Type="Embed" ProgID="Equation.DSMT4" ShapeID="_x0000_i2316" DrawAspect="Content" ObjectID="_1493039788" r:id="rId2607"/>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17" type="#_x0000_t75" style="width:193.95pt;height:19.35pt" o:ole="">
            <v:imagedata r:id="rId2608" o:title=""/>
          </v:shape>
          <o:OLEObject Type="Embed" ProgID="Equation.DSMT4" ShapeID="_x0000_i2317" DrawAspect="Content" ObjectID="_1493039789" r:id="rId26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87" w:author="Gerard" w:date="2015-05-06T12:49:00Z">
        <w:r w:rsidR="00E3755C">
          <w:rPr>
            <w:noProof/>
          </w:rPr>
          <w:instrText>68</w:instrText>
        </w:r>
      </w:ins>
      <w:del w:id="1188" w:author="Gerard" w:date="2014-08-27T22:18:00Z">
        <w:r w:rsidR="00567B45" w:rsidDel="00195BE3">
          <w:rPr>
            <w:noProof/>
          </w:rPr>
          <w:delInstrText>62</w:delInstrText>
        </w:r>
      </w:del>
      <w:r w:rsidR="008735F1">
        <w:rPr>
          <w:noProof/>
        </w:rPr>
        <w:fldChar w:fldCharType="end"/>
      </w:r>
      <w:r>
        <w:instrText>)</w:instrText>
      </w:r>
      <w:r>
        <w:fldChar w:fldCharType="end"/>
      </w:r>
    </w:p>
    <w:p w14:paraId="595BBB67" w14:textId="600F9C6B" w:rsidR="004F2517" w:rsidRDefault="004F2517" w:rsidP="004F2517">
      <w:proofErr w:type="gramStart"/>
      <w:r>
        <w:t>and</w:t>
      </w:r>
      <w:proofErr w:type="gramEnd"/>
      <w:r>
        <w:t xml:space="preserve"> </w:t>
      </w:r>
      <w:r w:rsidR="00905817" w:rsidRPr="00905817">
        <w:rPr>
          <w:position w:val="-12"/>
        </w:rPr>
        <w:object w:dxaOrig="1260" w:dyaOrig="400" w14:anchorId="1418F370">
          <v:shape id="_x0000_i2318" type="#_x0000_t75" style="width:62.85pt;height:19.9pt" o:ole="">
            <v:imagedata r:id="rId2610" o:title=""/>
          </v:shape>
          <o:OLEObject Type="Embed" ProgID="Equation.DSMT4" ShapeID="_x0000_i2318" DrawAspect="Content" ObjectID="_1493039790" r:id="rId2611"/>
        </w:object>
      </w:r>
      <w:r>
        <w:t xml:space="preserve"> and </w:t>
      </w:r>
      <w:r w:rsidR="00905817" w:rsidRPr="00905817">
        <w:rPr>
          <w:position w:val="-14"/>
        </w:rPr>
        <w:object w:dxaOrig="600" w:dyaOrig="400" w14:anchorId="1594CB3A">
          <v:shape id="_x0000_i2319" type="#_x0000_t75" style="width:30.1pt;height:19.9pt" o:ole="">
            <v:imagedata r:id="rId2612" o:title=""/>
          </v:shape>
          <o:OLEObject Type="Embed" ProgID="Equation.DSMT4" ShapeID="_x0000_i2319" DrawAspect="Content" ObjectID="_1493039791" r:id="rId2613"/>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0" type="#_x0000_t75" style="width:146.7pt;height:32.8pt" o:ole="">
            <v:imagedata r:id="rId2614" o:title=""/>
          </v:shape>
          <o:OLEObject Type="Embed" ProgID="Equation.DSMT4" ShapeID="_x0000_i2320" DrawAspect="Content" ObjectID="_1493039792" r:id="rId261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89" w:author="Gerard" w:date="2015-05-06T12:49:00Z">
        <w:r w:rsidR="00E3755C">
          <w:rPr>
            <w:noProof/>
          </w:rPr>
          <w:instrText>69</w:instrText>
        </w:r>
      </w:ins>
      <w:del w:id="1190" w:author="Gerard" w:date="2014-08-27T22:18:00Z">
        <w:r w:rsidR="00567B45" w:rsidDel="00195BE3">
          <w:rPr>
            <w:noProof/>
          </w:rPr>
          <w:delInstrText>63</w:delInstrText>
        </w:r>
      </w:del>
      <w:r w:rsidR="008735F1">
        <w:rPr>
          <w:noProof/>
        </w:rPr>
        <w:fldChar w:fldCharType="end"/>
      </w:r>
      <w:r>
        <w:instrText>)</w:instrText>
      </w:r>
      <w:r>
        <w:fldChar w:fldCharType="end"/>
      </w:r>
    </w:p>
    <w:p w14:paraId="0FEBBAC5" w14:textId="05614334" w:rsidR="000A7772" w:rsidRDefault="004F2517" w:rsidP="004F2517">
      <w:proofErr w:type="gramStart"/>
      <w:r>
        <w:t xml:space="preserve">where </w:t>
      </w:r>
      <w:proofErr w:type="gramEnd"/>
      <w:r w:rsidR="00905817" w:rsidRPr="00905817">
        <w:rPr>
          <w:position w:val="-10"/>
        </w:rPr>
        <w:object w:dxaOrig="560" w:dyaOrig="320" w14:anchorId="5472C8CE">
          <v:shape id="_x0000_i2321" type="#_x0000_t75" style="width:27.95pt;height:15.6pt" o:ole="">
            <v:imagedata r:id="rId2616" o:title=""/>
          </v:shape>
          <o:OLEObject Type="Embed" ProgID="Equation.DSMT4" ShapeID="_x0000_i2321" DrawAspect="Content" ObjectID="_1493039793" r:id="rId2617"/>
        </w:object>
      </w:r>
      <w:r>
        <w:t xml:space="preserve">, </w:t>
      </w:r>
      <w:r w:rsidR="00905817" w:rsidRPr="00905817">
        <w:rPr>
          <w:position w:val="-6"/>
        </w:rPr>
        <w:object w:dxaOrig="580" w:dyaOrig="279" w14:anchorId="42DB43CA">
          <v:shape id="_x0000_i2322" type="#_x0000_t75" style="width:29pt;height:14.5pt" o:ole="">
            <v:imagedata r:id="rId2618" o:title=""/>
          </v:shape>
          <o:OLEObject Type="Embed" ProgID="Equation.DSMT4" ShapeID="_x0000_i2322" DrawAspect="Content" ObjectID="_1493039794" r:id="rId2619"/>
        </w:object>
      </w:r>
      <w:r>
        <w:t xml:space="preserve">and </w:t>
      </w:r>
      <w:r w:rsidR="00905817" w:rsidRPr="00905817">
        <w:rPr>
          <w:position w:val="-10"/>
        </w:rPr>
        <w:object w:dxaOrig="600" w:dyaOrig="320" w14:anchorId="673CFFC1">
          <v:shape id="_x0000_i2323" type="#_x0000_t75" style="width:30.1pt;height:15.6pt" o:ole="">
            <v:imagedata r:id="rId2620" o:title=""/>
          </v:shape>
          <o:OLEObject Type="Embed" ProgID="Equation.DSMT4" ShapeID="_x0000_i2323" DrawAspect="Content" ObjectID="_1493039795" r:id="rId2621"/>
        </w:object>
      </w:r>
      <w:r>
        <w:t>.</w:t>
      </w:r>
    </w:p>
    <w:p w14:paraId="6168D6BB" w14:textId="77777777" w:rsidR="000A7772" w:rsidRDefault="000A7772" w:rsidP="004F2517"/>
    <w:p w14:paraId="0E02A27F" w14:textId="37CE837E" w:rsidR="004F2517" w:rsidRDefault="000A7772" w:rsidP="004F2517">
      <w:r>
        <w:t xml:space="preserve">Note: in the limit </w:t>
      </w:r>
      <w:proofErr w:type="gramStart"/>
      <w:r>
        <w:t xml:space="preserve">when </w:t>
      </w:r>
      <w:proofErr w:type="gramEnd"/>
      <w:r w:rsidR="00905817" w:rsidRPr="00905817">
        <w:rPr>
          <w:position w:val="-6"/>
        </w:rPr>
        <w:object w:dxaOrig="680" w:dyaOrig="279" w14:anchorId="1198FA32">
          <v:shape id="_x0000_i2324" type="#_x0000_t75" style="width:34.4pt;height:14.5pt" o:ole="">
            <v:imagedata r:id="rId2622" o:title=""/>
          </v:shape>
          <o:OLEObject Type="Embed" ProgID="Equation.DSMT4" ShapeID="_x0000_i2324" DrawAspect="Content" ObjectID="_1493039796" r:id="rId2623"/>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25" type="#_x0000_t75" style="width:94.05pt;height:32.8pt" o:ole="">
            <v:imagedata r:id="rId2624" o:title=""/>
          </v:shape>
          <o:OLEObject Type="Embed" ProgID="Equation.DSMT4" ShapeID="_x0000_i2325" DrawAspect="Content" ObjectID="_1493039797" r:id="rId262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91" w:author="Gerard" w:date="2015-05-06T12:49:00Z">
        <w:r w:rsidR="00E3755C">
          <w:rPr>
            <w:noProof/>
          </w:rPr>
          <w:instrText>70</w:instrText>
        </w:r>
      </w:ins>
      <w:del w:id="1192" w:author="Gerard" w:date="2014-08-27T22:18:00Z">
        <w:r w:rsidR="00567B45" w:rsidDel="00195BE3">
          <w:rPr>
            <w:noProof/>
          </w:rPr>
          <w:delInstrText>64</w:delInstrText>
        </w:r>
      </w:del>
      <w:r w:rsidR="008735F1">
        <w:rPr>
          <w:noProof/>
        </w:rPr>
        <w:fldChar w:fldCharType="end"/>
      </w:r>
      <w:r>
        <w:instrText>)</w:instrText>
      </w:r>
      <w:r>
        <w:fldChar w:fldCharType="end"/>
      </w:r>
    </w:p>
    <w:p w14:paraId="7C6BAA71" w14:textId="5F724A9A" w:rsidR="000A7772" w:rsidRDefault="000A7772" w:rsidP="000A7772">
      <w:r>
        <w:t xml:space="preserve">Note: </w:t>
      </w:r>
      <w:proofErr w:type="gramStart"/>
      <w:r>
        <w:t xml:space="preserve">when </w:t>
      </w:r>
      <w:proofErr w:type="gramEnd"/>
      <w:r w:rsidR="00905817" w:rsidRPr="00905817">
        <w:rPr>
          <w:position w:val="-10"/>
        </w:rPr>
        <w:object w:dxaOrig="600" w:dyaOrig="320" w14:anchorId="49A56411">
          <v:shape id="_x0000_i2326" type="#_x0000_t75" style="width:30.1pt;height:15.6pt" o:ole="">
            <v:imagedata r:id="rId2626" o:title=""/>
          </v:shape>
          <o:OLEObject Type="Embed" ProgID="Equation.DSMT4" ShapeID="_x0000_i2326" DrawAspect="Content" ObjectID="_1493039798" r:id="rId2627"/>
        </w:object>
      </w:r>
      <w:r>
        <w:t>, the fiber modulus is zero at the strain origin (</w:t>
      </w:r>
      <w:r w:rsidR="00905817" w:rsidRPr="00905817">
        <w:rPr>
          <w:position w:val="-12"/>
        </w:rPr>
        <w:object w:dxaOrig="580" w:dyaOrig="380" w14:anchorId="2C2AE3DC">
          <v:shape id="_x0000_i2327" type="#_x0000_t75" style="width:29pt;height:19.35pt" o:ole="">
            <v:imagedata r:id="rId2628" o:title=""/>
          </v:shape>
          <o:OLEObject Type="Embed" ProgID="Equation.DSMT4" ShapeID="_x0000_i2327" DrawAspect="Content" ObjectID="_1493039799" r:id="rId2629"/>
        </w:object>
      </w:r>
      <w:r>
        <w:t xml:space="preserve">). Therefore, use </w:t>
      </w:r>
      <w:r w:rsidR="00905817" w:rsidRPr="00905817">
        <w:rPr>
          <w:position w:val="-10"/>
        </w:rPr>
        <w:object w:dxaOrig="600" w:dyaOrig="320" w14:anchorId="780406D7">
          <v:shape id="_x0000_i2328" type="#_x0000_t75" style="width:30.1pt;height:15.6pt" o:ole="">
            <v:imagedata r:id="rId2630" o:title=""/>
          </v:shape>
          <o:OLEObject Type="Embed" ProgID="Equation.DSMT4" ShapeID="_x0000_i2328" DrawAspect="Content" ObjectID="_1493039800" r:id="rId2631"/>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193" w:name="_Toc289032590"/>
      <w:r>
        <w:t>Fung Orthotropic</w:t>
      </w:r>
      <w:bookmarkEnd w:id="1193"/>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29" type="#_x0000_t75" style="width:115pt;height:30.65pt" o:ole="">
            <v:imagedata r:id="rId2632" o:title=""/>
          </v:shape>
          <o:OLEObject Type="Embed" ProgID="Equation.DSMT4" ShapeID="_x0000_i2329" DrawAspect="Content" ObjectID="_1493039801" r:id="rId263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94" w:author="Gerard" w:date="2015-05-06T12:49:00Z">
        <w:r w:rsidR="00E3755C">
          <w:rPr>
            <w:noProof/>
          </w:rPr>
          <w:instrText>71</w:instrText>
        </w:r>
      </w:ins>
      <w:del w:id="1195" w:author="Gerard" w:date="2014-08-27T22:18:00Z">
        <w:r w:rsidR="00567B45" w:rsidDel="00195BE3">
          <w:rPr>
            <w:noProof/>
          </w:rPr>
          <w:delInstrText>65</w:delInstrText>
        </w:r>
      </w:del>
      <w:r w:rsidR="008735F1">
        <w:rPr>
          <w:noProof/>
        </w:rPr>
        <w:fldChar w:fldCharType="end"/>
      </w:r>
      <w:r>
        <w:instrText>)</w:instrText>
      </w:r>
      <w:r>
        <w:fldChar w:fldCharType="end"/>
      </w:r>
    </w:p>
    <w:p w14:paraId="6404D6BF" w14:textId="77777777" w:rsidR="00CA4A7F" w:rsidRDefault="00CA4A7F" w:rsidP="00CA4A7F">
      <w:proofErr w:type="gramStart"/>
      <w:r>
        <w:t>where</w:t>
      </w:r>
      <w:proofErr w:type="gramEnd"/>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0" type="#_x0000_t75" style="width:241.8pt;height:36.55pt" o:ole="">
            <v:imagedata r:id="rId2634" o:title=""/>
          </v:shape>
          <o:OLEObject Type="Embed" ProgID="Equation.DSMT4" ShapeID="_x0000_i2330" DrawAspect="Content" ObjectID="_1493039802" r:id="rId263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96" w:author="Gerard" w:date="2015-05-06T12:49:00Z">
        <w:r w:rsidR="00E3755C">
          <w:rPr>
            <w:noProof/>
          </w:rPr>
          <w:instrText>72</w:instrText>
        </w:r>
      </w:ins>
      <w:del w:id="1197" w:author="Gerard" w:date="2014-08-27T22:18:00Z">
        <w:r w:rsidR="00567B45" w:rsidDel="00195BE3">
          <w:rPr>
            <w:noProof/>
          </w:rPr>
          <w:delInstrText>66</w:delInstrText>
        </w:r>
      </w:del>
      <w:r w:rsidR="008735F1">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31" type="#_x0000_t75" style="width:67.15pt;height:24.2pt" o:ole="">
            <v:imagedata r:id="rId2636" o:title=""/>
          </v:shape>
          <o:OLEObject Type="Embed" ProgID="Equation.DSMT4" ShapeID="_x0000_i2331" DrawAspect="Content" ObjectID="_1493039803" r:id="rId2637"/>
        </w:object>
      </w:r>
      <w:r>
        <w:t xml:space="preserve"> </w:t>
      </w:r>
      <w:proofErr w:type="gramStart"/>
      <w:r>
        <w:t xml:space="preserve">and </w:t>
      </w:r>
      <w:proofErr w:type="gramEnd"/>
      <w:r w:rsidR="00905817" w:rsidRPr="00905817">
        <w:rPr>
          <w:position w:val="-12"/>
        </w:rPr>
        <w:object w:dxaOrig="1460" w:dyaOrig="360" w14:anchorId="5650ED75">
          <v:shape id="_x0000_i2332" type="#_x0000_t75" style="width:72.55pt;height:19.35pt" o:ole="">
            <v:imagedata r:id="rId2638" o:title=""/>
          </v:shape>
          <o:OLEObject Type="Embed" ProgID="Equation.DSMT4" ShapeID="_x0000_i2332" DrawAspect="Content" ObjectID="_1493039804" r:id="rId2639"/>
        </w:object>
      </w:r>
      <w:r w:rsidR="00E22F0B">
        <w:t xml:space="preserve">, </w:t>
      </w:r>
      <w:r>
        <w:t xml:space="preserve">where </w:t>
      </w:r>
      <w:r w:rsidR="00905817" w:rsidRPr="00905817">
        <w:rPr>
          <w:position w:val="-12"/>
        </w:rPr>
        <w:object w:dxaOrig="340" w:dyaOrig="360" w14:anchorId="1911E370">
          <v:shape id="_x0000_i2333" type="#_x0000_t75" style="width:17.2pt;height:19.35pt" o:ole="">
            <v:imagedata r:id="rId2640" o:title=""/>
          </v:shape>
          <o:OLEObject Type="Embed" ProgID="Equation.DSMT4" ShapeID="_x0000_i2333" DrawAspect="Content" ObjectID="_1493039805" r:id="rId2641"/>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34" type="#_x0000_t75" style="width:355.7pt;height:161.2pt" o:ole="">
            <v:imagedata r:id="rId2642" o:title=""/>
          </v:shape>
          <o:OLEObject Type="Embed" ProgID="Equation.DSMT4" ShapeID="_x0000_i2334" DrawAspect="Content" ObjectID="_1493039806" r:id="rId26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198" w:author="Gerard" w:date="2015-05-06T12:49:00Z">
        <w:r w:rsidR="00E3755C">
          <w:rPr>
            <w:noProof/>
          </w:rPr>
          <w:instrText>73</w:instrText>
        </w:r>
      </w:ins>
      <w:del w:id="1199" w:author="Gerard" w:date="2014-08-27T22:18:00Z">
        <w:r w:rsidR="00567B45" w:rsidDel="00195BE3">
          <w:rPr>
            <w:noProof/>
          </w:rPr>
          <w:delInstrText>67</w:delInstrText>
        </w:r>
      </w:del>
      <w:r w:rsidR="008735F1">
        <w:rPr>
          <w:noProof/>
        </w:rPr>
        <w:fldChar w:fldCharType="end"/>
      </w:r>
      <w:r>
        <w:instrText>)</w:instrText>
      </w:r>
      <w:r>
        <w:fldChar w:fldCharType="end"/>
      </w:r>
    </w:p>
    <w:p w14:paraId="5BC3E8B1" w14:textId="77777777" w:rsidR="00CA4A7F" w:rsidRDefault="00CA4A7F" w:rsidP="00CA4A7F">
      <w:proofErr w:type="gramStart"/>
      <w:r>
        <w:t>is</w:t>
      </w:r>
      <w:proofErr w:type="gramEnd"/>
      <w:r>
        <w:t xml:space="preserve"> positive definite.</w:t>
      </w:r>
    </w:p>
    <w:p w14:paraId="05C2ABBE" w14:textId="77777777" w:rsidR="00CA4A7F" w:rsidRDefault="00CA4A7F" w:rsidP="00CA4A7F"/>
    <w:p w14:paraId="1843388C" w14:textId="77777777" w:rsidR="00813691" w:rsidRDefault="00813691" w:rsidP="008F4203">
      <w:pPr>
        <w:pStyle w:val="Heading3"/>
      </w:pPr>
      <w:bookmarkStart w:id="1200" w:name="_Toc289032591"/>
      <w:r>
        <w:t>Tension-Compression Nonlinear Orth</w:t>
      </w:r>
      <w:r w:rsidR="00E22F0B">
        <w:t>o</w:t>
      </w:r>
      <w:r>
        <w:t>tropic</w:t>
      </w:r>
      <w:bookmarkEnd w:id="120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35" type="#_x0000_t75" style="width:231.05pt;height:34.4pt" o:ole="">
            <v:imagedata r:id="rId2644" o:title=""/>
          </v:shape>
          <o:OLEObject Type="Embed" ProgID="Equation.DSMT4" ShapeID="_x0000_i2335" DrawAspect="Content" ObjectID="_1493039807" r:id="rId264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01" w:author="Gerard" w:date="2015-05-06T12:49:00Z">
        <w:r w:rsidR="00E3755C">
          <w:rPr>
            <w:noProof/>
          </w:rPr>
          <w:instrText>74</w:instrText>
        </w:r>
      </w:ins>
      <w:del w:id="1202" w:author="Gerard" w:date="2014-08-27T22:18:00Z">
        <w:r w:rsidR="00567B45" w:rsidDel="00195BE3">
          <w:rPr>
            <w:noProof/>
          </w:rPr>
          <w:delInstrText>68</w:delInstrText>
        </w:r>
      </w:del>
      <w:r w:rsidR="008735F1">
        <w:rPr>
          <w:noProof/>
        </w:rPr>
        <w:fldChar w:fldCharType="end"/>
      </w:r>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36" type="#_x0000_t75" style="width:22.05pt;height:19.35pt" o:ole="">
            <v:imagedata r:id="rId2646" o:title=""/>
          </v:shape>
          <o:OLEObject Type="Embed" ProgID="Equation.DSMT4" ShapeID="_x0000_i2336" DrawAspect="Content" ObjectID="_1493039808" r:id="rId2647"/>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37" type="#_x0000_t75" style="width:307.35pt;height:56.95pt" o:ole="">
            <v:imagedata r:id="rId2648" o:title=""/>
          </v:shape>
          <o:OLEObject Type="Embed" ProgID="Equation.DSMT4" ShapeID="_x0000_i2337" DrawAspect="Content" ObjectID="_1493039809" r:id="rId26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w:instrText>
      </w:r>
      <w:r w:rsidR="008735F1">
        <w:instrText xml:space="preserve">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03" w:author="Gerard" w:date="2015-05-06T12:49:00Z">
        <w:r w:rsidR="00E3755C">
          <w:rPr>
            <w:noProof/>
          </w:rPr>
          <w:instrText>75</w:instrText>
        </w:r>
      </w:ins>
      <w:del w:id="1204" w:author="Gerard" w:date="2014-08-27T22:18:00Z">
        <w:r w:rsidR="00567B45" w:rsidDel="00195BE3">
          <w:rPr>
            <w:noProof/>
          </w:rPr>
          <w:delInstrText>69</w:delInstrText>
        </w:r>
      </w:del>
      <w:r w:rsidR="008735F1">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38" type="#_x0000_t75" style="width:12.35pt;height:19.9pt" o:ole="">
            <v:imagedata r:id="rId2650" o:title=""/>
          </v:shape>
          <o:OLEObject Type="Embed" ProgID="Equation.DSMT4" ShapeID="_x0000_i2338" DrawAspect="Content" ObjectID="_1493039810" r:id="rId2651"/>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39" type="#_x0000_t75" style="width:89.2pt;height:25.8pt" o:ole="">
            <v:imagedata r:id="rId2652" o:title=""/>
          </v:shape>
          <o:OLEObject Type="Embed" ProgID="Equation.DSMT4" ShapeID="_x0000_i2339" DrawAspect="Content" ObjectID="_1493039811" r:id="rId265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05" w:author="Gerard" w:date="2015-05-06T12:49:00Z">
        <w:r w:rsidR="00E3755C">
          <w:rPr>
            <w:noProof/>
          </w:rPr>
          <w:instrText>76</w:instrText>
        </w:r>
      </w:ins>
      <w:del w:id="1206" w:author="Gerard" w:date="2014-08-27T22:18:00Z">
        <w:r w:rsidR="00567B45" w:rsidDel="00195BE3">
          <w:rPr>
            <w:noProof/>
          </w:rPr>
          <w:delInstrText>70</w:delInstrText>
        </w:r>
      </w:del>
      <w:r w:rsidR="008735F1">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w:t>
      </w:r>
      <w:proofErr w:type="gramStart"/>
      <w:r>
        <w:t xml:space="preserve">vectors </w:t>
      </w:r>
      <w:proofErr w:type="gramEnd"/>
      <w:r w:rsidR="00905817" w:rsidRPr="00905817">
        <w:rPr>
          <w:position w:val="-12"/>
        </w:rPr>
        <w:object w:dxaOrig="300" w:dyaOrig="360" w14:anchorId="28F2D847">
          <v:shape id="_x0000_i2340" type="#_x0000_t75" style="width:15.05pt;height:19.35pt" o:ole="">
            <v:imagedata r:id="rId2654" o:title=""/>
          </v:shape>
          <o:OLEObject Type="Embed" ProgID="Equation.DSMT4" ShapeID="_x0000_i2340" DrawAspect="Content" ObjectID="_1493039812" r:id="rId2655"/>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41" type="#_x0000_t75" style="width:117.15pt;height:36.55pt" o:ole="">
            <v:imagedata r:id="rId2656" o:title=""/>
          </v:shape>
          <o:OLEObject Type="Embed" ProgID="Equation.DSMT4" ShapeID="_x0000_i2341" DrawAspect="Content" ObjectID="_1493039813"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07" w:author="Gerard" w:date="2015-05-06T12:49:00Z">
        <w:r w:rsidR="00E3755C">
          <w:rPr>
            <w:noProof/>
          </w:rPr>
          <w:instrText>77</w:instrText>
        </w:r>
      </w:ins>
      <w:del w:id="1208" w:author="Gerard" w:date="2014-08-27T22:18:00Z">
        <w:r w:rsidR="00567B45" w:rsidDel="00195BE3">
          <w:rPr>
            <w:noProof/>
          </w:rPr>
          <w:delInstrText>71</w:delInstrText>
        </w:r>
      </w:del>
      <w:r w:rsidR="008735F1">
        <w:rPr>
          <w:noProof/>
        </w:rPr>
        <w:fldChar w:fldCharType="end"/>
      </w:r>
      <w:r>
        <w:instrText>)</w:instrText>
      </w:r>
      <w:r>
        <w:fldChar w:fldCharType="end"/>
      </w:r>
    </w:p>
    <w:p w14:paraId="0599C838" w14:textId="77777777" w:rsidR="00441669" w:rsidRDefault="00441669" w:rsidP="00441669">
      <w:proofErr w:type="gramStart"/>
      <w:r>
        <w:t>and</w:t>
      </w:r>
      <w:proofErr w:type="gramEnd"/>
      <w:r>
        <w:t xml:space="preserve">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42" type="#_x0000_t75" style="width:203.1pt;height:37.6pt" o:ole="">
            <v:imagedata r:id="rId2658" o:title=""/>
          </v:shape>
          <o:OLEObject Type="Embed" ProgID="Equation.DSMT4" ShapeID="_x0000_i2342" DrawAspect="Content" ObjectID="_1493039814" r:id="rId2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09" w:author="Gerard" w:date="2015-05-06T12:49:00Z">
        <w:r w:rsidR="00E3755C">
          <w:rPr>
            <w:noProof/>
          </w:rPr>
          <w:instrText>78</w:instrText>
        </w:r>
      </w:ins>
      <w:del w:id="1210" w:author="Gerard" w:date="2014-08-27T22:18:00Z">
        <w:r w:rsidR="00567B45" w:rsidDel="00195BE3">
          <w:rPr>
            <w:noProof/>
          </w:rPr>
          <w:delInstrText>72</w:delInstrText>
        </w:r>
      </w:del>
      <w:r w:rsidR="008735F1">
        <w:rPr>
          <w:noProof/>
        </w:rPr>
        <w:fldChar w:fldCharType="end"/>
      </w:r>
      <w:r>
        <w:instrText>)</w:instrText>
      </w:r>
      <w:r>
        <w:fldChar w:fldCharType="end"/>
      </w:r>
    </w:p>
    <w:p w14:paraId="3BC214A6" w14:textId="6CA6590E" w:rsidR="00441669" w:rsidRPr="00441669" w:rsidRDefault="00441669" w:rsidP="00441669">
      <w:proofErr w:type="gramStart"/>
      <w:r>
        <w:t xml:space="preserve">where </w:t>
      </w:r>
      <w:proofErr w:type="gramEnd"/>
      <w:r w:rsidR="00905817" w:rsidRPr="00905817">
        <w:rPr>
          <w:position w:val="-12"/>
        </w:rPr>
        <w:object w:dxaOrig="999" w:dyaOrig="380" w14:anchorId="1B007243">
          <v:shape id="_x0000_i2343" type="#_x0000_t75" style="width:49.95pt;height:19.35pt" o:ole="">
            <v:imagedata r:id="rId2660" o:title=""/>
          </v:shape>
          <o:OLEObject Type="Embed" ProgID="Equation.DSMT4" ShapeID="_x0000_i2343" DrawAspect="Content" ObjectID="_1493039815" r:id="rId2661"/>
        </w:object>
      </w:r>
      <w:r w:rsidR="006E3FDF">
        <w:t>.</w:t>
      </w:r>
    </w:p>
    <w:p w14:paraId="1F9EF65A" w14:textId="77777777" w:rsidR="002F3DF9" w:rsidRDefault="002F3DF9" w:rsidP="00813691"/>
    <w:p w14:paraId="305DB090" w14:textId="77777777" w:rsidR="002F3DF9" w:rsidRDefault="002F3DF9" w:rsidP="008F4203">
      <w:pPr>
        <w:pStyle w:val="Heading2"/>
      </w:pPr>
      <w:bookmarkStart w:id="1211" w:name="_Toc289032592"/>
      <w:commentRangeStart w:id="1212"/>
      <w:r>
        <w:t>Viscoelasticity</w:t>
      </w:r>
      <w:commentRangeEnd w:id="1212"/>
      <w:r w:rsidR="001E1949">
        <w:rPr>
          <w:rStyle w:val="CommentReference"/>
          <w:rFonts w:cs="Times New Roman"/>
          <w:b w:val="0"/>
          <w:bCs w:val="0"/>
          <w:iCs w:val="0"/>
        </w:rPr>
        <w:commentReference w:id="1212"/>
      </w:r>
      <w:bookmarkEnd w:id="1211"/>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44" type="#_x0000_t75" style="width:119.8pt;height:36.55pt" o:ole="">
            <v:imagedata r:id="rId2662" o:title=""/>
          </v:shape>
          <o:OLEObject Type="Embed" ProgID="Equation.DSMT4" ShapeID="_x0000_i2344" DrawAspect="Content" ObjectID="_1493039816" r:id="rId266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13" w:author="Gerard" w:date="2015-05-06T12:49:00Z">
        <w:r w:rsidR="00E3755C">
          <w:rPr>
            <w:noProof/>
          </w:rPr>
          <w:instrText>79</w:instrText>
        </w:r>
      </w:ins>
      <w:del w:id="1214" w:author="Gerard" w:date="2014-08-27T22:18:00Z">
        <w:r w:rsidR="00567B45" w:rsidDel="00195BE3">
          <w:rPr>
            <w:noProof/>
          </w:rPr>
          <w:delInstrText>73</w:delInstrText>
        </w:r>
      </w:del>
      <w:r w:rsidR="008735F1">
        <w:rPr>
          <w:noProof/>
        </w:rPr>
        <w:fldChar w:fldCharType="end"/>
      </w:r>
      <w:r>
        <w:instrText>)</w:instrText>
      </w:r>
      <w:r>
        <w:fldChar w:fldCharType="end"/>
      </w:r>
    </w:p>
    <w:p w14:paraId="072B2F88" w14:textId="53D621FF" w:rsidR="002F3DF9" w:rsidRDefault="002F3DF9" w:rsidP="002F3DF9">
      <w:proofErr w:type="gramStart"/>
      <w:r>
        <w:t>where</w:t>
      </w:r>
      <w:proofErr w:type="gramEnd"/>
      <w:r>
        <w:t xml:space="preserve"> </w:t>
      </w:r>
      <w:r w:rsidR="00905817" w:rsidRPr="00905817">
        <w:rPr>
          <w:position w:val="-6"/>
        </w:rPr>
        <w:object w:dxaOrig="279" w:dyaOrig="320" w14:anchorId="713F4727">
          <v:shape id="_x0000_i2345" type="#_x0000_t75" style="width:14.5pt;height:15.6pt" o:ole="">
            <v:imagedata r:id="rId2664" o:title=""/>
          </v:shape>
          <o:OLEObject Type="Embed" ProgID="Equation.DSMT4" ShapeID="_x0000_i2345" DrawAspect="Content" ObjectID="_1493039817" r:id="rId2665"/>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46" type="#_x0000_t75" style="width:139.7pt;height:34.4pt" o:ole="">
            <v:imagedata r:id="rId2666" o:title=""/>
          </v:shape>
          <o:OLEObject Type="Embed" ProgID="Equation.DSMT4" ShapeID="_x0000_i2346" DrawAspect="Content" ObjectID="_1493039818" r:id="rId266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15" w:author="Gerard" w:date="2015-05-06T12:49:00Z">
        <w:r w:rsidR="00E3755C">
          <w:rPr>
            <w:noProof/>
          </w:rPr>
          <w:instrText>80</w:instrText>
        </w:r>
      </w:ins>
      <w:del w:id="1216" w:author="Gerard" w:date="2014-08-27T22:18:00Z">
        <w:r w:rsidR="00567B45" w:rsidDel="00195BE3">
          <w:rPr>
            <w:noProof/>
          </w:rPr>
          <w:delInstrText>74</w:delInstrText>
        </w:r>
      </w:del>
      <w:r w:rsidR="008735F1">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47" type="#_x0000_t75" style="width:220.3pt;height:37.6pt" o:ole="">
            <v:imagedata r:id="rId2668" o:title=""/>
          </v:shape>
          <o:OLEObject Type="Embed" ProgID="Equation.DSMT4" ShapeID="_x0000_i2347" DrawAspect="Content" ObjectID="_1493039819" r:id="rId266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17" w:name="ZEqnNum344442"/>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18" w:author="Gerard" w:date="2015-05-06T12:49:00Z">
        <w:r w:rsidR="00E3755C">
          <w:rPr>
            <w:noProof/>
          </w:rPr>
          <w:instrText>81</w:instrText>
        </w:r>
      </w:ins>
      <w:del w:id="1219" w:author="Gerard" w:date="2014-08-27T22:18:00Z">
        <w:r w:rsidR="00567B45" w:rsidDel="00195BE3">
          <w:rPr>
            <w:noProof/>
          </w:rPr>
          <w:delInstrText>75</w:delInstrText>
        </w:r>
      </w:del>
      <w:r w:rsidR="008735F1">
        <w:rPr>
          <w:noProof/>
        </w:rPr>
        <w:fldChar w:fldCharType="end"/>
      </w:r>
      <w:r>
        <w:instrText>)</w:instrText>
      </w:r>
      <w:bookmarkEnd w:id="1217"/>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48" type="#_x0000_t75" style="width:176.25pt;height:36.55pt" o:ole="">
            <v:imagedata r:id="rId2670" o:title=""/>
          </v:shape>
          <o:OLEObject Type="Embed" ProgID="Equation.DSMT4" ShapeID="_x0000_i2348" DrawAspect="Content" ObjectID="_1493039820" r:id="rId267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220" w:name="ZEqnNum257742"/>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21" w:author="Gerard" w:date="2015-05-06T12:49:00Z">
        <w:r w:rsidR="00E3755C">
          <w:rPr>
            <w:noProof/>
          </w:rPr>
          <w:instrText>82</w:instrText>
        </w:r>
      </w:ins>
      <w:del w:id="1222" w:author="Gerard" w:date="2014-08-27T22:18:00Z">
        <w:r w:rsidR="00567B45" w:rsidDel="00195BE3">
          <w:rPr>
            <w:noProof/>
          </w:rPr>
          <w:delInstrText>76</w:delInstrText>
        </w:r>
      </w:del>
      <w:r w:rsidR="008735F1">
        <w:rPr>
          <w:noProof/>
        </w:rPr>
        <w:fldChar w:fldCharType="end"/>
      </w:r>
      <w:r>
        <w:instrText>)</w:instrText>
      </w:r>
      <w:bookmarkEnd w:id="1220"/>
      <w:r>
        <w:fldChar w:fldCharType="end"/>
      </w:r>
    </w:p>
    <w:p w14:paraId="2C327E60" w14:textId="77777777" w:rsidR="002F3DF9" w:rsidRDefault="002F3DF9" w:rsidP="002F3DF9">
      <w:proofErr w:type="gramStart"/>
      <w:r>
        <w:t>we</w:t>
      </w:r>
      <w:proofErr w:type="gramEnd"/>
      <w:r>
        <w:t xml:space="preserve"> can rewrite </w:t>
      </w:r>
      <w:r>
        <w:fldChar w:fldCharType="begin"/>
      </w:r>
      <w:r>
        <w:instrText xml:space="preserve"> GOTOBUTTON ZEqnNum344442  \* MERGEFORMAT </w:instrText>
      </w:r>
      <w:r w:rsidR="008735F1">
        <w:fldChar w:fldCharType="begin"/>
      </w:r>
      <w:r w:rsidR="008735F1">
        <w:instrText xml:space="preserve"> REF ZEqnNum344442 \! \* MERG</w:instrText>
      </w:r>
      <w:r w:rsidR="008735F1">
        <w:instrText xml:space="preserve">EFORMAT </w:instrText>
      </w:r>
      <w:r w:rsidR="008735F1">
        <w:fldChar w:fldCharType="separate"/>
      </w:r>
      <w:ins w:id="1223" w:author="Gerard" w:date="2015-05-06T12:49:00Z">
        <w:r w:rsidR="00E3755C">
          <w:instrText>(5.81)</w:instrText>
        </w:r>
      </w:ins>
      <w:del w:id="1224" w:author="Gerard" w:date="2014-08-27T22:18:00Z">
        <w:r w:rsidR="00567B45" w:rsidDel="00195BE3">
          <w:delInstrText>(5.75)</w:delInstrText>
        </w:r>
      </w:del>
      <w:r w:rsidR="008735F1">
        <w:fldChar w:fldCharType="end"/>
      </w:r>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49" type="#_x0000_t75" style="width:139.15pt;height:34.4pt" o:ole="">
            <v:imagedata r:id="rId2672" o:title=""/>
          </v:shape>
          <o:OLEObject Type="Embed" ProgID="Equation.DSMT4" ShapeID="_x0000_i2349" DrawAspect="Content" ObjectID="_1493039821" r:id="rId267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25" w:author="Gerard" w:date="2015-05-06T12:49:00Z">
        <w:r w:rsidR="00E3755C">
          <w:rPr>
            <w:noProof/>
          </w:rPr>
          <w:instrText>83</w:instrText>
        </w:r>
      </w:ins>
      <w:del w:id="1226" w:author="Gerard" w:date="2014-08-27T22:18:00Z">
        <w:r w:rsidR="00567B45" w:rsidDel="00195BE3">
          <w:rPr>
            <w:noProof/>
          </w:rPr>
          <w:delInstrText>77</w:delInstrText>
        </w:r>
      </w:del>
      <w:r w:rsidR="008735F1">
        <w:rPr>
          <w:noProof/>
        </w:rPr>
        <w:fldChar w:fldCharType="end"/>
      </w:r>
      <w:r>
        <w:instrText>)</w:instrText>
      </w:r>
      <w:r>
        <w:fldChar w:fldCharType="end"/>
      </w:r>
    </w:p>
    <w:p w14:paraId="79867055" w14:textId="66B0A7A7" w:rsidR="002F3DF9" w:rsidRDefault="002F3DF9" w:rsidP="002F3DF9">
      <w:r>
        <w:t>In FEBio</w:t>
      </w:r>
      <w:proofErr w:type="gramStart"/>
      <w:r>
        <w:t xml:space="preserve">, </w:t>
      </w:r>
      <w:proofErr w:type="gramEnd"/>
      <w:r w:rsidR="00905817" w:rsidRPr="00905817">
        <w:rPr>
          <w:position w:val="-12"/>
        </w:rPr>
        <w:object w:dxaOrig="600" w:dyaOrig="360" w14:anchorId="0676F0D5">
          <v:shape id="_x0000_i2350" type="#_x0000_t75" style="width:30.1pt;height:19.35pt" o:ole="">
            <v:imagedata r:id="rId2674" o:title=""/>
          </v:shape>
          <o:OLEObject Type="Embed" ProgID="Equation.DSMT4" ShapeID="_x0000_i2350" DrawAspect="Content" ObjectID="_1493039822" r:id="rId2675"/>
        </w:object>
      </w:r>
      <w:r w:rsidR="00E22F0B">
        <w:t>, so</w:t>
      </w:r>
      <w:r>
        <w:t xml:space="preserve"> </w:t>
      </w:r>
      <w:r w:rsidR="00905817" w:rsidRPr="00905817">
        <w:rPr>
          <w:position w:val="-6"/>
        </w:rPr>
        <w:object w:dxaOrig="279" w:dyaOrig="320" w14:anchorId="0342842A">
          <v:shape id="_x0000_i2351" type="#_x0000_t75" style="width:14.5pt;height:15.6pt" o:ole="">
            <v:imagedata r:id="rId2676" o:title=""/>
          </v:shape>
          <o:OLEObject Type="Embed" ProgID="Equation.DSMT4" ShapeID="_x0000_i2351" DrawAspect="Content" ObjectID="_1493039823" r:id="rId2677"/>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8735F1">
        <w:fldChar w:fldCharType="begin"/>
      </w:r>
      <w:r w:rsidR="008735F1">
        <w:instrText xml:space="preserve"> REF ZEqnNum257742 \! \* MERGEFORMAT </w:instrText>
      </w:r>
      <w:r w:rsidR="008735F1">
        <w:fldChar w:fldCharType="separate"/>
      </w:r>
      <w:ins w:id="1227" w:author="Gerard" w:date="2015-05-06T12:49:00Z">
        <w:r w:rsidR="00E3755C">
          <w:instrText>(5.82)</w:instrText>
        </w:r>
      </w:ins>
      <w:del w:id="1228" w:author="Gerard" w:date="2014-08-27T22:18:00Z">
        <w:r w:rsidR="00567B45" w:rsidDel="00195BE3">
          <w:delInstrText>(5.76)</w:delInstrText>
        </w:r>
      </w:del>
      <w:r w:rsidR="008735F1">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52" type="#_x0000_t75" style="width:30.1pt;height:14.5pt" o:ole="">
            <v:imagedata r:id="rId2678" o:title=""/>
          </v:shape>
          <o:OLEObject Type="Embed" ProgID="Equation.DSMT4" ShapeID="_x0000_i2352" DrawAspect="Content" ObjectID="_1493039824" r:id="rId2679"/>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53" type="#_x0000_t75" style="width:426.65pt;height:113.35pt" o:ole="">
            <v:imagedata r:id="rId2680" o:title=""/>
          </v:shape>
          <o:OLEObject Type="Embed" ProgID="Equation.DSMT4" ShapeID="_x0000_i2353" DrawAspect="Content" ObjectID="_1493039825" r:id="rId26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29" w:author="Gerard" w:date="2015-05-06T12:49:00Z">
        <w:r w:rsidR="00E3755C">
          <w:rPr>
            <w:noProof/>
          </w:rPr>
          <w:instrText>84</w:instrText>
        </w:r>
      </w:ins>
      <w:del w:id="1230" w:author="Gerard" w:date="2014-08-27T22:18:00Z">
        <w:r w:rsidR="00567B45" w:rsidDel="00195BE3">
          <w:rPr>
            <w:noProof/>
          </w:rPr>
          <w:delInstrText>78</w:delInstrText>
        </w:r>
      </w:del>
      <w:r w:rsidR="008735F1">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54" type="#_x0000_t75" style="width:351.95pt;height:36.55pt" o:ole="">
            <v:imagedata r:id="rId2682" o:title=""/>
          </v:shape>
          <o:OLEObject Type="Embed" ProgID="Equation.DSMT4" ShapeID="_x0000_i2354" DrawAspect="Content" ObjectID="_1493039826" r:id="rId268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231" w:author="Gerard" w:date="2015-05-06T12:49:00Z">
        <w:r w:rsidR="00E3755C">
          <w:rPr>
            <w:noProof/>
          </w:rPr>
          <w:instrText>85</w:instrText>
        </w:r>
      </w:ins>
      <w:del w:id="1232" w:author="Gerard" w:date="2014-08-27T22:18:00Z">
        <w:r w:rsidR="00567B45" w:rsidDel="00195BE3">
          <w:rPr>
            <w:noProof/>
          </w:rPr>
          <w:delInstrText>79</w:delInstrText>
        </w:r>
      </w:del>
      <w:r w:rsidR="008735F1">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55" type="#_x0000_t75" style="width:14.5pt;height:19.35pt" o:ole="">
            <v:imagedata r:id="rId2684" o:title=""/>
          </v:shape>
          <o:OLEObject Type="Embed" ProgID="Equation.DSMT4" ShapeID="_x0000_i2355" DrawAspect="Content" ObjectID="_1493039827" r:id="rId2685"/>
        </w:object>
      </w:r>
      <w:r w:rsidR="00BA1866">
        <w:t xml:space="preserve"> and </w:t>
      </w:r>
      <w:r w:rsidR="00905817" w:rsidRPr="00905817">
        <w:rPr>
          <w:position w:val="-12"/>
        </w:rPr>
        <w:object w:dxaOrig="420" w:dyaOrig="400" w14:anchorId="2C6839D7">
          <v:shape id="_x0000_i2356" type="#_x0000_t75" style="width:20.4pt;height:19.9pt" o:ole="">
            <v:imagedata r:id="rId2686" o:title=""/>
          </v:shape>
          <o:OLEObject Type="Embed" ProgID="Equation.DSMT4" ShapeID="_x0000_i2356" DrawAspect="Content" ObjectID="_1493039828" r:id="rId2687"/>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57" type="#_x0000_t75" style="width:20.4pt;height:19.35pt" o:ole="">
            <v:imagedata r:id="rId2688" o:title=""/>
          </v:shape>
          <o:OLEObject Type="Embed" ProgID="Equation.DSMT4" ShapeID="_x0000_i2357" DrawAspect="Content" ObjectID="_1493039829" r:id="rId2689"/>
        </w:object>
      </w:r>
      <w:r w:rsidR="00BA1866">
        <w:t xml:space="preserve"> and </w:t>
      </w:r>
      <w:r w:rsidR="00905817" w:rsidRPr="00905817">
        <w:rPr>
          <w:position w:val="-12"/>
        </w:rPr>
        <w:object w:dxaOrig="480" w:dyaOrig="400" w14:anchorId="5104CD03">
          <v:shape id="_x0000_i2358" type="#_x0000_t75" style="width:24.2pt;height:19.9pt" o:ole="">
            <v:imagedata r:id="rId2690" o:title=""/>
          </v:shape>
          <o:OLEObject Type="Embed" ProgID="Equation.DSMT4" ShapeID="_x0000_i2358" DrawAspect="Content" ObjectID="_1493039830" r:id="rId2691"/>
        </w:object>
      </w:r>
      <w:r w:rsidR="00BA1866">
        <w:t xml:space="preserve"> </w:t>
      </w:r>
      <w:r>
        <w:t xml:space="preserve">corresponding to </w:t>
      </w:r>
      <w:proofErr w:type="gramStart"/>
      <w:r>
        <w:t xml:space="preserve">time </w:t>
      </w:r>
      <w:proofErr w:type="gramEnd"/>
      <w:r w:rsidR="00905817" w:rsidRPr="00905817">
        <w:rPr>
          <w:position w:val="-6"/>
        </w:rPr>
        <w:object w:dxaOrig="600" w:dyaOrig="279" w14:anchorId="3CE66D23">
          <v:shape id="_x0000_i2359" type="#_x0000_t75" style="width:30.1pt;height:14.5pt" o:ole="">
            <v:imagedata r:id="rId2692" o:title=""/>
          </v:shape>
          <o:OLEObject Type="Embed" ProgID="Equation.DSMT4" ShapeID="_x0000_i2359" DrawAspect="Content" ObjectID="_1493039831" r:id="rId2693"/>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0" type="#_x0000_t75" style="width:62.85pt;height:36.55pt" o:ole="">
            <v:imagedata r:id="rId2694" o:title=""/>
          </v:shape>
          <o:OLEObject Type="Embed" ProgID="Equation.DSMT4" ShapeID="_x0000_i2360" DrawAspect="Content" ObjectID="_1493039832" r:id="rId2695"/>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61" type="#_x0000_t75" style="width:257.9pt;height:36.55pt" o:ole="">
            <v:imagedata r:id="rId2696" o:title=""/>
          </v:shape>
          <o:OLEObject Type="Embed" ProgID="Equation.DSMT4" ShapeID="_x0000_i2361" DrawAspect="Content" ObjectID="_1493039833" r:id="rId2697"/>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62" type="#_x0000_t75" style="width:118.2pt;height:34.4pt" o:ole="">
            <v:imagedata r:id="rId2698" o:title=""/>
          </v:shape>
          <o:OLEObject Type="Embed" ProgID="Equation.DSMT4" ShapeID="_x0000_i2362" DrawAspect="Content" ObjectID="_1493039834" r:id="rId2699"/>
        </w:object>
      </w:r>
    </w:p>
    <w:p w14:paraId="56E68BE3" w14:textId="77777777" w:rsidR="002F3DF9" w:rsidRDefault="009D61A1" w:rsidP="002F3DF9">
      <w:pPr>
        <w:rPr>
          <w:ins w:id="1233" w:author="Gerard" w:date="2015-03-21T09:58:00Z"/>
        </w:rPr>
      </w:pPr>
      <w:r>
        <w:br w:type="page"/>
      </w:r>
    </w:p>
    <w:p w14:paraId="20E67075" w14:textId="7C39980D" w:rsidR="00D25725" w:rsidRDefault="00D25725">
      <w:pPr>
        <w:pStyle w:val="Heading2"/>
        <w:rPr>
          <w:ins w:id="1234" w:author="Gerard" w:date="2015-03-21T09:58:00Z"/>
        </w:rPr>
        <w:pPrChange w:id="1235" w:author="Gerard" w:date="2015-03-21T09:58:00Z">
          <w:pPr/>
        </w:pPrChange>
      </w:pPr>
      <w:bookmarkStart w:id="1236" w:name="_Toc289032593"/>
      <w:ins w:id="1237" w:author="Gerard" w:date="2015-03-21T09:58:00Z">
        <w:r>
          <w:lastRenderedPageBreak/>
          <w:t>Reactive Viscoelasticity</w:t>
        </w:r>
        <w:bookmarkEnd w:id="1236"/>
      </w:ins>
    </w:p>
    <w:p w14:paraId="66FA81EB" w14:textId="605DE764" w:rsidR="00D25725" w:rsidRDefault="00D25725" w:rsidP="002F3DF9">
      <w:pPr>
        <w:rPr>
          <w:ins w:id="1238" w:author="Gerard" w:date="2015-03-21T10:18:00Z"/>
        </w:rPr>
      </w:pPr>
      <w:ins w:id="1239" w:author="Gerard" w:date="2015-03-21T09:59:00Z">
        <w:r>
          <w:t>Reactive viscoelasticity models a material as a mixture of strong bonds, which are permanent, and weak bonds, which break and reform in response to loading</w:t>
        </w:r>
      </w:ins>
      <w:ins w:id="1240"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241" w:author="Gerard" w:date="2015-03-21T09:59:00Z">
        <w:r>
          <w:t xml:space="preserve">. Strong bonds produce the </w:t>
        </w:r>
      </w:ins>
      <w:ins w:id="1242" w:author="Gerard" w:date="2015-03-21T10:00:00Z">
        <w:r>
          <w:t xml:space="preserve">equilibrium </w:t>
        </w:r>
      </w:ins>
      <w:ins w:id="1243" w:author="Gerard" w:date="2015-03-21T09:59:00Z">
        <w:r>
          <w:t xml:space="preserve">elastic </w:t>
        </w:r>
      </w:ins>
      <w:ins w:id="1244" w:author="Gerard" w:date="2015-03-21T10:00:00Z">
        <w:r>
          <w:t xml:space="preserve">response, whereas weak bonds produce the transient viscous response.  </w:t>
        </w:r>
      </w:ins>
      <w:ins w:id="1245" w:author="Gerard" w:date="2015-03-21T10:12:00Z">
        <w:r w:rsidR="00A353EC">
          <w:t xml:space="preserve">Strong bonds are in a stress-free state when in their reference </w:t>
        </w:r>
        <w:proofErr w:type="gramStart"/>
        <w:r w:rsidR="00A353EC">
          <w:t xml:space="preserve">configuration </w:t>
        </w:r>
      </w:ins>
      <w:proofErr w:type="gramEnd"/>
      <w:ins w:id="1246" w:author="Gerard" w:date="2015-03-21T10:13:00Z">
        <w:r w:rsidR="00A353EC" w:rsidRPr="00A353EC">
          <w:rPr>
            <w:position w:val="-4"/>
          </w:rPr>
          <w:object w:dxaOrig="260" w:dyaOrig="240" w14:anchorId="73A293CB">
            <v:shape id="_x0000_i2363" type="#_x0000_t75" style="width:12.9pt;height:12.35pt" o:ole="">
              <v:imagedata r:id="rId2700" o:title=""/>
            </v:shape>
            <o:OLEObject Type="Embed" ProgID="Equation.DSMT4" ShapeID="_x0000_i2363" DrawAspect="Content" ObjectID="_1493039835" r:id="rId2701"/>
          </w:object>
        </w:r>
      </w:ins>
      <w:ins w:id="1247" w:author="Gerard" w:date="2015-03-21T10:13:00Z">
        <w:r w:rsidR="00A353EC">
          <w:t xml:space="preserve">.  </w:t>
        </w:r>
      </w:ins>
      <w:ins w:id="1248" w:author="Gerard" w:date="2015-03-21T10:16:00Z">
        <w:r w:rsidR="00F77222">
          <w:t>Their deformation gradient is defined as usual</w:t>
        </w:r>
        <w:proofErr w:type="gramStart"/>
        <w:r w:rsidR="00F77222">
          <w:t xml:space="preserve">, </w:t>
        </w:r>
      </w:ins>
      <w:proofErr w:type="gramEnd"/>
      <w:ins w:id="1249" w:author="Gerard" w:date="2015-03-21T10:16:00Z">
        <w:r w:rsidR="00F77222" w:rsidRPr="007E2473">
          <w:rPr>
            <w:position w:val="-14"/>
          </w:rPr>
          <w:object w:dxaOrig="2240" w:dyaOrig="420" w14:anchorId="7B29CE2A">
            <v:shape id="_x0000_i2364" type="#_x0000_t75" style="width:111.75pt;height:20.4pt" o:ole="">
              <v:imagedata r:id="rId2702" o:title=""/>
            </v:shape>
            <o:OLEObject Type="Embed" ProgID="Equation.DSMT4" ShapeID="_x0000_i2364" DrawAspect="Content" ObjectID="_1493039836" r:id="rId2703"/>
          </w:object>
        </w:r>
      </w:ins>
      <w:ins w:id="1250" w:author="Gerard" w:date="2015-03-21T10:16:00Z">
        <w:r w:rsidR="00F77222">
          <w:t xml:space="preserve">.  </w:t>
        </w:r>
      </w:ins>
      <w:ins w:id="1251" w:author="Gerard" w:date="2015-03-21T10:10:00Z">
        <w:r w:rsidR="00A353EC">
          <w:t>When w</w:t>
        </w:r>
      </w:ins>
      <w:ins w:id="1252" w:author="Gerard" w:date="2015-03-21T10:09:00Z">
        <w:r>
          <w:t>eak bonds break in response to loading</w:t>
        </w:r>
      </w:ins>
      <w:ins w:id="1253" w:author="Gerard" w:date="2015-03-21T10:11:00Z">
        <w:r w:rsidR="00A353EC">
          <w:t xml:space="preserve"> at some </w:t>
        </w:r>
        <w:proofErr w:type="gramStart"/>
        <w:r w:rsidR="00A353EC">
          <w:t xml:space="preserve">time </w:t>
        </w:r>
      </w:ins>
      <w:proofErr w:type="gramEnd"/>
      <w:ins w:id="1254" w:author="Gerard" w:date="2015-03-21T10:11:00Z">
        <w:r w:rsidR="00A353EC" w:rsidRPr="00A353EC">
          <w:rPr>
            <w:position w:val="-4"/>
          </w:rPr>
          <w:object w:dxaOrig="200" w:dyaOrig="200" w14:anchorId="3BBFD43D">
            <v:shape id="_x0000_i2365" type="#_x0000_t75" style="width:10.2pt;height:10.2pt" o:ole="">
              <v:imagedata r:id="rId2704" o:title=""/>
            </v:shape>
            <o:OLEObject Type="Embed" ProgID="Equation.DSMT4" ShapeID="_x0000_i2365" DrawAspect="Content" ObjectID="_1493039837" r:id="rId2705"/>
          </w:object>
        </w:r>
      </w:ins>
      <w:ins w:id="1255" w:author="Gerard" w:date="2015-03-21T10:10:00Z">
        <w:r w:rsidR="00A353EC">
          <w:t>, they</w:t>
        </w:r>
      </w:ins>
      <w:ins w:id="1256" w:author="Gerard" w:date="2015-03-21T10:09:00Z">
        <w:r>
          <w:t xml:space="preserve"> reform</w:t>
        </w:r>
      </w:ins>
      <w:ins w:id="1257" w:author="Gerard" w:date="2015-03-21T10:10:00Z">
        <w:r>
          <w:t xml:space="preserve"> </w:t>
        </w:r>
      </w:ins>
      <w:ins w:id="1258" w:author="Gerard" w:date="2015-03-21T10:11:00Z">
        <w:r w:rsidR="00A353EC">
          <w:t xml:space="preserve">instantaneously </w:t>
        </w:r>
      </w:ins>
      <w:ins w:id="1259" w:author="Gerard" w:date="2015-03-21T10:10:00Z">
        <w:r>
          <w:t>in a stress</w:t>
        </w:r>
        <w:r w:rsidR="00A353EC">
          <w:t xml:space="preserve">-free configuration </w:t>
        </w:r>
      </w:ins>
      <w:ins w:id="1260" w:author="Gerard" w:date="2015-03-21T10:12:00Z">
        <w:r w:rsidR="00A353EC" w:rsidRPr="00A353EC">
          <w:rPr>
            <w:position w:val="-4"/>
          </w:rPr>
          <w:object w:dxaOrig="340" w:dyaOrig="320" w14:anchorId="6A6E97B9">
            <v:shape id="_x0000_i2366" type="#_x0000_t75" style="width:17.2pt;height:15.6pt" o:ole="">
              <v:imagedata r:id="rId2706" o:title=""/>
            </v:shape>
            <o:OLEObject Type="Embed" ProgID="Equation.DSMT4" ShapeID="_x0000_i2366" DrawAspect="Content" ObjectID="_1493039838" r:id="rId2707"/>
          </w:object>
        </w:r>
      </w:ins>
      <w:ins w:id="1261" w:author="Gerard" w:date="2015-03-21T10:12:00Z">
        <w:r w:rsidR="00A353EC">
          <w:t xml:space="preserve"> </w:t>
        </w:r>
      </w:ins>
      <w:ins w:id="1262" w:author="Gerard" w:date="2015-03-21T10:11:00Z">
        <w:r w:rsidR="00A353EC">
          <w:t xml:space="preserve">that coincides with the current configuration </w:t>
        </w:r>
      </w:ins>
      <w:ins w:id="1263" w:author="Gerard" w:date="2015-03-21T10:12:00Z">
        <w:r w:rsidR="00A353EC">
          <w:t xml:space="preserve">at time </w:t>
        </w:r>
      </w:ins>
      <w:ins w:id="1264" w:author="Gerard" w:date="2015-03-21T10:12:00Z">
        <w:r w:rsidR="00A353EC" w:rsidRPr="00A353EC">
          <w:rPr>
            <w:position w:val="-4"/>
          </w:rPr>
          <w:object w:dxaOrig="200" w:dyaOrig="200" w14:anchorId="689227DA">
            <v:shape id="_x0000_i2367" type="#_x0000_t75" style="width:10.2pt;height:10.2pt" o:ole="">
              <v:imagedata r:id="rId2708" o:title=""/>
            </v:shape>
            <o:OLEObject Type="Embed" ProgID="Equation.DSMT4" ShapeID="_x0000_i2367" DrawAspect="Content" ObjectID="_1493039839" r:id="rId2709"/>
          </w:object>
        </w:r>
      </w:ins>
      <w:ins w:id="1265" w:author="Gerard" w:date="2015-03-21T10:11:00Z">
        <w:r w:rsidR="00A353EC">
          <w:t xml:space="preserve">, </w:t>
        </w:r>
      </w:ins>
      <w:ins w:id="1266" w:author="Gerard" w:date="2015-03-21T10:14:00Z">
        <w:r w:rsidR="00A353EC">
          <w:t>t</w:t>
        </w:r>
      </w:ins>
      <w:ins w:id="1267" w:author="Gerard" w:date="2015-03-21T10:13:00Z">
        <w:r w:rsidR="00A353EC">
          <w:t xml:space="preserve">hus, </w:t>
        </w:r>
      </w:ins>
      <w:ins w:id="1268" w:author="Gerard" w:date="2015-03-21T10:13:00Z">
        <w:r w:rsidR="00A353EC" w:rsidRPr="007E2473">
          <w:rPr>
            <w:position w:val="-14"/>
          </w:rPr>
          <w:object w:dxaOrig="1320" w:dyaOrig="420" w14:anchorId="5461EFE0">
            <v:shape id="_x0000_i2368" type="#_x0000_t75" style="width:66.1pt;height:20.4pt" o:ole="">
              <v:imagedata r:id="rId2710" o:title=""/>
            </v:shape>
            <o:OLEObject Type="Embed" ProgID="Equation.DSMT4" ShapeID="_x0000_i2368" DrawAspect="Content" ObjectID="_1493039840" r:id="rId2711"/>
          </w:object>
        </w:r>
      </w:ins>
      <w:ins w:id="1269" w:author="Gerard" w:date="2015-03-21T10:14:00Z">
        <w:r w:rsidR="00A353EC">
          <w:t>.</w:t>
        </w:r>
        <w:r w:rsidR="00F77222">
          <w:t xml:space="preserve">  </w:t>
        </w:r>
      </w:ins>
      <w:ins w:id="1270" w:author="Gerard" w:date="2015-03-21T13:20:00Z">
        <w:r w:rsidR="00531BEB">
          <w:t>Therefore</w:t>
        </w:r>
      </w:ins>
      <w:ins w:id="1271" w:author="Gerard" w:date="2015-03-21T10:42:00Z">
        <w:r w:rsidR="00731A28">
          <w:t xml:space="preserve">, a reaction transforms intact loaded bonds into reformed unloaded bonds.  </w:t>
        </w:r>
      </w:ins>
      <w:ins w:id="1272" w:author="Gerard" w:date="2015-03-21T10:14:00Z">
        <w:r w:rsidR="00F77222">
          <w:t xml:space="preserve">Weak bonds that reform at time </w:t>
        </w:r>
      </w:ins>
      <w:ins w:id="1273" w:author="Gerard" w:date="2015-03-21T10:14:00Z">
        <w:r w:rsidR="00F77222" w:rsidRPr="00F77222">
          <w:rPr>
            <w:position w:val="-4"/>
          </w:rPr>
          <w:object w:dxaOrig="200" w:dyaOrig="200" w14:anchorId="41639E99">
            <v:shape id="_x0000_i2369" type="#_x0000_t75" style="width:10.2pt;height:10.2pt" o:ole="">
              <v:imagedata r:id="rId2712" o:title=""/>
            </v:shape>
            <o:OLEObject Type="Embed" ProgID="Equation.DSMT4" ShapeID="_x0000_i2369" DrawAspect="Content" ObjectID="_1493039841" r:id="rId2713"/>
          </w:object>
        </w:r>
      </w:ins>
      <w:ins w:id="1274" w:author="Gerard" w:date="2015-03-21T10:14:00Z">
        <w:r w:rsidR="00F77222">
          <w:t xml:space="preserve"> may be called </w:t>
        </w:r>
      </w:ins>
      <w:ins w:id="1275" w:author="Gerard" w:date="2015-03-21T10:14:00Z">
        <w:r w:rsidR="00F77222" w:rsidRPr="00F77222">
          <w:rPr>
            <w:position w:val="-4"/>
          </w:rPr>
          <w:object w:dxaOrig="380" w:dyaOrig="200" w14:anchorId="3E0F6237">
            <v:shape id="_x0000_i2370" type="#_x0000_t75" style="width:19.35pt;height:10.2pt" o:ole="">
              <v:imagedata r:id="rId2714" o:title=""/>
            </v:shape>
            <o:OLEObject Type="Embed" ProgID="Equation.DSMT4" ShapeID="_x0000_i2370" DrawAspect="Content" ObjectID="_1493039842" r:id="rId2715"/>
          </w:object>
        </w:r>
      </w:ins>
      <w:ins w:id="1276" w:author="Gerard" w:date="2015-03-21T10:15:00Z">
        <w:r w:rsidR="00F77222">
          <w:t>generation bonds.</w:t>
        </w:r>
      </w:ins>
      <w:ins w:id="1277" w:author="Gerard" w:date="2015-03-21T10:17:00Z">
        <w:r w:rsidR="00F77222">
          <w:t xml:space="preserve">  The deformation gradient of </w:t>
        </w:r>
      </w:ins>
      <w:ins w:id="1278" w:author="Gerard" w:date="2015-03-21T10:18:00Z">
        <w:r w:rsidR="00F77222" w:rsidRPr="00F77222">
          <w:rPr>
            <w:position w:val="-4"/>
          </w:rPr>
          <w:object w:dxaOrig="380" w:dyaOrig="200" w14:anchorId="795008F4">
            <v:shape id="_x0000_i2371" type="#_x0000_t75" style="width:19.35pt;height:10.2pt" o:ole="">
              <v:imagedata r:id="rId2716" o:title=""/>
            </v:shape>
            <o:OLEObject Type="Embed" ProgID="Equation.DSMT4" ShapeID="_x0000_i2371" DrawAspect="Content" ObjectID="_1493039843" r:id="rId2717"/>
          </w:object>
        </w:r>
      </w:ins>
      <w:ins w:id="1279" w:author="Gerard" w:date="2015-03-21T10:18:00Z">
        <w:r w:rsidR="00F77222">
          <w:t xml:space="preserve">generation </w:t>
        </w:r>
      </w:ins>
      <w:ins w:id="1280" w:author="Gerard" w:date="2015-03-21T10:17:00Z">
        <w:r w:rsidR="00F77222">
          <w:t xml:space="preserve">weak bonds relative to their reference configuration </w:t>
        </w:r>
      </w:ins>
      <w:ins w:id="1281" w:author="Gerard" w:date="2015-03-21T10:17:00Z">
        <w:r w:rsidR="00F77222" w:rsidRPr="00F77222">
          <w:rPr>
            <w:position w:val="-4"/>
          </w:rPr>
          <w:object w:dxaOrig="340" w:dyaOrig="320" w14:anchorId="0CDD3F2D">
            <v:shape id="_x0000_i2372" type="#_x0000_t75" style="width:17.2pt;height:15.6pt" o:ole="">
              <v:imagedata r:id="rId2718" o:title=""/>
            </v:shape>
            <o:OLEObject Type="Embed" ProgID="Equation.DSMT4" ShapeID="_x0000_i2372" DrawAspect="Content" ObjectID="_1493039844" r:id="rId2719"/>
          </w:object>
        </w:r>
      </w:ins>
      <w:ins w:id="1282" w:author="Gerard" w:date="2015-03-21T10:17:00Z">
        <w:r w:rsidR="00F77222">
          <w:t xml:space="preserve"> is denoted </w:t>
        </w:r>
        <w:proofErr w:type="gramStart"/>
        <w:r w:rsidR="00F77222">
          <w:t xml:space="preserve">by </w:t>
        </w:r>
      </w:ins>
      <w:proofErr w:type="gramEnd"/>
      <w:ins w:id="1283" w:author="Gerard" w:date="2015-03-21T10:17:00Z">
        <w:r w:rsidR="00F77222" w:rsidRPr="007E2473">
          <w:rPr>
            <w:position w:val="-14"/>
          </w:rPr>
          <w:object w:dxaOrig="840" w:dyaOrig="420" w14:anchorId="33177BF0">
            <v:shape id="_x0000_i2373" type="#_x0000_t75" style="width:41.9pt;height:20.4pt" o:ole="">
              <v:imagedata r:id="rId2720" o:title=""/>
            </v:shape>
            <o:OLEObject Type="Embed" ProgID="Equation.DSMT4" ShapeID="_x0000_i2373" DrawAspect="Content" ObjectID="_1493039845" r:id="rId2721"/>
          </w:object>
        </w:r>
      </w:ins>
      <w:ins w:id="1284" w:author="Gerard" w:date="2015-03-21T10:17:00Z">
        <w:r w:rsidR="00F77222">
          <w:t>, which may be evaluated from the chain rule,</w:t>
        </w:r>
      </w:ins>
    </w:p>
    <w:p w14:paraId="4DA274AF" w14:textId="5B4144D6" w:rsidR="00F77222" w:rsidRDefault="00F77222">
      <w:pPr>
        <w:pStyle w:val="MTDisplayEquation"/>
        <w:rPr>
          <w:ins w:id="1285" w:author="Gerard" w:date="2015-03-21T10:09:00Z"/>
        </w:rPr>
        <w:pPrChange w:id="1286" w:author="Gerard" w:date="2015-03-21T10:19:00Z">
          <w:pPr/>
        </w:pPrChange>
      </w:pPr>
      <w:ins w:id="1287" w:author="Gerard" w:date="2015-03-21T10:18:00Z">
        <w:r>
          <w:tab/>
        </w:r>
      </w:ins>
      <w:ins w:id="1288" w:author="Gerard" w:date="2015-03-21T10:18:00Z">
        <w:r w:rsidRPr="007E2473">
          <w:rPr>
            <w:position w:val="-14"/>
          </w:rPr>
          <w:object w:dxaOrig="2580" w:dyaOrig="420" w14:anchorId="12622D01">
            <v:shape id="_x0000_i2374" type="#_x0000_t75" style="width:128.95pt;height:20.4pt" o:ole="">
              <v:imagedata r:id="rId2722" o:title=""/>
            </v:shape>
            <o:OLEObject Type="Embed" ProgID="Equation.DSMT4" ShapeID="_x0000_i2374" DrawAspect="Content" ObjectID="_1493039846" r:id="rId2723"/>
          </w:object>
        </w:r>
      </w:ins>
      <w:ins w:id="1289" w:author="Gerard" w:date="2015-03-21T10:18:00Z">
        <w:r>
          <w:t xml:space="preserve"> </w:t>
        </w:r>
        <w:r>
          <w:tab/>
        </w:r>
        <w:r>
          <w:fldChar w:fldCharType="begin"/>
        </w:r>
        <w:r>
          <w:instrText xml:space="preserve"> MACROBUTTON MTPlaceRef \* MERGEFORMAT </w:instrText>
        </w:r>
        <w:r>
          <w:fldChar w:fldCharType="begin"/>
        </w:r>
        <w:r>
          <w:instrText xml:space="preserve"> SEQ MTEqn \h \* MERGEFORMAT </w:instrText>
        </w:r>
      </w:ins>
      <w:del w:id="1290" w:author="Gerard" w:date="2015-05-06T12:49:00Z">
        <w:r>
          <w:fldChar w:fldCharType="end"/>
        </w:r>
      </w:del>
      <w:bookmarkStart w:id="1291" w:name="ZEqnNum403837"/>
      <w:ins w:id="1292" w:author="Gerard" w:date="2015-03-21T10:18:00Z">
        <w:r>
          <w:instrText>(</w:instrText>
        </w:r>
        <w:r>
          <w:fldChar w:fldCharType="begin"/>
        </w:r>
        <w:r>
          <w:instrText xml:space="preserve"> SEQ MTSec \c \* Arabic \* MERGEFORMAT </w:instrText>
        </w:r>
      </w:ins>
      <w:r>
        <w:fldChar w:fldCharType="separate"/>
      </w:r>
      <w:ins w:id="1293" w:author="Gerard" w:date="2015-05-06T12:49:00Z">
        <w:r w:rsidR="00E3755C">
          <w:rPr>
            <w:noProof/>
          </w:rPr>
          <w:instrText>5</w:instrText>
        </w:r>
      </w:ins>
      <w:ins w:id="1294" w:author="Gerard" w:date="2015-03-21T10:18:00Z">
        <w:r>
          <w:fldChar w:fldCharType="end"/>
        </w:r>
        <w:r>
          <w:instrText>.</w:instrText>
        </w:r>
        <w:r>
          <w:fldChar w:fldCharType="begin"/>
        </w:r>
        <w:r>
          <w:instrText xml:space="preserve"> SEQ MTEqn \c \* Arabic \* MERGEFORMAT </w:instrText>
        </w:r>
      </w:ins>
      <w:r>
        <w:fldChar w:fldCharType="separate"/>
      </w:r>
      <w:ins w:id="1295" w:author="Gerard" w:date="2015-05-06T12:49:00Z">
        <w:r w:rsidR="00E3755C">
          <w:rPr>
            <w:noProof/>
          </w:rPr>
          <w:instrText>86</w:instrText>
        </w:r>
      </w:ins>
      <w:ins w:id="1296" w:author="Gerard" w:date="2015-03-21T10:18:00Z">
        <w:r>
          <w:fldChar w:fldCharType="end"/>
        </w:r>
        <w:r>
          <w:instrText>)</w:instrText>
        </w:r>
        <w:bookmarkEnd w:id="1291"/>
        <w:r>
          <w:fldChar w:fldCharType="end"/>
        </w:r>
      </w:ins>
    </w:p>
    <w:p w14:paraId="15045206" w14:textId="605091B5" w:rsidR="008F4FC8" w:rsidRDefault="008F4FC8" w:rsidP="002F3DF9">
      <w:pPr>
        <w:rPr>
          <w:ins w:id="1297" w:author="Gerard" w:date="2015-03-21T10:21:00Z"/>
        </w:rPr>
      </w:pPr>
      <w:ins w:id="1298" w:author="Gerard" w:date="2015-03-21T10:21:00Z">
        <w:r>
          <w:t xml:space="preserve">The strain energy density </w:t>
        </w:r>
      </w:ins>
      <w:ins w:id="1299" w:author="Gerard" w:date="2015-03-21T10:21:00Z">
        <w:r w:rsidRPr="007E2473">
          <w:rPr>
            <w:position w:val="-12"/>
          </w:rPr>
          <w:object w:dxaOrig="340" w:dyaOrig="380" w14:anchorId="53C089EF">
            <v:shape id="_x0000_i2375" type="#_x0000_t75" style="width:17.2pt;height:19.35pt" o:ole="">
              <v:imagedata r:id="rId2724" o:title=""/>
            </v:shape>
            <o:OLEObject Type="Embed" ProgID="Equation.DSMT4" ShapeID="_x0000_i2375" DrawAspect="Content" ObjectID="_1493039847" r:id="rId2725"/>
          </w:object>
        </w:r>
      </w:ins>
      <w:ins w:id="1300" w:author="Gerard" w:date="2015-03-21T10:21:00Z">
        <w:r>
          <w:t xml:space="preserve"> in a reactive viscoelastic material is given by</w:t>
        </w:r>
      </w:ins>
    </w:p>
    <w:p w14:paraId="0DF2AA31" w14:textId="3588E3DA" w:rsidR="008F4FC8" w:rsidRDefault="008F4FC8">
      <w:pPr>
        <w:pStyle w:val="MTDisplayEquation"/>
        <w:rPr>
          <w:ins w:id="1301" w:author="Gerard" w:date="2015-03-21T10:21:00Z"/>
        </w:rPr>
        <w:pPrChange w:id="1302" w:author="Gerard" w:date="2015-03-21T10:21:00Z">
          <w:pPr/>
        </w:pPrChange>
      </w:pPr>
      <w:ins w:id="1303" w:author="Gerard" w:date="2015-03-21T10:21:00Z">
        <w:r>
          <w:tab/>
        </w:r>
      </w:ins>
      <w:ins w:id="1304" w:author="Gerard" w:date="2015-03-21T10:21:00Z">
        <w:r w:rsidRPr="007E2473">
          <w:rPr>
            <w:position w:val="-28"/>
          </w:rPr>
          <w:object w:dxaOrig="3040" w:dyaOrig="580" w14:anchorId="5EF36CF8">
            <v:shape id="_x0000_i2376" type="#_x0000_t75" style="width:152.05pt;height:29pt" o:ole="">
              <v:imagedata r:id="rId2726" o:title=""/>
            </v:shape>
            <o:OLEObject Type="Embed" ProgID="Equation.DSMT4" ShapeID="_x0000_i2376" DrawAspect="Content" ObjectID="_1493039848" r:id="rId2727"/>
          </w:object>
        </w:r>
      </w:ins>
      <w:ins w:id="1305" w:author="Gerard" w:date="2015-03-21T10:21:00Z">
        <w:r>
          <w:t xml:space="preserve"> </w:t>
        </w:r>
        <w:r>
          <w:tab/>
        </w:r>
        <w:r>
          <w:fldChar w:fldCharType="begin"/>
        </w:r>
        <w:r>
          <w:instrText xml:space="preserve"> MACROBUTTON MTPlaceRef \* MERGEFORMAT </w:instrText>
        </w:r>
        <w:r>
          <w:fldChar w:fldCharType="begin"/>
        </w:r>
        <w:r>
          <w:instrText xml:space="preserve"> SEQ MTEqn \h \* MERGEFORMAT </w:instrText>
        </w:r>
      </w:ins>
      <w:del w:id="1306" w:author="Gerard" w:date="2015-05-06T12:49:00Z">
        <w:r>
          <w:fldChar w:fldCharType="end"/>
        </w:r>
      </w:del>
      <w:ins w:id="1307" w:author="Gerard" w:date="2015-03-21T10:21:00Z">
        <w:r>
          <w:instrText>(</w:instrText>
        </w:r>
        <w:r>
          <w:fldChar w:fldCharType="begin"/>
        </w:r>
        <w:r>
          <w:instrText xml:space="preserve"> SEQ MTSec \c \* Arabic \* MERGEFORMAT </w:instrText>
        </w:r>
      </w:ins>
      <w:r>
        <w:fldChar w:fldCharType="separate"/>
      </w:r>
      <w:ins w:id="1308" w:author="Gerard" w:date="2015-05-06T12:49:00Z">
        <w:r w:rsidR="00E3755C">
          <w:rPr>
            <w:noProof/>
          </w:rPr>
          <w:instrText>5</w:instrText>
        </w:r>
      </w:ins>
      <w:ins w:id="1309" w:author="Gerard" w:date="2015-03-21T10:21:00Z">
        <w:r>
          <w:fldChar w:fldCharType="end"/>
        </w:r>
        <w:r>
          <w:instrText>.</w:instrText>
        </w:r>
        <w:r>
          <w:fldChar w:fldCharType="begin"/>
        </w:r>
        <w:r>
          <w:instrText xml:space="preserve"> SEQ MTEqn \c \* Arabic \* MERGEFORMAT </w:instrText>
        </w:r>
      </w:ins>
      <w:r>
        <w:fldChar w:fldCharType="separate"/>
      </w:r>
      <w:ins w:id="1310" w:author="Gerard" w:date="2015-05-06T12:49:00Z">
        <w:r w:rsidR="00E3755C">
          <w:rPr>
            <w:noProof/>
          </w:rPr>
          <w:instrText>87</w:instrText>
        </w:r>
      </w:ins>
      <w:ins w:id="1311" w:author="Gerard" w:date="2015-03-21T10:21:00Z">
        <w:r>
          <w:fldChar w:fldCharType="end"/>
        </w:r>
        <w:r>
          <w:instrText>)</w:instrText>
        </w:r>
        <w:r>
          <w:fldChar w:fldCharType="end"/>
        </w:r>
      </w:ins>
    </w:p>
    <w:p w14:paraId="43750B26" w14:textId="10854F8A" w:rsidR="00D25725" w:rsidRDefault="008F4FC8" w:rsidP="002F3DF9">
      <w:pPr>
        <w:rPr>
          <w:ins w:id="1312" w:author="Gerard" w:date="2015-03-21T10:01:00Z"/>
        </w:rPr>
      </w:pPr>
      <w:proofErr w:type="gramStart"/>
      <w:ins w:id="1313" w:author="Gerard" w:date="2015-03-21T10:22:00Z">
        <w:r>
          <w:t>where</w:t>
        </w:r>
        <w:proofErr w:type="gramEnd"/>
        <w:r>
          <w:t xml:space="preserve"> </w:t>
        </w:r>
      </w:ins>
      <w:ins w:id="1314" w:author="Gerard" w:date="2015-03-21T10:22:00Z">
        <w:r w:rsidRPr="007E2473">
          <w:rPr>
            <w:position w:val="-12"/>
          </w:rPr>
          <w:object w:dxaOrig="340" w:dyaOrig="400" w14:anchorId="02512260">
            <v:shape id="_x0000_i2377" type="#_x0000_t75" style="width:17.2pt;height:19.9pt" o:ole="">
              <v:imagedata r:id="rId2728" o:title=""/>
            </v:shape>
            <o:OLEObject Type="Embed" ProgID="Equation.DSMT4" ShapeID="_x0000_i2377" DrawAspect="Content" ObjectID="_1493039849" r:id="rId2729"/>
          </w:object>
        </w:r>
      </w:ins>
      <w:ins w:id="1315" w:author="Gerard" w:date="2015-03-21T10:22:00Z">
        <w:r>
          <w:t xml:space="preserve"> is the strain energy density of strong bonds and </w:t>
        </w:r>
      </w:ins>
      <w:ins w:id="1316" w:author="Gerard" w:date="2015-03-21T10:23:00Z">
        <w:r w:rsidRPr="007E2473">
          <w:rPr>
            <w:position w:val="-12"/>
          </w:rPr>
          <w:object w:dxaOrig="360" w:dyaOrig="400" w14:anchorId="631B3E1A">
            <v:shape id="_x0000_i2378" type="#_x0000_t75" style="width:17.75pt;height:19.9pt" o:ole="">
              <v:imagedata r:id="rId2730" o:title=""/>
            </v:shape>
            <o:OLEObject Type="Embed" ProgID="Equation.DSMT4" ShapeID="_x0000_i2378" DrawAspect="Content" ObjectID="_1493039850" r:id="rId2731"/>
          </w:object>
        </w:r>
      </w:ins>
      <w:ins w:id="1317" w:author="Gerard" w:date="2015-03-21T10:23:00Z">
        <w:r>
          <w:t xml:space="preserve"> is the strain energy density of weak bonds, when they all </w:t>
        </w:r>
      </w:ins>
      <w:ins w:id="1318" w:author="Gerard" w:date="2015-03-21T13:22:00Z">
        <w:r w:rsidR="003D7647">
          <w:t>belong to the same generation</w:t>
        </w:r>
      </w:ins>
      <w:ins w:id="1319" w:author="Gerard" w:date="2015-03-21T10:23:00Z">
        <w:r>
          <w:t xml:space="preserve">.  </w:t>
        </w:r>
      </w:ins>
      <w:ins w:id="1320" w:author="Gerard" w:date="2015-03-21T10:24:00Z">
        <w:r>
          <w:t xml:space="preserve">In this expression, </w:t>
        </w:r>
      </w:ins>
      <w:ins w:id="1321" w:author="Gerard" w:date="2015-03-21T10:24:00Z">
        <w:r w:rsidRPr="006A2D15">
          <w:rPr>
            <w:position w:val="-14"/>
          </w:rPr>
          <w:object w:dxaOrig="860" w:dyaOrig="420" w14:anchorId="473ADCFE">
            <v:shape id="_x0000_i2379" type="#_x0000_t75" style="width:43pt;height:20.4pt" o:ole="">
              <v:imagedata r:id="rId2732" o:title=""/>
            </v:shape>
            <o:OLEObject Type="Embed" ProgID="Equation.DSMT4" ShapeID="_x0000_i2379" DrawAspect="Content" ObjectID="_1493039851" r:id="rId2733"/>
          </w:object>
        </w:r>
      </w:ins>
      <w:ins w:id="1322" w:author="Gerard" w:date="2015-03-21T10:25:00Z">
        <w:r>
          <w:t xml:space="preserve"> is t</w:t>
        </w:r>
      </w:ins>
      <w:ins w:id="1323" w:author="Gerard" w:date="2015-03-21T10:24:00Z">
        <w:r>
          <w:t xml:space="preserve">he mass fraction of </w:t>
        </w:r>
      </w:ins>
      <w:ins w:id="1324" w:author="Gerard" w:date="2015-03-21T10:24:00Z">
        <w:r w:rsidRPr="008F4FC8">
          <w:rPr>
            <w:position w:val="-4"/>
          </w:rPr>
          <w:object w:dxaOrig="380" w:dyaOrig="200" w14:anchorId="6AA7054E">
            <v:shape id="_x0000_i2380" type="#_x0000_t75" style="width:19.35pt;height:10.2pt" o:ole="">
              <v:imagedata r:id="rId2734" o:title=""/>
            </v:shape>
            <o:OLEObject Type="Embed" ProgID="Equation.DSMT4" ShapeID="_x0000_i2380" DrawAspect="Content" ObjectID="_1493039852" r:id="rId2735"/>
          </w:object>
        </w:r>
      </w:ins>
      <w:proofErr w:type="gramStart"/>
      <w:ins w:id="1325" w:author="Gerard" w:date="2015-03-21T10:24:00Z">
        <w:r>
          <w:t>generation weak bonds</w:t>
        </w:r>
      </w:ins>
      <w:ins w:id="1326" w:author="Gerard" w:date="2015-03-21T10:25:00Z">
        <w:r>
          <w:t>, which evolves over time as</w:t>
        </w:r>
        <w:proofErr w:type="gramEnd"/>
        <w:r>
          <w:t xml:space="preserve"> described below</w:t>
        </w:r>
      </w:ins>
      <w:ins w:id="1327" w:author="Gerard" w:date="2015-03-21T10:24:00Z">
        <w:r>
          <w:t>.</w:t>
        </w:r>
      </w:ins>
      <w:ins w:id="1328" w:author="Gerard" w:date="2015-03-21T10:26:00Z">
        <w:r>
          <w:t xml:space="preserve">  The summation is taken over all generations </w:t>
        </w:r>
      </w:ins>
      <w:ins w:id="1329" w:author="Gerard" w:date="2015-03-21T10:26:00Z">
        <w:r w:rsidRPr="00F77222">
          <w:rPr>
            <w:position w:val="-4"/>
          </w:rPr>
          <w:object w:dxaOrig="200" w:dyaOrig="200" w14:anchorId="6457A565">
            <v:shape id="_x0000_i2381" type="#_x0000_t75" style="width:10.2pt;height:10.2pt" o:ole="">
              <v:imagedata r:id="rId2736" o:title=""/>
            </v:shape>
            <o:OLEObject Type="Embed" ProgID="Equation.DSMT4" ShapeID="_x0000_i2381" DrawAspect="Content" ObjectID="_1493039853" r:id="rId2737"/>
          </w:object>
        </w:r>
      </w:ins>
      <w:ins w:id="1330" w:author="Gerard" w:date="2015-03-21T10:26:00Z">
        <w:r>
          <w:t xml:space="preserve"> that were created prior to the current </w:t>
        </w:r>
        <w:proofErr w:type="gramStart"/>
        <w:r>
          <w:t xml:space="preserve">time </w:t>
        </w:r>
      </w:ins>
      <w:proofErr w:type="gramEnd"/>
      <w:ins w:id="1331" w:author="Gerard" w:date="2015-03-21T10:26:00Z">
        <w:r w:rsidRPr="008F4FC8">
          <w:rPr>
            <w:position w:val="-4"/>
          </w:rPr>
          <w:object w:dxaOrig="140" w:dyaOrig="220" w14:anchorId="11710968">
            <v:shape id="_x0000_i2382" type="#_x0000_t75" style="width:7pt;height:10.75pt" o:ole="">
              <v:imagedata r:id="rId2738" o:title=""/>
            </v:shape>
            <o:OLEObject Type="Embed" ProgID="Equation.DSMT4" ShapeID="_x0000_i2382" DrawAspect="Content" ObjectID="_1493039854" r:id="rId2739"/>
          </w:object>
        </w:r>
      </w:ins>
      <w:ins w:id="1332" w:author="Gerard" w:date="2015-03-21T10:26:00Z">
        <w:r>
          <w:t>.</w:t>
        </w:r>
      </w:ins>
      <w:ins w:id="1333" w:author="Gerard" w:date="2015-03-21T10:25:00Z">
        <w:r>
          <w:t xml:space="preserve">  </w:t>
        </w:r>
      </w:ins>
      <w:ins w:id="1334" w:author="Gerard" w:date="2015-03-21T10:00:00Z">
        <w:r w:rsidR="00D25725">
          <w:t xml:space="preserve">The Cauchy stress </w:t>
        </w:r>
      </w:ins>
      <w:ins w:id="1335" w:author="Gerard" w:date="2015-03-21T10:03:00Z">
        <w:r w:rsidR="00D25725" w:rsidRPr="007E2473">
          <w:rPr>
            <w:position w:val="-6"/>
          </w:rPr>
          <w:object w:dxaOrig="240" w:dyaOrig="240" w14:anchorId="2A21D649">
            <v:shape id="_x0000_i2383" type="#_x0000_t75" style="width:12.35pt;height:12.35pt" o:ole="">
              <v:imagedata r:id="rId2740" o:title=""/>
            </v:shape>
            <o:OLEObject Type="Embed" ProgID="Equation.DSMT4" ShapeID="_x0000_i2383" DrawAspect="Content" ObjectID="_1493039855" r:id="rId2741"/>
          </w:object>
        </w:r>
      </w:ins>
      <w:ins w:id="1336" w:author="Gerard" w:date="2015-03-21T10:03:00Z">
        <w:r w:rsidR="00D25725">
          <w:t xml:space="preserve"> </w:t>
        </w:r>
      </w:ins>
      <w:ins w:id="1337" w:author="Gerard" w:date="2015-03-21T10:00:00Z">
        <w:r w:rsidR="00D25725">
          <w:t xml:space="preserve">in a reactive viscoelastic material is </w:t>
        </w:r>
      </w:ins>
      <w:ins w:id="1338" w:author="Gerard" w:date="2015-03-21T10:25:00Z">
        <w:r>
          <w:t xml:space="preserve">similarly </w:t>
        </w:r>
      </w:ins>
      <w:ins w:id="1339" w:author="Gerard" w:date="2015-03-21T10:00:00Z">
        <w:r w:rsidR="00D25725">
          <w:t>given by</w:t>
        </w:r>
      </w:ins>
    </w:p>
    <w:p w14:paraId="0064A955" w14:textId="3BFABAB1" w:rsidR="00D25725" w:rsidRDefault="00D25725">
      <w:pPr>
        <w:pStyle w:val="MTDisplayEquation"/>
        <w:rPr>
          <w:ins w:id="1340" w:author="Gerard" w:date="2015-03-21T09:58:00Z"/>
        </w:rPr>
        <w:pPrChange w:id="1341" w:author="Gerard" w:date="2015-03-21T10:01:00Z">
          <w:pPr/>
        </w:pPrChange>
      </w:pPr>
      <w:ins w:id="1342" w:author="Gerard" w:date="2015-03-21T10:01:00Z">
        <w:r>
          <w:tab/>
        </w:r>
      </w:ins>
      <w:ins w:id="1343" w:author="Gerard" w:date="2015-03-21T10:01:00Z">
        <w:r w:rsidRPr="007E2473">
          <w:rPr>
            <w:position w:val="-28"/>
          </w:rPr>
          <w:object w:dxaOrig="2840" w:dyaOrig="580" w14:anchorId="72E23D6A">
            <v:shape id="_x0000_i2384" type="#_x0000_t75" style="width:141.85pt;height:29pt" o:ole="">
              <v:imagedata r:id="rId2742" o:title=""/>
            </v:shape>
            <o:OLEObject Type="Embed" ProgID="Equation.DSMT4" ShapeID="_x0000_i2384" DrawAspect="Content" ObjectID="_1493039856" r:id="rId2743"/>
          </w:object>
        </w:r>
      </w:ins>
      <w:ins w:id="1344" w:author="Gerard" w:date="2015-03-21T10:01:00Z">
        <w:r>
          <w:t xml:space="preserve"> </w:t>
        </w:r>
        <w:r>
          <w:tab/>
        </w:r>
        <w:r>
          <w:fldChar w:fldCharType="begin"/>
        </w:r>
        <w:r>
          <w:instrText xml:space="preserve"> MACROBUTTON MTPlaceRef \* MERGEFORMAT </w:instrText>
        </w:r>
        <w:r>
          <w:fldChar w:fldCharType="begin"/>
        </w:r>
        <w:r>
          <w:instrText xml:space="preserve"> SEQ MTEqn \h \* MERGEFORMAT </w:instrText>
        </w:r>
      </w:ins>
      <w:del w:id="1345" w:author="Gerard" w:date="2015-05-06T12:49:00Z">
        <w:r>
          <w:fldChar w:fldCharType="end"/>
        </w:r>
      </w:del>
      <w:bookmarkStart w:id="1346" w:name="ZEqnNum468501"/>
      <w:ins w:id="1347" w:author="Gerard" w:date="2015-03-21T10:01:00Z">
        <w:r>
          <w:instrText>(</w:instrText>
        </w:r>
        <w:r>
          <w:fldChar w:fldCharType="begin"/>
        </w:r>
        <w:r>
          <w:instrText xml:space="preserve"> SEQ MTSec \c \* Arabic \* MERGEFORMAT </w:instrText>
        </w:r>
      </w:ins>
      <w:r>
        <w:fldChar w:fldCharType="separate"/>
      </w:r>
      <w:ins w:id="1348" w:author="Gerard" w:date="2015-05-06T12:49:00Z">
        <w:r w:rsidR="00E3755C">
          <w:rPr>
            <w:noProof/>
          </w:rPr>
          <w:instrText>5</w:instrText>
        </w:r>
      </w:ins>
      <w:ins w:id="1349" w:author="Gerard" w:date="2015-03-21T10:01:00Z">
        <w:r>
          <w:fldChar w:fldCharType="end"/>
        </w:r>
        <w:r>
          <w:instrText>.</w:instrText>
        </w:r>
        <w:r>
          <w:fldChar w:fldCharType="begin"/>
        </w:r>
        <w:r>
          <w:instrText xml:space="preserve"> SEQ MTEqn \c \* Arabic \* MERGEFORMAT </w:instrText>
        </w:r>
      </w:ins>
      <w:r>
        <w:fldChar w:fldCharType="separate"/>
      </w:r>
      <w:ins w:id="1350" w:author="Gerard" w:date="2015-05-06T12:49:00Z">
        <w:r w:rsidR="00E3755C">
          <w:rPr>
            <w:noProof/>
          </w:rPr>
          <w:instrText>88</w:instrText>
        </w:r>
      </w:ins>
      <w:ins w:id="1351" w:author="Gerard" w:date="2015-03-21T10:01:00Z">
        <w:r>
          <w:fldChar w:fldCharType="end"/>
        </w:r>
        <w:r>
          <w:instrText>)</w:instrText>
        </w:r>
        <w:bookmarkEnd w:id="1346"/>
        <w:r>
          <w:fldChar w:fldCharType="end"/>
        </w:r>
      </w:ins>
    </w:p>
    <w:p w14:paraId="3DDE9A00" w14:textId="6CF22B23" w:rsidR="00D25725" w:rsidRDefault="00D25725" w:rsidP="008F4FC8">
      <w:pPr>
        <w:rPr>
          <w:ins w:id="1352" w:author="Gerard" w:date="2015-03-21T10:26:00Z"/>
        </w:rPr>
      </w:pPr>
      <w:proofErr w:type="gramStart"/>
      <w:ins w:id="1353" w:author="Gerard" w:date="2015-03-21T10:03:00Z">
        <w:r>
          <w:t>where</w:t>
        </w:r>
        <w:proofErr w:type="gramEnd"/>
        <w:r>
          <w:t xml:space="preserve"> </w:t>
        </w:r>
      </w:ins>
      <w:ins w:id="1354" w:author="Gerard" w:date="2015-03-21T10:03:00Z">
        <w:r w:rsidRPr="007E2473">
          <w:rPr>
            <w:position w:val="-6"/>
          </w:rPr>
          <w:object w:dxaOrig="300" w:dyaOrig="340" w14:anchorId="356C6038">
            <v:shape id="_x0000_i2385" type="#_x0000_t75" style="width:15.05pt;height:17.2pt" o:ole="">
              <v:imagedata r:id="rId2744" o:title=""/>
            </v:shape>
            <o:OLEObject Type="Embed" ProgID="Equation.DSMT4" ShapeID="_x0000_i2385" DrawAspect="Content" ObjectID="_1493039857" r:id="rId2745"/>
          </w:object>
        </w:r>
      </w:ins>
      <w:ins w:id="1355" w:author="Gerard" w:date="2015-03-21T10:03:00Z">
        <w:r>
          <w:t xml:space="preserve"> is the stress in the strong bonds and </w:t>
        </w:r>
      </w:ins>
      <w:ins w:id="1356" w:author="Gerard" w:date="2015-03-21T10:03:00Z">
        <w:r w:rsidRPr="007E2473">
          <w:rPr>
            <w:position w:val="-6"/>
          </w:rPr>
          <w:object w:dxaOrig="320" w:dyaOrig="340" w14:anchorId="7BEBA7B7">
            <v:shape id="_x0000_i2386" type="#_x0000_t75" style="width:15.6pt;height:17.2pt" o:ole="">
              <v:imagedata r:id="rId2746" o:title=""/>
            </v:shape>
            <o:OLEObject Type="Embed" ProgID="Equation.DSMT4" ShapeID="_x0000_i2386" DrawAspect="Content" ObjectID="_1493039858" r:id="rId2747"/>
          </w:object>
        </w:r>
      </w:ins>
      <w:ins w:id="1357" w:author="Gerard" w:date="2015-03-21T10:03:00Z">
        <w:r>
          <w:t xml:space="preserve"> </w:t>
        </w:r>
      </w:ins>
      <w:ins w:id="1358" w:author="Gerard" w:date="2015-03-21T10:04:00Z">
        <w:r>
          <w:t>is the stress in the weak bonds.</w:t>
        </w:r>
      </w:ins>
      <w:ins w:id="1359" w:author="Gerard" w:date="2015-03-21T10:26:00Z">
        <w:r w:rsidR="008F4FC8">
          <w:t xml:space="preserve">  These stresses are related to the respective strain energy densities of strong and weak bonds according to</w:t>
        </w:r>
      </w:ins>
    </w:p>
    <w:p w14:paraId="23D0E7FF" w14:textId="0315DDE9" w:rsidR="008F4FC8" w:rsidRDefault="008F4FC8">
      <w:pPr>
        <w:pStyle w:val="MTDisplayEquation"/>
        <w:rPr>
          <w:ins w:id="1360" w:author="Gerard" w:date="2015-03-21T10:28:00Z"/>
        </w:rPr>
        <w:pPrChange w:id="1361" w:author="Gerard" w:date="2015-03-21T10:26:00Z">
          <w:pPr>
            <w:jc w:val="left"/>
          </w:pPr>
        </w:pPrChange>
      </w:pPr>
      <w:ins w:id="1362" w:author="Gerard" w:date="2015-03-21T10:26:00Z">
        <w:r>
          <w:tab/>
        </w:r>
      </w:ins>
      <w:ins w:id="1363" w:author="Gerard" w:date="2015-03-21T10:27:00Z">
        <w:r w:rsidRPr="007E2473">
          <w:rPr>
            <w:position w:val="-24"/>
          </w:rPr>
          <w:object w:dxaOrig="5220" w:dyaOrig="740" w14:anchorId="42A7F3FC">
            <v:shape id="_x0000_i2387" type="#_x0000_t75" style="width:261.15pt;height:37.05pt" o:ole="">
              <v:imagedata r:id="rId2748" o:title=""/>
            </v:shape>
            <o:OLEObject Type="Embed" ProgID="Equation.DSMT4" ShapeID="_x0000_i2387" DrawAspect="Content" ObjectID="_1493039859" r:id="rId2749"/>
          </w:object>
        </w:r>
      </w:ins>
      <w:ins w:id="1364" w:author="Gerard" w:date="2015-03-21T10:27:00Z">
        <w:r>
          <w:t xml:space="preserve"> </w:t>
        </w:r>
        <w:r>
          <w:tab/>
        </w:r>
        <w:r>
          <w:fldChar w:fldCharType="begin"/>
        </w:r>
        <w:r>
          <w:instrText xml:space="preserve"> MACROBUTTON MTPlaceRef \* MERGEFORMAT </w:instrText>
        </w:r>
        <w:r>
          <w:fldChar w:fldCharType="begin"/>
        </w:r>
        <w:r>
          <w:instrText xml:space="preserve"> SEQ MTEqn \h \* MERGEFORMAT </w:instrText>
        </w:r>
      </w:ins>
      <w:del w:id="1365" w:author="Gerard" w:date="2015-05-06T12:49:00Z">
        <w:r>
          <w:fldChar w:fldCharType="end"/>
        </w:r>
      </w:del>
      <w:ins w:id="1366" w:author="Gerard" w:date="2015-03-21T10:27:00Z">
        <w:r>
          <w:instrText>(</w:instrText>
        </w:r>
        <w:r>
          <w:fldChar w:fldCharType="begin"/>
        </w:r>
        <w:r>
          <w:instrText xml:space="preserve"> SEQ MTSec \c \* Arabic \* MERGEFORMAT </w:instrText>
        </w:r>
      </w:ins>
      <w:r>
        <w:fldChar w:fldCharType="separate"/>
      </w:r>
      <w:ins w:id="1367" w:author="Gerard" w:date="2015-05-06T12:49:00Z">
        <w:r w:rsidR="00E3755C">
          <w:rPr>
            <w:noProof/>
          </w:rPr>
          <w:instrText>5</w:instrText>
        </w:r>
      </w:ins>
      <w:ins w:id="1368" w:author="Gerard" w:date="2015-03-21T10:27:00Z">
        <w:r>
          <w:fldChar w:fldCharType="end"/>
        </w:r>
        <w:r>
          <w:instrText>.</w:instrText>
        </w:r>
        <w:r>
          <w:fldChar w:fldCharType="begin"/>
        </w:r>
        <w:r>
          <w:instrText xml:space="preserve"> SEQ MTEqn \c \* Arabic \* MERGEFORMAT </w:instrText>
        </w:r>
      </w:ins>
      <w:r>
        <w:fldChar w:fldCharType="separate"/>
      </w:r>
      <w:ins w:id="1369" w:author="Gerard" w:date="2015-05-06T12:49:00Z">
        <w:r w:rsidR="00E3755C">
          <w:rPr>
            <w:noProof/>
          </w:rPr>
          <w:instrText>89</w:instrText>
        </w:r>
      </w:ins>
      <w:ins w:id="1370" w:author="Gerard" w:date="2015-03-21T10:27:00Z">
        <w:r>
          <w:fldChar w:fldCharType="end"/>
        </w:r>
        <w:r>
          <w:instrText>)</w:instrText>
        </w:r>
        <w:r>
          <w:fldChar w:fldCharType="end"/>
        </w:r>
      </w:ins>
    </w:p>
    <w:p w14:paraId="216DC26C" w14:textId="654926AA" w:rsidR="008F4FC8" w:rsidRDefault="00FC599A" w:rsidP="008F4FC8">
      <w:pPr>
        <w:rPr>
          <w:ins w:id="1371" w:author="Gerard" w:date="2015-03-21T10:30:00Z"/>
        </w:rPr>
      </w:pPr>
      <w:ins w:id="1372" w:author="Gerard" w:date="2015-03-21T10:29:00Z">
        <w:r>
          <w:t xml:space="preserve">The mass fractions </w:t>
        </w:r>
      </w:ins>
      <w:ins w:id="1373" w:author="Gerard" w:date="2015-03-21T10:29:00Z">
        <w:r w:rsidRPr="007E2473">
          <w:rPr>
            <w:position w:val="-14"/>
          </w:rPr>
          <w:object w:dxaOrig="860" w:dyaOrig="420" w14:anchorId="50342B82">
            <v:shape id="_x0000_i2388" type="#_x0000_t75" style="width:43pt;height:20.4pt" o:ole="">
              <v:imagedata r:id="rId2750" o:title=""/>
            </v:shape>
            <o:OLEObject Type="Embed" ProgID="Equation.DSMT4" ShapeID="_x0000_i2388" DrawAspect="Content" ObjectID="_1493039860" r:id="rId2751"/>
          </w:object>
        </w:r>
      </w:ins>
      <w:ins w:id="1374" w:author="Gerard" w:date="2015-03-21T10:29:00Z">
        <w:r>
          <w:t xml:space="preserve"> are obtained by solving the equation of mass balance for reactive </w:t>
        </w:r>
      </w:ins>
      <w:ins w:id="1375" w:author="Gerard" w:date="2015-03-21T13:24:00Z">
        <w:r w:rsidR="003D7647">
          <w:t xml:space="preserve">constrained </w:t>
        </w:r>
      </w:ins>
      <w:ins w:id="1376" w:author="Gerard" w:date="2015-03-21T10:29:00Z">
        <w:r>
          <w:t>mixtures,</w:t>
        </w:r>
      </w:ins>
    </w:p>
    <w:p w14:paraId="1976AFF7" w14:textId="2D675D9D" w:rsidR="00FC599A" w:rsidRPr="008F4FC8" w:rsidRDefault="00FC599A">
      <w:pPr>
        <w:pStyle w:val="MTDisplayEquation"/>
        <w:rPr>
          <w:ins w:id="1377" w:author="Gerard" w:date="2015-03-21T10:20:00Z"/>
        </w:rPr>
        <w:pPrChange w:id="1378" w:author="Gerard" w:date="2015-03-21T10:30:00Z">
          <w:pPr>
            <w:jc w:val="left"/>
          </w:pPr>
        </w:pPrChange>
      </w:pPr>
      <w:ins w:id="1379" w:author="Gerard" w:date="2015-03-21T10:30:00Z">
        <w:r>
          <w:tab/>
        </w:r>
      </w:ins>
      <w:ins w:id="1380" w:author="Gerard" w:date="2015-03-21T10:30:00Z">
        <w:r w:rsidR="00146ACD" w:rsidRPr="00146ACD">
          <w:rPr>
            <w:position w:val="-24"/>
          </w:rPr>
          <w:object w:dxaOrig="1680" w:dyaOrig="680" w14:anchorId="0B1B2BA7">
            <v:shape id="_x0000_i2389" type="#_x0000_t75" style="width:83.8pt;height:34.4pt" o:ole="">
              <v:imagedata r:id="rId2752" o:title=""/>
            </v:shape>
            <o:OLEObject Type="Embed" ProgID="Equation.DSMT4" ShapeID="_x0000_i2389" DrawAspect="Content" ObjectID="_1493039861" r:id="rId2753"/>
          </w:object>
        </w:r>
      </w:ins>
      <w:ins w:id="1381" w:author="Gerard" w:date="2015-03-21T10:30:00Z">
        <w:r>
          <w:t xml:space="preserve"> </w:t>
        </w:r>
        <w:r>
          <w:tab/>
        </w:r>
        <w:r>
          <w:fldChar w:fldCharType="begin"/>
        </w:r>
        <w:r>
          <w:instrText xml:space="preserve"> MACROBUTTON MTPlaceRef \* MERGEFORMAT </w:instrText>
        </w:r>
        <w:r>
          <w:fldChar w:fldCharType="begin"/>
        </w:r>
        <w:r>
          <w:instrText xml:space="preserve"> SEQ MTEqn \h \* MERGEFORMAT </w:instrText>
        </w:r>
      </w:ins>
      <w:del w:id="1382" w:author="Gerard" w:date="2015-05-06T12:49:00Z">
        <w:r>
          <w:fldChar w:fldCharType="end"/>
        </w:r>
      </w:del>
      <w:ins w:id="1383" w:author="Gerard" w:date="2015-03-21T10:30:00Z">
        <w:r>
          <w:instrText>(</w:instrText>
        </w:r>
        <w:r>
          <w:fldChar w:fldCharType="begin"/>
        </w:r>
        <w:r>
          <w:instrText xml:space="preserve"> SEQ MTSec \c \* Arabic \* MERGEFORMAT </w:instrText>
        </w:r>
      </w:ins>
      <w:r>
        <w:fldChar w:fldCharType="separate"/>
      </w:r>
      <w:ins w:id="1384" w:author="Gerard" w:date="2015-05-06T12:49:00Z">
        <w:r w:rsidR="00E3755C">
          <w:rPr>
            <w:noProof/>
          </w:rPr>
          <w:instrText>5</w:instrText>
        </w:r>
      </w:ins>
      <w:ins w:id="1385" w:author="Gerard" w:date="2015-03-21T10:30:00Z">
        <w:r>
          <w:fldChar w:fldCharType="end"/>
        </w:r>
        <w:r>
          <w:instrText>.</w:instrText>
        </w:r>
        <w:r>
          <w:fldChar w:fldCharType="begin"/>
        </w:r>
        <w:r>
          <w:instrText xml:space="preserve"> SEQ MTEqn \c \* Arabic \* MERGEFORMAT </w:instrText>
        </w:r>
      </w:ins>
      <w:r>
        <w:fldChar w:fldCharType="separate"/>
      </w:r>
      <w:ins w:id="1386" w:author="Gerard" w:date="2015-05-06T12:49:00Z">
        <w:r w:rsidR="00E3755C">
          <w:rPr>
            <w:noProof/>
          </w:rPr>
          <w:instrText>90</w:instrText>
        </w:r>
      </w:ins>
      <w:ins w:id="1387" w:author="Gerard" w:date="2015-03-21T10:30:00Z">
        <w:r>
          <w:fldChar w:fldCharType="end"/>
        </w:r>
        <w:r>
          <w:instrText>)</w:instrText>
        </w:r>
        <w:r>
          <w:fldChar w:fldCharType="end"/>
        </w:r>
      </w:ins>
    </w:p>
    <w:p w14:paraId="66AFF4E2" w14:textId="0442B790" w:rsidR="008F4FC8" w:rsidRDefault="00146ACD" w:rsidP="00E11829">
      <w:pPr>
        <w:rPr>
          <w:ins w:id="1388" w:author="Gerard" w:date="2015-03-21T10:33:00Z"/>
        </w:rPr>
      </w:pPr>
      <w:proofErr w:type="gramStart"/>
      <w:ins w:id="1389" w:author="Gerard" w:date="2015-03-21T10:31:00Z">
        <w:r>
          <w:t>where</w:t>
        </w:r>
        <w:proofErr w:type="gramEnd"/>
        <w:r>
          <w:t xml:space="preserve"> the mass fraction supply </w:t>
        </w:r>
      </w:ins>
      <w:ins w:id="1390" w:author="Gerard" w:date="2015-03-21T10:31:00Z">
        <w:r w:rsidRPr="00146ACD">
          <w:rPr>
            <w:position w:val="-4"/>
          </w:rPr>
          <w:object w:dxaOrig="320" w:dyaOrig="320" w14:anchorId="036FE4F7">
            <v:shape id="_x0000_i2390" type="#_x0000_t75" style="width:15.6pt;height:15.6pt" o:ole="">
              <v:imagedata r:id="rId2754" o:title=""/>
            </v:shape>
            <o:OLEObject Type="Embed" ProgID="Equation.DSMT4" ShapeID="_x0000_i2390" DrawAspect="Content" ObjectID="_1493039862" r:id="rId2755"/>
          </w:object>
        </w:r>
      </w:ins>
      <w:ins w:id="1391" w:author="Gerard" w:date="2015-03-21T10:31:00Z">
        <w:r>
          <w:t xml:space="preserve"> must be specified </w:t>
        </w:r>
      </w:ins>
      <w:ins w:id="1392" w:author="Gerard" w:date="2015-03-21T10:32:00Z">
        <w:r>
          <w:t xml:space="preserve">as </w:t>
        </w:r>
      </w:ins>
      <w:ins w:id="1393" w:author="Gerard" w:date="2015-03-21T10:31:00Z">
        <w:r>
          <w:t xml:space="preserve">a constitutive </w:t>
        </w:r>
      </w:ins>
      <w:ins w:id="1394" w:author="Gerard" w:date="2015-03-21T10:32:00Z">
        <w:r>
          <w:t>function of the deformation</w:t>
        </w:r>
      </w:ins>
      <w:ins w:id="1395" w:author="Gerard" w:date="2015-03-21T10:34:00Z">
        <w:r w:rsidR="00295FC5">
          <w:t xml:space="preserve"> gradient </w:t>
        </w:r>
      </w:ins>
      <w:ins w:id="1396" w:author="Gerard" w:date="2015-03-21T10:36:00Z">
        <w:r w:rsidR="00295FC5" w:rsidRPr="00295FC5">
          <w:rPr>
            <w:position w:val="-4"/>
          </w:rPr>
          <w:object w:dxaOrig="220" w:dyaOrig="240" w14:anchorId="4DA3227F">
            <v:shape id="_x0000_i2391" type="#_x0000_t75" style="width:10.75pt;height:12.35pt" o:ole="">
              <v:imagedata r:id="rId2756" o:title=""/>
            </v:shape>
            <o:OLEObject Type="Embed" ProgID="Equation.DSMT4" ShapeID="_x0000_i2391" DrawAspect="Content" ObjectID="_1493039863" r:id="rId2757"/>
          </w:object>
        </w:r>
      </w:ins>
      <w:ins w:id="1397" w:author="Gerard" w:date="2015-03-21T10:36:00Z">
        <w:r w:rsidR="00295FC5">
          <w:t xml:space="preserve"> </w:t>
        </w:r>
      </w:ins>
      <w:ins w:id="1398" w:author="Gerard" w:date="2015-03-21T10:32:00Z">
        <w:r>
          <w:t xml:space="preserve">and </w:t>
        </w:r>
      </w:ins>
      <w:ins w:id="1399" w:author="Gerard" w:date="2015-03-21T10:34:00Z">
        <w:r w:rsidR="00295FC5">
          <w:t xml:space="preserve">the </w:t>
        </w:r>
      </w:ins>
      <w:ins w:id="1400" w:author="Gerard" w:date="2015-03-21T10:32:00Z">
        <w:r>
          <w:t xml:space="preserve">mass fractions </w:t>
        </w:r>
      </w:ins>
      <w:ins w:id="1401" w:author="Gerard" w:date="2015-03-21T10:31:00Z">
        <w:r w:rsidRPr="00146ACD">
          <w:rPr>
            <w:position w:val="-4"/>
          </w:rPr>
          <w:object w:dxaOrig="340" w:dyaOrig="320" w14:anchorId="55B77E6B">
            <v:shape id="_x0000_i2392" type="#_x0000_t75" style="width:17.2pt;height:15.6pt" o:ole="">
              <v:imagedata r:id="rId2758" o:title=""/>
            </v:shape>
            <o:OLEObject Type="Embed" ProgID="Equation.DSMT4" ShapeID="_x0000_i2392" DrawAspect="Content" ObjectID="_1493039864" r:id="rId2759"/>
          </w:object>
        </w:r>
      </w:ins>
      <w:ins w:id="1402" w:author="Gerard" w:date="2015-03-21T10:31:00Z">
        <w:r>
          <w:t xml:space="preserve"> </w:t>
        </w:r>
      </w:ins>
      <w:ins w:id="1403" w:author="Gerard" w:date="2015-03-21T10:32:00Z">
        <w:r>
          <w:t>from all generations.</w:t>
        </w:r>
      </w:ins>
      <w:ins w:id="1404" w:author="Gerard" w:date="2015-03-21T10:33:00Z">
        <w:r w:rsidR="00E11829">
          <w:t xml:space="preserve">  Since mass must be conserved over all generations, it follows that</w:t>
        </w:r>
      </w:ins>
    </w:p>
    <w:p w14:paraId="1C4E62DD" w14:textId="2FC86B4E" w:rsidR="00E11829" w:rsidRDefault="00E11829">
      <w:pPr>
        <w:pStyle w:val="MTDisplayEquation"/>
        <w:rPr>
          <w:ins w:id="1405" w:author="Gerard" w:date="2015-03-21T10:34:00Z"/>
        </w:rPr>
        <w:pPrChange w:id="1406" w:author="Gerard" w:date="2015-03-21T10:33:00Z">
          <w:pPr>
            <w:jc w:val="left"/>
          </w:pPr>
        </w:pPrChange>
      </w:pPr>
      <w:ins w:id="1407" w:author="Gerard" w:date="2015-03-21T10:33:00Z">
        <w:r>
          <w:tab/>
        </w:r>
      </w:ins>
      <w:ins w:id="1408" w:author="Gerard" w:date="2015-03-21T10:33:00Z">
        <w:r w:rsidRPr="007E2473">
          <w:rPr>
            <w:position w:val="-28"/>
          </w:rPr>
          <w:object w:dxaOrig="2120" w:dyaOrig="560" w14:anchorId="7DBFA940">
            <v:shape id="_x0000_i2393" type="#_x0000_t75" style="width:106.4pt;height:27.95pt" o:ole="">
              <v:imagedata r:id="rId2760" o:title=""/>
            </v:shape>
            <o:OLEObject Type="Embed" ProgID="Equation.DSMT4" ShapeID="_x0000_i2393" DrawAspect="Content" ObjectID="_1493039865" r:id="rId2761"/>
          </w:object>
        </w:r>
      </w:ins>
      <w:ins w:id="1409" w:author="Gerard" w:date="2015-03-21T10:33:00Z">
        <w:r>
          <w:t xml:space="preserve"> </w:t>
        </w:r>
        <w:r>
          <w:tab/>
        </w:r>
        <w:r>
          <w:fldChar w:fldCharType="begin"/>
        </w:r>
        <w:r>
          <w:instrText xml:space="preserve"> MACROBUTTON MTPlaceRef \* MERGEFORMAT </w:instrText>
        </w:r>
        <w:r>
          <w:fldChar w:fldCharType="begin"/>
        </w:r>
        <w:r>
          <w:instrText xml:space="preserve"> SEQ MTEqn \h \* MERGEFORMAT </w:instrText>
        </w:r>
      </w:ins>
      <w:del w:id="1410" w:author="Gerard" w:date="2015-05-06T12:49:00Z">
        <w:r>
          <w:fldChar w:fldCharType="end"/>
        </w:r>
      </w:del>
      <w:ins w:id="1411" w:author="Gerard" w:date="2015-03-21T10:33:00Z">
        <w:r>
          <w:instrText>(</w:instrText>
        </w:r>
        <w:r>
          <w:fldChar w:fldCharType="begin"/>
        </w:r>
        <w:r>
          <w:instrText xml:space="preserve"> SEQ MTSec \c \* Arabic \* MERGEFORMAT </w:instrText>
        </w:r>
      </w:ins>
      <w:r>
        <w:fldChar w:fldCharType="separate"/>
      </w:r>
      <w:ins w:id="1412" w:author="Gerard" w:date="2015-05-06T12:49:00Z">
        <w:r w:rsidR="00E3755C">
          <w:rPr>
            <w:noProof/>
          </w:rPr>
          <w:instrText>5</w:instrText>
        </w:r>
      </w:ins>
      <w:ins w:id="1413" w:author="Gerard" w:date="2015-03-21T10:33:00Z">
        <w:r>
          <w:fldChar w:fldCharType="end"/>
        </w:r>
        <w:r>
          <w:instrText>.</w:instrText>
        </w:r>
        <w:r>
          <w:fldChar w:fldCharType="begin"/>
        </w:r>
        <w:r>
          <w:instrText xml:space="preserve"> SEQ MTEqn \c \* Arabic \* MERGEFORMAT </w:instrText>
        </w:r>
      </w:ins>
      <w:r>
        <w:fldChar w:fldCharType="separate"/>
      </w:r>
      <w:ins w:id="1414" w:author="Gerard" w:date="2015-05-06T12:49:00Z">
        <w:r w:rsidR="00E3755C">
          <w:rPr>
            <w:noProof/>
          </w:rPr>
          <w:instrText>91</w:instrText>
        </w:r>
      </w:ins>
      <w:ins w:id="1415" w:author="Gerard" w:date="2015-03-21T10:33:00Z">
        <w:r>
          <w:fldChar w:fldCharType="end"/>
        </w:r>
        <w:r>
          <w:instrText>)</w:instrText>
        </w:r>
        <w:r>
          <w:fldChar w:fldCharType="end"/>
        </w:r>
      </w:ins>
    </w:p>
    <w:p w14:paraId="7255613A" w14:textId="555423F6" w:rsidR="00E11829" w:rsidRDefault="00731A28" w:rsidP="00295FC5">
      <w:pPr>
        <w:rPr>
          <w:ins w:id="1416" w:author="Gerard" w:date="2015-03-21T10:45:00Z"/>
        </w:rPr>
      </w:pPr>
      <w:ins w:id="1417" w:author="Gerard" w:date="2015-03-21T10:44:00Z">
        <w:r>
          <w:t xml:space="preserve">Any number of valid solutions may exist </w:t>
        </w:r>
        <w:proofErr w:type="gramStart"/>
        <w:r>
          <w:t xml:space="preserve">for </w:t>
        </w:r>
      </w:ins>
      <w:proofErr w:type="gramEnd"/>
      <w:ins w:id="1418" w:author="Gerard" w:date="2015-03-21T10:44:00Z">
        <w:r w:rsidRPr="00731A28">
          <w:rPr>
            <w:position w:val="-4"/>
          </w:rPr>
          <w:object w:dxaOrig="320" w:dyaOrig="320" w14:anchorId="69DB3F6A">
            <v:shape id="_x0000_i2394" type="#_x0000_t75" style="width:15.6pt;height:15.6pt" o:ole="">
              <v:imagedata r:id="rId2762" o:title=""/>
            </v:shape>
            <o:OLEObject Type="Embed" ProgID="Equation.DSMT4" ShapeID="_x0000_i2394" DrawAspect="Content" ObjectID="_1493039866" r:id="rId2763"/>
          </w:object>
        </w:r>
      </w:ins>
      <w:ins w:id="1419" w:author="Gerard" w:date="2015-03-21T10:44:00Z">
        <w:r>
          <w:t xml:space="preserve">, based on constitutive assumptions for </w:t>
        </w:r>
      </w:ins>
      <w:ins w:id="1420" w:author="Gerard" w:date="2015-03-21T10:44:00Z">
        <w:r w:rsidRPr="00731A28">
          <w:rPr>
            <w:position w:val="-4"/>
          </w:rPr>
          <w:object w:dxaOrig="320" w:dyaOrig="320" w14:anchorId="17F80F99">
            <v:shape id="_x0000_i2395" type="#_x0000_t75" style="width:15.6pt;height:15.6pt" o:ole="">
              <v:imagedata r:id="rId2764" o:title=""/>
            </v:shape>
            <o:OLEObject Type="Embed" ProgID="Equation.DSMT4" ShapeID="_x0000_i2395" DrawAspect="Content" ObjectID="_1493039867" r:id="rId2765"/>
          </w:object>
        </w:r>
      </w:ins>
      <w:ins w:id="1421" w:author="Gerard" w:date="2015-03-21T10:44:00Z">
        <w:r>
          <w:t xml:space="preserve">.  </w:t>
        </w:r>
      </w:ins>
      <w:ins w:id="1422" w:author="Gerard" w:date="2015-03-21T10:45:00Z">
        <w:r>
          <w:t xml:space="preserve">For example, </w:t>
        </w:r>
      </w:ins>
      <w:ins w:id="1423" w:author="Gerard" w:date="2015-03-21T10:47:00Z">
        <w:r>
          <w:t xml:space="preserve">for </w:t>
        </w:r>
      </w:ins>
      <w:ins w:id="1424" w:author="Gerard" w:date="2015-03-21T10:47:00Z">
        <w:r w:rsidRPr="00731A28">
          <w:rPr>
            <w:position w:val="-4"/>
          </w:rPr>
          <w:object w:dxaOrig="380" w:dyaOrig="200" w14:anchorId="589F2DF2">
            <v:shape id="_x0000_i2396" type="#_x0000_t75" style="width:19.35pt;height:10.2pt" o:ole="">
              <v:imagedata r:id="rId2766" o:title=""/>
            </v:shape>
            <o:OLEObject Type="Embed" ProgID="Equation.DSMT4" ShapeID="_x0000_i2396" DrawAspect="Content" ObjectID="_1493039868" r:id="rId2767"/>
          </w:object>
        </w:r>
      </w:ins>
      <w:ins w:id="1425" w:author="Gerard" w:date="2015-03-21T10:47:00Z">
        <w:r>
          <w:t>generation bonds</w:t>
        </w:r>
      </w:ins>
      <w:ins w:id="1426" w:author="Gerard" w:date="2015-03-21T10:48:00Z">
        <w:r>
          <w:t xml:space="preserve"> reforming in an unloaded state during the time </w:t>
        </w:r>
        <w:proofErr w:type="gramStart"/>
        <w:r>
          <w:t xml:space="preserve">interval </w:t>
        </w:r>
      </w:ins>
      <w:proofErr w:type="gramEnd"/>
      <w:ins w:id="1427" w:author="Gerard" w:date="2015-03-21T10:48:00Z">
        <w:r w:rsidRPr="00731A28">
          <w:rPr>
            <w:position w:val="-4"/>
          </w:rPr>
          <w:object w:dxaOrig="860" w:dyaOrig="240" w14:anchorId="2FDEFD97">
            <v:shape id="_x0000_i2397" type="#_x0000_t75" style="width:43pt;height:12.35pt" o:ole="">
              <v:imagedata r:id="rId2768" o:title=""/>
            </v:shape>
            <o:OLEObject Type="Embed" ProgID="Equation.DSMT4" ShapeID="_x0000_i2397" DrawAspect="Content" ObjectID="_1493039869" r:id="rId2769"/>
          </w:object>
        </w:r>
      </w:ins>
      <w:ins w:id="1428" w:author="Gerard" w:date="2015-03-21T10:48:00Z">
        <w:r>
          <w:t xml:space="preserve">, and subsequently breaking in response to loading at </w:t>
        </w:r>
      </w:ins>
      <w:ins w:id="1429" w:author="Gerard" w:date="2015-03-21T10:48:00Z">
        <w:r w:rsidRPr="00731A28">
          <w:rPr>
            <w:position w:val="-4"/>
          </w:rPr>
          <w:object w:dxaOrig="500" w:dyaOrig="220" w14:anchorId="302541F5">
            <v:shape id="_x0000_i2398" type="#_x0000_t75" style="width:24.7pt;height:10.75pt" o:ole="">
              <v:imagedata r:id="rId2770" o:title=""/>
            </v:shape>
            <o:OLEObject Type="Embed" ProgID="Equation.DSMT4" ShapeID="_x0000_i2398" DrawAspect="Content" ObjectID="_1493039870" r:id="rId2771"/>
          </w:object>
        </w:r>
      </w:ins>
      <w:ins w:id="1430" w:author="Gerard" w:date="2015-03-21T10:48:00Z">
        <w:r>
          <w:t>,</w:t>
        </w:r>
      </w:ins>
      <w:ins w:id="1431" w:author="Gerard" w:date="2015-03-21T10:47:00Z">
        <w:r>
          <w:t xml:space="preserve"> </w:t>
        </w:r>
      </w:ins>
      <w:ins w:id="1432" w:author="Gerard" w:date="2015-03-21T10:45:00Z">
        <w:r>
          <w:t>Type I bond kinetics provide</w:t>
        </w:r>
      </w:ins>
      <w:ins w:id="1433" w:author="Gerard" w:date="2015-03-21T10:48:00Z">
        <w:r>
          <w:t>s</w:t>
        </w:r>
      </w:ins>
      <w:ins w:id="1434" w:author="Gerard" w:date="2015-03-21T10:45:00Z">
        <w:r>
          <w:t xml:space="preserve"> a solution of the form</w:t>
        </w:r>
      </w:ins>
    </w:p>
    <w:p w14:paraId="3130B1D1" w14:textId="0CC17BC2" w:rsidR="00731A28" w:rsidRPr="00295FC5" w:rsidRDefault="00731A28">
      <w:pPr>
        <w:pStyle w:val="MTDisplayEquation"/>
        <w:rPr>
          <w:ins w:id="1435" w:author="Gerard" w:date="2015-03-21T10:03:00Z"/>
        </w:rPr>
        <w:pPrChange w:id="1436" w:author="Gerard" w:date="2015-03-21T10:45:00Z">
          <w:pPr>
            <w:jc w:val="left"/>
          </w:pPr>
        </w:pPrChange>
      </w:pPr>
      <w:ins w:id="1437" w:author="Gerard" w:date="2015-03-21T10:45:00Z">
        <w:r>
          <w:lastRenderedPageBreak/>
          <w:tab/>
        </w:r>
      </w:ins>
      <w:ins w:id="1438" w:author="Gerard" w:date="2015-03-21T10:45:00Z">
        <w:r w:rsidRPr="00731A28">
          <w:rPr>
            <w:position w:val="-72"/>
          </w:rPr>
          <w:object w:dxaOrig="5000" w:dyaOrig="1560" w14:anchorId="2A575F2D">
            <v:shape id="_x0000_i2399" type="#_x0000_t75" style="width:250.4pt;height:77.9pt" o:ole="">
              <v:imagedata r:id="rId2772" o:title=""/>
            </v:shape>
            <o:OLEObject Type="Embed" ProgID="Equation.DSMT4" ShapeID="_x0000_i2399" DrawAspect="Content" ObjectID="_1493039871" r:id="rId2773"/>
          </w:object>
        </w:r>
      </w:ins>
      <w:ins w:id="1439" w:author="Gerard" w:date="2015-03-21T10:45:00Z">
        <w:r>
          <w:t xml:space="preserve"> </w:t>
        </w:r>
        <w:r>
          <w:tab/>
        </w:r>
        <w:r>
          <w:fldChar w:fldCharType="begin"/>
        </w:r>
        <w:r>
          <w:instrText xml:space="preserve"> MACROBUTTON MTPlaceRef \* MERGEFORMAT </w:instrText>
        </w:r>
        <w:r>
          <w:fldChar w:fldCharType="begin"/>
        </w:r>
        <w:r>
          <w:instrText xml:space="preserve"> SEQ MTEqn \h \* MERGEFORMAT </w:instrText>
        </w:r>
      </w:ins>
      <w:del w:id="1440" w:author="Gerard" w:date="2015-05-06T12:49:00Z">
        <w:r>
          <w:fldChar w:fldCharType="end"/>
        </w:r>
      </w:del>
      <w:bookmarkStart w:id="1441" w:name="ZEqnNum708996"/>
      <w:ins w:id="1442" w:author="Gerard" w:date="2015-03-21T10:45:00Z">
        <w:r>
          <w:instrText>(</w:instrText>
        </w:r>
        <w:r>
          <w:fldChar w:fldCharType="begin"/>
        </w:r>
        <w:r>
          <w:instrText xml:space="preserve"> SEQ MTSec \c \* Arabic \* MERGEFORMAT </w:instrText>
        </w:r>
      </w:ins>
      <w:r>
        <w:fldChar w:fldCharType="separate"/>
      </w:r>
      <w:ins w:id="1443" w:author="Gerard" w:date="2015-05-06T12:49:00Z">
        <w:r w:rsidR="00E3755C">
          <w:rPr>
            <w:noProof/>
          </w:rPr>
          <w:instrText>5</w:instrText>
        </w:r>
      </w:ins>
      <w:ins w:id="1444" w:author="Gerard" w:date="2015-03-21T10:45:00Z">
        <w:r>
          <w:fldChar w:fldCharType="end"/>
        </w:r>
        <w:r>
          <w:instrText>.</w:instrText>
        </w:r>
        <w:r>
          <w:fldChar w:fldCharType="begin"/>
        </w:r>
        <w:r>
          <w:instrText xml:space="preserve"> SEQ MTEqn \c \* Arabic \* MERGEFORMAT </w:instrText>
        </w:r>
      </w:ins>
      <w:r>
        <w:fldChar w:fldCharType="separate"/>
      </w:r>
      <w:ins w:id="1445" w:author="Gerard" w:date="2015-05-06T12:49:00Z">
        <w:r w:rsidR="00E3755C">
          <w:rPr>
            <w:noProof/>
          </w:rPr>
          <w:instrText>92</w:instrText>
        </w:r>
      </w:ins>
      <w:ins w:id="1446" w:author="Gerard" w:date="2015-03-21T10:45:00Z">
        <w:r>
          <w:fldChar w:fldCharType="end"/>
        </w:r>
        <w:r>
          <w:instrText>)</w:instrText>
        </w:r>
        <w:bookmarkEnd w:id="1441"/>
        <w:r>
          <w:fldChar w:fldCharType="end"/>
        </w:r>
      </w:ins>
    </w:p>
    <w:p w14:paraId="17F4654B" w14:textId="19EBFC80" w:rsidR="00731A28" w:rsidRDefault="00731A28" w:rsidP="00731A28">
      <w:pPr>
        <w:rPr>
          <w:ins w:id="1447" w:author="Gerard" w:date="2015-03-21T10:49:00Z"/>
        </w:rPr>
      </w:pPr>
      <w:proofErr w:type="gramStart"/>
      <w:ins w:id="1448" w:author="Gerard" w:date="2015-03-21T10:49:00Z">
        <w:r>
          <w:t>where</w:t>
        </w:r>
        <w:proofErr w:type="gramEnd"/>
      </w:ins>
    </w:p>
    <w:p w14:paraId="0D428282" w14:textId="7F5067ED" w:rsidR="00731A28" w:rsidRDefault="00731A28">
      <w:pPr>
        <w:pStyle w:val="MTDisplayEquation"/>
        <w:rPr>
          <w:ins w:id="1449" w:author="Gerard" w:date="2015-03-21T10:49:00Z"/>
        </w:rPr>
        <w:pPrChange w:id="1450" w:author="Gerard" w:date="2015-03-21T10:49:00Z">
          <w:pPr>
            <w:jc w:val="left"/>
          </w:pPr>
        </w:pPrChange>
      </w:pPr>
      <w:ins w:id="1451" w:author="Gerard" w:date="2015-03-21T10:49:00Z">
        <w:r>
          <w:tab/>
        </w:r>
      </w:ins>
      <w:ins w:id="1452" w:author="Gerard" w:date="2015-03-21T10:49:00Z">
        <w:r w:rsidR="003D7647" w:rsidRPr="003D7647">
          <w:rPr>
            <w:position w:val="-32"/>
          </w:rPr>
          <w:object w:dxaOrig="2500" w:dyaOrig="600" w14:anchorId="4111CE34">
            <v:shape id="_x0000_i2400" type="#_x0000_t75" style="width:124.65pt;height:30.1pt" o:ole="">
              <v:imagedata r:id="rId2774" o:title=""/>
            </v:shape>
            <o:OLEObject Type="Embed" ProgID="Equation.DSMT4" ShapeID="_x0000_i2400" DrawAspect="Content" ObjectID="_1493039872" r:id="rId2775"/>
          </w:object>
        </w:r>
      </w:ins>
      <w:ins w:id="1453" w:author="Gerard" w:date="2015-03-21T10:49:00Z">
        <w:r>
          <w:t xml:space="preserve"> </w:t>
        </w:r>
        <w:r>
          <w:tab/>
        </w:r>
        <w:r>
          <w:fldChar w:fldCharType="begin"/>
        </w:r>
        <w:r>
          <w:instrText xml:space="preserve"> MACROBUTTON MTPlaceRef \* MERGEFORMAT </w:instrText>
        </w:r>
        <w:r>
          <w:fldChar w:fldCharType="begin"/>
        </w:r>
        <w:r>
          <w:instrText xml:space="preserve"> SEQ MTEqn \h \* MERGEFORMAT </w:instrText>
        </w:r>
      </w:ins>
      <w:del w:id="1454" w:author="Gerard" w:date="2015-05-06T12:49:00Z">
        <w:r>
          <w:fldChar w:fldCharType="end"/>
        </w:r>
      </w:del>
      <w:bookmarkStart w:id="1455" w:name="ZEqnNum604881"/>
      <w:ins w:id="1456" w:author="Gerard" w:date="2015-03-21T10:49:00Z">
        <w:r>
          <w:instrText>(</w:instrText>
        </w:r>
        <w:r>
          <w:fldChar w:fldCharType="begin"/>
        </w:r>
        <w:r>
          <w:instrText xml:space="preserve"> SEQ MTSec \c \* Arabic \* MERGEFORMAT </w:instrText>
        </w:r>
      </w:ins>
      <w:r>
        <w:fldChar w:fldCharType="separate"/>
      </w:r>
      <w:ins w:id="1457" w:author="Gerard" w:date="2015-05-06T12:49:00Z">
        <w:r w:rsidR="00E3755C">
          <w:rPr>
            <w:noProof/>
          </w:rPr>
          <w:instrText>5</w:instrText>
        </w:r>
      </w:ins>
      <w:ins w:id="1458" w:author="Gerard" w:date="2015-03-21T10:49:00Z">
        <w:r>
          <w:fldChar w:fldCharType="end"/>
        </w:r>
        <w:r>
          <w:instrText>.</w:instrText>
        </w:r>
        <w:r>
          <w:fldChar w:fldCharType="begin"/>
        </w:r>
        <w:r>
          <w:instrText xml:space="preserve"> SEQ MTEqn \c \* Arabic \* MERGEFORMAT </w:instrText>
        </w:r>
      </w:ins>
      <w:r>
        <w:fldChar w:fldCharType="separate"/>
      </w:r>
      <w:ins w:id="1459" w:author="Gerard" w:date="2015-05-06T12:49:00Z">
        <w:r w:rsidR="00E3755C">
          <w:rPr>
            <w:noProof/>
          </w:rPr>
          <w:instrText>93</w:instrText>
        </w:r>
      </w:ins>
      <w:ins w:id="1460" w:author="Gerard" w:date="2015-03-21T10:49:00Z">
        <w:r>
          <w:fldChar w:fldCharType="end"/>
        </w:r>
        <w:r>
          <w:instrText>)</w:instrText>
        </w:r>
        <w:bookmarkEnd w:id="1455"/>
        <w:r>
          <w:fldChar w:fldCharType="end"/>
        </w:r>
      </w:ins>
    </w:p>
    <w:p w14:paraId="63428008" w14:textId="5449B0C7" w:rsidR="00731A28" w:rsidRDefault="00731A28">
      <w:pPr>
        <w:rPr>
          <w:ins w:id="1461" w:author="Gerard" w:date="2015-03-21T10:57:00Z"/>
        </w:rPr>
        <w:pPrChange w:id="1462" w:author="Gerard" w:date="2015-03-21T10:49:00Z">
          <w:pPr>
            <w:jc w:val="left"/>
          </w:pPr>
        </w:pPrChange>
      </w:pPr>
      <w:proofErr w:type="gramStart"/>
      <w:ins w:id="1463" w:author="Gerard" w:date="2015-03-21T10:49:00Z">
        <w:r>
          <w:t>and</w:t>
        </w:r>
        <w:proofErr w:type="gramEnd"/>
        <w:r>
          <w:t xml:space="preserve"> </w:t>
        </w:r>
      </w:ins>
      <w:ins w:id="1464" w:author="Gerard" w:date="2015-03-21T10:50:00Z">
        <w:r w:rsidRPr="007E2473">
          <w:rPr>
            <w:position w:val="-18"/>
          </w:rPr>
          <w:object w:dxaOrig="1720" w:dyaOrig="480" w14:anchorId="6BF4B01F">
            <v:shape id="_x0000_i2401" type="#_x0000_t75" style="width:86.5pt;height:24.2pt" o:ole="">
              <v:imagedata r:id="rId2776" o:title=""/>
            </v:shape>
            <o:OLEObject Type="Embed" ProgID="Equation.DSMT4" ShapeID="_x0000_i2401" DrawAspect="Content" ObjectID="_1493039873" r:id="rId2777"/>
          </w:object>
        </w:r>
      </w:ins>
      <w:ins w:id="1465" w:author="Gerard" w:date="2015-03-21T10:50:00Z">
        <w:r>
          <w:t xml:space="preserve"> is a </w:t>
        </w:r>
        <w:r w:rsidR="00541E56">
          <w:t>reduced relaxation function which may assume any number of valid forms.</w:t>
        </w:r>
      </w:ins>
      <w:ins w:id="1466" w:author="Gerard" w:date="2015-03-21T10:51:00Z">
        <w:r w:rsidR="00541E56">
          <w:t xml:space="preserve">  (A reduced relaxation function </w:t>
        </w:r>
      </w:ins>
      <w:ins w:id="1467" w:author="Gerard" w:date="2015-03-21T10:52:00Z">
        <w:r w:rsidR="00541E56" w:rsidRPr="007E2473">
          <w:rPr>
            <w:position w:val="-14"/>
          </w:rPr>
          <w:object w:dxaOrig="480" w:dyaOrig="420" w14:anchorId="295127CF">
            <v:shape id="_x0000_i2402" type="#_x0000_t75" style="width:24.2pt;height:20.4pt" o:ole="">
              <v:imagedata r:id="rId2778" o:title=""/>
            </v:shape>
            <o:OLEObject Type="Embed" ProgID="Equation.DSMT4" ShapeID="_x0000_i2402" DrawAspect="Content" ObjectID="_1493039874" r:id="rId2779"/>
          </w:object>
        </w:r>
      </w:ins>
      <w:ins w:id="1468" w:author="Gerard" w:date="2015-03-21T10:52:00Z">
        <w:r w:rsidR="00541E56">
          <w:t xml:space="preserve"> </w:t>
        </w:r>
      </w:ins>
      <w:ins w:id="1469" w:author="Gerard" w:date="2015-03-21T10:51:00Z">
        <w:r w:rsidR="00541E56">
          <w:t>satisf</w:t>
        </w:r>
      </w:ins>
      <w:ins w:id="1470" w:author="Gerard" w:date="2015-03-21T10:52:00Z">
        <w:r w:rsidR="00541E56">
          <w:t>ies</w:t>
        </w:r>
      </w:ins>
      <w:ins w:id="1471" w:author="Gerard" w:date="2015-03-21T10:51:00Z">
        <w:r w:rsidR="00541E56">
          <w:t xml:space="preserve"> </w:t>
        </w:r>
      </w:ins>
      <w:ins w:id="1472" w:author="Gerard" w:date="2015-03-21T10:52:00Z">
        <w:r w:rsidR="00541E56" w:rsidRPr="007E2473">
          <w:rPr>
            <w:position w:val="-14"/>
          </w:rPr>
          <w:object w:dxaOrig="840" w:dyaOrig="420" w14:anchorId="1AE5D5F1">
            <v:shape id="_x0000_i2403" type="#_x0000_t75" style="width:41.9pt;height:20.4pt" o:ole="">
              <v:imagedata r:id="rId2780" o:title=""/>
            </v:shape>
            <o:OLEObject Type="Embed" ProgID="Equation.DSMT4" ShapeID="_x0000_i2403" DrawAspect="Content" ObjectID="_1493039875" r:id="rId2781"/>
          </w:object>
        </w:r>
      </w:ins>
      <w:ins w:id="1473" w:author="Gerard" w:date="2015-03-21T10:52:00Z">
        <w:r w:rsidR="00541E56">
          <w:t xml:space="preserve"> </w:t>
        </w:r>
        <w:proofErr w:type="gramStart"/>
        <w:r w:rsidR="00541E56">
          <w:t xml:space="preserve">and </w:t>
        </w:r>
      </w:ins>
      <w:proofErr w:type="gramEnd"/>
      <w:ins w:id="1474" w:author="Gerard" w:date="2015-03-21T10:52:00Z">
        <w:r w:rsidR="00541E56" w:rsidRPr="007E2473">
          <w:rPr>
            <w:position w:val="-14"/>
          </w:rPr>
          <w:object w:dxaOrig="1340" w:dyaOrig="420" w14:anchorId="73C7C7E4">
            <v:shape id="_x0000_i2404" type="#_x0000_t75" style="width:67.15pt;height:20.4pt" o:ole="">
              <v:imagedata r:id="rId2782" o:title=""/>
            </v:shape>
            <o:OLEObject Type="Embed" ProgID="Equation.DSMT4" ShapeID="_x0000_i2404" DrawAspect="Content" ObjectID="_1493039876" r:id="rId2783"/>
          </w:object>
        </w:r>
      </w:ins>
      <w:ins w:id="1475" w:author="Gerard" w:date="2015-03-21T13:25:00Z">
        <w:r w:rsidR="003D7647">
          <w:t xml:space="preserve">, and decreases monotonically with </w:t>
        </w:r>
      </w:ins>
      <w:ins w:id="1476" w:author="Gerard" w:date="2015-03-21T13:25:00Z">
        <w:r w:rsidR="003D7647" w:rsidRPr="003D7647">
          <w:rPr>
            <w:position w:val="-4"/>
          </w:rPr>
          <w:object w:dxaOrig="140" w:dyaOrig="220" w14:anchorId="0D1A9703">
            <v:shape id="_x0000_i2405" type="#_x0000_t75" style="width:7pt;height:10.75pt" o:ole="">
              <v:imagedata r:id="rId2784" o:title=""/>
            </v:shape>
            <o:OLEObject Type="Embed" ProgID="Equation.DSMT4" ShapeID="_x0000_i2405" DrawAspect="Content" ObjectID="_1493039877" r:id="rId2785"/>
          </w:object>
        </w:r>
      </w:ins>
      <w:ins w:id="1477" w:author="Gerard" w:date="2015-03-21T10:52:00Z">
        <w:r w:rsidR="00541E56">
          <w:t xml:space="preserve">.) </w:t>
        </w:r>
      </w:ins>
      <w:ins w:id="1478" w:author="Gerard" w:date="2015-03-21T10:51:00Z">
        <w:r w:rsidR="00541E56">
          <w:t xml:space="preserve">In particular, </w:t>
        </w:r>
      </w:ins>
      <w:ins w:id="1479" w:author="Gerard" w:date="2015-03-21T10:53:00Z">
        <w:r w:rsidR="00541E56" w:rsidRPr="007E2473">
          <w:rPr>
            <w:position w:val="-10"/>
          </w:rPr>
          <w:object w:dxaOrig="220" w:dyaOrig="260" w14:anchorId="7F93E5AA">
            <v:shape id="_x0000_i2406" type="#_x0000_t75" style="width:10.75pt;height:12.9pt" o:ole="">
              <v:imagedata r:id="rId2786" o:title=""/>
            </v:shape>
            <o:OLEObject Type="Embed" ProgID="Equation.DSMT4" ShapeID="_x0000_i2406" DrawAspect="Content" ObjectID="_1493039878" r:id="rId2787"/>
          </w:object>
        </w:r>
      </w:ins>
      <w:ins w:id="1480" w:author="Gerard" w:date="2015-03-21T10:53:00Z">
        <w:r w:rsidR="00541E56">
          <w:t xml:space="preserve"> may depend on the strain at time </w:t>
        </w:r>
      </w:ins>
      <w:ins w:id="1481" w:author="Gerard" w:date="2015-03-21T10:54:00Z">
        <w:r w:rsidR="00541E56" w:rsidRPr="00541E56">
          <w:rPr>
            <w:position w:val="-4"/>
          </w:rPr>
          <w:object w:dxaOrig="180" w:dyaOrig="200" w14:anchorId="294E6DDB">
            <v:shape id="_x0000_i2407" type="#_x0000_t75" style="width:9.15pt;height:10.2pt" o:ole="">
              <v:imagedata r:id="rId2788" o:title=""/>
            </v:shape>
            <o:OLEObject Type="Embed" ProgID="Equation.DSMT4" ShapeID="_x0000_i2407" DrawAspect="Content" ObjectID="_1493039879" r:id="rId2789"/>
          </w:object>
        </w:r>
      </w:ins>
      <w:ins w:id="1482" w:author="Gerard" w:date="2015-03-21T10:54:00Z">
        <w:r w:rsidR="00541E56">
          <w:t xml:space="preserve"> relative to the reference configuration of the </w:t>
        </w:r>
      </w:ins>
      <w:ins w:id="1483" w:author="Gerard" w:date="2015-03-21T10:54:00Z">
        <w:r w:rsidR="00541E56" w:rsidRPr="00541E56">
          <w:rPr>
            <w:position w:val="-4"/>
          </w:rPr>
          <w:object w:dxaOrig="380" w:dyaOrig="200" w14:anchorId="49D76B04">
            <v:shape id="_x0000_i2408" type="#_x0000_t75" style="width:19.35pt;height:10.2pt" o:ole="">
              <v:imagedata r:id="rId2790" o:title=""/>
            </v:shape>
            <o:OLEObject Type="Embed" ProgID="Equation.DSMT4" ShapeID="_x0000_i2408" DrawAspect="Content" ObjectID="_1493039880" r:id="rId2791"/>
          </w:object>
        </w:r>
      </w:ins>
      <w:ins w:id="1484" w:author="Gerard" w:date="2015-03-21T10:54:00Z">
        <w:r w:rsidR="00541E56">
          <w:t xml:space="preserve">generation.  </w:t>
        </w:r>
      </w:ins>
      <w:ins w:id="1485" w:author="Gerard" w:date="2015-03-21T10:55:00Z">
        <w:r w:rsidR="00541E56">
          <w:t>In t</w:t>
        </w:r>
      </w:ins>
      <w:ins w:id="1486" w:author="Gerard" w:date="2015-03-21T10:54:00Z">
        <w:r w:rsidR="00541E56">
          <w:t xml:space="preserve">he recursive expression </w:t>
        </w:r>
        <w:proofErr w:type="gramStart"/>
        <w:r w:rsidR="00541E56">
          <w:t xml:space="preserve">of </w:t>
        </w:r>
        <w:proofErr w:type="gramEnd"/>
        <w:r w:rsidR="00541E56">
          <w:fldChar w:fldCharType="begin"/>
        </w:r>
        <w:r w:rsidR="00541E56">
          <w:instrText xml:space="preserve"> GOTOBUTTON ZEqnNum708996  \* MERGEFORMAT </w:instrText>
        </w:r>
        <w:r w:rsidR="00541E56">
          <w:fldChar w:fldCharType="begin"/>
        </w:r>
        <w:r w:rsidR="00541E56">
          <w:instrText xml:space="preserve"> REF ZEqnNum708996 \* Charformat \! \* MERGEFORMAT </w:instrText>
        </w:r>
      </w:ins>
      <w:r w:rsidR="00541E56">
        <w:fldChar w:fldCharType="separate"/>
      </w:r>
      <w:ins w:id="1487" w:author="Gerard" w:date="2015-05-06T12:49:00Z">
        <w:r w:rsidR="00E3755C">
          <w:instrText>(5.92)</w:instrText>
        </w:r>
      </w:ins>
      <w:ins w:id="1488" w:author="Gerard" w:date="2015-03-21T10:54:00Z">
        <w:r w:rsidR="00541E56">
          <w:fldChar w:fldCharType="end"/>
        </w:r>
        <w:r w:rsidR="00541E56">
          <w:fldChar w:fldCharType="end"/>
        </w:r>
      </w:ins>
      <w:ins w:id="1489" w:author="Gerard" w:date="2015-03-21T10:55:00Z">
        <w:r w:rsidR="00541E56">
          <w:t xml:space="preserve">, the earliest generation </w:t>
        </w:r>
      </w:ins>
      <w:ins w:id="1490" w:author="Gerard" w:date="2015-03-21T10:55:00Z">
        <w:r w:rsidR="00541E56" w:rsidRPr="00541E56">
          <w:rPr>
            <w:position w:val="-4"/>
          </w:rPr>
          <w:object w:dxaOrig="740" w:dyaOrig="200" w14:anchorId="12D18959">
            <v:shape id="_x0000_i2409" type="#_x0000_t75" style="width:37.05pt;height:10.2pt" o:ole="">
              <v:imagedata r:id="rId2792" o:title=""/>
            </v:shape>
            <o:OLEObject Type="Embed" ProgID="Equation.DSMT4" ShapeID="_x0000_i2409" DrawAspect="Content" ObjectID="_1493039881" r:id="rId2793"/>
          </w:object>
        </w:r>
      </w:ins>
      <w:ins w:id="1491" w:author="Gerard" w:date="2015-03-21T10:55:00Z">
        <w:r w:rsidR="00541E56">
          <w:t xml:space="preserve">, which is initially at rest, produces </w:t>
        </w:r>
      </w:ins>
      <w:ins w:id="1492" w:author="Gerard" w:date="2015-03-21T10:55:00Z">
        <w:r w:rsidR="00541E56" w:rsidRPr="007E2473">
          <w:rPr>
            <w:position w:val="-14"/>
          </w:rPr>
          <w:object w:dxaOrig="920" w:dyaOrig="420" w14:anchorId="1081F997">
            <v:shape id="_x0000_i2410" type="#_x0000_t75" style="width:46.2pt;height:20.4pt" o:ole="">
              <v:imagedata r:id="rId2794" o:title=""/>
            </v:shape>
            <o:OLEObject Type="Embed" ProgID="Equation.DSMT4" ShapeID="_x0000_i2410" DrawAspect="Content" ObjectID="_1493039882" r:id="rId2795"/>
          </w:object>
        </w:r>
      </w:ins>
      <w:ins w:id="1493" w:author="Gerard" w:date="2015-03-21T10:55:00Z">
        <w:r w:rsidR="00541E56">
          <w:t xml:space="preserve"> for </w:t>
        </w:r>
      </w:ins>
      <w:ins w:id="1494" w:author="Gerard" w:date="2015-03-21T10:55:00Z">
        <w:r w:rsidR="00541E56" w:rsidRPr="00541E56">
          <w:rPr>
            <w:position w:val="-4"/>
          </w:rPr>
          <w:object w:dxaOrig="500" w:dyaOrig="220" w14:anchorId="67417E61">
            <v:shape id="_x0000_i2411" type="#_x0000_t75" style="width:24.7pt;height:10.75pt" o:ole="">
              <v:imagedata r:id="rId2796" o:title=""/>
            </v:shape>
            <o:OLEObject Type="Embed" ProgID="Equation.DSMT4" ShapeID="_x0000_i2411" DrawAspect="Content" ObjectID="_1493039883" r:id="rId2797"/>
          </w:object>
        </w:r>
      </w:ins>
      <w:ins w:id="1495" w:author="Gerard" w:date="2015-03-21T10:55:00Z">
        <w:r w:rsidR="00541E56">
          <w:t xml:space="preserve"> and </w:t>
        </w:r>
      </w:ins>
      <w:ins w:id="1496" w:author="Gerard" w:date="2015-03-21T10:55:00Z">
        <w:r w:rsidR="00541E56" w:rsidRPr="007E2473">
          <w:rPr>
            <w:position w:val="-18"/>
          </w:rPr>
          <w:object w:dxaOrig="2480" w:dyaOrig="480" w14:anchorId="784BC45B">
            <v:shape id="_x0000_i2412" type="#_x0000_t75" style="width:124.1pt;height:24.2pt" o:ole="">
              <v:imagedata r:id="rId2798" o:title=""/>
            </v:shape>
            <o:OLEObject Type="Embed" ProgID="Equation.DSMT4" ShapeID="_x0000_i2412" DrawAspect="Content" ObjectID="_1493039884" r:id="rId2799"/>
          </w:object>
        </w:r>
      </w:ins>
      <w:ins w:id="1497" w:author="Gerard" w:date="2015-03-21T10:55:00Z">
        <w:r w:rsidR="00541E56">
          <w:t xml:space="preserve"> </w:t>
        </w:r>
      </w:ins>
      <w:ins w:id="1498" w:author="Gerard" w:date="2015-03-21T10:56:00Z">
        <w:r w:rsidR="00541E56">
          <w:t xml:space="preserve">for </w:t>
        </w:r>
      </w:ins>
      <w:ins w:id="1499" w:author="Gerard" w:date="2015-03-21T10:56:00Z">
        <w:r w:rsidR="00541E56" w:rsidRPr="00541E56">
          <w:rPr>
            <w:position w:val="-4"/>
          </w:rPr>
          <w:object w:dxaOrig="500" w:dyaOrig="240" w14:anchorId="27894DDC">
            <v:shape id="_x0000_i2413" type="#_x0000_t75" style="width:24.7pt;height:12.35pt" o:ole="">
              <v:imagedata r:id="rId2800" o:title=""/>
            </v:shape>
            <o:OLEObject Type="Embed" ProgID="Equation.DSMT4" ShapeID="_x0000_i2413" DrawAspect="Content" ObjectID="_1493039885" r:id="rId2801"/>
          </w:object>
        </w:r>
      </w:ins>
      <w:ins w:id="1500" w:author="Gerard" w:date="2015-03-21T10:56:00Z">
        <w:r w:rsidR="00541E56">
          <w:t xml:space="preserve">; this latter expression seeds the recursion for subsequent generations.  Therefore, providing a functional form for </w:t>
        </w:r>
      </w:ins>
      <w:ins w:id="1501" w:author="Gerard" w:date="2015-03-21T10:56:00Z">
        <w:r w:rsidR="00541E56" w:rsidRPr="007E2473">
          <w:rPr>
            <w:position w:val="-10"/>
          </w:rPr>
          <w:object w:dxaOrig="220" w:dyaOrig="260" w14:anchorId="58DE7D4B">
            <v:shape id="_x0000_i2414" type="#_x0000_t75" style="width:10.75pt;height:12.9pt" o:ole="">
              <v:imagedata r:id="rId2802" o:title=""/>
            </v:shape>
            <o:OLEObject Type="Embed" ProgID="Equation.DSMT4" ShapeID="_x0000_i2414" DrawAspect="Content" ObjectID="_1493039886" r:id="rId2803"/>
          </w:object>
        </w:r>
      </w:ins>
      <w:ins w:id="1502" w:author="Gerard" w:date="2015-03-21T10:56:00Z">
        <w:r w:rsidR="00541E56">
          <w:t xml:space="preserve"> suffices to produce the solution for all bond </w:t>
        </w:r>
        <w:proofErr w:type="gramStart"/>
        <w:r w:rsidR="00541E56">
          <w:t xml:space="preserve">generations </w:t>
        </w:r>
      </w:ins>
      <w:proofErr w:type="gramEnd"/>
      <w:ins w:id="1503" w:author="Gerard" w:date="2015-03-21T10:56:00Z">
        <w:r w:rsidR="00541E56" w:rsidRPr="00541E56">
          <w:rPr>
            <w:position w:val="-4"/>
          </w:rPr>
          <w:object w:dxaOrig="200" w:dyaOrig="200" w14:anchorId="691F3E41">
            <v:shape id="_x0000_i2415" type="#_x0000_t75" style="width:10.2pt;height:10.2pt" o:ole="">
              <v:imagedata r:id="rId2804" o:title=""/>
            </v:shape>
            <o:OLEObject Type="Embed" ProgID="Equation.DSMT4" ShapeID="_x0000_i2415" DrawAspect="Content" ObjectID="_1493039887" r:id="rId2805"/>
          </w:object>
        </w:r>
      </w:ins>
      <w:ins w:id="1504" w:author="Gerard" w:date="2015-03-21T10:56:00Z">
        <w:r w:rsidR="00541E56">
          <w:t>.</w:t>
        </w:r>
      </w:ins>
    </w:p>
    <w:p w14:paraId="59CAC2A8" w14:textId="56CE0F7E" w:rsidR="0034223B" w:rsidRDefault="0034223B" w:rsidP="00731A28">
      <w:pPr>
        <w:rPr>
          <w:ins w:id="1505" w:author="Gerard" w:date="2015-03-21T10:58:00Z"/>
        </w:rPr>
      </w:pPr>
      <w:ins w:id="1506" w:author="Gerard" w:date="2015-03-21T10:57:00Z">
        <w:r>
          <w:tab/>
          <w:t xml:space="preserve">For Type II bond kinetics, </w:t>
        </w:r>
      </w:ins>
      <w:ins w:id="1507" w:author="Gerard" w:date="2015-03-21T10:58:00Z">
        <w:r>
          <w:t>the solution for the mass fractions is given by</w:t>
        </w:r>
      </w:ins>
    </w:p>
    <w:p w14:paraId="3A354AB6" w14:textId="66476256" w:rsidR="0034223B" w:rsidRPr="00731A28" w:rsidRDefault="0034223B">
      <w:pPr>
        <w:pStyle w:val="MTDisplayEquation"/>
        <w:rPr>
          <w:ins w:id="1508" w:author="Gerard" w:date="2015-03-21T10:49:00Z"/>
        </w:rPr>
        <w:pPrChange w:id="1509" w:author="Gerard" w:date="2015-03-21T10:58:00Z">
          <w:pPr>
            <w:jc w:val="left"/>
          </w:pPr>
        </w:pPrChange>
      </w:pPr>
      <w:ins w:id="1510" w:author="Gerard" w:date="2015-03-21T10:58:00Z">
        <w:r>
          <w:tab/>
        </w:r>
      </w:ins>
      <w:ins w:id="1511" w:author="Gerard" w:date="2015-03-21T10:58:00Z">
        <w:r w:rsidRPr="007E2473">
          <w:rPr>
            <w:position w:val="-68"/>
          </w:rPr>
          <w:object w:dxaOrig="3920" w:dyaOrig="1480" w14:anchorId="2E482C25">
            <v:shape id="_x0000_i2416" type="#_x0000_t75" style="width:196.1pt;height:74.15pt" o:ole="">
              <v:imagedata r:id="rId2806" o:title=""/>
            </v:shape>
            <o:OLEObject Type="Embed" ProgID="Equation.DSMT4" ShapeID="_x0000_i2416" DrawAspect="Content" ObjectID="_1493039888" r:id="rId2807"/>
          </w:object>
        </w:r>
      </w:ins>
      <w:ins w:id="1512" w:author="Gerard" w:date="2015-03-21T10:58:00Z">
        <w:r>
          <w:t xml:space="preserve"> </w:t>
        </w:r>
        <w:r>
          <w:tab/>
        </w:r>
        <w:r>
          <w:fldChar w:fldCharType="begin"/>
        </w:r>
        <w:r>
          <w:instrText xml:space="preserve"> MACROBUTTON MTPlaceRef \* MERGEFORMAT </w:instrText>
        </w:r>
        <w:r>
          <w:fldChar w:fldCharType="begin"/>
        </w:r>
        <w:r>
          <w:instrText xml:space="preserve"> SEQ MTEqn \h \* MERGEFORMAT </w:instrText>
        </w:r>
      </w:ins>
      <w:del w:id="1513" w:author="Gerard" w:date="2015-05-06T12:49:00Z">
        <w:r>
          <w:fldChar w:fldCharType="end"/>
        </w:r>
      </w:del>
      <w:bookmarkStart w:id="1514" w:name="ZEqnNum710132"/>
      <w:ins w:id="1515" w:author="Gerard" w:date="2015-03-21T10:58:00Z">
        <w:r>
          <w:instrText>(</w:instrText>
        </w:r>
        <w:r>
          <w:fldChar w:fldCharType="begin"/>
        </w:r>
        <w:r>
          <w:instrText xml:space="preserve"> SEQ MTSec \c \* Arabic \* MERGEFORMAT </w:instrText>
        </w:r>
      </w:ins>
      <w:r>
        <w:fldChar w:fldCharType="separate"/>
      </w:r>
      <w:ins w:id="1516" w:author="Gerard" w:date="2015-05-06T12:49:00Z">
        <w:r w:rsidR="00E3755C">
          <w:rPr>
            <w:noProof/>
          </w:rPr>
          <w:instrText>5</w:instrText>
        </w:r>
      </w:ins>
      <w:ins w:id="1517" w:author="Gerard" w:date="2015-03-21T10:58:00Z">
        <w:r>
          <w:fldChar w:fldCharType="end"/>
        </w:r>
        <w:r>
          <w:instrText>.</w:instrText>
        </w:r>
        <w:r>
          <w:fldChar w:fldCharType="begin"/>
        </w:r>
        <w:r>
          <w:instrText xml:space="preserve"> SEQ MTEqn \c \* Arabic \* MERGEFORMAT </w:instrText>
        </w:r>
      </w:ins>
      <w:r>
        <w:fldChar w:fldCharType="separate"/>
      </w:r>
      <w:ins w:id="1518" w:author="Gerard" w:date="2015-05-06T12:49:00Z">
        <w:r w:rsidR="00E3755C">
          <w:rPr>
            <w:noProof/>
          </w:rPr>
          <w:instrText>94</w:instrText>
        </w:r>
      </w:ins>
      <w:ins w:id="1519" w:author="Gerard" w:date="2015-03-21T10:58:00Z">
        <w:r>
          <w:fldChar w:fldCharType="end"/>
        </w:r>
        <w:r>
          <w:instrText>)</w:instrText>
        </w:r>
        <w:bookmarkEnd w:id="1514"/>
        <w:r>
          <w:fldChar w:fldCharType="end"/>
        </w:r>
      </w:ins>
    </w:p>
    <w:p w14:paraId="1F366B06" w14:textId="794ED744" w:rsidR="0034223B" w:rsidRDefault="0068098A">
      <w:pPr>
        <w:rPr>
          <w:ins w:id="1520" w:author="Gerard" w:date="2015-03-21T11:02:00Z"/>
        </w:rPr>
        <w:pPrChange w:id="1521" w:author="Gerard" w:date="2015-03-21T10:59:00Z">
          <w:pPr>
            <w:jc w:val="left"/>
          </w:pPr>
        </w:pPrChange>
      </w:pPr>
      <w:ins w:id="1522" w:author="Gerard" w:date="2015-03-21T10:59:00Z">
        <w:r>
          <w:t>For this type of bond kinetics</w:t>
        </w:r>
        <w:r w:rsidR="0034223B">
          <w:t>, the reduced relaxation function</w:t>
        </w:r>
      </w:ins>
      <w:ins w:id="1523" w:author="Gerard" w:date="2015-03-21T11:00:00Z">
        <w:r w:rsidR="0034223B">
          <w:t xml:space="preserve"> </w:t>
        </w:r>
      </w:ins>
      <w:ins w:id="1524" w:author="Gerard" w:date="2015-03-21T11:00:00Z">
        <w:r w:rsidR="0034223B" w:rsidRPr="007E2473">
          <w:rPr>
            <w:position w:val="-10"/>
          </w:rPr>
          <w:object w:dxaOrig="220" w:dyaOrig="260" w14:anchorId="00AD2242">
            <v:shape id="_x0000_i2417" type="#_x0000_t75" style="width:10.75pt;height:12.9pt" o:ole="">
              <v:imagedata r:id="rId2808" o:title=""/>
            </v:shape>
            <o:OLEObject Type="Embed" ProgID="Equation.DSMT4" ShapeID="_x0000_i2417" DrawAspect="Content" ObjectID="_1493039889" r:id="rId2809"/>
          </w:object>
        </w:r>
      </w:ins>
      <w:ins w:id="1525" w:author="Gerard" w:date="2015-03-21T11:00:00Z">
        <w:r w:rsidR="0034223B">
          <w:t xml:space="preserve"> cannot depend on the </w:t>
        </w:r>
      </w:ins>
      <w:ins w:id="1526" w:author="Gerard" w:date="2015-03-21T11:02:00Z">
        <w:r w:rsidR="00551DDA">
          <w:t xml:space="preserve">magnitude of the </w:t>
        </w:r>
      </w:ins>
      <w:ins w:id="1527" w:author="Gerard" w:date="2015-03-21T11:00:00Z">
        <w:r w:rsidR="0034223B">
          <w:t xml:space="preserve">strain, </w:t>
        </w:r>
        <w:r>
          <w:t xml:space="preserve">because strain-dependence might violate the </w:t>
        </w:r>
        <w:proofErr w:type="gramStart"/>
        <w:r>
          <w:t xml:space="preserve">constraint </w:t>
        </w:r>
      </w:ins>
      <w:proofErr w:type="gramEnd"/>
      <w:ins w:id="1528" w:author="Gerard" w:date="2015-03-21T11:01:00Z">
        <w:r w:rsidRPr="0068098A">
          <w:rPr>
            <w:position w:val="-4"/>
          </w:rPr>
          <w:object w:dxaOrig="1000" w:dyaOrig="320" w14:anchorId="4BFFCF47">
            <v:shape id="_x0000_i2418" type="#_x0000_t75" style="width:49.95pt;height:15.6pt" o:ole="">
              <v:imagedata r:id="rId2810" o:title=""/>
            </v:shape>
            <o:OLEObject Type="Embed" ProgID="Equation.DSMT4" ShapeID="_x0000_i2418" DrawAspect="Content" ObjectID="_1493039890" r:id="rId2811"/>
          </w:object>
        </w:r>
      </w:ins>
      <w:ins w:id="1529" w:author="Gerard" w:date="2015-03-21T11:01:00Z">
        <w:r>
          <w:t>.</w:t>
        </w:r>
      </w:ins>
    </w:p>
    <w:p w14:paraId="60A5501A" w14:textId="1989F6DC" w:rsidR="00551DDA" w:rsidRDefault="00551DDA">
      <w:pPr>
        <w:rPr>
          <w:ins w:id="1530" w:author="Gerard" w:date="2015-03-21T11:07:00Z"/>
        </w:rPr>
        <w:pPrChange w:id="1531" w:author="Gerard" w:date="2015-03-21T10:59:00Z">
          <w:pPr>
            <w:jc w:val="left"/>
          </w:pPr>
        </w:pPrChange>
      </w:pPr>
      <w:ins w:id="1532" w:author="Gerard" w:date="2015-03-21T11:02:00Z">
        <w:r>
          <w:tab/>
          <w:t xml:space="preserve">For all bond kinetics, it is also possible to constrain the </w:t>
        </w:r>
      </w:ins>
      <w:ins w:id="1533" w:author="Gerard" w:date="2015-03-21T11:03:00Z">
        <w:r>
          <w:t xml:space="preserve">occurrence of the </w:t>
        </w:r>
      </w:ins>
      <w:ins w:id="1534" w:author="Gerard" w:date="2015-03-21T11:02:00Z">
        <w:r>
          <w:t xml:space="preserve">breaking-and-reforming reaction </w:t>
        </w:r>
      </w:ins>
      <w:ins w:id="1535" w:author="Gerard" w:date="2015-03-21T11:03:00Z">
        <w:r>
          <w:t>to</w:t>
        </w:r>
      </w:ins>
      <w:ins w:id="1536" w:author="Gerard" w:date="2015-03-21T11:02:00Z">
        <w:r>
          <w:t xml:space="preserve"> specific forms of the strain.  For example, the reaction may be allowed to proceed only in the case of dilatational strain, or only in the case of distortional strain.</w:t>
        </w:r>
      </w:ins>
    </w:p>
    <w:p w14:paraId="383DDD93" w14:textId="677D26AE" w:rsidR="002046D9" w:rsidRPr="0034223B" w:rsidRDefault="002046D9">
      <w:pPr>
        <w:rPr>
          <w:ins w:id="1537" w:author="Gerard" w:date="2015-03-21T10:59:00Z"/>
        </w:rPr>
        <w:pPrChange w:id="1538" w:author="Gerard" w:date="2015-03-21T10:59:00Z">
          <w:pPr>
            <w:jc w:val="left"/>
          </w:pPr>
        </w:pPrChange>
      </w:pPr>
      <w:ins w:id="1539" w:author="Gerard" w:date="2015-03-21T11:07:00Z">
        <w:r>
          <w:tab/>
          <w:t xml:space="preserve">The </w:t>
        </w:r>
      </w:ins>
      <w:ins w:id="1540" w:author="Gerard" w:date="2015-03-21T11:10:00Z">
        <w:r w:rsidR="00C37C54">
          <w:t>finite element</w:t>
        </w:r>
      </w:ins>
      <w:ins w:id="1541" w:author="Gerard" w:date="2015-03-21T11:07:00Z">
        <w:r>
          <w:t xml:space="preserve"> implementation of reactive viscoelasticity </w:t>
        </w:r>
      </w:ins>
      <w:ins w:id="1542" w:author="Gerard" w:date="2015-03-21T11:10:00Z">
        <w:r w:rsidR="00C37C54">
          <w:t xml:space="preserve">stores the </w:t>
        </w:r>
      </w:ins>
      <w:ins w:id="1543" w:author="Gerard" w:date="2015-03-21T13:10:00Z">
        <w:r w:rsidR="007E656F">
          <w:t xml:space="preserve">value of </w:t>
        </w:r>
      </w:ins>
      <w:ins w:id="1544" w:author="Gerard" w:date="2015-03-21T13:11:00Z">
        <w:r w:rsidR="007E656F" w:rsidRPr="007E2473">
          <w:rPr>
            <w:position w:val="-14"/>
          </w:rPr>
          <w:object w:dxaOrig="960" w:dyaOrig="420" w14:anchorId="4CE14BC3">
            <v:shape id="_x0000_i2419" type="#_x0000_t75" style="width:47.8pt;height:20.4pt" o:ole="">
              <v:imagedata r:id="rId2812" o:title=""/>
            </v:shape>
            <o:OLEObject Type="Embed" ProgID="Equation.DSMT4" ShapeID="_x0000_i2419" DrawAspect="Content" ObjectID="_1493039891" r:id="rId2813"/>
          </w:object>
        </w:r>
      </w:ins>
      <w:ins w:id="1545" w:author="Gerard" w:date="2015-03-21T13:11:00Z">
        <w:r w:rsidR="007E656F">
          <w:t xml:space="preserve"> every time that a </w:t>
        </w:r>
      </w:ins>
      <w:ins w:id="1546" w:author="Gerard" w:date="2015-03-21T13:12:00Z">
        <w:r w:rsidR="00531BEB">
          <w:t xml:space="preserve">bond-breaking </w:t>
        </w:r>
      </w:ins>
      <w:ins w:id="1547" w:author="Gerard" w:date="2015-03-21T13:13:00Z">
        <w:r w:rsidR="00531BEB">
          <w:t>deformation is detected</w:t>
        </w:r>
      </w:ins>
      <w:ins w:id="1548" w:author="Gerard" w:date="2015-03-21T14:01:00Z">
        <w:r w:rsidR="00DB47BB">
          <w:t xml:space="preserve">; this value can be used to evaluate </w:t>
        </w:r>
      </w:ins>
      <w:ins w:id="1549" w:author="Gerard" w:date="2015-03-21T14:01:00Z">
        <w:r w:rsidR="00DB47BB" w:rsidRPr="007E2473">
          <w:rPr>
            <w:position w:val="-14"/>
          </w:rPr>
          <w:object w:dxaOrig="840" w:dyaOrig="420" w14:anchorId="55ED8A5D">
            <v:shape id="_x0000_i2420" type="#_x0000_t75" style="width:41.9pt;height:20.4pt" o:ole="">
              <v:imagedata r:id="rId2814" o:title=""/>
            </v:shape>
            <o:OLEObject Type="Embed" ProgID="Equation.DSMT4" ShapeID="_x0000_i2420" DrawAspect="Content" ObjectID="_1493039892" r:id="rId2815"/>
          </w:object>
        </w:r>
      </w:ins>
      <w:ins w:id="1550" w:author="Gerard" w:date="2015-03-21T14:01:00Z">
        <w:r w:rsidR="00DB47BB">
          <w:t xml:space="preserve"> </w:t>
        </w:r>
      </w:ins>
      <w:proofErr w:type="gramStart"/>
      <w:ins w:id="1551" w:author="Gerard" w:date="2015-03-21T14:02:00Z">
        <w:r w:rsidR="00C334FD">
          <w:t xml:space="preserve">using </w:t>
        </w:r>
        <w:proofErr w:type="gramEnd"/>
        <w:r w:rsidR="00C334FD">
          <w:fldChar w:fldCharType="begin"/>
        </w:r>
        <w:r w:rsidR="00C334FD">
          <w:instrText xml:space="preserve"> GOTOBUTTON ZEqnNum403837  \* MERGEFORMAT </w:instrText>
        </w:r>
        <w:r w:rsidR="00C334FD">
          <w:fldChar w:fldCharType="begin"/>
        </w:r>
        <w:r w:rsidR="00C334FD">
          <w:instrText xml:space="preserve"> REF ZEqnNum403837 \* Charformat \! \* MERGEFORMAT </w:instrText>
        </w:r>
      </w:ins>
      <w:r w:rsidR="00C334FD">
        <w:fldChar w:fldCharType="separate"/>
      </w:r>
      <w:ins w:id="1552" w:author="Gerard" w:date="2015-05-06T12:49:00Z">
        <w:r w:rsidR="00E3755C">
          <w:instrText>(5.86)</w:instrText>
        </w:r>
      </w:ins>
      <w:ins w:id="1553" w:author="Gerard" w:date="2015-03-21T14:02:00Z">
        <w:r w:rsidR="00C334FD">
          <w:fldChar w:fldCharType="end"/>
        </w:r>
        <w:r w:rsidR="00C334FD">
          <w:fldChar w:fldCharType="end"/>
        </w:r>
      </w:ins>
      <w:ins w:id="1554" w:author="Gerard" w:date="2015-03-21T13:13:00Z">
        <w:r w:rsidR="00531BEB">
          <w:t xml:space="preserve">.  </w:t>
        </w:r>
      </w:ins>
      <w:ins w:id="1555" w:author="Gerard" w:date="2015-03-21T13:14:00Z">
        <w:r w:rsidR="00531BEB">
          <w:t xml:space="preserve">It also stores </w:t>
        </w:r>
      </w:ins>
      <w:ins w:id="1556" w:author="Gerard" w:date="2015-03-21T13:26:00Z">
        <w:r w:rsidR="00DB47BB" w:rsidRPr="00DB47BB">
          <w:rPr>
            <w:position w:val="-14"/>
          </w:rPr>
          <w:object w:dxaOrig="1980" w:dyaOrig="420" w14:anchorId="2A0FAC8B">
            <v:shape id="_x0000_i2421" type="#_x0000_t75" style="width:98.85pt;height:20.4pt" o:ole="">
              <v:imagedata r:id="rId2816" o:title=""/>
            </v:shape>
            <o:OLEObject Type="Embed" ProgID="Equation.DSMT4" ShapeID="_x0000_i2421" DrawAspect="Content" ObjectID="_1493039893" r:id="rId2817"/>
          </w:object>
        </w:r>
      </w:ins>
      <w:ins w:id="1557" w:author="Gerard" w:date="2015-03-21T13:26:00Z">
        <w:r w:rsidR="003D7647">
          <w:t xml:space="preserve">, where </w:t>
        </w:r>
      </w:ins>
      <w:ins w:id="1558" w:author="Gerard" w:date="2015-03-21T13:26:00Z">
        <w:r w:rsidR="003D7647" w:rsidRPr="003D7647">
          <w:rPr>
            <w:position w:val="-4"/>
          </w:rPr>
          <w:object w:dxaOrig="180" w:dyaOrig="200" w14:anchorId="345C3C49">
            <v:shape id="_x0000_i2422" type="#_x0000_t75" style="width:9.15pt;height:10.2pt" o:ole="">
              <v:imagedata r:id="rId2818" o:title=""/>
            </v:shape>
            <o:OLEObject Type="Embed" ProgID="Equation.DSMT4" ShapeID="_x0000_i2422" DrawAspect="Content" ObjectID="_1493039894" r:id="rId2819"/>
          </w:object>
        </w:r>
      </w:ins>
      <w:ins w:id="1559" w:author="Gerard" w:date="2015-03-21T13:26:00Z">
        <w:r w:rsidR="003D7647">
          <w:t xml:space="preserve"> is the time </w:t>
        </w:r>
      </w:ins>
      <w:ins w:id="1560" w:author="Gerard" w:date="2015-03-21T13:27:00Z">
        <w:r w:rsidR="003D7647">
          <w:t>step</w:t>
        </w:r>
      </w:ins>
      <w:ins w:id="1561" w:author="Gerard" w:date="2015-03-21T13:26:00Z">
        <w:r w:rsidR="003D7647">
          <w:t xml:space="preserve"> </w:t>
        </w:r>
      </w:ins>
      <w:ins w:id="1562" w:author="Gerard" w:date="2015-03-21T13:27:00Z">
        <w:r w:rsidR="003D7647">
          <w:t xml:space="preserve">immediately following </w:t>
        </w:r>
      </w:ins>
      <w:ins w:id="1563" w:author="Gerard" w:date="2015-03-21T13:27:00Z">
        <w:r w:rsidR="003D7647" w:rsidRPr="003D7647">
          <w:rPr>
            <w:position w:val="-4"/>
          </w:rPr>
          <w:object w:dxaOrig="200" w:dyaOrig="200" w14:anchorId="1A8BB001">
            <v:shape id="_x0000_i2423" type="#_x0000_t75" style="width:10.2pt;height:10.2pt" o:ole="">
              <v:imagedata r:id="rId2820" o:title=""/>
            </v:shape>
            <o:OLEObject Type="Embed" ProgID="Equation.DSMT4" ShapeID="_x0000_i2423" DrawAspect="Content" ObjectID="_1493039895" r:id="rId2821"/>
          </w:object>
        </w:r>
      </w:ins>
      <w:ins w:id="1564" w:author="Gerard" w:date="2015-03-21T13:27:00Z">
        <w:r w:rsidR="003D7647">
          <w:t xml:space="preserve">, </w:t>
        </w:r>
      </w:ins>
      <w:ins w:id="1565" w:author="Gerard" w:date="2015-03-21T14:00:00Z">
        <w:r w:rsidR="00DB47BB">
          <w:t xml:space="preserve">which is then used for evaluating </w:t>
        </w:r>
      </w:ins>
      <w:ins w:id="1566" w:author="Gerard" w:date="2015-03-21T14:00:00Z">
        <w:r w:rsidR="00DB47BB" w:rsidRPr="003D7647">
          <w:rPr>
            <w:position w:val="-4"/>
          </w:rPr>
          <w:object w:dxaOrig="320" w:dyaOrig="320" w14:anchorId="67F084EA">
            <v:shape id="_x0000_i2424" type="#_x0000_t75" style="width:15.6pt;height:15.6pt" o:ole="">
              <v:imagedata r:id="rId2822" o:title=""/>
            </v:shape>
            <o:OLEObject Type="Embed" ProgID="Equation.DSMT4" ShapeID="_x0000_i2424" DrawAspect="Content" ObjectID="_1493039896" r:id="rId2823"/>
          </w:object>
        </w:r>
      </w:ins>
      <w:ins w:id="1567" w:author="Gerard" w:date="2015-03-21T14:00:00Z">
        <w:r w:rsidR="00DB47BB">
          <w:t xml:space="preserve"> for subsequent time steps </w:t>
        </w:r>
      </w:ins>
      <w:ins w:id="1568" w:author="Gerard" w:date="2015-03-21T14:00:00Z">
        <w:r w:rsidR="00DB47BB" w:rsidRPr="003D7647">
          <w:rPr>
            <w:position w:val="-4"/>
          </w:rPr>
          <w:object w:dxaOrig="500" w:dyaOrig="220" w14:anchorId="1127E585">
            <v:shape id="_x0000_i2425" type="#_x0000_t75" style="width:24.7pt;height:10.75pt" o:ole="">
              <v:imagedata r:id="rId2824" o:title=""/>
            </v:shape>
            <o:OLEObject Type="Embed" ProgID="Equation.DSMT4" ShapeID="_x0000_i2425" DrawAspect="Content" ObjectID="_1493039897" r:id="rId2825"/>
          </w:object>
        </w:r>
      </w:ins>
      <w:ins w:id="1569" w:author="Gerard" w:date="2015-03-21T14:00:00Z">
        <w:r w:rsidR="00DB47BB">
          <w:t xml:space="preserve"> when using Type I bond kinetics</w:t>
        </w:r>
      </w:ins>
      <w:ins w:id="1570" w:author="Gerard" w:date="2015-03-21T14:01:00Z">
        <w:r w:rsidR="00DB47BB">
          <w:t>,</w:t>
        </w:r>
      </w:ins>
      <w:ins w:id="1571" w:author="Gerard" w:date="2015-03-21T14:00:00Z">
        <w:r w:rsidR="00DB47BB">
          <w:t xml:space="preserve"> </w:t>
        </w:r>
      </w:ins>
      <w:ins w:id="1572" w:author="Gerard" w:date="2015-03-21T13:29:00Z">
        <w:r w:rsidR="003D7647">
          <w:t xml:space="preserve">using </w:t>
        </w:r>
      </w:ins>
      <w:ins w:id="1573" w:author="Gerard" w:date="2015-03-21T11:07:00Z">
        <w:r w:rsidR="003D7647">
          <w:t>the expression</w:t>
        </w:r>
      </w:ins>
      <w:ins w:id="1574" w:author="Gerard" w:date="2015-03-21T13:59:00Z">
        <w:r w:rsidR="00DB47BB">
          <w:t>s</w:t>
        </w:r>
      </w:ins>
      <w:ins w:id="1575" w:author="Gerard" w:date="2015-03-21T11:07:00Z">
        <w:r>
          <w:t xml:space="preserve"> </w:t>
        </w:r>
      </w:ins>
      <w:ins w:id="1576" w:author="Gerard" w:date="2015-03-21T11:08:00Z">
        <w:r>
          <w:t xml:space="preserve">of </w:t>
        </w:r>
      </w:ins>
      <w:ins w:id="1577" w:author="Gerard" w:date="2015-03-21T11:09:00Z">
        <w:r>
          <w:fldChar w:fldCharType="begin"/>
        </w:r>
        <w:r>
          <w:instrText xml:space="preserve"> GOTOBUTTON ZEqnNum708996  \* MERGEFORMAT </w:instrText>
        </w:r>
        <w:r>
          <w:fldChar w:fldCharType="begin"/>
        </w:r>
        <w:r>
          <w:instrText xml:space="preserve"> REF ZEqnNum708996 \* Charformat \! \* MERGEFORMAT </w:instrText>
        </w:r>
      </w:ins>
      <w:r>
        <w:fldChar w:fldCharType="separate"/>
      </w:r>
      <w:ins w:id="1578" w:author="Gerard" w:date="2015-05-06T12:49:00Z">
        <w:r w:rsidR="00E3755C">
          <w:instrText>(5.92)</w:instrText>
        </w:r>
      </w:ins>
      <w:ins w:id="1579" w:author="Gerard" w:date="2015-03-21T11:09:00Z">
        <w:r>
          <w:fldChar w:fldCharType="end"/>
        </w:r>
        <w:r>
          <w:fldChar w:fldCharType="end"/>
        </w:r>
        <w:r>
          <w:t xml:space="preserve"> </w:t>
        </w:r>
      </w:ins>
      <w:ins w:id="1580" w:author="Gerard" w:date="2015-03-21T13:57:00Z">
        <w:r w:rsidR="00DB47BB">
          <w:t>and</w:t>
        </w:r>
      </w:ins>
      <w:ins w:id="1581" w:author="Gerard" w:date="2015-03-21T13:31:00Z">
        <w:r w:rsidR="003D7647">
          <w:t xml:space="preserve"> </w:t>
        </w:r>
        <w:r w:rsidR="003D7647">
          <w:fldChar w:fldCharType="begin"/>
        </w:r>
        <w:r w:rsidR="003D7647">
          <w:instrText xml:space="preserve"> GOTOBUTTON ZEqnNum604881  \* MERGEFORMAT </w:instrText>
        </w:r>
        <w:r w:rsidR="003D7647">
          <w:fldChar w:fldCharType="begin"/>
        </w:r>
        <w:r w:rsidR="003D7647">
          <w:instrText xml:space="preserve"> REF ZEqnNum604881 \* Charformat \! \* MERGEFORMAT </w:instrText>
        </w:r>
      </w:ins>
      <w:r w:rsidR="003D7647">
        <w:fldChar w:fldCharType="separate"/>
      </w:r>
      <w:ins w:id="1582" w:author="Gerard" w:date="2015-05-06T12:49:00Z">
        <w:r w:rsidR="00E3755C">
          <w:instrText>(5.93)</w:instrText>
        </w:r>
      </w:ins>
      <w:ins w:id="1583" w:author="Gerard" w:date="2015-03-21T13:31:00Z">
        <w:r w:rsidR="003D7647">
          <w:fldChar w:fldCharType="end"/>
        </w:r>
        <w:r w:rsidR="003D7647">
          <w:fldChar w:fldCharType="end"/>
        </w:r>
      </w:ins>
      <w:ins w:id="1584" w:author="Gerard" w:date="2015-03-21T13:59:00Z">
        <w:r w:rsidR="00DB47BB">
          <w:t>.</w:t>
        </w:r>
      </w:ins>
      <w:ins w:id="1585" w:author="Gerard" w:date="2015-03-21T14:01:00Z">
        <w:r w:rsidR="00DB47BB">
          <w:t xml:space="preserve">  </w:t>
        </w:r>
      </w:ins>
      <w:ins w:id="1586" w:author="Gerard" w:date="2015-03-21T14:02:00Z">
        <w:r w:rsidR="00C334FD">
          <w:t xml:space="preserve">These measures are then used to evaluate the stress </w:t>
        </w:r>
        <w:proofErr w:type="gramStart"/>
        <w:r w:rsidR="00C334FD">
          <w:t xml:space="preserve">from </w:t>
        </w:r>
      </w:ins>
      <w:proofErr w:type="gramEnd"/>
      <w:ins w:id="1587" w:author="Gerard" w:date="2015-03-21T14:03:00Z">
        <w:r w:rsidR="00C334FD">
          <w:fldChar w:fldCharType="begin"/>
        </w:r>
        <w:r w:rsidR="00C334FD">
          <w:instrText xml:space="preserve"> GOTOBUTTON ZEqnNum468501  \* MERGEFORMAT </w:instrText>
        </w:r>
        <w:r w:rsidR="00C334FD">
          <w:fldChar w:fldCharType="begin"/>
        </w:r>
        <w:r w:rsidR="00C334FD">
          <w:instrText xml:space="preserve"> REF ZEqnNum468501 \* Charformat \! \* MERGEFORMAT </w:instrText>
        </w:r>
      </w:ins>
      <w:r w:rsidR="00C334FD">
        <w:fldChar w:fldCharType="separate"/>
      </w:r>
      <w:ins w:id="1588" w:author="Gerard" w:date="2015-05-06T12:49:00Z">
        <w:r w:rsidR="00E3755C">
          <w:instrText>(5.88)</w:instrText>
        </w:r>
      </w:ins>
      <w:ins w:id="1589" w:author="Gerard" w:date="2015-03-21T14:03:00Z">
        <w:r w:rsidR="00C334FD">
          <w:fldChar w:fldCharType="end"/>
        </w:r>
        <w:r w:rsidR="00C334FD">
          <w:fldChar w:fldCharType="end"/>
        </w:r>
        <w:r w:rsidR="00C334FD">
          <w:t>, with the summation taken over the time steps that correspond to bond-reforming generations.</w:t>
        </w:r>
      </w:ins>
    </w:p>
    <w:p w14:paraId="5232E1AB" w14:textId="05083863" w:rsidR="00731A28" w:rsidRDefault="00D25725">
      <w:pPr>
        <w:jc w:val="left"/>
        <w:rPr>
          <w:ins w:id="1590" w:author="Gerard" w:date="2015-03-21T09:59:00Z"/>
        </w:rPr>
      </w:pPr>
      <w:ins w:id="1591" w:author="Gerard" w:date="2015-03-21T09:59:00Z">
        <w:r>
          <w:br w:type="page"/>
        </w:r>
      </w:ins>
    </w:p>
    <w:p w14:paraId="07FBCCFE" w14:textId="61F3E358" w:rsidR="00D25725" w:rsidRPr="002F3DF9" w:rsidDel="00D25725" w:rsidRDefault="00D25725" w:rsidP="002F3DF9">
      <w:pPr>
        <w:rPr>
          <w:del w:id="1592" w:author="Gerard" w:date="2015-03-21T09:59:00Z"/>
        </w:rPr>
      </w:pPr>
    </w:p>
    <w:p w14:paraId="659178E0" w14:textId="77777777" w:rsidR="00FB6012" w:rsidRDefault="00FB6012" w:rsidP="00FB6012">
      <w:pPr>
        <w:pStyle w:val="Heading2"/>
      </w:pPr>
      <w:bookmarkStart w:id="1593" w:name="_Toc302490336"/>
      <w:bookmarkStart w:id="1594" w:name="_Toc302491870"/>
      <w:bookmarkStart w:id="1595" w:name="_Toc302492240"/>
      <w:bookmarkStart w:id="1596" w:name="_Toc176704875"/>
      <w:bookmarkStart w:id="1597" w:name="_Toc289032594"/>
      <w:bookmarkStart w:id="1598" w:name="_Ref167097234"/>
      <w:bookmarkEnd w:id="1593"/>
      <w:bookmarkEnd w:id="1594"/>
      <w:bookmarkEnd w:id="1595"/>
      <w:r>
        <w:t>Hydraulic Permeability</w:t>
      </w:r>
      <w:bookmarkEnd w:id="1596"/>
      <w:bookmarkEnd w:id="1597"/>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599" w:name="_Ref288636620"/>
      <w:bookmarkStart w:id="1600" w:name="_Toc302642746"/>
      <w:bookmarkStart w:id="1601" w:name="_Toc176704876"/>
      <w:bookmarkStart w:id="1602" w:name="_Toc289032595"/>
      <w:r>
        <w:t>Constant Isotropic Permeability</w:t>
      </w:r>
      <w:bookmarkEnd w:id="1599"/>
      <w:bookmarkEnd w:id="1600"/>
      <w:bookmarkEnd w:id="1601"/>
      <w:bookmarkEnd w:id="1602"/>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26" type="#_x0000_t75" style="width:36.55pt;height:15.6pt" o:ole="">
            <v:imagedata r:id="rId2826" o:title=""/>
          </v:shape>
          <o:OLEObject Type="Embed" ProgID="Equation.DSMT4" ShapeID="_x0000_i2426" DrawAspect="Content" ObjectID="_1493039898" r:id="rId2827"/>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27" type="#_x0000_t75" style="width:10.2pt;height:14.5pt" o:ole="">
            <v:imagedata r:id="rId2828" o:title=""/>
          </v:shape>
          <o:OLEObject Type="Embed" ProgID="Equation.DSMT4" ShapeID="_x0000_i2427" DrawAspect="Content" ObjectID="_1493039899" r:id="rId2829"/>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603" w:name="_Toc302642747"/>
      <w:bookmarkStart w:id="1604" w:name="_Toc176704877"/>
      <w:bookmarkStart w:id="1605" w:name="_Toc289032596"/>
      <w:r>
        <w:t>Holmes-Mow</w:t>
      </w:r>
      <w:bookmarkEnd w:id="1603"/>
      <w:bookmarkEnd w:id="1604"/>
      <w:bookmarkEnd w:id="1605"/>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28" type="#_x0000_t75" style="width:54.25pt;height:19.9pt" o:ole="">
            <v:imagedata r:id="rId2830" o:title=""/>
          </v:shape>
          <o:OLEObject Type="Embed" ProgID="Equation.DSMT4" ShapeID="_x0000_i2428" DrawAspect="Content" ObjectID="_1493039900" r:id="rId2831"/>
        </w:object>
      </w:r>
      <w:r>
        <w:t>,</w:t>
      </w:r>
    </w:p>
    <w:p w14:paraId="5AF2F5BF" w14:textId="77777777" w:rsidR="00FB6012" w:rsidRDefault="00FB6012" w:rsidP="00FB6012">
      <w:proofErr w:type="gramStart"/>
      <w:r>
        <w:t>where</w:t>
      </w:r>
      <w:proofErr w:type="gramEnd"/>
      <w:r>
        <w:t>,</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29" type="#_x0000_t75" style="width:141.3pt;height:39.75pt" o:ole="">
            <v:imagedata r:id="rId2832" o:title=""/>
          </v:shape>
          <o:OLEObject Type="Embed" ProgID="Equation.DSMT4" ShapeID="_x0000_i2429" DrawAspect="Content" ObjectID="_1493039901" r:id="rId2833"/>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1606" w:name="_Toc302642748"/>
      <w:bookmarkStart w:id="1607" w:name="_Toc176704878"/>
      <w:bookmarkStart w:id="1608" w:name="_Toc289032597"/>
      <w:r>
        <w:t>Referentially Isotropic Permeability</w:t>
      </w:r>
      <w:bookmarkEnd w:id="1606"/>
      <w:bookmarkEnd w:id="1607"/>
      <w:bookmarkEnd w:id="1608"/>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0" type="#_x0000_t75" style="width:211.7pt;height:37.6pt" o:ole="">
            <v:imagedata r:id="rId2834" o:title=""/>
          </v:shape>
          <o:OLEObject Type="Embed" ProgID="Equation.DSMT4" ShapeID="_x0000_i2430" DrawAspect="Content" ObjectID="_1493039902" r:id="rId2835"/>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31" type="#_x0000_t75" style="width:27.95pt;height:12.9pt" o:ole="">
            <v:imagedata r:id="rId2836" o:title=""/>
          </v:shape>
          <o:OLEObject Type="Embed" ProgID="Equation.DSMT4" ShapeID="_x0000_i2431" DrawAspect="Content" ObjectID="_1493039903" r:id="rId2837"/>
        </w:object>
      </w:r>
      <w:r>
        <w:t xml:space="preserve">) is isotropic and given </w:t>
      </w:r>
      <w:proofErr w:type="gramStart"/>
      <w:r>
        <w:t xml:space="preserve">by </w:t>
      </w:r>
      <w:proofErr w:type="gramEnd"/>
      <w:r w:rsidR="00905817" w:rsidRPr="00905817">
        <w:rPr>
          <w:position w:val="-14"/>
        </w:rPr>
        <w:object w:dxaOrig="2020" w:dyaOrig="400" w14:anchorId="60A354AB">
          <v:shape id="_x0000_i2432" type="#_x0000_t75" style="width:101pt;height:19.9pt" o:ole="">
            <v:imagedata r:id="rId2838" o:title=""/>
          </v:shape>
          <o:OLEObject Type="Embed" ProgID="Equation.DSMT4" ShapeID="_x0000_i2432" DrawAspect="Content" ObjectID="_1493039904" r:id="rId2839"/>
        </w:object>
      </w:r>
      <w:r>
        <w:t>.</w:t>
      </w:r>
    </w:p>
    <w:p w14:paraId="2DECFBE6" w14:textId="77777777" w:rsidR="00FB6012" w:rsidRPr="0097532C" w:rsidRDefault="00FB6012" w:rsidP="00FB6012"/>
    <w:p w14:paraId="77887D3E" w14:textId="77777777" w:rsidR="00FB6012" w:rsidRDefault="00FB6012" w:rsidP="00FB6012">
      <w:pPr>
        <w:pStyle w:val="Heading3"/>
      </w:pPr>
      <w:bookmarkStart w:id="1609" w:name="_Toc302642749"/>
      <w:bookmarkStart w:id="1610" w:name="_Toc176704879"/>
      <w:bookmarkStart w:id="1611" w:name="_Toc289032598"/>
      <w:r>
        <w:t>Referentially Orthotropic Permeability</w:t>
      </w:r>
      <w:bookmarkEnd w:id="1609"/>
      <w:bookmarkEnd w:id="1610"/>
      <w:bookmarkEnd w:id="1611"/>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33" type="#_x0000_t75" style="width:188.05pt;height:34.4pt" o:ole="">
            <v:imagedata r:id="rId2840" o:title=""/>
          </v:shape>
          <o:OLEObject Type="Embed" ProgID="Equation.DSMT4" ShapeID="_x0000_i2433" DrawAspect="Content" ObjectID="_1493039905" r:id="rId2841"/>
        </w:object>
      </w:r>
      <w:r>
        <w:t>,</w:t>
      </w:r>
    </w:p>
    <w:p w14:paraId="54E07D0E" w14:textId="77777777" w:rsidR="00FB6012" w:rsidRDefault="00FB6012" w:rsidP="00FB6012">
      <w:proofErr w:type="gramStart"/>
      <w:r>
        <w:t>where</w:t>
      </w:r>
      <w:proofErr w:type="gramEnd"/>
      <w:r>
        <w:t>,</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34" type="#_x0000_t75" style="width:207.95pt;height:121.95pt" o:ole="">
            <v:imagedata r:id="rId2842" o:title=""/>
          </v:shape>
          <o:OLEObject Type="Embed" ProgID="Equation.DSMT4" ShapeID="_x0000_i2434" DrawAspect="Content" ObjectID="_1493039906" r:id="rId2843"/>
        </w:object>
      </w:r>
    </w:p>
    <w:p w14:paraId="4DE40470" w14:textId="74D4D0FF" w:rsidR="00FB6012" w:rsidRDefault="00905817" w:rsidP="00FB6012">
      <w:r w:rsidRPr="00905817">
        <w:rPr>
          <w:position w:val="-12"/>
        </w:rPr>
        <w:object w:dxaOrig="360" w:dyaOrig="360" w14:anchorId="6DBC1207">
          <v:shape id="_x0000_i2435" type="#_x0000_t75" style="width:19.35pt;height:19.35pt" o:ole="">
            <v:imagedata r:id="rId2844" o:title=""/>
          </v:shape>
          <o:OLEObject Type="Embed" ProgID="Equation.DSMT4" ShapeID="_x0000_i2435" DrawAspect="Content" ObjectID="_1493039907" r:id="rId2845"/>
        </w:object>
      </w:r>
      <w:r w:rsidR="00FB6012">
        <w:t xml:space="preserve"> </w:t>
      </w:r>
      <w:proofErr w:type="gramStart"/>
      <w:r w:rsidR="00FB6012">
        <w:t>are</w:t>
      </w:r>
      <w:proofErr w:type="gramEnd"/>
      <w:r w:rsidR="00FB6012">
        <w:t xml:space="preserv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36" type="#_x0000_t75" style="width:163.35pt;height:19.9pt" o:ole="">
            <v:imagedata r:id="rId2846" o:title=""/>
          </v:shape>
          <o:OLEObject Type="Embed" ProgID="Equation.DSMT4" ShapeID="_x0000_i2436" DrawAspect="Content" ObjectID="_1493039908" r:id="rId2847"/>
        </w:object>
      </w:r>
      <w:r>
        <w:t>,</w:t>
      </w:r>
    </w:p>
    <w:p w14:paraId="56AF81EB" w14:textId="69C5180C" w:rsidR="00FB6012" w:rsidRDefault="00FB6012" w:rsidP="00FB6012">
      <w:proofErr w:type="gramStart"/>
      <w:r>
        <w:t>where</w:t>
      </w:r>
      <w:proofErr w:type="gramEnd"/>
      <w:r>
        <w:t xml:space="preserve"> </w:t>
      </w:r>
      <w:r w:rsidR="00905817" w:rsidRPr="00905817">
        <w:rPr>
          <w:position w:val="-12"/>
        </w:rPr>
        <w:object w:dxaOrig="320" w:dyaOrig="360" w14:anchorId="0F3CF7C0">
          <v:shape id="_x0000_i2437" type="#_x0000_t75" style="width:15.6pt;height:19.35pt" o:ole="">
            <v:imagedata r:id="rId2848" o:title=""/>
          </v:shape>
          <o:OLEObject Type="Embed" ProgID="Equation.DSMT4" ShapeID="_x0000_i2437" DrawAspect="Content" ObjectID="_1493039909" r:id="rId2849"/>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38" type="#_x0000_t75" style="width:27.95pt;height:12.9pt" o:ole="">
            <v:imagedata r:id="rId2850" o:title=""/>
          </v:shape>
          <o:OLEObject Type="Embed" ProgID="Equation.DSMT4" ShapeID="_x0000_i2438" DrawAspect="Content" ObjectID="_1493039910" r:id="rId2851"/>
        </w:object>
      </w:r>
      <w:r>
        <w:t xml:space="preserve">) is given </w:t>
      </w:r>
      <w:proofErr w:type="gramStart"/>
      <w:r>
        <w:t xml:space="preserve">by </w:t>
      </w:r>
      <w:proofErr w:type="gramEnd"/>
      <w:r w:rsidR="00905817" w:rsidRPr="00905817">
        <w:rPr>
          <w:position w:val="-28"/>
        </w:rPr>
        <w:object w:dxaOrig="3060" w:dyaOrig="680" w14:anchorId="5C118F8B">
          <v:shape id="_x0000_i2439" type="#_x0000_t75" style="width:153.15pt;height:34.4pt" o:ole="">
            <v:imagedata r:id="rId2852" o:title=""/>
          </v:shape>
          <o:OLEObject Type="Embed" ProgID="Equation.DSMT4" ShapeID="_x0000_i2439" DrawAspect="Content" ObjectID="_1493039911" r:id="rId2853"/>
        </w:object>
      </w:r>
      <w:r>
        <w:t>.</w:t>
      </w:r>
    </w:p>
    <w:p w14:paraId="26180870" w14:textId="77777777" w:rsidR="00FB6012" w:rsidRPr="0097532C" w:rsidRDefault="00FB6012" w:rsidP="00FB6012"/>
    <w:p w14:paraId="03087207" w14:textId="77777777" w:rsidR="00FB6012" w:rsidRDefault="00FB6012" w:rsidP="00FB6012">
      <w:pPr>
        <w:pStyle w:val="Heading3"/>
      </w:pPr>
      <w:bookmarkStart w:id="1612" w:name="_Toc302642750"/>
      <w:bookmarkStart w:id="1613" w:name="_Toc176704880"/>
      <w:bookmarkStart w:id="1614" w:name="_Toc289032599"/>
      <w:r>
        <w:t>Referentially Transversely Isotropic Permeability</w:t>
      </w:r>
      <w:bookmarkEnd w:id="1612"/>
      <w:bookmarkEnd w:id="1613"/>
      <w:bookmarkEnd w:id="1614"/>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0" type="#_x0000_t75" style="width:327.2pt;height:121.95pt" o:ole="">
            <v:imagedata r:id="rId2854" o:title=""/>
          </v:shape>
          <o:OLEObject Type="Embed" ProgID="Equation.DSMT4" ShapeID="_x0000_i2440" DrawAspect="Content" ObjectID="_1493039912" r:id="rId2855"/>
        </w:object>
      </w:r>
    </w:p>
    <w:p w14:paraId="5C5C0D02" w14:textId="660EB2BE" w:rsidR="00FB6012" w:rsidRDefault="00905817" w:rsidP="00FB6012">
      <w:r w:rsidRPr="00905817">
        <w:rPr>
          <w:position w:val="-4"/>
        </w:rPr>
        <w:object w:dxaOrig="279" w:dyaOrig="200" w14:anchorId="209A7D8D">
          <v:shape id="_x0000_i2441" type="#_x0000_t75" style="width:14.5pt;height:10.2pt" o:ole="">
            <v:imagedata r:id="rId2856" o:title=""/>
          </v:shape>
          <o:OLEObject Type="Embed" ProgID="Equation.DSMT4" ShapeID="_x0000_i2441" DrawAspect="Content" ObjectID="_1493039913" r:id="rId2857"/>
        </w:object>
      </w:r>
      <w:r w:rsidR="00FB6012">
        <w:t xml:space="preserve"> </w:t>
      </w:r>
      <w:proofErr w:type="gramStart"/>
      <w:r w:rsidR="00FB6012">
        <w:t>is</w:t>
      </w:r>
      <w:proofErr w:type="gramEnd"/>
      <w:r w:rsidR="00FB6012">
        <w:t xml:space="preserve">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42" type="#_x0000_t75" style="width:96.7pt;height:19.9pt" o:ole="">
            <v:imagedata r:id="rId2858" o:title=""/>
          </v:shape>
          <o:OLEObject Type="Embed" ProgID="Equation.DSMT4" ShapeID="_x0000_i2442" DrawAspect="Content" ObjectID="_1493039914" r:id="rId2859"/>
        </w:object>
      </w:r>
      <w:r>
        <w:t>,</w:t>
      </w:r>
    </w:p>
    <w:p w14:paraId="12D947E8" w14:textId="251E0E96" w:rsidR="00FB6012" w:rsidRDefault="00FB6012" w:rsidP="00FB6012">
      <w:proofErr w:type="gramStart"/>
      <w:r>
        <w:t>where</w:t>
      </w:r>
      <w:proofErr w:type="gramEnd"/>
      <w:r>
        <w:t xml:space="preserve"> </w:t>
      </w:r>
      <w:r w:rsidR="00905817" w:rsidRPr="00905817">
        <w:rPr>
          <w:position w:val="-6"/>
        </w:rPr>
        <w:object w:dxaOrig="260" w:dyaOrig="279" w14:anchorId="244CEE25">
          <v:shape id="_x0000_i2443" type="#_x0000_t75" style="width:12.9pt;height:14.5pt" o:ole="">
            <v:imagedata r:id="rId2860" o:title=""/>
          </v:shape>
          <o:OLEObject Type="Embed" ProgID="Equation.DSMT4" ShapeID="_x0000_i2443" DrawAspect="Content" ObjectID="_1493039915" r:id="rId2861"/>
        </w:object>
      </w:r>
      <w:r>
        <w:t xml:space="preserve"> is a unit vector along the axial direction.  Note that the permeability in the reference state (</w:t>
      </w:r>
      <w:r w:rsidR="00905817" w:rsidRPr="00905817">
        <w:rPr>
          <w:position w:val="-4"/>
        </w:rPr>
        <w:object w:dxaOrig="560" w:dyaOrig="260" w14:anchorId="0B189997">
          <v:shape id="_x0000_i2444" type="#_x0000_t75" style="width:27.95pt;height:12.9pt" o:ole="">
            <v:imagedata r:id="rId2862" o:title=""/>
          </v:shape>
          <o:OLEObject Type="Embed" ProgID="Equation.DSMT4" ShapeID="_x0000_i2444" DrawAspect="Content" ObjectID="_1493039916" r:id="rId2863"/>
        </w:object>
      </w:r>
      <w:r>
        <w:t xml:space="preserve">) is given </w:t>
      </w:r>
      <w:proofErr w:type="gramStart"/>
      <w:r>
        <w:t xml:space="preserve">by </w:t>
      </w:r>
      <w:proofErr w:type="gramEnd"/>
      <w:r w:rsidR="00905817" w:rsidRPr="00905817">
        <w:rPr>
          <w:position w:val="-16"/>
        </w:rPr>
        <w:object w:dxaOrig="4959" w:dyaOrig="440" w14:anchorId="315CF11C">
          <v:shape id="_x0000_i2445" type="#_x0000_t75" style="width:246.65pt;height:22.05pt" o:ole="">
            <v:imagedata r:id="rId2864" o:title=""/>
          </v:shape>
          <o:OLEObject Type="Embed" ProgID="Equation.DSMT4" ShapeID="_x0000_i2445" DrawAspect="Content" ObjectID="_1493039917" r:id="rId2865"/>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615" w:name="_Ref162420101"/>
      <w:bookmarkStart w:id="1616" w:name="_Toc302642753"/>
      <w:bookmarkStart w:id="1617" w:name="_Toc176704881"/>
      <w:bookmarkStart w:id="1618" w:name="_Toc289032600"/>
      <w:r>
        <w:lastRenderedPageBreak/>
        <w:t xml:space="preserve">Solute </w:t>
      </w:r>
      <w:r w:rsidRPr="0097532C">
        <w:t>Diffusivity</w:t>
      </w:r>
      <w:bookmarkEnd w:id="1615"/>
      <w:bookmarkEnd w:id="1616"/>
      <w:bookmarkEnd w:id="1617"/>
      <w:bookmarkEnd w:id="1618"/>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46" type="#_x0000_t75" style="width:10.2pt;height:14.5pt" o:ole="">
            <v:imagedata r:id="rId2866" o:title=""/>
          </v:shape>
          <o:OLEObject Type="Embed" ProgID="Equation.DSMT4" ShapeID="_x0000_i2446" DrawAspect="Content" ObjectID="_1493039918" r:id="rId2867"/>
        </w:object>
      </w:r>
      <w:r w:rsidRPr="00B27FE9">
        <w:t xml:space="preserve"> may be a function of strain and solute concentration.</w:t>
      </w:r>
    </w:p>
    <w:p w14:paraId="6ACC20B4" w14:textId="77777777" w:rsidR="00FB6012" w:rsidRPr="00B27FE9" w:rsidRDefault="00FB6012" w:rsidP="00FB6012">
      <w:pPr>
        <w:pStyle w:val="Heading3"/>
      </w:pPr>
      <w:bookmarkStart w:id="1619" w:name="_Toc302642754"/>
      <w:bookmarkStart w:id="1620" w:name="_Toc176704882"/>
      <w:bookmarkStart w:id="1621" w:name="_Toc289032601"/>
      <w:r w:rsidRPr="00B27FE9">
        <w:t>Constant Isotropic Diffusivity</w:t>
      </w:r>
      <w:bookmarkEnd w:id="1619"/>
      <w:bookmarkEnd w:id="1620"/>
      <w:bookmarkEnd w:id="1621"/>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47" type="#_x0000_t75" style="width:36.55pt;height:15.6pt" o:ole="">
            <v:imagedata r:id="rId2868" o:title=""/>
          </v:shape>
          <o:OLEObject Type="Embed" ProgID="Equation.DSMT4" ShapeID="_x0000_i2447" DrawAspect="Content" ObjectID="_1493039919" r:id="rId2869"/>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48" type="#_x0000_t75" style="width:10.75pt;height:14.5pt" o:ole="">
            <v:imagedata r:id="rId2870" o:title=""/>
          </v:shape>
          <o:OLEObject Type="Embed" ProgID="Equation.DSMT4" ShapeID="_x0000_i2448" DrawAspect="Content" ObjectID="_1493039920" r:id="rId2871"/>
        </w:object>
      </w:r>
      <w:r>
        <w:t xml:space="preserve"> is constant.  This assumption is only true when strains are small.  Note that the user must </w:t>
      </w:r>
      <w:proofErr w:type="gramStart"/>
      <w:r>
        <w:t xml:space="preserve">specify </w:t>
      </w:r>
      <w:proofErr w:type="gramEnd"/>
      <w:r w:rsidR="00905817" w:rsidRPr="00905817">
        <w:rPr>
          <w:position w:val="-12"/>
        </w:rPr>
        <w:object w:dxaOrig="660" w:dyaOrig="360" w14:anchorId="438667EC">
          <v:shape id="_x0000_i2449" type="#_x0000_t75" style="width:32.8pt;height:19.35pt" o:ole="">
            <v:imagedata r:id="rId2872" o:title=""/>
          </v:shape>
          <o:OLEObject Type="Embed" ProgID="Equation.DSMT4" ShapeID="_x0000_i2449" DrawAspect="Content" ObjectID="_1493039921" r:id="rId2873"/>
        </w:object>
      </w:r>
      <w:r>
        <w:t xml:space="preserve">, </w:t>
      </w:r>
      <w:r w:rsidR="0091287E">
        <w:t xml:space="preserve">where </w:t>
      </w:r>
      <w:r w:rsidR="00905817" w:rsidRPr="00905817">
        <w:rPr>
          <w:position w:val="-12"/>
        </w:rPr>
        <w:object w:dxaOrig="279" w:dyaOrig="360" w14:anchorId="42773489">
          <v:shape id="_x0000_i2450" type="#_x0000_t75" style="width:14.5pt;height:19.35pt" o:ole="">
            <v:imagedata r:id="rId2874" o:title=""/>
          </v:shape>
          <o:OLEObject Type="Embed" ProgID="Equation.DSMT4" ShapeID="_x0000_i2450" DrawAspect="Content" ObjectID="_1493039922" r:id="rId2875"/>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622" w:name="_Toc302642755"/>
      <w:bookmarkStart w:id="1623" w:name="_Toc176704883"/>
      <w:bookmarkStart w:id="1624" w:name="_Toc289032602"/>
      <w:r>
        <w:t>Constant Orthotropic Diffusivity</w:t>
      </w:r>
      <w:bookmarkEnd w:id="1622"/>
      <w:bookmarkEnd w:id="1623"/>
      <w:bookmarkEnd w:id="1624"/>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51" type="#_x0000_t75" style="width:87.05pt;height:34.4pt" o:ole="">
            <v:imagedata r:id="rId2876" o:title=""/>
          </v:shape>
          <o:OLEObject Type="Embed" ProgID="Equation.DSMT4" ShapeID="_x0000_i2451" DrawAspect="Content" ObjectID="_1493039923" r:id="rId2877"/>
        </w:object>
      </w:r>
      <w:r w:rsidR="008E5B3C">
        <w:t>,</w:t>
      </w:r>
    </w:p>
    <w:p w14:paraId="792A872E" w14:textId="639B3850" w:rsidR="00FB6012" w:rsidRDefault="00FB6012" w:rsidP="00FB6012">
      <w:proofErr w:type="gramStart"/>
      <w:r>
        <w:t>where</w:t>
      </w:r>
      <w:proofErr w:type="gramEnd"/>
      <w:r>
        <w:t xml:space="preserve"> </w:t>
      </w:r>
      <w:r w:rsidR="00905817" w:rsidRPr="00905817">
        <w:rPr>
          <w:position w:val="-12"/>
        </w:rPr>
        <w:object w:dxaOrig="320" w:dyaOrig="360" w14:anchorId="6F8E45DB">
          <v:shape id="_x0000_i2452" type="#_x0000_t75" style="width:15.6pt;height:19.35pt" o:ole="">
            <v:imagedata r:id="rId2878" o:title=""/>
          </v:shape>
          <o:OLEObject Type="Embed" ProgID="Equation.DSMT4" ShapeID="_x0000_i2452" DrawAspect="Content" ObjectID="_1493039924" r:id="rId2879"/>
        </w:object>
      </w:r>
      <w:r>
        <w:t xml:space="preserve"> are orthonormal vectors normal to the planes of symmetry.  For this material model, </w:t>
      </w:r>
      <w:proofErr w:type="gramStart"/>
      <w:r w:rsidR="008E5B3C">
        <w:t xml:space="preserve">the </w:t>
      </w:r>
      <w:r w:rsidR="00905817" w:rsidRPr="00905817">
        <w:rPr>
          <w:position w:val="-6"/>
        </w:rPr>
        <w:object w:dxaOrig="300" w:dyaOrig="320" w14:anchorId="4D880299">
          <v:shape id="_x0000_i2453" type="#_x0000_t75" style="width:15.05pt;height:15.6pt" o:ole="">
            <v:imagedata r:id="rId2880" o:title=""/>
          </v:shape>
          <o:OLEObject Type="Embed" ProgID="Equation.DSMT4" ShapeID="_x0000_i2453" DrawAspect="Content" ObjectID="_1493039925" r:id="rId2881"/>
        </w:object>
      </w:r>
      <w:r>
        <w:t xml:space="preserve"> are</w:t>
      </w:r>
      <w:proofErr w:type="gramEnd"/>
      <w:r>
        <w:t xml:space="preserve"> constant.  Therefore this model should be used only when strains are small.  Note that the user must </w:t>
      </w:r>
      <w:proofErr w:type="gramStart"/>
      <w:r>
        <w:t xml:space="preserve">specify </w:t>
      </w:r>
      <w:proofErr w:type="gramEnd"/>
      <w:r w:rsidR="00905817" w:rsidRPr="00905817">
        <w:rPr>
          <w:position w:val="-12"/>
        </w:rPr>
        <w:object w:dxaOrig="760" w:dyaOrig="380" w14:anchorId="64055AAC">
          <v:shape id="_x0000_i2454" type="#_x0000_t75" style="width:37.6pt;height:19.35pt" o:ole="">
            <v:imagedata r:id="rId2882" o:title=""/>
          </v:shape>
          <o:OLEObject Type="Embed" ProgID="Equation.DSMT4" ShapeID="_x0000_i2454" DrawAspect="Content" ObjectID="_1493039926" r:id="rId2883"/>
        </w:object>
      </w:r>
      <w:r>
        <w:t>,</w:t>
      </w:r>
      <w:r w:rsidR="0091287E">
        <w:t xml:space="preserve"> where </w:t>
      </w:r>
      <w:r w:rsidR="00905817" w:rsidRPr="00905817">
        <w:rPr>
          <w:position w:val="-12"/>
        </w:rPr>
        <w:object w:dxaOrig="279" w:dyaOrig="360" w14:anchorId="23FC52EE">
          <v:shape id="_x0000_i2455" type="#_x0000_t75" style="width:14.5pt;height:19.35pt" o:ole="">
            <v:imagedata r:id="rId2884" o:title=""/>
          </v:shape>
          <o:OLEObject Type="Embed" ProgID="Equation.DSMT4" ShapeID="_x0000_i2455" DrawAspect="Content" ObjectID="_1493039927" r:id="rId2885"/>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625" w:name="_Toc302642756"/>
      <w:bookmarkStart w:id="1626" w:name="_Toc176704884"/>
      <w:bookmarkStart w:id="1627" w:name="_Toc289032603"/>
      <w:r>
        <w:t>Referentially Isotropic Diffusivity</w:t>
      </w:r>
      <w:bookmarkEnd w:id="1625"/>
      <w:bookmarkEnd w:id="1626"/>
      <w:bookmarkEnd w:id="1627"/>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56" type="#_x0000_t75" style="width:215.45pt;height:37.6pt" o:ole="">
            <v:imagedata r:id="rId2886" o:title=""/>
          </v:shape>
          <o:OLEObject Type="Embed" ProgID="Equation.DSMT4" ShapeID="_x0000_i2456" DrawAspect="Content" ObjectID="_1493039928" r:id="rId2887"/>
        </w:object>
      </w:r>
      <w:r>
        <w:t>,</w:t>
      </w:r>
    </w:p>
    <w:p w14:paraId="78BB8846" w14:textId="21BD9228" w:rsidR="00FB6012" w:rsidRDefault="00FB6012" w:rsidP="00FB6012">
      <w:proofErr w:type="gramStart"/>
      <w:r>
        <w:t>where</w:t>
      </w:r>
      <w:proofErr w:type="gramEnd"/>
      <w:r>
        <w:t xml:space="preserve"> </w:t>
      </w:r>
      <w:r w:rsidR="00905817" w:rsidRPr="00905817">
        <w:rPr>
          <w:position w:val="-6"/>
        </w:rPr>
        <w:object w:dxaOrig="220" w:dyaOrig="279" w14:anchorId="7D37FA5B">
          <v:shape id="_x0000_i2457" type="#_x0000_t75" style="width:10.75pt;height:14.5pt" o:ole="">
            <v:imagedata r:id="rId2888" o:title=""/>
          </v:shape>
          <o:OLEObject Type="Embed" ProgID="Equation.DSMT4" ShapeID="_x0000_i2457" DrawAspect="Content" ObjectID="_1493039929" r:id="rId2889"/>
        </w:object>
      </w:r>
      <w:r>
        <w:rPr>
          <w:i/>
        </w:rPr>
        <w:t xml:space="preserve"> </w:t>
      </w:r>
      <w:r>
        <w:t xml:space="preserve">is the jacobian of the deformation, i.e. </w:t>
      </w:r>
      <w:r w:rsidR="00905817" w:rsidRPr="00905817">
        <w:rPr>
          <w:position w:val="-6"/>
        </w:rPr>
        <w:object w:dxaOrig="940" w:dyaOrig="279" w14:anchorId="4B6CAC2B">
          <v:shape id="_x0000_i2458" type="#_x0000_t75" style="width:47.3pt;height:14.5pt" o:ole="">
            <v:imagedata r:id="rId2890" o:title=""/>
          </v:shape>
          <o:OLEObject Type="Embed" ProgID="Equation.DSMT4" ShapeID="_x0000_i2458" DrawAspect="Content" ObjectID="_1493039930" r:id="rId2891"/>
        </w:object>
      </w:r>
      <w:r>
        <w:t xml:space="preserve"> where </w:t>
      </w:r>
      <w:r w:rsidR="00905817" w:rsidRPr="00905817">
        <w:rPr>
          <w:position w:val="-4"/>
        </w:rPr>
        <w:object w:dxaOrig="220" w:dyaOrig="260" w14:anchorId="6512126D">
          <v:shape id="_x0000_i2459" type="#_x0000_t75" style="width:10.75pt;height:12.9pt" o:ole="">
            <v:imagedata r:id="rId2892" o:title=""/>
          </v:shape>
          <o:OLEObject Type="Embed" ProgID="Equation.DSMT4" ShapeID="_x0000_i2459" DrawAspect="Content" ObjectID="_1493039931" r:id="rId2893"/>
        </w:object>
      </w:r>
      <w:r>
        <w:rPr>
          <w:b/>
        </w:rPr>
        <w:t xml:space="preserve"> </w:t>
      </w:r>
      <w:r>
        <w:t xml:space="preserve">is the deformation gradient, and </w:t>
      </w:r>
      <w:r w:rsidR="00905817" w:rsidRPr="00905817">
        <w:rPr>
          <w:position w:val="-6"/>
        </w:rPr>
        <w:object w:dxaOrig="960" w:dyaOrig="320" w14:anchorId="082A71D3">
          <v:shape id="_x0000_i2460" type="#_x0000_t75" style="width:47.8pt;height:15.6pt" o:ole="">
            <v:imagedata r:id="rId2894" o:title=""/>
          </v:shape>
          <o:OLEObject Type="Embed" ProgID="Equation.DSMT4" ShapeID="_x0000_i2460" DrawAspect="Content" ObjectID="_1493039932" r:id="rId2895"/>
        </w:object>
      </w:r>
      <w:r>
        <w:t xml:space="preserve"> is the left Cauchy-Green tensor.  Note that the diffusivity in the reference state (</w:t>
      </w:r>
      <w:r w:rsidR="00905817" w:rsidRPr="00905817">
        <w:rPr>
          <w:position w:val="-4"/>
        </w:rPr>
        <w:object w:dxaOrig="560" w:dyaOrig="260" w14:anchorId="15068438">
          <v:shape id="_x0000_i2461" type="#_x0000_t75" style="width:27.95pt;height:12.9pt" o:ole="">
            <v:imagedata r:id="rId2896" o:title=""/>
          </v:shape>
          <o:OLEObject Type="Embed" ProgID="Equation.DSMT4" ShapeID="_x0000_i2461" DrawAspect="Content" ObjectID="_1493039933" r:id="rId2897"/>
        </w:object>
      </w:r>
      <w:r>
        <w:t xml:space="preserve">) is isotropic and given </w:t>
      </w:r>
      <w:proofErr w:type="gramStart"/>
      <w:r>
        <w:t xml:space="preserve">by </w:t>
      </w:r>
      <w:proofErr w:type="gramEnd"/>
      <w:r w:rsidR="00905817" w:rsidRPr="00905817">
        <w:rPr>
          <w:position w:val="-14"/>
        </w:rPr>
        <w:object w:dxaOrig="2060" w:dyaOrig="400" w14:anchorId="4B603718">
          <v:shape id="_x0000_i2462" type="#_x0000_t75" style="width:102.65pt;height:19.9pt" o:ole="">
            <v:imagedata r:id="rId2898" o:title=""/>
          </v:shape>
          <o:OLEObject Type="Embed" ProgID="Equation.DSMT4" ShapeID="_x0000_i2462" DrawAspect="Content" ObjectID="_1493039934" r:id="rId2899"/>
        </w:object>
      </w:r>
      <w:r>
        <w:t>.</w:t>
      </w:r>
    </w:p>
    <w:p w14:paraId="4D67D885" w14:textId="77777777" w:rsidR="00FB6012" w:rsidRDefault="00FB6012" w:rsidP="00FB6012"/>
    <w:p w14:paraId="23EA4028" w14:textId="77777777" w:rsidR="00FB6012" w:rsidRDefault="00FB6012" w:rsidP="00FB6012">
      <w:pPr>
        <w:pStyle w:val="Heading3"/>
      </w:pPr>
      <w:bookmarkStart w:id="1628" w:name="_Toc302642757"/>
      <w:bookmarkStart w:id="1629" w:name="_Toc176704885"/>
      <w:bookmarkStart w:id="1630" w:name="_Toc289032604"/>
      <w:r>
        <w:t>Referentially Orthotropic Diffusivity</w:t>
      </w:r>
      <w:bookmarkEnd w:id="1628"/>
      <w:bookmarkEnd w:id="1629"/>
      <w:bookmarkEnd w:id="1630"/>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63" type="#_x0000_t75" style="width:190.2pt;height:34.4pt" o:ole="">
            <v:imagedata r:id="rId2900" o:title=""/>
          </v:shape>
          <o:OLEObject Type="Embed" ProgID="Equation.DSMT4" ShapeID="_x0000_i2463" DrawAspect="Content" ObjectID="_1493039935" r:id="rId2901"/>
        </w:object>
      </w:r>
      <w:r>
        <w:t>,</w:t>
      </w:r>
    </w:p>
    <w:p w14:paraId="4CD7BC75" w14:textId="77777777" w:rsidR="00FB6012" w:rsidRDefault="00FB6012" w:rsidP="00FB6012">
      <w:proofErr w:type="gramStart"/>
      <w:r>
        <w:t>where</w:t>
      </w:r>
      <w:proofErr w:type="gramEnd"/>
      <w:r>
        <w:t>,</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64" type="#_x0000_t75" style="width:211.15pt;height:121.95pt" o:ole="">
            <v:imagedata r:id="rId2902" o:title=""/>
          </v:shape>
          <o:OLEObject Type="Embed" ProgID="Equation.DSMT4" ShapeID="_x0000_i2464" DrawAspect="Content" ObjectID="_1493039936" r:id="rId2903"/>
        </w:object>
      </w:r>
    </w:p>
    <w:p w14:paraId="55CD23ED" w14:textId="5E6AB0CD" w:rsidR="00FB6012" w:rsidRDefault="00905817" w:rsidP="00FB6012">
      <w:r w:rsidRPr="00905817">
        <w:rPr>
          <w:position w:val="-6"/>
        </w:rPr>
        <w:object w:dxaOrig="220" w:dyaOrig="279" w14:anchorId="229994BE">
          <v:shape id="_x0000_i2465" type="#_x0000_t75" style="width:10.75pt;height:14.5pt" o:ole="">
            <v:imagedata r:id="rId2904" o:title=""/>
          </v:shape>
          <o:OLEObject Type="Embed" ProgID="Equation.DSMT4" ShapeID="_x0000_i2465" DrawAspect="Content" ObjectID="_1493039937" r:id="rId2905"/>
        </w:object>
      </w:r>
      <w:r w:rsidR="00FB6012" w:rsidRPr="00A16AEB">
        <w:t xml:space="preserve"> </w:t>
      </w:r>
      <w:proofErr w:type="gramStart"/>
      <w:r w:rsidR="00FB6012">
        <w:t>is</w:t>
      </w:r>
      <w:proofErr w:type="gramEnd"/>
      <w:r w:rsidR="00FB6012">
        <w:t xml:space="preserve"> the Jacobian of the deformation, i.e. </w:t>
      </w:r>
      <w:r w:rsidRPr="00905817">
        <w:rPr>
          <w:position w:val="-6"/>
        </w:rPr>
        <w:object w:dxaOrig="940" w:dyaOrig="279" w14:anchorId="5BFA3299">
          <v:shape id="_x0000_i2466" type="#_x0000_t75" style="width:47.3pt;height:14.5pt" o:ole="">
            <v:imagedata r:id="rId2906" o:title=""/>
          </v:shape>
          <o:OLEObject Type="Embed" ProgID="Equation.DSMT4" ShapeID="_x0000_i2466" DrawAspect="Content" ObjectID="_1493039938" r:id="rId2907"/>
        </w:object>
      </w:r>
      <w:r w:rsidR="00FB6012">
        <w:t xml:space="preserve"> where</w:t>
      </w:r>
      <w:r w:rsidR="00FB6012">
        <w:rPr>
          <w:b/>
        </w:rPr>
        <w:t xml:space="preserve"> </w:t>
      </w:r>
      <w:r w:rsidRPr="00905817">
        <w:rPr>
          <w:b/>
          <w:position w:val="-4"/>
        </w:rPr>
        <w:object w:dxaOrig="220" w:dyaOrig="260" w14:anchorId="57610398">
          <v:shape id="_x0000_i2467" type="#_x0000_t75" style="width:10.75pt;height:12.9pt" o:ole="">
            <v:imagedata r:id="rId2908" o:title=""/>
          </v:shape>
          <o:OLEObject Type="Embed" ProgID="Equation.DSMT4" ShapeID="_x0000_i2467" DrawAspect="Content" ObjectID="_1493039939" r:id="rId2909"/>
        </w:object>
      </w:r>
      <w:r w:rsidR="00FB6012" w:rsidRPr="00A16AEB">
        <w:t xml:space="preserve"> </w:t>
      </w:r>
      <w:r w:rsidR="00FB6012">
        <w:t xml:space="preserve">is the deformation gradient.  </w:t>
      </w:r>
      <w:r w:rsidRPr="00905817">
        <w:rPr>
          <w:position w:val="-12"/>
        </w:rPr>
        <w:object w:dxaOrig="360" w:dyaOrig="360" w14:anchorId="5BD12234">
          <v:shape id="_x0000_i2468" type="#_x0000_t75" style="width:19.35pt;height:19.35pt" o:ole="">
            <v:imagedata r:id="rId2910" o:title=""/>
          </v:shape>
          <o:OLEObject Type="Embed" ProgID="Equation.DSMT4" ShapeID="_x0000_i2468" DrawAspect="Content" ObjectID="_1493039940" r:id="rId2911"/>
        </w:object>
      </w:r>
      <w:r w:rsidR="00FB6012">
        <w:t xml:space="preserve"> </w:t>
      </w:r>
      <w:proofErr w:type="gramStart"/>
      <w:r w:rsidR="00FB6012">
        <w:t>are</w:t>
      </w:r>
      <w:proofErr w:type="gramEnd"/>
      <w:r w:rsidR="00FB6012">
        <w:t xml:space="preserv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69" type="#_x0000_t75" style="width:163.35pt;height:19.9pt" o:ole="">
            <v:imagedata r:id="rId2912" o:title=""/>
          </v:shape>
          <o:OLEObject Type="Embed" ProgID="Equation.DSMT4" ShapeID="_x0000_i2469" DrawAspect="Content" ObjectID="_1493039941" r:id="rId2913"/>
        </w:object>
      </w:r>
      <w:r w:rsidR="00F02353">
        <w:t>,</w:t>
      </w:r>
    </w:p>
    <w:p w14:paraId="1894A00F" w14:textId="5F832FAA" w:rsidR="00FB6012" w:rsidRDefault="00FB6012" w:rsidP="00FB6012">
      <w:proofErr w:type="gramStart"/>
      <w:r>
        <w:t>where</w:t>
      </w:r>
      <w:proofErr w:type="gramEnd"/>
      <w:r>
        <w:t xml:space="preserve"> </w:t>
      </w:r>
      <w:r w:rsidR="00905817" w:rsidRPr="00905817">
        <w:rPr>
          <w:position w:val="-12"/>
        </w:rPr>
        <w:object w:dxaOrig="320" w:dyaOrig="360" w14:anchorId="1AB41E68">
          <v:shape id="_x0000_i2470" type="#_x0000_t75" style="width:15.6pt;height:19.35pt" o:ole="">
            <v:imagedata r:id="rId2914" o:title=""/>
          </v:shape>
          <o:OLEObject Type="Embed" ProgID="Equation.DSMT4" ShapeID="_x0000_i2470" DrawAspect="Content" ObjectID="_1493039942" r:id="rId2915"/>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71" type="#_x0000_t75" style="width:27.95pt;height:12.9pt" o:ole="">
            <v:imagedata r:id="rId2916" o:title=""/>
          </v:shape>
          <o:OLEObject Type="Embed" ProgID="Equation.DSMT4" ShapeID="_x0000_i2471" DrawAspect="Content" ObjectID="_1493039943" r:id="rId2917"/>
        </w:object>
      </w:r>
      <w:r>
        <w:t xml:space="preserve">) is given </w:t>
      </w:r>
      <w:proofErr w:type="gramStart"/>
      <w:r>
        <w:t xml:space="preserve">by </w:t>
      </w:r>
      <w:proofErr w:type="gramEnd"/>
      <w:r w:rsidR="00905817" w:rsidRPr="00905817">
        <w:rPr>
          <w:position w:val="-28"/>
        </w:rPr>
        <w:object w:dxaOrig="3060" w:dyaOrig="680" w14:anchorId="7104198A">
          <v:shape id="_x0000_i2472" type="#_x0000_t75" style="width:153.15pt;height:34.4pt" o:ole="">
            <v:imagedata r:id="rId2918" o:title=""/>
          </v:shape>
          <o:OLEObject Type="Embed" ProgID="Equation.DSMT4" ShapeID="_x0000_i2472" DrawAspect="Content" ObjectID="_1493039944" r:id="rId2919"/>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631" w:name="_Ref162420103"/>
      <w:bookmarkStart w:id="1632" w:name="_Toc302642758"/>
      <w:bookmarkStart w:id="1633" w:name="_Toc176704886"/>
      <w:bookmarkStart w:id="1634" w:name="_Toc289032605"/>
      <w:r>
        <w:lastRenderedPageBreak/>
        <w:t xml:space="preserve">Solute </w:t>
      </w:r>
      <w:r w:rsidRPr="00B27FE9">
        <w:t>Solubility</w:t>
      </w:r>
      <w:bookmarkEnd w:id="1631"/>
      <w:bookmarkEnd w:id="1632"/>
      <w:bookmarkEnd w:id="1633"/>
      <w:bookmarkEnd w:id="1634"/>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73" type="#_x0000_t75" style="width:10.75pt;height:12.9pt" o:ole="">
            <v:imagedata r:id="rId2920" o:title=""/>
          </v:shape>
          <o:OLEObject Type="Embed" ProgID="Equation.DSMT4" ShapeID="_x0000_i2473" DrawAspect="Content" ObjectID="_1493039945" r:id="rId2921"/>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635" w:name="_Toc302642759"/>
      <w:bookmarkStart w:id="1636" w:name="_Toc176704887"/>
      <w:bookmarkStart w:id="1637" w:name="_Toc289032606"/>
      <w:r w:rsidRPr="00B27FE9">
        <w:t>Constant Solubility</w:t>
      </w:r>
      <w:bookmarkEnd w:id="1635"/>
      <w:bookmarkEnd w:id="1636"/>
      <w:bookmarkEnd w:id="1637"/>
    </w:p>
    <w:p w14:paraId="1E36630D" w14:textId="4C0DF049" w:rsidR="00FB6012" w:rsidRDefault="00FB6012" w:rsidP="00FB6012">
      <w:r>
        <w:t xml:space="preserve">For this material model, </w:t>
      </w:r>
      <w:r w:rsidR="00905817" w:rsidRPr="00905817">
        <w:rPr>
          <w:position w:val="-4"/>
        </w:rPr>
        <w:object w:dxaOrig="220" w:dyaOrig="260" w14:anchorId="28184AC1">
          <v:shape id="_x0000_i2474" type="#_x0000_t75" style="width:10.75pt;height:12.9pt" o:ole="">
            <v:imagedata r:id="rId2922" o:title=""/>
          </v:shape>
          <o:OLEObject Type="Embed" ProgID="Equation.DSMT4" ShapeID="_x0000_i2474" DrawAspect="Content" ObjectID="_1493039946" r:id="rId2923"/>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638" w:name="_Ref162420105"/>
      <w:bookmarkStart w:id="1639" w:name="_Toc302642760"/>
      <w:bookmarkStart w:id="1640" w:name="_Toc176704888"/>
      <w:bookmarkStart w:id="1641" w:name="_Toc289032607"/>
      <w:r w:rsidRPr="00B27FE9">
        <w:lastRenderedPageBreak/>
        <w:t>Osmotic Coefficient</w:t>
      </w:r>
      <w:bookmarkEnd w:id="1638"/>
      <w:bookmarkEnd w:id="1639"/>
      <w:bookmarkEnd w:id="1640"/>
      <w:bookmarkEnd w:id="1641"/>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75" type="#_x0000_t75" style="width:12.9pt;height:12.35pt" o:ole="">
            <v:imagedata r:id="rId2924" o:title=""/>
          </v:shape>
          <o:OLEObject Type="Embed" ProgID="Equation.DSMT4" ShapeID="_x0000_i2475" DrawAspect="Content" ObjectID="_1493039947" r:id="rId2925"/>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642" w:name="_Toc302642761"/>
      <w:bookmarkStart w:id="1643" w:name="_Toc176704889"/>
      <w:bookmarkStart w:id="1644" w:name="_Toc289032608"/>
      <w:r w:rsidRPr="00B27FE9">
        <w:t>Constant Osmotic Coefficient</w:t>
      </w:r>
      <w:bookmarkEnd w:id="1642"/>
      <w:bookmarkEnd w:id="1643"/>
      <w:bookmarkEnd w:id="1644"/>
    </w:p>
    <w:p w14:paraId="0BD1B350" w14:textId="4249A46A" w:rsidR="00FB6012" w:rsidRDefault="00FB6012" w:rsidP="00FB6012">
      <w:r>
        <w:t xml:space="preserve">For this material model, </w:t>
      </w:r>
      <w:r w:rsidR="00905817" w:rsidRPr="00905817">
        <w:rPr>
          <w:position w:val="-4"/>
        </w:rPr>
        <w:object w:dxaOrig="260" w:dyaOrig="240" w14:anchorId="6039931E">
          <v:shape id="_x0000_i2476" type="#_x0000_t75" style="width:12.9pt;height:12.35pt" o:ole="">
            <v:imagedata r:id="rId2926" o:title=""/>
          </v:shape>
          <o:OLEObject Type="Embed" ProgID="Equation.DSMT4" ShapeID="_x0000_i2476" DrawAspect="Content" ObjectID="_1493039948" r:id="rId2927"/>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645" w:name="_Toc265909889"/>
      <w:bookmarkStart w:id="1646" w:name="_Toc265909890"/>
      <w:bookmarkStart w:id="1647" w:name="_Toc265909891"/>
      <w:bookmarkStart w:id="1648" w:name="_Toc265909892"/>
      <w:bookmarkStart w:id="1649" w:name="_Toc265909894"/>
      <w:bookmarkStart w:id="1650" w:name="_Toc265909895"/>
      <w:bookmarkStart w:id="1651" w:name="_Toc265909896"/>
      <w:bookmarkStart w:id="1652" w:name="_Toc265909898"/>
      <w:bookmarkStart w:id="1653" w:name="_Toc265909899"/>
      <w:bookmarkStart w:id="1654" w:name="_Toc265909900"/>
      <w:bookmarkStart w:id="1655" w:name="_Toc265909901"/>
      <w:bookmarkStart w:id="1656" w:name="_Toc265909902"/>
      <w:bookmarkStart w:id="1657" w:name="_Toc265909903"/>
      <w:bookmarkStart w:id="1658" w:name="_Toc265909904"/>
      <w:bookmarkStart w:id="1659" w:name="_Toc265909905"/>
      <w:bookmarkStart w:id="1660" w:name="_Toc265909906"/>
      <w:bookmarkStart w:id="1661" w:name="_Toc265909909"/>
      <w:bookmarkStart w:id="1662" w:name="_Toc265909910"/>
      <w:bookmarkStart w:id="1663" w:name="_Toc265909911"/>
      <w:bookmarkStart w:id="1664" w:name="_Toc265909912"/>
      <w:bookmarkStart w:id="1665" w:name="_Toc265909914"/>
      <w:bookmarkStart w:id="1666" w:name="_Toc289032609"/>
      <w:bookmarkEnd w:id="1598"/>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commentRangeStart w:id="1667"/>
      <w:r>
        <w:lastRenderedPageBreak/>
        <w:t>Active Contraction Model</w:t>
      </w:r>
      <w:commentRangeEnd w:id="1667"/>
      <w:r w:rsidR="008E5B3C">
        <w:rPr>
          <w:rStyle w:val="CommentReference"/>
          <w:rFonts w:cs="Times New Roman"/>
          <w:b w:val="0"/>
          <w:bCs w:val="0"/>
          <w:iCs w:val="0"/>
        </w:rPr>
        <w:commentReference w:id="1667"/>
      </w:r>
      <w:bookmarkEnd w:id="1666"/>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77" type="#_x0000_t75" style="width:10.2pt;height:10.75pt" o:ole="">
            <v:imagedata r:id="rId2928" o:title=""/>
          </v:shape>
          <o:OLEObject Type="Embed" ProgID="Equation.DSMT4" ShapeID="_x0000_i2477" DrawAspect="Content" ObjectID="_1493039949" r:id="rId2929"/>
        </w:object>
      </w:r>
      <w:r>
        <w:t xml:space="preserve">is defined as the sum of the active stress tensor </w:t>
      </w:r>
      <w:r w:rsidR="00905817" w:rsidRPr="00905817">
        <w:rPr>
          <w:position w:val="-6"/>
        </w:rPr>
        <w:object w:dxaOrig="1300" w:dyaOrig="320" w14:anchorId="65653D81">
          <v:shape id="_x0000_i2478" type="#_x0000_t75" style="width:65pt;height:15.6pt" o:ole="">
            <v:imagedata r:id="rId2930" o:title=""/>
          </v:shape>
          <o:OLEObject Type="Embed" ProgID="Equation.DSMT4" ShapeID="_x0000_i2478" DrawAspect="Content" ObjectID="_1493039950" r:id="rId2931"/>
        </w:object>
      </w:r>
      <w:r>
        <w:t xml:space="preserve"> and the passive stress </w:t>
      </w:r>
      <w:proofErr w:type="gramStart"/>
      <w:r>
        <w:t xml:space="preserve">tensor </w:t>
      </w:r>
      <w:proofErr w:type="gramEnd"/>
      <w:r w:rsidR="00905817" w:rsidRPr="00905817">
        <w:rPr>
          <w:position w:val="-6"/>
        </w:rPr>
        <w:object w:dxaOrig="320" w:dyaOrig="320" w14:anchorId="2B017C9A">
          <v:shape id="_x0000_i2479" type="#_x0000_t75" style="width:15.6pt;height:15.6pt" o:ole="">
            <v:imagedata r:id="rId2932" o:title=""/>
          </v:shape>
          <o:OLEObject Type="Embed" ProgID="Equation.DSMT4" ShapeID="_x0000_i2479" DrawAspect="Content" ObjectID="_1493039951" r:id="rId2933"/>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0" type="#_x0000_t75" style="width:56.4pt;height:15.6pt" o:ole="">
            <v:imagedata r:id="rId2934" o:title=""/>
          </v:shape>
          <o:OLEObject Type="Embed" ProgID="Equation.DSMT4" ShapeID="_x0000_i2480" DrawAspect="Content" ObjectID="_1493039952" r:id="rId29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w:instrText>
      </w:r>
      <w:r w:rsidR="008735F1">
        <w:instrText xml:space="preserve">RGEFORMAT </w:instrText>
      </w:r>
      <w:r w:rsidR="008735F1">
        <w:fldChar w:fldCharType="separate"/>
      </w:r>
      <w:ins w:id="1668" w:author="Gerard" w:date="2015-05-06T12:49:00Z">
        <w:r w:rsidR="00E3755C">
          <w:rPr>
            <w:noProof/>
          </w:rPr>
          <w:instrText>95</w:instrText>
        </w:r>
      </w:ins>
      <w:del w:id="1669" w:author="Gerard" w:date="2014-08-27T22:18:00Z">
        <w:r w:rsidR="00567B45" w:rsidDel="00195BE3">
          <w:rPr>
            <w:noProof/>
          </w:rPr>
          <w:delInstrText>80</w:delInstrText>
        </w:r>
      </w:del>
      <w:r w:rsidR="008735F1">
        <w:rPr>
          <w:noProof/>
        </w:rPr>
        <w:fldChar w:fldCharType="end"/>
      </w:r>
      <w:r>
        <w:instrText>)</w:instrText>
      </w:r>
      <w:r>
        <w:fldChar w:fldCharType="end"/>
      </w:r>
    </w:p>
    <w:p w14:paraId="2F507406" w14:textId="2EE58EEF" w:rsidR="008C7882" w:rsidRDefault="008C7882" w:rsidP="008C7882">
      <w:proofErr w:type="gramStart"/>
      <w:r>
        <w:rPr>
          <w:color w:val="000000"/>
        </w:rPr>
        <w:t>where</w:t>
      </w:r>
      <w:proofErr w:type="gramEnd"/>
      <w:r>
        <w:rPr>
          <w:color w:val="000000"/>
        </w:rPr>
        <w:t xml:space="preserv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81" type="#_x0000_t75" style="width:47.8pt;height:14.5pt" o:ole="">
            <v:imagedata r:id="rId2936" o:title=""/>
          </v:shape>
          <o:OLEObject Type="Embed" ProgID="Equation.DSMT4" ShapeID="_x0000_i2481" DrawAspect="Content" ObjectID="_1493039953" r:id="rId2937"/>
        </w:object>
      </w:r>
      <w:r>
        <w:rPr>
          <w:color w:val="000000"/>
        </w:rPr>
        <w:t>.  The time varying</w:t>
      </w:r>
      <w:r>
        <w:t xml:space="preserve"> elastance model is a modification of the standard Hill equation that scales the standard equation by an activation </w:t>
      </w:r>
      <w:proofErr w:type="gramStart"/>
      <w:r>
        <w:t xml:space="preserve">curve </w:t>
      </w:r>
      <w:proofErr w:type="gramEnd"/>
      <w:r w:rsidR="00905817" w:rsidRPr="00905817">
        <w:rPr>
          <w:position w:val="-14"/>
        </w:rPr>
        <w:object w:dxaOrig="540" w:dyaOrig="400" w14:anchorId="49AC9CD9">
          <v:shape id="_x0000_i2482" type="#_x0000_t75" style="width:26.85pt;height:19.9pt" o:ole="">
            <v:imagedata r:id="rId2938" o:title=""/>
          </v:shape>
          <o:OLEObject Type="Embed" ProgID="Equation.DSMT4" ShapeID="_x0000_i2482" DrawAspect="Content" ObjectID="_1493039954" r:id="rId2939"/>
        </w:object>
      </w:r>
      <w:r>
        <w:t xml:space="preserve">. The active fiber stress </w:t>
      </w:r>
      <w:r w:rsidR="00905817" w:rsidRPr="00905817">
        <w:rPr>
          <w:position w:val="-4"/>
        </w:rPr>
        <w:object w:dxaOrig="300" w:dyaOrig="300" w14:anchorId="573C8835">
          <v:shape id="_x0000_i2483" type="#_x0000_t75" style="width:15.05pt;height:15.05pt" o:ole="">
            <v:imagedata r:id="rId2940" o:title=""/>
          </v:shape>
          <o:OLEObject Type="Embed" ProgID="Equation.DSMT4" ShapeID="_x0000_i2483" DrawAspect="Content" ObjectID="_1493039955" r:id="rId2941"/>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84" type="#_x0000_t75" style="width:134.85pt;height:36.55pt" o:ole="">
            <v:imagedata r:id="rId2942" o:title=""/>
          </v:shape>
          <o:OLEObject Type="Embed" ProgID="Equation.DSMT4" ShapeID="_x0000_i2484" DrawAspect="Content" ObjectID="_1493039956" r:id="rId29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w:instrText>
      </w:r>
      <w:r w:rsidR="008735F1">
        <w:instrText xml:space="preserve"> Arabic \* MERGEFORMAT </w:instrText>
      </w:r>
      <w:r w:rsidR="008735F1">
        <w:fldChar w:fldCharType="separate"/>
      </w:r>
      <w:ins w:id="1670" w:author="Gerard" w:date="2015-05-06T12:49:00Z">
        <w:r w:rsidR="00E3755C">
          <w:rPr>
            <w:noProof/>
          </w:rPr>
          <w:instrText>96</w:instrText>
        </w:r>
      </w:ins>
      <w:del w:id="1671" w:author="Gerard" w:date="2014-08-27T22:18:00Z">
        <w:r w:rsidR="00567B45" w:rsidDel="00195BE3">
          <w:rPr>
            <w:noProof/>
          </w:rPr>
          <w:delInstrText>81</w:delInstrText>
        </w:r>
      </w:del>
      <w:r w:rsidR="008735F1">
        <w:rPr>
          <w:noProof/>
        </w:rPr>
        <w:fldChar w:fldCharType="end"/>
      </w:r>
      <w:r>
        <w:instrText>)</w:instrText>
      </w:r>
      <w:r>
        <w:fldChar w:fldCharType="end"/>
      </w:r>
    </w:p>
    <w:p w14:paraId="0E282A59" w14:textId="77777777" w:rsidR="008C7882" w:rsidRDefault="008C7882" w:rsidP="008C7882">
      <w:pPr>
        <w:rPr>
          <w:szCs w:val="22"/>
        </w:rPr>
      </w:pPr>
      <w:proofErr w:type="gramStart"/>
      <w:r>
        <w:t>where</w:t>
      </w:r>
      <w:proofErr w:type="gramEnd"/>
      <w:r>
        <w:t xml:space="preserv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85" type="#_x0000_t75" style="width:135.95pt;height:37.6pt" o:ole="">
            <v:imagedata r:id="rId2944" o:title=""/>
          </v:shape>
          <o:OLEObject Type="Embed" ProgID="Equation.DSMT4" ShapeID="_x0000_i2485" DrawAspect="Content" ObjectID="_1493039957" r:id="rId29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ins w:id="1672" w:author="Gerard" w:date="2015-05-06T12:49:00Z">
        <w:r w:rsidR="00E3755C">
          <w:rPr>
            <w:noProof/>
          </w:rPr>
          <w:instrText>97</w:instrText>
        </w:r>
      </w:ins>
      <w:del w:id="1673" w:author="Gerard" w:date="2014-08-27T22:18:00Z">
        <w:r w:rsidR="00567B45" w:rsidDel="00195BE3">
          <w:rPr>
            <w:noProof/>
          </w:rPr>
          <w:delInstrText>82</w:delInstrText>
        </w:r>
      </w:del>
      <w:r w:rsidR="008735F1">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1674" w:author="Gerard" w:date="2015-03-21T14:10:00Z"/>
        </w:rPr>
      </w:pPr>
      <w:ins w:id="1675" w:author="Gerard" w:date="2015-03-21T14:10:00Z">
        <w:r>
          <w:br w:type="page"/>
        </w:r>
      </w:ins>
    </w:p>
    <w:p w14:paraId="24D85B02" w14:textId="1B281FD7" w:rsidR="001763A3" w:rsidRDefault="001763A3">
      <w:pPr>
        <w:pStyle w:val="Heading2"/>
        <w:rPr>
          <w:ins w:id="1676" w:author="Gerard" w:date="2015-03-21T14:11:00Z"/>
        </w:rPr>
        <w:pPrChange w:id="1677" w:author="Gerard" w:date="2015-03-21T14:10:00Z">
          <w:pPr/>
        </w:pPrChange>
      </w:pPr>
      <w:bookmarkStart w:id="1678" w:name="_Toc289032610"/>
      <w:ins w:id="1679" w:author="Gerard" w:date="2015-03-21T14:10:00Z">
        <w:r>
          <w:lastRenderedPageBreak/>
          <w:t>Prescribed Active Contraction</w:t>
        </w:r>
      </w:ins>
      <w:bookmarkEnd w:id="1678"/>
    </w:p>
    <w:p w14:paraId="59B018C0" w14:textId="0D315899" w:rsidR="001763A3" w:rsidRPr="001763A3" w:rsidRDefault="001763A3" w:rsidP="001763A3">
      <w:pPr>
        <w:rPr>
          <w:ins w:id="1680" w:author="Gerard" w:date="2015-03-21T14:10:00Z"/>
        </w:rPr>
      </w:pPr>
      <w:ins w:id="1681" w:author="Gerard" w:date="2015-03-21T14:11:00Z">
        <w:r>
          <w:t xml:space="preserve">Prescribed active contraction models allow the user to </w:t>
        </w:r>
      </w:ins>
      <w:ins w:id="1682" w:author="Gerard" w:date="2015-03-21T14:12:00Z">
        <w:r>
          <w:t xml:space="preserve">directly </w:t>
        </w:r>
      </w:ins>
      <w:ins w:id="1683" w:author="Gerard" w:date="2015-03-21T14:11:00Z">
        <w:r>
          <w:t xml:space="preserve">specify the </w:t>
        </w:r>
      </w:ins>
      <w:ins w:id="1684" w:author="Gerard" w:date="2015-03-21T14:12:00Z">
        <w:r>
          <w:t xml:space="preserve">time history of the </w:t>
        </w:r>
      </w:ins>
      <w:ins w:id="1685" w:author="Gerard" w:date="2015-03-21T14:11:00Z">
        <w:r>
          <w:t>active contractile stress.</w:t>
        </w:r>
      </w:ins>
    </w:p>
    <w:p w14:paraId="7DDFB4B4" w14:textId="746B768E" w:rsidR="001763A3" w:rsidRDefault="001763A3">
      <w:pPr>
        <w:pStyle w:val="Heading3"/>
        <w:rPr>
          <w:ins w:id="1686" w:author="Gerard" w:date="2015-03-21T14:12:00Z"/>
        </w:rPr>
        <w:pPrChange w:id="1687" w:author="Gerard" w:date="2015-03-21T14:10:00Z">
          <w:pPr/>
        </w:pPrChange>
      </w:pPr>
      <w:bookmarkStart w:id="1688" w:name="_Toc289032611"/>
      <w:ins w:id="1689" w:author="Gerard" w:date="2015-03-21T14:10:00Z">
        <w:r>
          <w:t>Uniaxial Active Contraction</w:t>
        </w:r>
      </w:ins>
      <w:bookmarkEnd w:id="1688"/>
    </w:p>
    <w:p w14:paraId="2917556B" w14:textId="23FB0D7C" w:rsidR="00153375" w:rsidRDefault="001763A3" w:rsidP="001763A3">
      <w:pPr>
        <w:rPr>
          <w:ins w:id="1690" w:author="Gerard" w:date="2015-05-06T12:43:00Z"/>
          <w:position w:val="-12"/>
        </w:rPr>
      </w:pPr>
      <w:ins w:id="1691" w:author="Gerard" w:date="2015-03-21T14:12:00Z">
        <w:r>
          <w:t xml:space="preserve">For this model, the active stress </w:t>
        </w:r>
      </w:ins>
      <w:ins w:id="1692" w:author="Gerard" w:date="2015-03-21T14:13:00Z">
        <w:r w:rsidR="004B50DC">
          <w:t xml:space="preserve">is acting along a prescribed direction </w:t>
        </w:r>
      </w:ins>
      <w:ins w:id="1693" w:author="Gerard" w:date="2015-05-06T12:43:00Z">
        <w:r w:rsidR="00153375">
          <w:t xml:space="preserve">given by the unit vector </w:t>
        </w:r>
      </w:ins>
      <w:ins w:id="1694" w:author="Gerard" w:date="2015-05-06T12:43:00Z">
        <w:r w:rsidR="00153375" w:rsidRPr="00214E15">
          <w:rPr>
            <w:position w:val="-12"/>
          </w:rPr>
          <w:object w:dxaOrig="280" w:dyaOrig="380" w14:anchorId="257C7094">
            <v:shape id="_x0000_i2486" type="#_x0000_t75" style="width:14.5pt;height:19.35pt" o:ole="">
              <v:imagedata r:id="rId2946" o:title=""/>
            </v:shape>
            <o:OLEObject Type="Embed" ProgID="Equation.DSMT4" ShapeID="_x0000_i2486" DrawAspect="Content" ObjectID="_1493039958" r:id="rId2947"/>
          </w:object>
        </w:r>
      </w:ins>
      <w:ins w:id="1695" w:author="Gerard" w:date="2015-05-06T12:43:00Z">
        <w:r w:rsidR="00153375">
          <w:rPr>
            <w:position w:val="-12"/>
          </w:rPr>
          <w:t>in the reference configuIation. The 2</w:t>
        </w:r>
        <w:r w:rsidR="00153375" w:rsidRPr="00153375">
          <w:rPr>
            <w:position w:val="-12"/>
            <w:vertAlign w:val="superscript"/>
            <w:rPrChange w:id="1696" w:author="Gerard" w:date="2015-05-06T12:43:00Z">
              <w:rPr>
                <w:position w:val="-12"/>
              </w:rPr>
            </w:rPrChange>
          </w:rPr>
          <w:t>nd</w:t>
        </w:r>
        <w:r w:rsidR="00153375">
          <w:rPr>
            <w:position w:val="-12"/>
          </w:rPr>
          <w:t xml:space="preserve"> Piola-Kirchhoff stress is</w:t>
        </w:r>
      </w:ins>
    </w:p>
    <w:p w14:paraId="239E8D50" w14:textId="7C05F076" w:rsidR="00153375" w:rsidRDefault="00153375">
      <w:pPr>
        <w:pStyle w:val="MTDisplayEquation"/>
        <w:rPr>
          <w:ins w:id="1697" w:author="Gerard" w:date="2015-05-06T12:43:00Z"/>
        </w:rPr>
        <w:pPrChange w:id="1698" w:author="Gerard" w:date="2015-05-06T12:43:00Z">
          <w:pPr/>
        </w:pPrChange>
      </w:pPr>
      <w:ins w:id="1699" w:author="Gerard" w:date="2015-05-06T12:43:00Z">
        <w:r>
          <w:tab/>
        </w:r>
      </w:ins>
      <w:ins w:id="1700" w:author="Gerard" w:date="2015-05-06T12:43:00Z">
        <w:r w:rsidRPr="00153375">
          <w:rPr>
            <w:position w:val="-12"/>
            <w:rPrChange w:id="1701" w:author="Gerard" w:date="2015-05-06T12:44:00Z">
              <w:rPr>
                <w:position w:val="-12"/>
              </w:rPr>
            </w:rPrChange>
          </w:rPr>
          <w:object w:dxaOrig="1460" w:dyaOrig="400" w14:anchorId="57C90E0B">
            <v:shape id="_x0000_i2487" type="#_x0000_t75" style="width:72.55pt;height:19.9pt" o:ole="">
              <v:imagedata r:id="rId2948" o:title=""/>
            </v:shape>
            <o:OLEObject Type="Embed" ProgID="Equation.DSMT4" ShapeID="_x0000_i2487" DrawAspect="Content" ObjectID="_1493039959" r:id="rId2949"/>
          </w:object>
        </w:r>
      </w:ins>
      <w:ins w:id="1702" w:author="Gerard" w:date="2015-05-06T12:43:00Z">
        <w:r>
          <w:t xml:space="preserve"> </w:t>
        </w:r>
        <w:r>
          <w:tab/>
        </w:r>
        <w:r>
          <w:fldChar w:fldCharType="begin"/>
        </w:r>
        <w:r>
          <w:instrText xml:space="preserve"> MACROBUTTON MTPlaceRef \* MERGEFORMAT </w:instrText>
        </w:r>
        <w:r>
          <w:fldChar w:fldCharType="begin"/>
        </w:r>
        <w:r>
          <w:instrText xml:space="preserve"> SEQ MTEqn \h \* MERGEFORMAT </w:instrText>
        </w:r>
      </w:ins>
      <w:del w:id="1703" w:author="Gerard" w:date="2015-05-06T12:43:00Z">
        <w:r>
          <w:fldChar w:fldCharType="end"/>
        </w:r>
      </w:del>
      <w:ins w:id="1704" w:author="Gerard" w:date="2015-05-06T12:43:00Z">
        <w:r>
          <w:instrText>(</w:instrText>
        </w:r>
        <w:r>
          <w:fldChar w:fldCharType="begin"/>
        </w:r>
        <w:r>
          <w:instrText xml:space="preserve"> SEQ MTSec \c \* Arabic \* MERGEFORMAT </w:instrText>
        </w:r>
      </w:ins>
      <w:r>
        <w:fldChar w:fldCharType="separate"/>
      </w:r>
      <w:ins w:id="1705" w:author="Gerard" w:date="2015-05-06T12:49:00Z">
        <w:r w:rsidR="00E3755C">
          <w:rPr>
            <w:noProof/>
          </w:rPr>
          <w:instrText>5</w:instrText>
        </w:r>
      </w:ins>
      <w:ins w:id="1706" w:author="Gerard" w:date="2015-05-06T12:43:00Z">
        <w:r>
          <w:fldChar w:fldCharType="end"/>
        </w:r>
        <w:r>
          <w:instrText>.</w:instrText>
        </w:r>
        <w:r>
          <w:fldChar w:fldCharType="begin"/>
        </w:r>
        <w:r>
          <w:instrText xml:space="preserve"> SEQ MTEqn \c \* Arabic \* MERGEFORMAT </w:instrText>
        </w:r>
      </w:ins>
      <w:r>
        <w:fldChar w:fldCharType="separate"/>
      </w:r>
      <w:ins w:id="1707" w:author="Gerard" w:date="2015-05-06T12:49:00Z">
        <w:r w:rsidR="00E3755C">
          <w:rPr>
            <w:noProof/>
          </w:rPr>
          <w:instrText>98</w:instrText>
        </w:r>
      </w:ins>
      <w:ins w:id="1708" w:author="Gerard" w:date="2015-05-06T12:43:00Z">
        <w:r>
          <w:fldChar w:fldCharType="end"/>
        </w:r>
        <w:r>
          <w:instrText>)</w:instrText>
        </w:r>
        <w:r>
          <w:fldChar w:fldCharType="end"/>
        </w:r>
      </w:ins>
    </w:p>
    <w:p w14:paraId="60CF780D" w14:textId="3FD06942" w:rsidR="001763A3" w:rsidRDefault="00153375" w:rsidP="001763A3">
      <w:pPr>
        <w:rPr>
          <w:ins w:id="1709" w:author="Gerard" w:date="2015-03-21T14:12:00Z"/>
        </w:rPr>
      </w:pPr>
      <w:proofErr w:type="gramStart"/>
      <w:ins w:id="1710" w:author="Gerard" w:date="2015-05-06T12:44:00Z">
        <w:r>
          <w:rPr>
            <w:position w:val="-6"/>
          </w:rPr>
          <w:t>and</w:t>
        </w:r>
        <w:proofErr w:type="gramEnd"/>
        <w:r>
          <w:rPr>
            <w:position w:val="-6"/>
          </w:rPr>
          <w:t xml:space="preserve"> the Cauchy stress </w:t>
        </w:r>
      </w:ins>
      <w:del w:id="1711" w:author="Gerard" w:date="2015-05-06T12:44:00Z">
        <w:r w:rsidR="004B50DC" w:rsidRPr="007E2473" w:rsidDel="00153375">
          <w:rPr>
            <w:position w:val="-6"/>
          </w:rPr>
          <w:fldChar w:fldCharType="begin"/>
        </w:r>
        <w:r w:rsidR="004B50DC" w:rsidRPr="007E2473" w:rsidDel="00153375">
          <w:rPr>
            <w:position w:val="-6"/>
          </w:rPr>
          <w:fldChar w:fldCharType="end"/>
        </w:r>
      </w:del>
      <w:ins w:id="1712" w:author="Gerard" w:date="2015-05-06T12:44:00Z">
        <w:r>
          <w:rPr>
            <w:position w:val="-6"/>
          </w:rPr>
          <w:t>is</w:t>
        </w:r>
      </w:ins>
    </w:p>
    <w:p w14:paraId="01F0ADDD" w14:textId="02DDC140" w:rsidR="001763A3" w:rsidRPr="001763A3" w:rsidRDefault="001763A3">
      <w:pPr>
        <w:pStyle w:val="MTDisplayEquation"/>
        <w:pPrChange w:id="1713" w:author="Gerard" w:date="2015-03-21T14:12:00Z">
          <w:pPr/>
        </w:pPrChange>
      </w:pPr>
      <w:ins w:id="1714" w:author="Gerard" w:date="2015-03-21T14:12:00Z">
        <w:r>
          <w:tab/>
        </w:r>
      </w:ins>
      <w:ins w:id="1715" w:author="Gerard" w:date="2015-03-21T14:12:00Z">
        <w:r w:rsidR="00153375" w:rsidRPr="007E2473">
          <w:rPr>
            <w:position w:val="-6"/>
          </w:rPr>
          <w:object w:dxaOrig="1620" w:dyaOrig="340" w14:anchorId="0FD95447">
            <v:shape id="_x0000_i2488" type="#_x0000_t75" style="width:81.15pt;height:17.2pt" o:ole="">
              <v:imagedata r:id="rId2950" o:title=""/>
            </v:shape>
            <o:OLEObject Type="Embed" ProgID="Equation.DSMT4" ShapeID="_x0000_i2488" DrawAspect="Content" ObjectID="_1493039960" r:id="rId2951"/>
          </w:object>
        </w:r>
      </w:ins>
      <w:ins w:id="1716" w:author="Gerard" w:date="2015-03-21T14:12:00Z">
        <w:r>
          <w:t xml:space="preserve"> </w:t>
        </w:r>
        <w:r>
          <w:tab/>
        </w:r>
        <w:r>
          <w:fldChar w:fldCharType="begin"/>
        </w:r>
        <w:r>
          <w:instrText xml:space="preserve"> MACROBUTTON MTPlaceRef \* MERGEFORMAT </w:instrText>
        </w:r>
        <w:r>
          <w:fldChar w:fldCharType="begin"/>
        </w:r>
        <w:r>
          <w:instrText xml:space="preserve"> SEQ MTEqn \h \* MERGEFORMAT </w:instrText>
        </w:r>
      </w:ins>
      <w:del w:id="1717" w:author="Gerard" w:date="2015-05-06T12:49:00Z">
        <w:r>
          <w:fldChar w:fldCharType="end"/>
        </w:r>
      </w:del>
      <w:ins w:id="1718" w:author="Gerard" w:date="2015-03-21T14:12:00Z">
        <w:r>
          <w:instrText>(</w:instrText>
        </w:r>
        <w:r>
          <w:fldChar w:fldCharType="begin"/>
        </w:r>
        <w:r>
          <w:instrText xml:space="preserve"> SEQ MTSec \c \* Arabic \* MERGEFORMAT </w:instrText>
        </w:r>
      </w:ins>
      <w:r>
        <w:fldChar w:fldCharType="separate"/>
      </w:r>
      <w:ins w:id="1719" w:author="Gerard" w:date="2015-05-06T12:49:00Z">
        <w:r w:rsidR="00E3755C">
          <w:rPr>
            <w:noProof/>
          </w:rPr>
          <w:instrText>5</w:instrText>
        </w:r>
      </w:ins>
      <w:ins w:id="1720" w:author="Gerard" w:date="2015-03-21T14:12:00Z">
        <w:r>
          <w:fldChar w:fldCharType="end"/>
        </w:r>
        <w:r>
          <w:instrText>.</w:instrText>
        </w:r>
        <w:r>
          <w:fldChar w:fldCharType="begin"/>
        </w:r>
        <w:r>
          <w:instrText xml:space="preserve"> SEQ MTEqn \c \* Arabic \* MERGEFORMAT </w:instrText>
        </w:r>
      </w:ins>
      <w:r>
        <w:fldChar w:fldCharType="separate"/>
      </w:r>
      <w:ins w:id="1721" w:author="Gerard" w:date="2015-05-06T12:49:00Z">
        <w:r w:rsidR="00E3755C">
          <w:rPr>
            <w:noProof/>
          </w:rPr>
          <w:instrText>99</w:instrText>
        </w:r>
      </w:ins>
      <w:ins w:id="1722" w:author="Gerard" w:date="2015-03-21T14:12:00Z">
        <w:r>
          <w:fldChar w:fldCharType="end"/>
        </w:r>
        <w:r>
          <w:instrText>)</w:instrText>
        </w:r>
        <w:r>
          <w:fldChar w:fldCharType="end"/>
        </w:r>
      </w:ins>
    </w:p>
    <w:p w14:paraId="37A1FECD" w14:textId="5281BE6D" w:rsidR="007E2473" w:rsidRDefault="004B50DC">
      <w:pPr>
        <w:rPr>
          <w:ins w:id="1723" w:author="Gerard" w:date="2015-03-22T10:47:00Z"/>
        </w:rPr>
        <w:pPrChange w:id="1724" w:author="Gerard" w:date="2015-05-06T12:46:00Z">
          <w:pPr>
            <w:jc w:val="left"/>
          </w:pPr>
        </w:pPrChange>
      </w:pPr>
      <w:proofErr w:type="gramStart"/>
      <w:ins w:id="1725" w:author="Gerard" w:date="2015-03-21T14:13:00Z">
        <w:r>
          <w:t>where</w:t>
        </w:r>
        <w:proofErr w:type="gramEnd"/>
        <w:r>
          <w:t xml:space="preserve"> </w:t>
        </w:r>
      </w:ins>
      <w:ins w:id="1726" w:author="Gerard" w:date="2015-03-22T10:40:00Z">
        <w:r w:rsidR="007E2473" w:rsidRPr="007E2473">
          <w:rPr>
            <w:position w:val="-4"/>
          </w:rPr>
          <w:object w:dxaOrig="320" w:dyaOrig="320" w14:anchorId="5CE915D0">
            <v:shape id="_x0000_i2489" type="#_x0000_t75" style="width:15.6pt;height:15.6pt" o:ole="">
              <v:imagedata r:id="rId2952" o:title=""/>
            </v:shape>
            <o:OLEObject Type="Embed" ProgID="Equation.DSMT4" ShapeID="_x0000_i2489" DrawAspect="Content" ObjectID="_1493039961" r:id="rId2953"/>
          </w:object>
        </w:r>
      </w:ins>
      <w:ins w:id="1727" w:author="Gerard" w:date="2015-03-22T10:40:00Z">
        <w:r w:rsidR="00153375">
          <w:t xml:space="preserve"> </w:t>
        </w:r>
        <w:r w:rsidR="007E2473">
          <w:t>is the prescribed contractile stress</w:t>
        </w:r>
      </w:ins>
      <w:ins w:id="1728" w:author="Gerard" w:date="2015-05-06T12:45:00Z">
        <w:r w:rsidR="00153375">
          <w:t xml:space="preserve"> and</w:t>
        </w:r>
      </w:ins>
      <w:del w:id="1729" w:author="Gerard" w:date="2015-05-06T12:43:00Z">
        <w:r w:rsidR="007E2473" w:rsidRPr="00214E15" w:rsidDel="00153375">
          <w:rPr>
            <w:position w:val="-12"/>
          </w:rPr>
          <w:fldChar w:fldCharType="begin"/>
        </w:r>
        <w:r w:rsidR="007E2473" w:rsidRPr="00214E15" w:rsidDel="00153375">
          <w:rPr>
            <w:position w:val="-12"/>
          </w:rPr>
          <w:fldChar w:fldCharType="end"/>
        </w:r>
      </w:del>
      <w:del w:id="1730" w:author="Gerard" w:date="2015-05-06T12:45:00Z">
        <w:r w:rsidR="007E2473" w:rsidRPr="00214E15" w:rsidDel="00153375">
          <w:rPr>
            <w:position w:val="-6"/>
          </w:rPr>
          <w:fldChar w:fldCharType="begin"/>
        </w:r>
        <w:r w:rsidR="007E2473" w:rsidRPr="00214E15" w:rsidDel="00153375">
          <w:rPr>
            <w:position w:val="-6"/>
          </w:rPr>
          <w:fldChar w:fldCharType="end"/>
        </w:r>
      </w:del>
      <w:ins w:id="1731" w:author="Gerard" w:date="2015-03-22T10:41:00Z">
        <w:r w:rsidR="007E2473">
          <w:t xml:space="preserve"> </w:t>
        </w:r>
      </w:ins>
      <w:ins w:id="1732" w:author="Gerard" w:date="2015-03-22T10:41:00Z">
        <w:r w:rsidR="00153375" w:rsidRPr="00214E15">
          <w:rPr>
            <w:position w:val="-12"/>
          </w:rPr>
          <w:object w:dxaOrig="900" w:dyaOrig="380" w14:anchorId="6C0A5F2C">
            <v:shape id="_x0000_i2490" type="#_x0000_t75" style="width:45.65pt;height:19.35pt" o:ole="">
              <v:imagedata r:id="rId2954" o:title=""/>
            </v:shape>
            <o:OLEObject Type="Embed" ProgID="Equation.DSMT4" ShapeID="_x0000_i2490" DrawAspect="Content" ObjectID="_1493039962" r:id="rId2955"/>
          </w:object>
        </w:r>
      </w:ins>
      <w:del w:id="1733"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1734" w:author="Gerard" w:date="2015-03-22T10:42:00Z">
        <w:r w:rsidR="007E2473">
          <w:t xml:space="preserve">.  </w:t>
        </w:r>
      </w:ins>
      <w:ins w:id="1735" w:author="Gerard" w:date="2015-05-06T12:45:00Z">
        <w:r w:rsidR="00153375">
          <w:t xml:space="preserve">Since </w:t>
        </w:r>
      </w:ins>
      <w:ins w:id="1736" w:author="Gerard" w:date="2015-05-06T12:45:00Z">
        <w:r w:rsidR="00153375" w:rsidRPr="00353E1C">
          <w:rPr>
            <w:position w:val="-6"/>
          </w:rPr>
          <w:object w:dxaOrig="280" w:dyaOrig="340" w14:anchorId="2C956A3A">
            <v:shape id="_x0000_i2491" type="#_x0000_t75" style="width:14.5pt;height:17.2pt" o:ole="">
              <v:imagedata r:id="rId2956" o:title=""/>
            </v:shape>
            <o:OLEObject Type="Embed" ProgID="Equation.DSMT4" ShapeID="_x0000_i2491" DrawAspect="Content" ObjectID="_1493039963" r:id="rId2957"/>
          </w:object>
        </w:r>
      </w:ins>
      <w:ins w:id="1737" w:author="Gerard" w:date="2015-05-06T12:45:00Z">
        <w:r w:rsidR="00153375">
          <w:t xml:space="preserve"> </w:t>
        </w:r>
      </w:ins>
      <w:ins w:id="1738" w:author="Gerard" w:date="2015-05-06T12:46:00Z">
        <w:r w:rsidR="00153375">
          <w:t>is not a function of deformation, the material and spatial tangents are both zero.</w:t>
        </w:r>
      </w:ins>
      <w:del w:id="1739"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1740" w:author="Gerard" w:date="2015-03-22T10:47:00Z"/>
        </w:rPr>
        <w:pPrChange w:id="1741" w:author="Gerard" w:date="2015-03-22T10:47:00Z">
          <w:pPr>
            <w:jc w:val="left"/>
          </w:pPr>
        </w:pPrChange>
      </w:pPr>
      <w:bookmarkStart w:id="1742" w:name="_Toc289032612"/>
      <w:ins w:id="1743" w:author="Gerard" w:date="2015-03-22T10:47:00Z">
        <w:r>
          <w:t>Transversely Isotropic Active Contraction</w:t>
        </w:r>
        <w:bookmarkEnd w:id="1742"/>
      </w:ins>
    </w:p>
    <w:p w14:paraId="69EECCCD" w14:textId="046DF1CD" w:rsidR="007E2473" w:rsidRDefault="007E2473" w:rsidP="007E2473">
      <w:pPr>
        <w:rPr>
          <w:ins w:id="1744" w:author="Gerard" w:date="2015-05-06T12:46:00Z"/>
        </w:rPr>
      </w:pPr>
      <w:ins w:id="1745" w:author="Gerard" w:date="2015-03-22T10:47:00Z">
        <w:r>
          <w:t xml:space="preserve">In this case, the active stress is </w:t>
        </w:r>
      </w:ins>
      <w:ins w:id="1746" w:author="Gerard" w:date="2015-03-22T10:48:00Z">
        <w:r>
          <w:t xml:space="preserve">isotropic in a plane transverse to the </w:t>
        </w:r>
        <w:proofErr w:type="gramStart"/>
        <w:r>
          <w:t xml:space="preserve">direction </w:t>
        </w:r>
      </w:ins>
      <w:proofErr w:type="gramEnd"/>
      <w:ins w:id="1747" w:author="Gerard" w:date="2015-03-22T10:48:00Z">
        <w:r w:rsidR="00153375" w:rsidRPr="00353E1C">
          <w:rPr>
            <w:position w:val="-12"/>
          </w:rPr>
          <w:object w:dxaOrig="280" w:dyaOrig="380" w14:anchorId="5B535373">
            <v:shape id="_x0000_i2492" type="#_x0000_t75" style="width:14.5pt;height:18.8pt" o:ole="">
              <v:imagedata r:id="rId2958" o:title=""/>
            </v:shape>
            <o:OLEObject Type="Embed" ProgID="Equation.DSMT4" ShapeID="_x0000_i2492" DrawAspect="Content" ObjectID="_1493039964" r:id="rId2959"/>
          </w:object>
        </w:r>
      </w:ins>
      <w:ins w:id="1748" w:author="Gerard" w:date="2015-03-22T10:48:00Z">
        <w:r>
          <w:t>,</w:t>
        </w:r>
      </w:ins>
    </w:p>
    <w:p w14:paraId="08E201F2" w14:textId="33E3A0E4" w:rsidR="00153375" w:rsidRDefault="00153375">
      <w:pPr>
        <w:pStyle w:val="MTDisplayEquation"/>
        <w:rPr>
          <w:ins w:id="1749" w:author="Gerard" w:date="2015-03-22T10:48:00Z"/>
        </w:rPr>
        <w:pPrChange w:id="1750" w:author="Gerard" w:date="2015-05-06T12:46:00Z">
          <w:pPr/>
        </w:pPrChange>
      </w:pPr>
      <w:ins w:id="1751" w:author="Gerard" w:date="2015-05-06T12:46:00Z">
        <w:r>
          <w:tab/>
        </w:r>
      </w:ins>
      <w:ins w:id="1752" w:author="Gerard" w:date="2015-05-06T12:46:00Z">
        <w:r w:rsidRPr="00153375">
          <w:rPr>
            <w:position w:val="-14"/>
            <w:rPrChange w:id="1753" w:author="Gerard" w:date="2015-05-06T12:47:00Z">
              <w:rPr>
                <w:position w:val="-14"/>
              </w:rPr>
            </w:rPrChange>
          </w:rPr>
          <w:object w:dxaOrig="2000" w:dyaOrig="420" w14:anchorId="515B0D8C">
            <v:shape id="_x0000_i2493" type="#_x0000_t75" style="width:99.95pt;height:20.4pt" o:ole="">
              <v:imagedata r:id="rId2960" o:title=""/>
            </v:shape>
            <o:OLEObject Type="Embed" ProgID="Equation.DSMT4" ShapeID="_x0000_i2493" DrawAspect="Content" ObjectID="_1493039965" r:id="rId2961"/>
          </w:object>
        </w:r>
      </w:ins>
      <w:ins w:id="1754" w:author="Gerard" w:date="2015-05-06T12:46:00Z">
        <w:r>
          <w:t xml:space="preserve"> </w:t>
        </w:r>
        <w:r>
          <w:tab/>
        </w:r>
        <w:r>
          <w:fldChar w:fldCharType="begin"/>
        </w:r>
        <w:r>
          <w:instrText xml:space="preserve"> MACROBUTTON MTPlaceRef \* MERGEFORMAT </w:instrText>
        </w:r>
        <w:r>
          <w:fldChar w:fldCharType="begin"/>
        </w:r>
        <w:r>
          <w:instrText xml:space="preserve"> SEQ MTEqn \h \* MERGEFORMAT </w:instrText>
        </w:r>
      </w:ins>
      <w:del w:id="1755" w:author="Gerard" w:date="2015-05-06T12:46:00Z">
        <w:r>
          <w:fldChar w:fldCharType="end"/>
        </w:r>
      </w:del>
      <w:ins w:id="1756" w:author="Gerard" w:date="2015-05-06T12:46:00Z">
        <w:r>
          <w:instrText>(</w:instrText>
        </w:r>
        <w:r>
          <w:fldChar w:fldCharType="begin"/>
        </w:r>
        <w:r>
          <w:instrText xml:space="preserve"> SEQ MTSec \c \* Arabic \* MERGEFORMAT </w:instrText>
        </w:r>
      </w:ins>
      <w:r>
        <w:fldChar w:fldCharType="separate"/>
      </w:r>
      <w:ins w:id="1757" w:author="Gerard" w:date="2015-05-06T12:49:00Z">
        <w:r w:rsidR="00E3755C">
          <w:rPr>
            <w:noProof/>
          </w:rPr>
          <w:instrText>5</w:instrText>
        </w:r>
      </w:ins>
      <w:ins w:id="1758" w:author="Gerard" w:date="2015-05-06T12:46:00Z">
        <w:r>
          <w:fldChar w:fldCharType="end"/>
        </w:r>
        <w:r>
          <w:instrText>.</w:instrText>
        </w:r>
        <w:r>
          <w:fldChar w:fldCharType="begin"/>
        </w:r>
        <w:r>
          <w:instrText xml:space="preserve"> SEQ MTEqn \c \* Arabic \* MERGEFORMAT </w:instrText>
        </w:r>
      </w:ins>
      <w:r>
        <w:fldChar w:fldCharType="separate"/>
      </w:r>
      <w:ins w:id="1759" w:author="Gerard" w:date="2015-05-06T12:49:00Z">
        <w:r w:rsidR="00E3755C">
          <w:rPr>
            <w:noProof/>
          </w:rPr>
          <w:instrText>100</w:instrText>
        </w:r>
      </w:ins>
      <w:ins w:id="1760" w:author="Gerard" w:date="2015-05-06T12:46:00Z">
        <w:r>
          <w:fldChar w:fldCharType="end"/>
        </w:r>
        <w:r>
          <w:instrText>)</w:instrText>
        </w:r>
        <w:r>
          <w:fldChar w:fldCharType="end"/>
        </w:r>
      </w:ins>
    </w:p>
    <w:p w14:paraId="33FBD7C9" w14:textId="2DF37F28" w:rsidR="00153375" w:rsidRDefault="00153375">
      <w:pPr>
        <w:pStyle w:val="MTDisplayEquation"/>
        <w:rPr>
          <w:ins w:id="1761" w:author="Gerard" w:date="2015-05-06T12:47:00Z"/>
        </w:rPr>
        <w:pPrChange w:id="1762" w:author="Gerard" w:date="2015-03-22T10:48:00Z">
          <w:pPr>
            <w:jc w:val="left"/>
          </w:pPr>
        </w:pPrChange>
      </w:pPr>
      <w:proofErr w:type="gramStart"/>
      <w:ins w:id="1763" w:author="Gerard" w:date="2015-05-06T12:47:00Z">
        <w:r>
          <w:t>and</w:t>
        </w:r>
        <w:proofErr w:type="gramEnd"/>
        <w:r>
          <w:t xml:space="preserve"> the corresponding Cauchy stress is</w:t>
        </w:r>
      </w:ins>
    </w:p>
    <w:p w14:paraId="47E22E65" w14:textId="15609A3B" w:rsidR="007E2473" w:rsidRDefault="007E2473">
      <w:pPr>
        <w:pStyle w:val="MTDisplayEquation"/>
        <w:rPr>
          <w:ins w:id="1764" w:author="Gerard" w:date="2015-03-22T10:49:00Z"/>
        </w:rPr>
        <w:pPrChange w:id="1765" w:author="Gerard" w:date="2015-03-22T10:48:00Z">
          <w:pPr>
            <w:jc w:val="left"/>
          </w:pPr>
        </w:pPrChange>
      </w:pPr>
      <w:ins w:id="1766" w:author="Gerard" w:date="2015-03-22T10:48:00Z">
        <w:r>
          <w:tab/>
        </w:r>
      </w:ins>
      <w:ins w:id="1767" w:author="Gerard" w:date="2015-03-22T10:48:00Z">
        <w:r w:rsidR="00153375" w:rsidRPr="00214E15">
          <w:rPr>
            <w:position w:val="-14"/>
          </w:rPr>
          <w:object w:dxaOrig="2200" w:dyaOrig="420" w14:anchorId="5CE07ED0">
            <v:shape id="_x0000_i2494" type="#_x0000_t75" style="width:109.6pt;height:20.4pt" o:ole="">
              <v:imagedata r:id="rId2962" o:title=""/>
            </v:shape>
            <o:OLEObject Type="Embed" ProgID="Equation.DSMT4" ShapeID="_x0000_i2494" DrawAspect="Content" ObjectID="_1493039966" r:id="rId2963"/>
          </w:object>
        </w:r>
      </w:ins>
      <w:ins w:id="1768" w:author="Gerard" w:date="2015-03-22T10:48:00Z">
        <w:r>
          <w:t xml:space="preserve"> </w:t>
        </w:r>
        <w:r>
          <w:tab/>
        </w:r>
        <w:r>
          <w:fldChar w:fldCharType="begin"/>
        </w:r>
        <w:r>
          <w:instrText xml:space="preserve"> MACROBUTTON MTPlaceRef \* MERGEFORMAT </w:instrText>
        </w:r>
        <w:r>
          <w:fldChar w:fldCharType="begin"/>
        </w:r>
        <w:r>
          <w:instrText xml:space="preserve"> SEQ MTEqn \h \* MERGEFORMAT </w:instrText>
        </w:r>
      </w:ins>
      <w:del w:id="1769" w:author="Gerard" w:date="2015-05-06T12:49:00Z">
        <w:r>
          <w:fldChar w:fldCharType="end"/>
        </w:r>
      </w:del>
      <w:ins w:id="1770" w:author="Gerard" w:date="2015-03-22T10:48:00Z">
        <w:r>
          <w:instrText>(</w:instrText>
        </w:r>
        <w:r>
          <w:fldChar w:fldCharType="begin"/>
        </w:r>
        <w:r>
          <w:instrText xml:space="preserve"> SEQ MTSec \c \* Arabic \* MERGEFORMAT </w:instrText>
        </w:r>
      </w:ins>
      <w:r>
        <w:fldChar w:fldCharType="separate"/>
      </w:r>
      <w:ins w:id="1771" w:author="Gerard" w:date="2015-05-06T12:49:00Z">
        <w:r w:rsidR="00E3755C">
          <w:rPr>
            <w:noProof/>
          </w:rPr>
          <w:instrText>5</w:instrText>
        </w:r>
      </w:ins>
      <w:ins w:id="1772" w:author="Gerard" w:date="2015-03-22T10:48:00Z">
        <w:r>
          <w:fldChar w:fldCharType="end"/>
        </w:r>
        <w:r>
          <w:instrText>.</w:instrText>
        </w:r>
        <w:r>
          <w:fldChar w:fldCharType="begin"/>
        </w:r>
        <w:r>
          <w:instrText xml:space="preserve"> SEQ MTEqn \c \* Arabic \* MERGEFORMAT </w:instrText>
        </w:r>
      </w:ins>
      <w:r>
        <w:fldChar w:fldCharType="separate"/>
      </w:r>
      <w:ins w:id="1773" w:author="Gerard" w:date="2015-05-06T12:49:00Z">
        <w:r w:rsidR="00E3755C">
          <w:rPr>
            <w:noProof/>
          </w:rPr>
          <w:instrText>101</w:instrText>
        </w:r>
      </w:ins>
      <w:ins w:id="1774" w:author="Gerard" w:date="2015-03-22T10:48:00Z">
        <w:r>
          <w:fldChar w:fldCharType="end"/>
        </w:r>
        <w:r>
          <w:instrText>)</w:instrText>
        </w:r>
        <w:r>
          <w:fldChar w:fldCharType="end"/>
        </w:r>
      </w:ins>
    </w:p>
    <w:p w14:paraId="3CED3D0C" w14:textId="49AED933" w:rsidR="007E2473" w:rsidRPr="007E2473" w:rsidRDefault="00153375">
      <w:pPr>
        <w:rPr>
          <w:ins w:id="1775" w:author="Gerard" w:date="2015-03-22T10:44:00Z"/>
        </w:rPr>
        <w:pPrChange w:id="1776" w:author="Gerard" w:date="2015-05-06T12:48:00Z">
          <w:pPr>
            <w:jc w:val="left"/>
          </w:pPr>
        </w:pPrChange>
      </w:pPr>
      <w:proofErr w:type="gramStart"/>
      <w:ins w:id="1777" w:author="Gerard" w:date="2015-05-06T12:47:00Z">
        <w:r>
          <w:t>where</w:t>
        </w:r>
        <w:proofErr w:type="gramEnd"/>
        <w:r>
          <w:t xml:space="preserve"> </w:t>
        </w:r>
      </w:ins>
      <w:ins w:id="1778" w:author="Gerard" w:date="2015-05-06T12:47:00Z">
        <w:r w:rsidRPr="00153375">
          <w:rPr>
            <w:position w:val="-4"/>
          </w:rPr>
          <w:object w:dxaOrig="980" w:dyaOrig="320" w14:anchorId="2991D443">
            <v:shape id="_x0000_i2495" type="#_x0000_t75" style="width:49.45pt;height:15.6pt" o:ole="">
              <v:imagedata r:id="rId2964" o:title=""/>
            </v:shape>
            <o:OLEObject Type="Embed" ProgID="Equation.DSMT4" ShapeID="_x0000_i2495" DrawAspect="Content" ObjectID="_1493039967" r:id="rId2965"/>
          </w:object>
        </w:r>
      </w:ins>
      <w:ins w:id="1779" w:author="Gerard" w:date="2015-05-06T12:47:00Z">
        <w:r>
          <w:t xml:space="preserve"> </w:t>
        </w:r>
      </w:ins>
      <w:ins w:id="1780" w:author="Gerard" w:date="2015-05-06T12:48:00Z">
        <w:r>
          <w:t>is the left Cauchy-Green tensor.  The material and spatial tangents are zero.</w:t>
        </w:r>
      </w:ins>
      <w:del w:id="1781"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1782" w:author="Gerard" w:date="2015-03-22T10:52:00Z"/>
        </w:rPr>
        <w:pPrChange w:id="1783" w:author="Gerard" w:date="2015-03-22T10:52:00Z">
          <w:pPr>
            <w:jc w:val="left"/>
          </w:pPr>
        </w:pPrChange>
      </w:pPr>
      <w:bookmarkStart w:id="1784" w:name="_Toc289032613"/>
      <w:ins w:id="1785" w:author="Gerard" w:date="2015-03-22T10:52:00Z">
        <w:r>
          <w:t>Isotropic Active Contraction</w:t>
        </w:r>
        <w:bookmarkEnd w:id="1784"/>
      </w:ins>
    </w:p>
    <w:p w14:paraId="63D89EA6" w14:textId="53CF4F18" w:rsidR="007E2473" w:rsidRDefault="007E2473" w:rsidP="007E2473">
      <w:pPr>
        <w:rPr>
          <w:ins w:id="1786" w:author="Gerard" w:date="2015-05-06T12:48:00Z"/>
        </w:rPr>
      </w:pPr>
      <w:ins w:id="1787" w:author="Gerard" w:date="2015-03-22T10:52:00Z">
        <w:r>
          <w:t>An isotropic active contractile stress is given by</w:t>
        </w:r>
      </w:ins>
    </w:p>
    <w:p w14:paraId="531A3631" w14:textId="077BE95E" w:rsidR="00153375" w:rsidRDefault="00153375">
      <w:pPr>
        <w:pStyle w:val="MTDisplayEquation"/>
        <w:rPr>
          <w:ins w:id="1788" w:author="Gerard" w:date="2015-03-22T10:53:00Z"/>
        </w:rPr>
        <w:pPrChange w:id="1789" w:author="Gerard" w:date="2015-05-06T12:48:00Z">
          <w:pPr/>
        </w:pPrChange>
      </w:pPr>
      <w:ins w:id="1790" w:author="Gerard" w:date="2015-05-06T12:48:00Z">
        <w:r>
          <w:tab/>
        </w:r>
      </w:ins>
      <w:ins w:id="1791" w:author="Gerard" w:date="2015-05-06T12:48:00Z">
        <w:r w:rsidR="00E3755C" w:rsidRPr="00E3755C">
          <w:rPr>
            <w:position w:val="-6"/>
          </w:rPr>
          <w:object w:dxaOrig="880" w:dyaOrig="340" w14:anchorId="54D770E1">
            <v:shape id="_x0000_i2496" type="#_x0000_t75" style="width:44.05pt;height:17.2pt" o:ole="">
              <v:imagedata r:id="rId2966" o:title=""/>
            </v:shape>
            <o:OLEObject Type="Embed" ProgID="Equation.DSMT4" ShapeID="_x0000_i2496" DrawAspect="Content" ObjectID="_1493039968" r:id="rId2967"/>
          </w:object>
        </w:r>
      </w:ins>
      <w:ins w:id="1792" w:author="Gerard" w:date="2015-05-06T12:48:00Z">
        <w:r>
          <w:t xml:space="preserve"> </w:t>
        </w:r>
        <w:r>
          <w:tab/>
        </w:r>
        <w:r>
          <w:fldChar w:fldCharType="begin"/>
        </w:r>
        <w:r>
          <w:instrText xml:space="preserve"> MACROBUTTON MTPlaceRef \* MERGEFORMAT </w:instrText>
        </w:r>
        <w:r>
          <w:fldChar w:fldCharType="begin"/>
        </w:r>
        <w:r>
          <w:instrText xml:space="preserve"> SEQ MTEqn \h \* MERGEFORMAT </w:instrText>
        </w:r>
      </w:ins>
      <w:del w:id="1793" w:author="Gerard" w:date="2015-05-06T12:48:00Z">
        <w:r>
          <w:fldChar w:fldCharType="end"/>
        </w:r>
      </w:del>
      <w:ins w:id="1794" w:author="Gerard" w:date="2015-05-06T12:48:00Z">
        <w:r>
          <w:instrText>(</w:instrText>
        </w:r>
        <w:r>
          <w:fldChar w:fldCharType="begin"/>
        </w:r>
        <w:r>
          <w:instrText xml:space="preserve"> SEQ MTSec \c \* Arabic \* MERGEFORMAT </w:instrText>
        </w:r>
      </w:ins>
      <w:r>
        <w:fldChar w:fldCharType="separate"/>
      </w:r>
      <w:ins w:id="1795" w:author="Gerard" w:date="2015-05-06T12:49:00Z">
        <w:r w:rsidR="00E3755C">
          <w:rPr>
            <w:noProof/>
          </w:rPr>
          <w:instrText>5</w:instrText>
        </w:r>
      </w:ins>
      <w:ins w:id="1796" w:author="Gerard" w:date="2015-05-06T12:48:00Z">
        <w:r>
          <w:fldChar w:fldCharType="end"/>
        </w:r>
        <w:r>
          <w:instrText>.</w:instrText>
        </w:r>
        <w:r>
          <w:fldChar w:fldCharType="begin"/>
        </w:r>
        <w:r>
          <w:instrText xml:space="preserve"> SEQ MTEqn \c \* Arabic \* MERGEFORMAT </w:instrText>
        </w:r>
      </w:ins>
      <w:r>
        <w:fldChar w:fldCharType="separate"/>
      </w:r>
      <w:ins w:id="1797" w:author="Gerard" w:date="2015-05-06T12:49:00Z">
        <w:r w:rsidR="00E3755C">
          <w:rPr>
            <w:noProof/>
          </w:rPr>
          <w:instrText>102</w:instrText>
        </w:r>
      </w:ins>
      <w:ins w:id="1798" w:author="Gerard" w:date="2015-05-06T12:48:00Z">
        <w:r>
          <w:fldChar w:fldCharType="end"/>
        </w:r>
        <w:r>
          <w:instrText>)</w:instrText>
        </w:r>
        <w:r>
          <w:fldChar w:fldCharType="end"/>
        </w:r>
      </w:ins>
    </w:p>
    <w:p w14:paraId="73548FF1" w14:textId="77777777" w:rsidR="00E3755C" w:rsidRDefault="00E3755C" w:rsidP="00E3755C">
      <w:pPr>
        <w:pStyle w:val="MTDisplayEquation"/>
        <w:rPr>
          <w:ins w:id="1799" w:author="Gerard" w:date="2015-05-06T12:49:00Z"/>
        </w:rPr>
      </w:pPr>
      <w:proofErr w:type="gramStart"/>
      <w:ins w:id="1800" w:author="Gerard" w:date="2015-05-06T12:48:00Z">
        <w:r>
          <w:t>and</w:t>
        </w:r>
        <w:proofErr w:type="gramEnd"/>
        <w:r>
          <w:t xml:space="preserve"> the corresponding Cauchy stress is</w:t>
        </w:r>
      </w:ins>
    </w:p>
    <w:p w14:paraId="4534B52A" w14:textId="66E3BED8" w:rsidR="007E2473" w:rsidRDefault="00E3755C">
      <w:pPr>
        <w:pStyle w:val="MTDisplayEquation"/>
        <w:rPr>
          <w:ins w:id="1801" w:author="Gerard" w:date="2015-03-22T10:55:00Z"/>
        </w:rPr>
        <w:pPrChange w:id="1802" w:author="Gerard" w:date="2015-05-06T12:49:00Z">
          <w:pPr>
            <w:jc w:val="left"/>
          </w:pPr>
        </w:pPrChange>
      </w:pPr>
      <w:ins w:id="1803" w:author="Gerard" w:date="2015-05-06T12:49:00Z">
        <w:r>
          <w:tab/>
        </w:r>
      </w:ins>
      <w:ins w:id="1804" w:author="Gerard" w:date="2015-05-06T12:49:00Z">
        <w:r w:rsidRPr="00E3755C">
          <w:rPr>
            <w:position w:val="-6"/>
            <w:rPrChange w:id="1805" w:author="Gerard" w:date="2015-05-06T12:49:00Z">
              <w:rPr>
                <w:position w:val="-6"/>
              </w:rPr>
            </w:rPrChange>
          </w:rPr>
          <w:object w:dxaOrig="1280" w:dyaOrig="340" w14:anchorId="70CDFEB9">
            <v:shape id="_x0000_i2497" type="#_x0000_t75" style="width:63.95pt;height:17.2pt" o:ole="">
              <v:imagedata r:id="rId2968" o:title=""/>
            </v:shape>
            <o:OLEObject Type="Embed" ProgID="Equation.DSMT4" ShapeID="_x0000_i2497" DrawAspect="Content" ObjectID="_1493039969" r:id="rId2969"/>
          </w:object>
        </w:r>
      </w:ins>
      <w:ins w:id="1806" w:author="Gerard" w:date="2015-05-06T12:49:00Z">
        <w:r>
          <w:t xml:space="preserve"> </w:t>
        </w:r>
        <w:r>
          <w:tab/>
        </w:r>
        <w:r>
          <w:fldChar w:fldCharType="begin"/>
        </w:r>
        <w:r>
          <w:instrText xml:space="preserve"> MACROBUTTON MTPlaceRef \* MERGEFORMAT </w:instrText>
        </w:r>
        <w:r>
          <w:fldChar w:fldCharType="begin"/>
        </w:r>
        <w:r>
          <w:instrText xml:space="preserve"> SEQ MTEqn \h \* MERGEFORMAT </w:instrText>
        </w:r>
      </w:ins>
      <w:del w:id="1807" w:author="Gerard" w:date="2015-05-06T12:49:00Z">
        <w:r>
          <w:fldChar w:fldCharType="end"/>
        </w:r>
      </w:del>
      <w:ins w:id="1808" w:author="Gerard" w:date="2015-05-06T12:49:00Z">
        <w:r>
          <w:instrText>(</w:instrText>
        </w:r>
        <w:r>
          <w:fldChar w:fldCharType="begin"/>
        </w:r>
        <w:r>
          <w:instrText xml:space="preserve"> SEQ MTSec \c \* Arabic \* MERGEFORMAT </w:instrText>
        </w:r>
      </w:ins>
      <w:r>
        <w:fldChar w:fldCharType="separate"/>
      </w:r>
      <w:ins w:id="1809" w:author="Gerard" w:date="2015-05-06T12:49:00Z">
        <w:r>
          <w:rPr>
            <w:noProof/>
          </w:rPr>
          <w:instrText>5</w:instrText>
        </w:r>
        <w:r>
          <w:fldChar w:fldCharType="end"/>
        </w:r>
        <w:r>
          <w:instrText>.</w:instrText>
        </w:r>
        <w:r>
          <w:fldChar w:fldCharType="begin"/>
        </w:r>
        <w:r>
          <w:instrText xml:space="preserve"> SEQ MTEqn \c \* Arabic \* MERGEFORMAT </w:instrText>
        </w:r>
      </w:ins>
      <w:r>
        <w:fldChar w:fldCharType="separate"/>
      </w:r>
      <w:ins w:id="1810" w:author="Gerard" w:date="2015-05-06T12:49:00Z">
        <w:r>
          <w:rPr>
            <w:noProof/>
          </w:rPr>
          <w:instrText>103</w:instrText>
        </w:r>
        <w:r>
          <w:fldChar w:fldCharType="end"/>
        </w:r>
        <w:r>
          <w:instrText>)</w:instrText>
        </w:r>
        <w:r>
          <w:fldChar w:fldCharType="end"/>
        </w:r>
      </w:ins>
      <w:del w:id="1811"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1812" w:author="Gerard" w:date="2015-03-22T10:54:00Z"/>
        </w:rPr>
        <w:pPrChange w:id="1813" w:author="Gerard" w:date="2015-03-22T10:55:00Z">
          <w:pPr>
            <w:jc w:val="left"/>
          </w:pPr>
        </w:pPrChange>
      </w:pPr>
      <w:ins w:id="1814"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1815" w:name="_Toc289032614"/>
      <w:r>
        <w:lastRenderedPageBreak/>
        <w:t xml:space="preserve">Chemical Reaction </w:t>
      </w:r>
      <w:r w:rsidR="00A315BC">
        <w:t>Production</w:t>
      </w:r>
      <w:r w:rsidR="00772356">
        <w:t xml:space="preserve"> Rate</w:t>
      </w:r>
      <w:bookmarkEnd w:id="1815"/>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498" type="#_x0000_t75" style="width:12.35pt;height:19.35pt" o:ole="">
            <v:imagedata r:id="rId2970" o:title=""/>
          </v:shape>
          <o:OLEObject Type="Embed" ProgID="Equation.DSMT4" ShapeID="_x0000_i2498" DrawAspect="Content" ObjectID="_1493039970" r:id="rId2971"/>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816" w:name="_Toc289032615"/>
      <w:r>
        <w:t>Mass Action Forward</w:t>
      </w:r>
      <w:bookmarkEnd w:id="1816"/>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499" type="#_x0000_t75" style="width:126.25pt;height:30.65pt" o:ole="">
            <v:imagedata r:id="rId2972" o:title=""/>
          </v:shape>
          <o:OLEObject Type="Embed" ProgID="Equation.DSMT4" ShapeID="_x0000_i2499" DrawAspect="Content" ObjectID="_1493039971" r:id="rId2973"/>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w:instrText>
      </w:r>
      <w:r w:rsidR="008735F1">
        <w:instrText xml:space="preserve">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17" w:author="Gerard" w:date="2015-05-06T12:49:00Z">
        <w:r w:rsidR="00E3755C">
          <w:rPr>
            <w:noProof/>
          </w:rPr>
          <w:instrText>104</w:instrText>
        </w:r>
      </w:ins>
      <w:del w:id="1818" w:author="Gerard" w:date="2014-08-27T22:18:00Z">
        <w:r w:rsidR="00567B45" w:rsidDel="00195BE3">
          <w:rPr>
            <w:noProof/>
          </w:rPr>
          <w:delInstrText>83</w:delInstrText>
        </w:r>
      </w:del>
      <w:r w:rsidR="008735F1">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0" type="#_x0000_t75" style="width:58.05pt;height:22.05pt" o:ole="">
            <v:imagedata r:id="rId2974" o:title=""/>
          </v:shape>
          <o:OLEObject Type="Embed" ProgID="Equation.DSMT4" ShapeID="_x0000_i2500" DrawAspect="Content" ObjectID="_1493039972" r:id="rId2975"/>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819" w:name="_Toc289032616"/>
      <w:r>
        <w:t>Mass Action Reversible</w:t>
      </w:r>
      <w:bookmarkEnd w:id="1819"/>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905817" w:rsidRPr="00905817">
        <w:rPr>
          <w:position w:val="-104"/>
        </w:rPr>
        <w:object w:dxaOrig="4560" w:dyaOrig="2079" w14:anchorId="29DFFB30">
          <v:shape id="_x0000_i2501" type="#_x0000_t75" style="width:227.8pt;height:104.25pt" o:ole="">
            <v:imagedata r:id="rId2976" o:title=""/>
          </v:shape>
          <o:OLEObject Type="Embed" ProgID="Equation.DSMT4" ShapeID="_x0000_i2501" DrawAspect="Content" ObjectID="_1493039973" r:id="rId297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20" w:author="Gerard" w:date="2015-05-06T12:49:00Z">
        <w:r w:rsidR="00E3755C">
          <w:rPr>
            <w:noProof/>
          </w:rPr>
          <w:instrText>105</w:instrText>
        </w:r>
      </w:ins>
      <w:del w:id="1821" w:author="Gerard" w:date="2014-08-27T22:18:00Z">
        <w:r w:rsidR="00567B45" w:rsidDel="00195BE3">
          <w:rPr>
            <w:noProof/>
          </w:rPr>
          <w:delInstrText>84</w:delInstrText>
        </w:r>
      </w:del>
      <w:r w:rsidR="008735F1">
        <w:rPr>
          <w:noProof/>
        </w:rPr>
        <w:fldChar w:fldCharType="end"/>
      </w:r>
      <w:r w:rsidR="004F1C97">
        <w:instrText>)</w:instrText>
      </w:r>
      <w:r w:rsidR="004F1C97">
        <w:fldChar w:fldCharType="end"/>
      </w:r>
    </w:p>
    <w:p w14:paraId="27A9325B" w14:textId="6DE2D718" w:rsidR="006B0F68" w:rsidRDefault="00172AE7" w:rsidP="00973DC5">
      <w:proofErr w:type="gramStart"/>
      <w:r w:rsidRPr="00172AE7">
        <w:t>where</w:t>
      </w:r>
      <w:proofErr w:type="gramEnd"/>
      <w:r w:rsidRPr="00172AE7">
        <w:t xml:space="preserve"> </w:t>
      </w:r>
      <w:r w:rsidR="00905817" w:rsidRPr="00905817">
        <w:rPr>
          <w:position w:val="-12"/>
        </w:rPr>
        <w:object w:dxaOrig="1200" w:dyaOrig="360" w14:anchorId="24475545">
          <v:shape id="_x0000_i2502" type="#_x0000_t75" style="width:59.65pt;height:19.35pt" o:ole="">
            <v:imagedata r:id="rId2978" o:title=""/>
          </v:shape>
          <o:OLEObject Type="Embed" ProgID="Equation.DSMT4" ShapeID="_x0000_i2502" DrawAspect="Content" ObjectID="_1493039974" r:id="rId2979"/>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03" type="#_x0000_t75" style="width:29pt;height:19.35pt" o:ole="">
            <v:imagedata r:id="rId2980" o:title=""/>
          </v:shape>
          <o:OLEObject Type="Embed" ProgID="Equation.DSMT4" ShapeID="_x0000_i2503" DrawAspect="Content" ObjectID="_1493039975" r:id="rId2981"/>
        </w:object>
      </w:r>
      <w:r w:rsidRPr="00172AE7">
        <w:t>).</w:t>
      </w:r>
      <w:r>
        <w:t xml:space="preserve">  Constitutive relations for the specific forward and reverse reaction rates, </w:t>
      </w:r>
      <w:r w:rsidR="00905817" w:rsidRPr="00905817">
        <w:rPr>
          <w:position w:val="-16"/>
        </w:rPr>
        <w:object w:dxaOrig="1280" w:dyaOrig="440" w14:anchorId="6B31DA8F">
          <v:shape id="_x0000_i2504" type="#_x0000_t75" style="width:63.95pt;height:22.05pt" o:ole="">
            <v:imagedata r:id="rId2982" o:title=""/>
          </v:shape>
          <o:OLEObject Type="Embed" ProgID="Equation.DSMT4" ShapeID="_x0000_i2504" DrawAspect="Content" ObjectID="_1493039976" r:id="rId2983"/>
        </w:object>
      </w:r>
      <w:r>
        <w:t xml:space="preserve"> and </w:t>
      </w:r>
      <w:r w:rsidR="00905817" w:rsidRPr="00905817">
        <w:rPr>
          <w:position w:val="-16"/>
        </w:rPr>
        <w:object w:dxaOrig="1260" w:dyaOrig="440" w14:anchorId="4406667F">
          <v:shape id="_x0000_i2505" type="#_x0000_t75" style="width:62.85pt;height:22.05pt" o:ole="">
            <v:imagedata r:id="rId2984" o:title=""/>
          </v:shape>
          <o:OLEObject Type="Embed" ProgID="Equation.DSMT4" ShapeID="_x0000_i2505" DrawAspect="Content" ObjectID="_1493039977" r:id="rId2985"/>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822" w:name="_Toc289032617"/>
      <w:r>
        <w:t>Michaelis-Menten</w:t>
      </w:r>
      <w:bookmarkEnd w:id="1822"/>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06" type="#_x0000_t75" style="width:124.1pt;height:17.2pt" o:ole="">
            <v:imagedata r:id="rId2986" o:title=""/>
          </v:shape>
          <o:OLEObject Type="Embed" ProgID="Equation.DSMT4" ShapeID="_x0000_i2506" DrawAspect="Content" ObjectID="_1493039978" r:id="rId298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23" w:name="ZEqnNum645113"/>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24" w:author="Gerard" w:date="2015-05-06T12:49:00Z">
        <w:r w:rsidR="00E3755C">
          <w:rPr>
            <w:noProof/>
          </w:rPr>
          <w:instrText>106</w:instrText>
        </w:r>
      </w:ins>
      <w:del w:id="1825" w:author="Gerard" w:date="2014-08-27T22:18:00Z">
        <w:r w:rsidR="00567B45" w:rsidDel="00195BE3">
          <w:rPr>
            <w:noProof/>
          </w:rPr>
          <w:delInstrText>85</w:delInstrText>
        </w:r>
      </w:del>
      <w:r w:rsidR="008735F1">
        <w:rPr>
          <w:noProof/>
        </w:rPr>
        <w:fldChar w:fldCharType="end"/>
      </w:r>
      <w:r w:rsidR="004F1C97">
        <w:instrText>)</w:instrText>
      </w:r>
      <w:bookmarkEnd w:id="1823"/>
      <w:r w:rsidR="004F1C97">
        <w:fldChar w:fldCharType="end"/>
      </w:r>
    </w:p>
    <w:p w14:paraId="14E1DD3C" w14:textId="4EC85379"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4"/>
        </w:rPr>
        <w:object w:dxaOrig="279" w:dyaOrig="300" w14:anchorId="221F2612">
          <v:shape id="_x0000_i2507" type="#_x0000_t75" style="width:14.5pt;height:15.05pt" o:ole="">
            <v:imagedata r:id="rId2988" o:title=""/>
          </v:shape>
          <o:OLEObject Type="Embed" ProgID="Equation.DSMT4" ShapeID="_x0000_i2507" DrawAspect="Content" ObjectID="_1493039979" r:id="rId2989"/>
        </w:object>
      </w:r>
      <w:r>
        <w:t xml:space="preserve"> is the enzyme, </w:t>
      </w:r>
      <w:r w:rsidR="00905817" w:rsidRPr="00905817">
        <w:rPr>
          <w:position w:val="-4"/>
        </w:rPr>
        <w:object w:dxaOrig="279" w:dyaOrig="300" w14:anchorId="5636073C">
          <v:shape id="_x0000_i2508" type="#_x0000_t75" style="width:14.5pt;height:15.05pt" o:ole="">
            <v:imagedata r:id="rId2990" o:title=""/>
          </v:shape>
          <o:OLEObject Type="Embed" ProgID="Equation.DSMT4" ShapeID="_x0000_i2508" DrawAspect="Content" ObjectID="_1493039980" r:id="rId2991"/>
        </w:object>
      </w:r>
      <w:r>
        <w:t xml:space="preserve"> is the substrate, </w:t>
      </w:r>
      <w:r w:rsidR="00905817" w:rsidRPr="00905817">
        <w:rPr>
          <w:position w:val="-4"/>
        </w:rPr>
        <w:object w:dxaOrig="340" w:dyaOrig="300" w14:anchorId="235368EF">
          <v:shape id="_x0000_i2509" type="#_x0000_t75" style="width:17.2pt;height:15.05pt" o:ole="">
            <v:imagedata r:id="rId2992" o:title=""/>
          </v:shape>
          <o:OLEObject Type="Embed" ProgID="Equation.DSMT4" ShapeID="_x0000_i2509" DrawAspect="Content" ObjectID="_1493039981" r:id="rId2993"/>
        </w:object>
      </w:r>
      <w:r>
        <w:t xml:space="preserve"> is the enzyme-substrate complex, and </w:t>
      </w:r>
      <w:r w:rsidR="00905817" w:rsidRPr="00905817">
        <w:rPr>
          <w:position w:val="-4"/>
        </w:rPr>
        <w:object w:dxaOrig="320" w:dyaOrig="300" w14:anchorId="0D911A21">
          <v:shape id="_x0000_i2510" type="#_x0000_t75" style="width:15.6pt;height:15.05pt" o:ole="">
            <v:imagedata r:id="rId2994" o:title=""/>
          </v:shape>
          <o:OLEObject Type="Embed" ProgID="Equation.DSMT4" ShapeID="_x0000_i2510" DrawAspect="Content" ObjectID="_1493039982" r:id="rId2995"/>
        </w:object>
      </w:r>
      <w:r w:rsidR="00973DC5">
        <w:t xml:space="preserve"> </w:t>
      </w:r>
      <w:r>
        <w:t xml:space="preserve">is the product.  The molar mass supply </w:t>
      </w:r>
      <w:r w:rsidR="00905817" w:rsidRPr="00905817">
        <w:rPr>
          <w:position w:val="-6"/>
        </w:rPr>
        <w:object w:dxaOrig="279" w:dyaOrig="320" w14:anchorId="43A5046A">
          <v:shape id="_x0000_i2511" type="#_x0000_t75" style="width:14.5pt;height:15.6pt" o:ole="">
            <v:imagedata r:id="rId2996" o:title=""/>
          </v:shape>
          <o:OLEObject Type="Embed" ProgID="Equation.DSMT4" ShapeID="_x0000_i2511" DrawAspect="Content" ObjectID="_1493039983" r:id="rId2997"/>
        </w:object>
      </w:r>
      <w:r>
        <w:t xml:space="preserve"> producing </w:t>
      </w:r>
      <w:r w:rsidR="00905817" w:rsidRPr="00905817">
        <w:rPr>
          <w:position w:val="-4"/>
        </w:rPr>
        <w:object w:dxaOrig="320" w:dyaOrig="300" w14:anchorId="286624DA">
          <v:shape id="_x0000_i2512" type="#_x0000_t75" style="width:15.6pt;height:15.05pt" o:ole="">
            <v:imagedata r:id="rId2998" o:title=""/>
          </v:shape>
          <o:OLEObject Type="Embed" ProgID="Equation.DSMT4" ShapeID="_x0000_i2512" DrawAspect="Content" ObjectID="_1493039984" r:id="rId2999"/>
        </w:object>
      </w:r>
      <w:r>
        <w:t xml:space="preserve"> is related to the concentration of the substrate </w:t>
      </w:r>
      <w:r w:rsidR="00905817" w:rsidRPr="00905817">
        <w:rPr>
          <w:position w:val="-4"/>
        </w:rPr>
        <w:object w:dxaOrig="279" w:dyaOrig="300" w14:anchorId="75E6EC24">
          <v:shape id="_x0000_i2513" type="#_x0000_t75" style="width:14.5pt;height:15.05pt" o:ole="">
            <v:imagedata r:id="rId3000" o:title=""/>
          </v:shape>
          <o:OLEObject Type="Embed" ProgID="Equation.DSMT4" ShapeID="_x0000_i2513" DrawAspect="Content" ObjectID="_1493039985" r:id="rId3001"/>
        </w:object>
      </w:r>
      <w:r>
        <w:t xml:space="preserve"> via</w:t>
      </w:r>
    </w:p>
    <w:p w14:paraId="37F0F182" w14:textId="14531827" w:rsidR="00DC2E62" w:rsidRDefault="00DC2E62" w:rsidP="00DC2E62">
      <w:pPr>
        <w:pStyle w:val="MTDisplayEquation"/>
      </w:pPr>
      <w:r>
        <w:tab/>
      </w:r>
      <w:r w:rsidR="00905817" w:rsidRPr="00905817">
        <w:rPr>
          <w:position w:val="-30"/>
        </w:rPr>
        <w:object w:dxaOrig="1340" w:dyaOrig="720" w14:anchorId="7497C7CF">
          <v:shape id="_x0000_i2514" type="#_x0000_t75" style="width:67.15pt;height:36.55pt" o:ole="">
            <v:imagedata r:id="rId3002" o:title=""/>
          </v:shape>
          <o:OLEObject Type="Embed" ProgID="Equation.DSMT4" ShapeID="_x0000_i2514" DrawAspect="Content" ObjectID="_1493039986" r:id="rId3003"/>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26" w:author="Gerard" w:date="2015-05-06T12:49:00Z">
        <w:r w:rsidR="00E3755C">
          <w:rPr>
            <w:noProof/>
          </w:rPr>
          <w:instrText>107</w:instrText>
        </w:r>
      </w:ins>
      <w:del w:id="1827" w:author="Gerard" w:date="2014-08-27T22:18:00Z">
        <w:r w:rsidR="00567B45" w:rsidDel="00195BE3">
          <w:rPr>
            <w:noProof/>
          </w:rPr>
          <w:delInstrText>86</w:delInstrText>
        </w:r>
      </w:del>
      <w:r w:rsidR="008735F1">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proofErr w:type="gramStart"/>
      <w:r>
        <w:t>where</w:t>
      </w:r>
      <w:proofErr w:type="gramEnd"/>
      <w:r>
        <w:t xml:space="preserve"> </w:t>
      </w:r>
      <w:r w:rsidR="00905817" w:rsidRPr="00905817">
        <w:rPr>
          <w:position w:val="-12"/>
        </w:rPr>
        <w:object w:dxaOrig="440" w:dyaOrig="360" w14:anchorId="5FA2D12F">
          <v:shape id="_x0000_i2515" type="#_x0000_t75" style="width:22.05pt;height:19.35pt" o:ole="">
            <v:imagedata r:id="rId3004" o:title=""/>
          </v:shape>
          <o:OLEObject Type="Embed" ProgID="Equation.DSMT4" ShapeID="_x0000_i2515" DrawAspect="Content" ObjectID="_1493039987" r:id="rId3005"/>
        </w:object>
      </w:r>
      <w:r>
        <w:t xml:space="preserve"> is the maximum rate achieved by the system, at maximum (saturating) substrate concentrations. </w:t>
      </w:r>
      <w:r w:rsidR="00905817" w:rsidRPr="00905817">
        <w:rPr>
          <w:position w:val="-12"/>
        </w:rPr>
        <w:object w:dxaOrig="360" w:dyaOrig="360" w14:anchorId="4E6E3C0A">
          <v:shape id="_x0000_i2516" type="#_x0000_t75" style="width:19.35pt;height:19.35pt" o:ole="">
            <v:imagedata r:id="rId3006" o:title=""/>
          </v:shape>
          <o:OLEObject Type="Embed" ProgID="Equation.DSMT4" ShapeID="_x0000_i2516" DrawAspect="Content" ObjectID="_1493039988" r:id="rId3007"/>
        </w:object>
      </w:r>
      <w:r>
        <w:t xml:space="preserve"> </w:t>
      </w:r>
      <w:proofErr w:type="gramStart"/>
      <w:r>
        <w:t>is</w:t>
      </w:r>
      <w:proofErr w:type="gramEnd"/>
      <w:r>
        <w:t xml:space="preserve"> the substrate concentration at which the reaction rate is half of </w:t>
      </w:r>
      <w:r w:rsidR="00905817" w:rsidRPr="00905817">
        <w:rPr>
          <w:position w:val="-12"/>
        </w:rPr>
        <w:object w:dxaOrig="440" w:dyaOrig="360" w14:anchorId="0D48C35A">
          <v:shape id="_x0000_i2517" type="#_x0000_t75" style="width:22.05pt;height:19.35pt" o:ole="">
            <v:imagedata r:id="rId3008" o:title=""/>
          </v:shape>
          <o:OLEObject Type="Embed" ProgID="Equation.DSMT4" ShapeID="_x0000_i2517" DrawAspect="Content" ObjectID="_1493039989" r:id="rId3009"/>
        </w:object>
      </w:r>
      <w:r>
        <w:t>.</w:t>
      </w:r>
    </w:p>
    <w:p w14:paraId="5CDA56A0" w14:textId="77777777" w:rsidR="00DC2E62" w:rsidRDefault="00DC2E62" w:rsidP="00F75A04"/>
    <w:p w14:paraId="3F3A273E" w14:textId="77777777" w:rsidR="00DC2E62" w:rsidRDefault="00DC2E62" w:rsidP="00F75A04">
      <w:r>
        <w:t xml:space="preserve">This relation may be derived by applying the law of mass action to the two reactions </w:t>
      </w:r>
      <w:proofErr w:type="gramStart"/>
      <w:r>
        <w:t>in</w:t>
      </w:r>
      <w:r w:rsidR="004F1C97">
        <w:t xml:space="preserve"> </w:t>
      </w:r>
      <w:proofErr w:type="gramEnd"/>
      <w:r w:rsidR="004F1C97">
        <w:fldChar w:fldCharType="begin"/>
      </w:r>
      <w:r w:rsidR="004F1C97">
        <w:instrText xml:space="preserve"> GOTOBUTTON ZEqnNum645113  \* MERGEFORMAT </w:instrText>
      </w:r>
      <w:r w:rsidR="008735F1">
        <w:fldChar w:fldCharType="begin"/>
      </w:r>
      <w:r w:rsidR="008735F1">
        <w:instrText xml:space="preserve"> REF ZEqnNum645113 \* Charformat \! \* MERGEFORMAT </w:instrText>
      </w:r>
      <w:r w:rsidR="008735F1">
        <w:fldChar w:fldCharType="separate"/>
      </w:r>
      <w:ins w:id="1828" w:author="Gerard" w:date="2015-05-06T12:49:00Z">
        <w:r w:rsidR="00E3755C">
          <w:instrText>(5.106)</w:instrText>
        </w:r>
      </w:ins>
      <w:del w:id="1829" w:author="Gerard" w:date="2014-08-27T22:18:00Z">
        <w:r w:rsidR="00567B45" w:rsidDel="00195BE3">
          <w:delInstrText>(5.85)</w:delInstrText>
        </w:r>
      </w:del>
      <w:r w:rsidR="008735F1">
        <w:fldChar w:fldCharType="end"/>
      </w:r>
      <w:r w:rsidR="004F1C97">
        <w:fldChar w:fldCharType="end"/>
      </w:r>
      <w:r>
        <w:t xml:space="preserve">. </w:t>
      </w:r>
      <w:proofErr w:type="gramStart"/>
      <w:r>
        <w:t>under</w:t>
      </w:r>
      <w:proofErr w:type="gramEnd"/>
      <w:r>
        <w:t xml:space="preserve">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18" type="#_x0000_t75" style="width:168.2pt;height:39.75pt" o:ole="">
            <v:imagedata r:id="rId3010" o:title=""/>
          </v:shape>
          <o:OLEObject Type="Embed" ProgID="Equation.DSMT4" ShapeID="_x0000_i2518" DrawAspect="Content" ObjectID="_1493039990" r:id="rId301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30" w:author="Gerard" w:date="2015-05-06T12:49:00Z">
        <w:r w:rsidR="00E3755C">
          <w:rPr>
            <w:noProof/>
          </w:rPr>
          <w:instrText>108</w:instrText>
        </w:r>
      </w:ins>
      <w:del w:id="1831" w:author="Gerard" w:date="2014-08-27T22:18:00Z">
        <w:r w:rsidR="00567B45" w:rsidDel="00195BE3">
          <w:rPr>
            <w:noProof/>
          </w:rPr>
          <w:delInstrText>87</w:delInstrText>
        </w:r>
      </w:del>
      <w:r w:rsidR="008735F1">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w:t>
      </w:r>
      <w:proofErr w:type="gramStart"/>
      <w:r>
        <w:t xml:space="preserve">at </w:t>
      </w:r>
      <w:proofErr w:type="gramEnd"/>
      <w:r w:rsidR="00905817" w:rsidRPr="00905817">
        <w:rPr>
          <w:position w:val="-12"/>
        </w:rPr>
        <w:object w:dxaOrig="1180" w:dyaOrig="380" w14:anchorId="33289D74">
          <v:shape id="_x0000_i2519" type="#_x0000_t75" style="width:59.1pt;height:19.35pt" o:ole="">
            <v:imagedata r:id="rId3012" o:title=""/>
          </v:shape>
          <o:OLEObject Type="Embed" ProgID="Equation.DSMT4" ShapeID="_x0000_i2519" DrawAspect="Content" ObjectID="_1493039991" r:id="rId3013"/>
        </w:object>
      </w:r>
      <w:r>
        <w:t>, so that</w:t>
      </w:r>
      <w:r w:rsidR="00905817" w:rsidRPr="00905817">
        <w:rPr>
          <w:position w:val="-16"/>
        </w:rPr>
        <w:object w:dxaOrig="2840" w:dyaOrig="440" w14:anchorId="70F6DCE4">
          <v:shape id="_x0000_i2520" type="#_x0000_t75" style="width:141.85pt;height:22.05pt" o:ole="">
            <v:imagedata r:id="rId3014" o:title=""/>
          </v:shape>
          <o:OLEObject Type="Embed" ProgID="Equation.DSMT4" ShapeID="_x0000_i2520" DrawAspect="Content" ObjectID="_1493039992" r:id="rId3015"/>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proofErr w:type="gramStart"/>
      <w:r>
        <w:t>than</w:t>
      </w:r>
      <w:proofErr w:type="gramEnd"/>
      <w:r>
        <w:t xml:space="preserve"> the second, then </w:t>
      </w:r>
      <w:r w:rsidR="00905817" w:rsidRPr="00905817">
        <w:rPr>
          <w:position w:val="-12"/>
        </w:rPr>
        <w:object w:dxaOrig="639" w:dyaOrig="400" w14:anchorId="1D51316A">
          <v:shape id="_x0000_i2521" type="#_x0000_t75" style="width:30.65pt;height:19.9pt" o:ole="">
            <v:imagedata r:id="rId3016" o:title=""/>
          </v:shape>
          <o:OLEObject Type="Embed" ProgID="Equation.DSMT4" ShapeID="_x0000_i2521" DrawAspect="Content" ObjectID="_1493039993" r:id="rId3017"/>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22" type="#_x0000_t75" style="width:67.15pt;height:36.55pt" o:ole="">
            <v:imagedata r:id="rId3018" o:title=""/>
          </v:shape>
          <o:OLEObject Type="Embed" ProgID="Equation.DSMT4" ShapeID="_x0000_i2522" DrawAspect="Content" ObjectID="_1493039994" r:id="rId301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32" w:author="Gerard" w:date="2015-05-06T12:49:00Z">
        <w:r w:rsidR="00E3755C">
          <w:rPr>
            <w:noProof/>
          </w:rPr>
          <w:instrText>109</w:instrText>
        </w:r>
      </w:ins>
      <w:del w:id="1833" w:author="Gerard" w:date="2014-08-27T22:18:00Z">
        <w:r w:rsidR="00567B45" w:rsidDel="00195BE3">
          <w:rPr>
            <w:noProof/>
          </w:rPr>
          <w:delInstrText>88</w:delInstrText>
        </w:r>
      </w:del>
      <w:r w:rsidR="008735F1">
        <w:rPr>
          <w:noProof/>
        </w:rPr>
        <w:fldChar w:fldCharType="end"/>
      </w:r>
      <w:r w:rsidR="004F1C97">
        <w:instrText>)</w:instrText>
      </w:r>
      <w:r w:rsidR="004F1C97">
        <w:fldChar w:fldCharType="end"/>
      </w:r>
    </w:p>
    <w:p w14:paraId="49A4342D" w14:textId="1BBB6273" w:rsidR="00DC2E62" w:rsidRDefault="00DC2E62" w:rsidP="00F75A04">
      <w:proofErr w:type="gramStart"/>
      <w:r>
        <w:t xml:space="preserve">where </w:t>
      </w:r>
      <w:proofErr w:type="gramEnd"/>
      <w:r w:rsidR="00905817" w:rsidRPr="00905817">
        <w:rPr>
          <w:position w:val="-12"/>
        </w:rPr>
        <w:object w:dxaOrig="1340" w:dyaOrig="360" w14:anchorId="685F600C">
          <v:shape id="_x0000_i2523" type="#_x0000_t75" style="width:67.15pt;height:19.35pt" o:ole="">
            <v:imagedata r:id="rId3020" o:title=""/>
          </v:shape>
          <o:OLEObject Type="Embed" ProgID="Equation.DSMT4" ShapeID="_x0000_i2523" DrawAspect="Content" ObjectID="_1493039995" r:id="rId3021"/>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24" type="#_x0000_t75" style="width:66.1pt;height:36.55pt" o:ole="">
            <v:imagedata r:id="rId3022" o:title=""/>
          </v:shape>
          <o:OLEObject Type="Embed" ProgID="Equation.DSMT4" ShapeID="_x0000_i2524" DrawAspect="Content" ObjectID="_1493039996" r:id="rId3023"/>
        </w:object>
      </w:r>
    </w:p>
    <w:p w14:paraId="33691FB8" w14:textId="3AD9E3F8" w:rsidR="00DC2E62" w:rsidRDefault="00DC2E62" w:rsidP="00F75A04">
      <w:proofErr w:type="gramStart"/>
      <w:r>
        <w:t>where</w:t>
      </w:r>
      <w:proofErr w:type="gramEnd"/>
      <w:r>
        <w:t xml:space="preserve"> </w:t>
      </w:r>
      <w:r w:rsidR="00905817" w:rsidRPr="00905817">
        <w:rPr>
          <w:position w:val="-12"/>
        </w:rPr>
        <w:object w:dxaOrig="1180" w:dyaOrig="380" w14:anchorId="079EB525">
          <v:shape id="_x0000_i2525" type="#_x0000_t75" style="width:59.1pt;height:19.35pt" o:ole="">
            <v:imagedata r:id="rId3024" o:title=""/>
          </v:shape>
          <o:OLEObject Type="Embed" ProgID="Equation.DSMT4" ShapeID="_x0000_i2525" DrawAspect="Content" ObjectID="_1493039997" r:id="rId3025"/>
        </w:object>
      </w:r>
      <w:r>
        <w:t xml:space="preserve"> represents the maximum value of </w:t>
      </w:r>
      <w:r w:rsidR="00905817" w:rsidRPr="00905817">
        <w:rPr>
          <w:position w:val="-12"/>
        </w:rPr>
        <w:object w:dxaOrig="279" w:dyaOrig="400" w14:anchorId="3A22F28E">
          <v:shape id="_x0000_i2526" type="#_x0000_t75" style="width:14.5pt;height:19.9pt" o:ole="">
            <v:imagedata r:id="rId3026" o:title=""/>
          </v:shape>
          <o:OLEObject Type="Embed" ProgID="Equation.DSMT4" ShapeID="_x0000_i2526" DrawAspect="Content" ObjectID="_1493039998" r:id="rId3027"/>
        </w:object>
      </w:r>
      <w:r>
        <w:t xml:space="preserve">, when </w:t>
      </w:r>
      <w:r w:rsidR="00905817" w:rsidRPr="00905817">
        <w:rPr>
          <w:position w:val="-12"/>
        </w:rPr>
        <w:object w:dxaOrig="880" w:dyaOrig="380" w14:anchorId="6D42F49D">
          <v:shape id="_x0000_i2527" type="#_x0000_t75" style="width:44.05pt;height:19.35pt" o:ole="">
            <v:imagedata r:id="rId3028" o:title=""/>
          </v:shape>
          <o:OLEObject Type="Embed" ProgID="Equation.DSMT4" ShapeID="_x0000_i2527" DrawAspect="Content" ObjectID="_1493039999" r:id="rId3029"/>
        </w:object>
      </w:r>
      <w:r>
        <w:t xml:space="preserve">. In practice, choosing </w:t>
      </w:r>
      <w:r w:rsidR="00905817" w:rsidRPr="00905817">
        <w:rPr>
          <w:position w:val="-12"/>
        </w:rPr>
        <w:object w:dxaOrig="980" w:dyaOrig="360" w14:anchorId="5E5C3ADC">
          <v:shape id="_x0000_i2528" type="#_x0000_t75" style="width:49.45pt;height:19.35pt" o:ole="">
            <v:imagedata r:id="rId3030" o:title=""/>
          </v:shape>
          <o:OLEObject Type="Embed" ProgID="Equation.DSMT4" ShapeID="_x0000_i2528" DrawAspect="Content" ObjectID="_1493040000" r:id="rId3031"/>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834" w:name="_Toc289032618"/>
      <w:r>
        <w:t>Specific Reaction Rate</w:t>
      </w:r>
      <w:bookmarkEnd w:id="1834"/>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29" type="#_x0000_t75" style="width:10.2pt;height:14.5pt" o:ole="">
            <v:imagedata r:id="rId3032" o:title=""/>
          </v:shape>
          <o:OLEObject Type="Embed" ProgID="Equation.DSMT4" ShapeID="_x0000_i2529" DrawAspect="Content" ObjectID="_1493040001" r:id="rId3033"/>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835" w:name="_Toc289032619"/>
      <w:r>
        <w:t>Constant Specific Reaction Rate</w:t>
      </w:r>
      <w:bookmarkEnd w:id="1835"/>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0" type="#_x0000_t75" style="width:10.2pt;height:14.5pt" o:ole="">
            <v:imagedata r:id="rId3034" o:title=""/>
          </v:shape>
          <o:OLEObject Type="Embed" ProgID="Equation.DSMT4" ShapeID="_x0000_i2530" DrawAspect="Content" ObjectID="_1493040002" r:id="rId3035"/>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836" w:name="_Toc289032620"/>
      <w:r>
        <w:t>Huiskes Remodeling</w:t>
      </w:r>
      <w:bookmarkEnd w:id="1836"/>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905817" w:rsidRPr="00905817">
        <w:rPr>
          <w:position w:val="-38"/>
        </w:rPr>
        <w:object w:dxaOrig="3420" w:dyaOrig="820" w14:anchorId="704E872D">
          <v:shape id="_x0000_i2531" type="#_x0000_t75" style="width:171.4pt;height:41.35pt" o:ole="">
            <v:imagedata r:id="rId3036" o:title=""/>
          </v:shape>
          <o:OLEObject Type="Embed" ProgID="Equation.DSMT4" ShapeID="_x0000_i2531" DrawAspect="Content" ObjectID="_1493040003" r:id="rId3037"/>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rsidR="004F1C97">
        <w:instrText>(</w:instrText>
      </w:r>
      <w:r w:rsidR="008735F1">
        <w:fldChar w:fldCharType="begin"/>
      </w:r>
      <w:r w:rsidR="008735F1">
        <w:instrText xml:space="preserve"> SEQ MTSec \c \* Arabi</w:instrText>
      </w:r>
      <w:r w:rsidR="008735F1">
        <w:instrText xml:space="preserve">c \* MERGEFORMAT </w:instrText>
      </w:r>
      <w:r w:rsidR="008735F1">
        <w:fldChar w:fldCharType="separate"/>
      </w:r>
      <w:r w:rsidR="00E3755C">
        <w:rPr>
          <w:noProof/>
        </w:rPr>
        <w:instrText>5</w:instrText>
      </w:r>
      <w:r w:rsidR="008735F1">
        <w:rPr>
          <w:noProof/>
        </w:rPr>
        <w:fldChar w:fldCharType="end"/>
      </w:r>
      <w:r w:rsidR="004F1C97">
        <w:instrText>.</w:instrText>
      </w:r>
      <w:r w:rsidR="008735F1">
        <w:fldChar w:fldCharType="begin"/>
      </w:r>
      <w:r w:rsidR="008735F1">
        <w:instrText xml:space="preserve"> SEQ MTEqn \c \* Arabic \* MERGEFORMAT </w:instrText>
      </w:r>
      <w:r w:rsidR="008735F1">
        <w:fldChar w:fldCharType="separate"/>
      </w:r>
      <w:ins w:id="1837" w:author="Gerard" w:date="2015-05-06T12:49:00Z">
        <w:r w:rsidR="00E3755C">
          <w:rPr>
            <w:noProof/>
          </w:rPr>
          <w:instrText>110</w:instrText>
        </w:r>
      </w:ins>
      <w:del w:id="1838" w:author="Gerard" w:date="2014-08-27T22:18:00Z">
        <w:r w:rsidR="00567B45" w:rsidDel="00195BE3">
          <w:rPr>
            <w:noProof/>
          </w:rPr>
          <w:delInstrText>89</w:delInstrText>
        </w:r>
      </w:del>
      <w:r w:rsidR="008735F1">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32" type="#_x0000_t75" style="width:12.35pt;height:12.9pt" o:ole="">
            <v:imagedata r:id="rId3038" o:title=""/>
          </v:shape>
          <o:OLEObject Type="Embed" ProgID="Equation.DSMT4" ShapeID="_x0000_i2532" DrawAspect="Content" ObjectID="_1493040004" r:id="rId3039"/>
        </w:object>
      </w:r>
      <w:r>
        <w:t xml:space="preserve"> is a constant, </w:t>
      </w:r>
      <w:r w:rsidR="00905817" w:rsidRPr="00905817">
        <w:rPr>
          <w:position w:val="-12"/>
        </w:rPr>
        <w:object w:dxaOrig="360" w:dyaOrig="360" w14:anchorId="5FE5806E">
          <v:shape id="_x0000_i2533" type="#_x0000_t75" style="width:19.35pt;height:19.35pt" o:ole="">
            <v:imagedata r:id="rId3040" o:title=""/>
          </v:shape>
          <o:OLEObject Type="Embed" ProgID="Equation.DSMT4" ShapeID="_x0000_i2533" DrawAspect="Content" ObjectID="_1493040005" r:id="rId3041"/>
        </w:object>
      </w:r>
      <w:r>
        <w:t xml:space="preserve"> is the strain energy density of the solid, </w:t>
      </w:r>
      <w:r w:rsidR="00905817" w:rsidRPr="00905817">
        <w:rPr>
          <w:position w:val="-12"/>
        </w:rPr>
        <w:object w:dxaOrig="300" w:dyaOrig="380" w14:anchorId="1A866E5D">
          <v:shape id="_x0000_i2534" type="#_x0000_t75" style="width:15.05pt;height:19.35pt" o:ole="">
            <v:imagedata r:id="rId3042" o:title=""/>
          </v:shape>
          <o:OLEObject Type="Embed" ProgID="Equation.DSMT4" ShapeID="_x0000_i2534" DrawAspect="Content" ObjectID="_1493040006" r:id="rId3043"/>
        </w:object>
      </w:r>
      <w:r>
        <w:t xml:space="preserve"> is the referential mass density of the solid, </w:t>
      </w:r>
      <w:r w:rsidR="00905817" w:rsidRPr="00905817">
        <w:rPr>
          <w:position w:val="-12"/>
        </w:rPr>
        <w:object w:dxaOrig="300" w:dyaOrig="360" w14:anchorId="357F894C">
          <v:shape id="_x0000_i2535" type="#_x0000_t75" style="width:15.05pt;height:19.35pt" o:ole="">
            <v:imagedata r:id="rId3044" o:title=""/>
          </v:shape>
          <o:OLEObject Type="Embed" ProgID="Equation.DSMT4" ShapeID="_x0000_i2535" DrawAspect="Content" ObjectID="_1493040007" r:id="rId3045"/>
        </w:object>
      </w:r>
      <w:r>
        <w:t xml:space="preserve"> is the threshold value for the specific strain energy.  In this relation, </w:t>
      </w:r>
      <w:r w:rsidR="00905817" w:rsidRPr="00905817">
        <w:rPr>
          <w:position w:val="-6"/>
        </w:rPr>
        <w:object w:dxaOrig="940" w:dyaOrig="279" w14:anchorId="17082F0B">
          <v:shape id="_x0000_i2536" type="#_x0000_t75" style="width:47.3pt;height:14.5pt" o:ole="">
            <v:imagedata r:id="rId3046" o:title=""/>
          </v:shape>
          <o:OLEObject Type="Embed" ProgID="Equation.DSMT4" ShapeID="_x0000_i2536" DrawAspect="Content" ObjectID="_1493040008" r:id="rId3047"/>
        </w:object>
      </w:r>
      <w:r>
        <w:t xml:space="preserve"> is </w:t>
      </w:r>
      <w:r w:rsidR="00A32FD3">
        <w:t xml:space="preserve">evaluated from the solid deformation and </w:t>
      </w:r>
      <w:r w:rsidR="00905817" w:rsidRPr="00905817">
        <w:rPr>
          <w:position w:val="-12"/>
        </w:rPr>
        <w:object w:dxaOrig="300" w:dyaOrig="380" w14:anchorId="4AC64A60">
          <v:shape id="_x0000_i2537" type="#_x0000_t75" style="width:15.05pt;height:19.35pt" o:ole="">
            <v:imagedata r:id="rId3048" o:title=""/>
          </v:shape>
          <o:OLEObject Type="Embed" ProgID="Equation.DSMT4" ShapeID="_x0000_i2537" DrawAspect="Content" ObjectID="_1493040009" r:id="rId3049"/>
        </w:object>
      </w:r>
      <w:r w:rsidR="00A32FD3">
        <w:t xml:space="preserve"> is evaluated </w:t>
      </w:r>
      <w:proofErr w:type="gramStart"/>
      <w:r w:rsidR="00A32FD3">
        <w:t>from</w:t>
      </w:r>
      <w:r w:rsidR="004F1C97">
        <w:t xml:space="preserve"> </w:t>
      </w:r>
      <w:proofErr w:type="gramEnd"/>
      <w:r w:rsidR="004F1C97">
        <w:fldChar w:fldCharType="begin"/>
      </w:r>
      <w:r w:rsidR="004F1C97">
        <w:instrText xml:space="preserve"> GOTOBUTTON ZEqnNum766291  \* MERGEFORMAT </w:instrText>
      </w:r>
      <w:r w:rsidR="008735F1">
        <w:fldChar w:fldCharType="begin"/>
      </w:r>
      <w:r w:rsidR="008735F1">
        <w:instrText xml:space="preserve"> REF ZEqnNum766291 \* Charformat \! \* MERGEFORMAT </w:instrText>
      </w:r>
      <w:r w:rsidR="008735F1">
        <w:fldChar w:fldCharType="separate"/>
      </w:r>
      <w:r w:rsidR="00E3755C">
        <w:instrText>(2.151)</w:instrText>
      </w:r>
      <w:r w:rsidR="008735F1">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839" w:name="_Ref300826013"/>
      <w:bookmarkStart w:id="1840" w:name="_Toc289032621"/>
      <w:r>
        <w:lastRenderedPageBreak/>
        <w:t>Contact and Coupling</w:t>
      </w:r>
      <w:bookmarkEnd w:id="1839"/>
      <w:bookmarkEnd w:id="1840"/>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separate"/>
      </w:r>
      <w:r w:rsidR="008735F1">
        <w:fldChar w:fldCharType="end"/>
      </w:r>
      <w:r w:rsidR="008735F1">
        <w:fldChar w:fldCharType="begin"/>
      </w:r>
      <w:r w:rsidR="008735F1">
        <w:instrText xml:space="preserve"> SEQ MTSec \h \* MERGEFORMAT </w:instrText>
      </w:r>
      <w:r w:rsidR="008735F1">
        <w:fldChar w:fldCharType="separate"/>
      </w:r>
      <w:r w:rsidR="008735F1">
        <w:fldChar w:fldCharType="end"/>
      </w:r>
      <w:r>
        <w:fldChar w:fldCharType="end"/>
      </w:r>
    </w:p>
    <w:p w14:paraId="67E8426C" w14:textId="77777777" w:rsidR="008C7882" w:rsidRDefault="008C7882" w:rsidP="008C7882">
      <w:pPr>
        <w:pStyle w:val="Heading2"/>
      </w:pPr>
      <w:bookmarkStart w:id="1841" w:name="_Toc289032622"/>
      <w:r>
        <w:t>Rigid-Deformable Coupling</w:t>
      </w:r>
      <w:bookmarkEnd w:id="1841"/>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842" w:name="_Toc289032623"/>
      <w:r>
        <w:t>Kinematics</w:t>
      </w:r>
      <w:bookmarkEnd w:id="1842"/>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38" type="#_x0000_t75" style="width:47.8pt;height:14.5pt" o:ole="">
            <v:imagedata r:id="rId3050" o:title=""/>
          </v:shape>
          <o:OLEObject Type="Embed" ProgID="Equation.DSMT4" ShapeID="_x0000_i2538" DrawAspect="Content" ObjectID="_1493040010" r:id="rId3051"/>
        </w:object>
      </w:r>
      <w:r>
        <w:t>,</w:t>
      </w:r>
      <w:r>
        <w:tab/>
      </w:r>
      <w:r>
        <w:fldChar w:fldCharType="begin"/>
      </w:r>
      <w:r>
        <w:instrText xml:space="preserve"> MACROBUTTON MTPlaceRef \* MERGEFORMAT </w:instrText>
      </w:r>
      <w:r w:rsidR="008735F1">
        <w:fldChar w:fldCharType="begin"/>
      </w:r>
      <w:r w:rsidR="008735F1">
        <w:instrText xml:space="preserve"> SEQ M</w:instrText>
      </w:r>
      <w:r w:rsidR="008735F1">
        <w:instrText xml:space="preserve">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w:instrText>
      </w:r>
      <w:r w:rsidR="008735F1">
        <w:rPr>
          <w:noProof/>
        </w:rPr>
        <w:fldChar w:fldCharType="end"/>
      </w:r>
      <w:r>
        <w:instrText>)</w:instrText>
      </w:r>
      <w:r>
        <w:fldChar w:fldCharType="end"/>
      </w:r>
    </w:p>
    <w:p w14:paraId="599DB951" w14:textId="77777777" w:rsidR="008C7882" w:rsidRDefault="008C7882" w:rsidP="008C7882">
      <w:proofErr w:type="gramStart"/>
      <w:r>
        <w:t>where</w:t>
      </w:r>
      <w:proofErr w:type="gramEnd"/>
      <w:r>
        <w:t xml:space="preserv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39" type="#_x0000_t75" style="width:44.05pt;height:12.35pt" o:ole="">
            <v:imagedata r:id="rId3052" o:title=""/>
          </v:shape>
          <o:OLEObject Type="Embed" ProgID="Equation.DSMT4" ShapeID="_x0000_i2539" DrawAspect="Content" ObjectID="_1493040011" r:id="rId30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43" w:name="ZEqnNum969798"/>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w:instrText>
      </w:r>
      <w:r w:rsidR="008735F1">
        <w:rPr>
          <w:noProof/>
        </w:rPr>
        <w:fldChar w:fldCharType="end"/>
      </w:r>
      <w:r>
        <w:instrText>)</w:instrText>
      </w:r>
      <w:bookmarkEnd w:id="1843"/>
      <w:r>
        <w:fldChar w:fldCharType="end"/>
      </w:r>
    </w:p>
    <w:p w14:paraId="7F57BE89" w14:textId="10BA7C68" w:rsidR="008C7882" w:rsidRDefault="008C7882" w:rsidP="008C7882">
      <w:proofErr w:type="gramStart"/>
      <w:r>
        <w:t>where</w:t>
      </w:r>
      <w:proofErr w:type="gramEnd"/>
      <w:r>
        <w:t xml:space="preserv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0" type="#_x0000_t75" style="width:12.9pt;height:19.35pt" o:ole="">
            <v:imagedata r:id="rId3054" o:title=""/>
          </v:shape>
          <o:OLEObject Type="Embed" ProgID="Equation.DSMT4" ShapeID="_x0000_i2540" DrawAspect="Content" ObjectID="_1493040012" r:id="rId3055"/>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41" type="#_x0000_t75" style="width:41.35pt;height:19.35pt" o:ole="">
            <v:imagedata r:id="rId3056" o:title=""/>
          </v:shape>
          <o:OLEObject Type="Embed" ProgID="Equation.DSMT4" ShapeID="_x0000_i2541" DrawAspect="Content" ObjectID="_1493040013" r:id="rId30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w:instrText>
      </w:r>
      <w:r w:rsidR="008735F1">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8735F1">
        <w:fldChar w:fldCharType="begin"/>
      </w:r>
      <w:r w:rsidR="008735F1">
        <w:instrText xml:space="preserve"> REF ZEqnNum969798 \! \* MERGEFORMAT </w:instrText>
      </w:r>
      <w:r w:rsidR="008735F1">
        <w:fldChar w:fldCharType="separate"/>
      </w:r>
      <w:r w:rsidR="00E3755C">
        <w:instrText>(6.2)</w:instrText>
      </w:r>
      <w:r w:rsidR="008735F1">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42" type="#_x0000_t75" style="width:81.15pt;height:19.35pt" o:ole="">
            <v:imagedata r:id="rId3058" o:title=""/>
          </v:shape>
          <o:OLEObject Type="Embed" ProgID="Equation.DSMT4" ShapeID="_x0000_i2542" DrawAspect="Content" ObjectID="_1493040014" r:id="rId30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w:instrText>
      </w:r>
      <w:r w:rsidR="008735F1">
        <w:rPr>
          <w:noProof/>
        </w:rPr>
        <w:fldChar w:fldCharType="end"/>
      </w:r>
      <w:r>
        <w:instrText>)</w:instrText>
      </w:r>
      <w:r>
        <w:fldChar w:fldCharType="end"/>
      </w:r>
    </w:p>
    <w:p w14:paraId="7C296518" w14:textId="77777777" w:rsidR="008C7882" w:rsidRDefault="008C7882" w:rsidP="008C7882">
      <w:proofErr w:type="gramStart"/>
      <w:r>
        <w:t>where</w:t>
      </w:r>
      <w:proofErr w:type="gramEnd"/>
      <w:r>
        <w:t xml:space="preserv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43" type="#_x0000_t75" style="width:52.1pt;height:15.6pt" o:ole="">
            <v:imagedata r:id="rId3060" o:title=""/>
          </v:shape>
          <o:OLEObject Type="Embed" ProgID="Equation.DSMT4" ShapeID="_x0000_i2543" DrawAspect="Content" ObjectID="_1493040015" r:id="rId3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w:instrText>
      </w:r>
      <w:r w:rsidR="008735F1">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44" type="#_x0000_t75" style="width:106.95pt;height:19.9pt" o:ole="">
            <v:imagedata r:id="rId3062" o:title=""/>
          </v:shape>
          <o:OLEObject Type="Embed" ProgID="Equation.DSMT4" ShapeID="_x0000_i2544" DrawAspect="Content" ObjectID="_1493040016" r:id="rId3063"/>
        </w:object>
      </w:r>
      <w:r>
        <w:t xml:space="preserve"> and the matrix </w:t>
      </w:r>
      <w:r w:rsidR="00905817" w:rsidRPr="00905817">
        <w:rPr>
          <w:position w:val="-6"/>
        </w:rPr>
        <w:object w:dxaOrig="200" w:dyaOrig="300" w14:anchorId="34D3C501">
          <v:shape id="_x0000_i2545" type="#_x0000_t75" style="width:10.2pt;height:15.05pt" o:ole="">
            <v:imagedata r:id="rId3064" o:title=""/>
          </v:shape>
          <o:OLEObject Type="Embed" ProgID="Equation.DSMT4" ShapeID="_x0000_i2545" DrawAspect="Content" ObjectID="_1493040017" r:id="rId3065"/>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46" type="#_x0000_t75" style="width:106.4pt;height:56.4pt" o:ole="">
            <v:imagedata r:id="rId3066" o:title=""/>
          </v:shape>
          <o:OLEObject Type="Embed" ProgID="Equation.DSMT4" ShapeID="_x0000_i2546" DrawAspect="Content" ObjectID="_1493040018"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w:instrText>
      </w:r>
      <w:r w:rsidR="008735F1">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47" type="#_x0000_t75" style="width:171.4pt;height:58.05pt" o:ole="">
            <v:imagedata r:id="rId3068" o:title=""/>
          </v:shape>
          <o:OLEObject Type="Embed" ProgID="Equation.DSMT4" ShapeID="_x0000_i2547" DrawAspect="Content" ObjectID="_1493040019" r:id="rId30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w:instrText>
      </w:r>
      <w:r w:rsidR="008735F1">
        <w:instrText xml:space="preserve">GEFORMAT </w:instrText>
      </w:r>
      <w:r w:rsidR="008735F1">
        <w:fldChar w:fldCharType="separate"/>
      </w:r>
      <w:r w:rsidR="00E3755C">
        <w:rPr>
          <w:noProof/>
        </w:rPr>
        <w:instrText>7</w:instrText>
      </w:r>
      <w:r w:rsidR="008735F1">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48" type="#_x0000_t75" style="width:183.2pt;height:19.35pt" o:ole="">
            <v:imagedata r:id="rId3070" o:title=""/>
          </v:shape>
          <o:OLEObject Type="Embed" ProgID="Equation.DSMT4" ShapeID="_x0000_i2548" DrawAspect="Content" ObjectID="_1493040020" r:id="rId3071"/>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44" w:name="ZEqnNum184303"/>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bookmarkEnd w:id="1844"/>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r w:rsidR="008735F1">
        <w:fldChar w:fldCharType="begin"/>
      </w:r>
      <w:r w:rsidR="008735F1">
        <w:instrText xml:space="preserve"> REF ZEqnNum184303 \* Charformat \! \* MERGEFORM</w:instrText>
      </w:r>
      <w:r w:rsidR="008735F1">
        <w:instrText xml:space="preserve">AT </w:instrText>
      </w:r>
      <w:r w:rsidR="008735F1">
        <w:fldChar w:fldCharType="separate"/>
      </w:r>
      <w:r w:rsidR="00E3755C">
        <w:instrText>(6.8)</w:instrText>
      </w:r>
      <w:r w:rsidR="008735F1">
        <w:fldChar w:fldCharType="end"/>
      </w:r>
      <w:r>
        <w:fldChar w:fldCharType="end"/>
      </w:r>
      <w:r>
        <w:t xml:space="preserve"> is now solved for the incremental update </w:t>
      </w:r>
      <w:proofErr w:type="gramStart"/>
      <w:r>
        <w:t xml:space="preserve">vector </w:t>
      </w:r>
      <w:proofErr w:type="gramEnd"/>
      <w:r w:rsidR="00905817" w:rsidRPr="00905817">
        <w:rPr>
          <w:position w:val="-6"/>
        </w:rPr>
        <w:object w:dxaOrig="360" w:dyaOrig="279" w14:anchorId="7ECEB75E">
          <v:shape id="_x0000_i2549" type="#_x0000_t75" style="width:19.35pt;height:14.5pt" o:ole="">
            <v:imagedata r:id="rId3072" o:title=""/>
          </v:shape>
          <o:OLEObject Type="Embed" ProgID="Equation.DSMT4" ShapeID="_x0000_i2549" DrawAspect="Content" ObjectID="_1493040021" r:id="rId3073"/>
        </w:object>
      </w:r>
      <w:r>
        <w:t xml:space="preserve">. The nodal positions of the deformable nodes can now be updated in the usual way. </w:t>
      </w:r>
    </w:p>
    <w:p w14:paraId="7166B558" w14:textId="77777777" w:rsidR="00F96C7B" w:rsidRDefault="00F96C7B" w:rsidP="00F75A04"/>
    <w:p w14:paraId="0C47E4E3" w14:textId="5534B073" w:rsidR="00F96C7B" w:rsidRDefault="00F96C7B">
      <w:pPr>
        <w:pStyle w:val="MTDisplayEquation"/>
      </w:pPr>
      <w:r>
        <w:tab/>
      </w:r>
      <w:r w:rsidR="00905817" w:rsidRPr="00905817">
        <w:rPr>
          <w:position w:val="-12"/>
        </w:rPr>
        <w:object w:dxaOrig="1860" w:dyaOrig="380" w14:anchorId="5CFF30EA">
          <v:shape id="_x0000_i2550" type="#_x0000_t75" style="width:92.4pt;height:19.35pt" o:ole="">
            <v:imagedata r:id="rId3074" o:title=""/>
          </v:shape>
          <o:OLEObject Type="Embed" ProgID="Equation.DSMT4" ShapeID="_x0000_i2550" DrawAspect="Content" ObjectID="_1493040022" r:id="rId3075"/>
        </w:object>
      </w:r>
      <w:r>
        <w:t xml:space="preserve"> </w:t>
      </w:r>
      <w:r>
        <w:tab/>
      </w:r>
      <w:r>
        <w:fldChar w:fldCharType="begin"/>
      </w:r>
      <w:r>
        <w:instrText xml:space="preserve"> MACROBUTTON MTPlaceRef \* MERGEFORMAT (</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60B66978" w:rsidR="00F96C7B" w:rsidRDefault="00F96C7B">
      <w:pPr>
        <w:pStyle w:val="MTDisplayEquation"/>
      </w:pPr>
      <w:r>
        <w:tab/>
      </w:r>
      <w:r w:rsidR="00905817" w:rsidRPr="00905817">
        <w:rPr>
          <w:position w:val="-12"/>
        </w:rPr>
        <w:object w:dxaOrig="1460" w:dyaOrig="380" w14:anchorId="3C45B936">
          <v:shape id="_x0000_i2551" type="#_x0000_t75" style="width:72.55pt;height:19.35pt" o:ole="">
            <v:imagedata r:id="rId3076" o:title=""/>
          </v:shape>
          <o:OLEObject Type="Embed" ProgID="Equation.DSMT4" ShapeID="_x0000_i2551" DrawAspect="Content" ObjectID="_1493040023" r:id="rId3077"/>
        </w:object>
      </w:r>
      <w:r>
        <w:t xml:space="preserve"> </w:t>
      </w:r>
      <w:r>
        <w:tab/>
      </w:r>
      <w:r>
        <w:fldChar w:fldCharType="begin"/>
      </w:r>
      <w:r>
        <w:instrText xml:space="preserve"> MACROBUTTON MTPlaceRef \* MERGEFORMAT (</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w:t>
      </w:r>
      <w:proofErr w:type="gramStart"/>
      <w:r>
        <w:t xml:space="preserve">quaternion </w:t>
      </w:r>
      <w:proofErr w:type="gramEnd"/>
      <w:r w:rsidR="00905817" w:rsidRPr="00905817">
        <w:rPr>
          <w:position w:val="-14"/>
        </w:rPr>
        <w:object w:dxaOrig="1700" w:dyaOrig="400" w14:anchorId="2AFCF2FF">
          <v:shape id="_x0000_i2552" type="#_x0000_t75" style="width:84.9pt;height:19.9pt" o:ole="">
            <v:imagedata r:id="rId3078" o:title=""/>
          </v:shape>
          <o:OLEObject Type="Embed" ProgID="Equation.DSMT4" ShapeID="_x0000_i2552" DrawAspect="Content" ObjectID="_1493040024" r:id="rId3079"/>
        </w:object>
      </w:r>
      <w:r>
        <w:t xml:space="preserve">. The rotational update vector </w:t>
      </w:r>
      <w:r w:rsidR="00905817" w:rsidRPr="00905817">
        <w:rPr>
          <w:position w:val="-6"/>
        </w:rPr>
        <w:object w:dxaOrig="340" w:dyaOrig="279" w14:anchorId="30FAC5AE">
          <v:shape id="_x0000_i2553" type="#_x0000_t75" style="width:17.2pt;height:14.5pt" o:ole="">
            <v:imagedata r:id="rId3080" o:title=""/>
          </v:shape>
          <o:OLEObject Type="Embed" ProgID="Equation.DSMT4" ShapeID="_x0000_i2553" DrawAspect="Content" ObjectID="_1493040025" r:id="rId3081"/>
        </w:object>
      </w:r>
      <w:r>
        <w:t xml:space="preserve"> can be written as a quaternion as follows.</w:t>
      </w:r>
    </w:p>
    <w:p w14:paraId="38DB3F4F" w14:textId="48E4BED7" w:rsidR="00F96C7B" w:rsidRDefault="00F96C7B" w:rsidP="00F75A04">
      <w:pPr>
        <w:pStyle w:val="MTDisplayEquation"/>
      </w:pPr>
      <w:r>
        <w:tab/>
      </w:r>
      <w:r w:rsidR="00905817" w:rsidRPr="00905817">
        <w:rPr>
          <w:position w:val="-60"/>
        </w:rPr>
        <w:object w:dxaOrig="2680" w:dyaOrig="1320" w14:anchorId="42F6F616">
          <v:shape id="_x0000_i2554" type="#_x0000_t75" style="width:133.8pt;height:66.1pt" o:ole="">
            <v:imagedata r:id="rId3082" o:title=""/>
          </v:shape>
          <o:OLEObject Type="Embed" ProgID="Equation.DSMT4" ShapeID="_x0000_i2554" DrawAspect="Content" ObjectID="_1493040026" r:id="rId3083"/>
        </w:object>
      </w:r>
      <w:r>
        <w:t xml:space="preserve"> </w:t>
      </w:r>
      <w:r>
        <w:tab/>
      </w:r>
      <w:r>
        <w:fldChar w:fldCharType="begin"/>
      </w:r>
      <w:r>
        <w:instrText xml:space="preserve"> MACROBUTTON MTPlaceRef \* MERGEFORMAT (</w:instrText>
      </w:r>
      <w:r w:rsidR="008735F1">
        <w:fldChar w:fldCharType="begin"/>
      </w:r>
      <w:r w:rsidR="008735F1">
        <w:instrText xml:space="preserve"> SEQ MTSec \c \* A</w:instrText>
      </w:r>
      <w:r w:rsidR="008735F1">
        <w:instrText xml:space="preserve">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D8DADB1" w:rsidR="00661E2B" w:rsidRDefault="00661E2B" w:rsidP="00F75A04">
      <w:pPr>
        <w:pStyle w:val="MTDisplayEquation"/>
      </w:pPr>
      <w:r>
        <w:tab/>
      </w:r>
      <w:r w:rsidR="00905817" w:rsidRPr="00905817">
        <w:rPr>
          <w:position w:val="-12"/>
        </w:rPr>
        <w:object w:dxaOrig="1440" w:dyaOrig="380" w14:anchorId="77EDD29A">
          <v:shape id="_x0000_i2555" type="#_x0000_t75" style="width:1in;height:19.35pt" o:ole="">
            <v:imagedata r:id="rId3084" o:title=""/>
          </v:shape>
          <o:OLEObject Type="Embed" ProgID="Equation.DSMT4" ShapeID="_x0000_i2555" DrawAspect="Content" ObjectID="_1493040027" r:id="rId3085"/>
        </w:object>
      </w:r>
      <w:r>
        <w:t xml:space="preserve"> </w:t>
      </w:r>
      <w:r>
        <w:tab/>
      </w:r>
      <w:r>
        <w:fldChar w:fldCharType="begin"/>
      </w:r>
      <w:r>
        <w:instrText xml:space="preserve"> MACROBUTTON MTPlaceRef \* MERGEFORMAT (</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391D861" w:rsidR="00661E2B" w:rsidRDefault="00661E2B" w:rsidP="00F75A04">
      <w:pPr>
        <w:pStyle w:val="MTDisplayEquation"/>
      </w:pPr>
      <w:r>
        <w:tab/>
      </w:r>
      <w:r w:rsidR="00905817" w:rsidRPr="00905817">
        <w:rPr>
          <w:position w:val="-14"/>
        </w:rPr>
        <w:object w:dxaOrig="999" w:dyaOrig="400" w14:anchorId="1D900A05">
          <v:shape id="_x0000_i2556" type="#_x0000_t75" style="width:49.95pt;height:19.9pt" o:ole="">
            <v:imagedata r:id="rId3086" o:title=""/>
          </v:shape>
          <o:OLEObject Type="Embed" ProgID="Equation.DSMT4" ShapeID="_x0000_i2556" DrawAspect="Content" ObjectID="_1493040028" r:id="rId3087"/>
        </w:object>
      </w:r>
      <w:r>
        <w:t xml:space="preserve"> </w:t>
      </w:r>
      <w:r>
        <w:tab/>
      </w:r>
      <w:r>
        <w:fldChar w:fldCharType="begin"/>
      </w:r>
      <w:r>
        <w:instrText xml:space="preserve"> MACROBUTTON MTPlaceRef \* MERGEFORMAT (</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w:instrText>
      </w:r>
      <w:r w:rsidR="008735F1">
        <w:rPr>
          <w:noProof/>
        </w:rPr>
        <w:fldChar w:fldCharType="end"/>
      </w:r>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845" w:name="_Toc289032624"/>
      <w:r>
        <w:t>A single rigid body</w:t>
      </w:r>
      <w:bookmarkEnd w:id="1845"/>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57" type="#_x0000_t75" style="width:168.7pt;height:58.05pt" o:ole="">
            <v:imagedata r:id="rId3088" o:title=""/>
          </v:shape>
          <o:OLEObject Type="Embed" ProgID="Equation.DSMT4" ShapeID="_x0000_i2557" DrawAspect="Content" ObjectID="_1493040029" r:id="rId308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w:instrText>
      </w:r>
      <w:r w:rsidR="008735F1">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58" type="#_x0000_t75" style="width:15.6pt;height:15.05pt" o:ole="">
            <v:imagedata r:id="rId3090" o:title=""/>
          </v:shape>
          <o:OLEObject Type="Embed" ProgID="Equation.DSMT4" ShapeID="_x0000_i2558" DrawAspect="Content" ObjectID="_1493040030" r:id="rId3091"/>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59" type="#_x0000_t75" style="width:59.65pt;height:26.85pt" o:ole="">
            <v:imagedata r:id="rId3092" o:title=""/>
          </v:shape>
          <o:OLEObject Type="Embed" ProgID="Equation.DSMT4" ShapeID="_x0000_i2559" DrawAspect="Content" ObjectID="_1493040031" r:id="rId30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w:instrText>
      </w:r>
      <w:r w:rsidR="008735F1">
        <w:rPr>
          <w:noProof/>
        </w:rPr>
        <w:fldChar w:fldCharType="end"/>
      </w:r>
      <w:r>
        <w:instrText>)</w:instrText>
      </w:r>
      <w:r>
        <w:fldChar w:fldCharType="end"/>
      </w:r>
    </w:p>
    <w:p w14:paraId="06F220F0" w14:textId="77777777" w:rsidR="008C7882" w:rsidRDefault="008C7882" w:rsidP="008C7882">
      <w:proofErr w:type="gramStart"/>
      <w:r>
        <w:t>where</w:t>
      </w:r>
      <w:proofErr w:type="gramEnd"/>
      <w:r>
        <w:t xml:space="preserv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0" type="#_x0000_t75" style="width:72.55pt;height:26.85pt" o:ole="">
            <v:imagedata r:id="rId3094" o:title=""/>
          </v:shape>
          <o:OLEObject Type="Embed" ProgID="Equation.DSMT4" ShapeID="_x0000_i2560" DrawAspect="Content" ObjectID="_1493040032" r:id="rId3095"/>
        </w:object>
      </w:r>
      <w:r>
        <w:t>.</w:t>
      </w:r>
      <w:r>
        <w:tab/>
      </w:r>
      <w:r>
        <w:fldChar w:fldCharType="begin"/>
      </w:r>
      <w:r>
        <w:instrText xml:space="preserve"> MACROBUTTON MTPlaceRef \* MERGEFORMAT </w:instrText>
      </w:r>
      <w:r w:rsidR="008735F1">
        <w:fldChar w:fldCharType="begin"/>
      </w:r>
      <w:r w:rsidR="008735F1">
        <w:instrText xml:space="preserve"> SEQ MTEqn</w:instrText>
      </w:r>
      <w:r w:rsidR="008735F1">
        <w:instrText xml:space="preserve">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w:instrText>
      </w:r>
      <w:r w:rsidR="008735F1">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61" type="#_x0000_t75" style="width:15.6pt;height:15.05pt" o:ole="">
            <v:imagedata r:id="rId3096" o:title=""/>
          </v:shape>
          <o:OLEObject Type="Embed" ProgID="Equation.DSMT4" ShapeID="_x0000_i2561" DrawAspect="Content" ObjectID="_1493040033" r:id="rId3097"/>
        </w:object>
      </w:r>
      <w:r>
        <w:t xml:space="preserve"> is simply the total residual force that is applied to the rigid body and </w:t>
      </w:r>
      <w:r w:rsidR="00905817" w:rsidRPr="00905817">
        <w:rPr>
          <w:position w:val="-4"/>
        </w:rPr>
        <w:object w:dxaOrig="400" w:dyaOrig="300" w14:anchorId="6FADCA5B">
          <v:shape id="_x0000_i2562" type="#_x0000_t75" style="width:19.9pt;height:15.05pt" o:ole="">
            <v:imagedata r:id="rId3098" o:title=""/>
          </v:shape>
          <o:OLEObject Type="Embed" ProgID="Equation.DSMT4" ShapeID="_x0000_i2562" DrawAspect="Content" ObjectID="_1493040034" r:id="rId3099"/>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w:t>
      </w:r>
      <w:proofErr w:type="gramStart"/>
      <w:r>
        <w:t>then</w:t>
      </w:r>
      <w:proofErr w:type="gramEnd"/>
      <w:r>
        <w:t xml:space="preserve">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63" type="#_x0000_t75" style="width:106.95pt;height:56.4pt" o:ole="">
            <v:imagedata r:id="rId3100" o:title=""/>
          </v:shape>
          <o:OLEObject Type="Embed" ProgID="Equation.DSMT4" ShapeID="_x0000_i2563" DrawAspect="Content" ObjectID="_1493040035" r:id="rId31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w:instrText>
      </w:r>
      <w:r w:rsidR="008735F1">
        <w:rPr>
          <w:noProof/>
        </w:rPr>
        <w:fldChar w:fldCharType="end"/>
      </w:r>
      <w:r>
        <w:instrText>)</w:instrText>
      </w:r>
      <w:r>
        <w:fldChar w:fldCharType="end"/>
      </w:r>
    </w:p>
    <w:p w14:paraId="0CC09B03" w14:textId="4E8A8906" w:rsidR="008C7882" w:rsidRDefault="008C7882" w:rsidP="008C7882">
      <w:proofErr w:type="gramStart"/>
      <w:r>
        <w:t>where</w:t>
      </w:r>
      <w:proofErr w:type="gramEnd"/>
      <w:r>
        <w:t xml:space="preserve"> </w:t>
      </w:r>
      <w:r w:rsidR="00905817" w:rsidRPr="00905817">
        <w:rPr>
          <w:position w:val="-14"/>
        </w:rPr>
        <w:object w:dxaOrig="300" w:dyaOrig="380" w14:anchorId="4F9C3CF1">
          <v:shape id="_x0000_i2564" type="#_x0000_t75" style="width:15.05pt;height:19.35pt" o:ole="">
            <v:imagedata r:id="rId3102" o:title=""/>
          </v:shape>
          <o:OLEObject Type="Embed" ProgID="Equation.DSMT4" ShapeID="_x0000_i2564" DrawAspect="Content" ObjectID="_1493040036" r:id="rId3103"/>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65" type="#_x0000_t75" style="width:19.9pt;height:15.05pt" o:ole="">
            <v:imagedata r:id="rId3104" o:title=""/>
          </v:shape>
          <o:OLEObject Type="Embed" ProgID="Equation.DSMT4" ShapeID="_x0000_i2565" DrawAspect="Content" ObjectID="_1493040037" r:id="rId3105"/>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66" type="#_x0000_t75" style="width:63.95pt;height:26.85pt" o:ole="">
            <v:imagedata r:id="rId3106" o:title=""/>
          </v:shape>
          <o:OLEObject Type="Embed" ProgID="Equation.DSMT4" ShapeID="_x0000_i2566" DrawAspect="Content" ObjectID="_1493040038" r:id="rId3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w:instrText>
      </w:r>
      <w:r w:rsidR="008735F1">
        <w:rPr>
          <w:noProof/>
        </w:rPr>
        <w:fldChar w:fldCharType="end"/>
      </w:r>
      <w:r>
        <w:instrText>)</w:instrText>
      </w:r>
      <w:r>
        <w:fldChar w:fldCharType="end"/>
      </w:r>
    </w:p>
    <w:p w14:paraId="3C27D981" w14:textId="77777777" w:rsidR="008C7882" w:rsidRDefault="008C7882" w:rsidP="008C7882">
      <w:proofErr w:type="gramStart"/>
      <w:r>
        <w:t>where</w:t>
      </w:r>
      <w:proofErr w:type="gramEnd"/>
      <w:r>
        <w:t xml:space="preserv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67" type="#_x0000_t75" style="width:24.2pt;height:15.05pt" o:ole="">
            <v:imagedata r:id="rId3108" o:title=""/>
          </v:shape>
          <o:OLEObject Type="Embed" ProgID="Equation.DSMT4" ShapeID="_x0000_i2567" DrawAspect="Content" ObjectID="_1493040039" r:id="rId3109"/>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68" type="#_x0000_t75" style="width:118.2pt;height:27.95pt" o:ole="">
            <v:imagedata r:id="rId3110" o:title=""/>
          </v:shape>
          <o:OLEObject Type="Embed" ProgID="Equation.DSMT4" ShapeID="_x0000_i2568" DrawAspect="Content" ObjectID="_1493040040" r:id="rId3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14</w:instrText>
      </w:r>
      <w:r w:rsidR="008735F1">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69" type="#_x0000_t75" style="width:19.35pt;height:15.05pt" o:ole="">
            <v:imagedata r:id="rId3112" o:title=""/>
          </v:shape>
          <o:OLEObject Type="Embed" ProgID="Equation.DSMT4" ShapeID="_x0000_i2569" DrawAspect="Content" ObjectID="_1493040041" r:id="rId3113"/>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0" type="#_x0000_t75" style="width:139.7pt;height:39.75pt" o:ole="">
            <v:imagedata r:id="rId3114" o:title=""/>
          </v:shape>
          <o:OLEObject Type="Embed" ProgID="Equation.DSMT4" ShapeID="_x0000_i2570" DrawAspect="Content" ObjectID="_1493040042" r:id="rId3115"/>
        </w:object>
      </w:r>
      <w:r>
        <w:t>.</w:t>
      </w:r>
      <w:r>
        <w:tab/>
      </w:r>
      <w:r>
        <w:fldChar w:fldCharType="begin"/>
      </w:r>
      <w:r>
        <w:instrText xml:space="preserve"> MACROBUTTON MTPlaceRef \* MERGEFORMAT </w:instrText>
      </w:r>
      <w:r w:rsidR="008735F1">
        <w:fldChar w:fldCharType="begin"/>
      </w:r>
      <w:r w:rsidR="008735F1">
        <w:instrText xml:space="preserve"> SEQ MTEqn \h</w:instrText>
      </w:r>
      <w:r w:rsidR="008735F1">
        <w:instrText xml:space="preserve">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15</w:instrText>
      </w:r>
      <w:r w:rsidR="008735F1">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846" w:name="_Toc289032625"/>
      <w:r>
        <w:t>Multiple Rigid Bodies</w:t>
      </w:r>
      <w:bookmarkEnd w:id="1846"/>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71" type="#_x0000_t75" style="width:200.4pt;height:91.9pt" o:ole="">
            <v:imagedata r:id="rId3116" o:title=""/>
          </v:shape>
          <o:OLEObject Type="Embed" ProgID="Equation.DSMT4" ShapeID="_x0000_i2571" DrawAspect="Content" ObjectID="_1493040043" r:id="rId31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16</w:instrText>
      </w:r>
      <w:r w:rsidR="008735F1">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w:t>
      </w:r>
      <w:proofErr w:type="gramStart"/>
      <w:r>
        <w:t xml:space="preserve">into </w:t>
      </w:r>
      <w:proofErr w:type="gramEnd"/>
      <w:r w:rsidR="00905817" w:rsidRPr="00905817">
        <w:rPr>
          <w:position w:val="-12"/>
        </w:rPr>
        <w:object w:dxaOrig="480" w:dyaOrig="380" w14:anchorId="2A1596FB">
          <v:shape id="_x0000_i2572" type="#_x0000_t75" style="width:24.2pt;height:19.35pt" o:ole="">
            <v:imagedata r:id="rId3118" o:title=""/>
          </v:shape>
          <o:OLEObject Type="Embed" ProgID="Equation.DSMT4" ShapeID="_x0000_i2572" DrawAspect="Content" ObjectID="_1493040044" r:id="rId3119"/>
        </w:object>
      </w:r>
      <w:r>
        <w:t xml:space="preserve">. If, however, node </w:t>
      </w:r>
      <w:r>
        <w:rPr>
          <w:i/>
        </w:rPr>
        <w:t>j</w:t>
      </w:r>
      <w:r>
        <w:t xml:space="preserve"> is attached to rigid body 2 then their nodal stiffness matrix goes </w:t>
      </w:r>
      <w:proofErr w:type="gramStart"/>
      <w:r>
        <w:t xml:space="preserve">into </w:t>
      </w:r>
      <w:proofErr w:type="gramEnd"/>
      <w:r w:rsidR="00905817" w:rsidRPr="00905817">
        <w:rPr>
          <w:position w:val="-12"/>
        </w:rPr>
        <w:object w:dxaOrig="480" w:dyaOrig="380" w14:anchorId="609C83C3">
          <v:shape id="_x0000_i2573" type="#_x0000_t75" style="width:24.2pt;height:19.35pt" o:ole="">
            <v:imagedata r:id="rId3120" o:title=""/>
          </v:shape>
          <o:OLEObject Type="Embed" ProgID="Equation.DSMT4" ShapeID="_x0000_i2573" DrawAspect="Content" ObjectID="_1493040045" r:id="rId3121"/>
        </w:object>
      </w:r>
      <w:r>
        <w:t xml:space="preserve">. If node </w:t>
      </w:r>
      <w:r>
        <w:rPr>
          <w:i/>
        </w:rPr>
        <w:t>i</w:t>
      </w:r>
      <w:r>
        <w:t xml:space="preserve"> is connected to rigid body 1 and node </w:t>
      </w:r>
      <w:r>
        <w:rPr>
          <w:i/>
        </w:rPr>
        <w:t>j</w:t>
      </w:r>
      <w:r>
        <w:t xml:space="preserve"> is connected to rigid body 2, then their nodal stiffness matrix goes </w:t>
      </w:r>
      <w:proofErr w:type="gramStart"/>
      <w:r>
        <w:t xml:space="preserve">into </w:t>
      </w:r>
      <w:proofErr w:type="gramEnd"/>
      <w:r w:rsidR="00905817" w:rsidRPr="00905817">
        <w:rPr>
          <w:position w:val="-12"/>
        </w:rPr>
        <w:object w:dxaOrig="400" w:dyaOrig="380" w14:anchorId="227DA154">
          <v:shape id="_x0000_i2574" type="#_x0000_t75" style="width:19.9pt;height:19.35pt" o:ole="">
            <v:imagedata r:id="rId3122" o:title=""/>
          </v:shape>
          <o:OLEObject Type="Embed" ProgID="Equation.DSMT4" ShapeID="_x0000_i2574" DrawAspect="Content" ObjectID="_1493040046" r:id="rId3123"/>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847" w:name="_Toc289032626"/>
      <w:r>
        <w:lastRenderedPageBreak/>
        <w:t>Rigid Joints</w:t>
      </w:r>
      <w:bookmarkEnd w:id="184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75" type="#_x0000_t75" style="width:156.35pt;height:22.05pt" o:ole="">
            <v:imagedata r:id="rId3124" o:title=""/>
          </v:shape>
          <o:OLEObject Type="Embed" ProgID="Equation.DSMT4" ShapeID="_x0000_i2575" DrawAspect="Content" ObjectID="_1493040047" r:id="rId3125"/>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48" w:name="ZEqnNum474877"/>
      <w:r>
        <w:instrText>(</w:instrText>
      </w:r>
      <w:r w:rsidR="008735F1">
        <w:fldChar w:fldCharType="begin"/>
      </w:r>
      <w:r w:rsidR="008735F1">
        <w:instrText xml:space="preserve"> SEQ MTSec \c \* Arabic \* </w:instrText>
      </w:r>
      <w:r w:rsidR="008735F1">
        <w:instrText xml:space="preserve">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17</w:instrText>
      </w:r>
      <w:r w:rsidR="008735F1">
        <w:rPr>
          <w:noProof/>
        </w:rPr>
        <w:fldChar w:fldCharType="end"/>
      </w:r>
      <w:r>
        <w:instrText>)</w:instrText>
      </w:r>
      <w:bookmarkEnd w:id="1848"/>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76" type="#_x0000_t75" style="width:15.6pt;height:15.05pt" o:ole="">
            <v:imagedata r:id="rId3126" o:title=""/>
          </v:shape>
          <o:OLEObject Type="Embed" ProgID="Equation.DSMT4" ShapeID="_x0000_i2576" DrawAspect="Content" ObjectID="_1493040048" r:id="rId3127"/>
        </w:object>
      </w:r>
      <w:r>
        <w:t xml:space="preserve">is the location of the joint in the reference configuration and </w:t>
      </w:r>
      <w:r w:rsidR="00905817" w:rsidRPr="00905817">
        <w:rPr>
          <w:position w:val="-14"/>
        </w:rPr>
        <w:object w:dxaOrig="1200" w:dyaOrig="420" w14:anchorId="0B5FA9DA">
          <v:shape id="_x0000_i2577" type="#_x0000_t75" style="width:59.65pt;height:20.4pt" o:ole="">
            <v:imagedata r:id="rId3128" o:title=""/>
          </v:shape>
          <o:OLEObject Type="Embed" ProgID="Equation.DSMT4" ShapeID="_x0000_i2577" DrawAspect="Content" ObjectID="_1493040049" r:id="rId3129"/>
        </w:object>
      </w:r>
      <w:r>
        <w:t xml:space="preserve">is the deformation map of rigid body </w:t>
      </w:r>
      <w:r>
        <w:rPr>
          <w:i/>
        </w:rPr>
        <w:t>i</w:t>
      </w:r>
      <w:r>
        <w:t xml:space="preserve">. Equation </w:t>
      </w:r>
      <w:r>
        <w:fldChar w:fldCharType="begin"/>
      </w:r>
      <w:r>
        <w:instrText xml:space="preserve"> GOTOBUTTON ZEqnNum474877  \* MERGEFORMAT </w:instrText>
      </w:r>
      <w:r w:rsidR="008735F1">
        <w:fldChar w:fldCharType="begin"/>
      </w:r>
      <w:r w:rsidR="008735F1">
        <w:instrText xml:space="preserve"> REF ZEqnNum474877 \! \* MERGEFORMAT </w:instrText>
      </w:r>
      <w:r w:rsidR="008735F1">
        <w:fldChar w:fldCharType="separate"/>
      </w:r>
      <w:r w:rsidR="00E3755C">
        <w:instrText>(6.17)</w:instrText>
      </w:r>
      <w:r w:rsidR="008735F1">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78" type="#_x0000_t75" style="width:250.95pt;height:47.8pt" o:ole="">
            <v:imagedata r:id="rId3130" o:title=""/>
          </v:shape>
          <o:OLEObject Type="Embed" ProgID="Equation.DSMT4" ShapeID="_x0000_i2578" DrawAspect="Content" ObjectID="_1493040050" r:id="rId3131"/>
        </w:object>
      </w:r>
      <w:r w:rsidR="00F64B9A">
        <w:t>.</w:t>
      </w:r>
      <w:r>
        <w:tab/>
      </w:r>
      <w:r>
        <w:fldChar w:fldCharType="begin"/>
      </w:r>
      <w:r>
        <w:instrText xml:space="preserve"> MACROBUTTON MTPlaceRef \* MERGEFORMAT </w:instrText>
      </w:r>
      <w:r w:rsidR="008735F1">
        <w:fldChar w:fldCharType="begin"/>
      </w:r>
      <w:r w:rsidR="008735F1">
        <w:instrText xml:space="preserve"> SEQ MTEqn </w:instrText>
      </w:r>
      <w:r w:rsidR="008735F1">
        <w:instrText xml:space="preserve">\h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18</w:instrText>
      </w:r>
      <w:r w:rsidR="008735F1">
        <w:rPr>
          <w:noProof/>
        </w:rPr>
        <w:fldChar w:fldCharType="end"/>
      </w:r>
      <w:r>
        <w:instrText>)</w:instrText>
      </w:r>
      <w:r>
        <w:fldChar w:fldCharType="end"/>
      </w:r>
    </w:p>
    <w:p w14:paraId="6EABE853" w14:textId="16E8941F" w:rsidR="008C7882" w:rsidRDefault="008C7882" w:rsidP="008C7882">
      <w:r>
        <w:t xml:space="preserve">Here, </w:t>
      </w:r>
      <w:proofErr w:type="gramStart"/>
      <w:r>
        <w:t xml:space="preserve">the </w:t>
      </w:r>
      <w:proofErr w:type="gramEnd"/>
      <w:r w:rsidR="00905817" w:rsidRPr="00905817">
        <w:rPr>
          <w:position w:val="-4"/>
        </w:rPr>
        <w:object w:dxaOrig="380" w:dyaOrig="320" w14:anchorId="10B95822">
          <v:shape id="_x0000_i2579" type="#_x0000_t75" style="width:19.35pt;height:15.6pt" o:ole="">
            <v:imagedata r:id="rId3132" o:title=""/>
          </v:shape>
          <o:OLEObject Type="Embed" ProgID="Equation.DSMT4" ShapeID="_x0000_i2579" DrawAspect="Content" ObjectID="_1493040051" r:id="rId3133"/>
        </w:object>
      </w:r>
      <w:r>
        <w:t xml:space="preserve">’s are the forces that will prevent the rigid bodies to separate at the joint position and </w:t>
      </w:r>
      <w:r w:rsidR="00905817" w:rsidRPr="00905817">
        <w:rPr>
          <w:position w:val="-10"/>
        </w:rPr>
        <w:object w:dxaOrig="1080" w:dyaOrig="380" w14:anchorId="0CA85D1E">
          <v:shape id="_x0000_i2580" type="#_x0000_t75" style="width:54.25pt;height:19.35pt" o:ole="">
            <v:imagedata r:id="rId3134" o:title=""/>
          </v:shape>
          <o:OLEObject Type="Embed" ProgID="Equation.DSMT4" ShapeID="_x0000_i2580" DrawAspect="Content" ObjectID="_1493040052" r:id="rId3135"/>
        </w:object>
      </w:r>
      <w:r>
        <w:t xml:space="preserve">. First we note that due to the third law of </w:t>
      </w:r>
      <w:proofErr w:type="gramStart"/>
      <w:r>
        <w:t xml:space="preserve">Newton </w:t>
      </w:r>
      <w:proofErr w:type="gramEnd"/>
      <w:r w:rsidR="00905817" w:rsidRPr="00905817">
        <w:rPr>
          <w:position w:val="-4"/>
        </w:rPr>
        <w:object w:dxaOrig="1140" w:dyaOrig="320" w14:anchorId="478C6972">
          <v:shape id="_x0000_i2581" type="#_x0000_t75" style="width:56.95pt;height:15.6pt" o:ole="">
            <v:imagedata r:id="rId3136" o:title=""/>
          </v:shape>
          <o:OLEObject Type="Embed" ProgID="Equation.DSMT4" ShapeID="_x0000_i2581" DrawAspect="Content" ObjectID="_1493040053" r:id="rId3137"/>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82" type="#_x0000_t75" style="width:168.7pt;height:25.8pt" o:ole="">
            <v:imagedata r:id="rId3138" o:title=""/>
          </v:shape>
          <o:OLEObject Type="Embed" ProgID="Equation.DSMT4" ShapeID="_x0000_i2582" DrawAspect="Content" ObjectID="_1493040054" r:id="rId3139"/>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19</w:instrText>
      </w:r>
      <w:r w:rsidR="008735F1">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83" type="#_x0000_t75" style="width:101pt;height:20.4pt" o:ole="">
            <v:imagedata r:id="rId3140" o:title=""/>
          </v:shape>
          <o:OLEObject Type="Embed" ProgID="Equation.DSMT4" ShapeID="_x0000_i2583" DrawAspect="Content" ObjectID="_1493040055" r:id="rId3141"/>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49" w:name="ZEqnNum929900"/>
      <w:r>
        <w:instrText>(</w:instrText>
      </w:r>
      <w:r w:rsidR="008735F1">
        <w:fldChar w:fldCharType="begin"/>
      </w:r>
      <w:r w:rsidR="008735F1">
        <w:instrText xml:space="preserve"> SEQ MTSec \c \* Arabic \</w:instrText>
      </w:r>
      <w:r w:rsidR="008735F1">
        <w:instrText xml:space="preserve">*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20</w:instrText>
      </w:r>
      <w:r w:rsidR="008735F1">
        <w:rPr>
          <w:noProof/>
        </w:rPr>
        <w:fldChar w:fldCharType="end"/>
      </w:r>
      <w:r>
        <w:instrText>)</w:instrText>
      </w:r>
      <w:bookmarkEnd w:id="1849"/>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84" type="#_x0000_t75" style="width:54.8pt;height:19.35pt" o:ole="">
            <v:imagedata r:id="rId3142" o:title=""/>
          </v:shape>
          <o:OLEObject Type="Embed" ProgID="Equation.DSMT4" ShapeID="_x0000_i2584" DrawAspect="Content" ObjectID="_1493040056" r:id="rId3143"/>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21</w:instrText>
      </w:r>
      <w:r w:rsidR="008735F1">
        <w:rPr>
          <w:noProof/>
        </w:rPr>
        <w:fldChar w:fldCharType="end"/>
      </w:r>
      <w:r>
        <w:instrText>)</w:instrText>
      </w:r>
      <w:r>
        <w:fldChar w:fldCharType="end"/>
      </w:r>
    </w:p>
    <w:p w14:paraId="501B2360" w14:textId="52E36F54" w:rsidR="008C7882" w:rsidRDefault="008C7882" w:rsidP="008C7882">
      <w:proofErr w:type="gramStart"/>
      <w:r>
        <w:t>where</w:t>
      </w:r>
      <w:proofErr w:type="gramEnd"/>
      <w:r>
        <w:t xml:space="preserve"> </w:t>
      </w:r>
      <w:r w:rsidR="00905817" w:rsidRPr="00905817">
        <w:rPr>
          <w:position w:val="-4"/>
        </w:rPr>
        <w:object w:dxaOrig="200" w:dyaOrig="260" w14:anchorId="6A012ACB">
          <v:shape id="_x0000_i2585" type="#_x0000_t75" style="width:10.2pt;height:12.9pt" o:ole="">
            <v:imagedata r:id="rId3144" o:title=""/>
          </v:shape>
          <o:OLEObject Type="Embed" ProgID="Equation.DSMT4" ShapeID="_x0000_i2585" DrawAspect="Content" ObjectID="_1493040057" r:id="rId3145"/>
        </w:object>
      </w:r>
      <w:r>
        <w:t xml:space="preserve">is the Lagrange multiplier and </w:t>
      </w:r>
      <w:r w:rsidR="00905817" w:rsidRPr="00905817">
        <w:rPr>
          <w:position w:val="-12"/>
        </w:rPr>
        <w:object w:dxaOrig="260" w:dyaOrig="360" w14:anchorId="1BCBCC2D">
          <v:shape id="_x0000_i2586" type="#_x0000_t75" style="width:12.9pt;height:19.35pt" o:ole="">
            <v:imagedata r:id="rId3146" o:title=""/>
          </v:shape>
          <o:OLEObject Type="Embed" ProgID="Equation.DSMT4" ShapeID="_x0000_i2586" DrawAspect="Content" ObjectID="_1493040058" r:id="rId3147"/>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r w:rsidR="008735F1">
        <w:fldChar w:fldCharType="begin"/>
      </w:r>
      <w:r w:rsidR="008735F1">
        <w:instrText xml:space="preserve"> REF ZEqnNum929900 \! \* MERGEFORMAT </w:instrText>
      </w:r>
      <w:r w:rsidR="008735F1">
        <w:fldChar w:fldCharType="separate"/>
      </w:r>
      <w:r w:rsidR="00E3755C">
        <w:instrText>(6.20)</w:instrText>
      </w:r>
      <w:r w:rsidR="008735F1">
        <w:fldChar w:fldCharType="end"/>
      </w:r>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87" type="#_x0000_t75" style="width:126.25pt;height:37.6pt" o:ole="">
            <v:imagedata r:id="rId3148" o:title=""/>
          </v:shape>
          <o:OLEObject Type="Embed" ProgID="Equation.DSMT4" ShapeID="_x0000_i2587" DrawAspect="Content" ObjectID="_1493040059" r:id="rId314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w:instrText>
      </w:r>
      <w:r w:rsidR="008735F1">
        <w:instrText xml:space="preserve"> \* MERGEFORMAT </w:instrText>
      </w:r>
      <w:r w:rsidR="008735F1">
        <w:fldChar w:fldCharType="separate"/>
      </w:r>
      <w:r w:rsidR="00E3755C">
        <w:rPr>
          <w:noProof/>
        </w:rPr>
        <w:instrText>22</w:instrText>
      </w:r>
      <w:r w:rsidR="008735F1">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88" type="#_x0000_t75" style="width:15.6pt;height:14.5pt" o:ole="">
            <v:imagedata r:id="rId3150" o:title=""/>
          </v:shape>
          <o:OLEObject Type="Embed" ProgID="Equation.DSMT4" ShapeID="_x0000_i2588" DrawAspect="Content" ObjectID="_1493040060" r:id="rId3151"/>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89" type="#_x0000_t75" style="width:139.15pt;height:41.9pt" o:ole="">
            <v:imagedata r:id="rId3152" o:title=""/>
          </v:shape>
          <o:OLEObject Type="Embed" ProgID="Equation.DSMT4" ShapeID="_x0000_i2589" DrawAspect="Content" ObjectID="_1493040061" r:id="rId315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23</w:instrText>
      </w:r>
      <w:r w:rsidR="008735F1">
        <w:rPr>
          <w:noProof/>
        </w:rPr>
        <w:fldChar w:fldCharType="end"/>
      </w:r>
      <w:r>
        <w:instrText>)</w:instrText>
      </w:r>
      <w:r>
        <w:fldChar w:fldCharType="end"/>
      </w:r>
    </w:p>
    <w:p w14:paraId="7B34FDFA" w14:textId="098BEBEF" w:rsidR="008C7882" w:rsidRDefault="008C7882" w:rsidP="008C7882">
      <w:r>
        <w:t xml:space="preserve">And similarly </w:t>
      </w:r>
      <w:proofErr w:type="gramStart"/>
      <w:r>
        <w:t xml:space="preserve">for </w:t>
      </w:r>
      <w:proofErr w:type="gramEnd"/>
      <w:r w:rsidR="00905817" w:rsidRPr="00905817">
        <w:rPr>
          <w:position w:val="-6"/>
        </w:rPr>
        <w:object w:dxaOrig="320" w:dyaOrig="279" w14:anchorId="5D2A3247">
          <v:shape id="_x0000_i2590" type="#_x0000_t75" style="width:15.6pt;height:14.5pt" o:ole="">
            <v:imagedata r:id="rId3154" o:title=""/>
          </v:shape>
          <o:OLEObject Type="Embed" ProgID="Equation.DSMT4" ShapeID="_x0000_i2590" DrawAspect="Content" ObjectID="_1493040062" r:id="rId3155"/>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591" type="#_x0000_t75" style="width:128.95pt;height:74.15pt" o:ole="">
            <v:imagedata r:id="rId3156" o:title=""/>
          </v:shape>
          <o:OLEObject Type="Embed" ProgID="Equation.DSMT4" ShapeID="_x0000_i2591" DrawAspect="Content" ObjectID="_1493040063" r:id="rId3157"/>
        </w:object>
      </w:r>
      <w:r w:rsidR="002D7F22">
        <w:t>.</w:t>
      </w:r>
      <w:r>
        <w:tab/>
      </w:r>
      <w:r>
        <w:fldChar w:fldCharType="begin"/>
      </w:r>
      <w:r>
        <w:instrText xml:space="preserve"> MACROBUTTON MTPlaceRef \* MERGEFORMAT </w:instrText>
      </w:r>
      <w:r w:rsidR="008735F1">
        <w:fldChar w:fldCharType="begin"/>
      </w:r>
      <w:r w:rsidR="008735F1">
        <w:instrText xml:space="preserve"> SEQ MTEqn \h \*</w:instrText>
      </w:r>
      <w:r w:rsidR="008735F1">
        <w:instrText xml:space="preserve">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24</w:instrText>
      </w:r>
      <w:r w:rsidR="008735F1">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592" type="#_x0000_t75" style="width:67.15pt;height:15.6pt" o:ole="">
            <v:imagedata r:id="rId3158" o:title=""/>
          </v:shape>
          <o:OLEObject Type="Embed" ProgID="Equation.DSMT4" ShapeID="_x0000_i2592" DrawAspect="Content" ObjectID="_1493040064" r:id="rId3159"/>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w:instrText>
      </w:r>
      <w:r w:rsidR="008735F1">
        <w:instrText xml:space="preserve">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25</w:instrText>
      </w:r>
      <w:r w:rsidR="008735F1">
        <w:rPr>
          <w:noProof/>
        </w:rPr>
        <w:fldChar w:fldCharType="end"/>
      </w:r>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593" type="#_x0000_t75" style="width:96.7pt;height:15.6pt" o:ole="">
            <v:imagedata r:id="rId3160" o:title=""/>
          </v:shape>
          <o:OLEObject Type="Embed" ProgID="Equation.DSMT4" ShapeID="_x0000_i2593" DrawAspect="Content" ObjectID="_1493040065" r:id="rId3161"/>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26</w:instrText>
      </w:r>
      <w:r w:rsidR="008735F1">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594" type="#_x0000_t75" style="width:185.35pt;height:74.15pt" o:ole="">
            <v:imagedata r:id="rId3162" o:title=""/>
          </v:shape>
          <o:OLEObject Type="Embed" ProgID="Equation.DSMT4" ShapeID="_x0000_i2594" DrawAspect="Content" ObjectID="_1493040066" r:id="rId3163"/>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w:instrText>
      </w:r>
      <w:r w:rsidR="008735F1">
        <w:instrText xml:space="preserve">Arabic \* MERGEFORMAT </w:instrText>
      </w:r>
      <w:r w:rsidR="008735F1">
        <w:fldChar w:fldCharType="separate"/>
      </w:r>
      <w:r w:rsidR="00E3755C">
        <w:rPr>
          <w:noProof/>
        </w:rPr>
        <w:instrText>27</w:instrText>
      </w:r>
      <w:r w:rsidR="008735F1">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850" w:name="_Toc289032627"/>
      <w:r>
        <w:t>Sliding Interfaces</w:t>
      </w:r>
      <w:bookmarkEnd w:id="1850"/>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851" w:name="_Toc289032628"/>
      <w:r>
        <w:t>Contact Kinematics</w:t>
      </w:r>
      <w:bookmarkEnd w:id="1851"/>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595" type="#_x0000_t75" style="width:47.8pt;height:15.6pt" o:ole="">
            <v:imagedata r:id="rId3164" o:title=""/>
          </v:shape>
          <o:OLEObject Type="Embed" ProgID="Equation.DSMT4" ShapeID="_x0000_i2595" DrawAspect="Content" ObjectID="_1493040067" r:id="rId3165"/>
        </w:object>
      </w:r>
      <w:proofErr w:type="gramStart"/>
      <w:r>
        <w:t xml:space="preserve">where </w:t>
      </w:r>
      <w:proofErr w:type="gramEnd"/>
      <w:r w:rsidR="00905817" w:rsidRPr="00905817">
        <w:rPr>
          <w:position w:val="-10"/>
        </w:rPr>
        <w:object w:dxaOrig="660" w:dyaOrig="320" w14:anchorId="4405B1AB">
          <v:shape id="_x0000_i2596" type="#_x0000_t75" style="width:32.8pt;height:15.6pt" o:ole="">
            <v:imagedata r:id="rId3166" o:title=""/>
          </v:shape>
          <o:OLEObject Type="Embed" ProgID="Equation.DSMT4" ShapeID="_x0000_i2596" DrawAspect="Content" ObjectID="_1493040068" r:id="rId3167"/>
        </w:object>
      </w:r>
      <w:r>
        <w:t xml:space="preserve">. The boundary of body </w:t>
      </w:r>
      <w:r>
        <w:rPr>
          <w:i/>
        </w:rPr>
        <w:t>i</w:t>
      </w:r>
      <w:r>
        <w:t xml:space="preserve"> is denoted by </w:t>
      </w:r>
      <w:r w:rsidR="00905817" w:rsidRPr="00905817">
        <w:rPr>
          <w:position w:val="-4"/>
        </w:rPr>
        <w:object w:dxaOrig="380" w:dyaOrig="320" w14:anchorId="64DB5151">
          <v:shape id="_x0000_i2597" type="#_x0000_t75" style="width:19.35pt;height:15.6pt" o:ole="">
            <v:imagedata r:id="rId3168" o:title=""/>
          </v:shape>
          <o:OLEObject Type="Embed" ProgID="Equation.DSMT4" ShapeID="_x0000_i2597" DrawAspect="Content" ObjectID="_1493040069" r:id="rId3169"/>
        </w:object>
      </w:r>
      <w:r>
        <w:t xml:space="preserve">and is divided into three </w:t>
      </w:r>
      <w:proofErr w:type="gramStart"/>
      <w:r>
        <w:t xml:space="preserve">regions </w:t>
      </w:r>
      <w:proofErr w:type="gramEnd"/>
      <w:r w:rsidR="00905817" w:rsidRPr="00905817">
        <w:rPr>
          <w:position w:val="-12"/>
        </w:rPr>
        <w:object w:dxaOrig="2040" w:dyaOrig="400" w14:anchorId="71A42F84">
          <v:shape id="_x0000_i2598" type="#_x0000_t75" style="width:102.1pt;height:19.9pt" o:ole="">
            <v:imagedata r:id="rId3170" o:title=""/>
          </v:shape>
          <o:OLEObject Type="Embed" ProgID="Equation.DSMT4" ShapeID="_x0000_i2598" DrawAspect="Content" ObjectID="_1493040070" r:id="rId3171"/>
        </w:object>
      </w:r>
      <w:r>
        <w:t xml:space="preserve">, where </w:t>
      </w:r>
      <w:r w:rsidR="00905817" w:rsidRPr="00905817">
        <w:rPr>
          <w:position w:val="-12"/>
        </w:rPr>
        <w:object w:dxaOrig="380" w:dyaOrig="400" w14:anchorId="049BE7CB">
          <v:shape id="_x0000_i2599" type="#_x0000_t75" style="width:19.35pt;height:19.9pt" o:ole="">
            <v:imagedata r:id="rId3172" o:title=""/>
          </v:shape>
          <o:OLEObject Type="Embed" ProgID="Equation.DSMT4" ShapeID="_x0000_i2599" DrawAspect="Content" ObjectID="_1493040071" r:id="rId3173"/>
        </w:object>
      </w:r>
      <w:r>
        <w:t xml:space="preserve">is the boundary where tractions are applied, </w:t>
      </w:r>
      <w:r w:rsidR="00905817" w:rsidRPr="00905817">
        <w:rPr>
          <w:position w:val="-12"/>
        </w:rPr>
        <w:object w:dxaOrig="380" w:dyaOrig="400" w14:anchorId="2BD745E1">
          <v:shape id="_x0000_i2600" type="#_x0000_t75" style="width:19.35pt;height:19.9pt" o:ole="">
            <v:imagedata r:id="rId3174" o:title=""/>
          </v:shape>
          <o:OLEObject Type="Embed" ProgID="Equation.DSMT4" ShapeID="_x0000_i2600" DrawAspect="Content" ObjectID="_1493040072" r:id="rId3175"/>
        </w:object>
      </w:r>
      <w:r>
        <w:t xml:space="preserve">the boundary where the solution is prescribed and </w:t>
      </w:r>
      <w:r w:rsidR="00905817" w:rsidRPr="00905817">
        <w:rPr>
          <w:position w:val="-12"/>
        </w:rPr>
        <w:object w:dxaOrig="380" w:dyaOrig="400" w14:anchorId="401E7CB7">
          <v:shape id="_x0000_i2601" type="#_x0000_t75" style="width:19.35pt;height:19.9pt" o:ole="">
            <v:imagedata r:id="rId3176" o:title=""/>
          </v:shape>
          <o:OLEObject Type="Embed" ProgID="Equation.DSMT4" ShapeID="_x0000_i2601" DrawAspect="Content" ObjectID="_1493040073" r:id="rId3177"/>
        </w:object>
      </w:r>
      <w:r>
        <w:t xml:space="preserve">the part of the boundary that will be in contact with the other body. It is assumed </w:t>
      </w:r>
      <w:proofErr w:type="gramStart"/>
      <w:r>
        <w:t xml:space="preserve">that </w:t>
      </w:r>
      <w:proofErr w:type="gramEnd"/>
      <w:r w:rsidR="00905817" w:rsidRPr="00905817">
        <w:rPr>
          <w:position w:val="-12"/>
        </w:rPr>
        <w:object w:dxaOrig="1939" w:dyaOrig="400" w14:anchorId="709782D8">
          <v:shape id="_x0000_i2602" type="#_x0000_t75" style="width:96.7pt;height:19.9pt" o:ole="">
            <v:imagedata r:id="rId3178" o:title=""/>
          </v:shape>
          <o:OLEObject Type="Embed" ProgID="Equation.DSMT4" ShapeID="_x0000_i2602" DrawAspect="Content" ObjectID="_1493040074" r:id="rId3179"/>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w:t>
      </w:r>
      <w:proofErr w:type="gramStart"/>
      <w:r>
        <w:t xml:space="preserve">by </w:t>
      </w:r>
      <w:proofErr w:type="gramEnd"/>
      <w:r w:rsidR="00905817" w:rsidRPr="00905817">
        <w:rPr>
          <w:position w:val="-10"/>
        </w:rPr>
        <w:object w:dxaOrig="380" w:dyaOrig="380" w14:anchorId="170D49D3">
          <v:shape id="_x0000_i2603" type="#_x0000_t75" style="width:19.35pt;height:19.35pt" o:ole="">
            <v:imagedata r:id="rId3180" o:title=""/>
          </v:shape>
          <o:OLEObject Type="Embed" ProgID="Equation.DSMT4" ShapeID="_x0000_i2603" DrawAspect="Content" ObjectID="_1493040075" r:id="rId3181"/>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04" type="#_x0000_t75" style="width:47.8pt;height:25.8pt" o:ole="">
            <v:imagedata r:id="rId3182" o:title=""/>
          </v:shape>
          <o:OLEObject Type="Embed" ProgID="Equation.DSMT4" ShapeID="_x0000_i2604" DrawAspect="Content" ObjectID="_1493040076" r:id="rId3183"/>
        </w:object>
      </w:r>
      <w:r>
        <w:t xml:space="preserve">is denoted by </w:t>
      </w:r>
      <w:r w:rsidR="00905817" w:rsidRPr="00905817">
        <w:rPr>
          <w:position w:val="-12"/>
        </w:rPr>
        <w:object w:dxaOrig="1980" w:dyaOrig="400" w14:anchorId="1DFD2DA8">
          <v:shape id="_x0000_i2605" type="#_x0000_t75" style="width:98.85pt;height:19.9pt" o:ole="">
            <v:imagedata r:id="rId3184" o:title=""/>
          </v:shape>
          <o:OLEObject Type="Embed" ProgID="Equation.DSMT4" ShapeID="_x0000_i2605" DrawAspect="Content" ObjectID="_1493040077" r:id="rId3185"/>
        </w:object>
      </w:r>
      <w:r>
        <w:t xml:space="preserve">where </w:t>
      </w:r>
      <w:r w:rsidR="00905817" w:rsidRPr="00905817">
        <w:rPr>
          <w:position w:val="-20"/>
        </w:rPr>
        <w:object w:dxaOrig="1480" w:dyaOrig="520" w14:anchorId="16EDC081">
          <v:shape id="_x0000_i2606" type="#_x0000_t75" style="width:74.15pt;height:25.8pt" o:ole="">
            <v:imagedata r:id="rId3186" o:title=""/>
          </v:shape>
          <o:OLEObject Type="Embed" ProgID="Equation.DSMT4" ShapeID="_x0000_i2606" DrawAspect="Content" ObjectID="_1493040078" r:id="rId3187"/>
        </w:object>
      </w:r>
      <w:r>
        <w:t xml:space="preserve">is the boundary in the current configuration where the tractions are applied and similar definitions for </w:t>
      </w:r>
      <w:r w:rsidR="00905817" w:rsidRPr="00905817">
        <w:rPr>
          <w:position w:val="-12"/>
        </w:rPr>
        <w:object w:dxaOrig="360" w:dyaOrig="400" w14:anchorId="76EA68FF">
          <v:shape id="_x0000_i2607" type="#_x0000_t75" style="width:19.35pt;height:19.9pt" o:ole="">
            <v:imagedata r:id="rId3188" o:title=""/>
          </v:shape>
          <o:OLEObject Type="Embed" ProgID="Equation.DSMT4" ShapeID="_x0000_i2607" DrawAspect="Content" ObjectID="_1493040079" r:id="rId3189"/>
        </w:object>
      </w:r>
      <w:proofErr w:type="gramStart"/>
      <w:r>
        <w:t xml:space="preserve">and </w:t>
      </w:r>
      <w:proofErr w:type="gramEnd"/>
      <w:r w:rsidR="00905817" w:rsidRPr="00905817">
        <w:rPr>
          <w:position w:val="-12"/>
        </w:rPr>
        <w:object w:dxaOrig="360" w:dyaOrig="400" w14:anchorId="1AE2CFD3">
          <v:shape id="_x0000_i2608" type="#_x0000_t75" style="width:19.35pt;height:19.9pt" o:ole="">
            <v:imagedata r:id="rId3190" o:title=""/>
          </v:shape>
          <o:OLEObject Type="Embed" ProgID="Equation.DSMT4" ShapeID="_x0000_i2608" DrawAspect="Content" ObjectID="_1493040080" r:id="rId3191"/>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192">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proofErr w:type="gramStart"/>
      <w:r>
        <w:t xml:space="preserve">Figure </w:t>
      </w:r>
      <w:ins w:id="1852" w:author="Steve Maas" w:date="2015-05-13T13:51:00Z">
        <w:r w:rsidR="00AB0524">
          <w:fldChar w:fldCharType="begin"/>
        </w:r>
        <w:r w:rsidR="00AB0524">
          <w:instrText xml:space="preserve"> STYLEREF 1 \s </w:instrText>
        </w:r>
      </w:ins>
      <w:r w:rsidR="00AB0524">
        <w:fldChar w:fldCharType="separate"/>
      </w:r>
      <w:r w:rsidR="00AB0524">
        <w:rPr>
          <w:noProof/>
        </w:rPr>
        <w:t>6</w:t>
      </w:r>
      <w:ins w:id="1853"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854" w:author="Steve Maas" w:date="2015-05-13T13:51:00Z">
        <w:r w:rsidR="00AB0524">
          <w:rPr>
            <w:noProof/>
          </w:rPr>
          <w:t>1</w:t>
        </w:r>
        <w:r w:rsidR="00AB0524">
          <w:fldChar w:fldCharType="end"/>
        </w:r>
      </w:ins>
      <w:del w:id="1855"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w:t>
      </w:r>
      <w:proofErr w:type="gramEnd"/>
      <w:r>
        <w:t xml:space="preserve"> </w:t>
      </w:r>
      <w:proofErr w:type="gramStart"/>
      <w:r>
        <w:t>The two-body contact problem.</w:t>
      </w:r>
      <w:proofErr w:type="gramEnd"/>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09" type="#_x0000_t75" style="width:30.65pt;height:19.9pt" o:ole="">
            <v:imagedata r:id="rId3193" o:title=""/>
          </v:shape>
          <o:OLEObject Type="Embed" ProgID="Equation.DSMT4" ShapeID="_x0000_i2609" DrawAspect="Content" ObjectID="_1493040081" r:id="rId3194"/>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0" type="#_x0000_t75" style="width:174.1pt;height:27.95pt" o:ole="">
            <v:imagedata r:id="rId3195" o:title=""/>
          </v:shape>
          <o:OLEObject Type="Embed" ProgID="Equation.DSMT4" ShapeID="_x0000_i2610" DrawAspect="Content" ObjectID="_1493040082" r:id="rId3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28</w:instrText>
      </w:r>
      <w:r w:rsidR="008735F1">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11" type="#_x0000_t75" style="width:30.65pt;height:19.9pt" o:ole="">
            <v:imagedata r:id="rId3197" o:title=""/>
          </v:shape>
          <o:OLEObject Type="Embed" ProgID="Equation.DSMT4" ShapeID="_x0000_i2611" DrawAspect="Content" ObjectID="_1493040083" r:id="rId3198"/>
        </w:object>
      </w:r>
      <w:r>
        <w:t xml:space="preserve">established the </w:t>
      </w:r>
      <w:r>
        <w:rPr>
          <w:i/>
        </w:rPr>
        <w:t>gap function</w:t>
      </w:r>
      <w:r>
        <w:t xml:space="preserve"> can be defined, which is a measure for the distance between </w:t>
      </w:r>
      <w:r>
        <w:rPr>
          <w:b/>
        </w:rPr>
        <w:t xml:space="preserve">X </w:t>
      </w:r>
      <w:proofErr w:type="gramStart"/>
      <w:r>
        <w:t xml:space="preserve">and </w:t>
      </w:r>
      <w:proofErr w:type="gramEnd"/>
      <w:r w:rsidR="00905817" w:rsidRPr="00905817">
        <w:rPr>
          <w:position w:val="-14"/>
        </w:rPr>
        <w:object w:dxaOrig="639" w:dyaOrig="400" w14:anchorId="6961FD51">
          <v:shape id="_x0000_i2612" type="#_x0000_t75" style="width:30.65pt;height:19.9pt" o:ole="">
            <v:imagedata r:id="rId3199" o:title=""/>
          </v:shape>
          <o:OLEObject Type="Embed" ProgID="Equation.DSMT4" ShapeID="_x0000_i2612" DrawAspect="Content" ObjectID="_1493040084" r:id="rId3200"/>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13" type="#_x0000_t75" style="width:174.1pt;height:25.8pt" o:ole="">
            <v:imagedata r:id="rId3201" o:title=""/>
          </v:shape>
          <o:OLEObject Type="Embed" ProgID="Equation.DSMT4" ShapeID="_x0000_i2613" DrawAspect="Content" ObjectID="_1493040085" r:id="rId320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29</w:instrText>
      </w:r>
      <w:r w:rsidR="008735F1">
        <w:rPr>
          <w:noProof/>
        </w:rPr>
        <w:fldChar w:fldCharType="end"/>
      </w:r>
      <w:r>
        <w:instrText>)</w:instrText>
      </w:r>
      <w:r>
        <w:fldChar w:fldCharType="end"/>
      </w:r>
    </w:p>
    <w:p w14:paraId="237C4555" w14:textId="309BC9B7" w:rsidR="008C7882" w:rsidRDefault="008C7882" w:rsidP="008C7882">
      <w:proofErr w:type="gramStart"/>
      <w:r>
        <w:t>where</w:t>
      </w:r>
      <w:proofErr w:type="gramEnd"/>
      <w:r>
        <w:t xml:space="preserve"> </w:t>
      </w:r>
      <w:r w:rsidR="00905817" w:rsidRPr="00905817">
        <w:rPr>
          <w:position w:val="-6"/>
        </w:rPr>
        <w:object w:dxaOrig="200" w:dyaOrig="220" w14:anchorId="3254A24A">
          <v:shape id="_x0000_i2614" type="#_x0000_t75" style="width:10.2pt;height:10.75pt" o:ole="">
            <v:imagedata r:id="rId3203" o:title=""/>
          </v:shape>
          <o:OLEObject Type="Embed" ProgID="Equation.DSMT4" ShapeID="_x0000_i2614" DrawAspect="Content" ObjectID="_1493040086" r:id="rId3204"/>
        </w:object>
      </w:r>
      <w:r>
        <w:t xml:space="preserve">is the local surface normal of surface </w:t>
      </w:r>
      <w:r w:rsidR="00905817" w:rsidRPr="00905817">
        <w:rPr>
          <w:position w:val="-12"/>
        </w:rPr>
        <w:object w:dxaOrig="380" w:dyaOrig="400" w14:anchorId="1EFB57F2">
          <v:shape id="_x0000_i2615" type="#_x0000_t75" style="width:19.35pt;height:19.9pt" o:ole="">
            <v:imagedata r:id="rId3205" o:title=""/>
          </v:shape>
          <o:OLEObject Type="Embed" ProgID="Equation.DSMT4" ShapeID="_x0000_i2615" DrawAspect="Content" ObjectID="_1493040087" r:id="rId3206"/>
        </w:object>
      </w:r>
      <w:r>
        <w:t xml:space="preserve">evaluated at </w:t>
      </w:r>
      <w:r w:rsidR="00905817" w:rsidRPr="00905817">
        <w:rPr>
          <w:position w:val="-16"/>
        </w:rPr>
        <w:object w:dxaOrig="1579" w:dyaOrig="440" w14:anchorId="1DF8C83A">
          <v:shape id="_x0000_i2616" type="#_x0000_t75" style="width:79pt;height:22.05pt" o:ole="">
            <v:imagedata r:id="rId3207" o:title=""/>
          </v:shape>
          <o:OLEObject Type="Embed" ProgID="Equation.DSMT4" ShapeID="_x0000_i2616" DrawAspect="Content" ObjectID="_1493040088" r:id="rId3208"/>
        </w:object>
      </w:r>
      <w:r>
        <w:t xml:space="preserve">. Note that </w:t>
      </w:r>
      <w:r w:rsidR="00905817" w:rsidRPr="00905817">
        <w:rPr>
          <w:position w:val="-10"/>
        </w:rPr>
        <w:object w:dxaOrig="580" w:dyaOrig="320" w14:anchorId="62F7A0B6">
          <v:shape id="_x0000_i2617" type="#_x0000_t75" style="width:29pt;height:15.6pt" o:ole="">
            <v:imagedata r:id="rId3209" o:title=""/>
          </v:shape>
          <o:OLEObject Type="Embed" ProgID="Equation.DSMT4" ShapeID="_x0000_i2617" DrawAspect="Content" ObjectID="_1493040089" r:id="rId3210"/>
        </w:object>
      </w:r>
      <w:r>
        <w:t xml:space="preserve"> when </w:t>
      </w:r>
      <w:r>
        <w:rPr>
          <w:b/>
        </w:rPr>
        <w:t xml:space="preserve">X </w:t>
      </w:r>
      <w:r>
        <w:t xml:space="preserve">has penetrated body 2, so that the constraint condition to be satisfied at all time </w:t>
      </w:r>
      <w:proofErr w:type="gramStart"/>
      <w:r>
        <w:t xml:space="preserve">is </w:t>
      </w:r>
      <w:proofErr w:type="gramEnd"/>
      <w:r w:rsidR="00905817" w:rsidRPr="00905817">
        <w:rPr>
          <w:position w:val="-10"/>
        </w:rPr>
        <w:object w:dxaOrig="580" w:dyaOrig="320" w14:anchorId="38347CB0">
          <v:shape id="_x0000_i2618" type="#_x0000_t75" style="width:29pt;height:15.6pt" o:ole="">
            <v:imagedata r:id="rId3211" o:title=""/>
          </v:shape>
          <o:OLEObject Type="Embed" ProgID="Equation.DSMT4" ShapeID="_x0000_i2618" DrawAspect="Content" ObjectID="_1493040090" r:id="rId3212"/>
        </w:object>
      </w:r>
      <w:r>
        <w:t>.</w:t>
      </w:r>
    </w:p>
    <w:p w14:paraId="717C8A45" w14:textId="77777777" w:rsidR="008C7882" w:rsidRDefault="008C7882" w:rsidP="008C7882"/>
    <w:p w14:paraId="51D16257" w14:textId="77777777" w:rsidR="008C7882" w:rsidRDefault="008C7882" w:rsidP="008C7882">
      <w:pPr>
        <w:pStyle w:val="Heading3"/>
      </w:pPr>
      <w:bookmarkStart w:id="1856" w:name="_Toc289032629"/>
      <w:r>
        <w:lastRenderedPageBreak/>
        <w:t>Weak Form of Two Body Contact</w:t>
      </w:r>
      <w:bookmarkEnd w:id="1856"/>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19" type="#_x0000_t75" style="width:442.2pt;height:34.95pt" o:ole="">
            <v:imagedata r:id="rId3213" o:title=""/>
          </v:shape>
          <o:OLEObject Type="Embed" ProgID="Equation.DSMT4" ShapeID="_x0000_i2619" DrawAspect="Content" ObjectID="_1493040091" r:id="rId3214"/>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57" w:name="ZEqnNum571021"/>
      <w:r>
        <w:instrText>(</w:instrText>
      </w:r>
      <w:r w:rsidR="008735F1">
        <w:fldChar w:fldCharType="begin"/>
      </w:r>
      <w:r w:rsidR="008735F1">
        <w:instrText xml:space="preserve"> SEQ MT</w:instrText>
      </w:r>
      <w:r w:rsidR="008735F1">
        <w:instrText xml:space="preserve">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30</w:instrText>
      </w:r>
      <w:r w:rsidR="008735F1">
        <w:rPr>
          <w:noProof/>
        </w:rPr>
        <w:fldChar w:fldCharType="end"/>
      </w:r>
      <w:r>
        <w:instrText>)</w:instrText>
      </w:r>
      <w:bookmarkEnd w:id="1857"/>
      <w:r>
        <w:fldChar w:fldCharType="end"/>
      </w:r>
    </w:p>
    <w:p w14:paraId="42F00DCB" w14:textId="77777777" w:rsidR="008C7882" w:rsidRDefault="008C7882" w:rsidP="008C7882">
      <w:pPr>
        <w:pStyle w:val="MTDisplayEquation"/>
        <w:jc w:val="right"/>
      </w:pPr>
    </w:p>
    <w:p w14:paraId="0E4DF453" w14:textId="5F6C2689" w:rsidR="008C7882" w:rsidRDefault="008C7882" w:rsidP="008C7882">
      <w:proofErr w:type="gramStart"/>
      <w:r>
        <w:t>where</w:t>
      </w:r>
      <w:proofErr w:type="gramEnd"/>
      <w:r>
        <w:t xml:space="preserve"> </w:t>
      </w:r>
      <w:r w:rsidR="00905817" w:rsidRPr="00905817">
        <w:rPr>
          <w:position w:val="-6"/>
        </w:rPr>
        <w:object w:dxaOrig="380" w:dyaOrig="340" w14:anchorId="45403531">
          <v:shape id="_x0000_i2620" type="#_x0000_t75" style="width:19.35pt;height:17.2pt" o:ole="">
            <v:imagedata r:id="rId3215" o:title=""/>
          </v:shape>
          <o:OLEObject Type="Embed" ProgID="Equation.DSMT4" ShapeID="_x0000_i2620" DrawAspect="Content" ObjectID="_1493040092" r:id="rId3216"/>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21" type="#_x0000_t75" style="width:10.75pt;height:12.9pt" o:ole="">
            <v:imagedata r:id="rId3217" o:title=""/>
          </v:shape>
          <o:OLEObject Type="Embed" ProgID="Equation.DSMT4" ShapeID="_x0000_i2621" DrawAspect="Content" ObjectID="_1493040093" r:id="rId3218"/>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22" type="#_x0000_t75" style="width:19.35pt;height:19.35pt" o:ole="">
            <v:imagedata r:id="rId3219" o:title=""/>
          </v:shape>
          <o:OLEObject Type="Embed" ProgID="Equation.DSMT4" ShapeID="_x0000_i2622" DrawAspect="Content" ObjectID="_1493040094" r:id="rId3220"/>
        </w:object>
      </w:r>
      <w:r>
        <w:t xml:space="preserve">and </w:t>
      </w:r>
      <w:r w:rsidR="00905817" w:rsidRPr="00905817">
        <w:rPr>
          <w:position w:val="-6"/>
        </w:rPr>
        <w:object w:dxaOrig="380" w:dyaOrig="340" w14:anchorId="6ACE1969">
          <v:shape id="_x0000_i2623" type="#_x0000_t75" style="width:19.35pt;height:17.2pt" o:ole="">
            <v:imagedata r:id="rId3221" o:title=""/>
          </v:shape>
          <o:OLEObject Type="Embed" ProgID="Equation.DSMT4" ShapeID="_x0000_i2623" DrawAspect="Content" ObjectID="_1493040095" r:id="rId3222"/>
        </w:object>
      </w:r>
      <w:r>
        <w:t xml:space="preserve">(for </w:t>
      </w:r>
      <w:r>
        <w:rPr>
          <w:i/>
        </w:rPr>
        <w:t>i</w:t>
      </w:r>
      <w:r w:rsidRPr="006716C9">
        <w:rPr>
          <w:i/>
        </w:rPr>
        <w:t>=</w:t>
      </w:r>
      <w:r>
        <w:t>1</w:t>
      </w:r>
      <w:proofErr w:type="gramStart"/>
      <w:r>
        <w:t>,2</w:t>
      </w:r>
      <w:proofErr w:type="gramEnd"/>
      <w:r>
        <w:t>).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24" type="#_x0000_t75" style="width:102.65pt;height:39.75pt" o:ole="">
            <v:imagedata r:id="rId3223" o:title=""/>
          </v:shape>
          <o:OLEObject Type="Embed" ProgID="Equation.DSMT4" ShapeID="_x0000_i2624" DrawAspect="Content" ObjectID="_1493040096" r:id="rId32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31</w:instrText>
      </w:r>
      <w:r w:rsidR="008735F1">
        <w:rPr>
          <w:noProof/>
        </w:rPr>
        <w:fldChar w:fldCharType="end"/>
      </w:r>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r w:rsidR="008735F1">
        <w:fldChar w:fldCharType="begin"/>
      </w:r>
      <w:r w:rsidR="008735F1">
        <w:instrText xml:space="preserve"> REF ZEqnNum571021 \* Charformat \! \* MERGEFORMAT </w:instrText>
      </w:r>
      <w:r w:rsidR="008735F1">
        <w:fldChar w:fldCharType="separate"/>
      </w:r>
      <w:r w:rsidR="00E3755C">
        <w:instrText>(6.30)</w:instrText>
      </w:r>
      <w:r w:rsidR="008735F1">
        <w:fldChar w:fldCharType="end"/>
      </w:r>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25" type="#_x0000_t75" style="width:347.1pt;height:154.2pt" o:ole="">
            <v:imagedata r:id="rId3225" o:title=""/>
          </v:shape>
          <o:OLEObject Type="Embed" ProgID="Equation.DSMT4" ShapeID="_x0000_i2625" DrawAspect="Content" ObjectID="_1493040097" r:id="rId32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32</w:instrText>
      </w:r>
      <w:r w:rsidR="008735F1">
        <w:rPr>
          <w:noProof/>
        </w:rPr>
        <w:fldChar w:fldCharType="end"/>
      </w:r>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26" type="#_x0000_t75" style="width:168.2pt;height:19.9pt" o:ole="">
            <v:imagedata r:id="rId3227" o:title=""/>
          </v:shape>
          <o:OLEObject Type="Embed" ProgID="Equation.DSMT4" ShapeID="_x0000_i2626" DrawAspect="Content" ObjectID="_1493040098" r:id="rId32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33</w:instrText>
      </w:r>
      <w:r w:rsidR="008735F1">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w:t>
      </w:r>
      <w:proofErr w:type="gramStart"/>
      <w:r>
        <w:t xml:space="preserve">integral </w:t>
      </w:r>
      <w:proofErr w:type="gramEnd"/>
      <w:r w:rsidR="00905817" w:rsidRPr="00905817">
        <w:rPr>
          <w:position w:val="-6"/>
        </w:rPr>
        <w:object w:dxaOrig="320" w:dyaOrig="320" w14:anchorId="062E9FA3">
          <v:shape id="_x0000_i2627" type="#_x0000_t75" style="width:15.6pt;height:15.6pt" o:ole="">
            <v:imagedata r:id="rId3229" o:title=""/>
          </v:shape>
          <o:OLEObject Type="Embed" ProgID="Equation.DSMT4" ShapeID="_x0000_i2627" DrawAspect="Content" ObjectID="_1493040099" r:id="rId3230"/>
        </w:object>
      </w:r>
      <w:r>
        <w:t xml:space="preserve">. The contact integral can be written as </w:t>
      </w:r>
      <w:proofErr w:type="gramStart"/>
      <w:r>
        <w:t>an integration</w:t>
      </w:r>
      <w:proofErr w:type="gramEnd"/>
      <w:r>
        <w:t xml:space="preserve">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28" type="#_x0000_t75" style="width:152.05pt;height:22.05pt" o:ole="">
            <v:imagedata r:id="rId3231" o:title=""/>
          </v:shape>
          <o:OLEObject Type="Embed" ProgID="Equation.DSMT4" ShapeID="_x0000_i2628" DrawAspect="Content" ObjectID="_1493040100" r:id="rId32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w:instrText>
      </w:r>
      <w:r w:rsidR="008735F1">
        <w:instrText xml:space="preserve">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34</w:instrText>
      </w:r>
      <w:r w:rsidR="008735F1">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29" type="#_x0000_t75" style="width:207.95pt;height:34.4pt" o:ole="">
            <v:imagedata r:id="rId3233" o:title=""/>
          </v:shape>
          <o:OLEObject Type="Embed" ProgID="Equation.DSMT4" ShapeID="_x0000_i2629" DrawAspect="Content" ObjectID="_1493040101" r:id="rId3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58" w:name="ZEqnNum121131"/>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35</w:instrText>
      </w:r>
      <w:r w:rsidR="008735F1">
        <w:rPr>
          <w:noProof/>
        </w:rPr>
        <w:fldChar w:fldCharType="end"/>
      </w:r>
      <w:r>
        <w:instrText>)</w:instrText>
      </w:r>
      <w:bookmarkEnd w:id="1858"/>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0" type="#_x0000_t75" style="width:45.15pt;height:19.9pt" o:ole="">
            <v:imagedata r:id="rId3235" o:title=""/>
          </v:shape>
          <o:OLEObject Type="Embed" ProgID="Equation.DSMT4" ShapeID="_x0000_i2630" DrawAspect="Content" ObjectID="_1493040102" r:id="rId3236"/>
        </w:object>
      </w:r>
      <w:r>
        <w:t xml:space="preserve">where </w:t>
      </w:r>
      <w:r w:rsidR="00905817" w:rsidRPr="00905817">
        <w:rPr>
          <w:position w:val="-6"/>
        </w:rPr>
        <w:object w:dxaOrig="200" w:dyaOrig="220" w14:anchorId="70F96AB1">
          <v:shape id="_x0000_i2631" type="#_x0000_t75" style="width:10.2pt;height:10.75pt" o:ole="">
            <v:imagedata r:id="rId3237" o:title=""/>
          </v:shape>
          <o:OLEObject Type="Embed" ProgID="Equation.DSMT4" ShapeID="_x0000_i2631" DrawAspect="Content" ObjectID="_1493040103" r:id="rId3238"/>
        </w:object>
      </w:r>
      <w:r>
        <w:t>is the (outward) surface normal and</w:t>
      </w:r>
      <w:r w:rsidR="00905817" w:rsidRPr="00905817">
        <w:rPr>
          <w:position w:val="-12"/>
        </w:rPr>
        <w:object w:dxaOrig="260" w:dyaOrig="360" w14:anchorId="185368B9">
          <v:shape id="_x0000_i2632" type="#_x0000_t75" style="width:12.9pt;height:19.35pt" o:ole="">
            <v:imagedata r:id="rId3239" o:title=""/>
          </v:shape>
          <o:OLEObject Type="Embed" ProgID="Equation.DSMT4" ShapeID="_x0000_i2632" DrawAspect="Content" ObjectID="_1493040104" r:id="rId3240"/>
        </w:object>
      </w:r>
      <w:r>
        <w:t>is to be determined from the solution strategy. For example in a Lagrange multiplier method the</w:t>
      </w:r>
      <w:r w:rsidR="00905817" w:rsidRPr="00905817">
        <w:rPr>
          <w:position w:val="-12"/>
        </w:rPr>
        <w:object w:dxaOrig="260" w:dyaOrig="360" w14:anchorId="50A8FD6D">
          <v:shape id="_x0000_i2633" type="#_x0000_t75" style="width:12.9pt;height:19.35pt" o:ole="">
            <v:imagedata r:id="rId3241" o:title=""/>
          </v:shape>
          <o:OLEObject Type="Embed" ProgID="Equation.DSMT4" ShapeID="_x0000_i2633" DrawAspect="Content" ObjectID="_1493040105" r:id="rId3242"/>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34" type="#_x0000_t75" style="width:154.75pt;height:25.8pt" o:ole="">
            <v:imagedata r:id="rId3243" o:title=""/>
          </v:shape>
          <o:OLEObject Type="Embed" ProgID="Equation.DSMT4" ShapeID="_x0000_i2634" DrawAspect="Content" ObjectID="_1493040106" r:id="rId32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59" w:name="ZEqnNum436914"/>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36</w:instrText>
      </w:r>
      <w:r w:rsidR="008735F1">
        <w:rPr>
          <w:noProof/>
        </w:rPr>
        <w:fldChar w:fldCharType="end"/>
      </w:r>
      <w:r>
        <w:instrText>)</w:instrText>
      </w:r>
      <w:bookmarkEnd w:id="1859"/>
      <w:r>
        <w:fldChar w:fldCharType="end"/>
      </w:r>
    </w:p>
    <w:p w14:paraId="468615B8" w14:textId="77777777" w:rsidR="008C7882" w:rsidRDefault="008C7882" w:rsidP="008C7882">
      <w:proofErr w:type="gramStart"/>
      <w:r>
        <w:t>equation</w:t>
      </w:r>
      <w:proofErr w:type="gramEnd"/>
      <w:r>
        <w:t xml:space="preserve"> </w:t>
      </w:r>
      <w:r>
        <w:fldChar w:fldCharType="begin"/>
      </w:r>
      <w:r>
        <w:instrText xml:space="preserve"> GOTOBUTTON ZEqnNum121131  \* MERGEFORMAT </w:instrText>
      </w:r>
      <w:r w:rsidR="008735F1">
        <w:fldChar w:fldCharType="begin"/>
      </w:r>
      <w:r w:rsidR="008735F1">
        <w:instrText xml:space="preserve"> REF ZEqnNum121131 \! \* MERGEFORMAT </w:instrText>
      </w:r>
      <w:r w:rsidR="008735F1">
        <w:fldChar w:fldCharType="separate"/>
      </w:r>
      <w:r w:rsidR="00E3755C">
        <w:instrText>(6.35)</w:instrText>
      </w:r>
      <w:r w:rsidR="008735F1">
        <w:fldChar w:fldCharType="end"/>
      </w:r>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35" type="#_x0000_t75" style="width:79pt;height:32.8pt" o:ole="">
            <v:imagedata r:id="rId3245" o:title=""/>
          </v:shape>
          <o:OLEObject Type="Embed" ProgID="Equation.DSMT4" ShapeID="_x0000_i2635" DrawAspect="Content" ObjectID="_1493040107" r:id="rId3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37</w:instrText>
      </w:r>
      <w:r w:rsidR="008735F1">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860" w:name="_Toc289032630"/>
      <w:r>
        <w:t>Linearization of the Contact Integral</w:t>
      </w:r>
      <w:bookmarkEnd w:id="1860"/>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36" type="#_x0000_t75" style="width:138.1pt;height:32.8pt" o:ole="">
            <v:imagedata r:id="rId3247" o:title=""/>
          </v:shape>
          <o:OLEObject Type="Embed" ProgID="Equation.DSMT4" ShapeID="_x0000_i2636" DrawAspect="Content" ObjectID="_1493040108" r:id="rId32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38</w:instrText>
      </w:r>
      <w:r w:rsidR="008735F1">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37" type="#_x0000_t75" style="width:12.9pt;height:19.35pt" o:ole="">
            <v:imagedata r:id="rId3249" o:title=""/>
          </v:shape>
          <o:OLEObject Type="Embed" ProgID="Equation.DSMT4" ShapeID="_x0000_i2637" DrawAspect="Content" ObjectID="_1493040109" r:id="rId3250"/>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38" type="#_x0000_t75" style="width:96.2pt;height:41.9pt" o:ole="">
            <v:imagedata r:id="rId3251" o:title=""/>
          </v:shape>
          <o:OLEObject Type="Embed" ProgID="Equation.DSMT4" ShapeID="_x0000_i2638" DrawAspect="Content" ObjectID="_1493040110" r:id="rId325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39</w:instrText>
      </w:r>
      <w:r w:rsidR="008735F1">
        <w:rPr>
          <w:noProof/>
        </w:rPr>
        <w:fldChar w:fldCharType="end"/>
      </w:r>
      <w:r>
        <w:instrText>)</w:instrText>
      </w:r>
      <w:r>
        <w:fldChar w:fldCharType="end"/>
      </w:r>
    </w:p>
    <w:p w14:paraId="2C114F74" w14:textId="14B2873C" w:rsidR="008C7882" w:rsidRDefault="008C7882" w:rsidP="008C7882">
      <w:proofErr w:type="gramStart"/>
      <w:r>
        <w:t>where</w:t>
      </w:r>
      <w:proofErr w:type="gramEnd"/>
      <w:r>
        <w:t xml:space="preserve"> </w:t>
      </w:r>
      <w:r w:rsidR="00905817" w:rsidRPr="00905817">
        <w:rPr>
          <w:position w:val="-12"/>
        </w:rPr>
        <w:object w:dxaOrig="300" w:dyaOrig="360" w14:anchorId="0AC70A42">
          <v:shape id="_x0000_i2639" type="#_x0000_t75" style="width:15.05pt;height:19.35pt" o:ole="">
            <v:imagedata r:id="rId3253" o:title=""/>
          </v:shape>
          <o:OLEObject Type="Embed" ProgID="Equation.DSMT4" ShapeID="_x0000_i2639" DrawAspect="Content" ObjectID="_1493040111" r:id="rId3254"/>
        </w:object>
      </w:r>
      <w:r>
        <w:t xml:space="preserve">is the penalty factor and </w:t>
      </w:r>
      <w:r w:rsidR="00905817" w:rsidRPr="00905817">
        <w:rPr>
          <w:position w:val="-14"/>
        </w:rPr>
        <w:object w:dxaOrig="660" w:dyaOrig="400" w14:anchorId="41DC3C38">
          <v:shape id="_x0000_i2640" type="#_x0000_t75" style="width:32.8pt;height:19.9pt" o:ole="">
            <v:imagedata r:id="rId3255" o:title=""/>
          </v:shape>
          <o:OLEObject Type="Embed" ProgID="Equation.DSMT4" ShapeID="_x0000_i2640" DrawAspect="Content" ObjectID="_1493040112" r:id="rId3256"/>
        </w:object>
      </w:r>
      <w:r>
        <w:t xml:space="preserve">is the Heaviside function. The quantity </w:t>
      </w:r>
      <w:r w:rsidR="00905817" w:rsidRPr="00905817">
        <w:rPr>
          <w:position w:val="-14"/>
        </w:rPr>
        <w:object w:dxaOrig="720" w:dyaOrig="400" w14:anchorId="071EB44C">
          <v:shape id="_x0000_i2641" type="#_x0000_t75" style="width:36.55pt;height:19.9pt" o:ole="">
            <v:imagedata r:id="rId3257" o:title=""/>
          </v:shape>
          <o:OLEObject Type="Embed" ProgID="Equation.DSMT4" ShapeID="_x0000_i2641" DrawAspect="Content" ObjectID="_1493040113" r:id="rId3258"/>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42" type="#_x0000_t75" style="width:275.1pt;height:99.95pt" o:ole="">
            <v:imagedata r:id="rId3259" o:title=""/>
          </v:shape>
          <o:OLEObject Type="Embed" ProgID="Equation.DSMT4" ShapeID="_x0000_i2642" DrawAspect="Content" ObjectID="_1493040114" r:id="rId32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40</w:instrText>
      </w:r>
      <w:r w:rsidR="008735F1">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861" w:name="_Toc289032631"/>
      <w:r>
        <w:t>Discretization of the Contact Integral</w:t>
      </w:r>
      <w:bookmarkEnd w:id="1861"/>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43" type="#_x0000_t75" style="width:109.05pt;height:30.65pt" o:ole="">
            <v:imagedata r:id="rId3261" o:title=""/>
          </v:shape>
          <o:OLEObject Type="Embed" ProgID="Equation.DSMT4" ShapeID="_x0000_i2643" DrawAspect="Content" ObjectID="_1493040115" r:id="rId32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41</w:instrText>
      </w:r>
      <w:r w:rsidR="008735F1">
        <w:rPr>
          <w:noProof/>
        </w:rPr>
        <w:fldChar w:fldCharType="end"/>
      </w:r>
      <w:r>
        <w:instrText>)</w:instrText>
      </w:r>
      <w:r>
        <w:fldChar w:fldCharType="end"/>
      </w:r>
    </w:p>
    <w:p w14:paraId="7F80541B" w14:textId="77777777" w:rsidR="008C7882" w:rsidRDefault="008C7882" w:rsidP="008C7882">
      <w:proofErr w:type="gramStart"/>
      <w:r>
        <w:t>will</w:t>
      </w:r>
      <w:proofErr w:type="gramEnd"/>
      <w:r>
        <w:t xml:space="preserve">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44" type="#_x0000_t75" style="width:126.25pt;height:37.6pt" o:ole="">
            <v:imagedata r:id="rId3263" o:title=""/>
          </v:shape>
          <o:OLEObject Type="Embed" ProgID="Equation.DSMT4" ShapeID="_x0000_i2644" DrawAspect="Content" ObjectID="_1493040116" r:id="rId3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42</w:instrText>
      </w:r>
      <w:r w:rsidR="008735F1">
        <w:rPr>
          <w:noProof/>
        </w:rPr>
        <w:fldChar w:fldCharType="end"/>
      </w:r>
      <w:r>
        <w:instrText>)</w:instrText>
      </w:r>
      <w:r>
        <w:fldChar w:fldCharType="end"/>
      </w:r>
    </w:p>
    <w:p w14:paraId="7D9E96E7" w14:textId="0CF06C86" w:rsidR="008C7882" w:rsidRDefault="008C7882" w:rsidP="008C7882">
      <w:proofErr w:type="gramStart"/>
      <w:r>
        <w:t>where</w:t>
      </w:r>
      <w:proofErr w:type="gramEnd"/>
      <w:r>
        <w:t xml:space="preserve"> </w:t>
      </w:r>
      <w:r w:rsidR="00905817" w:rsidRPr="00905817">
        <w:rPr>
          <w:position w:val="-12"/>
        </w:rPr>
        <w:object w:dxaOrig="420" w:dyaOrig="360" w14:anchorId="709B73E8">
          <v:shape id="_x0000_i2645" type="#_x0000_t75" style="width:20.4pt;height:19.35pt" o:ole="">
            <v:imagedata r:id="rId3265" o:title=""/>
          </v:shape>
          <o:OLEObject Type="Embed" ProgID="Equation.DSMT4" ShapeID="_x0000_i2645" DrawAspect="Content" ObjectID="_1493040117" r:id="rId3266"/>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46" type="#_x0000_t75" style="width:204.7pt;height:41.9pt" o:ole="">
            <v:imagedata r:id="rId3267" o:title=""/>
          </v:shape>
          <o:OLEObject Type="Embed" ProgID="Equation.DSMT4" ShapeID="_x0000_i2646" DrawAspect="Content" ObjectID="_1493040118" r:id="rId326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2" w:name="ZEqnNum959237"/>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w:instrText>
      </w:r>
      <w:r w:rsidR="008735F1">
        <w:instrText xml:space="preserve">c \* Arabic \* MERGEFORMAT </w:instrText>
      </w:r>
      <w:r w:rsidR="008735F1">
        <w:fldChar w:fldCharType="separate"/>
      </w:r>
      <w:r w:rsidR="00E3755C">
        <w:rPr>
          <w:noProof/>
        </w:rPr>
        <w:instrText>43</w:instrText>
      </w:r>
      <w:r w:rsidR="008735F1">
        <w:rPr>
          <w:noProof/>
        </w:rPr>
        <w:fldChar w:fldCharType="end"/>
      </w:r>
      <w:r>
        <w:instrText>)</w:instrText>
      </w:r>
      <w:bookmarkEnd w:id="1862"/>
      <w:r>
        <w:fldChar w:fldCharType="end"/>
      </w:r>
    </w:p>
    <w:p w14:paraId="2C72AA41" w14:textId="4D024691" w:rsidR="008C7882" w:rsidRDefault="008C7882" w:rsidP="008C7882">
      <w:proofErr w:type="gramStart"/>
      <w:r>
        <w:lastRenderedPageBreak/>
        <w:t>where</w:t>
      </w:r>
      <w:proofErr w:type="gramEnd"/>
      <w:r>
        <w:t xml:space="preserve"> </w:t>
      </w:r>
      <w:r w:rsidR="00905817" w:rsidRPr="00905817">
        <w:rPr>
          <w:position w:val="-12"/>
        </w:rPr>
        <w:object w:dxaOrig="420" w:dyaOrig="380" w14:anchorId="490FDC21">
          <v:shape id="_x0000_i2647" type="#_x0000_t75" style="width:20.4pt;height:19.35pt" o:ole="">
            <v:imagedata r:id="rId3269" o:title=""/>
          </v:shape>
          <o:OLEObject Type="Embed" ProgID="Equation.DSMT4" ShapeID="_x0000_i2647" DrawAspect="Content" ObjectID="_1493040119" r:id="rId3270"/>
        </w:object>
      </w:r>
      <w:r>
        <w:t xml:space="preserve"> are the number of integration points for element </w:t>
      </w:r>
      <w:r>
        <w:rPr>
          <w:i/>
        </w:rPr>
        <w:t>e</w:t>
      </w:r>
      <w:r>
        <w:t xml:space="preserve">. It is now assumed that the integration points coincide with the element’s nodes (e.g. for a quadrilateral surface element we </w:t>
      </w:r>
      <w:proofErr w:type="gramStart"/>
      <w:r>
        <w:t xml:space="preserve">have </w:t>
      </w:r>
      <w:proofErr w:type="gramEnd"/>
      <w:r w:rsidR="00905817" w:rsidRPr="00905817">
        <w:rPr>
          <w:position w:val="-14"/>
        </w:rPr>
        <w:object w:dxaOrig="1240" w:dyaOrig="400" w14:anchorId="33301CDC">
          <v:shape id="_x0000_i2648" type="#_x0000_t75" style="width:61.8pt;height:19.9pt" o:ole="">
            <v:imagedata r:id="rId3271" o:title=""/>
          </v:shape>
          <o:OLEObject Type="Embed" ProgID="Equation.DSMT4" ShapeID="_x0000_i2648" DrawAspect="Content" ObjectID="_1493040120" r:id="rId3272"/>
        </w:object>
      </w:r>
      <w:r>
        <w:t xml:space="preserve">, </w:t>
      </w:r>
      <w:r w:rsidR="00905817" w:rsidRPr="00905817">
        <w:rPr>
          <w:position w:val="-14"/>
        </w:rPr>
        <w:object w:dxaOrig="1100" w:dyaOrig="400" w14:anchorId="4028FC3D">
          <v:shape id="_x0000_i2649" type="#_x0000_t75" style="width:54.8pt;height:19.9pt" o:ole="">
            <v:imagedata r:id="rId3273" o:title=""/>
          </v:shape>
          <o:OLEObject Type="Embed" ProgID="Equation.DSMT4" ShapeID="_x0000_i2649" DrawAspect="Content" ObjectID="_1493040121" r:id="rId3274"/>
        </w:object>
      </w:r>
      <w:r>
        <w:t xml:space="preserve">, </w:t>
      </w:r>
      <w:r w:rsidR="00905817" w:rsidRPr="00905817">
        <w:rPr>
          <w:position w:val="-14"/>
        </w:rPr>
        <w:object w:dxaOrig="940" w:dyaOrig="400" w14:anchorId="6235446D">
          <v:shape id="_x0000_i2650" type="#_x0000_t75" style="width:47.3pt;height:19.9pt" o:ole="">
            <v:imagedata r:id="rId3275" o:title=""/>
          </v:shape>
          <o:OLEObject Type="Embed" ProgID="Equation.DSMT4" ShapeID="_x0000_i2650" DrawAspect="Content" ObjectID="_1493040122" r:id="rId3276"/>
        </w:object>
      </w:r>
      <w:r>
        <w:t xml:space="preserve"> and </w:t>
      </w:r>
      <w:r w:rsidR="00905817" w:rsidRPr="00905817">
        <w:rPr>
          <w:position w:val="-14"/>
        </w:rPr>
        <w:object w:dxaOrig="1100" w:dyaOrig="400" w14:anchorId="3436D224">
          <v:shape id="_x0000_i2651" type="#_x0000_t75" style="width:54.8pt;height:19.9pt" o:ole="">
            <v:imagedata r:id="rId3277" o:title=""/>
          </v:shape>
          <o:OLEObject Type="Embed" ProgID="Equation.DSMT4" ShapeID="_x0000_i2651" DrawAspect="Content" ObjectID="_1493040123" r:id="rId3278"/>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52" type="#_x0000_t75" style="width:124.1pt;height:58.05pt" o:ole="">
            <v:imagedata r:id="rId3279" o:title=""/>
          </v:shape>
          <o:OLEObject Type="Embed" ProgID="Equation.DSMT4" ShapeID="_x0000_i2652" DrawAspect="Content" ObjectID="_1493040124" r:id="rId32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w:instrText>
      </w:r>
      <w:r w:rsidR="008735F1">
        <w:instrText xml:space="preserve">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44</w:instrText>
      </w:r>
      <w:r w:rsidR="008735F1">
        <w:rPr>
          <w:noProof/>
        </w:rPr>
        <w:fldChar w:fldCharType="end"/>
      </w:r>
      <w:r>
        <w:instrText>)</w:instrText>
      </w:r>
      <w:r>
        <w:fldChar w:fldCharType="end"/>
      </w:r>
    </w:p>
    <w:p w14:paraId="2B97DEBE" w14:textId="77777777" w:rsidR="008C7882" w:rsidRDefault="008C7882" w:rsidP="008C7882">
      <w:proofErr w:type="gramStart"/>
      <w:r>
        <w:t>so</w:t>
      </w:r>
      <w:proofErr w:type="gramEnd"/>
      <w:r>
        <w:t xml:space="preserve">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53" type="#_x0000_t75" style="width:176.25pt;height:37.6pt" o:ole="">
            <v:imagedata r:id="rId3281" o:title=""/>
          </v:shape>
          <o:OLEObject Type="Embed" ProgID="Equation.DSMT4" ShapeID="_x0000_i2653" DrawAspect="Content" ObjectID="_1493040125" r:id="rId32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45</w:instrText>
      </w:r>
      <w:r w:rsidR="008735F1">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54" type="#_x0000_t75" style="width:171.4pt;height:49.95pt" o:ole="">
            <v:imagedata r:id="rId3283" o:title=""/>
          </v:shape>
          <o:OLEObject Type="Embed" ProgID="Equation.DSMT4" ShapeID="_x0000_i2654" DrawAspect="Content" ObjectID="_1493040126" r:id="rId32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w:instrText>
      </w:r>
      <w:r w:rsidR="008735F1">
        <w:instrText xml:space="preserve"> MERGEFORMAT </w:instrText>
      </w:r>
      <w:r w:rsidR="008735F1">
        <w:fldChar w:fldCharType="separate"/>
      </w:r>
      <w:r w:rsidR="00E3755C">
        <w:rPr>
          <w:noProof/>
        </w:rPr>
        <w:instrText>46</w:instrText>
      </w:r>
      <w:r w:rsidR="008735F1">
        <w:rPr>
          <w:noProof/>
        </w:rPr>
        <w:fldChar w:fldCharType="end"/>
      </w:r>
      <w:r>
        <w:instrText>)</w:instrText>
      </w:r>
      <w:r>
        <w:fldChar w:fldCharType="end"/>
      </w:r>
    </w:p>
    <w:p w14:paraId="5219D948" w14:textId="77777777" w:rsidR="008C7882" w:rsidRDefault="008C7882" w:rsidP="008C7882">
      <w:proofErr w:type="gramStart"/>
      <w:r>
        <w:t>equation</w:t>
      </w:r>
      <w:proofErr w:type="gramEnd"/>
      <w:r>
        <w:t xml:space="preserve"> </w:t>
      </w:r>
      <w:r>
        <w:fldChar w:fldCharType="begin"/>
      </w:r>
      <w:r>
        <w:instrText xml:space="preserve"> GOTOBUTTON ZEqnNum959237  \* MERGEFORMAT </w:instrText>
      </w:r>
      <w:r w:rsidR="008735F1">
        <w:fldChar w:fldCharType="begin"/>
      </w:r>
      <w:r w:rsidR="008735F1">
        <w:instrText xml:space="preserve"> REF ZEqnNum959237 \! \* MERGEFORMAT </w:instrText>
      </w:r>
      <w:r w:rsidR="008735F1">
        <w:fldChar w:fldCharType="separate"/>
      </w:r>
      <w:r w:rsidR="00E3755C">
        <w:instrText>(6.43)</w:instrText>
      </w:r>
      <w:r w:rsidR="008735F1">
        <w:fldChar w:fldCharType="end"/>
      </w:r>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55" type="#_x0000_t75" style="width:211.7pt;height:41.9pt" o:ole="">
            <v:imagedata r:id="rId3285" o:title=""/>
          </v:shape>
          <o:OLEObject Type="Embed" ProgID="Equation.DSMT4" ShapeID="_x0000_i2655" DrawAspect="Content" ObjectID="_1493040127" r:id="rId32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3" w:name="ZEqnNum386722"/>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47</w:instrText>
      </w:r>
      <w:r w:rsidR="008735F1">
        <w:rPr>
          <w:noProof/>
        </w:rPr>
        <w:fldChar w:fldCharType="end"/>
      </w:r>
      <w:r>
        <w:instrText>)</w:instrText>
      </w:r>
      <w:bookmarkEnd w:id="1863"/>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56" type="#_x0000_t75" style="width:12.9pt;height:19.35pt" o:ole="">
            <v:imagedata r:id="rId3287" o:title=""/>
          </v:shape>
          <o:OLEObject Type="Embed" ProgID="Equation.DSMT4" ShapeID="_x0000_i2656" DrawAspect="Content" ObjectID="_1493040128" r:id="rId3288"/>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864" w:name="_Toc289032632"/>
      <w:r>
        <w:t>Discretization of the Contact Stiffness</w:t>
      </w:r>
      <w:bookmarkEnd w:id="1864"/>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57" type="#_x0000_t75" style="width:200.4pt;height:76.3pt" o:ole="">
            <v:imagedata r:id="rId3289" o:title=""/>
          </v:shape>
          <o:OLEObject Type="Embed" ProgID="Equation.DSMT4" ShapeID="_x0000_i2657" DrawAspect="Content" ObjectID="_1493040129" r:id="rId329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5" w:name="ZEqnNum694151"/>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48</w:instrText>
      </w:r>
      <w:r w:rsidR="008735F1">
        <w:rPr>
          <w:noProof/>
        </w:rPr>
        <w:fldChar w:fldCharType="end"/>
      </w:r>
      <w:r>
        <w:instrText>)</w:instrText>
      </w:r>
      <w:bookmarkEnd w:id="1865"/>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r w:rsidR="008735F1">
        <w:fldChar w:fldCharType="begin"/>
      </w:r>
      <w:r w:rsidR="008735F1">
        <w:instrText xml:space="preserve"> REF ZEqnNum694151 \! \* MERGEFORMAT </w:instrText>
      </w:r>
      <w:r w:rsidR="008735F1">
        <w:fldChar w:fldCharType="separate"/>
      </w:r>
      <w:r w:rsidR="00E3755C">
        <w:instrText>(6.48)</w:instrText>
      </w:r>
      <w:r w:rsidR="008735F1">
        <w:fldChar w:fldCharType="end"/>
      </w:r>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58" type="#_x0000_t75" style="width:191.8pt;height:37.05pt" o:ole="">
            <v:imagedata r:id="rId3291" o:title=""/>
          </v:shape>
          <o:OLEObject Type="Embed" ProgID="Equation.DSMT4" ShapeID="_x0000_i2658" DrawAspect="Content" ObjectID="_1493040130" r:id="rId32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49</w:instrText>
      </w:r>
      <w:r w:rsidR="008735F1">
        <w:rPr>
          <w:noProof/>
        </w:rPr>
        <w:fldChar w:fldCharType="end"/>
      </w:r>
      <w:r>
        <w:instrText>)</w:instrText>
      </w:r>
      <w:r>
        <w:fldChar w:fldCharType="end"/>
      </w:r>
    </w:p>
    <w:p w14:paraId="1D24C1E9" w14:textId="53E49CE3" w:rsidR="008C7882" w:rsidRDefault="008C7882" w:rsidP="008C7882">
      <w:proofErr w:type="gramStart"/>
      <w:r>
        <w:t>where</w:t>
      </w:r>
      <w:proofErr w:type="gramEnd"/>
      <w:r>
        <w:t xml:space="preserve"> </w:t>
      </w:r>
      <w:r w:rsidR="00905817" w:rsidRPr="00905817">
        <w:rPr>
          <w:position w:val="-6"/>
        </w:rPr>
        <w:object w:dxaOrig="400" w:dyaOrig="279" w14:anchorId="1E05E0B4">
          <v:shape id="_x0000_i2659" type="#_x0000_t75" style="width:19.9pt;height:14.5pt" o:ole="">
            <v:imagedata r:id="rId3293" o:title=""/>
          </v:shape>
          <o:OLEObject Type="Embed" ProgID="Equation.DSMT4" ShapeID="_x0000_i2659" DrawAspect="Content" ObjectID="_1493040131" r:id="rId3294"/>
        </w:object>
      </w:r>
      <w:r>
        <w:t xml:space="preserve">is as above and </w:t>
      </w:r>
      <w:r w:rsidR="00905817" w:rsidRPr="00905817">
        <w:rPr>
          <w:position w:val="-4"/>
        </w:rPr>
        <w:object w:dxaOrig="420" w:dyaOrig="260" w14:anchorId="055E5AE5">
          <v:shape id="_x0000_i2660" type="#_x0000_t75" style="width:20.4pt;height:12.9pt" o:ole="">
            <v:imagedata r:id="rId3295" o:title=""/>
          </v:shape>
          <o:OLEObject Type="Embed" ProgID="Equation.DSMT4" ShapeID="_x0000_i2660" DrawAspect="Content" ObjectID="_1493040132" r:id="rId3296"/>
        </w:object>
      </w:r>
      <w:r>
        <w:t xml:space="preserve">similar to </w:t>
      </w:r>
      <w:r w:rsidR="00905817" w:rsidRPr="00905817">
        <w:rPr>
          <w:position w:val="-6"/>
        </w:rPr>
        <w:object w:dxaOrig="400" w:dyaOrig="279" w14:anchorId="6D5CD9F7">
          <v:shape id="_x0000_i2661" type="#_x0000_t75" style="width:19.9pt;height:14.5pt" o:ole="">
            <v:imagedata r:id="rId3297" o:title=""/>
          </v:shape>
          <o:OLEObject Type="Embed" ProgID="Equation.DSMT4" ShapeID="_x0000_i2661" DrawAspect="Content" ObjectID="_1493040133" r:id="rId3298"/>
        </w:object>
      </w:r>
      <w:r>
        <w:t xml:space="preserve"> with </w:t>
      </w:r>
      <w:r w:rsidR="00905817" w:rsidRPr="00905817">
        <w:rPr>
          <w:position w:val="-6"/>
        </w:rPr>
        <w:object w:dxaOrig="220" w:dyaOrig="279" w14:anchorId="57D3FFF3">
          <v:shape id="_x0000_i2662" type="#_x0000_t75" style="width:10.75pt;height:14.5pt" o:ole="">
            <v:imagedata r:id="rId3299" o:title=""/>
          </v:shape>
          <o:OLEObject Type="Embed" ProgID="Equation.DSMT4" ShapeID="_x0000_i2662" DrawAspect="Content" ObjectID="_1493040134" r:id="rId3300"/>
        </w:object>
      </w:r>
      <w:r>
        <w:t xml:space="preserve">replaced with </w:t>
      </w:r>
      <w:r w:rsidR="00905817" w:rsidRPr="00905817">
        <w:rPr>
          <w:position w:val="-4"/>
        </w:rPr>
        <w:object w:dxaOrig="220" w:dyaOrig="260" w14:anchorId="4187CC30">
          <v:shape id="_x0000_i2663" type="#_x0000_t75" style="width:10.75pt;height:12.9pt" o:ole="">
            <v:imagedata r:id="rId3301" o:title=""/>
          </v:shape>
          <o:OLEObject Type="Embed" ProgID="Equation.DSMT4" ShapeID="_x0000_i2663" DrawAspect="Content" ObjectID="_1493040135" r:id="rId3302"/>
        </w:object>
      </w:r>
      <w:r>
        <w:t xml:space="preserve"> and </w:t>
      </w:r>
      <w:r w:rsidR="00905817" w:rsidRPr="00905817">
        <w:rPr>
          <w:position w:val="-4"/>
        </w:rPr>
        <w:object w:dxaOrig="300" w:dyaOrig="300" w14:anchorId="62E00D63">
          <v:shape id="_x0000_i2664" type="#_x0000_t75" style="width:15.05pt;height:15.05pt" o:ole="">
            <v:imagedata r:id="rId3303" o:title=""/>
          </v:shape>
          <o:OLEObject Type="Embed" ProgID="Equation.DSMT4" ShapeID="_x0000_i2664" DrawAspect="Content" ObjectID="_1493040136" r:id="rId3304"/>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65" type="#_x0000_t75" style="width:223.5pt;height:74.15pt" o:ole="">
            <v:imagedata r:id="rId3305" o:title=""/>
          </v:shape>
          <o:OLEObject Type="Embed" ProgID="Equation.DSMT4" ShapeID="_x0000_i2665" DrawAspect="Content" ObjectID="_1493040137" r:id="rId330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6" w:name="ZEqnNum879292"/>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50</w:instrText>
      </w:r>
      <w:r w:rsidR="008735F1">
        <w:rPr>
          <w:noProof/>
        </w:rPr>
        <w:fldChar w:fldCharType="end"/>
      </w:r>
      <w:r>
        <w:instrText>)</w:instrText>
      </w:r>
      <w:bookmarkEnd w:id="1866"/>
      <w:r>
        <w:fldChar w:fldCharType="end"/>
      </w:r>
    </w:p>
    <w:p w14:paraId="12CDE78C" w14:textId="77777777" w:rsidR="008C7882" w:rsidRDefault="008C7882" w:rsidP="008C7882">
      <w:proofErr w:type="gramStart"/>
      <w:r>
        <w:t>where</w:t>
      </w:r>
      <w:proofErr w:type="gramEnd"/>
      <w:r>
        <w:t>,</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66" type="#_x0000_t75" style="width:291.75pt;height:83.8pt" o:ole="">
            <v:imagedata r:id="rId3307" o:title=""/>
          </v:shape>
          <o:OLEObject Type="Embed" ProgID="Equation.DSMT4" ShapeID="_x0000_i2666" DrawAspect="Content" ObjectID="_1493040138" r:id="rId33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7" w:name="ZEqnNum858973"/>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w:instrText>
      </w:r>
      <w:r w:rsidR="008735F1">
        <w:instrText xml:space="preserve">c \* Arabic \* MERGEFORMAT </w:instrText>
      </w:r>
      <w:r w:rsidR="008735F1">
        <w:fldChar w:fldCharType="separate"/>
      </w:r>
      <w:r w:rsidR="00E3755C">
        <w:rPr>
          <w:noProof/>
        </w:rPr>
        <w:instrText>51</w:instrText>
      </w:r>
      <w:r w:rsidR="008735F1">
        <w:rPr>
          <w:noProof/>
        </w:rPr>
        <w:fldChar w:fldCharType="end"/>
      </w:r>
      <w:r>
        <w:instrText>)</w:instrText>
      </w:r>
      <w:bookmarkEnd w:id="1867"/>
      <w:r>
        <w:fldChar w:fldCharType="end"/>
      </w:r>
    </w:p>
    <w:p w14:paraId="14E6BADC" w14:textId="77777777" w:rsidR="008C7882" w:rsidRDefault="008C7882" w:rsidP="008C7882">
      <w:r>
        <w:t xml:space="preserve">The following vectors are also defined which depend on the vectors </w:t>
      </w:r>
      <w:proofErr w:type="gramStart"/>
      <w:r>
        <w:t xml:space="preserve">of </w:t>
      </w:r>
      <w:proofErr w:type="gramEnd"/>
      <w:r>
        <w:fldChar w:fldCharType="begin"/>
      </w:r>
      <w:r>
        <w:instrText xml:space="preserve"> GOTOBUTTON ZEqnNum858973  \* MERGEFORMAT </w:instrText>
      </w:r>
      <w:r w:rsidR="008735F1">
        <w:fldChar w:fldCharType="begin"/>
      </w:r>
      <w:r w:rsidR="008735F1">
        <w:instrText xml:space="preserve"> REF ZEqnNum858973 \! \* MERGEFORMAT </w:instrText>
      </w:r>
      <w:r w:rsidR="008735F1">
        <w:fldChar w:fldCharType="separate"/>
      </w:r>
      <w:r w:rsidR="00E3755C">
        <w:instrText>(6.51)</w:instrText>
      </w:r>
      <w:r w:rsidR="008735F1">
        <w:fldChar w:fldCharType="end"/>
      </w:r>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67" type="#_x0000_t75" style="width:211.7pt;height:102.1pt" o:ole="">
            <v:imagedata r:id="rId3309" o:title=""/>
          </v:shape>
          <o:OLEObject Type="Embed" ProgID="Equation.DSMT4" ShapeID="_x0000_i2667" DrawAspect="Content" ObjectID="_1493040139" r:id="rId33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52</w:instrText>
      </w:r>
      <w:r w:rsidR="008735F1">
        <w:rPr>
          <w:noProof/>
        </w:rPr>
        <w:fldChar w:fldCharType="end"/>
      </w:r>
      <w:r>
        <w:instrText>)</w:instrText>
      </w:r>
      <w:r>
        <w:fldChar w:fldCharType="end"/>
      </w:r>
    </w:p>
    <w:p w14:paraId="48E86E16" w14:textId="77777777" w:rsidR="008C7882" w:rsidRDefault="008C7882" w:rsidP="008C7882">
      <w:proofErr w:type="gramStart"/>
      <w:r>
        <w:t>where</w:t>
      </w:r>
      <w:proofErr w:type="gramEnd"/>
      <w:r>
        <w:t xml:space="preserv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68" type="#_x0000_t75" style="width:71.45pt;height:19.35pt" o:ole="">
            <v:imagedata r:id="rId3311" o:title=""/>
          </v:shape>
          <o:OLEObject Type="Embed" ProgID="Equation.DSMT4" ShapeID="_x0000_i2668" DrawAspect="Content" ObjectID="_1493040140" r:id="rId33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53</w:instrText>
      </w:r>
      <w:r w:rsidR="008735F1">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69" type="#_x0000_t75" style="width:54.8pt;height:19.35pt" o:ole="">
            <v:imagedata r:id="rId3313" o:title=""/>
          </v:shape>
          <o:OLEObject Type="Embed" ProgID="Equation.DSMT4" ShapeID="_x0000_i2669" DrawAspect="Content" ObjectID="_1493040141" r:id="rId3314"/>
        </w:object>
      </w:r>
      <w:r>
        <w:t xml:space="preserve">is the surface metric tensor and </w:t>
      </w:r>
      <w:r w:rsidR="00905817" w:rsidRPr="00905817">
        <w:rPr>
          <w:position w:val="-16"/>
        </w:rPr>
        <w:object w:dxaOrig="1540" w:dyaOrig="440" w14:anchorId="348DC599">
          <v:shape id="_x0000_i2670" type="#_x0000_t75" style="width:76.85pt;height:22.05pt" o:ole="">
            <v:imagedata r:id="rId3315" o:title=""/>
          </v:shape>
          <o:OLEObject Type="Embed" ProgID="Equation.DSMT4" ShapeID="_x0000_i2670" DrawAspect="Content" ObjectID="_1493040142" r:id="rId3316"/>
        </w:object>
      </w:r>
      <w:r>
        <w:t xml:space="preserve">denotes the components of the surface curvature </w:t>
      </w:r>
      <w:proofErr w:type="gramStart"/>
      <w:r>
        <w:t xml:space="preserve">at </w:t>
      </w:r>
      <w:proofErr w:type="gramEnd"/>
      <w:r w:rsidR="00905817" w:rsidRPr="00905817">
        <w:rPr>
          <w:position w:val="-10"/>
        </w:rPr>
        <w:object w:dxaOrig="200" w:dyaOrig="360" w14:anchorId="0332CC54">
          <v:shape id="_x0000_i2671" type="#_x0000_t75" style="width:10.2pt;height:19.35pt" o:ole="">
            <v:imagedata r:id="rId3317" o:title=""/>
          </v:shape>
          <o:OLEObject Type="Embed" ProgID="Equation.DSMT4" ShapeID="_x0000_i2671" DrawAspect="Content" ObjectID="_1493040143" r:id="rId3318"/>
        </w:object>
      </w:r>
      <w:r>
        <w:t>.</w:t>
      </w:r>
    </w:p>
    <w:p w14:paraId="57FA3AC3" w14:textId="77777777" w:rsidR="008C7882" w:rsidRDefault="008C7882" w:rsidP="008C7882"/>
    <w:p w14:paraId="35AD3397" w14:textId="77777777" w:rsidR="008C7882" w:rsidRDefault="008C7882" w:rsidP="008C7882">
      <w:pPr>
        <w:pStyle w:val="Heading3"/>
      </w:pPr>
      <w:bookmarkStart w:id="1868" w:name="_Toc289032633"/>
      <w:r>
        <w:t>Augmented Lagrangian Method</w:t>
      </w:r>
      <w:bookmarkEnd w:id="1868"/>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72" type="#_x0000_t75" style="width:77.9pt;height:19.9pt" o:ole="">
            <v:imagedata r:id="rId3319" o:title=""/>
          </v:shape>
          <o:OLEObject Type="Embed" ProgID="Equation.DSMT4" ShapeID="_x0000_i2672" DrawAspect="Content" ObjectID="_1493040144" r:id="rId332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69" w:name="ZEqnNum558369"/>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54</w:instrText>
      </w:r>
      <w:r w:rsidR="008735F1">
        <w:rPr>
          <w:noProof/>
        </w:rPr>
        <w:fldChar w:fldCharType="end"/>
      </w:r>
      <w:r>
        <w:instrText>)</w:instrText>
      </w:r>
      <w:bookmarkEnd w:id="1869"/>
      <w:r>
        <w:fldChar w:fldCharType="end"/>
      </w:r>
    </w:p>
    <w:p w14:paraId="1AF33B5A" w14:textId="156AD211" w:rsidR="008C7882" w:rsidRDefault="008C7882" w:rsidP="008C7882">
      <w:r>
        <w:t xml:space="preserve">Note that this assumption </w:t>
      </w:r>
      <w:proofErr w:type="gramStart"/>
      <w:r>
        <w:t>is  consistent</w:t>
      </w:r>
      <w:proofErr w:type="gramEnd"/>
      <w:r>
        <w:t xml:space="preserve"> with the approach that was used in establishing the discretization of the linearization of the contact integral </w:t>
      </w:r>
      <w:r>
        <w:fldChar w:fldCharType="begin"/>
      </w:r>
      <w:r>
        <w:instrText xml:space="preserve"> GOTOBUTTON ZEqnNum879292  \* MERGEFORMAT </w:instrText>
      </w:r>
      <w:r w:rsidR="008735F1">
        <w:fldChar w:fldCharType="begin"/>
      </w:r>
      <w:r w:rsidR="008735F1">
        <w:instrText xml:space="preserve"> REF ZEqnNum879292 \! \* MERGEFORMAT </w:instrText>
      </w:r>
      <w:r w:rsidR="008735F1">
        <w:fldChar w:fldCharType="separate"/>
      </w:r>
      <w:r w:rsidR="00E3755C">
        <w:instrText>(6.50)</w:instrText>
      </w:r>
      <w:r w:rsidR="008735F1">
        <w:fldChar w:fldCharType="end"/>
      </w:r>
      <w:r>
        <w:fldChar w:fldCharType="end"/>
      </w:r>
      <w:r>
        <w:t xml:space="preserve">. In </w:t>
      </w:r>
      <w:r>
        <w:fldChar w:fldCharType="begin"/>
      </w:r>
      <w:r>
        <w:instrText xml:space="preserve"> GOTOBUTTON ZEqnNum558369  \* MERGEFORMAT </w:instrText>
      </w:r>
      <w:r w:rsidR="008735F1">
        <w:fldChar w:fldCharType="begin"/>
      </w:r>
      <w:r w:rsidR="008735F1">
        <w:instrText xml:space="preserve"> REF ZEqnNum558369 \* Charfor</w:instrText>
      </w:r>
      <w:r w:rsidR="008735F1">
        <w:instrText xml:space="preserve">mat \! \* MERGEFORMAT </w:instrText>
      </w:r>
      <w:r w:rsidR="008735F1">
        <w:fldChar w:fldCharType="separate"/>
      </w:r>
      <w:r w:rsidR="00E3755C">
        <w:instrText>(6.54)</w:instrText>
      </w:r>
      <w:r w:rsidR="008735F1">
        <w:fldChar w:fldCharType="end"/>
      </w:r>
      <w:r>
        <w:fldChar w:fldCharType="end"/>
      </w:r>
      <w:r>
        <w:t xml:space="preserve"> </w:t>
      </w:r>
      <w:r w:rsidR="00905817" w:rsidRPr="00905817">
        <w:rPr>
          <w:position w:val="-12"/>
        </w:rPr>
        <w:object w:dxaOrig="300" w:dyaOrig="360" w14:anchorId="62BC5564">
          <v:shape id="_x0000_i2673" type="#_x0000_t75" style="width:15.05pt;height:19.35pt" o:ole="">
            <v:imagedata r:id="rId3321" o:title=""/>
          </v:shape>
          <o:OLEObject Type="Embed" ProgID="Equation.DSMT4" ShapeID="_x0000_i2673" DrawAspect="Content" ObjectID="_1493040145" r:id="rId3322"/>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w:t>
      </w:r>
      <w:proofErr w:type="gramStart"/>
      <w:r>
        <w:t xml:space="preserve">multipliers </w:t>
      </w:r>
      <w:proofErr w:type="gramEnd"/>
      <w:r w:rsidR="00905817" w:rsidRPr="00905817">
        <w:rPr>
          <w:position w:val="-12"/>
        </w:rPr>
        <w:object w:dxaOrig="320" w:dyaOrig="360" w14:anchorId="030C4B57">
          <v:shape id="_x0000_i2674" type="#_x0000_t75" style="width:15.6pt;height:19.35pt" o:ole="">
            <v:imagedata r:id="rId3323" o:title=""/>
          </v:shape>
          <o:OLEObject Type="Embed" ProgID="Equation.DSMT4" ShapeID="_x0000_i2674" DrawAspect="Content" ObjectID="_1493040146" r:id="rId3324"/>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75" type="#_x0000_t75" style="width:58.05pt;height:39.75pt" o:ole="">
            <v:imagedata r:id="rId3325" o:title=""/>
          </v:shape>
          <o:OLEObject Type="Embed" ProgID="Equation.DSMT4" ShapeID="_x0000_i2675" DrawAspect="Content" ObjectID="_1493040147" r:id="rId33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55</w:instrText>
      </w:r>
      <w:r w:rsidR="008735F1">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76" type="#_x0000_t75" style="width:20.4pt;height:19.9pt" o:ole="">
            <v:imagedata r:id="rId3327" o:title=""/>
          </v:shape>
          <o:OLEObject Type="Embed" ProgID="Equation.DSMT4" ShapeID="_x0000_i2676" DrawAspect="Content" ObjectID="_1493040148" r:id="rId3328"/>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77" type="#_x0000_t75" style="width:131.1pt;height:25.8pt" o:ole="">
            <v:imagedata r:id="rId3329" o:title=""/>
          </v:shape>
          <o:OLEObject Type="Embed" ProgID="Equation.DSMT4" ShapeID="_x0000_i2677" DrawAspect="Content" ObjectID="_1493040149" r:id="rId33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56</w:instrText>
      </w:r>
      <w:r w:rsidR="008735F1">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proofErr w:type="gramStart"/>
      <w:r>
        <w:t>where</w:t>
      </w:r>
      <w:proofErr w:type="gramEnd"/>
      <w:r>
        <w:t xml:space="preserve"> the contact tractions used to compute </w:t>
      </w:r>
      <w:r w:rsidR="00905817" w:rsidRPr="00905817">
        <w:rPr>
          <w:position w:val="-4"/>
        </w:rPr>
        <w:object w:dxaOrig="300" w:dyaOrig="300" w14:anchorId="3618441D">
          <v:shape id="_x0000_i2678" type="#_x0000_t75" style="width:15.05pt;height:15.05pt" o:ole="">
            <v:imagedata r:id="rId3331" o:title=""/>
          </v:shape>
          <o:OLEObject Type="Embed" ProgID="Equation.DSMT4" ShapeID="_x0000_i2678" DrawAspect="Content" ObjectID="_1493040150" r:id="rId3332"/>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79" type="#_x0000_t75" style="width:106.4pt;height:24.2pt" o:ole="">
            <v:imagedata r:id="rId3333" o:title=""/>
          </v:shape>
          <o:OLEObject Type="Embed" ProgID="Equation.DSMT4" ShapeID="_x0000_i2679" DrawAspect="Content" ObjectID="_1493040151" r:id="rId3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57</w:instrText>
      </w:r>
      <w:r w:rsidR="008735F1">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0" type="#_x0000_t75" style="width:118.2pt;height:41.9pt" o:ole="">
            <v:imagedata r:id="rId3335" o:title=""/>
          </v:shape>
          <o:OLEObject Type="Embed" ProgID="Equation.DSMT4" ShapeID="_x0000_i2680" DrawAspect="Content" ObjectID="_1493040152" r:id="rId33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58</w:instrText>
      </w:r>
      <w:r w:rsidR="008735F1">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870" w:name="_Toc289032634"/>
      <w:r>
        <w:t xml:space="preserve">Automatic </w:t>
      </w:r>
      <w:r w:rsidR="0081541F">
        <w:t>P</w:t>
      </w:r>
      <w:r>
        <w:t xml:space="preserve">enalty </w:t>
      </w:r>
      <w:r w:rsidR="0081541F">
        <w:t>C</w:t>
      </w:r>
      <w:r>
        <w:t>alculation</w:t>
      </w:r>
      <w:bookmarkEnd w:id="1870"/>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81" type="#_x0000_t75" style="width:15.05pt;height:19.35pt" o:ole="">
            <v:imagedata r:id="rId3337" o:title=""/>
          </v:shape>
          <o:OLEObject Type="Embed" ProgID="Equation.DSMT4" ShapeID="_x0000_i2681" DrawAspect="Content" ObjectID="_1493040153" r:id="rId3338"/>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82" type="#_x0000_t75" style="width:65pt;height:36.55pt" o:ole="">
            <v:imagedata r:id="rId3339" o:title=""/>
          </v:shape>
          <o:OLEObject Type="Embed" ProgID="Equation.DSMT4" ShapeID="_x0000_i2682" DrawAspect="Content" ObjectID="_1493040154" r:id="rId3340"/>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59</w:instrText>
      </w:r>
      <w:r w:rsidR="008735F1">
        <w:rPr>
          <w:noProof/>
        </w:rPr>
        <w:fldChar w:fldCharType="end"/>
      </w:r>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83" type="#_x0000_t75" style="width:15.05pt;height:19.35pt" o:ole="">
            <v:imagedata r:id="rId3341" o:title=""/>
          </v:shape>
          <o:OLEObject Type="Embed" ProgID="Equation.DSMT4" ShapeID="_x0000_i2683" DrawAspect="Content" ObjectID="_1493040155" r:id="rId3342"/>
        </w:object>
      </w:r>
      <w:r>
        <w:t xml:space="preserve">is the effective bulk modulus, </w:t>
      </w:r>
      <w:r w:rsidR="00905817" w:rsidRPr="00905817">
        <w:rPr>
          <w:position w:val="-12"/>
        </w:rPr>
        <w:object w:dxaOrig="260" w:dyaOrig="360" w14:anchorId="2DD7BABB">
          <v:shape id="_x0000_i2684" type="#_x0000_t75" style="width:12.9pt;height:19.35pt" o:ole="">
            <v:imagedata r:id="rId3343" o:title=""/>
          </v:shape>
          <o:OLEObject Type="Embed" ProgID="Equation.DSMT4" ShapeID="_x0000_i2684" DrawAspect="Content" ObjectID="_1493040156" r:id="rId3344"/>
        </w:object>
      </w:r>
      <w:r>
        <w:t xml:space="preserve">the surface area of the facet, </w:t>
      </w:r>
      <w:r w:rsidR="00905817" w:rsidRPr="00905817">
        <w:rPr>
          <w:position w:val="-12"/>
        </w:rPr>
        <w:object w:dxaOrig="240" w:dyaOrig="360" w14:anchorId="318CF084">
          <v:shape id="_x0000_i2685" type="#_x0000_t75" style="width:12.35pt;height:19.35pt" o:ole="">
            <v:imagedata r:id="rId3345" o:title=""/>
          </v:shape>
          <o:OLEObject Type="Embed" ProgID="Equation.DSMT4" ShapeID="_x0000_i2685" DrawAspect="Content" ObjectID="_1493040157" r:id="rId3346"/>
        </w:object>
      </w:r>
      <w:r>
        <w:t xml:space="preserve">the volume of the element to which this facet belongs and </w:t>
      </w:r>
      <w:r w:rsidR="00905817" w:rsidRPr="00905817">
        <w:rPr>
          <w:position w:val="-12"/>
        </w:rPr>
        <w:object w:dxaOrig="340" w:dyaOrig="360" w14:anchorId="20F4B578">
          <v:shape id="_x0000_i2686" type="#_x0000_t75" style="width:17.2pt;height:19.35pt" o:ole="">
            <v:imagedata r:id="rId3347" o:title=""/>
          </v:shape>
          <o:OLEObject Type="Embed" ProgID="Equation.DSMT4" ShapeID="_x0000_i2686" DrawAspect="Content" ObjectID="_1493040158" r:id="rId3348"/>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1871" w:name="_Ref250038634"/>
      <w:bookmarkStart w:id="1872" w:name="_Toc289032635"/>
      <w:r>
        <w:t xml:space="preserve">Alternative </w:t>
      </w:r>
      <w:r w:rsidR="0081541F">
        <w:t>F</w:t>
      </w:r>
      <w:r>
        <w:t>ormulations</w:t>
      </w:r>
      <w:bookmarkEnd w:id="1871"/>
      <w:bookmarkEnd w:id="1872"/>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87" type="#_x0000_t75" style="width:141.85pt;height:32.8pt" o:ole="">
            <v:imagedata r:id="rId3349" o:title=""/>
          </v:shape>
          <o:OLEObject Type="Embed" ProgID="Equation.DSMT4" ShapeID="_x0000_i2687" DrawAspect="Content" ObjectID="_1493040159" r:id="rId335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w:instrText>
      </w:r>
      <w:r w:rsidR="008735F1">
        <w:instrText xml:space="preserve">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60</w:instrText>
      </w:r>
      <w:r w:rsidR="008735F1">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88" type="#_x0000_t75" style="width:176.25pt;height:25.8pt" o:ole="">
            <v:imagedata r:id="rId3351" o:title=""/>
          </v:shape>
          <o:OLEObject Type="Embed" ProgID="Equation.DSMT4" ShapeID="_x0000_i2688" DrawAspect="Content" ObjectID="_1493040160" r:id="rId335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73" w:name="ZEqnNum299947"/>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61</w:instrText>
      </w:r>
      <w:r w:rsidR="008735F1">
        <w:rPr>
          <w:noProof/>
        </w:rPr>
        <w:fldChar w:fldCharType="end"/>
      </w:r>
      <w:r>
        <w:instrText>)</w:instrText>
      </w:r>
      <w:bookmarkEnd w:id="1873"/>
      <w:r>
        <w:fldChar w:fldCharType="end"/>
      </w:r>
    </w:p>
    <w:p w14:paraId="7F11C924" w14:textId="7800A7FC" w:rsidR="008C7882" w:rsidRDefault="008C7882" w:rsidP="008C7882">
      <w:r>
        <w:lastRenderedPageBreak/>
        <w:t xml:space="preserve"> </w:t>
      </w:r>
      <w:proofErr w:type="gramStart"/>
      <w:r>
        <w:t>where</w:t>
      </w:r>
      <w:proofErr w:type="gramEnd"/>
      <w:r>
        <w:t xml:space="preserve">, </w:t>
      </w:r>
      <w:r w:rsidR="00905817" w:rsidRPr="00905817">
        <w:rPr>
          <w:position w:val="-6"/>
        </w:rPr>
        <w:object w:dxaOrig="360" w:dyaOrig="340" w14:anchorId="1B2358D0">
          <v:shape id="_x0000_i2689" type="#_x0000_t75" style="width:19.35pt;height:17.2pt" o:ole="">
            <v:imagedata r:id="rId3353" o:title=""/>
          </v:shape>
          <o:OLEObject Type="Embed" ProgID="Equation.DSMT4" ShapeID="_x0000_i2689" DrawAspect="Content" ObjectID="_1493040161" r:id="rId3354"/>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0" type="#_x0000_t75" style="width:30.65pt;height:19.9pt" o:ole="">
            <v:imagedata r:id="rId3355" o:title=""/>
          </v:shape>
          <o:OLEObject Type="Embed" ProgID="Equation.DSMT4" ShapeID="_x0000_i2690" DrawAspect="Content" ObjectID="_1493040162" r:id="rId3356"/>
        </w:object>
      </w:r>
      <w:r>
        <w:t xml:space="preserve">is no longer the closest point projection of </w:t>
      </w:r>
      <w:r>
        <w:rPr>
          <w:b/>
        </w:rPr>
        <w:t xml:space="preserve">X </w:t>
      </w:r>
      <w:r>
        <w:t xml:space="preserve">onto the master surface, but instead is the normal projection </w:t>
      </w:r>
      <w:proofErr w:type="gramStart"/>
      <w:r>
        <w:t xml:space="preserve">along </w:t>
      </w:r>
      <w:proofErr w:type="gramEnd"/>
      <w:r w:rsidR="00905817" w:rsidRPr="00905817">
        <w:rPr>
          <w:position w:val="-6"/>
        </w:rPr>
        <w:object w:dxaOrig="360" w:dyaOrig="340" w14:anchorId="2DC9A815">
          <v:shape id="_x0000_i2691" type="#_x0000_t75" style="width:19.35pt;height:17.2pt" o:ole="">
            <v:imagedata r:id="rId3357" o:title=""/>
          </v:shape>
          <o:OLEObject Type="Embed" ProgID="Equation.DSMT4" ShapeID="_x0000_i2691" DrawAspect="Content" ObjectID="_1493040163" r:id="rId3358"/>
        </w:object>
      </w:r>
      <w:r>
        <w:t xml:space="preserve">. The linearization of equation </w:t>
      </w:r>
      <w:r>
        <w:fldChar w:fldCharType="begin"/>
      </w:r>
      <w:r>
        <w:instrText xml:space="preserve"> GOTOBUTTON ZEqnNum299947  \* MERGEFORMAT </w:instrText>
      </w:r>
      <w:r w:rsidR="008735F1">
        <w:fldChar w:fldCharType="begin"/>
      </w:r>
      <w:r w:rsidR="008735F1">
        <w:instrText xml:space="preserve"> REF ZEqnNum299947 \! \* MERGEFORMAT </w:instrText>
      </w:r>
      <w:r w:rsidR="008735F1">
        <w:fldChar w:fldCharType="separate"/>
      </w:r>
      <w:r w:rsidR="00E3755C">
        <w:instrText>(6.61)</w:instrText>
      </w:r>
      <w:r w:rsidR="008735F1">
        <w:fldChar w:fldCharType="end"/>
      </w:r>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692" type="#_x0000_t75" style="width:198.25pt;height:24.2pt" o:ole="">
            <v:imagedata r:id="rId3359" o:title=""/>
          </v:shape>
          <o:OLEObject Type="Embed" ProgID="Equation.DSMT4" ShapeID="_x0000_i2692" DrawAspect="Content" ObjectID="_1493040164" r:id="rId336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74" w:name="ZEqnNum619824"/>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62</w:instrText>
      </w:r>
      <w:r w:rsidR="008735F1">
        <w:rPr>
          <w:noProof/>
        </w:rPr>
        <w:fldChar w:fldCharType="end"/>
      </w:r>
      <w:r>
        <w:instrText>)</w:instrText>
      </w:r>
      <w:bookmarkEnd w:id="1874"/>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693" type="#_x0000_t75" style="width:59.1pt;height:37.05pt" o:ole="">
            <v:imagedata r:id="rId3361" o:title=""/>
          </v:shape>
          <o:OLEObject Type="Embed" ProgID="Equation.DSMT4" ShapeID="_x0000_i2693" DrawAspect="Content" ObjectID="_1493040165" r:id="rId3362"/>
        </w:object>
      </w:r>
      <w:r>
        <w:t xml:space="preserve">are the tangent vectors to the master surface </w:t>
      </w:r>
      <w:proofErr w:type="gramStart"/>
      <w:r>
        <w:t xml:space="preserve">at </w:t>
      </w:r>
      <w:proofErr w:type="gramEnd"/>
      <w:r w:rsidR="00905817" w:rsidRPr="00905817">
        <w:rPr>
          <w:position w:val="-14"/>
        </w:rPr>
        <w:object w:dxaOrig="639" w:dyaOrig="400" w14:anchorId="0B654562">
          <v:shape id="_x0000_i2694" type="#_x0000_t75" style="width:30.65pt;height:19.9pt" o:ole="">
            <v:imagedata r:id="rId3363" o:title=""/>
          </v:shape>
          <o:OLEObject Type="Embed" ProgID="Equation.DSMT4" ShapeID="_x0000_i2694" DrawAspect="Content" ObjectID="_1493040166" r:id="rId3364"/>
        </w:object>
      </w:r>
      <w:r>
        <w:t xml:space="preserve">. Note that since </w:t>
      </w:r>
      <w:r w:rsidR="00905817" w:rsidRPr="00905817">
        <w:rPr>
          <w:position w:val="-6"/>
        </w:rPr>
        <w:object w:dxaOrig="360" w:dyaOrig="340" w14:anchorId="375932EA">
          <v:shape id="_x0000_i2695" type="#_x0000_t75" style="width:19.35pt;height:17.2pt" o:ole="">
            <v:imagedata r:id="rId3365" o:title=""/>
          </v:shape>
          <o:OLEObject Type="Embed" ProgID="Equation.DSMT4" ShapeID="_x0000_i2695" DrawAspect="Content" ObjectID="_1493040167" r:id="rId3366"/>
        </w:object>
      </w:r>
      <w:r>
        <w:t xml:space="preserve">is normal to the slave surface, equation </w:t>
      </w:r>
      <w:r>
        <w:fldChar w:fldCharType="begin"/>
      </w:r>
      <w:r>
        <w:instrText xml:space="preserve"> GOTOBUTTON ZEqnNum619824  \* MERGEFORMAT </w:instrText>
      </w:r>
      <w:r w:rsidR="008735F1">
        <w:fldChar w:fldCharType="begin"/>
      </w:r>
      <w:r w:rsidR="008735F1">
        <w:instrText xml:space="preserve"> REF ZEqnNum619824 \! \* MERGEFORMAT </w:instrText>
      </w:r>
      <w:r w:rsidR="008735F1">
        <w:fldChar w:fldCharType="separate"/>
      </w:r>
      <w:r w:rsidR="00E3755C">
        <w:instrText>(6.62)</w:instrText>
      </w:r>
      <w:r w:rsidR="008735F1">
        <w:fldChar w:fldCharType="end"/>
      </w:r>
      <w:r>
        <w:fldChar w:fldCharType="end"/>
      </w:r>
      <w:r>
        <w:t xml:space="preserve"> does not reduce to </w:t>
      </w:r>
      <w:proofErr w:type="gramStart"/>
      <w:r>
        <w:t xml:space="preserve">equation </w:t>
      </w:r>
      <w:proofErr w:type="gramEnd"/>
      <w:r>
        <w:fldChar w:fldCharType="begin"/>
      </w:r>
      <w:r>
        <w:instrText xml:space="preserve"> GOTOBUTTON ZEqnNum436914  \* MERGEFORMAT </w:instrText>
      </w:r>
      <w:r w:rsidR="008735F1">
        <w:fldChar w:fldCharType="begin"/>
      </w:r>
      <w:r w:rsidR="008735F1">
        <w:instrText xml:space="preserve"> REF ZEq</w:instrText>
      </w:r>
      <w:r w:rsidR="008735F1">
        <w:instrText xml:space="preserve">nNum436914 \! \* MERGEFORMAT </w:instrText>
      </w:r>
      <w:r w:rsidR="008735F1">
        <w:fldChar w:fldCharType="separate"/>
      </w:r>
      <w:r w:rsidR="00E3755C">
        <w:instrText>(6.36)</w:instrText>
      </w:r>
      <w:r w:rsidR="008735F1">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696" type="#_x0000_t75" style="width:118.2pt;height:41.9pt" o:ole="">
            <v:imagedata r:id="rId3367" o:title=""/>
          </v:shape>
          <o:OLEObject Type="Embed" ProgID="Equation.DSMT4" ShapeID="_x0000_i2696" DrawAspect="Content" ObjectID="_1493040168" r:id="rId336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75" w:name="ZEqnNum748121"/>
      <w:r>
        <w:instrText>(</w:instrText>
      </w:r>
      <w:r w:rsidR="008735F1">
        <w:fldChar w:fldCharType="begin"/>
      </w:r>
      <w:r w:rsidR="008735F1">
        <w:instrText xml:space="preserve"> SEQ MTSec \c \* Arabic \* </w:instrText>
      </w:r>
      <w:r w:rsidR="008735F1">
        <w:instrText xml:space="preserve">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63</w:instrText>
      </w:r>
      <w:r w:rsidR="008735F1">
        <w:rPr>
          <w:noProof/>
        </w:rPr>
        <w:fldChar w:fldCharType="end"/>
      </w:r>
      <w:r>
        <w:instrText>)</w:instrText>
      </w:r>
      <w:bookmarkEnd w:id="1875"/>
      <w:r>
        <w:fldChar w:fldCharType="end"/>
      </w:r>
    </w:p>
    <w:p w14:paraId="76890F25" w14:textId="01A8E8FC" w:rsidR="008C7882" w:rsidRDefault="008C7882" w:rsidP="008C7882">
      <w:proofErr w:type="gramStart"/>
      <w:r>
        <w:t>where</w:t>
      </w:r>
      <w:proofErr w:type="gramEnd"/>
      <w:r>
        <w:t xml:space="preserve">, </w:t>
      </w:r>
      <w:r w:rsidR="00905817" w:rsidRPr="00905817">
        <w:rPr>
          <w:position w:val="-12"/>
        </w:rPr>
        <w:object w:dxaOrig="360" w:dyaOrig="400" w14:anchorId="5C3A56AD">
          <v:shape id="_x0000_i2697" type="#_x0000_t75" style="width:19.35pt;height:19.9pt" o:ole="">
            <v:imagedata r:id="rId3369" o:title=""/>
          </v:shape>
          <o:OLEObject Type="Embed" ProgID="Equation.DSMT4" ShapeID="_x0000_i2697" DrawAspect="Content" ObjectID="_1493040169" r:id="rId3370"/>
        </w:object>
      </w:r>
      <w:r>
        <w:t xml:space="preserve">are the tangent vectors to </w:t>
      </w:r>
      <w:r w:rsidR="00905817" w:rsidRPr="00905817">
        <w:rPr>
          <w:position w:val="-10"/>
        </w:rPr>
        <w:object w:dxaOrig="360" w:dyaOrig="380" w14:anchorId="5FCDB0BE">
          <v:shape id="_x0000_i2698" type="#_x0000_t75" style="width:19.35pt;height:19.35pt" o:ole="">
            <v:imagedata r:id="rId3371" o:title=""/>
          </v:shape>
          <o:OLEObject Type="Embed" ProgID="Equation.DSMT4" ShapeID="_x0000_i2698" DrawAspect="Content" ObjectID="_1493040170" r:id="rId3372"/>
        </w:object>
      </w:r>
      <w:r>
        <w:t xml:space="preserve">evaluated at </w:t>
      </w:r>
      <w:r>
        <w:rPr>
          <w:b/>
        </w:rPr>
        <w:t>X</w:t>
      </w:r>
      <w:r>
        <w:t xml:space="preserve">. Using </w:t>
      </w:r>
      <w:r>
        <w:fldChar w:fldCharType="begin"/>
      </w:r>
      <w:r>
        <w:instrText xml:space="preserve"> GOTOBUTTON ZEqnNum748121  \* MERGEFORMAT </w:instrText>
      </w:r>
      <w:r w:rsidR="008735F1">
        <w:fldChar w:fldCharType="begin"/>
      </w:r>
      <w:r w:rsidR="008735F1">
        <w:instrText xml:space="preserve"> REF ZEqnNum748121 \! \* MERGEFORMAT </w:instrText>
      </w:r>
      <w:r w:rsidR="008735F1">
        <w:fldChar w:fldCharType="separate"/>
      </w:r>
      <w:r w:rsidR="00E3755C">
        <w:instrText>(6.63)</w:instrText>
      </w:r>
      <w:r w:rsidR="008735F1">
        <w:fldChar w:fldCharType="end"/>
      </w:r>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699" type="#_x0000_t75" style="width:191.8pt;height:32.8pt" o:ole="">
            <v:imagedata r:id="rId3373" o:title=""/>
          </v:shape>
          <o:OLEObject Type="Embed" ProgID="Equation.DSMT4" ShapeID="_x0000_i2699" DrawAspect="Content" ObjectID="_1493040171" r:id="rId337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76" w:name="ZEqnNum569465"/>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64</w:instrText>
      </w:r>
      <w:r w:rsidR="008735F1">
        <w:rPr>
          <w:noProof/>
        </w:rPr>
        <w:fldChar w:fldCharType="end"/>
      </w:r>
      <w:r>
        <w:instrText>)</w:instrText>
      </w:r>
      <w:bookmarkEnd w:id="1876"/>
      <w:r>
        <w:fldChar w:fldCharType="end"/>
      </w:r>
    </w:p>
    <w:p w14:paraId="252546D4" w14:textId="62D95E36" w:rsidR="008C7882" w:rsidRDefault="008C7882" w:rsidP="008C7882">
      <w:r>
        <w:t>Where we assumed that the integration domain can be mapped to a 2D parametric domain</w:t>
      </w:r>
      <w:proofErr w:type="gramStart"/>
      <w:r>
        <w:t xml:space="preserve">, </w:t>
      </w:r>
      <w:proofErr w:type="gramEnd"/>
      <w:r w:rsidR="00905817" w:rsidRPr="00905817">
        <w:rPr>
          <w:position w:val="-14"/>
        </w:rPr>
        <w:object w:dxaOrig="999" w:dyaOrig="400" w14:anchorId="0F437C64">
          <v:shape id="_x0000_i2700" type="#_x0000_t75" style="width:49.95pt;height:19.9pt" o:ole="">
            <v:imagedata r:id="rId3375" o:title=""/>
          </v:shape>
          <o:OLEObject Type="Embed" ProgID="Equation.DSMT4" ShapeID="_x0000_i2700" DrawAspect="Content" ObjectID="_1493040172" r:id="rId3376"/>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r w:rsidR="008735F1">
        <w:fldChar w:fldCharType="begin"/>
      </w:r>
      <w:r w:rsidR="008735F1">
        <w:instrText xml:space="preserve"> REF ZEqnNum569465 \! \* MERGEFORMAT </w:instrText>
      </w:r>
      <w:r w:rsidR="008735F1">
        <w:fldChar w:fldCharType="separate"/>
      </w:r>
      <w:r w:rsidR="00E3755C">
        <w:instrText>(6.64)</w:instrText>
      </w:r>
      <w:r w:rsidR="008735F1">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01" type="#_x0000_t75" style="width:293.9pt;height:118.2pt" o:ole="">
            <v:imagedata r:id="rId3377" o:title=""/>
          </v:shape>
          <o:OLEObject Type="Embed" ProgID="Equation.DSMT4" ShapeID="_x0000_i2701" DrawAspect="Content" ObjectID="_1493040173" r:id="rId33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65</w:instrText>
      </w:r>
      <w:r w:rsidR="008735F1">
        <w:rPr>
          <w:noProof/>
        </w:rPr>
        <w:fldChar w:fldCharType="end"/>
      </w:r>
      <w:r>
        <w:instrText>)</w:instrText>
      </w:r>
      <w:r>
        <w:fldChar w:fldCharType="end"/>
      </w:r>
    </w:p>
    <w:p w14:paraId="0F6D545D" w14:textId="32771BD1" w:rsidR="008C7882" w:rsidRDefault="008C7882" w:rsidP="008C7882">
      <w:proofErr w:type="gramStart"/>
      <w:r>
        <w:t>where</w:t>
      </w:r>
      <w:proofErr w:type="gramEnd"/>
      <w:r>
        <w:t xml:space="preserve">, </w:t>
      </w:r>
      <w:r w:rsidR="00905817" w:rsidRPr="00905817">
        <w:rPr>
          <w:position w:val="-14"/>
        </w:rPr>
        <w:object w:dxaOrig="1440" w:dyaOrig="420" w14:anchorId="465E7F95">
          <v:shape id="_x0000_i2702" type="#_x0000_t75" style="width:1in;height:20.4pt" o:ole="">
            <v:imagedata r:id="rId3379" o:title=""/>
          </v:shape>
          <o:OLEObject Type="Embed" ProgID="Equation.DSMT4" ShapeID="_x0000_i2702" DrawAspect="Content" ObjectID="_1493040174" r:id="rId3380"/>
        </w:object>
      </w:r>
      <w:r>
        <w:t xml:space="preserve">and </w:t>
      </w:r>
      <w:r w:rsidR="00905817" w:rsidRPr="00905817">
        <w:rPr>
          <w:position w:val="-20"/>
        </w:rPr>
        <w:object w:dxaOrig="1300" w:dyaOrig="480" w14:anchorId="6079B6DD">
          <v:shape id="_x0000_i2703" type="#_x0000_t75" style="width:65pt;height:24.2pt" o:ole="">
            <v:imagedata r:id="rId3381" o:title=""/>
          </v:shape>
          <o:OLEObject Type="Embed" ProgID="Equation.DSMT4" ShapeID="_x0000_i2703" DrawAspect="Content" ObjectID="_1493040175" r:id="rId3382"/>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877" w:name="_Toc289032636"/>
      <w:r>
        <w:lastRenderedPageBreak/>
        <w:t>Biphasic Contact</w:t>
      </w:r>
      <w:bookmarkEnd w:id="1877"/>
    </w:p>
    <w:p w14:paraId="55E6EC17" w14:textId="77777777" w:rsidR="00277B83" w:rsidRPr="006F687B" w:rsidRDefault="00277B83" w:rsidP="00277B83">
      <w:pPr>
        <w:pStyle w:val="Heading3"/>
      </w:pPr>
      <w:bookmarkStart w:id="1878" w:name="_Toc289032637"/>
      <w:r>
        <w:t>Contact Integral</w:t>
      </w:r>
      <w:bookmarkEnd w:id="1878"/>
    </w:p>
    <w:p w14:paraId="16FC2498" w14:textId="6A434D97" w:rsidR="00277B83" w:rsidRDefault="00277B83" w:rsidP="00277B83">
      <w:r>
        <w:t xml:space="preserve">See Section </w:t>
      </w:r>
      <w:r>
        <w:fldChar w:fldCharType="begin"/>
      </w:r>
      <w:r>
        <w:instrText xml:space="preserve"> REF _Ref167097234 \r \h </w:instrText>
      </w:r>
      <w:r>
        <w:fldChar w:fldCharType="separate"/>
      </w:r>
      <w:ins w:id="1879" w:author="Gerard" w:date="2015-05-06T12:49:00Z">
        <w:r w:rsidR="00E3755C">
          <w:t>5.6</w:t>
        </w:r>
      </w:ins>
      <w:del w:id="1880" w:author="Gerard" w:date="2015-03-21T10:54:00Z">
        <w:r w:rsidR="008D52AD" w:rsidDel="00541E56">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04" type="#_x0000_t75" style="width:19.35pt;height:19.35pt" o:ole="">
            <v:imagedata r:id="rId3383" o:title=""/>
          </v:shape>
          <o:OLEObject Type="Embed" ProgID="Equation.DSMT4" ShapeID="_x0000_i2704" DrawAspect="Content" ObjectID="_1493040176" r:id="rId3384"/>
        </w:object>
      </w:r>
      <w:r>
        <w:t xml:space="preserve"> </w:t>
      </w:r>
      <w:proofErr w:type="gramStart"/>
      <w:r>
        <w:t xml:space="preserve">and </w:t>
      </w:r>
      <w:proofErr w:type="gramEnd"/>
      <w:r w:rsidR="00905817" w:rsidRPr="00905817">
        <w:rPr>
          <w:position w:val="-10"/>
        </w:rPr>
        <w:object w:dxaOrig="380" w:dyaOrig="380" w14:anchorId="24E55E2B">
          <v:shape id="_x0000_i2705" type="#_x0000_t75" style="width:19.35pt;height:19.35pt" o:ole="">
            <v:imagedata r:id="rId3385" o:title=""/>
          </v:shape>
          <o:OLEObject Type="Embed" ProgID="Equation.DSMT4" ShapeID="_x0000_i2705" DrawAspect="Content" ObjectID="_1493040177" r:id="rId3386"/>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06" type="#_x0000_t75" style="width:15.6pt;height:17.2pt" o:ole="">
            <v:imagedata r:id="rId3387" o:title=""/>
          </v:shape>
          <o:OLEObject Type="Embed" ProgID="Equation.DSMT4" ShapeID="_x0000_i2706" DrawAspect="Content" ObjectID="_1493040178" r:id="rId3388"/>
        </w:object>
      </w:r>
      <w:r>
        <w:t xml:space="preserve"> and solvent fluxes </w:t>
      </w:r>
      <w:r w:rsidR="00905817" w:rsidRPr="00905817">
        <w:rPr>
          <w:position w:val="-12"/>
        </w:rPr>
        <w:object w:dxaOrig="380" w:dyaOrig="400" w14:anchorId="12C6AA42">
          <v:shape id="_x0000_i2707" type="#_x0000_t75" style="width:19.35pt;height:19.9pt" o:ole="">
            <v:imagedata r:id="rId3389" o:title=""/>
          </v:shape>
          <o:OLEObject Type="Embed" ProgID="Equation.DSMT4" ShapeID="_x0000_i2707" DrawAspect="Content" ObjectID="_1493040179" r:id="rId3390"/>
        </w:object>
      </w:r>
      <w:r>
        <w:t xml:space="preserve"> (</w:t>
      </w:r>
      <w:r w:rsidR="00905817" w:rsidRPr="00905817">
        <w:rPr>
          <w:position w:val="-10"/>
        </w:rPr>
        <w:object w:dxaOrig="660" w:dyaOrig="320" w14:anchorId="083C5CC3">
          <v:shape id="_x0000_i2708" type="#_x0000_t75" style="width:32.8pt;height:15.6pt" o:ole="">
            <v:imagedata r:id="rId3391" o:title=""/>
          </v:shape>
          <o:OLEObject Type="Embed" ProgID="Equation.DSMT4" ShapeID="_x0000_i2708" DrawAspect="Content" ObjectID="_1493040180" r:id="rId3392"/>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09" type="#_x0000_t75" style="width:164.4pt;height:52.1pt" o:ole="">
            <v:imagedata r:id="rId3393" o:title=""/>
          </v:shape>
          <o:OLEObject Type="Embed" ProgID="Equation.DSMT4" ShapeID="_x0000_i2709" DrawAspect="Content" ObjectID="_1493040181" r:id="rId3394"/>
        </w:object>
      </w:r>
      <w:r>
        <w:tab/>
      </w:r>
      <w:r>
        <w:fldChar w:fldCharType="begin"/>
      </w:r>
      <w:r>
        <w:instrText xml:space="preserve"> MACROBUTTON MTPlaceRef \* MERGEFORMAT </w:instrText>
      </w:r>
      <w:r w:rsidR="008735F1">
        <w:fldChar w:fldCharType="begin"/>
      </w:r>
      <w:r w:rsidR="008735F1">
        <w:instrText xml:space="preserve"> SEQ MTEqn \h \* MERGEFO</w:instrText>
      </w:r>
      <w:r w:rsidR="008735F1">
        <w:instrText xml:space="preserve">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66</w:instrText>
      </w:r>
      <w:r w:rsidR="008735F1">
        <w:rPr>
          <w:noProof/>
        </w:rPr>
        <w:fldChar w:fldCharType="end"/>
      </w:r>
      <w:r>
        <w:instrText>)</w:instrText>
      </w:r>
      <w:r>
        <w:fldChar w:fldCharType="end"/>
      </w:r>
    </w:p>
    <w:p w14:paraId="4D50AAB1" w14:textId="75D306E2" w:rsidR="00277B83" w:rsidRDefault="00277B83" w:rsidP="00277B83">
      <w:r>
        <w:t>In the current implementation, only frictionless contact is taken into consideration, so that the contact traction has only a normal component</w:t>
      </w:r>
      <w:proofErr w:type="gramStart"/>
      <w:r>
        <w:t xml:space="preserve">, </w:t>
      </w:r>
      <w:proofErr w:type="gramEnd"/>
      <w:r w:rsidR="00905817" w:rsidRPr="00905817">
        <w:rPr>
          <w:position w:val="-12"/>
        </w:rPr>
        <w:object w:dxaOrig="999" w:dyaOrig="400" w14:anchorId="4E2C2F92">
          <v:shape id="_x0000_i2710" type="#_x0000_t75" style="width:49.95pt;height:19.9pt" o:ole="">
            <v:imagedata r:id="rId3395" o:title=""/>
          </v:shape>
          <o:OLEObject Type="Embed" ProgID="Equation.DSMT4" ShapeID="_x0000_i2710" DrawAspect="Content" ObjectID="_1493040182" r:id="rId3396"/>
        </w:object>
      </w:r>
      <w:r>
        <w:t xml:space="preserve">.  To evaluate and </w:t>
      </w:r>
      <w:proofErr w:type="gramStart"/>
      <w:r>
        <w:t xml:space="preserve">linearize </w:t>
      </w:r>
      <w:proofErr w:type="gramEnd"/>
      <w:r w:rsidR="00905817" w:rsidRPr="00905817">
        <w:rPr>
          <w:position w:val="-12"/>
        </w:rPr>
        <w:object w:dxaOrig="440" w:dyaOrig="360" w14:anchorId="781F8C9E">
          <v:shape id="_x0000_i2711" type="#_x0000_t75" style="width:22.05pt;height:19.35pt" o:ole="">
            <v:imagedata r:id="rId3397" o:title=""/>
          </v:shape>
          <o:OLEObject Type="Embed" ProgID="Equation.DSMT4" ShapeID="_x0000_i2711" DrawAspect="Content" ObjectID="_1493040183" r:id="rId3398"/>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12" type="#_x0000_t75" style="width:104.25pt;height:39.75pt" o:ole="">
            <v:imagedata r:id="rId3399" o:title=""/>
          </v:shape>
          <o:OLEObject Type="Embed" ProgID="Equation.DSMT4" ShapeID="_x0000_i2712" DrawAspect="Content" ObjectID="_1493040184" r:id="rId3400"/>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w:instrText>
      </w:r>
      <w:r w:rsidR="008735F1">
        <w:instrText xml:space="preserve">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67</w:instrText>
      </w:r>
      <w:r w:rsidR="008735F1">
        <w:rPr>
          <w:noProof/>
        </w:rPr>
        <w:fldChar w:fldCharType="end"/>
      </w:r>
      <w:r>
        <w:instrText>)</w:instrText>
      </w:r>
      <w:r>
        <w:fldChar w:fldCharType="end"/>
      </w:r>
    </w:p>
    <w:p w14:paraId="6AC1F65D" w14:textId="61B2E74C" w:rsidR="00277B83" w:rsidRDefault="00277B83" w:rsidP="00277B83">
      <w:proofErr w:type="gramStart"/>
      <w:r>
        <w:t>where</w:t>
      </w:r>
      <w:proofErr w:type="gramEnd"/>
      <w:r>
        <w:t xml:space="preserve"> </w:t>
      </w:r>
      <w:r w:rsidR="00905817" w:rsidRPr="00905817">
        <w:rPr>
          <w:position w:val="-4"/>
        </w:rPr>
        <w:object w:dxaOrig="360" w:dyaOrig="320" w14:anchorId="21BB4454">
          <v:shape id="_x0000_i2713" type="#_x0000_t75" style="width:19.35pt;height:15.6pt" o:ole="">
            <v:imagedata r:id="rId3401" o:title=""/>
          </v:shape>
          <o:OLEObject Type="Embed" ProgID="Equation.DSMT4" ShapeID="_x0000_i2713" DrawAspect="Content" ObjectID="_1493040185" r:id="rId3402"/>
        </w:object>
      </w:r>
      <w:r>
        <w:t xml:space="preserve"> represents the spatial position of points on </w:t>
      </w:r>
      <w:r w:rsidR="00905817" w:rsidRPr="00905817">
        <w:rPr>
          <w:position w:val="-10"/>
        </w:rPr>
        <w:object w:dxaOrig="360" w:dyaOrig="380" w14:anchorId="04A89814">
          <v:shape id="_x0000_i2714" type="#_x0000_t75" style="width:19.35pt;height:19.35pt" o:ole="">
            <v:imagedata r:id="rId3403" o:title=""/>
          </v:shape>
          <o:OLEObject Type="Embed" ProgID="Equation.DSMT4" ShapeID="_x0000_i2714" DrawAspect="Content" ObjectID="_1493040186" r:id="rId3404"/>
        </w:object>
      </w:r>
      <w:r>
        <w:t xml:space="preserve">, and </w:t>
      </w:r>
      <w:r w:rsidR="00905817" w:rsidRPr="00905817">
        <w:rPr>
          <w:position w:val="-16"/>
        </w:rPr>
        <w:object w:dxaOrig="340" w:dyaOrig="420" w14:anchorId="31794EF3">
          <v:shape id="_x0000_i2715" type="#_x0000_t75" style="width:17.2pt;height:20.4pt" o:ole="">
            <v:imagedata r:id="rId3405" o:title=""/>
          </v:shape>
          <o:OLEObject Type="Embed" ProgID="Equation.DSMT4" ShapeID="_x0000_i2715" DrawAspect="Content" ObjectID="_1493040187" r:id="rId3406"/>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16" type="#_x0000_t75" style="width:76.85pt;height:43pt" o:ole="">
            <v:imagedata r:id="rId3407" o:title=""/>
          </v:shape>
          <o:OLEObject Type="Embed" ProgID="Equation.DSMT4" ShapeID="_x0000_i2716" DrawAspect="Content" ObjectID="_1493040188" r:id="rId34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68</w:instrText>
      </w:r>
      <w:r w:rsidR="008735F1">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17" type="#_x0000_t75" style="width:235.35pt;height:52.1pt" o:ole="">
            <v:imagedata r:id="rId3409" o:title=""/>
          </v:shape>
          <o:OLEObject Type="Embed" ProgID="Equation.DSMT4" ShapeID="_x0000_i2717" DrawAspect="Content" ObjectID="_1493040189" r:id="rId34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69</w:instrText>
      </w:r>
      <w:r w:rsidR="008735F1">
        <w:rPr>
          <w:noProof/>
        </w:rPr>
        <w:fldChar w:fldCharType="end"/>
      </w:r>
      <w:r>
        <w:instrText>)</w:instrText>
      </w:r>
      <w:r>
        <w:fldChar w:fldCharType="end"/>
      </w:r>
    </w:p>
    <w:p w14:paraId="02605141" w14:textId="1F559CB4" w:rsidR="00277B83" w:rsidRDefault="00277B83" w:rsidP="00277B83">
      <w:proofErr w:type="gramStart"/>
      <w:r>
        <w:t>and</w:t>
      </w:r>
      <w:proofErr w:type="gramEnd"/>
      <w:r>
        <w:t xml:space="preserve"> t</w:t>
      </w:r>
      <w:r w:rsidRPr="007E76EC">
        <w:t xml:space="preserve">he linearization </w:t>
      </w:r>
      <w:r w:rsidR="00905817" w:rsidRPr="00905817">
        <w:rPr>
          <w:position w:val="-12"/>
        </w:rPr>
        <w:object w:dxaOrig="620" w:dyaOrig="360" w14:anchorId="33245358">
          <v:shape id="_x0000_i2718" type="#_x0000_t75" style="width:30.65pt;height:19.35pt" o:ole="">
            <v:imagedata r:id="rId3411" o:title=""/>
          </v:shape>
          <o:OLEObject Type="Embed" ProgID="Equation.DSMT4" ShapeID="_x0000_i2718" DrawAspect="Content" ObjectID="_1493040190" r:id="rId3412"/>
        </w:object>
      </w:r>
      <w:r w:rsidRPr="007E76EC">
        <w:t xml:space="preserve"> of </w:t>
      </w:r>
      <w:r w:rsidR="00905817" w:rsidRPr="00905817">
        <w:rPr>
          <w:position w:val="-12"/>
        </w:rPr>
        <w:object w:dxaOrig="440" w:dyaOrig="360" w14:anchorId="74920779">
          <v:shape id="_x0000_i2719" type="#_x0000_t75" style="width:22.05pt;height:19.35pt" o:ole="">
            <v:imagedata r:id="rId3413" o:title=""/>
          </v:shape>
          <o:OLEObject Type="Embed" ProgID="Equation.DSMT4" ShapeID="_x0000_i2719" DrawAspect="Content" ObjectID="_1493040191" r:id="rId3414"/>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0" type="#_x0000_t75" style="width:196.65pt;height:34.4pt" o:ole="">
            <v:imagedata r:id="rId3415" o:title=""/>
          </v:shape>
          <o:OLEObject Type="Embed" ProgID="Equation.DSMT4" ShapeID="_x0000_i2720" DrawAspect="Content" ObjectID="_1493040192" r:id="rId341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70</w:instrText>
      </w:r>
      <w:r w:rsidR="008735F1">
        <w:rPr>
          <w:noProof/>
        </w:rPr>
        <w:fldChar w:fldCharType="end"/>
      </w:r>
      <w:r>
        <w:instrText>)</w:instrText>
      </w:r>
      <w:r>
        <w:fldChar w:fldCharType="end"/>
      </w:r>
    </w:p>
    <w:p w14:paraId="2DF15AF9" w14:textId="77777777" w:rsidR="00277B83" w:rsidRDefault="00277B83" w:rsidP="00277B83">
      <w:pPr>
        <w:pStyle w:val="Heading3"/>
      </w:pPr>
      <w:bookmarkStart w:id="1881" w:name="_Toc289032638"/>
      <w:r>
        <w:t>Gap Function</w:t>
      </w:r>
      <w:bookmarkEnd w:id="1881"/>
    </w:p>
    <w:p w14:paraId="1F3BCF43" w14:textId="30ED94D6" w:rsidR="00277B83" w:rsidRDefault="00277B83" w:rsidP="00277B83">
      <w:r w:rsidRPr="007E76EC">
        <w:t xml:space="preserve">The gap </w:t>
      </w:r>
      <w:proofErr w:type="gramStart"/>
      <w:r w:rsidRPr="007E76EC">
        <w:t xml:space="preserve">function </w:t>
      </w:r>
      <w:proofErr w:type="gramEnd"/>
      <w:r w:rsidR="00905817" w:rsidRPr="00905817">
        <w:rPr>
          <w:position w:val="-10"/>
        </w:rPr>
        <w:object w:dxaOrig="220" w:dyaOrig="260" w14:anchorId="49EE8AD3">
          <v:shape id="_x0000_i2721" type="#_x0000_t75" style="width:10.75pt;height:12.9pt" o:ole="">
            <v:imagedata r:id="rId3417" o:title=""/>
          </v:shape>
          <o:OLEObject Type="Embed" ProgID="Equation.DSMT4" ShapeID="_x0000_i2721" DrawAspect="Content" ObjectID="_1493040193" r:id="rId3418"/>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22" type="#_x0000_t75" style="width:185.9pt;height:24.2pt" o:ole="">
            <v:imagedata r:id="rId3419" o:title=""/>
          </v:shape>
          <o:OLEObject Type="Embed" ProgID="Equation.DSMT4" ShapeID="_x0000_i2722" DrawAspect="Content" ObjectID="_1493040194" r:id="rId3420"/>
        </w:object>
      </w:r>
      <w:r w:rsidR="00D6556C">
        <w:t>.</w:t>
      </w:r>
      <w:r>
        <w:tab/>
      </w:r>
      <w:r>
        <w:fldChar w:fldCharType="begin"/>
      </w:r>
      <w:r>
        <w:instrText xml:space="preserve"> MACROBUTTON MTPlaceRef \* MERGEFORMAT </w:instrText>
      </w:r>
      <w:r w:rsidR="008735F1">
        <w:fldChar w:fldCharType="begin"/>
      </w:r>
      <w:r w:rsidR="008735F1">
        <w:instrText xml:space="preserve"> SEQ MTEqn \</w:instrText>
      </w:r>
      <w:r w:rsidR="008735F1">
        <w:instrText xml:space="preserve">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71</w:instrText>
      </w:r>
      <w:r w:rsidR="008735F1">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23" type="#_x0000_t75" style="width:200.95pt;height:2in" o:ole="">
            <v:imagedata r:id="rId3421" o:title=""/>
          </v:shape>
          <o:OLEObject Type="Embed" ProgID="Equation.DSMT4" ShapeID="_x0000_i2723" DrawAspect="Content" ObjectID="_1493040195" r:id="rId342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72</w:instrText>
      </w:r>
      <w:r w:rsidR="008735F1">
        <w:rPr>
          <w:noProof/>
        </w:rPr>
        <w:fldChar w:fldCharType="end"/>
      </w:r>
      <w:r>
        <w:instrText>)</w:instrText>
      </w:r>
      <w:r>
        <w:fldChar w:fldCharType="end"/>
      </w:r>
    </w:p>
    <w:p w14:paraId="04035AB1" w14:textId="77777777" w:rsidR="00277B83" w:rsidRDefault="00277B83" w:rsidP="00277B83">
      <w:proofErr w:type="gramStart"/>
      <w:r>
        <w:t>where</w:t>
      </w:r>
      <w:proofErr w:type="gramEnd"/>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24" type="#_x0000_t75" style="width:231.05pt;height:39.75pt" o:ole="">
            <v:imagedata r:id="rId3423" o:title=""/>
          </v:shape>
          <o:OLEObject Type="Embed" ProgID="Equation.DSMT4" ShapeID="_x0000_i2724" DrawAspect="Content" ObjectID="_1493040196" r:id="rId34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73</w:instrText>
      </w:r>
      <w:r w:rsidR="008735F1">
        <w:rPr>
          <w:noProof/>
        </w:rPr>
        <w:fldChar w:fldCharType="end"/>
      </w:r>
      <w:r>
        <w:instrText>)</w:instrText>
      </w:r>
      <w:r>
        <w:fldChar w:fldCharType="end"/>
      </w:r>
    </w:p>
    <w:p w14:paraId="13978494" w14:textId="0D7C6DD4" w:rsidR="00277B83" w:rsidRDefault="00277B83" w:rsidP="00277B83">
      <w:proofErr w:type="gramStart"/>
      <w:r>
        <w:t>with</w:t>
      </w:r>
      <w:proofErr w:type="gramEnd"/>
      <w:r>
        <w:t xml:space="preserve"> </w:t>
      </w:r>
      <w:r w:rsidR="00905817" w:rsidRPr="00905817">
        <w:rPr>
          <w:position w:val="-16"/>
        </w:rPr>
        <w:object w:dxaOrig="1320" w:dyaOrig="480" w14:anchorId="48D31E80">
          <v:shape id="_x0000_i2725" type="#_x0000_t75" style="width:66.1pt;height:24.2pt" o:ole="">
            <v:imagedata r:id="rId3425" o:title=""/>
          </v:shape>
          <o:OLEObject Type="Embed" ProgID="Equation.DSMT4" ShapeID="_x0000_i2725" DrawAspect="Content" ObjectID="_1493040197" r:id="rId3426"/>
        </w:object>
      </w:r>
      <w:r>
        <w:t xml:space="preserve"> and </w:t>
      </w:r>
      <w:r w:rsidR="00905817" w:rsidRPr="00905817">
        <w:rPr>
          <w:position w:val="-14"/>
        </w:rPr>
        <w:object w:dxaOrig="1380" w:dyaOrig="420" w14:anchorId="22498750">
          <v:shape id="_x0000_i2726" type="#_x0000_t75" style="width:69.3pt;height:20.4pt" o:ole="">
            <v:imagedata r:id="rId3427" o:title=""/>
          </v:shape>
          <o:OLEObject Type="Embed" ProgID="Equation.DSMT4" ShapeID="_x0000_i2726" DrawAspect="Content" ObjectID="_1493040198" r:id="rId3428"/>
        </w:object>
      </w:r>
      <w:r>
        <w:t>.</w:t>
      </w:r>
    </w:p>
    <w:p w14:paraId="36C5CB6D" w14:textId="77777777" w:rsidR="00277B83" w:rsidRDefault="00277B83" w:rsidP="00277B83">
      <w:pPr>
        <w:pStyle w:val="Heading3"/>
      </w:pPr>
      <w:bookmarkStart w:id="1882" w:name="_Toc289032639"/>
      <w:r>
        <w:t>Penalty Method</w:t>
      </w:r>
      <w:bookmarkEnd w:id="1882"/>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27" type="#_x0000_t75" style="width:83.8pt;height:46.2pt" o:ole="">
            <v:imagedata r:id="rId3429" o:title=""/>
          </v:shape>
          <o:OLEObject Type="Embed" ProgID="Equation.DSMT4" ShapeID="_x0000_i2727" DrawAspect="Content" ObjectID="_1493040199" r:id="rId34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74</w:instrText>
      </w:r>
      <w:r w:rsidR="008735F1">
        <w:rPr>
          <w:noProof/>
        </w:rPr>
        <w:fldChar w:fldCharType="end"/>
      </w:r>
      <w:r>
        <w:instrText>)</w:instrText>
      </w:r>
      <w:r>
        <w:fldChar w:fldCharType="end"/>
      </w:r>
    </w:p>
    <w:p w14:paraId="70AFCB3F" w14:textId="69BD908C" w:rsidR="00277B83" w:rsidRDefault="00277B83" w:rsidP="00277B83">
      <w:proofErr w:type="gramStart"/>
      <w:r>
        <w:t>where</w:t>
      </w:r>
      <w:proofErr w:type="gramEnd"/>
      <w:r>
        <w:t xml:space="preserve"> </w:t>
      </w:r>
      <w:r w:rsidR="00905817" w:rsidRPr="00905817">
        <w:rPr>
          <w:position w:val="-12"/>
        </w:rPr>
        <w:object w:dxaOrig="260" w:dyaOrig="360" w14:anchorId="3F3F10F4">
          <v:shape id="_x0000_i2728" type="#_x0000_t75" style="width:12.9pt;height:19.35pt" o:ole="">
            <v:imagedata r:id="rId3431" o:title=""/>
          </v:shape>
          <o:OLEObject Type="Embed" ProgID="Equation.DSMT4" ShapeID="_x0000_i2728" DrawAspect="Content" ObjectID="_1493040200" r:id="rId3432"/>
        </w:object>
      </w:r>
      <w:r>
        <w:t xml:space="preserve"> is a penalty factor associated with </w:t>
      </w:r>
      <w:r w:rsidR="00905817" w:rsidRPr="00905817">
        <w:rPr>
          <w:position w:val="-12"/>
        </w:rPr>
        <w:object w:dxaOrig="220" w:dyaOrig="360" w14:anchorId="10992849">
          <v:shape id="_x0000_i2729" type="#_x0000_t75" style="width:10.75pt;height:19.35pt" o:ole="">
            <v:imagedata r:id="rId3433" o:title=""/>
          </v:shape>
          <o:OLEObject Type="Embed" ProgID="Equation.DSMT4" ShapeID="_x0000_i2729" DrawAspect="Content" ObjectID="_1493040201" r:id="rId3434"/>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0" type="#_x0000_t75" style="width:174.65pt;height:46.2pt" o:ole="">
            <v:imagedata r:id="rId3435" o:title=""/>
          </v:shape>
          <o:OLEObject Type="Embed" ProgID="Equation.DSMT4" ShapeID="_x0000_i2730" DrawAspect="Content" ObjectID="_1493040202" r:id="rId34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w:instrText>
      </w:r>
      <w:r w:rsidR="008735F1">
        <w:instrText xml:space="preserve">RGEFORMAT </w:instrText>
      </w:r>
      <w:r w:rsidR="008735F1">
        <w:fldChar w:fldCharType="separate"/>
      </w:r>
      <w:r w:rsidR="00E3755C">
        <w:rPr>
          <w:noProof/>
        </w:rPr>
        <w:instrText>75</w:instrText>
      </w:r>
      <w:r w:rsidR="008735F1">
        <w:rPr>
          <w:noProof/>
        </w:rPr>
        <w:fldChar w:fldCharType="end"/>
      </w:r>
      <w:r>
        <w:instrText>)</w:instrText>
      </w:r>
      <w:r>
        <w:fldChar w:fldCharType="end"/>
      </w:r>
    </w:p>
    <w:p w14:paraId="7CEBAAA8" w14:textId="0CE335DA" w:rsidR="00277B83" w:rsidRDefault="00277B83" w:rsidP="00277B83">
      <w:proofErr w:type="gramStart"/>
      <w:r>
        <w:t>where</w:t>
      </w:r>
      <w:proofErr w:type="gramEnd"/>
      <w:r>
        <w:t xml:space="preserve"> </w:t>
      </w:r>
      <w:r w:rsidR="00905817" w:rsidRPr="00905817">
        <w:rPr>
          <w:position w:val="-14"/>
        </w:rPr>
        <w:object w:dxaOrig="279" w:dyaOrig="380" w14:anchorId="15120BCC">
          <v:shape id="_x0000_i2731" type="#_x0000_t75" style="width:14.5pt;height:19.35pt" o:ole="">
            <v:imagedata r:id="rId3437" o:title=""/>
          </v:shape>
          <o:OLEObject Type="Embed" ProgID="Equation.DSMT4" ShapeID="_x0000_i2731" DrawAspect="Content" ObjectID="_1493040203" r:id="rId3438"/>
        </w:object>
      </w:r>
      <w:r>
        <w:t xml:space="preserve"> is a penalty factor associated with </w:t>
      </w:r>
      <w:r w:rsidR="00905817" w:rsidRPr="00905817">
        <w:rPr>
          <w:position w:val="-12"/>
        </w:rPr>
        <w:object w:dxaOrig="300" w:dyaOrig="360" w14:anchorId="51C32E73">
          <v:shape id="_x0000_i2732" type="#_x0000_t75" style="width:15.05pt;height:19.35pt" o:ole="">
            <v:imagedata r:id="rId3439" o:title=""/>
          </v:shape>
          <o:OLEObject Type="Embed" ProgID="Equation.DSMT4" ShapeID="_x0000_i2732" DrawAspect="Content" ObjectID="_1493040204" r:id="rId3440"/>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33" type="#_x0000_t75" style="width:195.6pt;height:69.85pt" o:ole="">
            <v:imagedata r:id="rId3441" o:title=""/>
          </v:shape>
          <o:OLEObject Type="Embed" ProgID="Equation.DSMT4" ShapeID="_x0000_i2733" DrawAspect="Content" ObjectID="_1493040205" r:id="rId34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76</w:instrText>
      </w:r>
      <w:r w:rsidR="008735F1">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34" type="#_x0000_t75" style="width:22.05pt;height:19.35pt" o:ole="">
            <v:imagedata r:id="rId3443" o:title=""/>
          </v:shape>
          <o:OLEObject Type="Embed" ProgID="Equation.DSMT4" ShapeID="_x0000_i2734" DrawAspect="Content" ObjectID="_1493040206" r:id="rId3444"/>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35" type="#_x0000_t75" style="width:390.65pt;height:111.2pt" o:ole="">
            <v:imagedata r:id="rId3445" o:title=""/>
          </v:shape>
          <o:OLEObject Type="Embed" ProgID="Equation.DSMT4" ShapeID="_x0000_i2735" DrawAspect="Content" ObjectID="_1493040207" r:id="rId344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77</w:instrText>
      </w:r>
      <w:r w:rsidR="008735F1">
        <w:rPr>
          <w:noProof/>
        </w:rPr>
        <w:fldChar w:fldCharType="end"/>
      </w:r>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36" type="#_x0000_t75" style="width:348.7pt;height:115pt" o:ole="">
            <v:imagedata r:id="rId3447" o:title=""/>
          </v:shape>
          <o:OLEObject Type="Embed" ProgID="Equation.DSMT4" ShapeID="_x0000_i2736" DrawAspect="Content" ObjectID="_1493040208" r:id="rId344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78</w:instrText>
      </w:r>
      <w:r w:rsidR="008735F1">
        <w:rPr>
          <w:noProof/>
        </w:rPr>
        <w:fldChar w:fldCharType="end"/>
      </w:r>
      <w:r>
        <w:instrText>)</w:instrText>
      </w:r>
      <w:r>
        <w:fldChar w:fldCharType="end"/>
      </w:r>
    </w:p>
    <w:p w14:paraId="719A19E8" w14:textId="355CCA31" w:rsidR="00277B83" w:rsidRDefault="00277B83" w:rsidP="00277B83">
      <w:proofErr w:type="gramStart"/>
      <w:r>
        <w:t xml:space="preserve">where </w:t>
      </w:r>
      <w:proofErr w:type="gramEnd"/>
      <w:r w:rsidR="00905817" w:rsidRPr="00905817">
        <w:rPr>
          <w:position w:val="-18"/>
        </w:rPr>
        <w:object w:dxaOrig="1520" w:dyaOrig="480" w14:anchorId="6C184B1A">
          <v:shape id="_x0000_i2737" type="#_x0000_t75" style="width:76.3pt;height:24.2pt" o:ole="">
            <v:imagedata r:id="rId3449" o:title=""/>
          </v:shape>
          <o:OLEObject Type="Embed" ProgID="Equation.DSMT4" ShapeID="_x0000_i2737" DrawAspect="Content" ObjectID="_1493040209" r:id="rId3450"/>
        </w:object>
      </w:r>
      <w:r>
        <w:t>.</w:t>
      </w:r>
    </w:p>
    <w:p w14:paraId="3FE0C16F" w14:textId="77777777" w:rsidR="00277B83" w:rsidRDefault="00277B83" w:rsidP="00277B83">
      <w:pPr>
        <w:pStyle w:val="Heading3"/>
      </w:pPr>
      <w:bookmarkStart w:id="1883" w:name="_Toc289032640"/>
      <w:r>
        <w:t>Discretization</w:t>
      </w:r>
      <w:bookmarkEnd w:id="1883"/>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38" type="#_x0000_t75" style="width:295.5pt;height:37.6pt" o:ole="">
            <v:imagedata r:id="rId3451" o:title=""/>
          </v:shape>
          <o:OLEObject Type="Embed" ProgID="Equation.DSMT4" ShapeID="_x0000_i2738" DrawAspect="Content" ObjectID="_1493040210" r:id="rId3452"/>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79</w:instrText>
      </w:r>
      <w:r w:rsidR="008735F1">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39" type="#_x0000_t75" style="width:211.15pt;height:148.3pt" o:ole="">
            <v:imagedata r:id="rId3453" o:title=""/>
          </v:shape>
          <o:OLEObject Type="Embed" ProgID="Equation.DSMT4" ShapeID="_x0000_i2739" DrawAspect="Content" ObjectID="_1493040211" r:id="rId34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80</w:instrText>
      </w:r>
      <w:r w:rsidR="008735F1">
        <w:rPr>
          <w:noProof/>
        </w:rPr>
        <w:fldChar w:fldCharType="end"/>
      </w:r>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0" type="#_x0000_t75" style="width:216.55pt;height:176.25pt" o:ole="">
            <v:imagedata r:id="rId3455" o:title=""/>
          </v:shape>
          <o:OLEObject Type="Embed" ProgID="Equation.DSMT4" ShapeID="_x0000_i2740" DrawAspect="Content" ObjectID="_1493040212" r:id="rId3456"/>
        </w:object>
      </w:r>
      <w:r>
        <w:tab/>
      </w:r>
      <w:r>
        <w:fldChar w:fldCharType="begin"/>
      </w:r>
      <w:r>
        <w:instrText xml:space="preserve"> MACROBUTTON MTPlaceRef \* MERGEFORMAT </w:instrText>
      </w:r>
      <w:r w:rsidR="008735F1">
        <w:fldChar w:fldCharType="begin"/>
      </w:r>
      <w:r w:rsidR="008735F1">
        <w:instrText xml:space="preserve"> SEQ MTEqn </w:instrText>
      </w:r>
      <w:r w:rsidR="008735F1">
        <w:instrText xml:space="preserve">\h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81</w:instrText>
      </w:r>
      <w:r w:rsidR="008735F1">
        <w:rPr>
          <w:noProof/>
        </w:rPr>
        <w:fldChar w:fldCharType="end"/>
      </w:r>
      <w:r>
        <w:instrText>)</w:instrText>
      </w:r>
      <w:r>
        <w:fldChar w:fldCharType="end"/>
      </w:r>
    </w:p>
    <w:p w14:paraId="6C010B92" w14:textId="77777777" w:rsidR="00277B83" w:rsidRDefault="00277B83" w:rsidP="00277B83">
      <w:proofErr w:type="gramStart"/>
      <w:r>
        <w:t>where</w:t>
      </w:r>
      <w:proofErr w:type="gramEnd"/>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41" type="#_x0000_t75" style="width:188.6pt;height:44.05pt" o:ole="">
            <v:imagedata r:id="rId3457" o:title=""/>
          </v:shape>
          <o:OLEObject Type="Embed" ProgID="Equation.DSMT4" ShapeID="_x0000_i2741" DrawAspect="Content" ObjectID="_1493040213" r:id="rId34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82</w:instrText>
      </w:r>
      <w:r w:rsidR="008735F1">
        <w:rPr>
          <w:noProof/>
        </w:rPr>
        <w:fldChar w:fldCharType="end"/>
      </w:r>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42" type="#_x0000_t75" style="width:273.5pt;height:396.55pt" o:ole="">
            <v:imagedata r:id="rId3459" o:title=""/>
          </v:shape>
          <o:OLEObject Type="Embed" ProgID="Equation.DSMT4" ShapeID="_x0000_i2742" DrawAspect="Content" ObjectID="_1493040214" r:id="rId34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w:instrText>
      </w:r>
      <w:r w:rsidR="008735F1">
        <w:instrText xml:space="preserve">n \c \* Arabic \* MERGEFORMAT </w:instrText>
      </w:r>
      <w:r w:rsidR="008735F1">
        <w:fldChar w:fldCharType="separate"/>
      </w:r>
      <w:r w:rsidR="00E3755C">
        <w:rPr>
          <w:noProof/>
        </w:rPr>
        <w:instrText>83</w:instrText>
      </w:r>
      <w:r w:rsidR="008735F1">
        <w:rPr>
          <w:noProof/>
        </w:rPr>
        <w:fldChar w:fldCharType="end"/>
      </w:r>
      <w:r>
        <w:instrText>)</w:instrText>
      </w:r>
      <w:r>
        <w:fldChar w:fldCharType="end"/>
      </w:r>
    </w:p>
    <w:p w14:paraId="3B7DC17C" w14:textId="77777777" w:rsidR="00277B83" w:rsidRDefault="00277B83" w:rsidP="00277B83">
      <w:proofErr w:type="gramStart"/>
      <w:r>
        <w:t>where</w:t>
      </w:r>
      <w:proofErr w:type="gramEnd"/>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43" type="#_x0000_t75" style="width:220.85pt;height:97.8pt" o:ole="">
            <v:imagedata r:id="rId3461" o:title=""/>
          </v:shape>
          <o:OLEObject Type="Embed" ProgID="Equation.DSMT4" ShapeID="_x0000_i2743" DrawAspect="Content" ObjectID="_1493040215"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84</w:instrText>
      </w:r>
      <w:r w:rsidR="008735F1">
        <w:rPr>
          <w:noProof/>
        </w:rPr>
        <w:fldChar w:fldCharType="end"/>
      </w:r>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44" type="#_x0000_t75" style="width:243.95pt;height:97.8pt" o:ole="">
            <v:imagedata r:id="rId3463" o:title=""/>
          </v:shape>
          <o:OLEObject Type="Embed" ProgID="Equation.DSMT4" ShapeID="_x0000_i2744" DrawAspect="Content" ObjectID="_1493040216" r:id="rId34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85</w:instrText>
      </w:r>
      <w:r w:rsidR="008735F1">
        <w:rPr>
          <w:noProof/>
        </w:rPr>
        <w:fldChar w:fldCharType="end"/>
      </w:r>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45" type="#_x0000_t75" style="width:102.1pt;height:87.6pt" o:ole="">
            <v:imagedata r:id="rId3465" o:title=""/>
          </v:shape>
          <o:OLEObject Type="Embed" ProgID="Equation.DSMT4" ShapeID="_x0000_i2745" DrawAspect="Content" ObjectID="_1493040217" r:id="rId34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86</w:instrText>
      </w:r>
      <w:r w:rsidR="008735F1">
        <w:rPr>
          <w:noProof/>
        </w:rPr>
        <w:fldChar w:fldCharType="end"/>
      </w:r>
      <w:r>
        <w:instrText>)</w:instrText>
      </w:r>
      <w:r>
        <w:fldChar w:fldCharType="end"/>
      </w:r>
    </w:p>
    <w:p w14:paraId="4A5B778D" w14:textId="77777777" w:rsidR="00277B83" w:rsidRDefault="00277B83" w:rsidP="00277B83">
      <w:proofErr w:type="gramStart"/>
      <w:r>
        <w:t>and</w:t>
      </w:r>
      <w:proofErr w:type="gramEnd"/>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46" type="#_x0000_t75" style="width:176.8pt;height:166.05pt" o:ole="">
            <v:imagedata r:id="rId3467" o:title=""/>
          </v:shape>
          <o:OLEObject Type="Embed" ProgID="Equation.DSMT4" ShapeID="_x0000_i2746" DrawAspect="Content" ObjectID="_1493040218"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87</w:instrText>
      </w:r>
      <w:r w:rsidR="008735F1">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884" w:name="_Toc289032641"/>
      <w:r>
        <w:t>Biphasic-Solute Contact</w:t>
      </w:r>
      <w:bookmarkEnd w:id="1884"/>
    </w:p>
    <w:p w14:paraId="01BD12CD" w14:textId="77777777" w:rsidR="006F687B" w:rsidRPr="006F687B" w:rsidRDefault="006F687B" w:rsidP="00CD6991">
      <w:pPr>
        <w:pStyle w:val="Heading3"/>
      </w:pPr>
      <w:bookmarkStart w:id="1885" w:name="_Toc289032642"/>
      <w:r>
        <w:t>Contact Integral</w:t>
      </w:r>
      <w:bookmarkEnd w:id="1885"/>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E3755C">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47" type="#_x0000_t75" style="width:19.35pt;height:19.35pt" o:ole="">
            <v:imagedata r:id="rId3469" o:title=""/>
          </v:shape>
          <o:OLEObject Type="Embed" ProgID="Equation.DSMT4" ShapeID="_x0000_i2747" DrawAspect="Content" ObjectID="_1493040219" r:id="rId3470"/>
        </w:object>
      </w:r>
      <w:r>
        <w:t xml:space="preserve"> </w:t>
      </w:r>
      <w:proofErr w:type="gramStart"/>
      <w:r>
        <w:t xml:space="preserve">and </w:t>
      </w:r>
      <w:proofErr w:type="gramEnd"/>
      <w:r w:rsidR="00905817" w:rsidRPr="00905817">
        <w:rPr>
          <w:position w:val="-10"/>
        </w:rPr>
        <w:object w:dxaOrig="380" w:dyaOrig="380" w14:anchorId="3914F7D8">
          <v:shape id="_x0000_i2748" type="#_x0000_t75" style="width:19.35pt;height:19.35pt" o:ole="">
            <v:imagedata r:id="rId3471" o:title=""/>
          </v:shape>
          <o:OLEObject Type="Embed" ProgID="Equation.DSMT4" ShapeID="_x0000_i2748" DrawAspect="Content" ObjectID="_1493040220" r:id="rId3472"/>
        </w:object>
      </w:r>
      <w:r>
        <w:t xml:space="preserve">.  Due to continuity </w:t>
      </w:r>
      <w:r w:rsidR="00454D1E">
        <w:t>requirements on the traction and fluxes</w:t>
      </w:r>
      <w:r>
        <w:t xml:space="preserve">, the external virtual work resulting from contact </w:t>
      </w:r>
      <w:proofErr w:type="gramStart"/>
      <w:r>
        <w:t xml:space="preserve">tractions </w:t>
      </w:r>
      <w:proofErr w:type="gramEnd"/>
      <w:r w:rsidR="00905817" w:rsidRPr="00905817">
        <w:rPr>
          <w:position w:val="-6"/>
        </w:rPr>
        <w:object w:dxaOrig="320" w:dyaOrig="340" w14:anchorId="790A8EC5">
          <v:shape id="_x0000_i2749" type="#_x0000_t75" style="width:15.6pt;height:17.2pt" o:ole="">
            <v:imagedata r:id="rId3473" o:title=""/>
          </v:shape>
          <o:OLEObject Type="Embed" ProgID="Equation.DSMT4" ShapeID="_x0000_i2749" DrawAspect="Content" ObjectID="_1493040221" r:id="rId3474"/>
        </w:object>
      </w:r>
      <w:r>
        <w:t xml:space="preserve">, solvent fluxes </w:t>
      </w:r>
      <w:r w:rsidR="00905817" w:rsidRPr="00905817">
        <w:rPr>
          <w:position w:val="-12"/>
        </w:rPr>
        <w:object w:dxaOrig="380" w:dyaOrig="400" w14:anchorId="2300FAE4">
          <v:shape id="_x0000_i2750" type="#_x0000_t75" style="width:19.35pt;height:19.9pt" o:ole="">
            <v:imagedata r:id="rId3475" o:title=""/>
          </v:shape>
          <o:OLEObject Type="Embed" ProgID="Equation.DSMT4" ShapeID="_x0000_i2750" DrawAspect="Content" ObjectID="_1493040222" r:id="rId3476"/>
        </w:object>
      </w:r>
      <w:r>
        <w:t xml:space="preserve"> and solute fluxes </w:t>
      </w:r>
      <w:r w:rsidR="00905817" w:rsidRPr="00905817">
        <w:rPr>
          <w:position w:val="-12"/>
        </w:rPr>
        <w:object w:dxaOrig="360" w:dyaOrig="400" w14:anchorId="50CCB3ED">
          <v:shape id="_x0000_i2751" type="#_x0000_t75" style="width:19.35pt;height:19.9pt" o:ole="">
            <v:imagedata r:id="rId3477" o:title=""/>
          </v:shape>
          <o:OLEObject Type="Embed" ProgID="Equation.DSMT4" ShapeID="_x0000_i2751" DrawAspect="Content" ObjectID="_1493040223" r:id="rId3478"/>
        </w:object>
      </w:r>
      <w:r>
        <w:t xml:space="preserve"> (</w:t>
      </w:r>
      <w:r w:rsidR="00905817" w:rsidRPr="00905817">
        <w:rPr>
          <w:position w:val="-10"/>
        </w:rPr>
        <w:object w:dxaOrig="660" w:dyaOrig="320" w14:anchorId="56AA9DEA">
          <v:shape id="_x0000_i2752" type="#_x0000_t75" style="width:32.8pt;height:15.6pt" o:ole="">
            <v:imagedata r:id="rId3479" o:title=""/>
          </v:shape>
          <o:OLEObject Type="Embed" ProgID="Equation.DSMT4" ShapeID="_x0000_i2752" DrawAspect="Content" ObjectID="_1493040224" r:id="rId3480"/>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53" type="#_x0000_t75" style="width:159.6pt;height:79pt" o:ole="">
            <v:imagedata r:id="rId3481" o:title=""/>
          </v:shape>
          <o:OLEObject Type="Embed" ProgID="Equation.DSMT4" ShapeID="_x0000_i2753" DrawAspect="Content" ObjectID="_1493040225" r:id="rId34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88</w:instrText>
      </w:r>
      <w:r w:rsidR="008735F1">
        <w:rPr>
          <w:noProof/>
        </w:rPr>
        <w:fldChar w:fldCharType="end"/>
      </w:r>
      <w:r>
        <w:instrText>)</w:instrText>
      </w:r>
      <w:r>
        <w:fldChar w:fldCharType="end"/>
      </w:r>
    </w:p>
    <w:p w14:paraId="216DD535" w14:textId="1B44B10E" w:rsidR="00B51699" w:rsidRDefault="00454D1E" w:rsidP="009F7596">
      <w:r>
        <w:t>In the current implementation, only frictionless contact is taken into consideration, so that the contact traction has only a normal component</w:t>
      </w:r>
      <w:proofErr w:type="gramStart"/>
      <w:r>
        <w:t xml:space="preserve">, </w:t>
      </w:r>
      <w:proofErr w:type="gramEnd"/>
      <w:r w:rsidR="00905817" w:rsidRPr="00905817">
        <w:rPr>
          <w:position w:val="-12"/>
        </w:rPr>
        <w:object w:dxaOrig="999" w:dyaOrig="400" w14:anchorId="33F8C115">
          <v:shape id="_x0000_i2754" type="#_x0000_t75" style="width:49.95pt;height:19.9pt" o:ole="">
            <v:imagedata r:id="rId3483" o:title=""/>
          </v:shape>
          <o:OLEObject Type="Embed" ProgID="Equation.DSMT4" ShapeID="_x0000_i2754" DrawAspect="Content" ObjectID="_1493040226" r:id="rId3484"/>
        </w:object>
      </w:r>
      <w:r>
        <w:t xml:space="preserve">.  To evaluate and </w:t>
      </w:r>
      <w:proofErr w:type="gramStart"/>
      <w:r>
        <w:t xml:space="preserve">linearize </w:t>
      </w:r>
      <w:proofErr w:type="gramEnd"/>
      <w:r w:rsidR="00905817" w:rsidRPr="00905817">
        <w:rPr>
          <w:position w:val="-12"/>
        </w:rPr>
        <w:object w:dxaOrig="440" w:dyaOrig="360" w14:anchorId="13969293">
          <v:shape id="_x0000_i2755" type="#_x0000_t75" style="width:22.05pt;height:19.35pt" o:ole="">
            <v:imagedata r:id="rId3485" o:title=""/>
          </v:shape>
          <o:OLEObject Type="Embed" ProgID="Equation.DSMT4" ShapeID="_x0000_i2755" DrawAspect="Content" ObjectID="_1493040227" r:id="rId3486"/>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56" type="#_x0000_t75" style="width:104.25pt;height:39.75pt" o:ole="">
            <v:imagedata r:id="rId3487" o:title=""/>
          </v:shape>
          <o:OLEObject Type="Embed" ProgID="Equation.DSMT4" ShapeID="_x0000_i2756" DrawAspect="Content" ObjectID="_1493040228" r:id="rId3488"/>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89</w:instrText>
      </w:r>
      <w:r w:rsidR="008735F1">
        <w:rPr>
          <w:noProof/>
        </w:rPr>
        <w:fldChar w:fldCharType="end"/>
      </w:r>
      <w:r>
        <w:instrText>)</w:instrText>
      </w:r>
      <w:r>
        <w:fldChar w:fldCharType="end"/>
      </w:r>
    </w:p>
    <w:p w14:paraId="4232EBF8" w14:textId="39B0E0E6" w:rsidR="00B51699" w:rsidRDefault="003B43EE" w:rsidP="009F7596">
      <w:proofErr w:type="gramStart"/>
      <w:r>
        <w:t>where</w:t>
      </w:r>
      <w:proofErr w:type="gramEnd"/>
      <w:r>
        <w:t xml:space="preserve"> </w:t>
      </w:r>
      <w:r w:rsidR="00905817" w:rsidRPr="00905817">
        <w:rPr>
          <w:position w:val="-4"/>
        </w:rPr>
        <w:object w:dxaOrig="360" w:dyaOrig="320" w14:anchorId="72795D62">
          <v:shape id="_x0000_i2757" type="#_x0000_t75" style="width:19.35pt;height:15.6pt" o:ole="">
            <v:imagedata r:id="rId3489" o:title=""/>
          </v:shape>
          <o:OLEObject Type="Embed" ProgID="Equation.DSMT4" ShapeID="_x0000_i2757" DrawAspect="Content" ObjectID="_1493040229" r:id="rId3490"/>
        </w:object>
      </w:r>
      <w:r>
        <w:t xml:space="preserve"> represents the spatial position of points on </w:t>
      </w:r>
      <w:r w:rsidR="00905817" w:rsidRPr="00905817">
        <w:rPr>
          <w:position w:val="-10"/>
        </w:rPr>
        <w:object w:dxaOrig="360" w:dyaOrig="380" w14:anchorId="3624CA98">
          <v:shape id="_x0000_i2758" type="#_x0000_t75" style="width:19.35pt;height:19.35pt" o:ole="">
            <v:imagedata r:id="rId3491" o:title=""/>
          </v:shape>
          <o:OLEObject Type="Embed" ProgID="Equation.DSMT4" ShapeID="_x0000_i2758" DrawAspect="Content" ObjectID="_1493040230" r:id="rId3492"/>
        </w:object>
      </w:r>
      <w:r>
        <w:t xml:space="preserve">, and </w:t>
      </w:r>
      <w:r w:rsidR="00905817" w:rsidRPr="00905817">
        <w:rPr>
          <w:position w:val="-16"/>
        </w:rPr>
        <w:object w:dxaOrig="340" w:dyaOrig="420" w14:anchorId="78C2D071">
          <v:shape id="_x0000_i2759" type="#_x0000_t75" style="width:17.2pt;height:20.4pt" o:ole="">
            <v:imagedata r:id="rId3493" o:title=""/>
          </v:shape>
          <o:OLEObject Type="Embed" ProgID="Equation.DSMT4" ShapeID="_x0000_i2759" DrawAspect="Content" ObjectID="_1493040231" r:id="rId3494"/>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0" type="#_x0000_t75" style="width:76.85pt;height:43pt" o:ole="">
            <v:imagedata r:id="rId3495" o:title=""/>
          </v:shape>
          <o:OLEObject Type="Embed" ProgID="Equation.DSMT4" ShapeID="_x0000_i2760" DrawAspect="Content" ObjectID="_1493040232" r:id="rId34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w:instrText>
      </w:r>
      <w:r w:rsidR="008735F1">
        <w:instrText xml:space="preserve">ERGEFORMAT </w:instrText>
      </w:r>
      <w:r w:rsidR="008735F1">
        <w:fldChar w:fldCharType="separate"/>
      </w:r>
      <w:r w:rsidR="00E3755C">
        <w:rPr>
          <w:noProof/>
        </w:rPr>
        <w:instrText>90</w:instrText>
      </w:r>
      <w:r w:rsidR="008735F1">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61" type="#_x0000_t75" style="width:228.9pt;height:79pt" o:ole="">
            <v:imagedata r:id="rId3497" o:title=""/>
          </v:shape>
          <o:OLEObject Type="Embed" ProgID="Equation.DSMT4" ShapeID="_x0000_i2761" DrawAspect="Content" ObjectID="_1493040233" r:id="rId34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91</w:instrText>
      </w:r>
      <w:r w:rsidR="008735F1">
        <w:rPr>
          <w:noProof/>
        </w:rPr>
        <w:fldChar w:fldCharType="end"/>
      </w:r>
      <w:r>
        <w:instrText>)</w:instrText>
      </w:r>
      <w:r>
        <w:fldChar w:fldCharType="end"/>
      </w:r>
    </w:p>
    <w:p w14:paraId="59F2CB8F" w14:textId="60767BC5" w:rsidR="00B51699" w:rsidRDefault="007E76EC" w:rsidP="00B51699">
      <w:proofErr w:type="gramStart"/>
      <w:r>
        <w:t>and</w:t>
      </w:r>
      <w:proofErr w:type="gramEnd"/>
      <w:r>
        <w:t xml:space="preserve"> t</w:t>
      </w:r>
      <w:r w:rsidRPr="007E76EC">
        <w:t xml:space="preserve">he linearization </w:t>
      </w:r>
      <w:r w:rsidR="00905817" w:rsidRPr="00905817">
        <w:rPr>
          <w:position w:val="-12"/>
        </w:rPr>
        <w:object w:dxaOrig="620" w:dyaOrig="360" w14:anchorId="221018E2">
          <v:shape id="_x0000_i2762" type="#_x0000_t75" style="width:30.65pt;height:19.35pt" o:ole="">
            <v:imagedata r:id="rId3499" o:title=""/>
          </v:shape>
          <o:OLEObject Type="Embed" ProgID="Equation.DSMT4" ShapeID="_x0000_i2762" DrawAspect="Content" ObjectID="_1493040234" r:id="rId3500"/>
        </w:object>
      </w:r>
      <w:r w:rsidRPr="007E76EC">
        <w:t xml:space="preserve"> of </w:t>
      </w:r>
      <w:r w:rsidR="00905817" w:rsidRPr="00905817">
        <w:rPr>
          <w:position w:val="-12"/>
        </w:rPr>
        <w:object w:dxaOrig="440" w:dyaOrig="360" w14:anchorId="56E8BB84">
          <v:shape id="_x0000_i2763" type="#_x0000_t75" style="width:22.05pt;height:19.35pt" o:ole="">
            <v:imagedata r:id="rId3501" o:title=""/>
          </v:shape>
          <o:OLEObject Type="Embed" ProgID="Equation.DSMT4" ShapeID="_x0000_i2763" DrawAspect="Content" ObjectID="_1493040235" r:id="rId3502"/>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64" type="#_x0000_t75" style="width:270.8pt;height:34.4pt" o:ole="">
            <v:imagedata r:id="rId3503" o:title=""/>
          </v:shape>
          <o:OLEObject Type="Embed" ProgID="Equation.DSMT4" ShapeID="_x0000_i2764" DrawAspect="Content" ObjectID="_1493040236" r:id="rId3504"/>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w:instrText>
      </w:r>
      <w:r w:rsidR="008735F1">
        <w:instrText xml:space="preserve">Arabic \* MERGEFORMAT </w:instrText>
      </w:r>
      <w:r w:rsidR="008735F1">
        <w:fldChar w:fldCharType="separate"/>
      </w:r>
      <w:r w:rsidR="00E3755C">
        <w:rPr>
          <w:noProof/>
        </w:rPr>
        <w:instrText>92</w:instrText>
      </w:r>
      <w:r w:rsidR="008735F1">
        <w:rPr>
          <w:noProof/>
        </w:rPr>
        <w:fldChar w:fldCharType="end"/>
      </w:r>
      <w:r>
        <w:instrText>)</w:instrText>
      </w:r>
      <w:r>
        <w:fldChar w:fldCharType="end"/>
      </w:r>
    </w:p>
    <w:p w14:paraId="612ACABE" w14:textId="77777777" w:rsidR="003B43EE" w:rsidRDefault="00CD6991" w:rsidP="00CD6991">
      <w:pPr>
        <w:pStyle w:val="Heading3"/>
      </w:pPr>
      <w:bookmarkStart w:id="1886" w:name="_Toc289032643"/>
      <w:r>
        <w:t>Gap Function</w:t>
      </w:r>
      <w:bookmarkEnd w:id="1886"/>
    </w:p>
    <w:p w14:paraId="41B0D049" w14:textId="136C209E" w:rsidR="007E76EC" w:rsidRDefault="007E76EC" w:rsidP="003B43EE">
      <w:r w:rsidRPr="007E76EC">
        <w:t xml:space="preserve">The gap </w:t>
      </w:r>
      <w:proofErr w:type="gramStart"/>
      <w:r w:rsidRPr="007E76EC">
        <w:t xml:space="preserve">function </w:t>
      </w:r>
      <w:proofErr w:type="gramEnd"/>
      <w:r w:rsidR="00905817" w:rsidRPr="00905817">
        <w:rPr>
          <w:position w:val="-10"/>
        </w:rPr>
        <w:object w:dxaOrig="220" w:dyaOrig="260" w14:anchorId="1DA44815">
          <v:shape id="_x0000_i2765" type="#_x0000_t75" style="width:10.75pt;height:12.9pt" o:ole="">
            <v:imagedata r:id="rId3505" o:title=""/>
          </v:shape>
          <o:OLEObject Type="Embed" ProgID="Equation.DSMT4" ShapeID="_x0000_i2765" DrawAspect="Content" ObjectID="_1493040237" r:id="rId3506"/>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66" type="#_x0000_t75" style="width:185.9pt;height:24.2pt" o:ole="">
            <v:imagedata r:id="rId3507" o:title=""/>
          </v:shape>
          <o:OLEObject Type="Embed" ProgID="Equation.DSMT4" ShapeID="_x0000_i2766" DrawAspect="Content" ObjectID="_1493040238" r:id="rId3508"/>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93</w:instrText>
      </w:r>
      <w:r w:rsidR="008735F1">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67" type="#_x0000_t75" style="width:200.95pt;height:226.2pt" o:ole="">
            <v:imagedata r:id="rId3509" o:title=""/>
          </v:shape>
          <o:OLEObject Type="Embed" ProgID="Equation.DSMT4" ShapeID="_x0000_i2767" DrawAspect="Content" ObjectID="_1493040239" r:id="rId351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94</w:instrText>
      </w:r>
      <w:r w:rsidR="008735F1">
        <w:rPr>
          <w:noProof/>
        </w:rPr>
        <w:fldChar w:fldCharType="end"/>
      </w:r>
      <w:r>
        <w:instrText>)</w:instrText>
      </w:r>
      <w:r>
        <w:fldChar w:fldCharType="end"/>
      </w:r>
    </w:p>
    <w:p w14:paraId="1670CB2E" w14:textId="77777777" w:rsidR="00120603" w:rsidRDefault="00120603" w:rsidP="00120603">
      <w:proofErr w:type="gramStart"/>
      <w:r>
        <w:t>where</w:t>
      </w:r>
      <w:proofErr w:type="gramEnd"/>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68" type="#_x0000_t75" style="width:231.05pt;height:39.75pt" o:ole="">
            <v:imagedata r:id="rId3511" o:title=""/>
          </v:shape>
          <o:OLEObject Type="Embed" ProgID="Equation.DSMT4" ShapeID="_x0000_i2768" DrawAspect="Content" ObjectID="_1493040240" r:id="rId35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95</w:instrText>
      </w:r>
      <w:r w:rsidR="008735F1">
        <w:rPr>
          <w:noProof/>
        </w:rPr>
        <w:fldChar w:fldCharType="end"/>
      </w:r>
      <w:r>
        <w:instrText>)</w:instrText>
      </w:r>
      <w:r>
        <w:fldChar w:fldCharType="end"/>
      </w:r>
    </w:p>
    <w:p w14:paraId="3383FA5C" w14:textId="43710D89" w:rsidR="00120603" w:rsidRDefault="00120603" w:rsidP="00120603">
      <w:proofErr w:type="gramStart"/>
      <w:r>
        <w:t>with</w:t>
      </w:r>
      <w:proofErr w:type="gramEnd"/>
      <w:r>
        <w:t xml:space="preserve"> </w:t>
      </w:r>
      <w:r w:rsidR="00905817" w:rsidRPr="00905817">
        <w:rPr>
          <w:position w:val="-16"/>
        </w:rPr>
        <w:object w:dxaOrig="1320" w:dyaOrig="480" w14:anchorId="53129839">
          <v:shape id="_x0000_i2769" type="#_x0000_t75" style="width:66.1pt;height:24.2pt" o:ole="">
            <v:imagedata r:id="rId3513" o:title=""/>
          </v:shape>
          <o:OLEObject Type="Embed" ProgID="Equation.DSMT4" ShapeID="_x0000_i2769" DrawAspect="Content" ObjectID="_1493040241" r:id="rId3514"/>
        </w:object>
      </w:r>
      <w:r>
        <w:t xml:space="preserve"> and </w:t>
      </w:r>
      <w:r w:rsidR="00905817" w:rsidRPr="00905817">
        <w:rPr>
          <w:position w:val="-14"/>
        </w:rPr>
        <w:object w:dxaOrig="1380" w:dyaOrig="420" w14:anchorId="794CED18">
          <v:shape id="_x0000_i2770" type="#_x0000_t75" style="width:69.3pt;height:20.4pt" o:ole="">
            <v:imagedata r:id="rId3515" o:title=""/>
          </v:shape>
          <o:OLEObject Type="Embed" ProgID="Equation.DSMT4" ShapeID="_x0000_i2770" DrawAspect="Content" ObjectID="_1493040242" r:id="rId3516"/>
        </w:object>
      </w:r>
      <w:r>
        <w:t>.</w:t>
      </w:r>
    </w:p>
    <w:p w14:paraId="69287064" w14:textId="77777777" w:rsidR="00120603" w:rsidRDefault="00CD6991" w:rsidP="00CD6991">
      <w:pPr>
        <w:pStyle w:val="Heading3"/>
      </w:pPr>
      <w:bookmarkStart w:id="1887" w:name="_Toc289032644"/>
      <w:r>
        <w:t>Penalty Method</w:t>
      </w:r>
      <w:bookmarkEnd w:id="1887"/>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71" type="#_x0000_t75" style="width:83.8pt;height:46.2pt" o:ole="">
            <v:imagedata r:id="rId3517" o:title=""/>
          </v:shape>
          <o:OLEObject Type="Embed" ProgID="Equation.DSMT4" ShapeID="_x0000_i2771" DrawAspect="Content" ObjectID="_1493040243" r:id="rId351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96</w:instrText>
      </w:r>
      <w:r w:rsidR="008735F1">
        <w:rPr>
          <w:noProof/>
        </w:rPr>
        <w:fldChar w:fldCharType="end"/>
      </w:r>
      <w:r>
        <w:instrText>)</w:instrText>
      </w:r>
      <w:r>
        <w:fldChar w:fldCharType="end"/>
      </w:r>
    </w:p>
    <w:p w14:paraId="283BEBBD" w14:textId="6118A431" w:rsidR="00CD6991" w:rsidRDefault="00CD6991" w:rsidP="00CD6991">
      <w:proofErr w:type="gramStart"/>
      <w:r>
        <w:t>where</w:t>
      </w:r>
      <w:proofErr w:type="gramEnd"/>
      <w:r>
        <w:t xml:space="preserve"> </w:t>
      </w:r>
      <w:r w:rsidR="00905817" w:rsidRPr="00905817">
        <w:rPr>
          <w:position w:val="-12"/>
        </w:rPr>
        <w:object w:dxaOrig="260" w:dyaOrig="360" w14:anchorId="0C3D6083">
          <v:shape id="_x0000_i2772" type="#_x0000_t75" style="width:12.9pt;height:19.35pt" o:ole="">
            <v:imagedata r:id="rId3519" o:title=""/>
          </v:shape>
          <o:OLEObject Type="Embed" ProgID="Equation.DSMT4" ShapeID="_x0000_i2772" DrawAspect="Content" ObjectID="_1493040244" r:id="rId3520"/>
        </w:object>
      </w:r>
      <w:r>
        <w:t xml:space="preserve"> is a penalty factor associated with </w:t>
      </w:r>
      <w:r w:rsidR="00905817" w:rsidRPr="00905817">
        <w:rPr>
          <w:position w:val="-12"/>
        </w:rPr>
        <w:object w:dxaOrig="220" w:dyaOrig="360" w14:anchorId="56AE5EB7">
          <v:shape id="_x0000_i2773" type="#_x0000_t75" style="width:10.75pt;height:19.35pt" o:ole="">
            <v:imagedata r:id="rId3521" o:title=""/>
          </v:shape>
          <o:OLEObject Type="Embed" ProgID="Equation.DSMT4" ShapeID="_x0000_i2773" DrawAspect="Content" ObjectID="_1493040245" r:id="rId3522"/>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74" type="#_x0000_t75" style="width:174.65pt;height:46.2pt" o:ole="">
            <v:imagedata r:id="rId3523" o:title=""/>
          </v:shape>
          <o:OLEObject Type="Embed" ProgID="Equation.DSMT4" ShapeID="_x0000_i2774" DrawAspect="Content" ObjectID="_1493040246" r:id="rId35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w:instrText>
      </w:r>
      <w:r w:rsidR="008735F1">
        <w:instrText xml:space="preserve">RGEFORMAT </w:instrText>
      </w:r>
      <w:r w:rsidR="008735F1">
        <w:fldChar w:fldCharType="separate"/>
      </w:r>
      <w:r w:rsidR="00E3755C">
        <w:rPr>
          <w:noProof/>
        </w:rPr>
        <w:instrText>97</w:instrText>
      </w:r>
      <w:r w:rsidR="008735F1">
        <w:rPr>
          <w:noProof/>
        </w:rPr>
        <w:fldChar w:fldCharType="end"/>
      </w:r>
      <w:r>
        <w:instrText>)</w:instrText>
      </w:r>
      <w:r>
        <w:fldChar w:fldCharType="end"/>
      </w:r>
    </w:p>
    <w:p w14:paraId="3B2241F6" w14:textId="77777777" w:rsidR="00CD6991" w:rsidRDefault="00CD6991" w:rsidP="00CD6991">
      <w:proofErr w:type="gramStart"/>
      <w:r>
        <w:t>and</w:t>
      </w:r>
      <w:proofErr w:type="gramEnd"/>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75" type="#_x0000_t75" style="width:180.55pt;height:46.2pt" o:ole="">
            <v:imagedata r:id="rId3525" o:title=""/>
          </v:shape>
          <o:OLEObject Type="Embed" ProgID="Equation.DSMT4" ShapeID="_x0000_i2775" DrawAspect="Content" ObjectID="_1493040247" r:id="rId35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98</w:instrText>
      </w:r>
      <w:r w:rsidR="008735F1">
        <w:rPr>
          <w:noProof/>
        </w:rPr>
        <w:fldChar w:fldCharType="end"/>
      </w:r>
      <w:r>
        <w:instrText>)</w:instrText>
      </w:r>
      <w:r>
        <w:fldChar w:fldCharType="end"/>
      </w:r>
    </w:p>
    <w:p w14:paraId="1386AE8F" w14:textId="7A6B773F" w:rsidR="00A63D29" w:rsidRDefault="00A63D29" w:rsidP="00A63D29">
      <w:proofErr w:type="gramStart"/>
      <w:r>
        <w:t>where</w:t>
      </w:r>
      <w:proofErr w:type="gramEnd"/>
      <w:r>
        <w:t xml:space="preserve"> </w:t>
      </w:r>
      <w:r w:rsidR="00905817" w:rsidRPr="00905817">
        <w:rPr>
          <w:position w:val="-14"/>
        </w:rPr>
        <w:object w:dxaOrig="279" w:dyaOrig="380" w14:anchorId="663745E5">
          <v:shape id="_x0000_i2776" type="#_x0000_t75" style="width:14.5pt;height:19.35pt" o:ole="">
            <v:imagedata r:id="rId3527" o:title=""/>
          </v:shape>
          <o:OLEObject Type="Embed" ProgID="Equation.DSMT4" ShapeID="_x0000_i2776" DrawAspect="Content" ObjectID="_1493040248" r:id="rId3528"/>
        </w:object>
      </w:r>
      <w:r>
        <w:t xml:space="preserve"> an</w:t>
      </w:r>
      <w:r w:rsidR="006273F3">
        <w:t>d</w:t>
      </w:r>
      <w:r>
        <w:t xml:space="preserve"> </w:t>
      </w:r>
      <w:r w:rsidR="00905817" w:rsidRPr="00905817">
        <w:rPr>
          <w:position w:val="-12"/>
        </w:rPr>
        <w:object w:dxaOrig="260" w:dyaOrig="360" w14:anchorId="24A58397">
          <v:shape id="_x0000_i2777" type="#_x0000_t75" style="width:12.9pt;height:19.35pt" o:ole="">
            <v:imagedata r:id="rId3529" o:title=""/>
          </v:shape>
          <o:OLEObject Type="Embed" ProgID="Equation.DSMT4" ShapeID="_x0000_i2777" DrawAspect="Content" ObjectID="_1493040249" r:id="rId3530"/>
        </w:object>
      </w:r>
      <w:r>
        <w:t xml:space="preserve"> are penalty factors associated with </w:t>
      </w:r>
      <w:r w:rsidR="00905817" w:rsidRPr="00905817">
        <w:rPr>
          <w:position w:val="-12"/>
        </w:rPr>
        <w:object w:dxaOrig="300" w:dyaOrig="360" w14:anchorId="3E5B2A35">
          <v:shape id="_x0000_i2778" type="#_x0000_t75" style="width:15.05pt;height:19.35pt" o:ole="">
            <v:imagedata r:id="rId3531" o:title=""/>
          </v:shape>
          <o:OLEObject Type="Embed" ProgID="Equation.DSMT4" ShapeID="_x0000_i2778" DrawAspect="Content" ObjectID="_1493040250" r:id="rId3532"/>
        </w:object>
      </w:r>
      <w:r>
        <w:t xml:space="preserve"> and </w:t>
      </w:r>
      <w:r w:rsidR="00905817" w:rsidRPr="00905817">
        <w:rPr>
          <w:position w:val="-12"/>
        </w:rPr>
        <w:object w:dxaOrig="260" w:dyaOrig="360" w14:anchorId="283391C1">
          <v:shape id="_x0000_i2779" type="#_x0000_t75" style="width:12.9pt;height:19.35pt" o:ole="">
            <v:imagedata r:id="rId3533" o:title=""/>
          </v:shape>
          <o:OLEObject Type="Embed" ProgID="Equation.DSMT4" ShapeID="_x0000_i2779" DrawAspect="Content" ObjectID="_1493040251" r:id="rId3534"/>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0" type="#_x0000_t75" style="width:188.05pt;height:113.9pt" o:ole="">
            <v:imagedata r:id="rId3535" o:title=""/>
          </v:shape>
          <o:OLEObject Type="Embed" ProgID="Equation.DSMT4" ShapeID="_x0000_i2780" DrawAspect="Content" ObjectID="_1493040252" r:id="rId35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w:instrText>
      </w:r>
      <w:r w:rsidR="008735F1">
        <w:instrText xml:space="preserve">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99</w:instrText>
      </w:r>
      <w:r w:rsidR="008735F1">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81" type="#_x0000_t75" style="width:22.05pt;height:19.35pt" o:ole="">
            <v:imagedata r:id="rId3537" o:title=""/>
          </v:shape>
          <o:OLEObject Type="Embed" ProgID="Equation.DSMT4" ShapeID="_x0000_i2781" DrawAspect="Content" ObjectID="_1493040253" r:id="rId3538"/>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82" type="#_x0000_t75" style="width:390.65pt;height:111.2pt" o:ole="">
            <v:imagedata r:id="rId3539" o:title=""/>
          </v:shape>
          <o:OLEObject Type="Embed" ProgID="Equation.DSMT4" ShapeID="_x0000_i2782" DrawAspect="Content" ObjectID="_1493040254" r:id="rId35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100</w:instrText>
      </w:r>
      <w:r w:rsidR="008735F1">
        <w:rPr>
          <w:noProof/>
        </w:rPr>
        <w:fldChar w:fldCharType="end"/>
      </w:r>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83" type="#_x0000_t75" style="width:348.7pt;height:115pt" o:ole="">
            <v:imagedata r:id="rId3541" o:title=""/>
          </v:shape>
          <o:OLEObject Type="Embed" ProgID="Equation.DSMT4" ShapeID="_x0000_i2783" DrawAspect="Content" ObjectID="_1493040255" r:id="rId354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101</w:instrText>
      </w:r>
      <w:r w:rsidR="008735F1">
        <w:rPr>
          <w:noProof/>
        </w:rPr>
        <w:fldChar w:fldCharType="end"/>
      </w:r>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84" type="#_x0000_t75" style="width:340.1pt;height:115pt" o:ole="">
            <v:imagedata r:id="rId3543" o:title=""/>
          </v:shape>
          <o:OLEObject Type="Embed" ProgID="Equation.DSMT4" ShapeID="_x0000_i2784" DrawAspect="Content" ObjectID="_1493040256" r:id="rId354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w:instrText>
      </w:r>
      <w:r w:rsidR="008735F1">
        <w:instrText xml:space="preserve">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102</w:instrText>
      </w:r>
      <w:r w:rsidR="008735F1">
        <w:rPr>
          <w:noProof/>
        </w:rPr>
        <w:fldChar w:fldCharType="end"/>
      </w:r>
      <w:r>
        <w:instrText>)</w:instrText>
      </w:r>
      <w:r>
        <w:fldChar w:fldCharType="end"/>
      </w:r>
    </w:p>
    <w:p w14:paraId="67D3964A" w14:textId="776A6CD6" w:rsidR="00CD6991" w:rsidRDefault="00805BE6" w:rsidP="00CD6991">
      <w:proofErr w:type="gramStart"/>
      <w:r>
        <w:t xml:space="preserve">where </w:t>
      </w:r>
      <w:proofErr w:type="gramEnd"/>
      <w:r w:rsidR="00905817" w:rsidRPr="00905817">
        <w:rPr>
          <w:position w:val="-18"/>
        </w:rPr>
        <w:object w:dxaOrig="1520" w:dyaOrig="480" w14:anchorId="2564B8CF">
          <v:shape id="_x0000_i2785" type="#_x0000_t75" style="width:76.3pt;height:24.2pt" o:ole="">
            <v:imagedata r:id="rId3545" o:title=""/>
          </v:shape>
          <o:OLEObject Type="Embed" ProgID="Equation.DSMT4" ShapeID="_x0000_i2785" DrawAspect="Content" ObjectID="_1493040257" r:id="rId3546"/>
        </w:object>
      </w:r>
      <w:r>
        <w:t>.</w:t>
      </w:r>
    </w:p>
    <w:p w14:paraId="3B397BAF" w14:textId="77777777" w:rsidR="0054008E" w:rsidRDefault="0054008E" w:rsidP="0054008E">
      <w:pPr>
        <w:pStyle w:val="Heading3"/>
      </w:pPr>
      <w:bookmarkStart w:id="1888" w:name="_Toc289032645"/>
      <w:r>
        <w:t>Discretization</w:t>
      </w:r>
      <w:bookmarkEnd w:id="1888"/>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86" type="#_x0000_t75" style="width:382.55pt;height:37.6pt" o:ole="">
            <v:imagedata r:id="rId3547" o:title=""/>
          </v:shape>
          <o:OLEObject Type="Embed" ProgID="Equation.DSMT4" ShapeID="_x0000_i2786" DrawAspect="Content" ObjectID="_1493040258" r:id="rId3548"/>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103</w:instrText>
      </w:r>
      <w:r w:rsidR="008735F1">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87" type="#_x0000_t75" style="width:210.1pt;height:223.5pt" o:ole="">
            <v:imagedata r:id="rId3549" o:title=""/>
          </v:shape>
          <o:OLEObject Type="Embed" ProgID="Equation.DSMT4" ShapeID="_x0000_i2787" DrawAspect="Content" ObjectID="_1493040259" r:id="rId3550"/>
        </w:object>
      </w:r>
      <w:r>
        <w:tab/>
      </w:r>
      <w:r>
        <w:fldChar w:fldCharType="begin"/>
      </w:r>
      <w:r>
        <w:instrText xml:space="preserve"> MACROBUTTON MTPlaceRef \* MERGEFORMAT </w:instrText>
      </w:r>
      <w:r w:rsidR="008735F1">
        <w:fldChar w:fldCharType="begin"/>
      </w:r>
      <w:r w:rsidR="008735F1">
        <w:instrText xml:space="preserve"> SEQ MTEqn \h \* MERGEFORM</w:instrText>
      </w:r>
      <w:r w:rsidR="008735F1">
        <w:instrText xml:space="preserve">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104</w:instrText>
      </w:r>
      <w:r w:rsidR="008735F1">
        <w:rPr>
          <w:noProof/>
        </w:rPr>
        <w:fldChar w:fldCharType="end"/>
      </w:r>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88" type="#_x0000_t75" style="width:250.4pt;height:257.9pt" o:ole="">
            <v:imagedata r:id="rId3551" o:title=""/>
          </v:shape>
          <o:OLEObject Type="Embed" ProgID="Equation.DSMT4" ShapeID="_x0000_i2788" DrawAspect="Content" ObjectID="_1493040260" r:id="rId355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w:instrText>
      </w:r>
      <w:r w:rsidR="008735F1">
        <w:instrText xml:space="preserve">TEqn \c \* Arabic \* MERGEFORMAT </w:instrText>
      </w:r>
      <w:r w:rsidR="008735F1">
        <w:fldChar w:fldCharType="separate"/>
      </w:r>
      <w:r w:rsidR="00E3755C">
        <w:rPr>
          <w:noProof/>
        </w:rPr>
        <w:instrText>105</w:instrText>
      </w:r>
      <w:r w:rsidR="008735F1">
        <w:rPr>
          <w:noProof/>
        </w:rPr>
        <w:fldChar w:fldCharType="end"/>
      </w:r>
      <w:r>
        <w:instrText>)</w:instrText>
      </w:r>
      <w:r>
        <w:fldChar w:fldCharType="end"/>
      </w:r>
    </w:p>
    <w:p w14:paraId="2935857C" w14:textId="77777777" w:rsidR="0054008E" w:rsidRDefault="0054008E" w:rsidP="0054008E">
      <w:proofErr w:type="gramStart"/>
      <w:r>
        <w:t>where</w:t>
      </w:r>
      <w:proofErr w:type="gramEnd"/>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89" type="#_x0000_t75" style="width:188.6pt;height:65pt" o:ole="">
            <v:imagedata r:id="rId3553" o:title=""/>
          </v:shape>
          <o:OLEObject Type="Embed" ProgID="Equation.DSMT4" ShapeID="_x0000_i2789" DrawAspect="Content" ObjectID="_1493040261" r:id="rId3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106</w:instrText>
      </w:r>
      <w:r w:rsidR="008735F1">
        <w:rPr>
          <w:noProof/>
        </w:rPr>
        <w:fldChar w:fldCharType="end"/>
      </w:r>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0" type="#_x0000_t75" style="width:340.1pt;height:560.95pt" o:ole="">
            <v:imagedata r:id="rId3555" o:title=""/>
          </v:shape>
          <o:OLEObject Type="Embed" ProgID="Equation.DSMT4" ShapeID="_x0000_i2790" DrawAspect="Content" ObjectID="_1493040262" r:id="rId3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107</w:instrText>
      </w:r>
      <w:r w:rsidR="008735F1">
        <w:rPr>
          <w:noProof/>
        </w:rPr>
        <w:fldChar w:fldCharType="end"/>
      </w:r>
      <w:r>
        <w:instrText>)</w:instrText>
      </w:r>
      <w:r>
        <w:fldChar w:fldCharType="end"/>
      </w:r>
    </w:p>
    <w:p w14:paraId="7A80DFE5" w14:textId="77777777" w:rsidR="0054008E" w:rsidRDefault="00B64CEC" w:rsidP="0054008E">
      <w:proofErr w:type="gramStart"/>
      <w:r>
        <w:t>where</w:t>
      </w:r>
      <w:proofErr w:type="gramEnd"/>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791" type="#_x0000_t75" style="width:220.85pt;height:97.8pt" o:ole="">
            <v:imagedata r:id="rId3557" o:title=""/>
          </v:shape>
          <o:OLEObject Type="Embed" ProgID="Equation.DSMT4" ShapeID="_x0000_i2791" DrawAspect="Content" ObjectID="_1493040263"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108</w:instrText>
      </w:r>
      <w:r w:rsidR="008735F1">
        <w:rPr>
          <w:noProof/>
        </w:rPr>
        <w:fldChar w:fldCharType="end"/>
      </w:r>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792" type="#_x0000_t75" style="width:243.95pt;height:97.8pt" o:ole="">
            <v:imagedata r:id="rId3559" o:title=""/>
          </v:shape>
          <o:OLEObject Type="Embed" ProgID="Equation.DSMT4" ShapeID="_x0000_i2792" DrawAspect="Content" ObjectID="_1493040264" r:id="rId3560"/>
        </w:object>
      </w:r>
      <w:r>
        <w:tab/>
      </w:r>
      <w:r>
        <w:fldChar w:fldCharType="begin"/>
      </w:r>
      <w:r>
        <w:instrText xml:space="preserve"> MACROBUTTON MTPlaceRef \* MERGEFORMAT </w:instrText>
      </w:r>
      <w:r w:rsidR="008735F1">
        <w:fldChar w:fldCharType="begin"/>
      </w:r>
      <w:r w:rsidR="008735F1">
        <w:instrText xml:space="preserve"> SEQ MTEqn \h \* MERGE</w:instrText>
      </w:r>
      <w:r w:rsidR="008735F1">
        <w:instrText xml:space="preserv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109</w:instrText>
      </w:r>
      <w:r w:rsidR="008735F1">
        <w:rPr>
          <w:noProof/>
        </w:rPr>
        <w:fldChar w:fldCharType="end"/>
      </w:r>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793" type="#_x0000_t75" style="width:102.1pt;height:87.6pt" o:ole="">
            <v:imagedata r:id="rId3561" o:title=""/>
          </v:shape>
          <o:OLEObject Type="Embed" ProgID="Equation.DSMT4" ShapeID="_x0000_i2793" DrawAspect="Content" ObjectID="_1493040265" r:id="rId35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w:instrText>
      </w:r>
      <w:r w:rsidR="008735F1">
        <w:instrText xml:space="preserve">qn \c \* Arabic \* MERGEFORMAT </w:instrText>
      </w:r>
      <w:r w:rsidR="008735F1">
        <w:fldChar w:fldCharType="separate"/>
      </w:r>
      <w:r w:rsidR="00E3755C">
        <w:rPr>
          <w:noProof/>
        </w:rPr>
        <w:instrText>110</w:instrText>
      </w:r>
      <w:r w:rsidR="008735F1">
        <w:rPr>
          <w:noProof/>
        </w:rPr>
        <w:fldChar w:fldCharType="end"/>
      </w:r>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794" type="#_x0000_t75" style="width:238.05pt;height:97.8pt" o:ole="">
            <v:imagedata r:id="rId3563" o:title=""/>
          </v:shape>
          <o:OLEObject Type="Embed" ProgID="Equation.DSMT4" ShapeID="_x0000_i2794" DrawAspect="Content" ObjectID="_1493040266"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111</w:instrText>
      </w:r>
      <w:r w:rsidR="008735F1">
        <w:rPr>
          <w:noProof/>
        </w:rPr>
        <w:fldChar w:fldCharType="end"/>
      </w:r>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795" type="#_x0000_t75" style="width:98.85pt;height:85.95pt" o:ole="">
            <v:imagedata r:id="rId3565" o:title=""/>
          </v:shape>
          <o:OLEObject Type="Embed" ProgID="Equation.DSMT4" ShapeID="_x0000_i2795" DrawAspect="Content" ObjectID="_1493040267"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112</w:instrText>
      </w:r>
      <w:r w:rsidR="008735F1">
        <w:rPr>
          <w:noProof/>
        </w:rPr>
        <w:fldChar w:fldCharType="end"/>
      </w:r>
      <w:r>
        <w:instrText>)</w:instrText>
      </w:r>
      <w:r>
        <w:fldChar w:fldCharType="end"/>
      </w:r>
    </w:p>
    <w:p w14:paraId="541D2AF7" w14:textId="77777777" w:rsidR="002F00FB" w:rsidRDefault="002F00FB" w:rsidP="002F00FB">
      <w:proofErr w:type="gramStart"/>
      <w:r>
        <w:t>and</w:t>
      </w:r>
      <w:proofErr w:type="gramEnd"/>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796" type="#_x0000_t75" style="width:176.8pt;height:207.95pt" o:ole="">
            <v:imagedata r:id="rId3567" o:title=""/>
          </v:shape>
          <o:OLEObject Type="Embed" ProgID="Equation.DSMT4" ShapeID="_x0000_i2796" DrawAspect="Content" ObjectID="_1493040268" r:id="rId3568"/>
        </w:object>
      </w:r>
      <w:r>
        <w:tab/>
      </w:r>
      <w:r>
        <w:fldChar w:fldCharType="begin"/>
      </w:r>
      <w:r>
        <w:instrText xml:space="preserve"> MACROBUTTON MTPlaceRef \* MERGEFORMAT </w:instrText>
      </w:r>
      <w:r w:rsidR="008735F1">
        <w:fldChar w:fldCharType="begin"/>
      </w:r>
      <w:r w:rsidR="008735F1">
        <w:instrText xml:space="preserve"> SEQ MTEqn \h </w:instrText>
      </w:r>
      <w:r w:rsidR="008735F1">
        <w:instrText xml:space="preserve">\*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113</w:instrText>
      </w:r>
      <w:r w:rsidR="008735F1">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889" w:name="_Toc289032646"/>
      <w:r>
        <w:t>Tied Contact</w:t>
      </w:r>
      <w:bookmarkEnd w:id="1889"/>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890" w:name="_Toc289032647"/>
      <w:r>
        <w:t>Gap Function</w:t>
      </w:r>
      <w:bookmarkEnd w:id="1890"/>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797" type="#_x0000_t75" style="width:119.8pt;height:24.2pt" o:ole="">
            <v:imagedata r:id="rId3569" o:title=""/>
          </v:shape>
          <o:OLEObject Type="Embed" ProgID="Equation.DSMT4" ShapeID="_x0000_i2797" DrawAspect="Content" ObjectID="_1493040269" r:id="rId357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114</w:instrText>
      </w:r>
      <w:r w:rsidR="008735F1">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798" type="#_x0000_t75" style="width:144.55pt;height:22.05pt" o:ole="">
            <v:imagedata r:id="rId3571" o:title=""/>
          </v:shape>
          <o:OLEObject Type="Embed" ProgID="Equation.DSMT4" ShapeID="_x0000_i2798" DrawAspect="Content" ObjectID="_1493040270" r:id="rId357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91" w:name="ZEqnNum428872"/>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115</w:instrText>
      </w:r>
      <w:r w:rsidR="008735F1">
        <w:rPr>
          <w:noProof/>
        </w:rPr>
        <w:fldChar w:fldCharType="end"/>
      </w:r>
      <w:r>
        <w:instrText>)</w:instrText>
      </w:r>
      <w:bookmarkEnd w:id="1891"/>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892" w:name="_Toc289032648"/>
      <w:r>
        <w:t>Tied Contact Integral</w:t>
      </w:r>
      <w:bookmarkEnd w:id="1892"/>
    </w:p>
    <w:p w14:paraId="1C216324" w14:textId="77777777" w:rsidR="008C7882" w:rsidRPr="0080246B" w:rsidRDefault="008C7882" w:rsidP="008C7882">
      <w:r>
        <w:t>With the definition of the gap function at hand (</w:t>
      </w:r>
      <w:proofErr w:type="gramStart"/>
      <w:r>
        <w:t xml:space="preserve">equation </w:t>
      </w:r>
      <w:proofErr w:type="gramEnd"/>
      <w:r>
        <w:fldChar w:fldCharType="begin"/>
      </w:r>
      <w:r>
        <w:instrText xml:space="preserve"> GOTOBUTTON ZEqnNum428872  \* MERGEFORMAT </w:instrText>
      </w:r>
      <w:r w:rsidR="008735F1">
        <w:fldChar w:fldCharType="begin"/>
      </w:r>
      <w:r w:rsidR="008735F1">
        <w:instrText xml:space="preserve"> REF ZEqnNum428872 \! \* MERGEFORMAT </w:instrText>
      </w:r>
      <w:r w:rsidR="008735F1">
        <w:fldChar w:fldCharType="separate"/>
      </w:r>
      <w:r w:rsidR="00E3755C">
        <w:instrText>(6.115)</w:instrText>
      </w:r>
      <w:r w:rsidR="008735F1">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799" type="#_x0000_t75" style="width:77.9pt;height:30.65pt" o:ole="">
            <v:imagedata r:id="rId3573" o:title=""/>
          </v:shape>
          <o:OLEObject Type="Embed" ProgID="Equation.DSMT4" ShapeID="_x0000_i2799" DrawAspect="Content" ObjectID="_1493040271" r:id="rId357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93" w:name="ZEqnNum634962"/>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116</w:instrText>
      </w:r>
      <w:r w:rsidR="008735F1">
        <w:rPr>
          <w:noProof/>
        </w:rPr>
        <w:fldChar w:fldCharType="end"/>
      </w:r>
      <w:r>
        <w:instrText>)</w:instrText>
      </w:r>
      <w:bookmarkEnd w:id="1893"/>
      <w:r>
        <w:fldChar w:fldCharType="end"/>
      </w:r>
    </w:p>
    <w:p w14:paraId="49E9617E" w14:textId="6D8E920F" w:rsidR="008C7882" w:rsidRDefault="008C7882" w:rsidP="008C7882">
      <w:r>
        <w:t xml:space="preserve">Here, </w:t>
      </w:r>
      <w:r>
        <w:rPr>
          <w:b/>
        </w:rPr>
        <w:t xml:space="preserve">T </w:t>
      </w:r>
      <w:r>
        <w:t xml:space="preserve">is the reaction force that enforces the </w:t>
      </w:r>
      <w:proofErr w:type="gramStart"/>
      <w:r>
        <w:t xml:space="preserve">constraint </w:t>
      </w:r>
      <w:proofErr w:type="gramEnd"/>
      <w:r w:rsidR="00905817" w:rsidRPr="00905817">
        <w:rPr>
          <w:position w:val="-14"/>
        </w:rPr>
        <w:object w:dxaOrig="940" w:dyaOrig="400" w14:anchorId="3F403037">
          <v:shape id="_x0000_i2800" type="#_x0000_t75" style="width:47.3pt;height:19.9pt" o:ole="">
            <v:imagedata r:id="rId3575" o:title=""/>
          </v:shape>
          <o:OLEObject Type="Embed" ProgID="Equation.DSMT4" ShapeID="_x0000_i2800" DrawAspect="Content" ObjectID="_1493040272" r:id="rId3576"/>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01" type="#_x0000_t75" style="width:52.65pt;height:15.6pt" o:ole="">
            <v:imagedata r:id="rId3577" o:title=""/>
          </v:shape>
          <o:OLEObject Type="Embed" ProgID="Equation.DSMT4" ShapeID="_x0000_i2801" DrawAspect="Content" ObjectID="_1493040273" r:id="rId357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117</w:instrText>
      </w:r>
      <w:r w:rsidR="008735F1">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02" type="#_x0000_t75" style="width:10.2pt;height:12.9pt" o:ole="">
            <v:imagedata r:id="rId3579" o:title=""/>
          </v:shape>
          <o:OLEObject Type="Embed" ProgID="Equation.DSMT4" ShapeID="_x0000_i2802" DrawAspect="Content" ObjectID="_1493040274" r:id="rId3580"/>
        </w:object>
      </w:r>
      <w:r>
        <w:t xml:space="preserve">is the Lagrangian multiplier and </w:t>
      </w:r>
      <w:r w:rsidR="00905817" w:rsidRPr="00905817">
        <w:rPr>
          <w:position w:val="-6"/>
        </w:rPr>
        <w:object w:dxaOrig="200" w:dyaOrig="220" w14:anchorId="2F29B95B">
          <v:shape id="_x0000_i2803" type="#_x0000_t75" style="width:10.2pt;height:10.75pt" o:ole="">
            <v:imagedata r:id="rId3581" o:title=""/>
          </v:shape>
          <o:OLEObject Type="Embed" ProgID="Equation.DSMT4" ShapeID="_x0000_i2803" DrawAspect="Content" ObjectID="_1493040275" r:id="rId3582"/>
        </w:object>
      </w:r>
      <w:r>
        <w:t>is a penalty factor.</w:t>
      </w:r>
    </w:p>
    <w:p w14:paraId="10EFE885" w14:textId="77777777" w:rsidR="008C7882" w:rsidRDefault="008C7882" w:rsidP="008C7882"/>
    <w:p w14:paraId="5EB7FE2C" w14:textId="77777777" w:rsidR="008C7882" w:rsidRDefault="008C7882" w:rsidP="008C7882">
      <w:pPr>
        <w:pStyle w:val="Heading3"/>
      </w:pPr>
      <w:bookmarkStart w:id="1894" w:name="_Toc289032649"/>
      <w:r>
        <w:t>Linearization of the Contact Integral</w:t>
      </w:r>
      <w:bookmarkEnd w:id="1894"/>
    </w:p>
    <w:p w14:paraId="539EBF3E" w14:textId="77777777" w:rsidR="008C7882" w:rsidRDefault="008C7882" w:rsidP="008C7882">
      <w:r>
        <w:t xml:space="preserve">Since equation </w:t>
      </w:r>
      <w:r>
        <w:fldChar w:fldCharType="begin"/>
      </w:r>
      <w:r>
        <w:instrText xml:space="preserve"> GOTOBUTTON ZEqnNum634962  \* MERGEFORMAT </w:instrText>
      </w:r>
      <w:r w:rsidR="008735F1">
        <w:fldChar w:fldCharType="begin"/>
      </w:r>
      <w:r w:rsidR="008735F1">
        <w:instrText xml:space="preserve"> REF ZEqnNum634962 \! \* MERGEFORMAT </w:instrText>
      </w:r>
      <w:r w:rsidR="008735F1">
        <w:fldChar w:fldCharType="separate"/>
      </w:r>
      <w:r w:rsidR="00E3755C">
        <w:instrText>(6.116)</w:instrText>
      </w:r>
      <w:r w:rsidR="008735F1">
        <w:fldChar w:fldCharType="end"/>
      </w:r>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04" type="#_x0000_t75" style="width:96.7pt;height:30.65pt" o:ole="">
            <v:imagedata r:id="rId3583" o:title=""/>
          </v:shape>
          <o:OLEObject Type="Embed" ProgID="Equation.DSMT4" ShapeID="_x0000_i2804" DrawAspect="Content" ObjectID="_1493040276" r:id="rId358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95" w:name="ZEqnNum721558"/>
      <w:r>
        <w:instrText>(</w:instrText>
      </w:r>
      <w:r w:rsidR="008735F1">
        <w:fldChar w:fldCharType="begin"/>
      </w:r>
      <w:r w:rsidR="008735F1">
        <w:instrText xml:space="preserve"> SEQ MTSec \c \* Arabic \* MERGEF</w:instrText>
      </w:r>
      <w:r w:rsidR="008735F1">
        <w:instrText xml:space="preserve">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118</w:instrText>
      </w:r>
      <w:r w:rsidR="008735F1">
        <w:rPr>
          <w:noProof/>
        </w:rPr>
        <w:fldChar w:fldCharType="end"/>
      </w:r>
      <w:r>
        <w:instrText>)</w:instrText>
      </w:r>
      <w:bookmarkEnd w:id="1895"/>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05" type="#_x0000_t75" style="width:76.3pt;height:19.35pt" o:ole="">
            <v:imagedata r:id="rId3585" o:title=""/>
          </v:shape>
          <o:OLEObject Type="Embed" ProgID="Equation.DSMT4" ShapeID="_x0000_i2805" DrawAspect="Content" ObjectID="_1493040277" r:id="rId35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119</w:instrText>
      </w:r>
      <w:r w:rsidR="008735F1">
        <w:rPr>
          <w:noProof/>
        </w:rPr>
        <w:fldChar w:fldCharType="end"/>
      </w:r>
      <w:r>
        <w:instrText>)</w:instrText>
      </w:r>
      <w:r>
        <w:fldChar w:fldCharType="end"/>
      </w:r>
    </w:p>
    <w:p w14:paraId="7CF1907D" w14:textId="77777777" w:rsidR="008C7882" w:rsidRDefault="008C7882" w:rsidP="008C7882">
      <w:proofErr w:type="gramStart"/>
      <w:r>
        <w:t>and</w:t>
      </w:r>
      <w:proofErr w:type="gramEnd"/>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06" type="#_x0000_t75" style="width:148.85pt;height:22.05pt" o:ole="">
            <v:imagedata r:id="rId3587" o:title=""/>
          </v:shape>
          <o:OLEObject Type="Embed" ProgID="Equation.DSMT4" ShapeID="_x0000_i2806" DrawAspect="Content" ObjectID="_1493040278" r:id="rId358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120</w:instrText>
      </w:r>
      <w:r w:rsidR="008735F1">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w:t>
      </w:r>
      <w:proofErr w:type="gramStart"/>
      <w:r>
        <w:t xml:space="preserve">notation </w:t>
      </w:r>
      <w:proofErr w:type="gramEnd"/>
      <w:r w:rsidR="00905817" w:rsidRPr="00905817">
        <w:rPr>
          <w:position w:val="-10"/>
        </w:rPr>
        <w:object w:dxaOrig="1100" w:dyaOrig="380" w14:anchorId="2BC48CF9">
          <v:shape id="_x0000_i2807" type="#_x0000_t75" style="width:54.8pt;height:19.35pt" o:ole="">
            <v:imagedata r:id="rId3589" o:title=""/>
          </v:shape>
          <o:OLEObject Type="Embed" ProgID="Equation.DSMT4" ShapeID="_x0000_i2807" DrawAspect="Content" ObjectID="_1493040279" r:id="rId3590"/>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r w:rsidR="008735F1">
        <w:fldChar w:fldCharType="begin"/>
      </w:r>
      <w:r w:rsidR="008735F1">
        <w:instrText xml:space="preserve"> REF ZEqnNum721558 \! \* MERGEFORMAT </w:instrText>
      </w:r>
      <w:r w:rsidR="008735F1">
        <w:fldChar w:fldCharType="separate"/>
      </w:r>
      <w:r w:rsidR="00E3755C">
        <w:instrText>(6.118)</w:instrText>
      </w:r>
      <w:r w:rsidR="008735F1">
        <w:fldChar w:fldCharType="end"/>
      </w:r>
      <w:r>
        <w:fldChar w:fldCharType="end"/>
      </w:r>
      <w:r>
        <w:t xml:space="preserve"> will lead to a contribution to the stiffness matrix. </w:t>
      </w:r>
      <w:proofErr w:type="gramStart"/>
      <w:r>
        <w:t xml:space="preserve">Notice that due to symmetry between </w:t>
      </w:r>
      <w:r w:rsidR="00905817" w:rsidRPr="00905817">
        <w:rPr>
          <w:position w:val="-10"/>
        </w:rPr>
        <w:object w:dxaOrig="340" w:dyaOrig="320" w14:anchorId="2676137E">
          <v:shape id="_x0000_i2808" type="#_x0000_t75" style="width:17.2pt;height:15.6pt" o:ole="">
            <v:imagedata r:id="rId3591" o:title=""/>
          </v:shape>
          <o:OLEObject Type="Embed" ProgID="Equation.DSMT4" ShapeID="_x0000_i2808" DrawAspect="Content" ObjectID="_1493040280" r:id="rId3592"/>
        </w:object>
      </w:r>
      <w:r>
        <w:t>and</w:t>
      </w:r>
      <w:r w:rsidR="00905817" w:rsidRPr="00905817">
        <w:rPr>
          <w:position w:val="-10"/>
        </w:rPr>
        <w:object w:dxaOrig="340" w:dyaOrig="320" w14:anchorId="67441558">
          <v:shape id="_x0000_i2809" type="#_x0000_t75" style="width:17.2pt;height:15.6pt" o:ole="">
            <v:imagedata r:id="rId3593" o:title=""/>
          </v:shape>
          <o:OLEObject Type="Embed" ProgID="Equation.DSMT4" ShapeID="_x0000_i2809" DrawAspect="Content" ObjectID="_1493040281" r:id="rId3594"/>
        </w:object>
      </w:r>
      <w:r>
        <w:t xml:space="preserve"> this matrix will be symmetric.</w:t>
      </w:r>
      <w:proofErr w:type="gramEnd"/>
    </w:p>
    <w:p w14:paraId="6060C20B" w14:textId="77777777" w:rsidR="008C7882" w:rsidRDefault="008C7882" w:rsidP="008C7882"/>
    <w:p w14:paraId="7B011C39" w14:textId="77777777" w:rsidR="008C7882" w:rsidRDefault="008C7882" w:rsidP="008C7882">
      <w:pPr>
        <w:pStyle w:val="Heading3"/>
      </w:pPr>
      <w:bookmarkStart w:id="1896" w:name="_Toc289032650"/>
      <w:r>
        <w:t>Discretization</w:t>
      </w:r>
      <w:bookmarkEnd w:id="1896"/>
    </w:p>
    <w:p w14:paraId="74A4BD0D" w14:textId="77777777" w:rsidR="008C7882" w:rsidRDefault="008C7882" w:rsidP="008C7882">
      <w:r>
        <w:t xml:space="preserve">The contact integral </w:t>
      </w:r>
      <w:r>
        <w:fldChar w:fldCharType="begin"/>
      </w:r>
      <w:r>
        <w:instrText xml:space="preserve"> GOTOBUTTON ZEqnNum634962  \* MERGEFORMAT </w:instrText>
      </w:r>
      <w:r w:rsidR="008735F1">
        <w:fldChar w:fldCharType="begin"/>
      </w:r>
      <w:r w:rsidR="008735F1">
        <w:instrText xml:space="preserve"> REF ZEqnNum634962 \! \* MERGEFORMAT </w:instrText>
      </w:r>
      <w:r w:rsidR="008735F1">
        <w:fldChar w:fldCharType="separate"/>
      </w:r>
      <w:r w:rsidR="00E3755C">
        <w:instrText>(6.116)</w:instrText>
      </w:r>
      <w:r w:rsidR="008735F1">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0" type="#_x0000_t75" style="width:106.4pt;height:39.2pt" o:ole="">
            <v:imagedata r:id="rId3595" o:title=""/>
          </v:shape>
          <o:OLEObject Type="Embed" ProgID="Equation.DSMT4" ShapeID="_x0000_i2810" DrawAspect="Content" ObjectID="_1493040282" r:id="rId359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bookmarkStart w:id="1897" w:name="ZEqnNum635054"/>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121</w:instrText>
      </w:r>
      <w:r w:rsidR="008735F1">
        <w:rPr>
          <w:noProof/>
        </w:rPr>
        <w:fldChar w:fldCharType="end"/>
      </w:r>
      <w:r>
        <w:instrText>)</w:instrText>
      </w:r>
      <w:bookmarkEnd w:id="1897"/>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11" type="#_x0000_t75" style="width:161.2pt;height:37.6pt" o:ole="">
            <v:imagedata r:id="rId3597" o:title=""/>
          </v:shape>
          <o:OLEObject Type="Embed" ProgID="Equation.DSMT4" ShapeID="_x0000_i2811" DrawAspect="Content" ObjectID="_1493040283" r:id="rId359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122</w:instrText>
      </w:r>
      <w:r w:rsidR="008735F1">
        <w:rPr>
          <w:noProof/>
        </w:rPr>
        <w:fldChar w:fldCharType="end"/>
      </w:r>
      <w:r>
        <w:instrText>)</w:instrText>
      </w:r>
      <w:r>
        <w:fldChar w:fldCharType="end"/>
      </w:r>
    </w:p>
    <w:p w14:paraId="568C2C24" w14:textId="77777777" w:rsidR="008C7882" w:rsidRDefault="008C7882" w:rsidP="008C7882">
      <w:r>
        <w:t xml:space="preserve">If we use </w:t>
      </w:r>
      <w:proofErr w:type="gramStart"/>
      <w:r>
        <w:t>a nodally integrated elements</w:t>
      </w:r>
      <w:proofErr w:type="gramEnd"/>
      <w:r>
        <w:t>,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12" type="#_x0000_t75" style="width:124.1pt;height:52.1pt" o:ole="">
            <v:imagedata r:id="rId3599" o:title=""/>
          </v:shape>
          <o:OLEObject Type="Embed" ProgID="Equation.DSMT4" ShapeID="_x0000_i2812" DrawAspect="Content" ObjectID="_1493040284" r:id="rId3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123</w:instrText>
      </w:r>
      <w:r w:rsidR="008735F1">
        <w:rPr>
          <w:noProof/>
        </w:rPr>
        <w:fldChar w:fldCharType="end"/>
      </w:r>
      <w:r>
        <w:instrText>)</w:instrText>
      </w:r>
      <w:r>
        <w:fldChar w:fldCharType="end"/>
      </w:r>
    </w:p>
    <w:p w14:paraId="125EA217" w14:textId="77777777" w:rsidR="008C7882" w:rsidRDefault="008C7882" w:rsidP="008C7882">
      <w:proofErr w:type="gramStart"/>
      <w:r>
        <w:t>so</w:t>
      </w:r>
      <w:proofErr w:type="gramEnd"/>
      <w:r>
        <w:t xml:space="preserve">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13" type="#_x0000_t75" style="width:138.1pt;height:29pt" o:ole="">
            <v:imagedata r:id="rId3601" o:title=""/>
          </v:shape>
          <o:OLEObject Type="Embed" ProgID="Equation.DSMT4" ShapeID="_x0000_i2813" DrawAspect="Content" ObjectID="_1493040285" r:id="rId360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124</w:instrText>
      </w:r>
      <w:r w:rsidR="008735F1">
        <w:rPr>
          <w:noProof/>
        </w:rPr>
        <w:fldChar w:fldCharType="end"/>
      </w:r>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r w:rsidR="008735F1">
        <w:fldChar w:fldCharType="begin"/>
      </w:r>
      <w:r w:rsidR="008735F1">
        <w:instrText xml:space="preserve"> REF ZEqnNum635054 \! \* MERGEFORMA</w:instrText>
      </w:r>
      <w:r w:rsidR="008735F1">
        <w:instrText xml:space="preserve">T </w:instrText>
      </w:r>
      <w:r w:rsidR="008735F1">
        <w:fldChar w:fldCharType="separate"/>
      </w:r>
      <w:r w:rsidR="00E3755C">
        <w:instrText>(6.121)</w:instrText>
      </w:r>
      <w:r w:rsidR="008735F1">
        <w:fldChar w:fldCharType="end"/>
      </w:r>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14" type="#_x0000_t75" style="width:183.75pt;height:37.6pt" o:ole="">
            <v:imagedata r:id="rId3603" o:title=""/>
          </v:shape>
          <o:OLEObject Type="Embed" ProgID="Equation.DSMT4" ShapeID="_x0000_i2814" DrawAspect="Content" ObjectID="_1493040286" r:id="rId360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125</w:instrText>
      </w:r>
      <w:r w:rsidR="008735F1">
        <w:rPr>
          <w:noProof/>
        </w:rPr>
        <w:fldChar w:fldCharType="end"/>
      </w:r>
      <w:r>
        <w:instrText>)</w:instrText>
      </w:r>
      <w:r>
        <w:fldChar w:fldCharType="end"/>
      </w:r>
    </w:p>
    <w:p w14:paraId="5E05CBE4" w14:textId="77777777" w:rsidR="008C7882" w:rsidRDefault="008C7882" w:rsidP="008C7882">
      <w:proofErr w:type="gramStart"/>
      <w:r>
        <w:t>where</w:t>
      </w:r>
      <w:proofErr w:type="gramEnd"/>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15" type="#_x0000_t75" style="width:196.65pt;height:24.2pt" o:ole="">
            <v:imagedata r:id="rId3605" o:title=""/>
          </v:shape>
          <o:OLEObject Type="Embed" ProgID="Equation.DSMT4" ShapeID="_x0000_i2815" DrawAspect="Content" ObjectID="_1493040287" r:id="rId360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126</w:instrText>
      </w:r>
      <w:r w:rsidR="008735F1">
        <w:rPr>
          <w:noProof/>
        </w:rPr>
        <w:fldChar w:fldCharType="end"/>
      </w:r>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16" type="#_x0000_t75" style="width:151pt;height:19.9pt" o:ole="">
            <v:imagedata r:id="rId3607" o:title=""/>
          </v:shape>
          <o:OLEObject Type="Embed" ProgID="Equation.DSMT4" ShapeID="_x0000_i2816" DrawAspect="Content" ObjectID="_1493040288" r:id="rId3608"/>
        </w:object>
      </w:r>
      <w:r w:rsidR="00533170">
        <w:t>,</w:t>
      </w:r>
      <w:r>
        <w:tab/>
      </w:r>
      <w:r>
        <w:fldChar w:fldCharType="begin"/>
      </w:r>
      <w:r>
        <w:instrText xml:space="preserve"> MACROBUTTON MTPlaceRef \* MERGEFORMAT </w:instrText>
      </w:r>
      <w:r w:rsidR="008735F1">
        <w:fldChar w:fldCharType="begin"/>
      </w:r>
      <w:r w:rsidR="008735F1">
        <w:instrText xml:space="preserve"> SEQ MTEqn \h \</w:instrText>
      </w:r>
      <w:r w:rsidR="008735F1">
        <w:instrText xml:space="preserve">*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127</w:instrText>
      </w:r>
      <w:r w:rsidR="008735F1">
        <w:rPr>
          <w:noProof/>
        </w:rPr>
        <w:fldChar w:fldCharType="end"/>
      </w:r>
      <w:r>
        <w:instrText>)</w:instrText>
      </w:r>
      <w:r>
        <w:fldChar w:fldCharType="end"/>
      </w:r>
    </w:p>
    <w:p w14:paraId="1113B65B" w14:textId="77777777" w:rsidR="008C7882" w:rsidRDefault="008C7882" w:rsidP="008C7882">
      <w:proofErr w:type="gramStart"/>
      <w:r>
        <w:t>and</w:t>
      </w:r>
      <w:proofErr w:type="gramEnd"/>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17" type="#_x0000_t75" style="width:98.85pt;height:56.4pt" o:ole="">
            <v:imagedata r:id="rId3609" o:title=""/>
          </v:shape>
          <o:OLEObject Type="Embed" ProgID="Equation.DSMT4" ShapeID="_x0000_i2817" DrawAspect="Content" ObjectID="_1493040289"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128</w:instrText>
      </w:r>
      <w:r w:rsidR="008735F1">
        <w:rPr>
          <w:noProof/>
        </w:rPr>
        <w:fldChar w:fldCharType="end"/>
      </w:r>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w:t>
      </w:r>
      <w:proofErr w:type="gramStart"/>
      <w:r>
        <w:t xml:space="preserve">integral </w:t>
      </w:r>
      <w:proofErr w:type="gramEnd"/>
      <w:r>
        <w:fldChar w:fldCharType="begin"/>
      </w:r>
      <w:r>
        <w:instrText xml:space="preserve"> GOTOBUTTON ZEqnNum721558  \* MERGEFORMAT </w:instrText>
      </w:r>
      <w:r w:rsidR="008735F1">
        <w:fldChar w:fldCharType="begin"/>
      </w:r>
      <w:r w:rsidR="008735F1">
        <w:instrText xml:space="preserve"> REF ZEqnNum721558 \! \* MERGEFORMAT </w:instrText>
      </w:r>
      <w:r w:rsidR="008735F1">
        <w:fldChar w:fldCharType="separate"/>
      </w:r>
      <w:r w:rsidR="00E3755C">
        <w:instrText>(6.118)</w:instrText>
      </w:r>
      <w:r w:rsidR="008735F1">
        <w:fldChar w:fldCharType="end"/>
      </w:r>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18" type="#_x0000_t75" style="width:156.9pt;height:37.6pt" o:ole="">
            <v:imagedata r:id="rId3611" o:title=""/>
          </v:shape>
          <o:OLEObject Type="Embed" ProgID="Equation.DSMT4" ShapeID="_x0000_i2818" DrawAspect="Content" ObjectID="_1493040290"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129</w:instrText>
      </w:r>
      <w:r w:rsidR="008735F1">
        <w:rPr>
          <w:noProof/>
        </w:rPr>
        <w:fldChar w:fldCharType="end"/>
      </w:r>
      <w:r>
        <w:instrText>)</w:instrText>
      </w:r>
      <w:r>
        <w:fldChar w:fldCharType="end"/>
      </w:r>
    </w:p>
    <w:p w14:paraId="58BCAD4C" w14:textId="77777777" w:rsidR="008C7882" w:rsidRDefault="008C7882" w:rsidP="008C7882">
      <w:r>
        <w:t xml:space="preserve"> </w:t>
      </w:r>
      <w:proofErr w:type="gramStart"/>
      <w:r>
        <w:t>where</w:t>
      </w:r>
      <w:proofErr w:type="gramEnd"/>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19" type="#_x0000_t75" style="width:59.65pt;height:19.35pt" o:ole="">
            <v:imagedata r:id="rId3613" o:title=""/>
          </v:shape>
          <o:OLEObject Type="Embed" ProgID="Equation.DSMT4" ShapeID="_x0000_i2819" DrawAspect="Content" ObjectID="_1493040291" r:id="rId3614"/>
        </w:object>
      </w:r>
      <w:r w:rsidR="00533170">
        <w:t>.</w:t>
      </w:r>
      <w:r>
        <w:tab/>
      </w:r>
      <w:r>
        <w:fldChar w:fldCharType="begin"/>
      </w:r>
      <w:r>
        <w:instrText xml:space="preserve"> MACROBUTTON MTPlaceRef \* MERGEFORMAT </w:instrText>
      </w:r>
      <w:r w:rsidR="008735F1">
        <w:fldChar w:fldCharType="begin"/>
      </w:r>
      <w:r w:rsidR="008735F1">
        <w:instrText xml:space="preserve"> SEQ MTEq</w:instrText>
      </w:r>
      <w:r w:rsidR="008735F1">
        <w:instrText xml:space="preserve">n \h \* MERGEFORMAT </w:instrText>
      </w:r>
      <w:r w:rsidR="008735F1">
        <w:fldChar w:fldCharType="separate"/>
      </w:r>
      <w:r w:rsidR="008735F1">
        <w:fldChar w:fldCharType="end"/>
      </w:r>
      <w:r>
        <w:instrText>(</w:instrText>
      </w:r>
      <w:r w:rsidR="008735F1">
        <w:fldChar w:fldCharType="begin"/>
      </w:r>
      <w:r w:rsidR="008735F1">
        <w:instrText xml:space="preserve"> SEQ MTSec \c \* Arabic \* MERGEFORMAT </w:instrText>
      </w:r>
      <w:r w:rsidR="008735F1">
        <w:fldChar w:fldCharType="separate"/>
      </w:r>
      <w:r w:rsidR="00E3755C">
        <w:rPr>
          <w:noProof/>
        </w:rPr>
        <w:instrText>6</w:instrText>
      </w:r>
      <w:r w:rsidR="008735F1">
        <w:rPr>
          <w:noProof/>
        </w:rPr>
        <w:fldChar w:fldCharType="end"/>
      </w:r>
      <w:r>
        <w:instrText>.</w:instrText>
      </w:r>
      <w:r w:rsidR="008735F1">
        <w:fldChar w:fldCharType="begin"/>
      </w:r>
      <w:r w:rsidR="008735F1">
        <w:instrText xml:space="preserve"> SEQ MTEqn \c \* Arabic \* MERGEFORMAT </w:instrText>
      </w:r>
      <w:r w:rsidR="008735F1">
        <w:fldChar w:fldCharType="separate"/>
      </w:r>
      <w:r w:rsidR="00E3755C">
        <w:rPr>
          <w:noProof/>
        </w:rPr>
        <w:instrText>130</w:instrText>
      </w:r>
      <w:r w:rsidR="008735F1">
        <w:rPr>
          <w:noProof/>
        </w:rPr>
        <w:fldChar w:fldCharType="end"/>
      </w:r>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898" w:name="_Toc289032651"/>
      <w:r>
        <w:lastRenderedPageBreak/>
        <w:t>Dynamics</w:t>
      </w:r>
      <w:bookmarkEnd w:id="1898"/>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6A43D2BF" w:rsidR="002B7157" w:rsidRDefault="002B7157" w:rsidP="00F75A04">
      <w:pPr>
        <w:pStyle w:val="MTDisplayEquation"/>
      </w:pPr>
      <w:r>
        <w:tab/>
      </w:r>
      <w:r w:rsidR="00905817" w:rsidRPr="00905817">
        <w:rPr>
          <w:position w:val="-32"/>
        </w:rPr>
        <w:object w:dxaOrig="2620" w:dyaOrig="760" w14:anchorId="1409B655">
          <v:shape id="_x0000_i2820" type="#_x0000_t75" style="width:131.1pt;height:37.6pt" o:ole="">
            <v:imagedata r:id="rId3615" o:title=""/>
          </v:shape>
          <o:OLEObject Type="Embed" ProgID="Equation.DSMT4" ShapeID="_x0000_i2820" DrawAspect="Content" ObjectID="_1493040292" r:id="rId3616"/>
        </w:object>
      </w:r>
      <w:r>
        <w:t xml:space="preserve"> </w:t>
      </w:r>
      <w:r>
        <w:tab/>
      </w:r>
      <w:ins w:id="1899" w:author="Kingsley" w:date="2014-05-24T14:25:00Z">
        <w:r w:rsidR="00567B45">
          <w:fldChar w:fldCharType="begin"/>
        </w:r>
        <w:r w:rsidR="00567B45">
          <w:instrText xml:space="preserve"> MACROBUTTON MTEditEquationSection2 </w:instrText>
        </w:r>
        <w:r w:rsidR="00567B45" w:rsidRPr="00567B45">
          <w:rPr>
            <w:rStyle w:val="MTEquationSection"/>
            <w:rPrChange w:id="1900" w:author="Kingsley" w:date="2014-05-24T14:25:00Z">
              <w:rPr/>
            </w:rPrChange>
          </w:rPr>
          <w:instrText>Equation Section 7</w:instrText>
        </w:r>
        <w:r w:rsidR="00567B45">
          <w:fldChar w:fldCharType="begin"/>
        </w:r>
        <w:r w:rsidR="00567B45">
          <w:instrText xml:space="preserve"> SEQ MTEqn \r \h \* MERGEFORMAT </w:instrText>
        </w:r>
      </w:ins>
      <w:del w:id="1901" w:author="Gerard" w:date="2015-05-06T12:49:00Z">
        <w:r w:rsidR="00567B45">
          <w:fldChar w:fldCharType="end"/>
        </w:r>
      </w:del>
      <w:ins w:id="1902" w:author="Kingsley" w:date="2014-05-24T14:25:00Z">
        <w:r w:rsidR="00567B45">
          <w:fldChar w:fldCharType="begin"/>
        </w:r>
        <w:r w:rsidR="00567B45">
          <w:instrText xml:space="preserve"> SEQ MTSec \r 7 \h \* MERGEFORMAT </w:instrText>
        </w:r>
      </w:ins>
      <w:del w:id="1903" w:author="Gerard" w:date="2015-05-06T12:49:00Z">
        <w:r w:rsidR="00567B45">
          <w:fldChar w:fldCharType="end"/>
        </w:r>
      </w:del>
      <w:ins w:id="1904"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05" w:author="Gerard" w:date="2015-05-06T12:49:00Z">
        <w:r w:rsidR="00567B45">
          <w:fldChar w:fldCharType="end"/>
        </w:r>
      </w:del>
      <w:bookmarkStart w:id="1906" w:name="ZEqnNum192348"/>
      <w:ins w:id="190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08" w:author="Gerard" w:date="2015-05-06T12:49:00Z">
        <w:r w:rsidR="00E3755C">
          <w:rPr>
            <w:noProof/>
          </w:rPr>
          <w:instrText>7</w:instrText>
        </w:r>
      </w:ins>
      <w:ins w:id="190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10" w:author="Gerard" w:date="2015-05-06T12:49:00Z">
        <w:r w:rsidR="00E3755C">
          <w:rPr>
            <w:noProof/>
          </w:rPr>
          <w:instrText>1</w:instrText>
        </w:r>
      </w:ins>
      <w:ins w:id="1911" w:author="Kingsley" w:date="2014-05-24T14:25:00Z">
        <w:r w:rsidR="00567B45">
          <w:fldChar w:fldCharType="end"/>
        </w:r>
        <w:r w:rsidR="00567B45">
          <w:instrText>)</w:instrText>
        </w:r>
        <w:bookmarkEnd w:id="1906"/>
        <w:r w:rsidR="00567B45">
          <w:fldChar w:fldCharType="end"/>
        </w:r>
      </w:ins>
      <w:del w:id="1912" w:author="Kingsley" w:date="2014-05-24T14:24:00Z">
        <w:r w:rsidDel="00567B45">
          <w:fldChar w:fldCharType="begin"/>
        </w:r>
        <w:r w:rsidDel="00567B45">
          <w:delInstrText xml:space="preserve"> MACROBUTTON MTPlaceRef \* MERGEFORMAT </w:delInstrText>
        </w:r>
        <w:bookmarkStart w:id="1913"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13"/>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w:t>
      </w:r>
      <w:proofErr w:type="gramStart"/>
      <w:r w:rsidR="00734D81">
        <w:t>number,</w:t>
      </w:r>
      <w:proofErr w:type="gramEnd"/>
      <w:r w:rsidR="00734D81">
        <w:t xml:space="preserve">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6480C223" w:rsidR="00734D81" w:rsidRDefault="00734D81" w:rsidP="00F75A04">
      <w:pPr>
        <w:pStyle w:val="MTDisplayEquation"/>
      </w:pPr>
      <w:r>
        <w:tab/>
      </w:r>
      <w:r w:rsidR="00905817" w:rsidRPr="00905817">
        <w:rPr>
          <w:position w:val="-58"/>
        </w:rPr>
        <w:object w:dxaOrig="2340" w:dyaOrig="1280" w14:anchorId="5AAFD9E4">
          <v:shape id="_x0000_i2821" type="#_x0000_t75" style="width:117.15pt;height:63.95pt" o:ole="">
            <v:imagedata r:id="rId3617" o:title=""/>
          </v:shape>
          <o:OLEObject Type="Embed" ProgID="Equation.DSMT4" ShapeID="_x0000_i2821" DrawAspect="Content" ObjectID="_1493040293" r:id="rId3618"/>
        </w:object>
      </w:r>
      <w:r>
        <w:t xml:space="preserve"> </w:t>
      </w:r>
      <w:r>
        <w:tab/>
      </w:r>
      <w:ins w:id="1914"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15" w:author="Gerard" w:date="2015-05-06T12:49:00Z">
        <w:r w:rsidR="00567B45">
          <w:fldChar w:fldCharType="end"/>
        </w:r>
      </w:del>
      <w:bookmarkStart w:id="1916" w:name="ZEqnNum177335"/>
      <w:ins w:id="1917"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18" w:author="Gerard" w:date="2015-05-06T12:49:00Z">
        <w:r w:rsidR="00E3755C">
          <w:rPr>
            <w:noProof/>
          </w:rPr>
          <w:instrText>7</w:instrText>
        </w:r>
      </w:ins>
      <w:ins w:id="1919"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20" w:author="Gerard" w:date="2015-05-06T12:49:00Z">
        <w:r w:rsidR="00E3755C">
          <w:rPr>
            <w:noProof/>
          </w:rPr>
          <w:instrText>2</w:instrText>
        </w:r>
      </w:ins>
      <w:ins w:id="1921" w:author="Kingsley" w:date="2014-05-24T14:25:00Z">
        <w:r w:rsidR="00567B45">
          <w:fldChar w:fldCharType="end"/>
        </w:r>
        <w:r w:rsidR="00567B45">
          <w:instrText>)</w:instrText>
        </w:r>
        <w:bookmarkEnd w:id="1916"/>
        <w:r w:rsidR="00567B45">
          <w:fldChar w:fldCharType="end"/>
        </w:r>
      </w:ins>
      <w:del w:id="1922" w:author="Kingsley" w:date="2014-05-24T14:24:00Z">
        <w:r w:rsidDel="00567B45">
          <w:fldChar w:fldCharType="begin"/>
        </w:r>
        <w:r w:rsidDel="00567B45">
          <w:delInstrText xml:space="preserve"> MACROBUTTON MTPlaceRef \* MERGEFORMAT </w:delInstrText>
        </w:r>
        <w:bookmarkStart w:id="1923"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23"/>
        <w:r w:rsidDel="00567B45">
          <w:fldChar w:fldCharType="end"/>
        </w:r>
      </w:del>
    </w:p>
    <w:p w14:paraId="22907663" w14:textId="0DB5B242" w:rsidR="00734D81" w:rsidRDefault="00734D81" w:rsidP="00F75A04">
      <w:r>
        <w:t xml:space="preserve">Using </w:t>
      </w:r>
      <w:ins w:id="1924"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1925" w:author="Gerard" w:date="2015-05-06T12:49:00Z">
        <w:r w:rsidR="00E3755C">
          <w:instrText>(7.2)</w:instrText>
        </w:r>
      </w:ins>
      <w:ins w:id="1926" w:author="Kingsley" w:date="2014-05-24T14:27:00Z">
        <w:r w:rsidR="00567B45">
          <w:fldChar w:fldCharType="end"/>
        </w:r>
        <w:r w:rsidR="00567B45">
          <w:fldChar w:fldCharType="end"/>
        </w:r>
      </w:ins>
      <w:del w:id="1927"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w:t>
      </w:r>
      <w:proofErr w:type="gramStart"/>
      <w:r>
        <w:t xml:space="preserve">for </w:t>
      </w:r>
      <w:r w:rsidR="00905817" w:rsidRPr="00905817">
        <w:rPr>
          <w:position w:val="-12"/>
        </w:rPr>
        <w:object w:dxaOrig="420" w:dyaOrig="380" w14:anchorId="3E0F07D0">
          <v:shape id="_x0000_i2822" type="#_x0000_t75" style="width:20.4pt;height:19.35pt" o:ole="">
            <v:imagedata r:id="rId3619" o:title=""/>
          </v:shape>
          <o:OLEObject Type="Embed" ProgID="Equation.DSMT4" ShapeID="_x0000_i2822" DrawAspect="Content" ObjectID="_1493040294" r:id="rId3620"/>
        </w:object>
      </w:r>
      <w:r>
        <w:t xml:space="preserve"> .</w:t>
      </w:r>
    </w:p>
    <w:p w14:paraId="1B1A8497" w14:textId="78DEACCA" w:rsidR="00734D81" w:rsidRDefault="00734D81" w:rsidP="00F75A04">
      <w:pPr>
        <w:pStyle w:val="MTDisplayEquation"/>
      </w:pPr>
      <w:r>
        <w:tab/>
      </w:r>
      <w:r w:rsidR="00905817" w:rsidRPr="00905817">
        <w:rPr>
          <w:position w:val="-24"/>
        </w:rPr>
        <w:object w:dxaOrig="3640" w:dyaOrig="620" w14:anchorId="2D92F39F">
          <v:shape id="_x0000_i2823" type="#_x0000_t75" style="width:183.2pt;height:30.65pt" o:ole="">
            <v:imagedata r:id="rId3621" o:title=""/>
          </v:shape>
          <o:OLEObject Type="Embed" ProgID="Equation.DSMT4" ShapeID="_x0000_i2823" DrawAspect="Content" ObjectID="_1493040295" r:id="rId3622"/>
        </w:object>
      </w:r>
      <w:r>
        <w:t xml:space="preserve"> </w:t>
      </w:r>
      <w:r>
        <w:tab/>
      </w:r>
      <w:ins w:id="1928"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29" w:author="Gerard" w:date="2015-05-06T12:49:00Z">
        <w:r w:rsidR="00567B45">
          <w:fldChar w:fldCharType="end"/>
        </w:r>
      </w:del>
      <w:bookmarkStart w:id="1930" w:name="ZEqnNum768201"/>
      <w:ins w:id="1931"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32" w:author="Gerard" w:date="2015-05-06T12:49:00Z">
        <w:r w:rsidR="00E3755C">
          <w:rPr>
            <w:noProof/>
          </w:rPr>
          <w:instrText>7</w:instrText>
        </w:r>
      </w:ins>
      <w:ins w:id="1933"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34" w:author="Gerard" w:date="2015-05-06T12:49:00Z">
        <w:r w:rsidR="00E3755C">
          <w:rPr>
            <w:noProof/>
          </w:rPr>
          <w:instrText>3</w:instrText>
        </w:r>
      </w:ins>
      <w:ins w:id="1935" w:author="Kingsley" w:date="2014-05-24T14:25:00Z">
        <w:r w:rsidR="00567B45">
          <w:fldChar w:fldCharType="end"/>
        </w:r>
        <w:r w:rsidR="00567B45">
          <w:instrText>)</w:instrText>
        </w:r>
        <w:bookmarkEnd w:id="1930"/>
        <w:r w:rsidR="00567B45">
          <w:fldChar w:fldCharType="end"/>
        </w:r>
      </w:ins>
      <w:del w:id="1936" w:author="Kingsley" w:date="2014-05-24T14:24:00Z">
        <w:r w:rsidDel="00567B45">
          <w:fldChar w:fldCharType="begin"/>
        </w:r>
        <w:r w:rsidDel="00567B45">
          <w:delInstrText xml:space="preserve"> MACROBUTTON MTPlaceRef \* MERGEFORMAT </w:delInstrText>
        </w:r>
        <w:bookmarkStart w:id="1937"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1937"/>
        <w:r w:rsidDel="00567B45">
          <w:fldChar w:fldCharType="end"/>
        </w:r>
      </w:del>
    </w:p>
    <w:p w14:paraId="635D596A" w14:textId="77777777" w:rsidR="00CC7944" w:rsidRDefault="00CC7944" w:rsidP="00F75A04">
      <w:proofErr w:type="gramStart"/>
      <w:r>
        <w:t>Substituting this into equation</w:t>
      </w:r>
      <w:ins w:id="1938"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1939" w:author="Gerard" w:date="2015-05-06T12:49:00Z">
        <w:r w:rsidR="00E3755C">
          <w:instrText>(7.1)</w:instrText>
        </w:r>
      </w:ins>
      <w:ins w:id="1940" w:author="Kingsley" w:date="2014-05-24T14:27:00Z">
        <w:r w:rsidR="00567B45">
          <w:fldChar w:fldCharType="end"/>
        </w:r>
        <w:r w:rsidR="00567B45">
          <w:fldChar w:fldCharType="end"/>
        </w:r>
        <w:r w:rsidR="00567B45">
          <w:t xml:space="preserve"> </w:t>
        </w:r>
      </w:ins>
      <w:del w:id="1941"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roofErr w:type="gramEnd"/>
    </w:p>
    <w:p w14:paraId="0F3C1911" w14:textId="77777777" w:rsidR="00CC7944" w:rsidRDefault="00CC7944" w:rsidP="00F75A04"/>
    <w:p w14:paraId="0F9A67B0" w14:textId="00A55218" w:rsidR="00CC7944" w:rsidRDefault="00CC7944" w:rsidP="00F75A04">
      <w:pPr>
        <w:pStyle w:val="MTDisplayEquation"/>
      </w:pPr>
      <w:r>
        <w:tab/>
      </w:r>
      <w:r w:rsidR="00905817" w:rsidRPr="00905817">
        <w:rPr>
          <w:position w:val="-28"/>
        </w:rPr>
        <w:object w:dxaOrig="5940" w:dyaOrig="680" w14:anchorId="69670505">
          <v:shape id="_x0000_i2824" type="#_x0000_t75" style="width:297.15pt;height:34.4pt" o:ole="">
            <v:imagedata r:id="rId3623" o:title=""/>
          </v:shape>
          <o:OLEObject Type="Embed" ProgID="Equation.DSMT4" ShapeID="_x0000_i2824" DrawAspect="Content" ObjectID="_1493040296" r:id="rId3624"/>
        </w:object>
      </w:r>
      <w:r>
        <w:t xml:space="preserve"> </w:t>
      </w:r>
      <w:r>
        <w:tab/>
      </w:r>
      <w:ins w:id="1942"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1943" w:author="Gerard" w:date="2015-05-06T12:49:00Z">
        <w:r w:rsidR="00567B45">
          <w:fldChar w:fldCharType="end"/>
        </w:r>
      </w:del>
      <w:ins w:id="1944"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1945" w:author="Gerard" w:date="2015-05-06T12:49:00Z">
        <w:r w:rsidR="00E3755C">
          <w:rPr>
            <w:noProof/>
          </w:rPr>
          <w:instrText>7</w:instrText>
        </w:r>
      </w:ins>
      <w:ins w:id="1946"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1947" w:author="Gerard" w:date="2015-05-06T12:49:00Z">
        <w:r w:rsidR="00E3755C">
          <w:rPr>
            <w:noProof/>
          </w:rPr>
          <w:instrText>4</w:instrText>
        </w:r>
      </w:ins>
      <w:ins w:id="1948" w:author="Kingsley" w:date="2014-05-24T14:25:00Z">
        <w:r w:rsidR="00567B45">
          <w:fldChar w:fldCharType="end"/>
        </w:r>
        <w:r w:rsidR="00567B45">
          <w:instrText>)</w:instrText>
        </w:r>
        <w:r w:rsidR="00567B45">
          <w:fldChar w:fldCharType="end"/>
        </w:r>
      </w:ins>
      <w:del w:id="1949"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1B328E3D" w:rsidR="00BF50BB" w:rsidRPr="00BF50BB" w:rsidRDefault="00BF50BB" w:rsidP="00F75A04">
      <w:r>
        <w:t xml:space="preserve">Solving this equation for </w:t>
      </w:r>
      <w:r w:rsidR="00905817" w:rsidRPr="00905817">
        <w:rPr>
          <w:position w:val="-6"/>
        </w:rPr>
        <w:object w:dxaOrig="440" w:dyaOrig="320" w14:anchorId="6E96725B">
          <v:shape id="_x0000_i2825" type="#_x0000_t75" style="width:22.05pt;height:15.6pt" o:ole="">
            <v:imagedata r:id="rId3625" o:title=""/>
          </v:shape>
          <o:OLEObject Type="Embed" ProgID="Equation.DSMT4" ShapeID="_x0000_i2825" DrawAspect="Content" ObjectID="_1493040297" r:id="rId3626"/>
        </w:object>
      </w:r>
      <w:r>
        <w:t xml:space="preserve"> and using</w:t>
      </w:r>
      <w:ins w:id="1950"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1951" w:author="Gerard" w:date="2015-05-06T12:49:00Z">
        <w:r w:rsidR="00E3755C">
          <w:instrText>(7.1)</w:instrText>
        </w:r>
      </w:ins>
      <w:ins w:id="1952" w:author="Kingsley" w:date="2014-05-24T14:27:00Z">
        <w:r w:rsidR="00567B45">
          <w:fldChar w:fldCharType="end"/>
        </w:r>
        <w:r w:rsidR="00567B45">
          <w:fldChar w:fldCharType="end"/>
        </w:r>
        <w:r w:rsidR="00567B45">
          <w:t xml:space="preserve"> </w:t>
        </w:r>
      </w:ins>
      <w:del w:id="1953"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w:t>
      </w:r>
      <w:proofErr w:type="gramStart"/>
      <w:r>
        <w:t xml:space="preserve">vector </w:t>
      </w:r>
      <w:r w:rsidR="00905817" w:rsidRPr="00905817">
        <w:rPr>
          <w:position w:val="-12"/>
        </w:rPr>
        <w:object w:dxaOrig="420" w:dyaOrig="380" w14:anchorId="7BEAA7A6">
          <v:shape id="_x0000_i2826" type="#_x0000_t75" style="width:20.4pt;height:19.35pt" o:ole="">
            <v:imagedata r:id="rId3627" o:title=""/>
          </v:shape>
          <o:OLEObject Type="Embed" ProgID="Equation.DSMT4" ShapeID="_x0000_i2826" DrawAspect="Content" ObjectID="_1493040298" r:id="rId3628"/>
        </w:object>
      </w:r>
      <w:r>
        <w:t xml:space="preserve"> . The acceleration vector </w:t>
      </w:r>
      <w:r w:rsidR="00905817" w:rsidRPr="00905817">
        <w:rPr>
          <w:position w:val="-12"/>
        </w:rPr>
        <w:object w:dxaOrig="420" w:dyaOrig="380" w14:anchorId="3EE78515">
          <v:shape id="_x0000_i2827" type="#_x0000_t75" style="width:20.4pt;height:19.35pt" o:ole="">
            <v:imagedata r:id="rId3629" o:title=""/>
          </v:shape>
          <o:OLEObject Type="Embed" ProgID="Equation.DSMT4" ShapeID="_x0000_i2827" DrawAspect="Content" ObjectID="_1493040299" r:id="rId3630"/>
        </w:object>
      </w:r>
      <w:r>
        <w:t xml:space="preserve"> can then be found from</w:t>
      </w:r>
      <w:ins w:id="1954"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1955" w:author="Gerard" w:date="2015-05-06T12:49:00Z">
        <w:r w:rsidR="00E3755C">
          <w:instrText>(7.3)</w:instrText>
        </w:r>
      </w:ins>
      <w:ins w:id="1956" w:author="Kingsley" w:date="2014-05-24T14:28:00Z">
        <w:r w:rsidR="00567B45">
          <w:fldChar w:fldCharType="end"/>
        </w:r>
        <w:r w:rsidR="00567B45">
          <w:fldChar w:fldCharType="end"/>
        </w:r>
        <w:r w:rsidR="00567B45">
          <w:t xml:space="preserve"> </w:t>
        </w:r>
      </w:ins>
      <w:del w:id="1957"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1958" w:author="Kingsley" w:date="2014-05-24T14:27:00Z">
        <w:r w:rsidDel="00567B45">
          <w:fldChar w:fldCharType="separate"/>
        </w:r>
        <w:r w:rsidR="004F1C97" w:rsidDel="00567B45">
          <w:delInstrText>(6.130)</w:delInstrText>
        </w:r>
      </w:del>
      <w:del w:id="1959" w:author="Kingsley" w:date="2014-05-24T14:28:00Z">
        <w:r w:rsidDel="00567B45">
          <w:fldChar w:fldCharType="end"/>
        </w:r>
        <w:r w:rsidDel="00567B45">
          <w:fldChar w:fldCharType="end"/>
        </w:r>
        <w:r w:rsidDel="00567B45">
          <w:delText xml:space="preserve"> </w:delText>
        </w:r>
      </w:del>
      <w:r>
        <w:t xml:space="preserve">and the velocity vector </w:t>
      </w:r>
      <w:r w:rsidR="00905817" w:rsidRPr="00905817">
        <w:rPr>
          <w:position w:val="-12"/>
        </w:rPr>
        <w:object w:dxaOrig="420" w:dyaOrig="380" w14:anchorId="16A2E2FB">
          <v:shape id="_x0000_i2828" type="#_x0000_t75" style="width:20.4pt;height:19.35pt" o:ole="">
            <v:imagedata r:id="rId3631" o:title=""/>
          </v:shape>
          <o:OLEObject Type="Embed" ProgID="Equation.DSMT4" ShapeID="_x0000_i2828" DrawAspect="Content" ObjectID="_1493040300" r:id="rId3632"/>
        </w:object>
      </w:r>
      <w:r>
        <w:t xml:space="preserve"> from</w:t>
      </w:r>
      <w:del w:id="1960" w:author="Kingsley" w:date="2014-05-24T14:28:00Z">
        <w:r w:rsidDel="00567B45">
          <w:delText xml:space="preserve"> </w:delText>
        </w:r>
      </w:del>
      <w:ins w:id="1961"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1962" w:author="Gerard" w:date="2015-05-06T12:49:00Z">
        <w:r w:rsidR="00E3755C">
          <w:instrText>(7.3)</w:instrText>
        </w:r>
      </w:ins>
      <w:ins w:id="1963" w:author="Kingsley" w:date="2014-05-24T14:28:00Z">
        <w:r w:rsidR="00567B45">
          <w:fldChar w:fldCharType="end"/>
        </w:r>
        <w:r w:rsidR="00567B45">
          <w:fldChar w:fldCharType="end"/>
        </w:r>
      </w:ins>
      <w:del w:id="1964"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1965" w:author="Kingsley" w:date="2014-05-24T14:27:00Z">
        <w:r w:rsidDel="00567B45">
          <w:fldChar w:fldCharType="separate"/>
        </w:r>
        <w:r w:rsidR="004F1C97" w:rsidDel="00567B45">
          <w:delInstrText>(6.130)</w:delInstrText>
        </w:r>
      </w:del>
      <w:del w:id="1966" w:author="Kingsley" w:date="2014-05-24T14:28:00Z">
        <w:r w:rsidDel="00567B45">
          <w:fldChar w:fldCharType="end"/>
        </w:r>
        <w:r w:rsidDel="00567B45">
          <w:fldChar w:fldCharType="end"/>
        </w:r>
      </w:del>
      <w:r>
        <w:t>.</w:t>
      </w:r>
      <w:ins w:id="1967" w:author="Kingsley" w:date="2014-05-24T14:28:00Z">
        <w:r w:rsidR="00567B45">
          <w:t xml:space="preserve"> </w:t>
        </w:r>
      </w:ins>
      <w:del w:id="1968"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969" w:name="_Toc289032652"/>
      <w:r>
        <w:lastRenderedPageBreak/>
        <w:t>References</w:t>
      </w:r>
      <w:bookmarkEnd w:id="1969"/>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970" w:name="_ENREF_1"/>
      <w:r w:rsidR="00214E15" w:rsidRPr="00214E15">
        <w:rPr>
          <w:noProof/>
        </w:rPr>
        <w:t>[1]</w:t>
      </w:r>
      <w:r w:rsidR="00214E15" w:rsidRPr="00214E15">
        <w:rPr>
          <w:noProof/>
        </w:rPr>
        <w:tab/>
        <w:t>Bonet, J., and Wood, R. D., 1997, Nonlinear continuum mechanics for finite element analysis, Cambridge University Press.</w:t>
      </w:r>
      <w:bookmarkEnd w:id="1970"/>
    </w:p>
    <w:p w14:paraId="074A42DF" w14:textId="77777777" w:rsidR="00214E15" w:rsidRPr="00214E15" w:rsidRDefault="00214E15" w:rsidP="00214E15">
      <w:pPr>
        <w:pStyle w:val="EndNoteBibliography"/>
        <w:rPr>
          <w:noProof/>
        </w:rPr>
      </w:pPr>
      <w:bookmarkStart w:id="1971" w:name="_ENREF_2"/>
      <w:r w:rsidRPr="00214E15">
        <w:rPr>
          <w:noProof/>
        </w:rPr>
        <w:t>[2]</w:t>
      </w:r>
      <w:r w:rsidRPr="00214E15">
        <w:rPr>
          <w:noProof/>
        </w:rPr>
        <w:tab/>
        <w:t>Lai, W. M., Rubin, D., and Krempl, E., 2010, Introduction to continuum mechanics, Butterworth-Heinemann/Elsevier, Amsterdam ; Boston.</w:t>
      </w:r>
      <w:bookmarkEnd w:id="1971"/>
    </w:p>
    <w:p w14:paraId="2044C397" w14:textId="77777777" w:rsidR="00214E15" w:rsidRPr="00214E15" w:rsidRDefault="00214E15" w:rsidP="00214E15">
      <w:pPr>
        <w:pStyle w:val="EndNoteBibliography"/>
        <w:rPr>
          <w:noProof/>
        </w:rPr>
      </w:pPr>
      <w:bookmarkStart w:id="1972" w:name="_ENREF_3"/>
      <w:r w:rsidRPr="00214E15">
        <w:rPr>
          <w:noProof/>
        </w:rPr>
        <w:t>[3]</w:t>
      </w:r>
      <w:r w:rsidRPr="00214E15">
        <w:rPr>
          <w:noProof/>
        </w:rPr>
        <w:tab/>
        <w:t>Spencer, A. J. M., 1984, Continuum Theory of the Mechanics of Fibre-Reinforced Composites, Springer-Verlag, New York.</w:t>
      </w:r>
      <w:bookmarkEnd w:id="1972"/>
    </w:p>
    <w:p w14:paraId="4D4F828F" w14:textId="77777777" w:rsidR="00214E15" w:rsidRPr="00214E15" w:rsidRDefault="00214E15" w:rsidP="00214E15">
      <w:pPr>
        <w:pStyle w:val="EndNoteBibliography"/>
        <w:rPr>
          <w:noProof/>
        </w:rPr>
      </w:pPr>
      <w:bookmarkStart w:id="1973" w:name="_ENREF_4"/>
      <w:r w:rsidRPr="00214E15">
        <w:rPr>
          <w:noProof/>
        </w:rPr>
        <w:t>[4]</w:t>
      </w:r>
      <w:r w:rsidRPr="00214E15">
        <w:rPr>
          <w:noProof/>
        </w:rPr>
        <w:tab/>
        <w:t>Holzapfel, G. A., 2000, Nonlinear solid mechanics : a continuum approach for engineering, Wiley, Chichester ; New York.</w:t>
      </w:r>
      <w:bookmarkEnd w:id="1973"/>
    </w:p>
    <w:p w14:paraId="487E6488" w14:textId="77777777" w:rsidR="00214E15" w:rsidRPr="00214E15" w:rsidRDefault="00214E15" w:rsidP="00214E15">
      <w:pPr>
        <w:pStyle w:val="EndNoteBibliography"/>
        <w:rPr>
          <w:noProof/>
        </w:rPr>
      </w:pPr>
      <w:bookmarkStart w:id="1974"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974"/>
    </w:p>
    <w:p w14:paraId="42183145" w14:textId="77777777" w:rsidR="00214E15" w:rsidRPr="00214E15" w:rsidRDefault="00214E15" w:rsidP="00214E15">
      <w:pPr>
        <w:pStyle w:val="EndNoteBibliography"/>
        <w:rPr>
          <w:noProof/>
        </w:rPr>
      </w:pPr>
      <w:bookmarkStart w:id="1975"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975"/>
    </w:p>
    <w:p w14:paraId="1A22C2AF" w14:textId="77777777" w:rsidR="00214E15" w:rsidRPr="00214E15" w:rsidRDefault="00214E15" w:rsidP="00214E15">
      <w:pPr>
        <w:pStyle w:val="EndNoteBibliography"/>
        <w:rPr>
          <w:noProof/>
        </w:rPr>
      </w:pPr>
      <w:bookmarkStart w:id="1976"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976"/>
    </w:p>
    <w:p w14:paraId="2E2135A9" w14:textId="77777777" w:rsidR="00214E15" w:rsidRPr="00214E15" w:rsidRDefault="00214E15" w:rsidP="00214E15">
      <w:pPr>
        <w:pStyle w:val="EndNoteBibliography"/>
        <w:rPr>
          <w:noProof/>
        </w:rPr>
      </w:pPr>
      <w:bookmarkStart w:id="1977"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977"/>
    </w:p>
    <w:p w14:paraId="6799BF34" w14:textId="77777777" w:rsidR="00214E15" w:rsidRPr="00214E15" w:rsidRDefault="00214E15" w:rsidP="00214E15">
      <w:pPr>
        <w:pStyle w:val="EndNoteBibliography"/>
        <w:rPr>
          <w:noProof/>
        </w:rPr>
      </w:pPr>
      <w:bookmarkStart w:id="1978" w:name="_ENREF_9"/>
      <w:r w:rsidRPr="00214E15">
        <w:rPr>
          <w:noProof/>
        </w:rPr>
        <w:t>[9]</w:t>
      </w:r>
      <w:r w:rsidRPr="00214E15">
        <w:rPr>
          <w:noProof/>
        </w:rPr>
        <w:tab/>
        <w:t>Bowen, R. M., 1980, "Incompressible porous media models by use of the theory of mixtures," Int J Eng Sci, 18(9), pp. 1129-1148.</w:t>
      </w:r>
      <w:bookmarkEnd w:id="1978"/>
    </w:p>
    <w:p w14:paraId="02D50742" w14:textId="77777777" w:rsidR="00214E15" w:rsidRPr="00214E15" w:rsidRDefault="00214E15" w:rsidP="00214E15">
      <w:pPr>
        <w:pStyle w:val="EndNoteBibliography"/>
        <w:rPr>
          <w:noProof/>
        </w:rPr>
      </w:pPr>
      <w:bookmarkStart w:id="1979"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979"/>
    </w:p>
    <w:p w14:paraId="026D2D60" w14:textId="77777777" w:rsidR="00214E15" w:rsidRPr="00214E15" w:rsidRDefault="00214E15" w:rsidP="00214E15">
      <w:pPr>
        <w:pStyle w:val="EndNoteBibliography"/>
        <w:rPr>
          <w:noProof/>
        </w:rPr>
      </w:pPr>
      <w:bookmarkStart w:id="1980" w:name="_ENREF_11"/>
      <w:r w:rsidRPr="00214E15">
        <w:rPr>
          <w:noProof/>
        </w:rPr>
        <w:t>[11]</w:t>
      </w:r>
      <w:r w:rsidRPr="00214E15">
        <w:rPr>
          <w:noProof/>
        </w:rPr>
        <w:tab/>
        <w:t>Truesdell, C., and Toupin, R., 1960, The classical field theories, Springer, Heidelberg.</w:t>
      </w:r>
      <w:bookmarkEnd w:id="1980"/>
    </w:p>
    <w:p w14:paraId="0CFE8EB2" w14:textId="77777777" w:rsidR="00214E15" w:rsidRPr="00214E15" w:rsidRDefault="00214E15" w:rsidP="00214E15">
      <w:pPr>
        <w:pStyle w:val="EndNoteBibliography"/>
        <w:rPr>
          <w:noProof/>
        </w:rPr>
      </w:pPr>
      <w:bookmarkStart w:id="1981" w:name="_ENREF_12"/>
      <w:r w:rsidRPr="00214E15">
        <w:rPr>
          <w:noProof/>
        </w:rPr>
        <w:t>[12]</w:t>
      </w:r>
      <w:r w:rsidRPr="00214E15">
        <w:rPr>
          <w:noProof/>
        </w:rPr>
        <w:tab/>
        <w:t>Bowen, R. M., 1976, Theory of mixtures, Academic Press, New York.</w:t>
      </w:r>
      <w:bookmarkEnd w:id="1981"/>
    </w:p>
    <w:p w14:paraId="2588C29A" w14:textId="77777777" w:rsidR="00214E15" w:rsidRPr="00214E15" w:rsidRDefault="00214E15" w:rsidP="00214E15">
      <w:pPr>
        <w:pStyle w:val="EndNoteBibliography"/>
        <w:rPr>
          <w:noProof/>
        </w:rPr>
      </w:pPr>
      <w:bookmarkStart w:id="1982"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982"/>
    </w:p>
    <w:p w14:paraId="6F03BEFC" w14:textId="77777777" w:rsidR="00214E15" w:rsidRPr="00214E15" w:rsidRDefault="00214E15" w:rsidP="00214E15">
      <w:pPr>
        <w:pStyle w:val="EndNoteBibliography"/>
        <w:rPr>
          <w:noProof/>
        </w:rPr>
      </w:pPr>
      <w:bookmarkStart w:id="1983"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983"/>
    </w:p>
    <w:p w14:paraId="29770900" w14:textId="77777777" w:rsidR="00214E15" w:rsidRPr="00214E15" w:rsidRDefault="00214E15" w:rsidP="00214E15">
      <w:pPr>
        <w:pStyle w:val="EndNoteBibliography"/>
        <w:rPr>
          <w:noProof/>
        </w:rPr>
      </w:pPr>
      <w:bookmarkStart w:id="1984"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984"/>
    </w:p>
    <w:p w14:paraId="396AEFA7" w14:textId="77777777" w:rsidR="00214E15" w:rsidRPr="00214E15" w:rsidRDefault="00214E15" w:rsidP="00214E15">
      <w:pPr>
        <w:pStyle w:val="EndNoteBibliography"/>
        <w:rPr>
          <w:noProof/>
        </w:rPr>
      </w:pPr>
      <w:bookmarkStart w:id="1985"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985"/>
    </w:p>
    <w:p w14:paraId="6EBC5D35" w14:textId="77777777" w:rsidR="00214E15" w:rsidRPr="00214E15" w:rsidRDefault="00214E15" w:rsidP="00214E15">
      <w:pPr>
        <w:pStyle w:val="EndNoteBibliography"/>
        <w:rPr>
          <w:noProof/>
        </w:rPr>
      </w:pPr>
      <w:bookmarkStart w:id="1986" w:name="_ENREF_17"/>
      <w:r w:rsidRPr="00214E15">
        <w:rPr>
          <w:noProof/>
        </w:rPr>
        <w:t>[17]</w:t>
      </w:r>
      <w:r w:rsidRPr="00214E15">
        <w:rPr>
          <w:noProof/>
        </w:rPr>
        <w:tab/>
        <w:t>Tinoco Jr., I., Sauer, K., and Wang, J. C., 1995, Physical chemistry : principles and applications in biological sciences, Prentice Hall.</w:t>
      </w:r>
      <w:bookmarkEnd w:id="1986"/>
    </w:p>
    <w:p w14:paraId="4D1E7722" w14:textId="77777777" w:rsidR="00214E15" w:rsidRPr="00214E15" w:rsidRDefault="00214E15" w:rsidP="00214E15">
      <w:pPr>
        <w:pStyle w:val="EndNoteBibliography"/>
        <w:rPr>
          <w:noProof/>
        </w:rPr>
      </w:pPr>
      <w:bookmarkStart w:id="1987" w:name="_ENREF_18"/>
      <w:r w:rsidRPr="00214E15">
        <w:rPr>
          <w:noProof/>
        </w:rPr>
        <w:t>[18]</w:t>
      </w:r>
      <w:r w:rsidRPr="00214E15">
        <w:rPr>
          <w:noProof/>
        </w:rPr>
        <w:tab/>
        <w:t>Laurent, T. C., and Killander, J., 1963, "A Theory of Gel Filtration and its Experimental Verification," J Chromatogr, 14, pp. 317-330.</w:t>
      </w:r>
      <w:bookmarkEnd w:id="1987"/>
    </w:p>
    <w:p w14:paraId="2E7439FA" w14:textId="77777777" w:rsidR="00214E15" w:rsidRPr="00214E15" w:rsidRDefault="00214E15" w:rsidP="00214E15">
      <w:pPr>
        <w:pStyle w:val="EndNoteBibliography"/>
        <w:rPr>
          <w:noProof/>
        </w:rPr>
      </w:pPr>
      <w:bookmarkStart w:id="1988"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988"/>
    </w:p>
    <w:p w14:paraId="40FF48F3" w14:textId="77777777" w:rsidR="00214E15" w:rsidRPr="00214E15" w:rsidRDefault="00214E15" w:rsidP="00214E15">
      <w:pPr>
        <w:pStyle w:val="EndNoteBibliography"/>
        <w:rPr>
          <w:noProof/>
        </w:rPr>
      </w:pPr>
      <w:bookmarkStart w:id="1989" w:name="_ENREF_20"/>
      <w:r w:rsidRPr="00214E15">
        <w:rPr>
          <w:noProof/>
        </w:rPr>
        <w:t>[20]</w:t>
      </w:r>
      <w:r w:rsidRPr="00214E15">
        <w:rPr>
          <w:noProof/>
        </w:rPr>
        <w:tab/>
        <w:t>Ateshian, G. A., 2007, "On the theory of reactive mixtures for modeling biological growth," Biomech Model Mechanobiol, 6(6), pp. 423-445.</w:t>
      </w:r>
      <w:bookmarkEnd w:id="1989"/>
    </w:p>
    <w:p w14:paraId="263618CD" w14:textId="77777777" w:rsidR="00214E15" w:rsidRPr="00214E15" w:rsidRDefault="00214E15" w:rsidP="00214E15">
      <w:pPr>
        <w:pStyle w:val="EndNoteBibliography"/>
        <w:rPr>
          <w:noProof/>
        </w:rPr>
      </w:pPr>
      <w:bookmarkStart w:id="1990" w:name="_ENREF_21"/>
      <w:r w:rsidRPr="00214E15">
        <w:rPr>
          <w:noProof/>
        </w:rPr>
        <w:t>[21]</w:t>
      </w:r>
      <w:r w:rsidRPr="00214E15">
        <w:rPr>
          <w:noProof/>
        </w:rPr>
        <w:tab/>
        <w:t>Ateshian, G. A., and Weiss, J. A., 2010, "Anisotropic hydraulic permeability under finite deformation," J Biomech Eng, 132(11), p. 111004.</w:t>
      </w:r>
      <w:bookmarkEnd w:id="1990"/>
    </w:p>
    <w:p w14:paraId="445D6634" w14:textId="77777777" w:rsidR="00214E15" w:rsidRPr="00214E15" w:rsidRDefault="00214E15" w:rsidP="00214E15">
      <w:pPr>
        <w:pStyle w:val="EndNoteBibliography"/>
        <w:rPr>
          <w:noProof/>
        </w:rPr>
      </w:pPr>
      <w:bookmarkStart w:id="1991" w:name="_ENREF_22"/>
      <w:r w:rsidRPr="00214E15">
        <w:rPr>
          <w:noProof/>
        </w:rPr>
        <w:t>[22]</w:t>
      </w:r>
      <w:r w:rsidRPr="00214E15">
        <w:rPr>
          <w:noProof/>
        </w:rPr>
        <w:tab/>
        <w:t>Eringen, A. C., and Ingram, J. D., 1965, "Continuum theory of chemically reacting media -- 1," Int J Eng Sci, 3, pp. 197 - 212.</w:t>
      </w:r>
      <w:bookmarkEnd w:id="1991"/>
    </w:p>
    <w:p w14:paraId="25870109" w14:textId="77777777" w:rsidR="00214E15" w:rsidRPr="00214E15" w:rsidRDefault="00214E15" w:rsidP="00214E15">
      <w:pPr>
        <w:pStyle w:val="EndNoteBibliography"/>
        <w:rPr>
          <w:noProof/>
        </w:rPr>
      </w:pPr>
      <w:bookmarkStart w:id="1992" w:name="_ENREF_23"/>
      <w:r w:rsidRPr="00214E15">
        <w:rPr>
          <w:noProof/>
        </w:rPr>
        <w:t>[23]</w:t>
      </w:r>
      <w:r w:rsidRPr="00214E15">
        <w:rPr>
          <w:noProof/>
        </w:rPr>
        <w:tab/>
        <w:t>Katzir-Katchalsky, A., and Curran, P. F., 1965, Nonequilibrium thermodynamics in biophysics, Harvard University Press, Cambridge,.</w:t>
      </w:r>
      <w:bookmarkEnd w:id="1992"/>
    </w:p>
    <w:p w14:paraId="7E3E2386" w14:textId="77777777" w:rsidR="00214E15" w:rsidRPr="00214E15" w:rsidRDefault="00214E15" w:rsidP="00214E15">
      <w:pPr>
        <w:pStyle w:val="EndNoteBibliography"/>
        <w:rPr>
          <w:noProof/>
        </w:rPr>
      </w:pPr>
      <w:bookmarkStart w:id="1993"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993"/>
    </w:p>
    <w:p w14:paraId="7B60E81F" w14:textId="77777777" w:rsidR="00214E15" w:rsidRPr="00214E15" w:rsidRDefault="00214E15" w:rsidP="00214E15">
      <w:pPr>
        <w:pStyle w:val="EndNoteBibliography"/>
        <w:rPr>
          <w:noProof/>
        </w:rPr>
      </w:pPr>
      <w:bookmarkStart w:id="1994"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994"/>
    </w:p>
    <w:p w14:paraId="7A357F56" w14:textId="77777777" w:rsidR="00214E15" w:rsidRPr="00214E15" w:rsidRDefault="00214E15" w:rsidP="00214E15">
      <w:pPr>
        <w:pStyle w:val="EndNoteBibliography"/>
        <w:rPr>
          <w:noProof/>
        </w:rPr>
      </w:pPr>
      <w:bookmarkStart w:id="1995"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995"/>
    </w:p>
    <w:p w14:paraId="313D13C9" w14:textId="77777777" w:rsidR="00214E15" w:rsidRPr="00214E15" w:rsidRDefault="00214E15" w:rsidP="00214E15">
      <w:pPr>
        <w:pStyle w:val="EndNoteBibliography"/>
        <w:rPr>
          <w:noProof/>
        </w:rPr>
      </w:pPr>
      <w:bookmarkStart w:id="1996" w:name="_ENREF_27"/>
      <w:r w:rsidRPr="00214E15">
        <w:rPr>
          <w:noProof/>
        </w:rPr>
        <w:t>[27]</w:t>
      </w:r>
      <w:r w:rsidRPr="00214E15">
        <w:rPr>
          <w:noProof/>
        </w:rPr>
        <w:tab/>
        <w:t>Curnier, A., Qi-Chang, H., and Zysset, P., 1995, "Conewise linear elastic materials," J Elasticity, 37(1), pp. 1-38.</w:t>
      </w:r>
      <w:bookmarkEnd w:id="1996"/>
    </w:p>
    <w:p w14:paraId="46589AD2" w14:textId="77777777" w:rsidR="00214E15" w:rsidRPr="00214E15" w:rsidRDefault="00214E15" w:rsidP="00214E15">
      <w:pPr>
        <w:pStyle w:val="EndNoteBibliography"/>
        <w:rPr>
          <w:noProof/>
        </w:rPr>
      </w:pPr>
      <w:bookmarkStart w:id="1997"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997"/>
    </w:p>
    <w:p w14:paraId="426C0AB8" w14:textId="77777777" w:rsidR="00214E15" w:rsidRPr="00214E15" w:rsidRDefault="00214E15" w:rsidP="00214E15">
      <w:pPr>
        <w:pStyle w:val="EndNoteBibliography"/>
        <w:rPr>
          <w:noProof/>
        </w:rPr>
      </w:pPr>
      <w:bookmarkStart w:id="1998" w:name="_ENREF_29"/>
      <w:r w:rsidRPr="00214E15">
        <w:rPr>
          <w:noProof/>
        </w:rPr>
        <w:t>[29]</w:t>
      </w:r>
      <w:r w:rsidRPr="00214E15">
        <w:rPr>
          <w:noProof/>
        </w:rPr>
        <w:tab/>
        <w:t>Marsden, J. E., and Hughes, T. J., 1994, Mathematical Foundations of Elasticity, Dover Publications.</w:t>
      </w:r>
      <w:bookmarkEnd w:id="1998"/>
    </w:p>
    <w:p w14:paraId="577913BD" w14:textId="77777777" w:rsidR="00214E15" w:rsidRPr="00214E15" w:rsidRDefault="00214E15" w:rsidP="00214E15">
      <w:pPr>
        <w:pStyle w:val="EndNoteBibliography"/>
        <w:rPr>
          <w:noProof/>
        </w:rPr>
      </w:pPr>
      <w:bookmarkStart w:id="1999" w:name="_ENREF_30"/>
      <w:r w:rsidRPr="00214E15">
        <w:rPr>
          <w:noProof/>
        </w:rPr>
        <w:t>[30]</w:t>
      </w:r>
      <w:r w:rsidRPr="00214E15">
        <w:rPr>
          <w:noProof/>
        </w:rPr>
        <w:tab/>
        <w:t>Matthies, H., and Strang, G., 1979, "The solution of nonlinear finite element equations," Intl J Num Meth Eng, 14, pp. 1613-1626.</w:t>
      </w:r>
      <w:bookmarkEnd w:id="1999"/>
    </w:p>
    <w:p w14:paraId="52F466CD" w14:textId="77777777" w:rsidR="00214E15" w:rsidRPr="00214E15" w:rsidRDefault="00214E15" w:rsidP="00214E15">
      <w:pPr>
        <w:pStyle w:val="EndNoteBibliography"/>
        <w:rPr>
          <w:noProof/>
        </w:rPr>
      </w:pPr>
      <w:bookmarkStart w:id="2000"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2000"/>
    </w:p>
    <w:p w14:paraId="66EBCAC1" w14:textId="77777777" w:rsidR="00214E15" w:rsidRPr="00214E15" w:rsidRDefault="00214E15" w:rsidP="00214E15">
      <w:pPr>
        <w:pStyle w:val="EndNoteBibliography"/>
        <w:rPr>
          <w:noProof/>
        </w:rPr>
      </w:pPr>
      <w:bookmarkStart w:id="2001"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2001"/>
    </w:p>
    <w:p w14:paraId="6C56B5CF" w14:textId="77777777" w:rsidR="00214E15" w:rsidRPr="00214E15" w:rsidRDefault="00214E15" w:rsidP="00214E15">
      <w:pPr>
        <w:pStyle w:val="EndNoteBibliography"/>
        <w:rPr>
          <w:noProof/>
        </w:rPr>
      </w:pPr>
      <w:bookmarkStart w:id="2002"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2002"/>
    </w:p>
    <w:p w14:paraId="0BA9D097" w14:textId="77777777" w:rsidR="00214E15" w:rsidRPr="00214E15" w:rsidRDefault="00214E15" w:rsidP="00214E15">
      <w:pPr>
        <w:pStyle w:val="EndNoteBibliography"/>
        <w:rPr>
          <w:noProof/>
        </w:rPr>
      </w:pPr>
      <w:bookmarkStart w:id="2003"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2003"/>
    </w:p>
    <w:p w14:paraId="1B36CA25" w14:textId="77777777" w:rsidR="00214E15" w:rsidRPr="00214E15" w:rsidRDefault="00214E15" w:rsidP="00214E15">
      <w:pPr>
        <w:pStyle w:val="EndNoteBibliography"/>
        <w:rPr>
          <w:noProof/>
        </w:rPr>
      </w:pPr>
      <w:bookmarkStart w:id="2004"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2004"/>
    </w:p>
    <w:p w14:paraId="7B0984E5" w14:textId="77777777" w:rsidR="00214E15" w:rsidRPr="00214E15" w:rsidRDefault="00214E15" w:rsidP="00214E15">
      <w:pPr>
        <w:pStyle w:val="EndNoteBibliography"/>
        <w:rPr>
          <w:noProof/>
        </w:rPr>
      </w:pPr>
      <w:bookmarkStart w:id="2005"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2005"/>
    </w:p>
    <w:p w14:paraId="1B6D85D4" w14:textId="77777777" w:rsidR="00214E15" w:rsidRPr="00214E15" w:rsidRDefault="00214E15" w:rsidP="00214E15">
      <w:pPr>
        <w:pStyle w:val="EndNoteBibliography"/>
        <w:rPr>
          <w:noProof/>
        </w:rPr>
      </w:pPr>
      <w:bookmarkStart w:id="2006" w:name="_ENREF_37"/>
      <w:r w:rsidRPr="00214E15">
        <w:rPr>
          <w:noProof/>
        </w:rPr>
        <w:t>[37]</w:t>
      </w:r>
      <w:r w:rsidRPr="00214E15">
        <w:rPr>
          <w:noProof/>
        </w:rPr>
        <w:tab/>
        <w:t>Veronda, D. R., and Westmann, R. A., 1970, "Mechanical Characterization of Skin - Finite Deformations," J. Biomechanics, Vol. 3, pp. 111-124.</w:t>
      </w:r>
      <w:bookmarkEnd w:id="2006"/>
    </w:p>
    <w:p w14:paraId="4FE16F89" w14:textId="77777777" w:rsidR="00214E15" w:rsidRPr="00214E15" w:rsidRDefault="00214E15" w:rsidP="00214E15">
      <w:pPr>
        <w:pStyle w:val="EndNoteBibliography"/>
        <w:rPr>
          <w:noProof/>
        </w:rPr>
      </w:pPr>
      <w:bookmarkStart w:id="2007"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2007"/>
    </w:p>
    <w:p w14:paraId="426D7DFE" w14:textId="77777777" w:rsidR="00214E15" w:rsidRPr="00214E15" w:rsidRDefault="00214E15" w:rsidP="00214E15">
      <w:pPr>
        <w:pStyle w:val="EndNoteBibliography"/>
        <w:rPr>
          <w:noProof/>
        </w:rPr>
      </w:pPr>
      <w:bookmarkStart w:id="2008"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2008"/>
    </w:p>
    <w:p w14:paraId="4B55B3AA" w14:textId="77777777" w:rsidR="00214E15" w:rsidRPr="00214E15" w:rsidRDefault="00214E15" w:rsidP="00214E15">
      <w:pPr>
        <w:pStyle w:val="EndNoteBibliography"/>
        <w:rPr>
          <w:noProof/>
        </w:rPr>
      </w:pPr>
      <w:bookmarkStart w:id="2009" w:name="_ENREF_40"/>
      <w:r w:rsidRPr="00214E15">
        <w:rPr>
          <w:noProof/>
        </w:rPr>
        <w:t>[40]</w:t>
      </w:r>
      <w:r w:rsidRPr="00214E15">
        <w:rPr>
          <w:noProof/>
        </w:rPr>
        <w:tab/>
        <w:t>Quapp, K. M., and Weiss, J. A., 1998, "Material characterization of human medial collateral ligament," J Biomech Eng, 120(6), pp. 757-763.</w:t>
      </w:r>
      <w:bookmarkEnd w:id="2009"/>
    </w:p>
    <w:p w14:paraId="28B64241" w14:textId="77777777" w:rsidR="00214E15" w:rsidRPr="00214E15" w:rsidRDefault="00214E15" w:rsidP="00214E15">
      <w:pPr>
        <w:pStyle w:val="EndNoteBibliography"/>
        <w:rPr>
          <w:noProof/>
        </w:rPr>
      </w:pPr>
      <w:bookmarkStart w:id="2010" w:name="_ENREF_41"/>
      <w:r w:rsidRPr="00214E15">
        <w:rPr>
          <w:noProof/>
        </w:rPr>
        <w:t>[41]</w:t>
      </w:r>
      <w:r w:rsidRPr="00214E15">
        <w:rPr>
          <w:noProof/>
        </w:rPr>
        <w:tab/>
        <w:t>Ateshian, G. A., 2007, "Anisotropy of fibrous tissues in relation to the distribution of tensed and buckled fibers," J Biomech Eng, 129(2), pp. 240-249.</w:t>
      </w:r>
      <w:bookmarkEnd w:id="2010"/>
    </w:p>
    <w:p w14:paraId="0FB94A84" w14:textId="77777777" w:rsidR="00214E15" w:rsidRPr="00214E15" w:rsidRDefault="00214E15" w:rsidP="00214E15">
      <w:pPr>
        <w:pStyle w:val="EndNoteBibliography"/>
        <w:rPr>
          <w:noProof/>
        </w:rPr>
      </w:pPr>
      <w:bookmarkStart w:id="2011" w:name="_ENREF_42"/>
      <w:r w:rsidRPr="00214E15">
        <w:rPr>
          <w:noProof/>
        </w:rPr>
        <w:t>[42]</w:t>
      </w:r>
      <w:r w:rsidRPr="00214E15">
        <w:rPr>
          <w:noProof/>
        </w:rPr>
        <w:tab/>
        <w:t>Lanir, Y., 1983, "Constitutive equations for fibrous connective tissues," J Biomech, 16(1), pp. 1-12.</w:t>
      </w:r>
      <w:bookmarkEnd w:id="2011"/>
    </w:p>
    <w:p w14:paraId="3F900B9E" w14:textId="77777777" w:rsidR="00214E15" w:rsidRPr="00214E15" w:rsidRDefault="00214E15" w:rsidP="00214E15">
      <w:pPr>
        <w:pStyle w:val="EndNoteBibliography"/>
        <w:rPr>
          <w:noProof/>
        </w:rPr>
      </w:pPr>
      <w:bookmarkStart w:id="2012" w:name="_ENREF_43"/>
      <w:r w:rsidRPr="00214E15">
        <w:rPr>
          <w:noProof/>
        </w:rPr>
        <w:t>[43]</w:t>
      </w:r>
      <w:r w:rsidRPr="00214E15">
        <w:rPr>
          <w:noProof/>
        </w:rPr>
        <w:tab/>
        <w:t>Fung, Y. C., 1993, Biomechanics : mechanical properties of living tissues, Springer-Verlag, New York.</w:t>
      </w:r>
      <w:bookmarkEnd w:id="2012"/>
    </w:p>
    <w:p w14:paraId="5838085B" w14:textId="77777777" w:rsidR="00214E15" w:rsidRPr="00214E15" w:rsidRDefault="00214E15" w:rsidP="00214E15">
      <w:pPr>
        <w:pStyle w:val="EndNoteBibliography"/>
        <w:rPr>
          <w:noProof/>
        </w:rPr>
      </w:pPr>
      <w:bookmarkStart w:id="2013" w:name="_ENREF_44"/>
      <w:r w:rsidRPr="00214E15">
        <w:rPr>
          <w:noProof/>
        </w:rPr>
        <w:t>[44]</w:t>
      </w:r>
      <w:r w:rsidRPr="00214E15">
        <w:rPr>
          <w:noProof/>
        </w:rPr>
        <w:tab/>
        <w:t>Fung, Y. C., Fronek, K., and Patitucci, P., 1979, "Pseudoelasticity of arteries and the choice of its mathematical expression," Am J Physiol, 237(5), pp. H620-631.</w:t>
      </w:r>
      <w:bookmarkEnd w:id="2013"/>
    </w:p>
    <w:p w14:paraId="6C20FFA8" w14:textId="77777777" w:rsidR="00214E15" w:rsidRPr="00214E15" w:rsidRDefault="00214E15" w:rsidP="00214E15">
      <w:pPr>
        <w:pStyle w:val="EndNoteBibliography"/>
        <w:rPr>
          <w:noProof/>
        </w:rPr>
      </w:pPr>
      <w:bookmarkStart w:id="2014"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2014"/>
    </w:p>
    <w:p w14:paraId="55599679" w14:textId="77777777" w:rsidR="00214E15" w:rsidRPr="00214E15" w:rsidRDefault="00214E15" w:rsidP="00214E15">
      <w:pPr>
        <w:pStyle w:val="EndNoteBibliography"/>
        <w:rPr>
          <w:noProof/>
        </w:rPr>
      </w:pPr>
      <w:bookmarkStart w:id="2015" w:name="_ENREF_46"/>
      <w:r w:rsidRPr="00214E15">
        <w:rPr>
          <w:noProof/>
        </w:rPr>
        <w:t>[46]</w:t>
      </w:r>
      <w:r w:rsidRPr="00214E15">
        <w:rPr>
          <w:noProof/>
        </w:rPr>
        <w:tab/>
        <w:t>Ateshian, G. A., 2015, "Viscoelasticity using reactive constrained solid mixtures," J Biomech.</w:t>
      </w:r>
      <w:bookmarkEnd w:id="2015"/>
    </w:p>
    <w:p w14:paraId="20BA8DA9" w14:textId="77777777" w:rsidR="00214E15" w:rsidRPr="00214E15" w:rsidRDefault="00214E15" w:rsidP="00214E15">
      <w:pPr>
        <w:pStyle w:val="EndNoteBibliography"/>
        <w:rPr>
          <w:noProof/>
        </w:rPr>
      </w:pPr>
      <w:bookmarkStart w:id="2016"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2016"/>
    </w:p>
    <w:p w14:paraId="378F2BFB" w14:textId="77777777" w:rsidR="00214E15" w:rsidRPr="00214E15" w:rsidRDefault="00214E15" w:rsidP="00214E15">
      <w:pPr>
        <w:pStyle w:val="EndNoteBibliography"/>
        <w:rPr>
          <w:noProof/>
        </w:rPr>
      </w:pPr>
      <w:bookmarkStart w:id="2017" w:name="_ENREF_48"/>
      <w:r w:rsidRPr="00214E15">
        <w:rPr>
          <w:noProof/>
        </w:rPr>
        <w:t>[48]</w:t>
      </w:r>
      <w:r w:rsidRPr="00214E15">
        <w:rPr>
          <w:noProof/>
        </w:rPr>
        <w:tab/>
        <w:t>Maker, B. N., 1995, "Rigid bodies for metal forming analysis with NIKE3D," University of California, Lawrence Livermore Lab Rept, UCRL-JC-119862, pp. 1-8.</w:t>
      </w:r>
      <w:bookmarkEnd w:id="2017"/>
    </w:p>
    <w:p w14:paraId="5E073A73" w14:textId="77777777" w:rsidR="00214E15" w:rsidRPr="00214E15" w:rsidRDefault="00214E15" w:rsidP="00214E15">
      <w:pPr>
        <w:pStyle w:val="EndNoteBibliography"/>
        <w:rPr>
          <w:noProof/>
        </w:rPr>
      </w:pPr>
      <w:bookmarkStart w:id="2018" w:name="_ENREF_49"/>
      <w:r w:rsidRPr="00214E15">
        <w:rPr>
          <w:noProof/>
        </w:rPr>
        <w:t>[49]</w:t>
      </w:r>
      <w:r w:rsidRPr="00214E15">
        <w:rPr>
          <w:noProof/>
        </w:rPr>
        <w:tab/>
        <w:t>Laursen, T. A., 2002, Computational Contact and Impact Mechanics, Springer.</w:t>
      </w:r>
      <w:bookmarkEnd w:id="2018"/>
    </w:p>
    <w:p w14:paraId="0F7B9E2C" w14:textId="77777777" w:rsidR="00214E15" w:rsidRPr="00214E15" w:rsidRDefault="00214E15" w:rsidP="00214E15">
      <w:pPr>
        <w:pStyle w:val="EndNoteBibliography"/>
        <w:rPr>
          <w:noProof/>
        </w:rPr>
      </w:pPr>
      <w:bookmarkStart w:id="2019"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2019"/>
    </w:p>
    <w:p w14:paraId="1DEF72B4" w14:textId="4845AD67" w:rsidR="008C7882" w:rsidRPr="002D1348" w:rsidRDefault="008C7882" w:rsidP="007412C6">
      <w:pPr>
        <w:ind w:left="720" w:hanging="720"/>
      </w:pPr>
      <w:r>
        <w:fldChar w:fldCharType="end"/>
      </w:r>
    </w:p>
    <w:proofErr w:type="gramEnd"/>
    <w:sectPr w:rsidR="008C7882" w:rsidRPr="002D1348" w:rsidSect="00A97B84">
      <w:headerReference w:type="even" r:id="rId3633"/>
      <w:headerReference w:type="default" r:id="rId363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6" w:author="Jeff Weiss" w:date="2011-09-14T09:15:00Z" w:initials="JW">
    <w:p w14:paraId="124F542B" w14:textId="77777777" w:rsidR="00153375" w:rsidRDefault="00153375">
      <w:pPr>
        <w:pStyle w:val="CommentText"/>
      </w:pPr>
      <w:r>
        <w:rPr>
          <w:rStyle w:val="CommentReference"/>
        </w:rPr>
        <w:annotationRef/>
      </w:r>
      <w:proofErr w:type="gramStart"/>
      <w:r>
        <w:t>what</w:t>
      </w:r>
      <w:proofErr w:type="gramEnd"/>
      <w:r>
        <w:t xml:space="preserve"> is this?</w:t>
      </w:r>
    </w:p>
  </w:comment>
  <w:comment w:id="1133" w:author="Jeff Weiss" w:date="2011-09-14T17:20:00Z" w:initials="JW">
    <w:p w14:paraId="085CB577" w14:textId="77777777" w:rsidR="00153375" w:rsidRDefault="00153375">
      <w:pPr>
        <w:pStyle w:val="CommentText"/>
      </w:pPr>
      <w:r>
        <w:rPr>
          <w:rStyle w:val="CommentReference"/>
        </w:rPr>
        <w:annotationRef/>
      </w:r>
      <w:r>
        <w:t>This material needs stress and elasticity tensor equations.</w:t>
      </w:r>
    </w:p>
  </w:comment>
  <w:comment w:id="1152" w:author="Jeff Weiss" w:date="2011-09-14T17:23:00Z" w:initials="JW">
    <w:p w14:paraId="67AA406A" w14:textId="77777777" w:rsidR="00153375" w:rsidRDefault="00153375">
      <w:pPr>
        <w:pStyle w:val="CommentText"/>
      </w:pPr>
      <w:r>
        <w:rPr>
          <w:rStyle w:val="CommentReference"/>
        </w:rPr>
        <w:annotationRef/>
      </w:r>
      <w:r>
        <w:t>This material description still needs the elasticity tensor.</w:t>
      </w:r>
    </w:p>
  </w:comment>
  <w:comment w:id="1162" w:author="Jeff Weiss" w:date="2011-09-14T17:24:00Z" w:initials="JW">
    <w:p w14:paraId="09760677" w14:textId="77777777" w:rsidR="00153375" w:rsidRDefault="00153375">
      <w:pPr>
        <w:pStyle w:val="CommentText"/>
      </w:pPr>
      <w:r>
        <w:rPr>
          <w:rStyle w:val="CommentReference"/>
        </w:rPr>
        <w:annotationRef/>
      </w:r>
      <w:r>
        <w:t>This material needs the stress and elasticity tensor.</w:t>
      </w:r>
    </w:p>
  </w:comment>
  <w:comment w:id="1212" w:author="Jeff Weiss" w:date="2011-09-14T17:34:00Z" w:initials="JW">
    <w:p w14:paraId="0FE2C28C" w14:textId="77777777" w:rsidR="00153375" w:rsidRDefault="00153375">
      <w:pPr>
        <w:pStyle w:val="CommentText"/>
      </w:pPr>
      <w:r>
        <w:rPr>
          <w:rStyle w:val="CommentReference"/>
        </w:rPr>
        <w:annotationRef/>
      </w:r>
      <w:r>
        <w:t>This material is missing the elasticity tensor.</w:t>
      </w:r>
    </w:p>
  </w:comment>
  <w:comment w:id="1667" w:author="Jeff Weiss" w:date="2011-09-14T17:40:00Z" w:initials="JW">
    <w:p w14:paraId="094E3AFF" w14:textId="77777777" w:rsidR="00153375" w:rsidRDefault="00153375">
      <w:pPr>
        <w:pStyle w:val="CommentText"/>
      </w:pPr>
      <w:r>
        <w:rPr>
          <w:rStyle w:val="CommentReference"/>
        </w:rPr>
        <w:annotationRef/>
      </w:r>
      <w:r>
        <w:t>This model needs an equation for the elasticity tensor.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10154" w14:textId="77777777" w:rsidR="008735F1" w:rsidRDefault="008735F1">
      <w:r>
        <w:separator/>
      </w:r>
    </w:p>
  </w:endnote>
  <w:endnote w:type="continuationSeparator" w:id="0">
    <w:p w14:paraId="61E222CB" w14:textId="77777777" w:rsidR="008735F1" w:rsidRDefault="00873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F6092B" w14:textId="77777777" w:rsidR="008735F1" w:rsidRDefault="008735F1">
      <w:r>
        <w:separator/>
      </w:r>
    </w:p>
  </w:footnote>
  <w:footnote w:type="continuationSeparator" w:id="0">
    <w:p w14:paraId="2DD9214C" w14:textId="77777777" w:rsidR="008735F1" w:rsidRDefault="008735F1">
      <w:r>
        <w:continuationSeparator/>
      </w:r>
    </w:p>
  </w:footnote>
  <w:footnote w:id="1">
    <w:p w14:paraId="0863F7CE" w14:textId="4F84BA06" w:rsidR="002D4065" w:rsidRDefault="002D4065">
      <w:pPr>
        <w:pStyle w:val="FootnoteText"/>
      </w:pPr>
      <w:ins w:id="490" w:author="Steve Maas" w:date="2015-05-13T13:56:00Z">
        <w:r>
          <w:rPr>
            <w:rStyle w:val="FootnoteReference"/>
          </w:rPr>
          <w:footnoteRef/>
        </w:r>
        <w:r>
          <w:t xml:space="preserve"> Note that weights sum up to one</w:t>
        </w:r>
      </w:ins>
      <w:ins w:id="491" w:author="Steve Maas" w:date="2015-05-13T14:03:00Z">
        <w:r>
          <w:t xml:space="preserve"> and not to the volume of the </w:t>
        </w:r>
        <w:proofErr w:type="gramStart"/>
        <w:r>
          <w:t>tet</w:t>
        </w:r>
        <w:proofErr w:type="gramEnd"/>
        <w:r>
          <w:t xml:space="preserve"> in the natural coordinate system (i.e. 1/6)</w:t>
        </w:r>
      </w:ins>
      <w:ins w:id="492"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153375" w:rsidRDefault="00153375"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153375" w:rsidRDefault="00153375"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153375" w:rsidRDefault="00153375"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0690">
      <w:rPr>
        <w:rStyle w:val="PageNumber"/>
        <w:noProof/>
      </w:rPr>
      <w:t>68</w:t>
    </w:r>
    <w:r>
      <w:rPr>
        <w:rStyle w:val="PageNumber"/>
      </w:rPr>
      <w:fldChar w:fldCharType="end"/>
    </w:r>
  </w:p>
  <w:p w14:paraId="1D3585AE" w14:textId="77777777" w:rsidR="00153375" w:rsidRDefault="00153375"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3D59"/>
    <w:rsid w:val="003B43EE"/>
    <w:rsid w:val="003C327D"/>
    <w:rsid w:val="003D0852"/>
    <w:rsid w:val="003D14DA"/>
    <w:rsid w:val="003D1D54"/>
    <w:rsid w:val="003D430C"/>
    <w:rsid w:val="003D57DF"/>
    <w:rsid w:val="003D7647"/>
    <w:rsid w:val="004058CE"/>
    <w:rsid w:val="0041761F"/>
    <w:rsid w:val="004212D5"/>
    <w:rsid w:val="00435D3B"/>
    <w:rsid w:val="0043770B"/>
    <w:rsid w:val="00437785"/>
    <w:rsid w:val="004413BD"/>
    <w:rsid w:val="00441669"/>
    <w:rsid w:val="0044368A"/>
    <w:rsid w:val="004469EF"/>
    <w:rsid w:val="00454D1E"/>
    <w:rsid w:val="00454E84"/>
    <w:rsid w:val="004566B7"/>
    <w:rsid w:val="00456B5D"/>
    <w:rsid w:val="00467F24"/>
    <w:rsid w:val="00470636"/>
    <w:rsid w:val="0047408A"/>
    <w:rsid w:val="00480FD7"/>
    <w:rsid w:val="00484875"/>
    <w:rsid w:val="00484E84"/>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1BEB"/>
    <w:rsid w:val="00533170"/>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5099"/>
    <w:rsid w:val="00FC599A"/>
    <w:rsid w:val="00FD0563"/>
    <w:rsid w:val="00FD5AC9"/>
    <w:rsid w:val="00FD7660"/>
    <w:rsid w:val="00FD795D"/>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2.bin"/><Relationship Id="rId3182" Type="http://schemas.openxmlformats.org/officeDocument/2006/relationships/image" Target="media/image1584.wmf"/><Relationship Id="rId3042" Type="http://schemas.openxmlformats.org/officeDocument/2006/relationships/image" Target="media/image1514.wmf"/><Relationship Id="rId170" Type="http://schemas.openxmlformats.org/officeDocument/2006/relationships/image" Target="media/image78.wmf"/><Relationship Id="rId987" Type="http://schemas.openxmlformats.org/officeDocument/2006/relationships/oleObject" Target="embeddings/oleObject483.bin"/><Relationship Id="rId2668" Type="http://schemas.openxmlformats.org/officeDocument/2006/relationships/image" Target="media/image1327.wmf"/><Relationship Id="rId2875" Type="http://schemas.openxmlformats.org/officeDocument/2006/relationships/oleObject" Target="embeddings/oleObject1426.bin"/><Relationship Id="rId847" Type="http://schemas.openxmlformats.org/officeDocument/2006/relationships/oleObject" Target="embeddings/oleObject413.bin"/><Relationship Id="rId1477" Type="http://schemas.openxmlformats.org/officeDocument/2006/relationships/oleObject" Target="embeddings/oleObject727.bin"/><Relationship Id="rId1684" Type="http://schemas.openxmlformats.org/officeDocument/2006/relationships/image" Target="media/image835.wmf"/><Relationship Id="rId1891" Type="http://schemas.openxmlformats.org/officeDocument/2006/relationships/oleObject" Target="embeddings/oleObject934.bin"/><Relationship Id="rId2528" Type="http://schemas.openxmlformats.org/officeDocument/2006/relationships/image" Target="media/image1257.wmf"/><Relationship Id="rId2735" Type="http://schemas.openxmlformats.org/officeDocument/2006/relationships/oleObject" Target="embeddings/oleObject1356.bin"/><Relationship Id="rId2942" Type="http://schemas.openxmlformats.org/officeDocument/2006/relationships/image" Target="media/image1464.wmf"/><Relationship Id="rId707" Type="http://schemas.openxmlformats.org/officeDocument/2006/relationships/oleObject" Target="embeddings/oleObject343.bin"/><Relationship Id="rId914" Type="http://schemas.openxmlformats.org/officeDocument/2006/relationships/image" Target="media/image449.wmf"/><Relationship Id="rId1337" Type="http://schemas.openxmlformats.org/officeDocument/2006/relationships/oleObject" Target="embeddings/oleObject657.bin"/><Relationship Id="rId1544" Type="http://schemas.openxmlformats.org/officeDocument/2006/relationships/image" Target="media/image765.wmf"/><Relationship Id="rId1751" Type="http://schemas.openxmlformats.org/officeDocument/2006/relationships/oleObject" Target="embeddings/oleObject864.bin"/><Relationship Id="rId2802" Type="http://schemas.openxmlformats.org/officeDocument/2006/relationships/image" Target="media/image1394.emf"/><Relationship Id="rId43" Type="http://schemas.openxmlformats.org/officeDocument/2006/relationships/image" Target="media/image14.wmf"/><Relationship Id="rId1404" Type="http://schemas.openxmlformats.org/officeDocument/2006/relationships/image" Target="media/image695.wmf"/><Relationship Id="rId1611" Type="http://schemas.openxmlformats.org/officeDocument/2006/relationships/oleObject" Target="embeddings/oleObject794.bin"/><Relationship Id="rId3369" Type="http://schemas.openxmlformats.org/officeDocument/2006/relationships/image" Target="media/image1678.wmf"/><Relationship Id="rId3576" Type="http://schemas.openxmlformats.org/officeDocument/2006/relationships/oleObject" Target="embeddings/oleObject1776.bin"/><Relationship Id="rId497" Type="http://schemas.openxmlformats.org/officeDocument/2006/relationships/image" Target="media/image241.wmf"/><Relationship Id="rId2178" Type="http://schemas.openxmlformats.org/officeDocument/2006/relationships/image" Target="media/image1082.wmf"/><Relationship Id="rId2385" Type="http://schemas.openxmlformats.org/officeDocument/2006/relationships/oleObject" Target="embeddings/oleObject1178.bin"/><Relationship Id="rId3229" Type="http://schemas.openxmlformats.org/officeDocument/2006/relationships/image" Target="media/image1608.wmf"/><Relationship Id="rId357" Type="http://schemas.openxmlformats.org/officeDocument/2006/relationships/oleObject" Target="embeddings/oleObject168.bin"/><Relationship Id="rId1194" Type="http://schemas.openxmlformats.org/officeDocument/2006/relationships/image" Target="media/image589.wmf"/><Relationship Id="rId2038" Type="http://schemas.openxmlformats.org/officeDocument/2006/relationships/image" Target="media/image1012.wmf"/><Relationship Id="rId2592" Type="http://schemas.openxmlformats.org/officeDocument/2006/relationships/image" Target="media/image1289.wmf"/><Relationship Id="rId3436" Type="http://schemas.openxmlformats.org/officeDocument/2006/relationships/oleObject" Target="embeddings/oleObject1706.bin"/><Relationship Id="rId217" Type="http://schemas.openxmlformats.org/officeDocument/2006/relationships/oleObject" Target="embeddings/oleObject98.bin"/><Relationship Id="rId564" Type="http://schemas.openxmlformats.org/officeDocument/2006/relationships/oleObject" Target="embeddings/oleObject271.bin"/><Relationship Id="rId771" Type="http://schemas.openxmlformats.org/officeDocument/2006/relationships/oleObject" Target="embeddings/oleObject375.bin"/><Relationship Id="rId2245" Type="http://schemas.openxmlformats.org/officeDocument/2006/relationships/oleObject" Target="embeddings/oleObject1108.bin"/><Relationship Id="rId2452" Type="http://schemas.openxmlformats.org/officeDocument/2006/relationships/image" Target="media/image1219.wmf"/><Relationship Id="rId3503" Type="http://schemas.openxmlformats.org/officeDocument/2006/relationships/image" Target="media/image1745.wmf"/><Relationship Id="rId424" Type="http://schemas.openxmlformats.org/officeDocument/2006/relationships/oleObject" Target="embeddings/oleObject201.bin"/><Relationship Id="rId631" Type="http://schemas.openxmlformats.org/officeDocument/2006/relationships/image" Target="media/image308.wmf"/><Relationship Id="rId1054" Type="http://schemas.openxmlformats.org/officeDocument/2006/relationships/image" Target="media/image519.wmf"/><Relationship Id="rId1261" Type="http://schemas.openxmlformats.org/officeDocument/2006/relationships/oleObject" Target="embeddings/oleObject620.bin"/><Relationship Id="rId2105" Type="http://schemas.openxmlformats.org/officeDocument/2006/relationships/oleObject" Target="embeddings/oleObject1041.bin"/><Relationship Id="rId2312" Type="http://schemas.openxmlformats.org/officeDocument/2006/relationships/image" Target="media/image1152.wmf"/><Relationship Id="rId1121" Type="http://schemas.openxmlformats.org/officeDocument/2006/relationships/oleObject" Target="embeddings/oleObject550.bin"/><Relationship Id="rId3086" Type="http://schemas.openxmlformats.org/officeDocument/2006/relationships/image" Target="media/image1536.wmf"/><Relationship Id="rId3293" Type="http://schemas.openxmlformats.org/officeDocument/2006/relationships/image" Target="media/image1640.wmf"/><Relationship Id="rId1938" Type="http://schemas.openxmlformats.org/officeDocument/2006/relationships/image" Target="media/image962.wmf"/><Relationship Id="rId3153" Type="http://schemas.openxmlformats.org/officeDocument/2006/relationships/oleObject" Target="embeddings/oleObject1565.bin"/><Relationship Id="rId3360" Type="http://schemas.openxmlformats.org/officeDocument/2006/relationships/oleObject" Target="embeddings/oleObject1668.bin"/><Relationship Id="rId281" Type="http://schemas.openxmlformats.org/officeDocument/2006/relationships/oleObject" Target="embeddings/oleObject130.bin"/><Relationship Id="rId3013" Type="http://schemas.openxmlformats.org/officeDocument/2006/relationships/oleObject" Target="embeddings/oleObject1495.bin"/><Relationship Id="rId141" Type="http://schemas.openxmlformats.org/officeDocument/2006/relationships/image" Target="media/image63.wmf"/><Relationship Id="rId3220" Type="http://schemas.openxmlformats.org/officeDocument/2006/relationships/oleObject" Target="embeddings/oleObject1598.bin"/><Relationship Id="rId7" Type="http://schemas.openxmlformats.org/officeDocument/2006/relationships/footnotes" Target="footnotes.xml"/><Relationship Id="rId2779" Type="http://schemas.openxmlformats.org/officeDocument/2006/relationships/oleObject" Target="embeddings/oleObject1378.bin"/><Relationship Id="rId2986" Type="http://schemas.openxmlformats.org/officeDocument/2006/relationships/image" Target="media/image1486.wmf"/><Relationship Id="rId958" Type="http://schemas.openxmlformats.org/officeDocument/2006/relationships/image" Target="media/image471.wmf"/><Relationship Id="rId1588" Type="http://schemas.openxmlformats.org/officeDocument/2006/relationships/image" Target="media/image787.wmf"/><Relationship Id="rId1795" Type="http://schemas.openxmlformats.org/officeDocument/2006/relationships/oleObject" Target="embeddings/oleObject886.bin"/><Relationship Id="rId2639" Type="http://schemas.openxmlformats.org/officeDocument/2006/relationships/oleObject" Target="embeddings/oleObject1308.bin"/><Relationship Id="rId2846" Type="http://schemas.openxmlformats.org/officeDocument/2006/relationships/image" Target="media/image1416.wmf"/><Relationship Id="rId87" Type="http://schemas.openxmlformats.org/officeDocument/2006/relationships/image" Target="media/image36.wmf"/><Relationship Id="rId818" Type="http://schemas.openxmlformats.org/officeDocument/2006/relationships/image" Target="media/image401.wmf"/><Relationship Id="rId1448" Type="http://schemas.openxmlformats.org/officeDocument/2006/relationships/image" Target="media/image717.wmf"/><Relationship Id="rId1655" Type="http://schemas.openxmlformats.org/officeDocument/2006/relationships/oleObject" Target="embeddings/oleObject816.bin"/><Relationship Id="rId2706" Type="http://schemas.openxmlformats.org/officeDocument/2006/relationships/image" Target="media/image1346.emf"/><Relationship Id="rId1308" Type="http://schemas.openxmlformats.org/officeDocument/2006/relationships/image" Target="media/image647.wmf"/><Relationship Id="rId1862" Type="http://schemas.openxmlformats.org/officeDocument/2006/relationships/image" Target="media/image924.wmf"/><Relationship Id="rId2913" Type="http://schemas.openxmlformats.org/officeDocument/2006/relationships/oleObject" Target="embeddings/oleObject1445.bin"/><Relationship Id="rId1515" Type="http://schemas.openxmlformats.org/officeDocument/2006/relationships/oleObject" Target="embeddings/oleObject746.bin"/><Relationship Id="rId1722" Type="http://schemas.openxmlformats.org/officeDocument/2006/relationships/image" Target="media/image854.wmf"/><Relationship Id="rId14" Type="http://schemas.openxmlformats.org/officeDocument/2006/relationships/hyperlink" Target="http://mrl.sci.utah.edu" TargetMode="External"/><Relationship Id="rId2289" Type="http://schemas.openxmlformats.org/officeDocument/2006/relationships/oleObject" Target="embeddings/oleObject1130.bin"/><Relationship Id="rId2496" Type="http://schemas.openxmlformats.org/officeDocument/2006/relationships/image" Target="media/image1241.wmf"/><Relationship Id="rId3547" Type="http://schemas.openxmlformats.org/officeDocument/2006/relationships/image" Target="media/image1767.wmf"/><Relationship Id="rId468" Type="http://schemas.openxmlformats.org/officeDocument/2006/relationships/oleObject" Target="embeddings/oleObject223.bin"/><Relationship Id="rId675" Type="http://schemas.openxmlformats.org/officeDocument/2006/relationships/image" Target="media/image330.wmf"/><Relationship Id="rId882" Type="http://schemas.openxmlformats.org/officeDocument/2006/relationships/image" Target="media/image433.wmf"/><Relationship Id="rId1098" Type="http://schemas.openxmlformats.org/officeDocument/2006/relationships/image" Target="media/image541.wmf"/><Relationship Id="rId2149" Type="http://schemas.openxmlformats.org/officeDocument/2006/relationships/oleObject" Target="embeddings/oleObject1063.bin"/><Relationship Id="rId2356" Type="http://schemas.openxmlformats.org/officeDocument/2006/relationships/image" Target="media/image1174.wmf"/><Relationship Id="rId2563" Type="http://schemas.openxmlformats.org/officeDocument/2006/relationships/oleObject" Target="embeddings/oleObject1270.bin"/><Relationship Id="rId2770" Type="http://schemas.openxmlformats.org/officeDocument/2006/relationships/image" Target="media/image1378.emf"/><Relationship Id="rId3407" Type="http://schemas.openxmlformats.org/officeDocument/2006/relationships/image" Target="media/image1697.wmf"/><Relationship Id="rId3614" Type="http://schemas.openxmlformats.org/officeDocument/2006/relationships/oleObject" Target="embeddings/oleObject1795.bin"/><Relationship Id="rId328" Type="http://schemas.openxmlformats.org/officeDocument/2006/relationships/image" Target="media/image157.wmf"/><Relationship Id="rId535" Type="http://schemas.openxmlformats.org/officeDocument/2006/relationships/image" Target="media/image260.wmf"/><Relationship Id="rId742" Type="http://schemas.openxmlformats.org/officeDocument/2006/relationships/image" Target="media/image363.wmf"/><Relationship Id="rId1165" Type="http://schemas.openxmlformats.org/officeDocument/2006/relationships/oleObject" Target="embeddings/oleObject572.bin"/><Relationship Id="rId1372" Type="http://schemas.openxmlformats.org/officeDocument/2006/relationships/image" Target="media/image679.wmf"/><Relationship Id="rId2009" Type="http://schemas.openxmlformats.org/officeDocument/2006/relationships/oleObject" Target="embeddings/oleObject993.bin"/><Relationship Id="rId2216" Type="http://schemas.openxmlformats.org/officeDocument/2006/relationships/oleObject" Target="embeddings/oleObject1094.bin"/><Relationship Id="rId2423" Type="http://schemas.openxmlformats.org/officeDocument/2006/relationships/oleObject" Target="embeddings/oleObject1200.bin"/><Relationship Id="rId2630" Type="http://schemas.openxmlformats.org/officeDocument/2006/relationships/image" Target="media/image1308.wmf"/><Relationship Id="rId602" Type="http://schemas.openxmlformats.org/officeDocument/2006/relationships/oleObject" Target="embeddings/oleObject290.bin"/><Relationship Id="rId1025" Type="http://schemas.openxmlformats.org/officeDocument/2006/relationships/oleObject" Target="embeddings/oleObject502.bin"/><Relationship Id="rId1232" Type="http://schemas.openxmlformats.org/officeDocument/2006/relationships/image" Target="media/image608.wmf"/><Relationship Id="rId3197" Type="http://schemas.openxmlformats.org/officeDocument/2006/relationships/image" Target="media/image1592.wmf"/><Relationship Id="rId3057" Type="http://schemas.openxmlformats.org/officeDocument/2006/relationships/oleObject" Target="embeddings/oleObject1517.bin"/><Relationship Id="rId185" Type="http://schemas.openxmlformats.org/officeDocument/2006/relationships/oleObject" Target="embeddings/oleObject82.bin"/><Relationship Id="rId1909" Type="http://schemas.openxmlformats.org/officeDocument/2006/relationships/oleObject" Target="embeddings/oleObject943.bin"/><Relationship Id="rId3264" Type="http://schemas.openxmlformats.org/officeDocument/2006/relationships/oleObject" Target="embeddings/oleObject1620.bin"/><Relationship Id="rId3471" Type="http://schemas.openxmlformats.org/officeDocument/2006/relationships/image" Target="media/image1729.wmf"/><Relationship Id="rId392" Type="http://schemas.openxmlformats.org/officeDocument/2006/relationships/oleObject" Target="embeddings/oleObject185.bin"/><Relationship Id="rId2073" Type="http://schemas.openxmlformats.org/officeDocument/2006/relationships/oleObject" Target="embeddings/oleObject1025.bin"/><Relationship Id="rId2280" Type="http://schemas.openxmlformats.org/officeDocument/2006/relationships/image" Target="media/image1136.wmf"/><Relationship Id="rId3124" Type="http://schemas.openxmlformats.org/officeDocument/2006/relationships/image" Target="media/image1555.wmf"/><Relationship Id="rId3331" Type="http://schemas.openxmlformats.org/officeDocument/2006/relationships/image" Target="media/image1659.wmf"/><Relationship Id="rId252" Type="http://schemas.openxmlformats.org/officeDocument/2006/relationships/image" Target="media/image119.wmf"/><Relationship Id="rId2140" Type="http://schemas.openxmlformats.org/officeDocument/2006/relationships/image" Target="media/image1063.wmf"/><Relationship Id="rId112" Type="http://schemas.openxmlformats.org/officeDocument/2006/relationships/oleObject" Target="embeddings/oleObject46.bin"/><Relationship Id="rId1699" Type="http://schemas.openxmlformats.org/officeDocument/2006/relationships/oleObject" Target="embeddings/oleObject838.bin"/><Relationship Id="rId2000" Type="http://schemas.openxmlformats.org/officeDocument/2006/relationships/image" Target="media/image993.wmf"/><Relationship Id="rId2957" Type="http://schemas.openxmlformats.org/officeDocument/2006/relationships/oleObject" Target="embeddings/oleObject1467.bin"/><Relationship Id="rId929" Type="http://schemas.openxmlformats.org/officeDocument/2006/relationships/oleObject" Target="embeddings/oleObject454.bin"/><Relationship Id="rId1559" Type="http://schemas.openxmlformats.org/officeDocument/2006/relationships/oleObject" Target="embeddings/oleObject768.bin"/><Relationship Id="rId1766" Type="http://schemas.openxmlformats.org/officeDocument/2006/relationships/image" Target="media/image876.wmf"/><Relationship Id="rId1973" Type="http://schemas.openxmlformats.org/officeDocument/2006/relationships/oleObject" Target="embeddings/oleObject975.bin"/><Relationship Id="rId2817" Type="http://schemas.openxmlformats.org/officeDocument/2006/relationships/oleObject" Target="embeddings/oleObject1397.bin"/><Relationship Id="rId58" Type="http://schemas.openxmlformats.org/officeDocument/2006/relationships/oleObject" Target="embeddings/oleObject19.bin"/><Relationship Id="rId1419" Type="http://schemas.openxmlformats.org/officeDocument/2006/relationships/oleObject" Target="embeddings/oleObject698.bin"/><Relationship Id="rId1626" Type="http://schemas.openxmlformats.org/officeDocument/2006/relationships/image" Target="media/image806.wmf"/><Relationship Id="rId1833" Type="http://schemas.openxmlformats.org/officeDocument/2006/relationships/oleObject" Target="embeddings/oleObject905.bin"/><Relationship Id="rId1900" Type="http://schemas.openxmlformats.org/officeDocument/2006/relationships/image" Target="media/image943.wmf"/><Relationship Id="rId579" Type="http://schemas.openxmlformats.org/officeDocument/2006/relationships/image" Target="media/image282.wmf"/><Relationship Id="rId786" Type="http://schemas.openxmlformats.org/officeDocument/2006/relationships/image" Target="media/image385.wmf"/><Relationship Id="rId993" Type="http://schemas.openxmlformats.org/officeDocument/2006/relationships/oleObject" Target="embeddings/oleObject486.bin"/><Relationship Id="rId2467" Type="http://schemas.openxmlformats.org/officeDocument/2006/relationships/oleObject" Target="embeddings/oleObject1222.bin"/><Relationship Id="rId2674" Type="http://schemas.openxmlformats.org/officeDocument/2006/relationships/image" Target="media/image1330.wmf"/><Relationship Id="rId3518" Type="http://schemas.openxmlformats.org/officeDocument/2006/relationships/oleObject" Target="embeddings/oleObject1747.bin"/><Relationship Id="rId439" Type="http://schemas.openxmlformats.org/officeDocument/2006/relationships/image" Target="media/image212.wmf"/><Relationship Id="rId646" Type="http://schemas.openxmlformats.org/officeDocument/2006/relationships/oleObject" Target="embeddings/oleObject312.bin"/><Relationship Id="rId1069" Type="http://schemas.openxmlformats.org/officeDocument/2006/relationships/oleObject" Target="embeddings/oleObject524.bin"/><Relationship Id="rId1276" Type="http://schemas.openxmlformats.org/officeDocument/2006/relationships/image" Target="media/image630.wmf"/><Relationship Id="rId1483" Type="http://schemas.openxmlformats.org/officeDocument/2006/relationships/oleObject" Target="embeddings/oleObject730.bin"/><Relationship Id="rId2327" Type="http://schemas.openxmlformats.org/officeDocument/2006/relationships/oleObject" Target="embeddings/oleObject1149.bin"/><Relationship Id="rId2881" Type="http://schemas.openxmlformats.org/officeDocument/2006/relationships/oleObject" Target="embeddings/oleObject1429.bin"/><Relationship Id="rId506" Type="http://schemas.openxmlformats.org/officeDocument/2006/relationships/oleObject" Target="embeddings/oleObject242.bin"/><Relationship Id="rId853" Type="http://schemas.openxmlformats.org/officeDocument/2006/relationships/oleObject" Target="embeddings/oleObject416.bin"/><Relationship Id="rId1136" Type="http://schemas.openxmlformats.org/officeDocument/2006/relationships/image" Target="media/image560.wmf"/><Relationship Id="rId1690" Type="http://schemas.openxmlformats.org/officeDocument/2006/relationships/image" Target="media/image838.wmf"/><Relationship Id="rId2534" Type="http://schemas.openxmlformats.org/officeDocument/2006/relationships/image" Target="media/image1260.wmf"/><Relationship Id="rId2741" Type="http://schemas.openxmlformats.org/officeDocument/2006/relationships/oleObject" Target="embeddings/oleObject1359.bin"/><Relationship Id="rId713" Type="http://schemas.openxmlformats.org/officeDocument/2006/relationships/oleObject" Target="embeddings/oleObject346.bin"/><Relationship Id="rId920" Type="http://schemas.openxmlformats.org/officeDocument/2006/relationships/image" Target="media/image452.wmf"/><Relationship Id="rId1343" Type="http://schemas.openxmlformats.org/officeDocument/2006/relationships/oleObject" Target="embeddings/oleObject660.bin"/><Relationship Id="rId1550" Type="http://schemas.openxmlformats.org/officeDocument/2006/relationships/image" Target="media/image768.wmf"/><Relationship Id="rId2601" Type="http://schemas.openxmlformats.org/officeDocument/2006/relationships/oleObject" Target="embeddings/oleObject1289.bin"/><Relationship Id="rId1203" Type="http://schemas.openxmlformats.org/officeDocument/2006/relationships/oleObject" Target="embeddings/oleObject591.bin"/><Relationship Id="rId1410" Type="http://schemas.openxmlformats.org/officeDocument/2006/relationships/image" Target="media/image698.wmf"/><Relationship Id="rId3168" Type="http://schemas.openxmlformats.org/officeDocument/2006/relationships/image" Target="media/image1577.wmf"/><Relationship Id="rId3375" Type="http://schemas.openxmlformats.org/officeDocument/2006/relationships/image" Target="media/image1681.wmf"/><Relationship Id="rId3582" Type="http://schemas.openxmlformats.org/officeDocument/2006/relationships/oleObject" Target="embeddings/oleObject1779.bin"/><Relationship Id="rId296" Type="http://schemas.openxmlformats.org/officeDocument/2006/relationships/image" Target="media/image141.wmf"/><Relationship Id="rId2184" Type="http://schemas.openxmlformats.org/officeDocument/2006/relationships/image" Target="media/image1085.wmf"/><Relationship Id="rId2391" Type="http://schemas.openxmlformats.org/officeDocument/2006/relationships/oleObject" Target="embeddings/oleObject1181.bin"/><Relationship Id="rId3028" Type="http://schemas.openxmlformats.org/officeDocument/2006/relationships/image" Target="media/image1507.wmf"/><Relationship Id="rId3235" Type="http://schemas.openxmlformats.org/officeDocument/2006/relationships/image" Target="media/image1611.wmf"/><Relationship Id="rId3442" Type="http://schemas.openxmlformats.org/officeDocument/2006/relationships/oleObject" Target="embeddings/oleObject1709.bin"/><Relationship Id="rId156" Type="http://schemas.openxmlformats.org/officeDocument/2006/relationships/image" Target="media/image71.wmf"/><Relationship Id="rId363" Type="http://schemas.openxmlformats.org/officeDocument/2006/relationships/image" Target="media/image174.wmf"/><Relationship Id="rId570" Type="http://schemas.openxmlformats.org/officeDocument/2006/relationships/oleObject" Target="embeddings/oleObject274.bin"/><Relationship Id="rId2044" Type="http://schemas.openxmlformats.org/officeDocument/2006/relationships/image" Target="media/image1015.wmf"/><Relationship Id="rId2251" Type="http://schemas.openxmlformats.org/officeDocument/2006/relationships/oleObject" Target="embeddings/oleObject1111.bin"/><Relationship Id="rId3302" Type="http://schemas.openxmlformats.org/officeDocument/2006/relationships/oleObject" Target="embeddings/oleObject1639.bin"/><Relationship Id="rId223" Type="http://schemas.openxmlformats.org/officeDocument/2006/relationships/oleObject" Target="embeddings/oleObject101.bin"/><Relationship Id="rId430" Type="http://schemas.openxmlformats.org/officeDocument/2006/relationships/oleObject" Target="embeddings/oleObject204.bin"/><Relationship Id="rId1060" Type="http://schemas.openxmlformats.org/officeDocument/2006/relationships/image" Target="media/image522.wmf"/><Relationship Id="rId2111" Type="http://schemas.openxmlformats.org/officeDocument/2006/relationships/oleObject" Target="embeddings/oleObject1044.bin"/><Relationship Id="rId1877" Type="http://schemas.openxmlformats.org/officeDocument/2006/relationships/oleObject" Target="embeddings/oleObject927.bin"/><Relationship Id="rId2928" Type="http://schemas.openxmlformats.org/officeDocument/2006/relationships/image" Target="media/image1457.wmf"/><Relationship Id="rId1737" Type="http://schemas.openxmlformats.org/officeDocument/2006/relationships/oleObject" Target="embeddings/oleObject857.bin"/><Relationship Id="rId1944" Type="http://schemas.openxmlformats.org/officeDocument/2006/relationships/image" Target="media/image965.wmf"/><Relationship Id="rId3092" Type="http://schemas.openxmlformats.org/officeDocument/2006/relationships/image" Target="media/image1539.wmf"/><Relationship Id="rId29" Type="http://schemas.openxmlformats.org/officeDocument/2006/relationships/image" Target="media/image7.wmf"/><Relationship Id="rId1804" Type="http://schemas.openxmlformats.org/officeDocument/2006/relationships/image" Target="media/image895.wmf"/><Relationship Id="rId897" Type="http://schemas.openxmlformats.org/officeDocument/2006/relationships/oleObject" Target="embeddings/oleObject438.bin"/><Relationship Id="rId2578" Type="http://schemas.openxmlformats.org/officeDocument/2006/relationships/image" Target="media/image1282.wmf"/><Relationship Id="rId2785" Type="http://schemas.openxmlformats.org/officeDocument/2006/relationships/oleObject" Target="embeddings/oleObject1381.bin"/><Relationship Id="rId2992" Type="http://schemas.openxmlformats.org/officeDocument/2006/relationships/image" Target="media/image1489.wmf"/><Relationship Id="rId3629" Type="http://schemas.openxmlformats.org/officeDocument/2006/relationships/image" Target="media/image1808.wmf"/><Relationship Id="rId757" Type="http://schemas.openxmlformats.org/officeDocument/2006/relationships/oleObject" Target="embeddings/oleObject368.bin"/><Relationship Id="rId964" Type="http://schemas.openxmlformats.org/officeDocument/2006/relationships/image" Target="media/image474.wmf"/><Relationship Id="rId1387" Type="http://schemas.openxmlformats.org/officeDocument/2006/relationships/oleObject" Target="embeddings/oleObject682.bin"/><Relationship Id="rId1594" Type="http://schemas.openxmlformats.org/officeDocument/2006/relationships/image" Target="media/image790.wmf"/><Relationship Id="rId2438" Type="http://schemas.openxmlformats.org/officeDocument/2006/relationships/image" Target="media/image1212.wmf"/><Relationship Id="rId2645" Type="http://schemas.openxmlformats.org/officeDocument/2006/relationships/oleObject" Target="embeddings/oleObject1311.bin"/><Relationship Id="rId2852" Type="http://schemas.openxmlformats.org/officeDocument/2006/relationships/image" Target="media/image1419.wmf"/><Relationship Id="rId93" Type="http://schemas.openxmlformats.org/officeDocument/2006/relationships/image" Target="media/image39.wmf"/><Relationship Id="rId617" Type="http://schemas.openxmlformats.org/officeDocument/2006/relationships/image" Target="media/image301.wmf"/><Relationship Id="rId824" Type="http://schemas.openxmlformats.org/officeDocument/2006/relationships/image" Target="media/image404.wmf"/><Relationship Id="rId1247" Type="http://schemas.openxmlformats.org/officeDocument/2006/relationships/oleObject" Target="embeddings/oleObject613.bin"/><Relationship Id="rId1454" Type="http://schemas.openxmlformats.org/officeDocument/2006/relationships/image" Target="media/image720.wmf"/><Relationship Id="rId1661" Type="http://schemas.openxmlformats.org/officeDocument/2006/relationships/oleObject" Target="embeddings/oleObject819.bin"/><Relationship Id="rId2505" Type="http://schemas.openxmlformats.org/officeDocument/2006/relationships/oleObject" Target="embeddings/oleObject1241.bin"/><Relationship Id="rId2712" Type="http://schemas.openxmlformats.org/officeDocument/2006/relationships/image" Target="media/image1349.emf"/><Relationship Id="rId1107" Type="http://schemas.openxmlformats.org/officeDocument/2006/relationships/oleObject" Target="embeddings/oleObject543.bin"/><Relationship Id="rId1314" Type="http://schemas.openxmlformats.org/officeDocument/2006/relationships/image" Target="media/image650.wmf"/><Relationship Id="rId1521" Type="http://schemas.openxmlformats.org/officeDocument/2006/relationships/oleObject" Target="embeddings/oleObject749.bin"/><Relationship Id="rId3279" Type="http://schemas.openxmlformats.org/officeDocument/2006/relationships/image" Target="media/image1633.wmf"/><Relationship Id="rId3486" Type="http://schemas.openxmlformats.org/officeDocument/2006/relationships/oleObject" Target="embeddings/oleObject1731.bin"/><Relationship Id="rId20" Type="http://schemas.openxmlformats.org/officeDocument/2006/relationships/hyperlink" Target="http://mrl.sci.utah.edu/source/doxygen/" TargetMode="External"/><Relationship Id="rId2088" Type="http://schemas.openxmlformats.org/officeDocument/2006/relationships/image" Target="media/image1037.wmf"/><Relationship Id="rId2295" Type="http://schemas.openxmlformats.org/officeDocument/2006/relationships/oleObject" Target="embeddings/oleObject1133.bin"/><Relationship Id="rId3139" Type="http://schemas.openxmlformats.org/officeDocument/2006/relationships/oleObject" Target="embeddings/oleObject1558.bin"/><Relationship Id="rId3346" Type="http://schemas.openxmlformats.org/officeDocument/2006/relationships/oleObject" Target="embeddings/oleObject1661.bin"/><Relationship Id="rId267" Type="http://schemas.openxmlformats.org/officeDocument/2006/relationships/oleObject" Target="embeddings/oleObject123.bin"/><Relationship Id="rId474" Type="http://schemas.openxmlformats.org/officeDocument/2006/relationships/oleObject" Target="embeddings/oleObject226.bin"/><Relationship Id="rId2155" Type="http://schemas.openxmlformats.org/officeDocument/2006/relationships/oleObject" Target="embeddings/oleObject1066.bin"/><Relationship Id="rId3553" Type="http://schemas.openxmlformats.org/officeDocument/2006/relationships/image" Target="media/image1770.wmf"/><Relationship Id="rId127" Type="http://schemas.openxmlformats.org/officeDocument/2006/relationships/image" Target="media/image56.wmf"/><Relationship Id="rId681" Type="http://schemas.openxmlformats.org/officeDocument/2006/relationships/image" Target="media/image333.wmf"/><Relationship Id="rId2362" Type="http://schemas.openxmlformats.org/officeDocument/2006/relationships/image" Target="media/image1177.wmf"/><Relationship Id="rId3206" Type="http://schemas.openxmlformats.org/officeDocument/2006/relationships/oleObject" Target="embeddings/oleObject1591.bin"/><Relationship Id="rId3413" Type="http://schemas.openxmlformats.org/officeDocument/2006/relationships/image" Target="media/image1700.wmf"/><Relationship Id="rId3620" Type="http://schemas.openxmlformats.org/officeDocument/2006/relationships/oleObject" Target="embeddings/oleObject1798.bin"/><Relationship Id="rId334" Type="http://schemas.openxmlformats.org/officeDocument/2006/relationships/image" Target="media/image160.wmf"/><Relationship Id="rId541" Type="http://schemas.openxmlformats.org/officeDocument/2006/relationships/image" Target="media/image263.wmf"/><Relationship Id="rId1171" Type="http://schemas.openxmlformats.org/officeDocument/2006/relationships/oleObject" Target="embeddings/oleObject575.bin"/><Relationship Id="rId2015" Type="http://schemas.openxmlformats.org/officeDocument/2006/relationships/oleObject" Target="embeddings/oleObject996.bin"/><Relationship Id="rId2222" Type="http://schemas.openxmlformats.org/officeDocument/2006/relationships/oleObject" Target="embeddings/oleObject1097.bin"/><Relationship Id="rId401" Type="http://schemas.openxmlformats.org/officeDocument/2006/relationships/image" Target="media/image193.wmf"/><Relationship Id="rId1031" Type="http://schemas.openxmlformats.org/officeDocument/2006/relationships/oleObject" Target="embeddings/oleObject505.bin"/><Relationship Id="rId1988" Type="http://schemas.openxmlformats.org/officeDocument/2006/relationships/image" Target="media/image987.wmf"/><Relationship Id="rId1848" Type="http://schemas.openxmlformats.org/officeDocument/2006/relationships/image" Target="media/image917.wmf"/><Relationship Id="rId3063" Type="http://schemas.openxmlformats.org/officeDocument/2006/relationships/oleObject" Target="embeddings/oleObject1520.bin"/><Relationship Id="rId3270" Type="http://schemas.openxmlformats.org/officeDocument/2006/relationships/oleObject" Target="embeddings/oleObject1623.bin"/><Relationship Id="rId191" Type="http://schemas.openxmlformats.org/officeDocument/2006/relationships/oleObject" Target="embeddings/oleObject85.bin"/><Relationship Id="rId1708" Type="http://schemas.openxmlformats.org/officeDocument/2006/relationships/image" Target="media/image847.wmf"/><Relationship Id="rId1915" Type="http://schemas.openxmlformats.org/officeDocument/2006/relationships/oleObject" Target="embeddings/oleObject946.bin"/><Relationship Id="rId3130" Type="http://schemas.openxmlformats.org/officeDocument/2006/relationships/image" Target="media/image1558.wmf"/><Relationship Id="rId2689" Type="http://schemas.openxmlformats.org/officeDocument/2006/relationships/oleObject" Target="embeddings/oleObject1333.bin"/><Relationship Id="rId2896" Type="http://schemas.openxmlformats.org/officeDocument/2006/relationships/image" Target="media/image1441.wmf"/><Relationship Id="rId868" Type="http://schemas.openxmlformats.org/officeDocument/2006/relationships/image" Target="media/image426.wmf"/><Relationship Id="rId1498" Type="http://schemas.openxmlformats.org/officeDocument/2006/relationships/image" Target="media/image742.wmf"/><Relationship Id="rId2549" Type="http://schemas.openxmlformats.org/officeDocument/2006/relationships/oleObject" Target="embeddings/oleObject1263.bin"/><Relationship Id="rId2756" Type="http://schemas.openxmlformats.org/officeDocument/2006/relationships/image" Target="media/image1371.emf"/><Relationship Id="rId2963" Type="http://schemas.openxmlformats.org/officeDocument/2006/relationships/oleObject" Target="embeddings/oleObject1470.bin"/><Relationship Id="rId728" Type="http://schemas.openxmlformats.org/officeDocument/2006/relationships/image" Target="media/image356.wmf"/><Relationship Id="rId935" Type="http://schemas.openxmlformats.org/officeDocument/2006/relationships/oleObject" Target="embeddings/oleObject457.bin"/><Relationship Id="rId1358" Type="http://schemas.openxmlformats.org/officeDocument/2006/relationships/image" Target="media/image672.wmf"/><Relationship Id="rId1565" Type="http://schemas.openxmlformats.org/officeDocument/2006/relationships/oleObject" Target="embeddings/oleObject771.bin"/><Relationship Id="rId1772" Type="http://schemas.openxmlformats.org/officeDocument/2006/relationships/image" Target="media/image879.wmf"/><Relationship Id="rId2409" Type="http://schemas.openxmlformats.org/officeDocument/2006/relationships/oleObject" Target="embeddings/oleObject1192.bin"/><Relationship Id="rId2616" Type="http://schemas.openxmlformats.org/officeDocument/2006/relationships/image" Target="media/image1301.wmf"/><Relationship Id="rId64" Type="http://schemas.openxmlformats.org/officeDocument/2006/relationships/oleObject" Target="embeddings/oleObject22.bin"/><Relationship Id="rId1218" Type="http://schemas.openxmlformats.org/officeDocument/2006/relationships/image" Target="media/image601.wmf"/><Relationship Id="rId1425" Type="http://schemas.openxmlformats.org/officeDocument/2006/relationships/oleObject" Target="embeddings/oleObject701.bin"/><Relationship Id="rId2823" Type="http://schemas.openxmlformats.org/officeDocument/2006/relationships/oleObject" Target="embeddings/oleObject1400.bin"/><Relationship Id="rId1632" Type="http://schemas.openxmlformats.org/officeDocument/2006/relationships/image" Target="media/image809.wmf"/><Relationship Id="rId2199" Type="http://schemas.openxmlformats.org/officeDocument/2006/relationships/image" Target="media/image1093.png"/><Relationship Id="rId3597" Type="http://schemas.openxmlformats.org/officeDocument/2006/relationships/image" Target="media/image1792.wmf"/><Relationship Id="rId3457" Type="http://schemas.openxmlformats.org/officeDocument/2006/relationships/image" Target="media/image1722.wmf"/><Relationship Id="rId378" Type="http://schemas.openxmlformats.org/officeDocument/2006/relationships/oleObject" Target="embeddings/oleObject178.bin"/><Relationship Id="rId585" Type="http://schemas.openxmlformats.org/officeDocument/2006/relationships/image" Target="media/image285.wmf"/><Relationship Id="rId792" Type="http://schemas.openxmlformats.org/officeDocument/2006/relationships/image" Target="media/image388.wmf"/><Relationship Id="rId2059" Type="http://schemas.openxmlformats.org/officeDocument/2006/relationships/oleObject" Target="embeddings/oleObject1018.bin"/><Relationship Id="rId2266" Type="http://schemas.openxmlformats.org/officeDocument/2006/relationships/image" Target="media/image1129.wmf"/><Relationship Id="rId2473" Type="http://schemas.openxmlformats.org/officeDocument/2006/relationships/oleObject" Target="embeddings/oleObject1225.bin"/><Relationship Id="rId2680" Type="http://schemas.openxmlformats.org/officeDocument/2006/relationships/image" Target="media/image1333.wmf"/><Relationship Id="rId3317" Type="http://schemas.openxmlformats.org/officeDocument/2006/relationships/image" Target="media/image1652.wmf"/><Relationship Id="rId3524" Type="http://schemas.openxmlformats.org/officeDocument/2006/relationships/oleObject" Target="embeddings/oleObject1750.bin"/><Relationship Id="rId238" Type="http://schemas.openxmlformats.org/officeDocument/2006/relationships/image" Target="media/image112.wmf"/><Relationship Id="rId445" Type="http://schemas.openxmlformats.org/officeDocument/2006/relationships/image" Target="media/image215.wmf"/><Relationship Id="rId652" Type="http://schemas.openxmlformats.org/officeDocument/2006/relationships/oleObject" Target="embeddings/oleObject315.bin"/><Relationship Id="rId1075" Type="http://schemas.openxmlformats.org/officeDocument/2006/relationships/oleObject" Target="embeddings/oleObject527.bin"/><Relationship Id="rId1282" Type="http://schemas.openxmlformats.org/officeDocument/2006/relationships/image" Target="media/image633.wmf"/><Relationship Id="rId2126" Type="http://schemas.openxmlformats.org/officeDocument/2006/relationships/image" Target="media/image1056.wmf"/><Relationship Id="rId2333" Type="http://schemas.openxmlformats.org/officeDocument/2006/relationships/oleObject" Target="embeddings/oleObject1152.bin"/><Relationship Id="rId2540" Type="http://schemas.openxmlformats.org/officeDocument/2006/relationships/image" Target="media/image1263.wmf"/><Relationship Id="rId305" Type="http://schemas.openxmlformats.org/officeDocument/2006/relationships/oleObject" Target="embeddings/oleObject142.bin"/><Relationship Id="rId512" Type="http://schemas.openxmlformats.org/officeDocument/2006/relationships/oleObject" Target="embeddings/oleObject245.bin"/><Relationship Id="rId1142" Type="http://schemas.openxmlformats.org/officeDocument/2006/relationships/image" Target="media/image563.wmf"/><Relationship Id="rId2400" Type="http://schemas.openxmlformats.org/officeDocument/2006/relationships/oleObject" Target="embeddings/oleObject1187.bin"/><Relationship Id="rId1002" Type="http://schemas.openxmlformats.org/officeDocument/2006/relationships/image" Target="media/image493.wmf"/><Relationship Id="rId1959" Type="http://schemas.openxmlformats.org/officeDocument/2006/relationships/oleObject" Target="embeddings/oleObject968.bin"/><Relationship Id="rId3174" Type="http://schemas.openxmlformats.org/officeDocument/2006/relationships/image" Target="media/image1580.wmf"/><Relationship Id="rId1819" Type="http://schemas.openxmlformats.org/officeDocument/2006/relationships/oleObject" Target="embeddings/oleObject898.bin"/><Relationship Id="rId3381" Type="http://schemas.openxmlformats.org/officeDocument/2006/relationships/image" Target="media/image1684.wmf"/><Relationship Id="rId2190" Type="http://schemas.openxmlformats.org/officeDocument/2006/relationships/image" Target="media/image1088.wmf"/><Relationship Id="rId3034" Type="http://schemas.openxmlformats.org/officeDocument/2006/relationships/image" Target="media/image1510.wmf"/><Relationship Id="rId3241" Type="http://schemas.openxmlformats.org/officeDocument/2006/relationships/image" Target="media/image1614.wmf"/><Relationship Id="rId162" Type="http://schemas.openxmlformats.org/officeDocument/2006/relationships/image" Target="media/image74.wmf"/><Relationship Id="rId2050" Type="http://schemas.openxmlformats.org/officeDocument/2006/relationships/image" Target="media/image1018.wmf"/><Relationship Id="rId3101" Type="http://schemas.openxmlformats.org/officeDocument/2006/relationships/oleObject" Target="embeddings/oleObject1539.bin"/><Relationship Id="rId979" Type="http://schemas.openxmlformats.org/officeDocument/2006/relationships/oleObject" Target="embeddings/oleObject479.bin"/><Relationship Id="rId839" Type="http://schemas.openxmlformats.org/officeDocument/2006/relationships/oleObject" Target="embeddings/oleObject409.bin"/><Relationship Id="rId1469" Type="http://schemas.openxmlformats.org/officeDocument/2006/relationships/oleObject" Target="embeddings/oleObject723.bin"/><Relationship Id="rId2867" Type="http://schemas.openxmlformats.org/officeDocument/2006/relationships/oleObject" Target="embeddings/oleObject1422.bin"/><Relationship Id="rId1676" Type="http://schemas.openxmlformats.org/officeDocument/2006/relationships/image" Target="media/image831.wmf"/><Relationship Id="rId1883" Type="http://schemas.openxmlformats.org/officeDocument/2006/relationships/oleObject" Target="embeddings/oleObject930.bin"/><Relationship Id="rId2727" Type="http://schemas.openxmlformats.org/officeDocument/2006/relationships/oleObject" Target="embeddings/oleObject1352.bin"/><Relationship Id="rId2934" Type="http://schemas.openxmlformats.org/officeDocument/2006/relationships/image" Target="media/image1460.wmf"/><Relationship Id="rId906" Type="http://schemas.openxmlformats.org/officeDocument/2006/relationships/image" Target="media/image445.wmf"/><Relationship Id="rId1329" Type="http://schemas.openxmlformats.org/officeDocument/2006/relationships/oleObject" Target="embeddings/oleObject653.bin"/><Relationship Id="rId1536" Type="http://schemas.openxmlformats.org/officeDocument/2006/relationships/image" Target="media/image761.wmf"/><Relationship Id="rId1743" Type="http://schemas.openxmlformats.org/officeDocument/2006/relationships/oleObject" Target="embeddings/oleObject860.bin"/><Relationship Id="rId1950" Type="http://schemas.openxmlformats.org/officeDocument/2006/relationships/image" Target="media/image968.wmf"/><Relationship Id="rId35" Type="http://schemas.openxmlformats.org/officeDocument/2006/relationships/image" Target="media/image10.wmf"/><Relationship Id="rId1603" Type="http://schemas.openxmlformats.org/officeDocument/2006/relationships/oleObject" Target="embeddings/oleObject790.bin"/><Relationship Id="rId1810" Type="http://schemas.openxmlformats.org/officeDocument/2006/relationships/image" Target="media/image898.wmf"/><Relationship Id="rId3568" Type="http://schemas.openxmlformats.org/officeDocument/2006/relationships/oleObject" Target="embeddings/oleObject1772.bin"/><Relationship Id="rId489" Type="http://schemas.openxmlformats.org/officeDocument/2006/relationships/image" Target="media/image237.wmf"/><Relationship Id="rId696" Type="http://schemas.openxmlformats.org/officeDocument/2006/relationships/oleObject" Target="embeddings/oleObject337.bin"/><Relationship Id="rId2377" Type="http://schemas.openxmlformats.org/officeDocument/2006/relationships/oleObject" Target="embeddings/oleObject1174.bin"/><Relationship Id="rId2584" Type="http://schemas.openxmlformats.org/officeDocument/2006/relationships/image" Target="media/image1285.wmf"/><Relationship Id="rId2791" Type="http://schemas.openxmlformats.org/officeDocument/2006/relationships/oleObject" Target="embeddings/oleObject1384.bin"/><Relationship Id="rId3428" Type="http://schemas.openxmlformats.org/officeDocument/2006/relationships/oleObject" Target="embeddings/oleObject1702.bin"/><Relationship Id="rId3635" Type="http://schemas.openxmlformats.org/officeDocument/2006/relationships/fontTable" Target="fontTable.xml"/><Relationship Id="rId349" Type="http://schemas.openxmlformats.org/officeDocument/2006/relationships/oleObject" Target="embeddings/oleObject164.bin"/><Relationship Id="rId556" Type="http://schemas.openxmlformats.org/officeDocument/2006/relationships/oleObject" Target="embeddings/oleObject267.bin"/><Relationship Id="rId763" Type="http://schemas.openxmlformats.org/officeDocument/2006/relationships/oleObject" Target="embeddings/oleObject371.bin"/><Relationship Id="rId1186" Type="http://schemas.openxmlformats.org/officeDocument/2006/relationships/image" Target="media/image585.wmf"/><Relationship Id="rId1393" Type="http://schemas.openxmlformats.org/officeDocument/2006/relationships/oleObject" Target="embeddings/oleObject685.bin"/><Relationship Id="rId2237" Type="http://schemas.openxmlformats.org/officeDocument/2006/relationships/image" Target="media/image1114.png"/><Relationship Id="rId2444" Type="http://schemas.openxmlformats.org/officeDocument/2006/relationships/image" Target="media/image1215.wmf"/><Relationship Id="rId209" Type="http://schemas.openxmlformats.org/officeDocument/2006/relationships/oleObject" Target="embeddings/oleObject94.bin"/><Relationship Id="rId416" Type="http://schemas.openxmlformats.org/officeDocument/2006/relationships/oleObject" Target="embeddings/oleObject197.bin"/><Relationship Id="rId970" Type="http://schemas.openxmlformats.org/officeDocument/2006/relationships/image" Target="media/image477.wmf"/><Relationship Id="rId1046" Type="http://schemas.openxmlformats.org/officeDocument/2006/relationships/image" Target="media/image515.wmf"/><Relationship Id="rId1253" Type="http://schemas.openxmlformats.org/officeDocument/2006/relationships/oleObject" Target="embeddings/oleObject616.bin"/><Relationship Id="rId2651" Type="http://schemas.openxmlformats.org/officeDocument/2006/relationships/oleObject" Target="embeddings/oleObject1314.bin"/><Relationship Id="rId623" Type="http://schemas.openxmlformats.org/officeDocument/2006/relationships/image" Target="media/image304.wmf"/><Relationship Id="rId830" Type="http://schemas.openxmlformats.org/officeDocument/2006/relationships/image" Target="media/image407.wmf"/><Relationship Id="rId1460" Type="http://schemas.openxmlformats.org/officeDocument/2006/relationships/image" Target="media/image723.wmf"/><Relationship Id="rId2304" Type="http://schemas.openxmlformats.org/officeDocument/2006/relationships/image" Target="media/image1148.wmf"/><Relationship Id="rId2511" Type="http://schemas.openxmlformats.org/officeDocument/2006/relationships/oleObject" Target="embeddings/oleObject1244.bin"/><Relationship Id="rId1113" Type="http://schemas.openxmlformats.org/officeDocument/2006/relationships/oleObject" Target="embeddings/oleObject546.bin"/><Relationship Id="rId1320" Type="http://schemas.openxmlformats.org/officeDocument/2006/relationships/image" Target="media/image653.wmf"/><Relationship Id="rId3078" Type="http://schemas.openxmlformats.org/officeDocument/2006/relationships/image" Target="media/image1532.wmf"/><Relationship Id="rId3285" Type="http://schemas.openxmlformats.org/officeDocument/2006/relationships/image" Target="media/image1636.wmf"/><Relationship Id="rId3492" Type="http://schemas.openxmlformats.org/officeDocument/2006/relationships/oleObject" Target="embeddings/oleObject1734.bin"/><Relationship Id="rId2094" Type="http://schemas.openxmlformats.org/officeDocument/2006/relationships/image" Target="media/image1040.wmf"/><Relationship Id="rId3145" Type="http://schemas.openxmlformats.org/officeDocument/2006/relationships/oleObject" Target="embeddings/oleObject1561.bin"/><Relationship Id="rId3352" Type="http://schemas.openxmlformats.org/officeDocument/2006/relationships/oleObject" Target="embeddings/oleObject1664.bin"/><Relationship Id="rId273" Type="http://schemas.openxmlformats.org/officeDocument/2006/relationships/oleObject" Target="embeddings/oleObject126.bin"/><Relationship Id="rId480" Type="http://schemas.openxmlformats.org/officeDocument/2006/relationships/oleObject" Target="embeddings/oleObject229.bin"/><Relationship Id="rId2161" Type="http://schemas.openxmlformats.org/officeDocument/2006/relationships/oleObject" Target="embeddings/oleObject1069.bin"/><Relationship Id="rId3005" Type="http://schemas.openxmlformats.org/officeDocument/2006/relationships/oleObject" Target="embeddings/oleObject1491.bin"/><Relationship Id="rId3212" Type="http://schemas.openxmlformats.org/officeDocument/2006/relationships/oleObject" Target="embeddings/oleObject1594.bin"/><Relationship Id="rId133" Type="http://schemas.openxmlformats.org/officeDocument/2006/relationships/image" Target="media/image59.wmf"/><Relationship Id="rId340" Type="http://schemas.openxmlformats.org/officeDocument/2006/relationships/image" Target="media/image163.wmf"/><Relationship Id="rId2021" Type="http://schemas.openxmlformats.org/officeDocument/2006/relationships/oleObject" Target="embeddings/oleObject999.bin"/><Relationship Id="rId200" Type="http://schemas.openxmlformats.org/officeDocument/2006/relationships/image" Target="media/image93.wmf"/><Relationship Id="rId2978" Type="http://schemas.openxmlformats.org/officeDocument/2006/relationships/image" Target="media/image1482.wmf"/><Relationship Id="rId1787" Type="http://schemas.openxmlformats.org/officeDocument/2006/relationships/oleObject" Target="embeddings/oleObject882.bin"/><Relationship Id="rId1994" Type="http://schemas.openxmlformats.org/officeDocument/2006/relationships/image" Target="media/image990.wmf"/><Relationship Id="rId2838" Type="http://schemas.openxmlformats.org/officeDocument/2006/relationships/image" Target="media/image1412.wmf"/><Relationship Id="rId79" Type="http://schemas.openxmlformats.org/officeDocument/2006/relationships/image" Target="media/image32.wmf"/><Relationship Id="rId1647" Type="http://schemas.openxmlformats.org/officeDocument/2006/relationships/oleObject" Target="embeddings/oleObject812.bin"/><Relationship Id="rId1854" Type="http://schemas.openxmlformats.org/officeDocument/2006/relationships/image" Target="media/image920.wmf"/><Relationship Id="rId2905" Type="http://schemas.openxmlformats.org/officeDocument/2006/relationships/oleObject" Target="embeddings/oleObject1441.bin"/><Relationship Id="rId1507" Type="http://schemas.openxmlformats.org/officeDocument/2006/relationships/oleObject" Target="embeddings/oleObject742.bin"/><Relationship Id="rId1714" Type="http://schemas.openxmlformats.org/officeDocument/2006/relationships/image" Target="media/image850.wmf"/><Relationship Id="rId1921" Type="http://schemas.openxmlformats.org/officeDocument/2006/relationships/oleObject" Target="embeddings/oleObject949.bin"/><Relationship Id="rId2488" Type="http://schemas.openxmlformats.org/officeDocument/2006/relationships/image" Target="media/image1237.wmf"/><Relationship Id="rId1297" Type="http://schemas.openxmlformats.org/officeDocument/2006/relationships/oleObject" Target="embeddings/oleObject637.bin"/><Relationship Id="rId2695" Type="http://schemas.openxmlformats.org/officeDocument/2006/relationships/oleObject" Target="embeddings/oleObject1336.bin"/><Relationship Id="rId3539" Type="http://schemas.openxmlformats.org/officeDocument/2006/relationships/image" Target="media/image1763.wmf"/><Relationship Id="rId667" Type="http://schemas.openxmlformats.org/officeDocument/2006/relationships/image" Target="media/image326.wmf"/><Relationship Id="rId874" Type="http://schemas.openxmlformats.org/officeDocument/2006/relationships/image" Target="media/image429.wmf"/><Relationship Id="rId2348" Type="http://schemas.openxmlformats.org/officeDocument/2006/relationships/image" Target="media/image1170.wmf"/><Relationship Id="rId2555" Type="http://schemas.openxmlformats.org/officeDocument/2006/relationships/oleObject" Target="embeddings/oleObject1266.bin"/><Relationship Id="rId2762" Type="http://schemas.openxmlformats.org/officeDocument/2006/relationships/image" Target="media/image1374.emf"/><Relationship Id="rId3606" Type="http://schemas.openxmlformats.org/officeDocument/2006/relationships/oleObject" Target="embeddings/oleObject1791.bin"/><Relationship Id="rId527" Type="http://schemas.openxmlformats.org/officeDocument/2006/relationships/image" Target="media/image256.wmf"/><Relationship Id="rId734" Type="http://schemas.openxmlformats.org/officeDocument/2006/relationships/image" Target="media/image359.wmf"/><Relationship Id="rId941" Type="http://schemas.openxmlformats.org/officeDocument/2006/relationships/oleObject" Target="embeddings/oleObject460.bin"/><Relationship Id="rId1157" Type="http://schemas.openxmlformats.org/officeDocument/2006/relationships/oleObject" Target="embeddings/oleObject568.bin"/><Relationship Id="rId1364" Type="http://schemas.openxmlformats.org/officeDocument/2006/relationships/image" Target="media/image675.wmf"/><Relationship Id="rId1571" Type="http://schemas.openxmlformats.org/officeDocument/2006/relationships/oleObject" Target="embeddings/oleObject774.bin"/><Relationship Id="rId2208" Type="http://schemas.openxmlformats.org/officeDocument/2006/relationships/oleObject" Target="embeddings/oleObject1090.bin"/><Relationship Id="rId2415" Type="http://schemas.openxmlformats.org/officeDocument/2006/relationships/image" Target="media/image1201.emf"/><Relationship Id="rId2622" Type="http://schemas.openxmlformats.org/officeDocument/2006/relationships/image" Target="media/image1304.wmf"/><Relationship Id="rId70" Type="http://schemas.openxmlformats.org/officeDocument/2006/relationships/oleObject" Target="embeddings/oleObject25.bin"/><Relationship Id="rId801" Type="http://schemas.openxmlformats.org/officeDocument/2006/relationships/oleObject" Target="embeddings/oleObject390.bin"/><Relationship Id="rId1017" Type="http://schemas.openxmlformats.org/officeDocument/2006/relationships/oleObject" Target="embeddings/oleObject498.bin"/><Relationship Id="rId1224" Type="http://schemas.openxmlformats.org/officeDocument/2006/relationships/image" Target="media/image604.wmf"/><Relationship Id="rId1431" Type="http://schemas.openxmlformats.org/officeDocument/2006/relationships/oleObject" Target="embeddings/oleObject704.bin"/><Relationship Id="rId3189" Type="http://schemas.openxmlformats.org/officeDocument/2006/relationships/oleObject" Target="embeddings/oleObject1583.bin"/><Relationship Id="rId3396" Type="http://schemas.openxmlformats.org/officeDocument/2006/relationships/oleObject" Target="embeddings/oleObject1686.bin"/><Relationship Id="rId3049" Type="http://schemas.openxmlformats.org/officeDocument/2006/relationships/oleObject" Target="embeddings/oleObject1513.bin"/><Relationship Id="rId3256" Type="http://schemas.openxmlformats.org/officeDocument/2006/relationships/oleObject" Target="embeddings/oleObject1616.bin"/><Relationship Id="rId3463" Type="http://schemas.openxmlformats.org/officeDocument/2006/relationships/image" Target="media/image1725.wmf"/><Relationship Id="rId177" Type="http://schemas.openxmlformats.org/officeDocument/2006/relationships/oleObject" Target="embeddings/oleObject78.bin"/><Relationship Id="rId384" Type="http://schemas.openxmlformats.org/officeDocument/2006/relationships/oleObject" Target="embeddings/oleObject181.bin"/><Relationship Id="rId591" Type="http://schemas.openxmlformats.org/officeDocument/2006/relationships/image" Target="media/image288.wmf"/><Relationship Id="rId2065" Type="http://schemas.openxmlformats.org/officeDocument/2006/relationships/oleObject" Target="embeddings/oleObject1021.bin"/><Relationship Id="rId2272" Type="http://schemas.openxmlformats.org/officeDocument/2006/relationships/image" Target="media/image1132.wmf"/><Relationship Id="rId3116" Type="http://schemas.openxmlformats.org/officeDocument/2006/relationships/image" Target="media/image1551.wmf"/><Relationship Id="rId244" Type="http://schemas.openxmlformats.org/officeDocument/2006/relationships/image" Target="media/image115.wmf"/><Relationship Id="rId1081" Type="http://schemas.openxmlformats.org/officeDocument/2006/relationships/oleObject" Target="embeddings/oleObject530.bin"/><Relationship Id="rId3323" Type="http://schemas.openxmlformats.org/officeDocument/2006/relationships/image" Target="media/image1655.wmf"/><Relationship Id="rId3530" Type="http://schemas.openxmlformats.org/officeDocument/2006/relationships/oleObject" Target="embeddings/oleObject1753.bin"/><Relationship Id="rId451" Type="http://schemas.openxmlformats.org/officeDocument/2006/relationships/image" Target="media/image218.wmf"/><Relationship Id="rId2132" Type="http://schemas.openxmlformats.org/officeDocument/2006/relationships/image" Target="media/image1059.wmf"/><Relationship Id="rId104" Type="http://schemas.openxmlformats.org/officeDocument/2006/relationships/oleObject" Target="embeddings/oleObject42.bin"/><Relationship Id="rId311" Type="http://schemas.openxmlformats.org/officeDocument/2006/relationships/oleObject" Target="embeddings/oleObject145.bin"/><Relationship Id="rId1898" Type="http://schemas.openxmlformats.org/officeDocument/2006/relationships/image" Target="media/image942.wmf"/><Relationship Id="rId2949" Type="http://schemas.openxmlformats.org/officeDocument/2006/relationships/oleObject" Target="embeddings/oleObject1463.bin"/><Relationship Id="rId1758" Type="http://schemas.openxmlformats.org/officeDocument/2006/relationships/image" Target="media/image872.wmf"/><Relationship Id="rId2809" Type="http://schemas.openxmlformats.org/officeDocument/2006/relationships/oleObject" Target="embeddings/oleObject1393.bin"/><Relationship Id="rId1965" Type="http://schemas.openxmlformats.org/officeDocument/2006/relationships/oleObject" Target="embeddings/oleObject971.bin"/><Relationship Id="rId3180" Type="http://schemas.openxmlformats.org/officeDocument/2006/relationships/image" Target="media/image1583.wmf"/><Relationship Id="rId1618" Type="http://schemas.openxmlformats.org/officeDocument/2006/relationships/image" Target="media/image802.wmf"/><Relationship Id="rId1825" Type="http://schemas.openxmlformats.org/officeDocument/2006/relationships/oleObject" Target="embeddings/oleObject901.bin"/><Relationship Id="rId3040" Type="http://schemas.openxmlformats.org/officeDocument/2006/relationships/image" Target="media/image1513.wmf"/><Relationship Id="rId2599" Type="http://schemas.openxmlformats.org/officeDocument/2006/relationships/oleObject" Target="embeddings/oleObject1288.bin"/><Relationship Id="rId778" Type="http://schemas.openxmlformats.org/officeDocument/2006/relationships/image" Target="media/image381.wmf"/><Relationship Id="rId985" Type="http://schemas.openxmlformats.org/officeDocument/2006/relationships/oleObject" Target="embeddings/oleObject482.bin"/><Relationship Id="rId2459" Type="http://schemas.openxmlformats.org/officeDocument/2006/relationships/oleObject" Target="embeddings/oleObject1218.bin"/><Relationship Id="rId2666" Type="http://schemas.openxmlformats.org/officeDocument/2006/relationships/image" Target="media/image1326.wmf"/><Relationship Id="rId2873" Type="http://schemas.openxmlformats.org/officeDocument/2006/relationships/oleObject" Target="embeddings/oleObject1425.bin"/><Relationship Id="rId638" Type="http://schemas.openxmlformats.org/officeDocument/2006/relationships/oleObject" Target="embeddings/oleObject308.bin"/><Relationship Id="rId845" Type="http://schemas.openxmlformats.org/officeDocument/2006/relationships/oleObject" Target="embeddings/oleObject412.bin"/><Relationship Id="rId1268" Type="http://schemas.openxmlformats.org/officeDocument/2006/relationships/image" Target="media/image626.wmf"/><Relationship Id="rId1475" Type="http://schemas.openxmlformats.org/officeDocument/2006/relationships/oleObject" Target="embeddings/oleObject726.bin"/><Relationship Id="rId1682" Type="http://schemas.openxmlformats.org/officeDocument/2006/relationships/image" Target="media/image834.wmf"/><Relationship Id="rId2319" Type="http://schemas.openxmlformats.org/officeDocument/2006/relationships/oleObject" Target="embeddings/oleObject1145.bin"/><Relationship Id="rId2526" Type="http://schemas.openxmlformats.org/officeDocument/2006/relationships/image" Target="media/image1256.wmf"/><Relationship Id="rId2733" Type="http://schemas.openxmlformats.org/officeDocument/2006/relationships/oleObject" Target="embeddings/oleObject1355.bin"/><Relationship Id="rId705" Type="http://schemas.openxmlformats.org/officeDocument/2006/relationships/oleObject" Target="embeddings/oleObject342.bin"/><Relationship Id="rId1128" Type="http://schemas.openxmlformats.org/officeDocument/2006/relationships/image" Target="media/image556.wmf"/><Relationship Id="rId1335" Type="http://schemas.openxmlformats.org/officeDocument/2006/relationships/oleObject" Target="embeddings/oleObject656.bin"/><Relationship Id="rId1542" Type="http://schemas.openxmlformats.org/officeDocument/2006/relationships/image" Target="media/image764.wmf"/><Relationship Id="rId2940" Type="http://schemas.openxmlformats.org/officeDocument/2006/relationships/image" Target="media/image1463.wmf"/><Relationship Id="rId912" Type="http://schemas.openxmlformats.org/officeDocument/2006/relationships/image" Target="media/image448.wmf"/><Relationship Id="rId2800" Type="http://schemas.openxmlformats.org/officeDocument/2006/relationships/image" Target="media/image1393.emf"/><Relationship Id="rId41" Type="http://schemas.openxmlformats.org/officeDocument/2006/relationships/image" Target="media/image13.wmf"/><Relationship Id="rId1402" Type="http://schemas.openxmlformats.org/officeDocument/2006/relationships/image" Target="media/image694.wmf"/><Relationship Id="rId288" Type="http://schemas.openxmlformats.org/officeDocument/2006/relationships/image" Target="media/image137.wmf"/><Relationship Id="rId3367" Type="http://schemas.openxmlformats.org/officeDocument/2006/relationships/image" Target="media/image1677.wmf"/><Relationship Id="rId3574" Type="http://schemas.openxmlformats.org/officeDocument/2006/relationships/oleObject" Target="embeddings/oleObject1775.bin"/><Relationship Id="rId495" Type="http://schemas.openxmlformats.org/officeDocument/2006/relationships/image" Target="media/image240.wmf"/><Relationship Id="rId2176" Type="http://schemas.openxmlformats.org/officeDocument/2006/relationships/image" Target="media/image1081.wmf"/><Relationship Id="rId2383" Type="http://schemas.openxmlformats.org/officeDocument/2006/relationships/oleObject" Target="embeddings/oleObject1177.bin"/><Relationship Id="rId2590" Type="http://schemas.openxmlformats.org/officeDocument/2006/relationships/image" Target="media/image1288.wmf"/><Relationship Id="rId3227" Type="http://schemas.openxmlformats.org/officeDocument/2006/relationships/image" Target="media/image1607.wmf"/><Relationship Id="rId3434" Type="http://schemas.openxmlformats.org/officeDocument/2006/relationships/oleObject" Target="embeddings/oleObject1705.bin"/><Relationship Id="rId148" Type="http://schemas.openxmlformats.org/officeDocument/2006/relationships/oleObject" Target="embeddings/oleObject64.bin"/><Relationship Id="rId355" Type="http://schemas.openxmlformats.org/officeDocument/2006/relationships/oleObject" Target="embeddings/oleObject167.bin"/><Relationship Id="rId562" Type="http://schemas.openxmlformats.org/officeDocument/2006/relationships/oleObject" Target="embeddings/oleObject270.bin"/><Relationship Id="rId1192" Type="http://schemas.openxmlformats.org/officeDocument/2006/relationships/image" Target="media/image588.wmf"/><Relationship Id="rId2036" Type="http://schemas.openxmlformats.org/officeDocument/2006/relationships/image" Target="media/image1011.wmf"/><Relationship Id="rId2243" Type="http://schemas.openxmlformats.org/officeDocument/2006/relationships/oleObject" Target="embeddings/oleObject1107.bin"/><Relationship Id="rId2450" Type="http://schemas.openxmlformats.org/officeDocument/2006/relationships/image" Target="media/image1218.wmf"/><Relationship Id="rId3501" Type="http://schemas.openxmlformats.org/officeDocument/2006/relationships/image" Target="media/image1744.wmf"/><Relationship Id="rId215" Type="http://schemas.openxmlformats.org/officeDocument/2006/relationships/oleObject" Target="embeddings/oleObject97.bin"/><Relationship Id="rId422" Type="http://schemas.openxmlformats.org/officeDocument/2006/relationships/oleObject" Target="embeddings/oleObject200.bin"/><Relationship Id="rId1052" Type="http://schemas.openxmlformats.org/officeDocument/2006/relationships/image" Target="media/image518.wmf"/><Relationship Id="rId2103" Type="http://schemas.openxmlformats.org/officeDocument/2006/relationships/oleObject" Target="embeddings/oleObject1040.bin"/><Relationship Id="rId2310" Type="http://schemas.openxmlformats.org/officeDocument/2006/relationships/image" Target="media/image1151.wmf"/><Relationship Id="rId1869" Type="http://schemas.openxmlformats.org/officeDocument/2006/relationships/oleObject" Target="embeddings/oleObject923.bin"/><Relationship Id="rId3084" Type="http://schemas.openxmlformats.org/officeDocument/2006/relationships/image" Target="media/image1535.wmf"/><Relationship Id="rId3291" Type="http://schemas.openxmlformats.org/officeDocument/2006/relationships/image" Target="media/image1639.wmf"/><Relationship Id="rId1729" Type="http://schemas.openxmlformats.org/officeDocument/2006/relationships/oleObject" Target="embeddings/oleObject853.bin"/><Relationship Id="rId1936" Type="http://schemas.openxmlformats.org/officeDocument/2006/relationships/image" Target="media/image961.wmf"/><Relationship Id="rId3151" Type="http://schemas.openxmlformats.org/officeDocument/2006/relationships/oleObject" Target="embeddings/oleObject1564.bin"/><Relationship Id="rId3011" Type="http://schemas.openxmlformats.org/officeDocument/2006/relationships/oleObject" Target="embeddings/oleObject1494.bin"/><Relationship Id="rId5" Type="http://schemas.openxmlformats.org/officeDocument/2006/relationships/settings" Target="settings.xml"/><Relationship Id="rId889" Type="http://schemas.openxmlformats.org/officeDocument/2006/relationships/oleObject" Target="embeddings/oleObject434.bin"/><Relationship Id="rId2777" Type="http://schemas.openxmlformats.org/officeDocument/2006/relationships/oleObject" Target="embeddings/oleObject1377.bin"/><Relationship Id="rId749" Type="http://schemas.openxmlformats.org/officeDocument/2006/relationships/oleObject" Target="embeddings/oleObject364.bin"/><Relationship Id="rId1379" Type="http://schemas.openxmlformats.org/officeDocument/2006/relationships/oleObject" Target="embeddings/oleObject678.bin"/><Relationship Id="rId1586" Type="http://schemas.openxmlformats.org/officeDocument/2006/relationships/image" Target="media/image786.wmf"/><Relationship Id="rId2984" Type="http://schemas.openxmlformats.org/officeDocument/2006/relationships/image" Target="media/image1485.wmf"/><Relationship Id="rId609" Type="http://schemas.openxmlformats.org/officeDocument/2006/relationships/image" Target="media/image297.wmf"/><Relationship Id="rId956" Type="http://schemas.openxmlformats.org/officeDocument/2006/relationships/image" Target="media/image470.wmf"/><Relationship Id="rId1239" Type="http://schemas.openxmlformats.org/officeDocument/2006/relationships/oleObject" Target="embeddings/oleObject609.bin"/><Relationship Id="rId1793" Type="http://schemas.openxmlformats.org/officeDocument/2006/relationships/oleObject" Target="embeddings/oleObject885.bin"/><Relationship Id="rId2637" Type="http://schemas.openxmlformats.org/officeDocument/2006/relationships/oleObject" Target="embeddings/oleObject1307.bin"/><Relationship Id="rId2844" Type="http://schemas.openxmlformats.org/officeDocument/2006/relationships/image" Target="media/image1415.wmf"/><Relationship Id="rId85" Type="http://schemas.openxmlformats.org/officeDocument/2006/relationships/image" Target="media/image35.wmf"/><Relationship Id="rId816" Type="http://schemas.openxmlformats.org/officeDocument/2006/relationships/image" Target="media/image400.wmf"/><Relationship Id="rId1446" Type="http://schemas.openxmlformats.org/officeDocument/2006/relationships/image" Target="media/image716.wmf"/><Relationship Id="rId1653" Type="http://schemas.openxmlformats.org/officeDocument/2006/relationships/oleObject" Target="embeddings/oleObject815.bin"/><Relationship Id="rId1860" Type="http://schemas.openxmlformats.org/officeDocument/2006/relationships/image" Target="media/image923.wmf"/><Relationship Id="rId2704" Type="http://schemas.openxmlformats.org/officeDocument/2006/relationships/image" Target="media/image1345.emf"/><Relationship Id="rId2911" Type="http://schemas.openxmlformats.org/officeDocument/2006/relationships/oleObject" Target="embeddings/oleObject1444.bin"/><Relationship Id="rId1306" Type="http://schemas.openxmlformats.org/officeDocument/2006/relationships/image" Target="media/image646.wmf"/><Relationship Id="rId1513" Type="http://schemas.openxmlformats.org/officeDocument/2006/relationships/oleObject" Target="embeddings/oleObject745.bin"/><Relationship Id="rId1720" Type="http://schemas.openxmlformats.org/officeDocument/2006/relationships/image" Target="media/image853.wmf"/><Relationship Id="rId12" Type="http://schemas.openxmlformats.org/officeDocument/2006/relationships/hyperlink" Target="mailto:jeff.weiss@utah.edu" TargetMode="External"/><Relationship Id="rId3478" Type="http://schemas.openxmlformats.org/officeDocument/2006/relationships/oleObject" Target="embeddings/oleObject1727.bin"/><Relationship Id="rId399" Type="http://schemas.openxmlformats.org/officeDocument/2006/relationships/image" Target="media/image192.wmf"/><Relationship Id="rId2287" Type="http://schemas.openxmlformats.org/officeDocument/2006/relationships/oleObject" Target="embeddings/oleObject1129.bin"/><Relationship Id="rId2494" Type="http://schemas.openxmlformats.org/officeDocument/2006/relationships/image" Target="media/image1240.wmf"/><Relationship Id="rId3338" Type="http://schemas.openxmlformats.org/officeDocument/2006/relationships/oleObject" Target="embeddings/oleObject1657.bin"/><Relationship Id="rId3545" Type="http://schemas.openxmlformats.org/officeDocument/2006/relationships/image" Target="media/image1766.wmf"/><Relationship Id="rId259" Type="http://schemas.openxmlformats.org/officeDocument/2006/relationships/oleObject" Target="embeddings/oleObject119.bin"/><Relationship Id="rId466" Type="http://schemas.openxmlformats.org/officeDocument/2006/relationships/oleObject" Target="embeddings/oleObject222.bin"/><Relationship Id="rId673" Type="http://schemas.openxmlformats.org/officeDocument/2006/relationships/image" Target="media/image329.wmf"/><Relationship Id="rId880" Type="http://schemas.openxmlformats.org/officeDocument/2006/relationships/image" Target="media/image432.wmf"/><Relationship Id="rId1096" Type="http://schemas.openxmlformats.org/officeDocument/2006/relationships/image" Target="media/image540.wmf"/><Relationship Id="rId2147" Type="http://schemas.openxmlformats.org/officeDocument/2006/relationships/oleObject" Target="embeddings/oleObject1062.bin"/><Relationship Id="rId2354" Type="http://schemas.openxmlformats.org/officeDocument/2006/relationships/image" Target="media/image1173.wmf"/><Relationship Id="rId2561" Type="http://schemas.openxmlformats.org/officeDocument/2006/relationships/oleObject" Target="embeddings/oleObject1269.bin"/><Relationship Id="rId3405" Type="http://schemas.openxmlformats.org/officeDocument/2006/relationships/image" Target="media/image1696.wmf"/><Relationship Id="rId119" Type="http://schemas.openxmlformats.org/officeDocument/2006/relationships/image" Target="media/image52.wmf"/><Relationship Id="rId326" Type="http://schemas.openxmlformats.org/officeDocument/2006/relationships/image" Target="media/image156.wmf"/><Relationship Id="rId533" Type="http://schemas.openxmlformats.org/officeDocument/2006/relationships/image" Target="media/image259.wmf"/><Relationship Id="rId1163" Type="http://schemas.openxmlformats.org/officeDocument/2006/relationships/oleObject" Target="embeddings/oleObject571.bin"/><Relationship Id="rId1370" Type="http://schemas.openxmlformats.org/officeDocument/2006/relationships/image" Target="media/image678.wmf"/><Relationship Id="rId2007" Type="http://schemas.openxmlformats.org/officeDocument/2006/relationships/oleObject" Target="embeddings/oleObject992.bin"/><Relationship Id="rId2214" Type="http://schemas.openxmlformats.org/officeDocument/2006/relationships/oleObject" Target="embeddings/oleObject1093.bin"/><Relationship Id="rId3612" Type="http://schemas.openxmlformats.org/officeDocument/2006/relationships/oleObject" Target="embeddings/oleObject1794.bin"/><Relationship Id="rId740" Type="http://schemas.openxmlformats.org/officeDocument/2006/relationships/image" Target="media/image362.wmf"/><Relationship Id="rId1023" Type="http://schemas.openxmlformats.org/officeDocument/2006/relationships/oleObject" Target="embeddings/oleObject501.bin"/><Relationship Id="rId2421" Type="http://schemas.openxmlformats.org/officeDocument/2006/relationships/oleObject" Target="embeddings/oleObject1199.bin"/><Relationship Id="rId600" Type="http://schemas.openxmlformats.org/officeDocument/2006/relationships/oleObject" Target="embeddings/oleObject289.bin"/><Relationship Id="rId1230" Type="http://schemas.openxmlformats.org/officeDocument/2006/relationships/image" Target="media/image607.wmf"/><Relationship Id="rId3195" Type="http://schemas.openxmlformats.org/officeDocument/2006/relationships/image" Target="media/image1591.wmf"/><Relationship Id="rId3055" Type="http://schemas.openxmlformats.org/officeDocument/2006/relationships/oleObject" Target="embeddings/oleObject1516.bin"/><Relationship Id="rId3262" Type="http://schemas.openxmlformats.org/officeDocument/2006/relationships/oleObject" Target="embeddings/oleObject1619.bin"/><Relationship Id="rId183" Type="http://schemas.openxmlformats.org/officeDocument/2006/relationships/oleObject" Target="embeddings/oleObject81.bin"/><Relationship Id="rId390" Type="http://schemas.openxmlformats.org/officeDocument/2006/relationships/oleObject" Target="embeddings/oleObject184.bin"/><Relationship Id="rId1907" Type="http://schemas.openxmlformats.org/officeDocument/2006/relationships/oleObject" Target="embeddings/oleObject942.bin"/><Relationship Id="rId2071" Type="http://schemas.openxmlformats.org/officeDocument/2006/relationships/oleObject" Target="embeddings/oleObject1024.bin"/><Relationship Id="rId3122" Type="http://schemas.openxmlformats.org/officeDocument/2006/relationships/image" Target="media/image1554.wmf"/><Relationship Id="rId250" Type="http://schemas.openxmlformats.org/officeDocument/2006/relationships/image" Target="media/image118.wmf"/><Relationship Id="rId110" Type="http://schemas.openxmlformats.org/officeDocument/2006/relationships/oleObject" Target="embeddings/oleObject45.bin"/><Relationship Id="rId2888" Type="http://schemas.openxmlformats.org/officeDocument/2006/relationships/image" Target="media/image1437.wmf"/><Relationship Id="rId1697" Type="http://schemas.openxmlformats.org/officeDocument/2006/relationships/oleObject" Target="embeddings/oleObject837.bin"/><Relationship Id="rId2748" Type="http://schemas.openxmlformats.org/officeDocument/2006/relationships/image" Target="media/image1367.emf"/><Relationship Id="rId2955" Type="http://schemas.openxmlformats.org/officeDocument/2006/relationships/oleObject" Target="embeddings/oleObject1466.bin"/><Relationship Id="rId927" Type="http://schemas.openxmlformats.org/officeDocument/2006/relationships/oleObject" Target="embeddings/oleObject453.bin"/><Relationship Id="rId1557" Type="http://schemas.openxmlformats.org/officeDocument/2006/relationships/oleObject" Target="embeddings/oleObject767.bin"/><Relationship Id="rId1764" Type="http://schemas.openxmlformats.org/officeDocument/2006/relationships/image" Target="media/image875.wmf"/><Relationship Id="rId1971" Type="http://schemas.openxmlformats.org/officeDocument/2006/relationships/oleObject" Target="embeddings/oleObject974.bin"/><Relationship Id="rId2608" Type="http://schemas.openxmlformats.org/officeDocument/2006/relationships/image" Target="media/image1297.wmf"/><Relationship Id="rId2815" Type="http://schemas.openxmlformats.org/officeDocument/2006/relationships/oleObject" Target="embeddings/oleObject1396.bin"/><Relationship Id="rId56" Type="http://schemas.openxmlformats.org/officeDocument/2006/relationships/oleObject" Target="embeddings/oleObject18.bin"/><Relationship Id="rId1417" Type="http://schemas.openxmlformats.org/officeDocument/2006/relationships/oleObject" Target="embeddings/oleObject697.bin"/><Relationship Id="rId1624" Type="http://schemas.openxmlformats.org/officeDocument/2006/relationships/image" Target="media/image805.wmf"/><Relationship Id="rId1831" Type="http://schemas.openxmlformats.org/officeDocument/2006/relationships/oleObject" Target="embeddings/oleObject904.bin"/><Relationship Id="rId3589" Type="http://schemas.openxmlformats.org/officeDocument/2006/relationships/image" Target="media/image1788.wmf"/><Relationship Id="rId2398" Type="http://schemas.openxmlformats.org/officeDocument/2006/relationships/oleObject" Target="embeddings/oleObject1185.bin"/><Relationship Id="rId3449" Type="http://schemas.openxmlformats.org/officeDocument/2006/relationships/image" Target="media/image1718.wmf"/><Relationship Id="rId577" Type="http://schemas.openxmlformats.org/officeDocument/2006/relationships/image" Target="media/image281.wmf"/><Relationship Id="rId2258" Type="http://schemas.openxmlformats.org/officeDocument/2006/relationships/image" Target="media/image1125.wmf"/><Relationship Id="rId784" Type="http://schemas.openxmlformats.org/officeDocument/2006/relationships/image" Target="media/image384.wmf"/><Relationship Id="rId991" Type="http://schemas.openxmlformats.org/officeDocument/2006/relationships/oleObject" Target="embeddings/oleObject485.bin"/><Relationship Id="rId1067" Type="http://schemas.openxmlformats.org/officeDocument/2006/relationships/oleObject" Target="embeddings/oleObject523.bin"/><Relationship Id="rId2465" Type="http://schemas.openxmlformats.org/officeDocument/2006/relationships/oleObject" Target="embeddings/oleObject1221.bin"/><Relationship Id="rId2672" Type="http://schemas.openxmlformats.org/officeDocument/2006/relationships/image" Target="media/image1329.wmf"/><Relationship Id="rId3309" Type="http://schemas.openxmlformats.org/officeDocument/2006/relationships/image" Target="media/image1648.wmf"/><Relationship Id="rId3516" Type="http://schemas.openxmlformats.org/officeDocument/2006/relationships/oleObject" Target="embeddings/oleObject1746.bin"/><Relationship Id="rId437" Type="http://schemas.openxmlformats.org/officeDocument/2006/relationships/image" Target="media/image211.wmf"/><Relationship Id="rId644" Type="http://schemas.openxmlformats.org/officeDocument/2006/relationships/oleObject" Target="embeddings/oleObject311.bin"/><Relationship Id="rId851" Type="http://schemas.openxmlformats.org/officeDocument/2006/relationships/oleObject" Target="embeddings/oleObject415.bin"/><Relationship Id="rId1274" Type="http://schemas.openxmlformats.org/officeDocument/2006/relationships/image" Target="media/image629.wmf"/><Relationship Id="rId1481" Type="http://schemas.openxmlformats.org/officeDocument/2006/relationships/oleObject" Target="embeddings/oleObject729.bin"/><Relationship Id="rId2118" Type="http://schemas.openxmlformats.org/officeDocument/2006/relationships/image" Target="media/image1052.wmf"/><Relationship Id="rId2325" Type="http://schemas.openxmlformats.org/officeDocument/2006/relationships/oleObject" Target="embeddings/oleObject1148.bin"/><Relationship Id="rId2532" Type="http://schemas.openxmlformats.org/officeDocument/2006/relationships/image" Target="media/image1259.wmf"/><Relationship Id="rId504" Type="http://schemas.openxmlformats.org/officeDocument/2006/relationships/oleObject" Target="embeddings/oleObject241.bin"/><Relationship Id="rId711" Type="http://schemas.openxmlformats.org/officeDocument/2006/relationships/oleObject" Target="embeddings/oleObject345.bin"/><Relationship Id="rId1134" Type="http://schemas.openxmlformats.org/officeDocument/2006/relationships/image" Target="media/image559.wmf"/><Relationship Id="rId1341" Type="http://schemas.openxmlformats.org/officeDocument/2006/relationships/oleObject" Target="embeddings/oleObject659.bin"/><Relationship Id="rId1201" Type="http://schemas.openxmlformats.org/officeDocument/2006/relationships/oleObject" Target="embeddings/oleObject590.bin"/><Relationship Id="rId3099" Type="http://schemas.openxmlformats.org/officeDocument/2006/relationships/oleObject" Target="embeddings/oleObject1538.bin"/><Relationship Id="rId3166" Type="http://schemas.openxmlformats.org/officeDocument/2006/relationships/image" Target="media/image1576.wmf"/><Relationship Id="rId3373" Type="http://schemas.openxmlformats.org/officeDocument/2006/relationships/image" Target="media/image1680.wmf"/><Relationship Id="rId3580" Type="http://schemas.openxmlformats.org/officeDocument/2006/relationships/oleObject" Target="embeddings/oleObject1778.bin"/><Relationship Id="rId294" Type="http://schemas.openxmlformats.org/officeDocument/2006/relationships/image" Target="media/image140.wmf"/><Relationship Id="rId2182" Type="http://schemas.openxmlformats.org/officeDocument/2006/relationships/image" Target="media/image1084.wmf"/><Relationship Id="rId3026" Type="http://schemas.openxmlformats.org/officeDocument/2006/relationships/image" Target="media/image1506.wmf"/><Relationship Id="rId3233" Type="http://schemas.openxmlformats.org/officeDocument/2006/relationships/image" Target="media/image1610.wmf"/><Relationship Id="rId154" Type="http://schemas.openxmlformats.org/officeDocument/2006/relationships/image" Target="media/image70.wmf"/><Relationship Id="rId361" Type="http://schemas.openxmlformats.org/officeDocument/2006/relationships/image" Target="media/image173.wmf"/><Relationship Id="rId2042" Type="http://schemas.openxmlformats.org/officeDocument/2006/relationships/image" Target="media/image1014.wmf"/><Relationship Id="rId3440" Type="http://schemas.openxmlformats.org/officeDocument/2006/relationships/oleObject" Target="embeddings/oleObject1708.bin"/><Relationship Id="rId2999" Type="http://schemas.openxmlformats.org/officeDocument/2006/relationships/oleObject" Target="embeddings/oleObject1488.bin"/><Relationship Id="rId3300" Type="http://schemas.openxmlformats.org/officeDocument/2006/relationships/oleObject" Target="embeddings/oleObject1638.bin"/><Relationship Id="rId221" Type="http://schemas.openxmlformats.org/officeDocument/2006/relationships/oleObject" Target="embeddings/oleObject100.bin"/><Relationship Id="rId2859" Type="http://schemas.openxmlformats.org/officeDocument/2006/relationships/oleObject" Target="embeddings/oleObject1418.bin"/><Relationship Id="rId1668" Type="http://schemas.openxmlformats.org/officeDocument/2006/relationships/image" Target="media/image827.wmf"/><Relationship Id="rId1875" Type="http://schemas.openxmlformats.org/officeDocument/2006/relationships/oleObject" Target="embeddings/oleObject926.bin"/><Relationship Id="rId2719" Type="http://schemas.openxmlformats.org/officeDocument/2006/relationships/oleObject" Target="embeddings/oleObject1348.bin"/><Relationship Id="rId1528" Type="http://schemas.openxmlformats.org/officeDocument/2006/relationships/image" Target="media/image757.wmf"/><Relationship Id="rId2926" Type="http://schemas.openxmlformats.org/officeDocument/2006/relationships/image" Target="media/image1456.wmf"/><Relationship Id="rId3090" Type="http://schemas.openxmlformats.org/officeDocument/2006/relationships/image" Target="media/image1538.wmf"/><Relationship Id="rId1735" Type="http://schemas.openxmlformats.org/officeDocument/2006/relationships/oleObject" Target="embeddings/oleObject856.bin"/><Relationship Id="rId1942" Type="http://schemas.openxmlformats.org/officeDocument/2006/relationships/image" Target="media/image964.wmf"/><Relationship Id="rId27" Type="http://schemas.openxmlformats.org/officeDocument/2006/relationships/image" Target="media/image6.wmf"/><Relationship Id="rId1802" Type="http://schemas.openxmlformats.org/officeDocument/2006/relationships/image" Target="media/image894.wmf"/><Relationship Id="rId688" Type="http://schemas.openxmlformats.org/officeDocument/2006/relationships/oleObject" Target="embeddings/oleObject333.bin"/><Relationship Id="rId895" Type="http://schemas.openxmlformats.org/officeDocument/2006/relationships/oleObject" Target="embeddings/oleObject437.bin"/><Relationship Id="rId2369" Type="http://schemas.openxmlformats.org/officeDocument/2006/relationships/oleObject" Target="embeddings/oleObject1170.bin"/><Relationship Id="rId2576" Type="http://schemas.openxmlformats.org/officeDocument/2006/relationships/image" Target="media/image1281.wmf"/><Relationship Id="rId2783" Type="http://schemas.openxmlformats.org/officeDocument/2006/relationships/oleObject" Target="embeddings/oleObject1380.bin"/><Relationship Id="rId2990" Type="http://schemas.openxmlformats.org/officeDocument/2006/relationships/image" Target="media/image1488.wmf"/><Relationship Id="rId3627" Type="http://schemas.openxmlformats.org/officeDocument/2006/relationships/image" Target="media/image1807.wmf"/><Relationship Id="rId548" Type="http://schemas.openxmlformats.org/officeDocument/2006/relationships/oleObject" Target="embeddings/oleObject263.bin"/><Relationship Id="rId755" Type="http://schemas.openxmlformats.org/officeDocument/2006/relationships/oleObject" Target="embeddings/oleObject367.bin"/><Relationship Id="rId962" Type="http://schemas.openxmlformats.org/officeDocument/2006/relationships/image" Target="media/image473.wmf"/><Relationship Id="rId1178" Type="http://schemas.openxmlformats.org/officeDocument/2006/relationships/image" Target="media/image581.wmf"/><Relationship Id="rId1385" Type="http://schemas.openxmlformats.org/officeDocument/2006/relationships/oleObject" Target="embeddings/oleObject681.bin"/><Relationship Id="rId1592" Type="http://schemas.openxmlformats.org/officeDocument/2006/relationships/image" Target="media/image789.wmf"/><Relationship Id="rId2229" Type="http://schemas.openxmlformats.org/officeDocument/2006/relationships/image" Target="media/image1110.wmf"/><Relationship Id="rId2436" Type="http://schemas.openxmlformats.org/officeDocument/2006/relationships/image" Target="media/image1211.wmf"/><Relationship Id="rId2643" Type="http://schemas.openxmlformats.org/officeDocument/2006/relationships/oleObject" Target="embeddings/oleObject1310.bin"/><Relationship Id="rId2850" Type="http://schemas.openxmlformats.org/officeDocument/2006/relationships/image" Target="media/image1418.wmf"/><Relationship Id="rId91" Type="http://schemas.openxmlformats.org/officeDocument/2006/relationships/image" Target="media/image38.wmf"/><Relationship Id="rId408" Type="http://schemas.openxmlformats.org/officeDocument/2006/relationships/oleObject" Target="embeddings/oleObject193.bin"/><Relationship Id="rId615" Type="http://schemas.openxmlformats.org/officeDocument/2006/relationships/image" Target="media/image300.wmf"/><Relationship Id="rId822" Type="http://schemas.openxmlformats.org/officeDocument/2006/relationships/image" Target="media/image403.wmf"/><Relationship Id="rId1038" Type="http://schemas.openxmlformats.org/officeDocument/2006/relationships/image" Target="media/image511.wmf"/><Relationship Id="rId1245" Type="http://schemas.openxmlformats.org/officeDocument/2006/relationships/oleObject" Target="embeddings/oleObject612.bin"/><Relationship Id="rId1452" Type="http://schemas.openxmlformats.org/officeDocument/2006/relationships/image" Target="media/image719.wmf"/><Relationship Id="rId2503" Type="http://schemas.openxmlformats.org/officeDocument/2006/relationships/oleObject" Target="embeddings/oleObject1240.bin"/><Relationship Id="rId1105" Type="http://schemas.openxmlformats.org/officeDocument/2006/relationships/oleObject" Target="embeddings/oleObject542.bin"/><Relationship Id="rId1312" Type="http://schemas.openxmlformats.org/officeDocument/2006/relationships/image" Target="media/image649.wmf"/><Relationship Id="rId2710" Type="http://schemas.openxmlformats.org/officeDocument/2006/relationships/image" Target="media/image1348.emf"/><Relationship Id="rId3277" Type="http://schemas.openxmlformats.org/officeDocument/2006/relationships/image" Target="media/image1632.wmf"/><Relationship Id="rId198" Type="http://schemas.openxmlformats.org/officeDocument/2006/relationships/image" Target="media/image92.wmf"/><Relationship Id="rId2086" Type="http://schemas.openxmlformats.org/officeDocument/2006/relationships/image" Target="media/image1036.wmf"/><Relationship Id="rId3484" Type="http://schemas.openxmlformats.org/officeDocument/2006/relationships/oleObject" Target="embeddings/oleObject1730.bin"/><Relationship Id="rId2293" Type="http://schemas.openxmlformats.org/officeDocument/2006/relationships/oleObject" Target="embeddings/oleObject1132.bin"/><Relationship Id="rId3137" Type="http://schemas.openxmlformats.org/officeDocument/2006/relationships/oleObject" Target="embeddings/oleObject1557.bin"/><Relationship Id="rId3344" Type="http://schemas.openxmlformats.org/officeDocument/2006/relationships/oleObject" Target="embeddings/oleObject1660.bin"/><Relationship Id="rId3551" Type="http://schemas.openxmlformats.org/officeDocument/2006/relationships/image" Target="media/image1769.wmf"/><Relationship Id="rId265" Type="http://schemas.openxmlformats.org/officeDocument/2006/relationships/oleObject" Target="embeddings/oleObject122.bin"/><Relationship Id="rId472" Type="http://schemas.openxmlformats.org/officeDocument/2006/relationships/oleObject" Target="embeddings/oleObject225.bin"/><Relationship Id="rId2153" Type="http://schemas.openxmlformats.org/officeDocument/2006/relationships/oleObject" Target="embeddings/oleObject1065.bin"/><Relationship Id="rId2360" Type="http://schemas.openxmlformats.org/officeDocument/2006/relationships/image" Target="media/image1176.wmf"/><Relationship Id="rId3204" Type="http://schemas.openxmlformats.org/officeDocument/2006/relationships/oleObject" Target="embeddings/oleObject1590.bin"/><Relationship Id="rId3411" Type="http://schemas.openxmlformats.org/officeDocument/2006/relationships/image" Target="media/image1699.wmf"/><Relationship Id="rId125" Type="http://schemas.openxmlformats.org/officeDocument/2006/relationships/image" Target="media/image55.wmf"/><Relationship Id="rId332" Type="http://schemas.openxmlformats.org/officeDocument/2006/relationships/image" Target="media/image159.wmf"/><Relationship Id="rId2013" Type="http://schemas.openxmlformats.org/officeDocument/2006/relationships/oleObject" Target="embeddings/oleObject995.bin"/><Relationship Id="rId2220" Type="http://schemas.openxmlformats.org/officeDocument/2006/relationships/oleObject" Target="embeddings/oleObject1096.bin"/><Relationship Id="rId1779" Type="http://schemas.openxmlformats.org/officeDocument/2006/relationships/oleObject" Target="embeddings/oleObject878.bin"/><Relationship Id="rId1986" Type="http://schemas.openxmlformats.org/officeDocument/2006/relationships/image" Target="media/image986.wmf"/><Relationship Id="rId1639" Type="http://schemas.openxmlformats.org/officeDocument/2006/relationships/oleObject" Target="embeddings/oleObject808.bin"/><Relationship Id="rId1846" Type="http://schemas.openxmlformats.org/officeDocument/2006/relationships/image" Target="media/image916.wmf"/><Relationship Id="rId3061" Type="http://schemas.openxmlformats.org/officeDocument/2006/relationships/oleObject" Target="embeddings/oleObject1519.bin"/><Relationship Id="rId1706" Type="http://schemas.openxmlformats.org/officeDocument/2006/relationships/image" Target="media/image846.wmf"/><Relationship Id="rId1913" Type="http://schemas.openxmlformats.org/officeDocument/2006/relationships/oleObject" Target="embeddings/oleObject945.bin"/><Relationship Id="rId799" Type="http://schemas.openxmlformats.org/officeDocument/2006/relationships/oleObject" Target="embeddings/oleObject389.bin"/><Relationship Id="rId2687" Type="http://schemas.openxmlformats.org/officeDocument/2006/relationships/oleObject" Target="embeddings/oleObject1332.bin"/><Relationship Id="rId2894" Type="http://schemas.openxmlformats.org/officeDocument/2006/relationships/image" Target="media/image1440.wmf"/><Relationship Id="rId659" Type="http://schemas.openxmlformats.org/officeDocument/2006/relationships/image" Target="media/image322.wmf"/><Relationship Id="rId866" Type="http://schemas.openxmlformats.org/officeDocument/2006/relationships/image" Target="media/image425.wmf"/><Relationship Id="rId1289" Type="http://schemas.openxmlformats.org/officeDocument/2006/relationships/oleObject" Target="embeddings/oleObject633.bin"/><Relationship Id="rId1496" Type="http://schemas.openxmlformats.org/officeDocument/2006/relationships/image" Target="media/image741.wmf"/><Relationship Id="rId2547" Type="http://schemas.openxmlformats.org/officeDocument/2006/relationships/oleObject" Target="embeddings/oleObject1262.bin"/><Relationship Id="rId519" Type="http://schemas.openxmlformats.org/officeDocument/2006/relationships/image" Target="media/image252.wmf"/><Relationship Id="rId1149" Type="http://schemas.openxmlformats.org/officeDocument/2006/relationships/oleObject" Target="embeddings/oleObject564.bin"/><Relationship Id="rId1356" Type="http://schemas.openxmlformats.org/officeDocument/2006/relationships/image" Target="media/image671.wmf"/><Relationship Id="rId2754" Type="http://schemas.openxmlformats.org/officeDocument/2006/relationships/image" Target="media/image1370.emf"/><Relationship Id="rId2961" Type="http://schemas.openxmlformats.org/officeDocument/2006/relationships/oleObject" Target="embeddings/oleObject1469.bin"/><Relationship Id="rId726" Type="http://schemas.openxmlformats.org/officeDocument/2006/relationships/image" Target="media/image355.wmf"/><Relationship Id="rId933" Type="http://schemas.openxmlformats.org/officeDocument/2006/relationships/oleObject" Target="embeddings/oleObject456.bin"/><Relationship Id="rId1009" Type="http://schemas.openxmlformats.org/officeDocument/2006/relationships/oleObject" Target="embeddings/oleObject494.bin"/><Relationship Id="rId1563" Type="http://schemas.openxmlformats.org/officeDocument/2006/relationships/oleObject" Target="embeddings/oleObject770.bin"/><Relationship Id="rId1770" Type="http://schemas.openxmlformats.org/officeDocument/2006/relationships/image" Target="media/image878.wmf"/><Relationship Id="rId2407" Type="http://schemas.openxmlformats.org/officeDocument/2006/relationships/oleObject" Target="embeddings/oleObject1191.bin"/><Relationship Id="rId2614" Type="http://schemas.openxmlformats.org/officeDocument/2006/relationships/image" Target="media/image1300.wmf"/><Relationship Id="rId2821" Type="http://schemas.openxmlformats.org/officeDocument/2006/relationships/oleObject" Target="embeddings/oleObject1399.bin"/><Relationship Id="rId62" Type="http://schemas.openxmlformats.org/officeDocument/2006/relationships/oleObject" Target="embeddings/oleObject21.bin"/><Relationship Id="rId1216" Type="http://schemas.openxmlformats.org/officeDocument/2006/relationships/image" Target="media/image600.wmf"/><Relationship Id="rId1423" Type="http://schemas.openxmlformats.org/officeDocument/2006/relationships/oleObject" Target="embeddings/oleObject700.bin"/><Relationship Id="rId1630" Type="http://schemas.openxmlformats.org/officeDocument/2006/relationships/image" Target="media/image808.wmf"/><Relationship Id="rId3388" Type="http://schemas.openxmlformats.org/officeDocument/2006/relationships/oleObject" Target="embeddings/oleObject1682.bin"/><Relationship Id="rId3595" Type="http://schemas.openxmlformats.org/officeDocument/2006/relationships/image" Target="media/image1791.wmf"/><Relationship Id="rId2197" Type="http://schemas.openxmlformats.org/officeDocument/2006/relationships/image" Target="media/image1092.wmf"/><Relationship Id="rId3248" Type="http://schemas.openxmlformats.org/officeDocument/2006/relationships/oleObject" Target="embeddings/oleObject1612.bin"/><Relationship Id="rId3455" Type="http://schemas.openxmlformats.org/officeDocument/2006/relationships/image" Target="media/image1721.wmf"/><Relationship Id="rId169" Type="http://schemas.openxmlformats.org/officeDocument/2006/relationships/oleObject" Target="embeddings/oleObject74.bin"/><Relationship Id="rId376" Type="http://schemas.openxmlformats.org/officeDocument/2006/relationships/oleObject" Target="embeddings/oleObject177.bin"/><Relationship Id="rId583" Type="http://schemas.openxmlformats.org/officeDocument/2006/relationships/image" Target="media/image284.wmf"/><Relationship Id="rId790" Type="http://schemas.openxmlformats.org/officeDocument/2006/relationships/image" Target="media/image387.wmf"/><Relationship Id="rId2057" Type="http://schemas.openxmlformats.org/officeDocument/2006/relationships/oleObject" Target="embeddings/oleObject1017.bin"/><Relationship Id="rId2264" Type="http://schemas.openxmlformats.org/officeDocument/2006/relationships/image" Target="media/image1128.wmf"/><Relationship Id="rId2471" Type="http://schemas.openxmlformats.org/officeDocument/2006/relationships/oleObject" Target="embeddings/oleObject1224.bin"/><Relationship Id="rId3108" Type="http://schemas.openxmlformats.org/officeDocument/2006/relationships/image" Target="media/image1547.wmf"/><Relationship Id="rId3315" Type="http://schemas.openxmlformats.org/officeDocument/2006/relationships/image" Target="media/image1651.wmf"/><Relationship Id="rId3522" Type="http://schemas.openxmlformats.org/officeDocument/2006/relationships/oleObject" Target="embeddings/oleObject1749.bin"/><Relationship Id="rId236" Type="http://schemas.openxmlformats.org/officeDocument/2006/relationships/image" Target="media/image111.wmf"/><Relationship Id="rId443" Type="http://schemas.openxmlformats.org/officeDocument/2006/relationships/image" Target="media/image214.wmf"/><Relationship Id="rId650" Type="http://schemas.openxmlformats.org/officeDocument/2006/relationships/oleObject" Target="embeddings/oleObject314.bin"/><Relationship Id="rId1073" Type="http://schemas.openxmlformats.org/officeDocument/2006/relationships/oleObject" Target="embeddings/oleObject526.bin"/><Relationship Id="rId1280" Type="http://schemas.openxmlformats.org/officeDocument/2006/relationships/image" Target="media/image632.wmf"/><Relationship Id="rId2124" Type="http://schemas.openxmlformats.org/officeDocument/2006/relationships/image" Target="media/image1055.wmf"/><Relationship Id="rId2331" Type="http://schemas.openxmlformats.org/officeDocument/2006/relationships/oleObject" Target="embeddings/oleObject1151.bin"/><Relationship Id="rId303" Type="http://schemas.openxmlformats.org/officeDocument/2006/relationships/oleObject" Target="embeddings/oleObject141.bin"/><Relationship Id="rId1140" Type="http://schemas.openxmlformats.org/officeDocument/2006/relationships/image" Target="media/image562.wmf"/><Relationship Id="rId510" Type="http://schemas.openxmlformats.org/officeDocument/2006/relationships/oleObject" Target="embeddings/oleObject244.bin"/><Relationship Id="rId1000" Type="http://schemas.openxmlformats.org/officeDocument/2006/relationships/image" Target="media/image492.wmf"/><Relationship Id="rId1957" Type="http://schemas.openxmlformats.org/officeDocument/2006/relationships/oleObject" Target="embeddings/oleObject967.bin"/><Relationship Id="rId1817" Type="http://schemas.openxmlformats.org/officeDocument/2006/relationships/oleObject" Target="embeddings/oleObject897.bin"/><Relationship Id="rId3172" Type="http://schemas.openxmlformats.org/officeDocument/2006/relationships/image" Target="media/image1579.wmf"/><Relationship Id="rId3032" Type="http://schemas.openxmlformats.org/officeDocument/2006/relationships/image" Target="media/image1509.wmf"/><Relationship Id="rId160" Type="http://schemas.openxmlformats.org/officeDocument/2006/relationships/image" Target="media/image73.wmf"/><Relationship Id="rId2798" Type="http://schemas.openxmlformats.org/officeDocument/2006/relationships/image" Target="media/image1392.emf"/><Relationship Id="rId977" Type="http://schemas.openxmlformats.org/officeDocument/2006/relationships/oleObject" Target="embeddings/oleObject478.bin"/><Relationship Id="rId2658" Type="http://schemas.openxmlformats.org/officeDocument/2006/relationships/image" Target="media/image1322.wmf"/><Relationship Id="rId2865" Type="http://schemas.openxmlformats.org/officeDocument/2006/relationships/oleObject" Target="embeddings/oleObject1421.bin"/><Relationship Id="rId837" Type="http://schemas.openxmlformats.org/officeDocument/2006/relationships/oleObject" Target="embeddings/oleObject408.bin"/><Relationship Id="rId1467" Type="http://schemas.openxmlformats.org/officeDocument/2006/relationships/oleObject" Target="embeddings/oleObject722.bin"/><Relationship Id="rId1674" Type="http://schemas.openxmlformats.org/officeDocument/2006/relationships/image" Target="media/image830.wmf"/><Relationship Id="rId1881" Type="http://schemas.openxmlformats.org/officeDocument/2006/relationships/oleObject" Target="embeddings/oleObject929.bin"/><Relationship Id="rId2518" Type="http://schemas.openxmlformats.org/officeDocument/2006/relationships/image" Target="media/image1252.wmf"/><Relationship Id="rId2725" Type="http://schemas.openxmlformats.org/officeDocument/2006/relationships/oleObject" Target="embeddings/oleObject1351.bin"/><Relationship Id="rId2932" Type="http://schemas.openxmlformats.org/officeDocument/2006/relationships/image" Target="media/image1459.wmf"/><Relationship Id="rId904" Type="http://schemas.openxmlformats.org/officeDocument/2006/relationships/image" Target="media/image444.wmf"/><Relationship Id="rId1327" Type="http://schemas.openxmlformats.org/officeDocument/2006/relationships/oleObject" Target="embeddings/oleObject652.bin"/><Relationship Id="rId1534" Type="http://schemas.openxmlformats.org/officeDocument/2006/relationships/image" Target="media/image760.wmf"/><Relationship Id="rId1741" Type="http://schemas.openxmlformats.org/officeDocument/2006/relationships/oleObject" Target="embeddings/oleObject859.bin"/><Relationship Id="rId33" Type="http://schemas.openxmlformats.org/officeDocument/2006/relationships/image" Target="media/image9.wmf"/><Relationship Id="rId1601" Type="http://schemas.openxmlformats.org/officeDocument/2006/relationships/oleObject" Target="embeddings/oleObject789.bin"/><Relationship Id="rId3499" Type="http://schemas.openxmlformats.org/officeDocument/2006/relationships/image" Target="media/image1743.wmf"/><Relationship Id="rId3359" Type="http://schemas.openxmlformats.org/officeDocument/2006/relationships/image" Target="media/image1673.wmf"/><Relationship Id="rId3566" Type="http://schemas.openxmlformats.org/officeDocument/2006/relationships/oleObject" Target="embeddings/oleObject1771.bin"/><Relationship Id="rId487" Type="http://schemas.openxmlformats.org/officeDocument/2006/relationships/image" Target="media/image236.wmf"/><Relationship Id="rId694" Type="http://schemas.openxmlformats.org/officeDocument/2006/relationships/oleObject" Target="embeddings/oleObject336.bin"/><Relationship Id="rId2168" Type="http://schemas.openxmlformats.org/officeDocument/2006/relationships/image" Target="media/image1077.wmf"/><Relationship Id="rId2375" Type="http://schemas.openxmlformats.org/officeDocument/2006/relationships/oleObject" Target="embeddings/oleObject1173.bin"/><Relationship Id="rId3219" Type="http://schemas.openxmlformats.org/officeDocument/2006/relationships/image" Target="media/image1603.wmf"/><Relationship Id="rId347" Type="http://schemas.openxmlformats.org/officeDocument/2006/relationships/oleObject" Target="embeddings/oleObject163.bin"/><Relationship Id="rId1184" Type="http://schemas.openxmlformats.org/officeDocument/2006/relationships/image" Target="media/image584.wmf"/><Relationship Id="rId2028" Type="http://schemas.openxmlformats.org/officeDocument/2006/relationships/image" Target="media/image1007.wmf"/><Relationship Id="rId2582" Type="http://schemas.openxmlformats.org/officeDocument/2006/relationships/image" Target="media/image1284.wmf"/><Relationship Id="rId3426" Type="http://schemas.openxmlformats.org/officeDocument/2006/relationships/oleObject" Target="embeddings/oleObject1701.bin"/><Relationship Id="rId3633" Type="http://schemas.openxmlformats.org/officeDocument/2006/relationships/header" Target="header1.xml"/><Relationship Id="rId554" Type="http://schemas.openxmlformats.org/officeDocument/2006/relationships/oleObject" Target="embeddings/oleObject266.bin"/><Relationship Id="rId761" Type="http://schemas.openxmlformats.org/officeDocument/2006/relationships/oleObject" Target="embeddings/oleObject370.bin"/><Relationship Id="rId1391" Type="http://schemas.openxmlformats.org/officeDocument/2006/relationships/oleObject" Target="embeddings/oleObject684.bin"/><Relationship Id="rId2235" Type="http://schemas.openxmlformats.org/officeDocument/2006/relationships/image" Target="media/image1113.wmf"/><Relationship Id="rId2442" Type="http://schemas.openxmlformats.org/officeDocument/2006/relationships/image" Target="media/image1214.wmf"/><Relationship Id="rId207" Type="http://schemas.openxmlformats.org/officeDocument/2006/relationships/oleObject" Target="embeddings/oleObject93.bin"/><Relationship Id="rId414" Type="http://schemas.openxmlformats.org/officeDocument/2006/relationships/oleObject" Target="embeddings/oleObject196.bin"/><Relationship Id="rId621" Type="http://schemas.openxmlformats.org/officeDocument/2006/relationships/image" Target="media/image303.wmf"/><Relationship Id="rId1044" Type="http://schemas.openxmlformats.org/officeDocument/2006/relationships/image" Target="media/image514.wmf"/><Relationship Id="rId1251" Type="http://schemas.openxmlformats.org/officeDocument/2006/relationships/oleObject" Target="embeddings/oleObject615.bin"/><Relationship Id="rId2302" Type="http://schemas.openxmlformats.org/officeDocument/2006/relationships/image" Target="media/image1147.wmf"/><Relationship Id="rId1111" Type="http://schemas.openxmlformats.org/officeDocument/2006/relationships/oleObject" Target="embeddings/oleObject545.bin"/><Relationship Id="rId3076" Type="http://schemas.openxmlformats.org/officeDocument/2006/relationships/image" Target="media/image1531.wmf"/><Relationship Id="rId3283" Type="http://schemas.openxmlformats.org/officeDocument/2006/relationships/image" Target="media/image1635.wmf"/><Relationship Id="rId3490" Type="http://schemas.openxmlformats.org/officeDocument/2006/relationships/oleObject" Target="embeddings/oleObject1733.bin"/><Relationship Id="rId1928" Type="http://schemas.openxmlformats.org/officeDocument/2006/relationships/image" Target="media/image957.wmf"/><Relationship Id="rId2092" Type="http://schemas.openxmlformats.org/officeDocument/2006/relationships/image" Target="media/image1039.wmf"/><Relationship Id="rId3143" Type="http://schemas.openxmlformats.org/officeDocument/2006/relationships/oleObject" Target="embeddings/oleObject1560.bin"/><Relationship Id="rId3350" Type="http://schemas.openxmlformats.org/officeDocument/2006/relationships/oleObject" Target="embeddings/oleObject1663.bin"/><Relationship Id="rId271" Type="http://schemas.openxmlformats.org/officeDocument/2006/relationships/oleObject" Target="embeddings/oleObject125.bin"/><Relationship Id="rId3003" Type="http://schemas.openxmlformats.org/officeDocument/2006/relationships/oleObject" Target="embeddings/oleObject1490.bin"/><Relationship Id="rId131" Type="http://schemas.openxmlformats.org/officeDocument/2006/relationships/image" Target="media/image58.wmf"/><Relationship Id="rId3210" Type="http://schemas.openxmlformats.org/officeDocument/2006/relationships/oleObject" Target="embeddings/oleObject1593.bin"/><Relationship Id="rId2769" Type="http://schemas.openxmlformats.org/officeDocument/2006/relationships/oleObject" Target="embeddings/oleObject1373.bin"/><Relationship Id="rId2976" Type="http://schemas.openxmlformats.org/officeDocument/2006/relationships/image" Target="media/image1481.wmf"/><Relationship Id="rId948" Type="http://schemas.openxmlformats.org/officeDocument/2006/relationships/image" Target="media/image466.wmf"/><Relationship Id="rId1578" Type="http://schemas.openxmlformats.org/officeDocument/2006/relationships/image" Target="media/image782.wmf"/><Relationship Id="rId1785" Type="http://schemas.openxmlformats.org/officeDocument/2006/relationships/oleObject" Target="embeddings/oleObject881.bin"/><Relationship Id="rId1992" Type="http://schemas.openxmlformats.org/officeDocument/2006/relationships/image" Target="media/image989.wmf"/><Relationship Id="rId2629" Type="http://schemas.openxmlformats.org/officeDocument/2006/relationships/oleObject" Target="embeddings/oleObject1303.bin"/><Relationship Id="rId2836" Type="http://schemas.openxmlformats.org/officeDocument/2006/relationships/image" Target="media/image1411.wmf"/><Relationship Id="rId77" Type="http://schemas.openxmlformats.org/officeDocument/2006/relationships/image" Target="media/image31.wmf"/><Relationship Id="rId808" Type="http://schemas.openxmlformats.org/officeDocument/2006/relationships/image" Target="media/image396.wmf"/><Relationship Id="rId1438" Type="http://schemas.openxmlformats.org/officeDocument/2006/relationships/image" Target="media/image712.wmf"/><Relationship Id="rId1645" Type="http://schemas.openxmlformats.org/officeDocument/2006/relationships/oleObject" Target="embeddings/oleObject811.bin"/><Relationship Id="rId1852" Type="http://schemas.openxmlformats.org/officeDocument/2006/relationships/image" Target="media/image919.wmf"/><Relationship Id="rId2903" Type="http://schemas.openxmlformats.org/officeDocument/2006/relationships/oleObject" Target="embeddings/oleObject1440.bin"/><Relationship Id="rId1505" Type="http://schemas.openxmlformats.org/officeDocument/2006/relationships/oleObject" Target="embeddings/oleObject741.bin"/><Relationship Id="rId1712" Type="http://schemas.openxmlformats.org/officeDocument/2006/relationships/image" Target="media/image849.wmf"/><Relationship Id="rId598" Type="http://schemas.openxmlformats.org/officeDocument/2006/relationships/oleObject" Target="embeddings/oleObject288.bin"/><Relationship Id="rId2279" Type="http://schemas.openxmlformats.org/officeDocument/2006/relationships/oleObject" Target="embeddings/oleObject1125.bin"/><Relationship Id="rId2486" Type="http://schemas.openxmlformats.org/officeDocument/2006/relationships/image" Target="media/image1236.wmf"/><Relationship Id="rId2693" Type="http://schemas.openxmlformats.org/officeDocument/2006/relationships/oleObject" Target="embeddings/oleObject1335.bin"/><Relationship Id="rId3537" Type="http://schemas.openxmlformats.org/officeDocument/2006/relationships/image" Target="media/image1762.wmf"/><Relationship Id="rId458" Type="http://schemas.openxmlformats.org/officeDocument/2006/relationships/oleObject" Target="embeddings/oleObject218.bin"/><Relationship Id="rId665" Type="http://schemas.openxmlformats.org/officeDocument/2006/relationships/image" Target="media/image325.wmf"/><Relationship Id="rId872" Type="http://schemas.openxmlformats.org/officeDocument/2006/relationships/image" Target="media/image428.wmf"/><Relationship Id="rId1088" Type="http://schemas.openxmlformats.org/officeDocument/2006/relationships/image" Target="media/image536.wmf"/><Relationship Id="rId1295" Type="http://schemas.openxmlformats.org/officeDocument/2006/relationships/oleObject" Target="embeddings/oleObject636.bin"/><Relationship Id="rId2139" Type="http://schemas.openxmlformats.org/officeDocument/2006/relationships/oleObject" Target="embeddings/oleObject1058.bin"/><Relationship Id="rId2346" Type="http://schemas.openxmlformats.org/officeDocument/2006/relationships/image" Target="media/image1169.wmf"/><Relationship Id="rId2553" Type="http://schemas.openxmlformats.org/officeDocument/2006/relationships/oleObject" Target="embeddings/oleObject1265.bin"/><Relationship Id="rId2760" Type="http://schemas.openxmlformats.org/officeDocument/2006/relationships/image" Target="media/image1373.emf"/><Relationship Id="rId3604" Type="http://schemas.openxmlformats.org/officeDocument/2006/relationships/oleObject" Target="embeddings/oleObject1790.bin"/><Relationship Id="rId318" Type="http://schemas.openxmlformats.org/officeDocument/2006/relationships/image" Target="media/image152.wmf"/><Relationship Id="rId525" Type="http://schemas.openxmlformats.org/officeDocument/2006/relationships/image" Target="media/image255.wmf"/><Relationship Id="rId732" Type="http://schemas.openxmlformats.org/officeDocument/2006/relationships/image" Target="media/image358.wmf"/><Relationship Id="rId1155" Type="http://schemas.openxmlformats.org/officeDocument/2006/relationships/oleObject" Target="embeddings/oleObject567.bin"/><Relationship Id="rId1362" Type="http://schemas.openxmlformats.org/officeDocument/2006/relationships/image" Target="media/image674.wmf"/><Relationship Id="rId2206" Type="http://schemas.openxmlformats.org/officeDocument/2006/relationships/oleObject" Target="embeddings/oleObject1089.bin"/><Relationship Id="rId2413" Type="http://schemas.openxmlformats.org/officeDocument/2006/relationships/image" Target="media/image1200.emf"/><Relationship Id="rId2620" Type="http://schemas.openxmlformats.org/officeDocument/2006/relationships/image" Target="media/image1303.wmf"/><Relationship Id="rId1015" Type="http://schemas.openxmlformats.org/officeDocument/2006/relationships/oleObject" Target="embeddings/oleObject497.bin"/><Relationship Id="rId1222" Type="http://schemas.openxmlformats.org/officeDocument/2006/relationships/image" Target="media/image603.wmf"/><Relationship Id="rId3187" Type="http://schemas.openxmlformats.org/officeDocument/2006/relationships/oleObject" Target="embeddings/oleObject1582.bin"/><Relationship Id="rId3394" Type="http://schemas.openxmlformats.org/officeDocument/2006/relationships/oleObject" Target="embeddings/oleObject1685.bin"/><Relationship Id="rId3047" Type="http://schemas.openxmlformats.org/officeDocument/2006/relationships/oleObject" Target="embeddings/oleObject1512.bin"/><Relationship Id="rId175" Type="http://schemas.openxmlformats.org/officeDocument/2006/relationships/oleObject" Target="embeddings/oleObject77.bin"/><Relationship Id="rId3254" Type="http://schemas.openxmlformats.org/officeDocument/2006/relationships/oleObject" Target="embeddings/oleObject1615.bin"/><Relationship Id="rId3461" Type="http://schemas.openxmlformats.org/officeDocument/2006/relationships/image" Target="media/image1724.wmf"/><Relationship Id="rId382" Type="http://schemas.openxmlformats.org/officeDocument/2006/relationships/oleObject" Target="embeddings/oleObject180.bin"/><Relationship Id="rId2063" Type="http://schemas.openxmlformats.org/officeDocument/2006/relationships/oleObject" Target="embeddings/oleObject1020.bin"/><Relationship Id="rId2270" Type="http://schemas.openxmlformats.org/officeDocument/2006/relationships/image" Target="media/image1131.wmf"/><Relationship Id="rId3114" Type="http://schemas.openxmlformats.org/officeDocument/2006/relationships/image" Target="media/image1550.wmf"/><Relationship Id="rId3321" Type="http://schemas.openxmlformats.org/officeDocument/2006/relationships/image" Target="media/image1654.wmf"/><Relationship Id="rId242" Type="http://schemas.openxmlformats.org/officeDocument/2006/relationships/image" Target="media/image114.wmf"/><Relationship Id="rId2130" Type="http://schemas.openxmlformats.org/officeDocument/2006/relationships/image" Target="media/image1058.wmf"/><Relationship Id="rId102" Type="http://schemas.openxmlformats.org/officeDocument/2006/relationships/oleObject" Target="embeddings/oleObject41.bin"/><Relationship Id="rId1689" Type="http://schemas.openxmlformats.org/officeDocument/2006/relationships/oleObject" Target="embeddings/oleObject833.bin"/><Relationship Id="rId1896" Type="http://schemas.openxmlformats.org/officeDocument/2006/relationships/image" Target="media/image941.wmf"/><Relationship Id="rId2947" Type="http://schemas.openxmlformats.org/officeDocument/2006/relationships/oleObject" Target="embeddings/oleObject1462.bin"/><Relationship Id="rId919" Type="http://schemas.openxmlformats.org/officeDocument/2006/relationships/oleObject" Target="embeddings/oleObject449.bin"/><Relationship Id="rId1549" Type="http://schemas.openxmlformats.org/officeDocument/2006/relationships/oleObject" Target="embeddings/oleObject763.bin"/><Relationship Id="rId1756" Type="http://schemas.openxmlformats.org/officeDocument/2006/relationships/image" Target="media/image871.wmf"/><Relationship Id="rId1963" Type="http://schemas.openxmlformats.org/officeDocument/2006/relationships/oleObject" Target="embeddings/oleObject970.bin"/><Relationship Id="rId2807" Type="http://schemas.openxmlformats.org/officeDocument/2006/relationships/oleObject" Target="embeddings/oleObject1392.bin"/><Relationship Id="rId48" Type="http://schemas.openxmlformats.org/officeDocument/2006/relationships/oleObject" Target="embeddings/oleObject14.bin"/><Relationship Id="rId1409" Type="http://schemas.openxmlformats.org/officeDocument/2006/relationships/oleObject" Target="embeddings/oleObject693.bin"/><Relationship Id="rId1616" Type="http://schemas.openxmlformats.org/officeDocument/2006/relationships/image" Target="media/image801.wmf"/><Relationship Id="rId1823" Type="http://schemas.openxmlformats.org/officeDocument/2006/relationships/oleObject" Target="embeddings/oleObject900.bin"/><Relationship Id="rId2597" Type="http://schemas.openxmlformats.org/officeDocument/2006/relationships/oleObject" Target="embeddings/oleObject1287.bin"/><Relationship Id="rId569" Type="http://schemas.openxmlformats.org/officeDocument/2006/relationships/image" Target="media/image277.wmf"/><Relationship Id="rId776" Type="http://schemas.openxmlformats.org/officeDocument/2006/relationships/image" Target="media/image380.wmf"/><Relationship Id="rId983" Type="http://schemas.openxmlformats.org/officeDocument/2006/relationships/oleObject" Target="embeddings/oleObject481.bin"/><Relationship Id="rId1199" Type="http://schemas.openxmlformats.org/officeDocument/2006/relationships/oleObject" Target="embeddings/oleObject589.bin"/><Relationship Id="rId2457" Type="http://schemas.openxmlformats.org/officeDocument/2006/relationships/oleObject" Target="embeddings/oleObject1217.bin"/><Relationship Id="rId2664" Type="http://schemas.openxmlformats.org/officeDocument/2006/relationships/image" Target="media/image1325.wmf"/><Relationship Id="rId3508" Type="http://schemas.openxmlformats.org/officeDocument/2006/relationships/oleObject" Target="embeddings/oleObject1742.bin"/><Relationship Id="rId429" Type="http://schemas.openxmlformats.org/officeDocument/2006/relationships/image" Target="media/image207.wmf"/><Relationship Id="rId636" Type="http://schemas.openxmlformats.org/officeDocument/2006/relationships/oleObject" Target="embeddings/oleObject307.bin"/><Relationship Id="rId1059" Type="http://schemas.openxmlformats.org/officeDocument/2006/relationships/oleObject" Target="embeddings/oleObject519.bin"/><Relationship Id="rId1266" Type="http://schemas.openxmlformats.org/officeDocument/2006/relationships/image" Target="media/image625.wmf"/><Relationship Id="rId1473" Type="http://schemas.openxmlformats.org/officeDocument/2006/relationships/oleObject" Target="embeddings/oleObject725.bin"/><Relationship Id="rId2317" Type="http://schemas.openxmlformats.org/officeDocument/2006/relationships/oleObject" Target="embeddings/oleObject1144.bin"/><Relationship Id="rId2871" Type="http://schemas.openxmlformats.org/officeDocument/2006/relationships/oleObject" Target="embeddings/oleObject1424.bin"/><Relationship Id="rId843" Type="http://schemas.openxmlformats.org/officeDocument/2006/relationships/oleObject" Target="embeddings/oleObject411.bin"/><Relationship Id="rId1126" Type="http://schemas.openxmlformats.org/officeDocument/2006/relationships/image" Target="media/image555.wmf"/><Relationship Id="rId1680" Type="http://schemas.openxmlformats.org/officeDocument/2006/relationships/image" Target="media/image833.wmf"/><Relationship Id="rId2524" Type="http://schemas.openxmlformats.org/officeDocument/2006/relationships/image" Target="media/image1255.wmf"/><Relationship Id="rId2731" Type="http://schemas.openxmlformats.org/officeDocument/2006/relationships/oleObject" Target="embeddings/oleObject1354.bin"/><Relationship Id="rId703" Type="http://schemas.openxmlformats.org/officeDocument/2006/relationships/oleObject" Target="embeddings/oleObject341.bin"/><Relationship Id="rId910" Type="http://schemas.openxmlformats.org/officeDocument/2006/relationships/image" Target="media/image447.wmf"/><Relationship Id="rId1333" Type="http://schemas.openxmlformats.org/officeDocument/2006/relationships/oleObject" Target="embeddings/oleObject655.bin"/><Relationship Id="rId1540" Type="http://schemas.openxmlformats.org/officeDocument/2006/relationships/image" Target="media/image763.wmf"/><Relationship Id="rId1400" Type="http://schemas.openxmlformats.org/officeDocument/2006/relationships/image" Target="media/image693.wmf"/><Relationship Id="rId3298" Type="http://schemas.openxmlformats.org/officeDocument/2006/relationships/oleObject" Target="embeddings/oleObject1637.bin"/><Relationship Id="rId3158" Type="http://schemas.openxmlformats.org/officeDocument/2006/relationships/image" Target="media/image1572.wmf"/><Relationship Id="rId3365" Type="http://schemas.openxmlformats.org/officeDocument/2006/relationships/image" Target="media/image1676.wmf"/><Relationship Id="rId3572" Type="http://schemas.openxmlformats.org/officeDocument/2006/relationships/oleObject" Target="embeddings/oleObject1774.bin"/><Relationship Id="rId286" Type="http://schemas.openxmlformats.org/officeDocument/2006/relationships/image" Target="media/image136.wmf"/><Relationship Id="rId493" Type="http://schemas.openxmlformats.org/officeDocument/2006/relationships/image" Target="media/image239.wmf"/><Relationship Id="rId2174" Type="http://schemas.openxmlformats.org/officeDocument/2006/relationships/image" Target="media/image1080.wmf"/><Relationship Id="rId2381" Type="http://schemas.openxmlformats.org/officeDocument/2006/relationships/oleObject" Target="embeddings/oleObject1176.bin"/><Relationship Id="rId3018" Type="http://schemas.openxmlformats.org/officeDocument/2006/relationships/image" Target="media/image1502.wmf"/><Relationship Id="rId3225" Type="http://schemas.openxmlformats.org/officeDocument/2006/relationships/image" Target="media/image1606.wmf"/><Relationship Id="rId3432" Type="http://schemas.openxmlformats.org/officeDocument/2006/relationships/oleObject" Target="embeddings/oleObject1704.bin"/><Relationship Id="rId146" Type="http://schemas.openxmlformats.org/officeDocument/2006/relationships/oleObject" Target="embeddings/oleObject63.bin"/><Relationship Id="rId353" Type="http://schemas.openxmlformats.org/officeDocument/2006/relationships/oleObject" Target="embeddings/oleObject166.bin"/><Relationship Id="rId560" Type="http://schemas.openxmlformats.org/officeDocument/2006/relationships/oleObject" Target="embeddings/oleObject269.bin"/><Relationship Id="rId1190" Type="http://schemas.openxmlformats.org/officeDocument/2006/relationships/image" Target="media/image587.wmf"/><Relationship Id="rId2034" Type="http://schemas.openxmlformats.org/officeDocument/2006/relationships/image" Target="media/image1010.wmf"/><Relationship Id="rId2241" Type="http://schemas.openxmlformats.org/officeDocument/2006/relationships/oleObject" Target="embeddings/oleObject1106.bin"/><Relationship Id="rId213" Type="http://schemas.openxmlformats.org/officeDocument/2006/relationships/oleObject" Target="embeddings/oleObject96.bin"/><Relationship Id="rId420" Type="http://schemas.openxmlformats.org/officeDocument/2006/relationships/oleObject" Target="embeddings/oleObject199.bin"/><Relationship Id="rId1050" Type="http://schemas.openxmlformats.org/officeDocument/2006/relationships/image" Target="media/image517.wmf"/><Relationship Id="rId2101" Type="http://schemas.openxmlformats.org/officeDocument/2006/relationships/oleObject" Target="embeddings/oleObject1039.bin"/><Relationship Id="rId1867" Type="http://schemas.openxmlformats.org/officeDocument/2006/relationships/oleObject" Target="embeddings/oleObject922.bin"/><Relationship Id="rId2918" Type="http://schemas.openxmlformats.org/officeDocument/2006/relationships/image" Target="media/image1452.wmf"/><Relationship Id="rId1727" Type="http://schemas.openxmlformats.org/officeDocument/2006/relationships/oleObject" Target="embeddings/oleObject852.bin"/><Relationship Id="rId1934" Type="http://schemas.openxmlformats.org/officeDocument/2006/relationships/image" Target="media/image960.wmf"/><Relationship Id="rId3082" Type="http://schemas.openxmlformats.org/officeDocument/2006/relationships/image" Target="media/image1534.wmf"/><Relationship Id="rId19" Type="http://schemas.openxmlformats.org/officeDocument/2006/relationships/hyperlink" Target="http://mrl.sci.utah.edu/software/febio" TargetMode="External"/><Relationship Id="rId3" Type="http://schemas.openxmlformats.org/officeDocument/2006/relationships/styles" Target="styles.xml"/><Relationship Id="rId887" Type="http://schemas.openxmlformats.org/officeDocument/2006/relationships/oleObject" Target="embeddings/oleObject433.bin"/><Relationship Id="rId2568" Type="http://schemas.openxmlformats.org/officeDocument/2006/relationships/image" Target="media/image1277.wmf"/><Relationship Id="rId2775" Type="http://schemas.openxmlformats.org/officeDocument/2006/relationships/oleObject" Target="embeddings/oleObject1376.bin"/><Relationship Id="rId2982" Type="http://schemas.openxmlformats.org/officeDocument/2006/relationships/image" Target="media/image1484.wmf"/><Relationship Id="rId3619" Type="http://schemas.openxmlformats.org/officeDocument/2006/relationships/image" Target="media/image1803.wmf"/><Relationship Id="rId747" Type="http://schemas.openxmlformats.org/officeDocument/2006/relationships/oleObject" Target="embeddings/oleObject363.bin"/><Relationship Id="rId954" Type="http://schemas.openxmlformats.org/officeDocument/2006/relationships/image" Target="media/image469.wmf"/><Relationship Id="rId1377" Type="http://schemas.openxmlformats.org/officeDocument/2006/relationships/oleObject" Target="embeddings/oleObject677.bin"/><Relationship Id="rId1584" Type="http://schemas.openxmlformats.org/officeDocument/2006/relationships/image" Target="media/image785.wmf"/><Relationship Id="rId1791" Type="http://schemas.openxmlformats.org/officeDocument/2006/relationships/oleObject" Target="embeddings/oleObject884.bin"/><Relationship Id="rId2428" Type="http://schemas.openxmlformats.org/officeDocument/2006/relationships/image" Target="media/image1207.wmf"/><Relationship Id="rId2635" Type="http://schemas.openxmlformats.org/officeDocument/2006/relationships/oleObject" Target="embeddings/oleObject1306.bin"/><Relationship Id="rId2842" Type="http://schemas.openxmlformats.org/officeDocument/2006/relationships/image" Target="media/image1414.wmf"/><Relationship Id="rId83" Type="http://schemas.openxmlformats.org/officeDocument/2006/relationships/image" Target="media/image34.wmf"/><Relationship Id="rId607" Type="http://schemas.openxmlformats.org/officeDocument/2006/relationships/image" Target="media/image296.wmf"/><Relationship Id="rId814" Type="http://schemas.openxmlformats.org/officeDocument/2006/relationships/image" Target="media/image399.wmf"/><Relationship Id="rId1237" Type="http://schemas.openxmlformats.org/officeDocument/2006/relationships/oleObject" Target="embeddings/oleObject608.bin"/><Relationship Id="rId1444" Type="http://schemas.openxmlformats.org/officeDocument/2006/relationships/image" Target="media/image715.wmf"/><Relationship Id="rId1651" Type="http://schemas.openxmlformats.org/officeDocument/2006/relationships/oleObject" Target="embeddings/oleObject814.bin"/><Relationship Id="rId2702" Type="http://schemas.openxmlformats.org/officeDocument/2006/relationships/image" Target="media/image1344.emf"/><Relationship Id="rId1304" Type="http://schemas.openxmlformats.org/officeDocument/2006/relationships/image" Target="media/image645.wmf"/><Relationship Id="rId1511" Type="http://schemas.openxmlformats.org/officeDocument/2006/relationships/oleObject" Target="embeddings/oleObject744.bin"/><Relationship Id="rId3269" Type="http://schemas.openxmlformats.org/officeDocument/2006/relationships/image" Target="media/image1628.wmf"/><Relationship Id="rId3476" Type="http://schemas.openxmlformats.org/officeDocument/2006/relationships/oleObject" Target="embeddings/oleObject1726.bin"/><Relationship Id="rId10" Type="http://schemas.openxmlformats.org/officeDocument/2006/relationships/hyperlink" Target="mailto:steve.maas@utah.edu" TargetMode="External"/><Relationship Id="rId397" Type="http://schemas.openxmlformats.org/officeDocument/2006/relationships/image" Target="media/image191.wmf"/><Relationship Id="rId2078" Type="http://schemas.openxmlformats.org/officeDocument/2006/relationships/image" Target="media/image1032.wmf"/><Relationship Id="rId2285" Type="http://schemas.openxmlformats.org/officeDocument/2006/relationships/oleObject" Target="embeddings/oleObject1128.bin"/><Relationship Id="rId2492" Type="http://schemas.openxmlformats.org/officeDocument/2006/relationships/image" Target="media/image1239.wmf"/><Relationship Id="rId3129" Type="http://schemas.openxmlformats.org/officeDocument/2006/relationships/oleObject" Target="embeddings/oleObject1553.bin"/><Relationship Id="rId3336" Type="http://schemas.openxmlformats.org/officeDocument/2006/relationships/oleObject" Target="embeddings/oleObject1656.bin"/><Relationship Id="rId257" Type="http://schemas.openxmlformats.org/officeDocument/2006/relationships/oleObject" Target="embeddings/oleObject118.bin"/><Relationship Id="rId464" Type="http://schemas.openxmlformats.org/officeDocument/2006/relationships/oleObject" Target="embeddings/oleObject221.bin"/><Relationship Id="rId1094" Type="http://schemas.openxmlformats.org/officeDocument/2006/relationships/image" Target="media/image539.wmf"/><Relationship Id="rId2145" Type="http://schemas.openxmlformats.org/officeDocument/2006/relationships/oleObject" Target="embeddings/oleObject1061.bin"/><Relationship Id="rId3543" Type="http://schemas.openxmlformats.org/officeDocument/2006/relationships/image" Target="media/image1765.wmf"/><Relationship Id="rId117" Type="http://schemas.openxmlformats.org/officeDocument/2006/relationships/image" Target="media/image51.wmf"/><Relationship Id="rId671" Type="http://schemas.openxmlformats.org/officeDocument/2006/relationships/image" Target="media/image328.wmf"/><Relationship Id="rId2352" Type="http://schemas.openxmlformats.org/officeDocument/2006/relationships/image" Target="media/image1172.wmf"/><Relationship Id="rId3403" Type="http://schemas.openxmlformats.org/officeDocument/2006/relationships/image" Target="media/image1695.wmf"/><Relationship Id="rId3610" Type="http://schemas.openxmlformats.org/officeDocument/2006/relationships/oleObject" Target="embeddings/oleObject1793.bin"/><Relationship Id="rId324" Type="http://schemas.openxmlformats.org/officeDocument/2006/relationships/image" Target="media/image155.wmf"/><Relationship Id="rId531" Type="http://schemas.openxmlformats.org/officeDocument/2006/relationships/image" Target="media/image258.wmf"/><Relationship Id="rId1161" Type="http://schemas.openxmlformats.org/officeDocument/2006/relationships/oleObject" Target="embeddings/oleObject570.bin"/><Relationship Id="rId2005" Type="http://schemas.openxmlformats.org/officeDocument/2006/relationships/oleObject" Target="embeddings/oleObject991.bin"/><Relationship Id="rId2212" Type="http://schemas.openxmlformats.org/officeDocument/2006/relationships/oleObject" Target="embeddings/oleObject1092.bin"/><Relationship Id="rId1021" Type="http://schemas.openxmlformats.org/officeDocument/2006/relationships/oleObject" Target="embeddings/oleObject500.bin"/><Relationship Id="rId1978" Type="http://schemas.openxmlformats.org/officeDocument/2006/relationships/image" Target="media/image982.wmf"/><Relationship Id="rId3193" Type="http://schemas.openxmlformats.org/officeDocument/2006/relationships/image" Target="media/image1590.wmf"/><Relationship Id="rId1838" Type="http://schemas.openxmlformats.org/officeDocument/2006/relationships/image" Target="media/image912.wmf"/><Relationship Id="rId3053" Type="http://schemas.openxmlformats.org/officeDocument/2006/relationships/oleObject" Target="embeddings/oleObject1515.bin"/><Relationship Id="rId3260" Type="http://schemas.openxmlformats.org/officeDocument/2006/relationships/oleObject" Target="embeddings/oleObject1618.bin"/><Relationship Id="rId181" Type="http://schemas.openxmlformats.org/officeDocument/2006/relationships/oleObject" Target="embeddings/oleObject80.bin"/><Relationship Id="rId1905" Type="http://schemas.openxmlformats.org/officeDocument/2006/relationships/oleObject" Target="embeddings/oleObject941.bin"/><Relationship Id="rId3120" Type="http://schemas.openxmlformats.org/officeDocument/2006/relationships/image" Target="media/image1553.wmf"/><Relationship Id="rId998" Type="http://schemas.openxmlformats.org/officeDocument/2006/relationships/image" Target="media/image491.wmf"/><Relationship Id="rId2679" Type="http://schemas.openxmlformats.org/officeDocument/2006/relationships/oleObject" Target="embeddings/oleObject1328.bin"/><Relationship Id="rId2886" Type="http://schemas.openxmlformats.org/officeDocument/2006/relationships/image" Target="media/image1436.wmf"/><Relationship Id="rId858" Type="http://schemas.openxmlformats.org/officeDocument/2006/relationships/image" Target="media/image421.wmf"/><Relationship Id="rId1488" Type="http://schemas.openxmlformats.org/officeDocument/2006/relationships/image" Target="media/image737.wmf"/><Relationship Id="rId1695" Type="http://schemas.openxmlformats.org/officeDocument/2006/relationships/oleObject" Target="embeddings/oleObject836.bin"/><Relationship Id="rId2539" Type="http://schemas.openxmlformats.org/officeDocument/2006/relationships/oleObject" Target="embeddings/oleObject1258.bin"/><Relationship Id="rId2746" Type="http://schemas.openxmlformats.org/officeDocument/2006/relationships/image" Target="media/image1366.emf"/><Relationship Id="rId2953" Type="http://schemas.openxmlformats.org/officeDocument/2006/relationships/oleObject" Target="embeddings/oleObject1465.bin"/><Relationship Id="rId718" Type="http://schemas.openxmlformats.org/officeDocument/2006/relationships/image" Target="media/image351.wmf"/><Relationship Id="rId925" Type="http://schemas.openxmlformats.org/officeDocument/2006/relationships/oleObject" Target="embeddings/oleObject452.bin"/><Relationship Id="rId1348" Type="http://schemas.openxmlformats.org/officeDocument/2006/relationships/image" Target="media/image667.wmf"/><Relationship Id="rId1555" Type="http://schemas.openxmlformats.org/officeDocument/2006/relationships/oleObject" Target="embeddings/oleObject766.bin"/><Relationship Id="rId1762" Type="http://schemas.openxmlformats.org/officeDocument/2006/relationships/image" Target="media/image874.wmf"/><Relationship Id="rId2606" Type="http://schemas.openxmlformats.org/officeDocument/2006/relationships/image" Target="media/image1296.wmf"/><Relationship Id="rId1208" Type="http://schemas.openxmlformats.org/officeDocument/2006/relationships/image" Target="media/image596.wmf"/><Relationship Id="rId1415" Type="http://schemas.openxmlformats.org/officeDocument/2006/relationships/oleObject" Target="embeddings/oleObject696.bin"/><Relationship Id="rId2813" Type="http://schemas.openxmlformats.org/officeDocument/2006/relationships/oleObject" Target="embeddings/oleObject1395.bin"/><Relationship Id="rId54" Type="http://schemas.openxmlformats.org/officeDocument/2006/relationships/oleObject" Target="embeddings/oleObject17.bin"/><Relationship Id="rId1622" Type="http://schemas.openxmlformats.org/officeDocument/2006/relationships/image" Target="media/image804.wmf"/><Relationship Id="rId2189" Type="http://schemas.openxmlformats.org/officeDocument/2006/relationships/oleObject" Target="embeddings/oleObject1083.bin"/><Relationship Id="rId3587" Type="http://schemas.openxmlformats.org/officeDocument/2006/relationships/image" Target="media/image1787.wmf"/><Relationship Id="rId2396" Type="http://schemas.openxmlformats.org/officeDocument/2006/relationships/image" Target="media/image1194.emf"/><Relationship Id="rId3447" Type="http://schemas.openxmlformats.org/officeDocument/2006/relationships/image" Target="media/image1717.wmf"/><Relationship Id="rId368" Type="http://schemas.openxmlformats.org/officeDocument/2006/relationships/oleObject" Target="embeddings/oleObject173.bin"/><Relationship Id="rId575" Type="http://schemas.openxmlformats.org/officeDocument/2006/relationships/image" Target="media/image280.wmf"/><Relationship Id="rId782" Type="http://schemas.openxmlformats.org/officeDocument/2006/relationships/image" Target="media/image383.wmf"/><Relationship Id="rId2049" Type="http://schemas.openxmlformats.org/officeDocument/2006/relationships/oleObject" Target="embeddings/oleObject1013.bin"/><Relationship Id="rId2256" Type="http://schemas.openxmlformats.org/officeDocument/2006/relationships/image" Target="media/image1124.wmf"/><Relationship Id="rId2463" Type="http://schemas.openxmlformats.org/officeDocument/2006/relationships/oleObject" Target="embeddings/oleObject1220.bin"/><Relationship Id="rId2670" Type="http://schemas.openxmlformats.org/officeDocument/2006/relationships/image" Target="media/image1328.wmf"/><Relationship Id="rId3307" Type="http://schemas.openxmlformats.org/officeDocument/2006/relationships/image" Target="media/image1647.wmf"/><Relationship Id="rId3514" Type="http://schemas.openxmlformats.org/officeDocument/2006/relationships/oleObject" Target="embeddings/oleObject1745.bin"/><Relationship Id="rId228" Type="http://schemas.openxmlformats.org/officeDocument/2006/relationships/image" Target="media/image107.wmf"/><Relationship Id="rId435" Type="http://schemas.openxmlformats.org/officeDocument/2006/relationships/image" Target="media/image210.wmf"/><Relationship Id="rId642" Type="http://schemas.openxmlformats.org/officeDocument/2006/relationships/oleObject" Target="embeddings/oleObject310.bin"/><Relationship Id="rId1065" Type="http://schemas.openxmlformats.org/officeDocument/2006/relationships/oleObject" Target="embeddings/oleObject522.bin"/><Relationship Id="rId1272" Type="http://schemas.openxmlformats.org/officeDocument/2006/relationships/image" Target="media/image628.wmf"/><Relationship Id="rId2116" Type="http://schemas.openxmlformats.org/officeDocument/2006/relationships/image" Target="media/image1051.wmf"/><Relationship Id="rId2323" Type="http://schemas.openxmlformats.org/officeDocument/2006/relationships/oleObject" Target="embeddings/oleObject1147.bin"/><Relationship Id="rId2530" Type="http://schemas.openxmlformats.org/officeDocument/2006/relationships/image" Target="media/image1258.wmf"/><Relationship Id="rId502" Type="http://schemas.openxmlformats.org/officeDocument/2006/relationships/oleObject" Target="embeddings/oleObject240.bin"/><Relationship Id="rId1132" Type="http://schemas.openxmlformats.org/officeDocument/2006/relationships/image" Target="media/image558.wmf"/><Relationship Id="rId3097" Type="http://schemas.openxmlformats.org/officeDocument/2006/relationships/oleObject" Target="embeddings/oleObject1537.bin"/><Relationship Id="rId1949" Type="http://schemas.openxmlformats.org/officeDocument/2006/relationships/oleObject" Target="embeddings/oleObject963.bin"/><Relationship Id="rId3164" Type="http://schemas.openxmlformats.org/officeDocument/2006/relationships/image" Target="media/image1575.wmf"/><Relationship Id="rId292" Type="http://schemas.openxmlformats.org/officeDocument/2006/relationships/image" Target="media/image139.wmf"/><Relationship Id="rId1809" Type="http://schemas.openxmlformats.org/officeDocument/2006/relationships/oleObject" Target="embeddings/oleObject893.bin"/><Relationship Id="rId3371" Type="http://schemas.openxmlformats.org/officeDocument/2006/relationships/image" Target="media/image1679.wmf"/><Relationship Id="rId2180" Type="http://schemas.openxmlformats.org/officeDocument/2006/relationships/image" Target="media/image1083.wmf"/><Relationship Id="rId3024" Type="http://schemas.openxmlformats.org/officeDocument/2006/relationships/image" Target="media/image1505.wmf"/><Relationship Id="rId3231" Type="http://schemas.openxmlformats.org/officeDocument/2006/relationships/image" Target="media/image1609.wmf"/><Relationship Id="rId152" Type="http://schemas.openxmlformats.org/officeDocument/2006/relationships/image" Target="media/image69.wmf"/><Relationship Id="rId2040" Type="http://schemas.openxmlformats.org/officeDocument/2006/relationships/image" Target="media/image1013.wmf"/><Relationship Id="rId2997" Type="http://schemas.openxmlformats.org/officeDocument/2006/relationships/oleObject" Target="embeddings/oleObject1487.bin"/><Relationship Id="rId969" Type="http://schemas.openxmlformats.org/officeDocument/2006/relationships/oleObject" Target="embeddings/oleObject474.bin"/><Relationship Id="rId1599" Type="http://schemas.openxmlformats.org/officeDocument/2006/relationships/oleObject" Target="embeddings/oleObject788.bin"/><Relationship Id="rId1459" Type="http://schemas.openxmlformats.org/officeDocument/2006/relationships/oleObject" Target="embeddings/oleObject718.bin"/><Relationship Id="rId2857" Type="http://schemas.openxmlformats.org/officeDocument/2006/relationships/oleObject" Target="embeddings/oleObject1417.bin"/><Relationship Id="rId98" Type="http://schemas.openxmlformats.org/officeDocument/2006/relationships/oleObject" Target="embeddings/oleObject39.bin"/><Relationship Id="rId829" Type="http://schemas.openxmlformats.org/officeDocument/2006/relationships/oleObject" Target="embeddings/oleObject404.bin"/><Relationship Id="rId1666" Type="http://schemas.openxmlformats.org/officeDocument/2006/relationships/image" Target="media/image826.wmf"/><Relationship Id="rId1873" Type="http://schemas.openxmlformats.org/officeDocument/2006/relationships/oleObject" Target="embeddings/oleObject925.bin"/><Relationship Id="rId2717" Type="http://schemas.openxmlformats.org/officeDocument/2006/relationships/oleObject" Target="embeddings/oleObject1347.bin"/><Relationship Id="rId2924" Type="http://schemas.openxmlformats.org/officeDocument/2006/relationships/image" Target="media/image1455.wmf"/><Relationship Id="rId1319" Type="http://schemas.openxmlformats.org/officeDocument/2006/relationships/oleObject" Target="embeddings/oleObject648.bin"/><Relationship Id="rId1526" Type="http://schemas.openxmlformats.org/officeDocument/2006/relationships/image" Target="media/image756.wmf"/><Relationship Id="rId1733" Type="http://schemas.openxmlformats.org/officeDocument/2006/relationships/oleObject" Target="embeddings/oleObject855.bin"/><Relationship Id="rId1940" Type="http://schemas.openxmlformats.org/officeDocument/2006/relationships/image" Target="media/image963.wmf"/><Relationship Id="rId25" Type="http://schemas.openxmlformats.org/officeDocument/2006/relationships/image" Target="media/image5.wmf"/><Relationship Id="rId1800" Type="http://schemas.openxmlformats.org/officeDocument/2006/relationships/image" Target="media/image893.wmf"/><Relationship Id="rId3558" Type="http://schemas.openxmlformats.org/officeDocument/2006/relationships/oleObject" Target="embeddings/oleObject1767.bin"/><Relationship Id="rId479" Type="http://schemas.openxmlformats.org/officeDocument/2006/relationships/image" Target="media/image232.wmf"/><Relationship Id="rId686" Type="http://schemas.openxmlformats.org/officeDocument/2006/relationships/oleObject" Target="embeddings/oleObject332.bin"/><Relationship Id="rId893" Type="http://schemas.openxmlformats.org/officeDocument/2006/relationships/oleObject" Target="embeddings/oleObject436.bin"/><Relationship Id="rId2367" Type="http://schemas.openxmlformats.org/officeDocument/2006/relationships/oleObject" Target="embeddings/oleObject1169.bin"/><Relationship Id="rId2574" Type="http://schemas.openxmlformats.org/officeDocument/2006/relationships/image" Target="media/image1280.wmf"/><Relationship Id="rId2781" Type="http://schemas.openxmlformats.org/officeDocument/2006/relationships/oleObject" Target="embeddings/oleObject1379.bin"/><Relationship Id="rId3418" Type="http://schemas.openxmlformats.org/officeDocument/2006/relationships/oleObject" Target="embeddings/oleObject1697.bin"/><Relationship Id="rId3625" Type="http://schemas.openxmlformats.org/officeDocument/2006/relationships/image" Target="media/image1806.wmf"/><Relationship Id="rId339" Type="http://schemas.openxmlformats.org/officeDocument/2006/relationships/oleObject" Target="embeddings/oleObject159.bin"/><Relationship Id="rId546" Type="http://schemas.openxmlformats.org/officeDocument/2006/relationships/oleObject" Target="embeddings/oleObject262.bin"/><Relationship Id="rId753" Type="http://schemas.openxmlformats.org/officeDocument/2006/relationships/oleObject" Target="embeddings/oleObject366.bin"/><Relationship Id="rId1176" Type="http://schemas.openxmlformats.org/officeDocument/2006/relationships/image" Target="media/image580.wmf"/><Relationship Id="rId1383" Type="http://schemas.openxmlformats.org/officeDocument/2006/relationships/oleObject" Target="embeddings/oleObject680.bin"/><Relationship Id="rId2227" Type="http://schemas.openxmlformats.org/officeDocument/2006/relationships/image" Target="media/image1109.wmf"/><Relationship Id="rId2434" Type="http://schemas.openxmlformats.org/officeDocument/2006/relationships/image" Target="media/image1210.wmf"/><Relationship Id="rId406" Type="http://schemas.openxmlformats.org/officeDocument/2006/relationships/oleObject" Target="embeddings/oleObject192.bin"/><Relationship Id="rId960" Type="http://schemas.openxmlformats.org/officeDocument/2006/relationships/image" Target="media/image472.wmf"/><Relationship Id="rId1036" Type="http://schemas.openxmlformats.org/officeDocument/2006/relationships/image" Target="media/image510.wmf"/><Relationship Id="rId1243" Type="http://schemas.openxmlformats.org/officeDocument/2006/relationships/oleObject" Target="embeddings/oleObject611.bin"/><Relationship Id="rId1590" Type="http://schemas.openxmlformats.org/officeDocument/2006/relationships/image" Target="media/image788.wmf"/><Relationship Id="rId2641" Type="http://schemas.openxmlformats.org/officeDocument/2006/relationships/oleObject" Target="embeddings/oleObject1309.bin"/><Relationship Id="rId613" Type="http://schemas.openxmlformats.org/officeDocument/2006/relationships/image" Target="media/image299.wmf"/><Relationship Id="rId820" Type="http://schemas.openxmlformats.org/officeDocument/2006/relationships/image" Target="media/image402.wmf"/><Relationship Id="rId1450" Type="http://schemas.openxmlformats.org/officeDocument/2006/relationships/image" Target="media/image718.wmf"/><Relationship Id="rId2501" Type="http://schemas.openxmlformats.org/officeDocument/2006/relationships/oleObject" Target="embeddings/oleObject1239.bin"/><Relationship Id="rId1103" Type="http://schemas.openxmlformats.org/officeDocument/2006/relationships/oleObject" Target="embeddings/oleObject541.bin"/><Relationship Id="rId1310" Type="http://schemas.openxmlformats.org/officeDocument/2006/relationships/image" Target="media/image648.wmf"/><Relationship Id="rId3068" Type="http://schemas.openxmlformats.org/officeDocument/2006/relationships/image" Target="media/image1527.wmf"/><Relationship Id="rId3275" Type="http://schemas.openxmlformats.org/officeDocument/2006/relationships/image" Target="media/image1631.wmf"/><Relationship Id="rId3482" Type="http://schemas.openxmlformats.org/officeDocument/2006/relationships/oleObject" Target="embeddings/oleObject1729.bin"/><Relationship Id="rId196" Type="http://schemas.openxmlformats.org/officeDocument/2006/relationships/image" Target="media/image91.wmf"/><Relationship Id="rId2084" Type="http://schemas.openxmlformats.org/officeDocument/2006/relationships/image" Target="media/image1035.wmf"/><Relationship Id="rId2291" Type="http://schemas.openxmlformats.org/officeDocument/2006/relationships/oleObject" Target="embeddings/oleObject1131.bin"/><Relationship Id="rId3135" Type="http://schemas.openxmlformats.org/officeDocument/2006/relationships/oleObject" Target="embeddings/oleObject1556.bin"/><Relationship Id="rId3342" Type="http://schemas.openxmlformats.org/officeDocument/2006/relationships/oleObject" Target="embeddings/oleObject1659.bin"/><Relationship Id="rId263" Type="http://schemas.openxmlformats.org/officeDocument/2006/relationships/oleObject" Target="embeddings/oleObject121.bin"/><Relationship Id="rId470" Type="http://schemas.openxmlformats.org/officeDocument/2006/relationships/oleObject" Target="embeddings/oleObject224.bin"/><Relationship Id="rId2151" Type="http://schemas.openxmlformats.org/officeDocument/2006/relationships/oleObject" Target="embeddings/oleObject1064.bin"/><Relationship Id="rId3202" Type="http://schemas.openxmlformats.org/officeDocument/2006/relationships/oleObject" Target="embeddings/oleObject1589.bin"/><Relationship Id="rId123" Type="http://schemas.openxmlformats.org/officeDocument/2006/relationships/image" Target="media/image54.wmf"/><Relationship Id="rId330" Type="http://schemas.openxmlformats.org/officeDocument/2006/relationships/image" Target="media/image158.wmf"/><Relationship Id="rId2011" Type="http://schemas.openxmlformats.org/officeDocument/2006/relationships/oleObject" Target="embeddings/oleObject994.bin"/><Relationship Id="rId2968" Type="http://schemas.openxmlformats.org/officeDocument/2006/relationships/image" Target="media/image1477.emf"/><Relationship Id="rId1777" Type="http://schemas.openxmlformats.org/officeDocument/2006/relationships/oleObject" Target="embeddings/oleObject877.bin"/><Relationship Id="rId1984" Type="http://schemas.openxmlformats.org/officeDocument/2006/relationships/image" Target="media/image985.wmf"/><Relationship Id="rId2828" Type="http://schemas.openxmlformats.org/officeDocument/2006/relationships/image" Target="media/image1407.wmf"/><Relationship Id="rId69" Type="http://schemas.openxmlformats.org/officeDocument/2006/relationships/image" Target="media/image27.wmf"/><Relationship Id="rId1637" Type="http://schemas.openxmlformats.org/officeDocument/2006/relationships/oleObject" Target="embeddings/oleObject807.bin"/><Relationship Id="rId1844" Type="http://schemas.openxmlformats.org/officeDocument/2006/relationships/image" Target="media/image915.wmf"/><Relationship Id="rId1704" Type="http://schemas.openxmlformats.org/officeDocument/2006/relationships/image" Target="media/image845.wmf"/><Relationship Id="rId1911" Type="http://schemas.openxmlformats.org/officeDocument/2006/relationships/oleObject" Target="embeddings/oleObject944.bin"/><Relationship Id="rId797" Type="http://schemas.openxmlformats.org/officeDocument/2006/relationships/oleObject" Target="embeddings/oleObject388.bin"/><Relationship Id="rId2478" Type="http://schemas.openxmlformats.org/officeDocument/2006/relationships/image" Target="media/image1232.wmf"/><Relationship Id="rId1287" Type="http://schemas.openxmlformats.org/officeDocument/2006/relationships/image" Target="media/image636.emf"/><Relationship Id="rId2685" Type="http://schemas.openxmlformats.org/officeDocument/2006/relationships/oleObject" Target="embeddings/oleObject1331.bin"/><Relationship Id="rId2892" Type="http://schemas.openxmlformats.org/officeDocument/2006/relationships/image" Target="media/image1439.wmf"/><Relationship Id="rId3529" Type="http://schemas.openxmlformats.org/officeDocument/2006/relationships/image" Target="media/image1758.wmf"/><Relationship Id="rId657" Type="http://schemas.openxmlformats.org/officeDocument/2006/relationships/image" Target="media/image321.wmf"/><Relationship Id="rId864" Type="http://schemas.openxmlformats.org/officeDocument/2006/relationships/image" Target="media/image424.wmf"/><Relationship Id="rId1494" Type="http://schemas.openxmlformats.org/officeDocument/2006/relationships/image" Target="media/image740.wmf"/><Relationship Id="rId2338" Type="http://schemas.openxmlformats.org/officeDocument/2006/relationships/image" Target="media/image1165.wmf"/><Relationship Id="rId2545" Type="http://schemas.openxmlformats.org/officeDocument/2006/relationships/oleObject" Target="embeddings/oleObject1261.bin"/><Relationship Id="rId2752" Type="http://schemas.openxmlformats.org/officeDocument/2006/relationships/image" Target="media/image1369.emf"/><Relationship Id="rId517" Type="http://schemas.openxmlformats.org/officeDocument/2006/relationships/image" Target="media/image251.wmf"/><Relationship Id="rId724" Type="http://schemas.openxmlformats.org/officeDocument/2006/relationships/image" Target="media/image354.wmf"/><Relationship Id="rId931" Type="http://schemas.openxmlformats.org/officeDocument/2006/relationships/oleObject" Target="embeddings/oleObject455.bin"/><Relationship Id="rId1147" Type="http://schemas.openxmlformats.org/officeDocument/2006/relationships/oleObject" Target="embeddings/oleObject563.bin"/><Relationship Id="rId1354" Type="http://schemas.openxmlformats.org/officeDocument/2006/relationships/image" Target="media/image670.wmf"/><Relationship Id="rId1561" Type="http://schemas.openxmlformats.org/officeDocument/2006/relationships/oleObject" Target="embeddings/oleObject769.bin"/><Relationship Id="rId2405" Type="http://schemas.openxmlformats.org/officeDocument/2006/relationships/oleObject" Target="embeddings/oleObject1190.bin"/><Relationship Id="rId2612" Type="http://schemas.openxmlformats.org/officeDocument/2006/relationships/image" Target="media/image1299.wmf"/><Relationship Id="rId60" Type="http://schemas.openxmlformats.org/officeDocument/2006/relationships/oleObject" Target="embeddings/oleObject20.bin"/><Relationship Id="rId1007" Type="http://schemas.openxmlformats.org/officeDocument/2006/relationships/oleObject" Target="embeddings/oleObject493.bin"/><Relationship Id="rId1214" Type="http://schemas.openxmlformats.org/officeDocument/2006/relationships/image" Target="media/image599.wmf"/><Relationship Id="rId1421" Type="http://schemas.openxmlformats.org/officeDocument/2006/relationships/oleObject" Target="embeddings/oleObject699.bin"/><Relationship Id="rId3179" Type="http://schemas.openxmlformats.org/officeDocument/2006/relationships/oleObject" Target="embeddings/oleObject1578.bin"/><Relationship Id="rId3386" Type="http://schemas.openxmlformats.org/officeDocument/2006/relationships/oleObject" Target="embeddings/oleObject1681.bin"/><Relationship Id="rId3593" Type="http://schemas.openxmlformats.org/officeDocument/2006/relationships/image" Target="media/image1790.wmf"/><Relationship Id="rId2195" Type="http://schemas.openxmlformats.org/officeDocument/2006/relationships/image" Target="media/image1091.wmf"/><Relationship Id="rId3039" Type="http://schemas.openxmlformats.org/officeDocument/2006/relationships/oleObject" Target="embeddings/oleObject1508.bin"/><Relationship Id="rId3246" Type="http://schemas.openxmlformats.org/officeDocument/2006/relationships/oleObject" Target="embeddings/oleObject1611.bin"/><Relationship Id="rId3453" Type="http://schemas.openxmlformats.org/officeDocument/2006/relationships/image" Target="media/image1720.wmf"/><Relationship Id="rId167" Type="http://schemas.openxmlformats.org/officeDocument/2006/relationships/oleObject" Target="embeddings/oleObject73.bin"/><Relationship Id="rId374" Type="http://schemas.openxmlformats.org/officeDocument/2006/relationships/oleObject" Target="embeddings/oleObject176.bin"/><Relationship Id="rId581" Type="http://schemas.openxmlformats.org/officeDocument/2006/relationships/image" Target="media/image283.wmf"/><Relationship Id="rId2055" Type="http://schemas.openxmlformats.org/officeDocument/2006/relationships/oleObject" Target="embeddings/oleObject1016.bin"/><Relationship Id="rId2262" Type="http://schemas.openxmlformats.org/officeDocument/2006/relationships/image" Target="media/image1127.wmf"/><Relationship Id="rId3106" Type="http://schemas.openxmlformats.org/officeDocument/2006/relationships/image" Target="media/image1546.wmf"/><Relationship Id="rId234" Type="http://schemas.openxmlformats.org/officeDocument/2006/relationships/image" Target="media/image110.wmf"/><Relationship Id="rId3313" Type="http://schemas.openxmlformats.org/officeDocument/2006/relationships/image" Target="media/image1650.wmf"/><Relationship Id="rId3520" Type="http://schemas.openxmlformats.org/officeDocument/2006/relationships/oleObject" Target="embeddings/oleObject1748.bin"/><Relationship Id="rId441" Type="http://schemas.openxmlformats.org/officeDocument/2006/relationships/image" Target="media/image213.wmf"/><Relationship Id="rId1071" Type="http://schemas.openxmlformats.org/officeDocument/2006/relationships/oleObject" Target="embeddings/oleObject525.bin"/><Relationship Id="rId2122" Type="http://schemas.openxmlformats.org/officeDocument/2006/relationships/image" Target="media/image1054.wmf"/><Relationship Id="rId301" Type="http://schemas.openxmlformats.org/officeDocument/2006/relationships/oleObject" Target="embeddings/oleObject140.bin"/><Relationship Id="rId1888" Type="http://schemas.openxmlformats.org/officeDocument/2006/relationships/image" Target="media/image937.wmf"/><Relationship Id="rId2939" Type="http://schemas.openxmlformats.org/officeDocument/2006/relationships/oleObject" Target="embeddings/oleObject1458.bin"/><Relationship Id="rId1748" Type="http://schemas.openxmlformats.org/officeDocument/2006/relationships/image" Target="media/image867.wmf"/><Relationship Id="rId1955" Type="http://schemas.openxmlformats.org/officeDocument/2006/relationships/oleObject" Target="embeddings/oleObject966.bin"/><Relationship Id="rId3170" Type="http://schemas.openxmlformats.org/officeDocument/2006/relationships/image" Target="media/image1578.wmf"/><Relationship Id="rId1608" Type="http://schemas.openxmlformats.org/officeDocument/2006/relationships/image" Target="media/image797.wmf"/><Relationship Id="rId1815" Type="http://schemas.openxmlformats.org/officeDocument/2006/relationships/oleObject" Target="embeddings/oleObject896.bin"/><Relationship Id="rId3030" Type="http://schemas.openxmlformats.org/officeDocument/2006/relationships/image" Target="media/image1508.wmf"/><Relationship Id="rId2589" Type="http://schemas.openxmlformats.org/officeDocument/2006/relationships/oleObject" Target="embeddings/oleObject1283.bin"/><Relationship Id="rId2796" Type="http://schemas.openxmlformats.org/officeDocument/2006/relationships/image" Target="media/image1391.emf"/><Relationship Id="rId768" Type="http://schemas.openxmlformats.org/officeDocument/2006/relationships/image" Target="media/image376.wmf"/><Relationship Id="rId975" Type="http://schemas.openxmlformats.org/officeDocument/2006/relationships/oleObject" Target="embeddings/oleObject477.bin"/><Relationship Id="rId1398" Type="http://schemas.openxmlformats.org/officeDocument/2006/relationships/image" Target="media/image692.wmf"/><Relationship Id="rId2449" Type="http://schemas.openxmlformats.org/officeDocument/2006/relationships/oleObject" Target="embeddings/oleObject1213.bin"/><Relationship Id="rId2656" Type="http://schemas.openxmlformats.org/officeDocument/2006/relationships/image" Target="media/image1321.wmf"/><Relationship Id="rId2863" Type="http://schemas.openxmlformats.org/officeDocument/2006/relationships/oleObject" Target="embeddings/oleObject1420.bin"/><Relationship Id="rId628" Type="http://schemas.openxmlformats.org/officeDocument/2006/relationships/oleObject" Target="embeddings/oleObject303.bin"/><Relationship Id="rId835" Type="http://schemas.openxmlformats.org/officeDocument/2006/relationships/oleObject" Target="embeddings/oleObject407.bin"/><Relationship Id="rId1258" Type="http://schemas.openxmlformats.org/officeDocument/2006/relationships/image" Target="media/image621.wmf"/><Relationship Id="rId1465" Type="http://schemas.openxmlformats.org/officeDocument/2006/relationships/oleObject" Target="embeddings/oleObject721.bin"/><Relationship Id="rId1672" Type="http://schemas.openxmlformats.org/officeDocument/2006/relationships/image" Target="media/image829.wmf"/><Relationship Id="rId2309" Type="http://schemas.openxmlformats.org/officeDocument/2006/relationships/oleObject" Target="embeddings/oleObject1140.bin"/><Relationship Id="rId2516" Type="http://schemas.openxmlformats.org/officeDocument/2006/relationships/image" Target="media/image1251.wmf"/><Relationship Id="rId2723" Type="http://schemas.openxmlformats.org/officeDocument/2006/relationships/oleObject" Target="embeddings/oleObject1350.bin"/><Relationship Id="rId1118" Type="http://schemas.openxmlformats.org/officeDocument/2006/relationships/image" Target="media/image551.wmf"/><Relationship Id="rId1325" Type="http://schemas.openxmlformats.org/officeDocument/2006/relationships/oleObject" Target="embeddings/oleObject651.bin"/><Relationship Id="rId1532" Type="http://schemas.openxmlformats.org/officeDocument/2006/relationships/image" Target="media/image759.wmf"/><Relationship Id="rId2930" Type="http://schemas.openxmlformats.org/officeDocument/2006/relationships/image" Target="media/image1458.wmf"/><Relationship Id="rId902" Type="http://schemas.openxmlformats.org/officeDocument/2006/relationships/image" Target="media/image443.wmf"/><Relationship Id="rId3497" Type="http://schemas.openxmlformats.org/officeDocument/2006/relationships/image" Target="media/image1742.wmf"/><Relationship Id="rId31" Type="http://schemas.openxmlformats.org/officeDocument/2006/relationships/image" Target="media/image8.wmf"/><Relationship Id="rId2099" Type="http://schemas.openxmlformats.org/officeDocument/2006/relationships/oleObject" Target="embeddings/oleObject1038.bin"/><Relationship Id="rId278" Type="http://schemas.openxmlformats.org/officeDocument/2006/relationships/image" Target="media/image132.wmf"/><Relationship Id="rId3357" Type="http://schemas.openxmlformats.org/officeDocument/2006/relationships/image" Target="media/image1672.wmf"/><Relationship Id="rId3564" Type="http://schemas.openxmlformats.org/officeDocument/2006/relationships/oleObject" Target="embeddings/oleObject1770.bin"/><Relationship Id="rId485" Type="http://schemas.openxmlformats.org/officeDocument/2006/relationships/image" Target="media/image235.wmf"/><Relationship Id="rId692" Type="http://schemas.openxmlformats.org/officeDocument/2006/relationships/oleObject" Target="embeddings/oleObject335.bin"/><Relationship Id="rId2166" Type="http://schemas.openxmlformats.org/officeDocument/2006/relationships/image" Target="media/image1076.wmf"/><Relationship Id="rId2373" Type="http://schemas.openxmlformats.org/officeDocument/2006/relationships/oleObject" Target="embeddings/oleObject1172.bin"/><Relationship Id="rId2580" Type="http://schemas.openxmlformats.org/officeDocument/2006/relationships/image" Target="media/image1283.wmf"/><Relationship Id="rId3217" Type="http://schemas.openxmlformats.org/officeDocument/2006/relationships/image" Target="media/image1602.wmf"/><Relationship Id="rId3424" Type="http://schemas.openxmlformats.org/officeDocument/2006/relationships/oleObject" Target="embeddings/oleObject1700.bin"/><Relationship Id="rId3631" Type="http://schemas.openxmlformats.org/officeDocument/2006/relationships/image" Target="media/image1809.wmf"/><Relationship Id="rId138" Type="http://schemas.openxmlformats.org/officeDocument/2006/relationships/oleObject" Target="embeddings/oleObject59.bin"/><Relationship Id="rId345" Type="http://schemas.openxmlformats.org/officeDocument/2006/relationships/oleObject" Target="embeddings/oleObject162.bin"/><Relationship Id="rId552" Type="http://schemas.openxmlformats.org/officeDocument/2006/relationships/oleObject" Target="embeddings/oleObject265.bin"/><Relationship Id="rId1182" Type="http://schemas.openxmlformats.org/officeDocument/2006/relationships/image" Target="media/image583.wmf"/><Relationship Id="rId2026" Type="http://schemas.openxmlformats.org/officeDocument/2006/relationships/image" Target="media/image1006.wmf"/><Relationship Id="rId2233" Type="http://schemas.openxmlformats.org/officeDocument/2006/relationships/image" Target="media/image1112.wmf"/><Relationship Id="rId2440" Type="http://schemas.openxmlformats.org/officeDocument/2006/relationships/image" Target="media/image1213.wmf"/><Relationship Id="rId205" Type="http://schemas.openxmlformats.org/officeDocument/2006/relationships/oleObject" Target="embeddings/oleObject92.bin"/><Relationship Id="rId412" Type="http://schemas.openxmlformats.org/officeDocument/2006/relationships/oleObject" Target="embeddings/oleObject195.bin"/><Relationship Id="rId1042" Type="http://schemas.openxmlformats.org/officeDocument/2006/relationships/image" Target="media/image513.wmf"/><Relationship Id="rId2300" Type="http://schemas.openxmlformats.org/officeDocument/2006/relationships/image" Target="media/image1146.wmf"/><Relationship Id="rId1999" Type="http://schemas.openxmlformats.org/officeDocument/2006/relationships/oleObject" Target="embeddings/oleObject988.bin"/><Relationship Id="rId1859" Type="http://schemas.openxmlformats.org/officeDocument/2006/relationships/oleObject" Target="embeddings/oleObject918.bin"/><Relationship Id="rId3074" Type="http://schemas.openxmlformats.org/officeDocument/2006/relationships/image" Target="media/image1530.wmf"/><Relationship Id="rId1719" Type="http://schemas.openxmlformats.org/officeDocument/2006/relationships/oleObject" Target="embeddings/oleObject848.bin"/><Relationship Id="rId1926" Type="http://schemas.openxmlformats.org/officeDocument/2006/relationships/image" Target="media/image956.wmf"/><Relationship Id="rId3281" Type="http://schemas.openxmlformats.org/officeDocument/2006/relationships/image" Target="media/image1634.wmf"/><Relationship Id="rId2090" Type="http://schemas.openxmlformats.org/officeDocument/2006/relationships/image" Target="media/image1038.wmf"/><Relationship Id="rId3141" Type="http://schemas.openxmlformats.org/officeDocument/2006/relationships/oleObject" Target="embeddings/oleObject1559.bin"/><Relationship Id="rId3001" Type="http://schemas.openxmlformats.org/officeDocument/2006/relationships/oleObject" Target="embeddings/oleObject1489.bin"/><Relationship Id="rId879" Type="http://schemas.openxmlformats.org/officeDocument/2006/relationships/oleObject" Target="embeddings/oleObject429.bin"/><Relationship Id="rId2767" Type="http://schemas.openxmlformats.org/officeDocument/2006/relationships/oleObject" Target="embeddings/oleObject1372.bin"/><Relationship Id="rId739" Type="http://schemas.openxmlformats.org/officeDocument/2006/relationships/oleObject" Target="embeddings/oleObject359.bin"/><Relationship Id="rId1369" Type="http://schemas.openxmlformats.org/officeDocument/2006/relationships/oleObject" Target="embeddings/oleObject673.bin"/><Relationship Id="rId1576" Type="http://schemas.openxmlformats.org/officeDocument/2006/relationships/image" Target="media/image781.wmf"/><Relationship Id="rId2974" Type="http://schemas.openxmlformats.org/officeDocument/2006/relationships/image" Target="media/image1480.wmf"/><Relationship Id="rId946" Type="http://schemas.openxmlformats.org/officeDocument/2006/relationships/image" Target="media/image465.wmf"/><Relationship Id="rId1229" Type="http://schemas.openxmlformats.org/officeDocument/2006/relationships/oleObject" Target="embeddings/oleObject604.bin"/><Relationship Id="rId1783" Type="http://schemas.openxmlformats.org/officeDocument/2006/relationships/oleObject" Target="embeddings/oleObject880.bin"/><Relationship Id="rId1990" Type="http://schemas.openxmlformats.org/officeDocument/2006/relationships/image" Target="media/image988.wmf"/><Relationship Id="rId2627" Type="http://schemas.openxmlformats.org/officeDocument/2006/relationships/oleObject" Target="embeddings/oleObject1302.bin"/><Relationship Id="rId2834" Type="http://schemas.openxmlformats.org/officeDocument/2006/relationships/image" Target="media/image1410.wmf"/><Relationship Id="rId75" Type="http://schemas.openxmlformats.org/officeDocument/2006/relationships/image" Target="media/image30.wmf"/><Relationship Id="rId806" Type="http://schemas.openxmlformats.org/officeDocument/2006/relationships/image" Target="media/image395.wmf"/><Relationship Id="rId1436" Type="http://schemas.openxmlformats.org/officeDocument/2006/relationships/image" Target="media/image711.wmf"/><Relationship Id="rId1643" Type="http://schemas.openxmlformats.org/officeDocument/2006/relationships/oleObject" Target="embeddings/oleObject810.bin"/><Relationship Id="rId1850" Type="http://schemas.openxmlformats.org/officeDocument/2006/relationships/image" Target="media/image918.wmf"/><Relationship Id="rId2901" Type="http://schemas.openxmlformats.org/officeDocument/2006/relationships/oleObject" Target="embeddings/oleObject1439.bin"/><Relationship Id="rId1503" Type="http://schemas.openxmlformats.org/officeDocument/2006/relationships/oleObject" Target="embeddings/oleObject740.bin"/><Relationship Id="rId1710" Type="http://schemas.openxmlformats.org/officeDocument/2006/relationships/image" Target="media/image848.wmf"/><Relationship Id="rId3468" Type="http://schemas.openxmlformats.org/officeDocument/2006/relationships/oleObject" Target="embeddings/oleObject1722.bin"/><Relationship Id="rId389" Type="http://schemas.openxmlformats.org/officeDocument/2006/relationships/image" Target="media/image187.wmf"/><Relationship Id="rId596" Type="http://schemas.openxmlformats.org/officeDocument/2006/relationships/oleObject" Target="embeddings/oleObject287.bin"/><Relationship Id="rId2277" Type="http://schemas.openxmlformats.org/officeDocument/2006/relationships/oleObject" Target="embeddings/oleObject1124.bin"/><Relationship Id="rId2484" Type="http://schemas.openxmlformats.org/officeDocument/2006/relationships/image" Target="media/image1235.wmf"/><Relationship Id="rId2691" Type="http://schemas.openxmlformats.org/officeDocument/2006/relationships/oleObject" Target="embeddings/oleObject1334.bin"/><Relationship Id="rId3328" Type="http://schemas.openxmlformats.org/officeDocument/2006/relationships/oleObject" Target="embeddings/oleObject1652.bin"/><Relationship Id="rId3535" Type="http://schemas.openxmlformats.org/officeDocument/2006/relationships/image" Target="media/image1761.wmf"/><Relationship Id="rId249" Type="http://schemas.openxmlformats.org/officeDocument/2006/relationships/oleObject" Target="embeddings/oleObject114.bin"/><Relationship Id="rId456" Type="http://schemas.openxmlformats.org/officeDocument/2006/relationships/oleObject" Target="embeddings/oleObject217.bin"/><Relationship Id="rId663" Type="http://schemas.openxmlformats.org/officeDocument/2006/relationships/image" Target="media/image324.wmf"/><Relationship Id="rId870" Type="http://schemas.openxmlformats.org/officeDocument/2006/relationships/image" Target="media/image427.wmf"/><Relationship Id="rId1086" Type="http://schemas.openxmlformats.org/officeDocument/2006/relationships/image" Target="media/image535.wmf"/><Relationship Id="rId1293" Type="http://schemas.openxmlformats.org/officeDocument/2006/relationships/oleObject" Target="embeddings/oleObject635.bin"/><Relationship Id="rId2137" Type="http://schemas.openxmlformats.org/officeDocument/2006/relationships/oleObject" Target="embeddings/oleObject1057.bin"/><Relationship Id="rId2344" Type="http://schemas.openxmlformats.org/officeDocument/2006/relationships/image" Target="media/image1168.wmf"/><Relationship Id="rId2551" Type="http://schemas.openxmlformats.org/officeDocument/2006/relationships/oleObject" Target="embeddings/oleObject1264.bin"/><Relationship Id="rId109" Type="http://schemas.openxmlformats.org/officeDocument/2006/relationships/image" Target="media/image47.wmf"/><Relationship Id="rId316" Type="http://schemas.openxmlformats.org/officeDocument/2006/relationships/image" Target="media/image151.wmf"/><Relationship Id="rId523" Type="http://schemas.openxmlformats.org/officeDocument/2006/relationships/image" Target="media/image254.wmf"/><Relationship Id="rId1153" Type="http://schemas.openxmlformats.org/officeDocument/2006/relationships/oleObject" Target="embeddings/oleObject566.bin"/><Relationship Id="rId2204" Type="http://schemas.openxmlformats.org/officeDocument/2006/relationships/oleObject" Target="embeddings/oleObject1088.bin"/><Relationship Id="rId3602" Type="http://schemas.openxmlformats.org/officeDocument/2006/relationships/oleObject" Target="embeddings/oleObject1789.bin"/><Relationship Id="rId730" Type="http://schemas.openxmlformats.org/officeDocument/2006/relationships/image" Target="media/image357.wmf"/><Relationship Id="rId1013" Type="http://schemas.openxmlformats.org/officeDocument/2006/relationships/oleObject" Target="embeddings/oleObject496.bin"/><Relationship Id="rId1360" Type="http://schemas.openxmlformats.org/officeDocument/2006/relationships/image" Target="media/image673.wmf"/><Relationship Id="rId2411" Type="http://schemas.openxmlformats.org/officeDocument/2006/relationships/oleObject" Target="embeddings/oleObject1193.bin"/><Relationship Id="rId1220" Type="http://schemas.openxmlformats.org/officeDocument/2006/relationships/image" Target="media/image602.wmf"/><Relationship Id="rId3185" Type="http://schemas.openxmlformats.org/officeDocument/2006/relationships/oleObject" Target="embeddings/oleObject1581.bin"/><Relationship Id="rId3392" Type="http://schemas.openxmlformats.org/officeDocument/2006/relationships/oleObject" Target="embeddings/oleObject1684.bin"/><Relationship Id="rId3045" Type="http://schemas.openxmlformats.org/officeDocument/2006/relationships/oleObject" Target="embeddings/oleObject1511.bin"/><Relationship Id="rId3252" Type="http://schemas.openxmlformats.org/officeDocument/2006/relationships/oleObject" Target="embeddings/oleObject1614.bin"/><Relationship Id="rId173" Type="http://schemas.openxmlformats.org/officeDocument/2006/relationships/oleObject" Target="embeddings/oleObject76.bin"/><Relationship Id="rId380" Type="http://schemas.openxmlformats.org/officeDocument/2006/relationships/oleObject" Target="embeddings/oleObject179.bin"/><Relationship Id="rId2061" Type="http://schemas.openxmlformats.org/officeDocument/2006/relationships/oleObject" Target="embeddings/oleObject1019.bin"/><Relationship Id="rId3112" Type="http://schemas.openxmlformats.org/officeDocument/2006/relationships/image" Target="media/image1549.wmf"/><Relationship Id="rId240" Type="http://schemas.openxmlformats.org/officeDocument/2006/relationships/image" Target="media/image113.wmf"/><Relationship Id="rId100" Type="http://schemas.openxmlformats.org/officeDocument/2006/relationships/oleObject" Target="embeddings/oleObject40.bin"/><Relationship Id="rId2878" Type="http://schemas.openxmlformats.org/officeDocument/2006/relationships/image" Target="media/image1432.wmf"/><Relationship Id="rId1687" Type="http://schemas.openxmlformats.org/officeDocument/2006/relationships/oleObject" Target="embeddings/oleObject832.bin"/><Relationship Id="rId1894" Type="http://schemas.openxmlformats.org/officeDocument/2006/relationships/image" Target="media/image940.wmf"/><Relationship Id="rId2738" Type="http://schemas.openxmlformats.org/officeDocument/2006/relationships/image" Target="media/image1362.emf"/><Relationship Id="rId2945" Type="http://schemas.openxmlformats.org/officeDocument/2006/relationships/oleObject" Target="embeddings/oleObject1461.bin"/><Relationship Id="rId917" Type="http://schemas.openxmlformats.org/officeDocument/2006/relationships/oleObject" Target="embeddings/oleObject448.bin"/><Relationship Id="rId1547" Type="http://schemas.openxmlformats.org/officeDocument/2006/relationships/oleObject" Target="embeddings/oleObject762.bin"/><Relationship Id="rId1754" Type="http://schemas.openxmlformats.org/officeDocument/2006/relationships/image" Target="media/image870.wmf"/><Relationship Id="rId1961" Type="http://schemas.openxmlformats.org/officeDocument/2006/relationships/oleObject" Target="embeddings/oleObject969.bin"/><Relationship Id="rId2805" Type="http://schemas.openxmlformats.org/officeDocument/2006/relationships/oleObject" Target="embeddings/oleObject1391.bin"/><Relationship Id="rId46" Type="http://schemas.openxmlformats.org/officeDocument/2006/relationships/oleObject" Target="embeddings/oleObject13.bin"/><Relationship Id="rId1407" Type="http://schemas.openxmlformats.org/officeDocument/2006/relationships/oleObject" Target="embeddings/oleObject692.bin"/><Relationship Id="rId1614" Type="http://schemas.openxmlformats.org/officeDocument/2006/relationships/image" Target="media/image800.wmf"/><Relationship Id="rId1821" Type="http://schemas.openxmlformats.org/officeDocument/2006/relationships/oleObject" Target="embeddings/oleObject899.bin"/><Relationship Id="rId3579" Type="http://schemas.openxmlformats.org/officeDocument/2006/relationships/image" Target="media/image1783.wmf"/><Relationship Id="rId2388" Type="http://schemas.openxmlformats.org/officeDocument/2006/relationships/image" Target="media/image1190.wmf"/><Relationship Id="rId2595" Type="http://schemas.openxmlformats.org/officeDocument/2006/relationships/oleObject" Target="embeddings/oleObject1286.bin"/><Relationship Id="rId3439" Type="http://schemas.openxmlformats.org/officeDocument/2006/relationships/image" Target="media/image1713.wmf"/><Relationship Id="rId567" Type="http://schemas.openxmlformats.org/officeDocument/2006/relationships/image" Target="media/image276.wmf"/><Relationship Id="rId1197" Type="http://schemas.openxmlformats.org/officeDocument/2006/relationships/oleObject" Target="embeddings/oleObject588.bin"/><Relationship Id="rId2248" Type="http://schemas.openxmlformats.org/officeDocument/2006/relationships/image" Target="media/image1120.wmf"/><Relationship Id="rId774" Type="http://schemas.openxmlformats.org/officeDocument/2006/relationships/image" Target="media/image379.wmf"/><Relationship Id="rId981" Type="http://schemas.openxmlformats.org/officeDocument/2006/relationships/oleObject" Target="embeddings/oleObject480.bin"/><Relationship Id="rId1057" Type="http://schemas.openxmlformats.org/officeDocument/2006/relationships/oleObject" Target="embeddings/oleObject518.bin"/><Relationship Id="rId2455" Type="http://schemas.openxmlformats.org/officeDocument/2006/relationships/oleObject" Target="embeddings/oleObject1216.bin"/><Relationship Id="rId2662" Type="http://schemas.openxmlformats.org/officeDocument/2006/relationships/image" Target="media/image1324.wmf"/><Relationship Id="rId3506" Type="http://schemas.openxmlformats.org/officeDocument/2006/relationships/oleObject" Target="embeddings/oleObject1741.bin"/><Relationship Id="rId427" Type="http://schemas.openxmlformats.org/officeDocument/2006/relationships/image" Target="media/image206.wmf"/><Relationship Id="rId634" Type="http://schemas.openxmlformats.org/officeDocument/2006/relationships/oleObject" Target="embeddings/oleObject306.bin"/><Relationship Id="rId841" Type="http://schemas.openxmlformats.org/officeDocument/2006/relationships/oleObject" Target="embeddings/oleObject410.bin"/><Relationship Id="rId1264" Type="http://schemas.openxmlformats.org/officeDocument/2006/relationships/image" Target="media/image624.wmf"/><Relationship Id="rId1471" Type="http://schemas.openxmlformats.org/officeDocument/2006/relationships/oleObject" Target="embeddings/oleObject724.bin"/><Relationship Id="rId2108" Type="http://schemas.openxmlformats.org/officeDocument/2006/relationships/image" Target="media/image1047.wmf"/><Relationship Id="rId2315" Type="http://schemas.openxmlformats.org/officeDocument/2006/relationships/oleObject" Target="embeddings/oleObject1143.bin"/><Relationship Id="rId2522" Type="http://schemas.openxmlformats.org/officeDocument/2006/relationships/image" Target="media/image1254.wmf"/><Relationship Id="rId701" Type="http://schemas.openxmlformats.org/officeDocument/2006/relationships/oleObject" Target="embeddings/oleObject340.bin"/><Relationship Id="rId1124" Type="http://schemas.openxmlformats.org/officeDocument/2006/relationships/image" Target="media/image554.wmf"/><Relationship Id="rId1331" Type="http://schemas.openxmlformats.org/officeDocument/2006/relationships/oleObject" Target="embeddings/oleObject654.bin"/><Relationship Id="rId3089" Type="http://schemas.openxmlformats.org/officeDocument/2006/relationships/oleObject" Target="embeddings/oleObject1533.bin"/><Relationship Id="rId3296" Type="http://schemas.openxmlformats.org/officeDocument/2006/relationships/oleObject" Target="embeddings/oleObject1636.bin"/><Relationship Id="rId3156" Type="http://schemas.openxmlformats.org/officeDocument/2006/relationships/image" Target="media/image1571.wmf"/><Relationship Id="rId3363" Type="http://schemas.openxmlformats.org/officeDocument/2006/relationships/image" Target="media/image1675.wmf"/><Relationship Id="rId284" Type="http://schemas.openxmlformats.org/officeDocument/2006/relationships/image" Target="media/image135.wmf"/><Relationship Id="rId491" Type="http://schemas.openxmlformats.org/officeDocument/2006/relationships/image" Target="media/image238.wmf"/><Relationship Id="rId2172" Type="http://schemas.openxmlformats.org/officeDocument/2006/relationships/image" Target="media/image1079.wmf"/><Relationship Id="rId3016" Type="http://schemas.openxmlformats.org/officeDocument/2006/relationships/image" Target="media/image1501.wmf"/><Relationship Id="rId3223" Type="http://schemas.openxmlformats.org/officeDocument/2006/relationships/image" Target="media/image1605.wmf"/><Relationship Id="rId3570" Type="http://schemas.openxmlformats.org/officeDocument/2006/relationships/oleObject" Target="embeddings/oleObject1773.bin"/><Relationship Id="rId144" Type="http://schemas.openxmlformats.org/officeDocument/2006/relationships/oleObject" Target="embeddings/oleObject62.bin"/><Relationship Id="rId3430" Type="http://schemas.openxmlformats.org/officeDocument/2006/relationships/oleObject" Target="embeddings/oleObject1703.bin"/><Relationship Id="rId351" Type="http://schemas.openxmlformats.org/officeDocument/2006/relationships/oleObject" Target="embeddings/oleObject165.bin"/><Relationship Id="rId2032" Type="http://schemas.openxmlformats.org/officeDocument/2006/relationships/image" Target="media/image1009.wmf"/><Relationship Id="rId2989" Type="http://schemas.openxmlformats.org/officeDocument/2006/relationships/oleObject" Target="embeddings/oleObject1483.bin"/><Relationship Id="rId211" Type="http://schemas.openxmlformats.org/officeDocument/2006/relationships/oleObject" Target="embeddings/oleObject95.bin"/><Relationship Id="rId1798" Type="http://schemas.openxmlformats.org/officeDocument/2006/relationships/image" Target="media/image892.wmf"/><Relationship Id="rId2849" Type="http://schemas.openxmlformats.org/officeDocument/2006/relationships/oleObject" Target="embeddings/oleObject1413.bin"/><Relationship Id="rId1658" Type="http://schemas.openxmlformats.org/officeDocument/2006/relationships/image" Target="media/image822.wmf"/><Relationship Id="rId1865" Type="http://schemas.openxmlformats.org/officeDocument/2006/relationships/oleObject" Target="embeddings/oleObject921.bin"/><Relationship Id="rId2709" Type="http://schemas.openxmlformats.org/officeDocument/2006/relationships/oleObject" Target="embeddings/oleObject1343.bin"/><Relationship Id="rId1518" Type="http://schemas.openxmlformats.org/officeDocument/2006/relationships/image" Target="media/image752.wmf"/><Relationship Id="rId2916" Type="http://schemas.openxmlformats.org/officeDocument/2006/relationships/image" Target="media/image1451.wmf"/><Relationship Id="rId3080" Type="http://schemas.openxmlformats.org/officeDocument/2006/relationships/image" Target="media/image1533.wmf"/><Relationship Id="rId1725" Type="http://schemas.openxmlformats.org/officeDocument/2006/relationships/oleObject" Target="embeddings/oleObject851.bin"/><Relationship Id="rId1932" Type="http://schemas.openxmlformats.org/officeDocument/2006/relationships/image" Target="media/image959.wmf"/><Relationship Id="rId17" Type="http://schemas.openxmlformats.org/officeDocument/2006/relationships/image" Target="media/image2.jpeg"/><Relationship Id="rId2499" Type="http://schemas.openxmlformats.org/officeDocument/2006/relationships/oleObject" Target="embeddings/oleObject1238.bin"/><Relationship Id="rId1" Type="http://schemas.openxmlformats.org/officeDocument/2006/relationships/customXml" Target="../customXml/item1.xml"/><Relationship Id="rId678" Type="http://schemas.openxmlformats.org/officeDocument/2006/relationships/oleObject" Target="embeddings/oleObject328.bin"/><Relationship Id="rId885" Type="http://schemas.openxmlformats.org/officeDocument/2006/relationships/oleObject" Target="embeddings/oleObject432.bin"/><Relationship Id="rId2359" Type="http://schemas.openxmlformats.org/officeDocument/2006/relationships/oleObject" Target="embeddings/oleObject1165.bin"/><Relationship Id="rId2566" Type="http://schemas.openxmlformats.org/officeDocument/2006/relationships/image" Target="media/image1276.wmf"/><Relationship Id="rId2773" Type="http://schemas.openxmlformats.org/officeDocument/2006/relationships/oleObject" Target="embeddings/oleObject1375.bin"/><Relationship Id="rId2980" Type="http://schemas.openxmlformats.org/officeDocument/2006/relationships/image" Target="media/image1483.wmf"/><Relationship Id="rId3617" Type="http://schemas.openxmlformats.org/officeDocument/2006/relationships/image" Target="media/image1802.wmf"/><Relationship Id="rId538" Type="http://schemas.openxmlformats.org/officeDocument/2006/relationships/oleObject" Target="embeddings/oleObject258.bin"/><Relationship Id="rId745" Type="http://schemas.openxmlformats.org/officeDocument/2006/relationships/oleObject" Target="embeddings/oleObject362.bin"/><Relationship Id="rId952" Type="http://schemas.openxmlformats.org/officeDocument/2006/relationships/image" Target="media/image468.wmf"/><Relationship Id="rId1168" Type="http://schemas.openxmlformats.org/officeDocument/2006/relationships/image" Target="media/image576.wmf"/><Relationship Id="rId1375" Type="http://schemas.openxmlformats.org/officeDocument/2006/relationships/oleObject" Target="embeddings/oleObject676.bin"/><Relationship Id="rId1582" Type="http://schemas.openxmlformats.org/officeDocument/2006/relationships/image" Target="media/image784.wmf"/><Relationship Id="rId2219" Type="http://schemas.openxmlformats.org/officeDocument/2006/relationships/image" Target="media/image1105.wmf"/><Relationship Id="rId2426" Type="http://schemas.openxmlformats.org/officeDocument/2006/relationships/image" Target="media/image1206.wmf"/><Relationship Id="rId2633" Type="http://schemas.openxmlformats.org/officeDocument/2006/relationships/oleObject" Target="embeddings/oleObject1305.bin"/><Relationship Id="rId81" Type="http://schemas.openxmlformats.org/officeDocument/2006/relationships/image" Target="media/image33.wmf"/><Relationship Id="rId605" Type="http://schemas.openxmlformats.org/officeDocument/2006/relationships/image" Target="media/image295.wmf"/><Relationship Id="rId812" Type="http://schemas.openxmlformats.org/officeDocument/2006/relationships/image" Target="media/image398.wmf"/><Relationship Id="rId1028" Type="http://schemas.openxmlformats.org/officeDocument/2006/relationships/image" Target="media/image506.wmf"/><Relationship Id="rId1235" Type="http://schemas.openxmlformats.org/officeDocument/2006/relationships/oleObject" Target="embeddings/oleObject607.bin"/><Relationship Id="rId1442" Type="http://schemas.openxmlformats.org/officeDocument/2006/relationships/image" Target="media/image714.wmf"/><Relationship Id="rId2840" Type="http://schemas.openxmlformats.org/officeDocument/2006/relationships/image" Target="media/image1413.wmf"/><Relationship Id="rId1302" Type="http://schemas.openxmlformats.org/officeDocument/2006/relationships/image" Target="media/image644.wmf"/><Relationship Id="rId2700" Type="http://schemas.openxmlformats.org/officeDocument/2006/relationships/image" Target="media/image1343.emf"/><Relationship Id="rId3267" Type="http://schemas.openxmlformats.org/officeDocument/2006/relationships/image" Target="media/image1627.wmf"/><Relationship Id="rId188" Type="http://schemas.openxmlformats.org/officeDocument/2006/relationships/image" Target="media/image87.wmf"/><Relationship Id="rId395" Type="http://schemas.openxmlformats.org/officeDocument/2006/relationships/image" Target="media/image190.wmf"/><Relationship Id="rId2076" Type="http://schemas.openxmlformats.org/officeDocument/2006/relationships/image" Target="media/image1031.wmf"/><Relationship Id="rId3474" Type="http://schemas.openxmlformats.org/officeDocument/2006/relationships/oleObject" Target="embeddings/oleObject1725.bin"/><Relationship Id="rId2283" Type="http://schemas.openxmlformats.org/officeDocument/2006/relationships/oleObject" Target="embeddings/oleObject1127.bin"/><Relationship Id="rId2490" Type="http://schemas.openxmlformats.org/officeDocument/2006/relationships/image" Target="media/image1238.wmf"/><Relationship Id="rId3127" Type="http://schemas.openxmlformats.org/officeDocument/2006/relationships/oleObject" Target="embeddings/oleObject1552.bin"/><Relationship Id="rId3334" Type="http://schemas.openxmlformats.org/officeDocument/2006/relationships/oleObject" Target="embeddings/oleObject1655.bin"/><Relationship Id="rId3541" Type="http://schemas.openxmlformats.org/officeDocument/2006/relationships/image" Target="media/image1764.wmf"/><Relationship Id="rId255" Type="http://schemas.openxmlformats.org/officeDocument/2006/relationships/oleObject" Target="embeddings/oleObject117.bin"/><Relationship Id="rId462" Type="http://schemas.openxmlformats.org/officeDocument/2006/relationships/oleObject" Target="embeddings/oleObject220.bin"/><Relationship Id="rId1092" Type="http://schemas.openxmlformats.org/officeDocument/2006/relationships/image" Target="media/image538.wmf"/><Relationship Id="rId2143" Type="http://schemas.openxmlformats.org/officeDocument/2006/relationships/oleObject" Target="embeddings/oleObject1060.bin"/><Relationship Id="rId2350" Type="http://schemas.openxmlformats.org/officeDocument/2006/relationships/image" Target="media/image1171.wmf"/><Relationship Id="rId3401" Type="http://schemas.openxmlformats.org/officeDocument/2006/relationships/image" Target="media/image1694.wmf"/><Relationship Id="rId115" Type="http://schemas.openxmlformats.org/officeDocument/2006/relationships/image" Target="media/image50.wmf"/><Relationship Id="rId322" Type="http://schemas.openxmlformats.org/officeDocument/2006/relationships/image" Target="media/image154.wmf"/><Relationship Id="rId2003" Type="http://schemas.openxmlformats.org/officeDocument/2006/relationships/oleObject" Target="embeddings/oleObject990.bin"/><Relationship Id="rId2210" Type="http://schemas.openxmlformats.org/officeDocument/2006/relationships/oleObject" Target="embeddings/oleObject1091.bin"/><Relationship Id="rId1769" Type="http://schemas.openxmlformats.org/officeDocument/2006/relationships/oleObject" Target="embeddings/oleObject873.bin"/><Relationship Id="rId1976" Type="http://schemas.openxmlformats.org/officeDocument/2006/relationships/image" Target="media/image981.wmf"/><Relationship Id="rId3191" Type="http://schemas.openxmlformats.org/officeDocument/2006/relationships/oleObject" Target="embeddings/oleObject1584.bin"/><Relationship Id="rId1629" Type="http://schemas.openxmlformats.org/officeDocument/2006/relationships/oleObject" Target="embeddings/oleObject803.bin"/><Relationship Id="rId1836" Type="http://schemas.openxmlformats.org/officeDocument/2006/relationships/image" Target="media/image911.wmf"/><Relationship Id="rId1903" Type="http://schemas.openxmlformats.org/officeDocument/2006/relationships/oleObject" Target="embeddings/oleObject940.bin"/><Relationship Id="rId3051" Type="http://schemas.openxmlformats.org/officeDocument/2006/relationships/oleObject" Target="embeddings/oleObject1514.bin"/><Relationship Id="rId789" Type="http://schemas.openxmlformats.org/officeDocument/2006/relationships/oleObject" Target="embeddings/oleObject384.bin"/><Relationship Id="rId996" Type="http://schemas.openxmlformats.org/officeDocument/2006/relationships/image" Target="media/image490.wmf"/><Relationship Id="rId2677" Type="http://schemas.openxmlformats.org/officeDocument/2006/relationships/oleObject" Target="embeddings/oleObject1327.bin"/><Relationship Id="rId2884" Type="http://schemas.openxmlformats.org/officeDocument/2006/relationships/image" Target="media/image1435.wmf"/><Relationship Id="rId649" Type="http://schemas.openxmlformats.org/officeDocument/2006/relationships/image" Target="media/image317.wmf"/><Relationship Id="rId856" Type="http://schemas.openxmlformats.org/officeDocument/2006/relationships/image" Target="media/image420.wmf"/><Relationship Id="rId1279" Type="http://schemas.openxmlformats.org/officeDocument/2006/relationships/oleObject" Target="embeddings/oleObject629.bin"/><Relationship Id="rId1486" Type="http://schemas.openxmlformats.org/officeDocument/2006/relationships/image" Target="media/image736.wmf"/><Relationship Id="rId2537" Type="http://schemas.openxmlformats.org/officeDocument/2006/relationships/oleObject" Target="embeddings/oleObject1257.bin"/><Relationship Id="rId509" Type="http://schemas.openxmlformats.org/officeDocument/2006/relationships/image" Target="media/image247.wmf"/><Relationship Id="rId1139" Type="http://schemas.openxmlformats.org/officeDocument/2006/relationships/oleObject" Target="embeddings/oleObject559.bin"/><Relationship Id="rId1346" Type="http://schemas.openxmlformats.org/officeDocument/2006/relationships/image" Target="media/image666.wmf"/><Relationship Id="rId1693" Type="http://schemas.openxmlformats.org/officeDocument/2006/relationships/oleObject" Target="embeddings/oleObject835.bin"/><Relationship Id="rId2744" Type="http://schemas.openxmlformats.org/officeDocument/2006/relationships/image" Target="media/image1365.emf"/><Relationship Id="rId2951" Type="http://schemas.openxmlformats.org/officeDocument/2006/relationships/oleObject" Target="embeddings/oleObject1464.bin"/><Relationship Id="rId716" Type="http://schemas.openxmlformats.org/officeDocument/2006/relationships/image" Target="media/image350.wmf"/><Relationship Id="rId923" Type="http://schemas.openxmlformats.org/officeDocument/2006/relationships/oleObject" Target="embeddings/oleObject451.bin"/><Relationship Id="rId1553" Type="http://schemas.openxmlformats.org/officeDocument/2006/relationships/oleObject" Target="embeddings/oleObject765.bin"/><Relationship Id="rId1760" Type="http://schemas.openxmlformats.org/officeDocument/2006/relationships/image" Target="media/image873.wmf"/><Relationship Id="rId2604" Type="http://schemas.openxmlformats.org/officeDocument/2006/relationships/image" Target="media/image1295.wmf"/><Relationship Id="rId2811" Type="http://schemas.openxmlformats.org/officeDocument/2006/relationships/oleObject" Target="embeddings/oleObject1394.bin"/><Relationship Id="rId52" Type="http://schemas.openxmlformats.org/officeDocument/2006/relationships/oleObject" Target="embeddings/oleObject16.bin"/><Relationship Id="rId1206" Type="http://schemas.openxmlformats.org/officeDocument/2006/relationships/image" Target="media/image595.wmf"/><Relationship Id="rId1413" Type="http://schemas.openxmlformats.org/officeDocument/2006/relationships/oleObject" Target="embeddings/oleObject695.bin"/><Relationship Id="rId1620" Type="http://schemas.openxmlformats.org/officeDocument/2006/relationships/image" Target="media/image803.wmf"/><Relationship Id="rId3378" Type="http://schemas.openxmlformats.org/officeDocument/2006/relationships/oleObject" Target="embeddings/oleObject1677.bin"/><Relationship Id="rId3585" Type="http://schemas.openxmlformats.org/officeDocument/2006/relationships/image" Target="media/image1786.wmf"/><Relationship Id="rId299" Type="http://schemas.openxmlformats.org/officeDocument/2006/relationships/oleObject" Target="embeddings/oleObject139.bin"/><Relationship Id="rId2187" Type="http://schemas.openxmlformats.org/officeDocument/2006/relationships/oleObject" Target="embeddings/oleObject1082.bin"/><Relationship Id="rId2394" Type="http://schemas.openxmlformats.org/officeDocument/2006/relationships/image" Target="media/image1193.wmf"/><Relationship Id="rId3238" Type="http://schemas.openxmlformats.org/officeDocument/2006/relationships/oleObject" Target="embeddings/oleObject1607.bin"/><Relationship Id="rId3445" Type="http://schemas.openxmlformats.org/officeDocument/2006/relationships/image" Target="media/image1716.wmf"/><Relationship Id="rId159" Type="http://schemas.openxmlformats.org/officeDocument/2006/relationships/oleObject" Target="embeddings/oleObject69.bin"/><Relationship Id="rId366" Type="http://schemas.openxmlformats.org/officeDocument/2006/relationships/oleObject" Target="embeddings/oleObject172.bin"/><Relationship Id="rId573" Type="http://schemas.openxmlformats.org/officeDocument/2006/relationships/image" Target="media/image279.wmf"/><Relationship Id="rId780" Type="http://schemas.openxmlformats.org/officeDocument/2006/relationships/image" Target="media/image382.wmf"/><Relationship Id="rId2047" Type="http://schemas.openxmlformats.org/officeDocument/2006/relationships/oleObject" Target="embeddings/oleObject1012.bin"/><Relationship Id="rId2254" Type="http://schemas.openxmlformats.org/officeDocument/2006/relationships/image" Target="media/image1123.wmf"/><Relationship Id="rId2461" Type="http://schemas.openxmlformats.org/officeDocument/2006/relationships/oleObject" Target="embeddings/oleObject1219.bin"/><Relationship Id="rId3305" Type="http://schemas.openxmlformats.org/officeDocument/2006/relationships/image" Target="media/image1646.wmf"/><Relationship Id="rId3512" Type="http://schemas.openxmlformats.org/officeDocument/2006/relationships/oleObject" Target="embeddings/oleObject1744.bin"/><Relationship Id="rId226" Type="http://schemas.openxmlformats.org/officeDocument/2006/relationships/image" Target="media/image106.wmf"/><Relationship Id="rId433" Type="http://schemas.openxmlformats.org/officeDocument/2006/relationships/image" Target="media/image209.wmf"/><Relationship Id="rId1063" Type="http://schemas.openxmlformats.org/officeDocument/2006/relationships/oleObject" Target="embeddings/oleObject521.bin"/><Relationship Id="rId1270" Type="http://schemas.openxmlformats.org/officeDocument/2006/relationships/image" Target="media/image627.wmf"/><Relationship Id="rId2114" Type="http://schemas.openxmlformats.org/officeDocument/2006/relationships/image" Target="media/image1050.wmf"/><Relationship Id="rId640" Type="http://schemas.openxmlformats.org/officeDocument/2006/relationships/oleObject" Target="embeddings/oleObject309.bin"/><Relationship Id="rId2321" Type="http://schemas.openxmlformats.org/officeDocument/2006/relationships/oleObject" Target="embeddings/oleObject1146.bin"/><Relationship Id="rId500" Type="http://schemas.openxmlformats.org/officeDocument/2006/relationships/oleObject" Target="embeddings/oleObject239.bin"/><Relationship Id="rId1130" Type="http://schemas.openxmlformats.org/officeDocument/2006/relationships/image" Target="media/image557.wmf"/><Relationship Id="rId1947" Type="http://schemas.openxmlformats.org/officeDocument/2006/relationships/oleObject" Target="embeddings/oleObject962.bin"/><Relationship Id="rId3095" Type="http://schemas.openxmlformats.org/officeDocument/2006/relationships/oleObject" Target="embeddings/oleObject1536.bin"/><Relationship Id="rId1807" Type="http://schemas.openxmlformats.org/officeDocument/2006/relationships/oleObject" Target="embeddings/oleObject892.bin"/><Relationship Id="rId3162" Type="http://schemas.openxmlformats.org/officeDocument/2006/relationships/image" Target="media/image1574.wmf"/><Relationship Id="rId290" Type="http://schemas.openxmlformats.org/officeDocument/2006/relationships/image" Target="media/image138.wmf"/><Relationship Id="rId3022" Type="http://schemas.openxmlformats.org/officeDocument/2006/relationships/image" Target="media/image1504.wmf"/><Relationship Id="rId150" Type="http://schemas.openxmlformats.org/officeDocument/2006/relationships/image" Target="media/image68.wmf"/><Relationship Id="rId2788" Type="http://schemas.openxmlformats.org/officeDocument/2006/relationships/image" Target="media/image1387.emf"/><Relationship Id="rId2995" Type="http://schemas.openxmlformats.org/officeDocument/2006/relationships/oleObject" Target="embeddings/oleObject1486.bin"/><Relationship Id="rId967" Type="http://schemas.openxmlformats.org/officeDocument/2006/relationships/oleObject" Target="embeddings/oleObject473.bin"/><Relationship Id="rId1597" Type="http://schemas.openxmlformats.org/officeDocument/2006/relationships/oleObject" Target="embeddings/oleObject787.bin"/><Relationship Id="rId2648" Type="http://schemas.openxmlformats.org/officeDocument/2006/relationships/image" Target="media/image1317.wmf"/><Relationship Id="rId2855" Type="http://schemas.openxmlformats.org/officeDocument/2006/relationships/oleObject" Target="embeddings/oleObject1416.bin"/><Relationship Id="rId96" Type="http://schemas.openxmlformats.org/officeDocument/2006/relationships/oleObject" Target="embeddings/oleObject38.bin"/><Relationship Id="rId827" Type="http://schemas.openxmlformats.org/officeDocument/2006/relationships/oleObject" Target="embeddings/oleObject403.bin"/><Relationship Id="rId1457" Type="http://schemas.openxmlformats.org/officeDocument/2006/relationships/oleObject" Target="embeddings/oleObject717.bin"/><Relationship Id="rId1664" Type="http://schemas.openxmlformats.org/officeDocument/2006/relationships/image" Target="media/image825.wmf"/><Relationship Id="rId1871" Type="http://schemas.openxmlformats.org/officeDocument/2006/relationships/oleObject" Target="embeddings/oleObject924.bin"/><Relationship Id="rId2508" Type="http://schemas.openxmlformats.org/officeDocument/2006/relationships/image" Target="media/image1247.wmf"/><Relationship Id="rId2715" Type="http://schemas.openxmlformats.org/officeDocument/2006/relationships/oleObject" Target="embeddings/oleObject1346.bin"/><Relationship Id="rId2922" Type="http://schemas.openxmlformats.org/officeDocument/2006/relationships/image" Target="media/image1454.wmf"/><Relationship Id="rId1317" Type="http://schemas.openxmlformats.org/officeDocument/2006/relationships/oleObject" Target="embeddings/oleObject647.bin"/><Relationship Id="rId1524" Type="http://schemas.openxmlformats.org/officeDocument/2006/relationships/image" Target="media/image755.wmf"/><Relationship Id="rId1731" Type="http://schemas.openxmlformats.org/officeDocument/2006/relationships/oleObject" Target="embeddings/oleObject854.bin"/><Relationship Id="rId23" Type="http://schemas.openxmlformats.org/officeDocument/2006/relationships/image" Target="media/image4.wmf"/><Relationship Id="rId1829" Type="http://schemas.openxmlformats.org/officeDocument/2006/relationships/oleObject" Target="embeddings/oleObject903.bin"/><Relationship Id="rId3391" Type="http://schemas.openxmlformats.org/officeDocument/2006/relationships/image" Target="media/image1689.wmf"/><Relationship Id="rId3489" Type="http://schemas.openxmlformats.org/officeDocument/2006/relationships/image" Target="media/image1738.wmf"/><Relationship Id="rId2298" Type="http://schemas.openxmlformats.org/officeDocument/2006/relationships/image" Target="media/image1145.wmf"/><Relationship Id="rId3044" Type="http://schemas.openxmlformats.org/officeDocument/2006/relationships/image" Target="media/image1515.wmf"/><Relationship Id="rId3251" Type="http://schemas.openxmlformats.org/officeDocument/2006/relationships/image" Target="media/image1619.wmf"/><Relationship Id="rId3349" Type="http://schemas.openxmlformats.org/officeDocument/2006/relationships/image" Target="media/image1668.wmf"/><Relationship Id="rId3556" Type="http://schemas.openxmlformats.org/officeDocument/2006/relationships/oleObject" Target="embeddings/oleObject1766.bin"/><Relationship Id="rId172" Type="http://schemas.openxmlformats.org/officeDocument/2006/relationships/image" Target="media/image79.wmf"/><Relationship Id="rId477" Type="http://schemas.openxmlformats.org/officeDocument/2006/relationships/image" Target="media/image231.wmf"/><Relationship Id="rId684" Type="http://schemas.openxmlformats.org/officeDocument/2006/relationships/oleObject" Target="embeddings/oleObject331.bin"/><Relationship Id="rId2060" Type="http://schemas.openxmlformats.org/officeDocument/2006/relationships/image" Target="media/image1023.wmf"/><Relationship Id="rId2158" Type="http://schemas.openxmlformats.org/officeDocument/2006/relationships/image" Target="media/image1072.wmf"/><Relationship Id="rId2365" Type="http://schemas.openxmlformats.org/officeDocument/2006/relationships/oleObject" Target="embeddings/oleObject1168.bin"/><Relationship Id="rId3111" Type="http://schemas.openxmlformats.org/officeDocument/2006/relationships/oleObject" Target="embeddings/oleObject1544.bin"/><Relationship Id="rId3209" Type="http://schemas.openxmlformats.org/officeDocument/2006/relationships/image" Target="media/image1598.wmf"/><Relationship Id="rId337" Type="http://schemas.openxmlformats.org/officeDocument/2006/relationships/oleObject" Target="embeddings/oleObject158.bin"/><Relationship Id="rId891" Type="http://schemas.openxmlformats.org/officeDocument/2006/relationships/oleObject" Target="embeddings/oleObject435.bin"/><Relationship Id="rId989" Type="http://schemas.openxmlformats.org/officeDocument/2006/relationships/oleObject" Target="embeddings/oleObject484.bin"/><Relationship Id="rId2018" Type="http://schemas.openxmlformats.org/officeDocument/2006/relationships/image" Target="media/image1002.wmf"/><Relationship Id="rId2572" Type="http://schemas.openxmlformats.org/officeDocument/2006/relationships/image" Target="media/image1279.wmf"/><Relationship Id="rId2877" Type="http://schemas.openxmlformats.org/officeDocument/2006/relationships/oleObject" Target="embeddings/oleObject1427.bin"/><Relationship Id="rId3416" Type="http://schemas.openxmlformats.org/officeDocument/2006/relationships/oleObject" Target="embeddings/oleObject1696.bin"/><Relationship Id="rId3623" Type="http://schemas.openxmlformats.org/officeDocument/2006/relationships/image" Target="media/image1805.wmf"/><Relationship Id="rId544" Type="http://schemas.openxmlformats.org/officeDocument/2006/relationships/oleObject" Target="embeddings/oleObject261.bin"/><Relationship Id="rId751" Type="http://schemas.openxmlformats.org/officeDocument/2006/relationships/oleObject" Target="embeddings/oleObject365.bin"/><Relationship Id="rId849" Type="http://schemas.openxmlformats.org/officeDocument/2006/relationships/oleObject" Target="embeddings/oleObject414.bin"/><Relationship Id="rId1174" Type="http://schemas.openxmlformats.org/officeDocument/2006/relationships/image" Target="media/image579.wmf"/><Relationship Id="rId1381" Type="http://schemas.openxmlformats.org/officeDocument/2006/relationships/oleObject" Target="embeddings/oleObject679.bin"/><Relationship Id="rId1479" Type="http://schemas.openxmlformats.org/officeDocument/2006/relationships/oleObject" Target="embeddings/oleObject728.bin"/><Relationship Id="rId1686" Type="http://schemas.openxmlformats.org/officeDocument/2006/relationships/image" Target="media/image836.wmf"/><Relationship Id="rId2225" Type="http://schemas.openxmlformats.org/officeDocument/2006/relationships/image" Target="media/image1108.wmf"/><Relationship Id="rId2432" Type="http://schemas.openxmlformats.org/officeDocument/2006/relationships/image" Target="media/image1209.wmf"/><Relationship Id="rId404" Type="http://schemas.openxmlformats.org/officeDocument/2006/relationships/oleObject" Target="embeddings/oleObject191.bin"/><Relationship Id="rId611" Type="http://schemas.openxmlformats.org/officeDocument/2006/relationships/image" Target="media/image298.wmf"/><Relationship Id="rId1034" Type="http://schemas.openxmlformats.org/officeDocument/2006/relationships/image" Target="media/image509.wmf"/><Relationship Id="rId1241" Type="http://schemas.openxmlformats.org/officeDocument/2006/relationships/oleObject" Target="embeddings/oleObject610.bin"/><Relationship Id="rId1339" Type="http://schemas.openxmlformats.org/officeDocument/2006/relationships/oleObject" Target="embeddings/oleObject658.bin"/><Relationship Id="rId1893" Type="http://schemas.openxmlformats.org/officeDocument/2006/relationships/oleObject" Target="embeddings/oleObject935.bin"/><Relationship Id="rId2737" Type="http://schemas.openxmlformats.org/officeDocument/2006/relationships/oleObject" Target="embeddings/oleObject1357.bin"/><Relationship Id="rId2944" Type="http://schemas.openxmlformats.org/officeDocument/2006/relationships/image" Target="media/image1465.wmf"/><Relationship Id="rId709" Type="http://schemas.openxmlformats.org/officeDocument/2006/relationships/oleObject" Target="embeddings/oleObject344.bin"/><Relationship Id="rId916" Type="http://schemas.openxmlformats.org/officeDocument/2006/relationships/image" Target="media/image450.wmf"/><Relationship Id="rId1101" Type="http://schemas.openxmlformats.org/officeDocument/2006/relationships/oleObject" Target="embeddings/oleObject540.bin"/><Relationship Id="rId1546" Type="http://schemas.openxmlformats.org/officeDocument/2006/relationships/image" Target="media/image766.wmf"/><Relationship Id="rId1753" Type="http://schemas.openxmlformats.org/officeDocument/2006/relationships/oleObject" Target="embeddings/oleObject865.bin"/><Relationship Id="rId1960" Type="http://schemas.openxmlformats.org/officeDocument/2006/relationships/image" Target="media/image973.wmf"/><Relationship Id="rId2804" Type="http://schemas.openxmlformats.org/officeDocument/2006/relationships/image" Target="media/image1395.emf"/><Relationship Id="rId45" Type="http://schemas.openxmlformats.org/officeDocument/2006/relationships/image" Target="media/image15.wmf"/><Relationship Id="rId1406" Type="http://schemas.openxmlformats.org/officeDocument/2006/relationships/image" Target="media/image696.wmf"/><Relationship Id="rId1613" Type="http://schemas.openxmlformats.org/officeDocument/2006/relationships/oleObject" Target="embeddings/oleObject795.bin"/><Relationship Id="rId1820" Type="http://schemas.openxmlformats.org/officeDocument/2006/relationships/image" Target="media/image903.wmf"/><Relationship Id="rId3066" Type="http://schemas.openxmlformats.org/officeDocument/2006/relationships/image" Target="media/image1526.wmf"/><Relationship Id="rId3273" Type="http://schemas.openxmlformats.org/officeDocument/2006/relationships/image" Target="media/image1630.wmf"/><Relationship Id="rId3480" Type="http://schemas.openxmlformats.org/officeDocument/2006/relationships/oleObject" Target="embeddings/oleObject1728.bin"/><Relationship Id="rId194" Type="http://schemas.openxmlformats.org/officeDocument/2006/relationships/image" Target="media/image90.wmf"/><Relationship Id="rId1918" Type="http://schemas.openxmlformats.org/officeDocument/2006/relationships/image" Target="media/image952.wmf"/><Relationship Id="rId2082" Type="http://schemas.openxmlformats.org/officeDocument/2006/relationships/image" Target="media/image1034.wmf"/><Relationship Id="rId3133" Type="http://schemas.openxmlformats.org/officeDocument/2006/relationships/oleObject" Target="embeddings/oleObject1555.bin"/><Relationship Id="rId3578" Type="http://schemas.openxmlformats.org/officeDocument/2006/relationships/oleObject" Target="embeddings/oleObject1777.bin"/><Relationship Id="rId261" Type="http://schemas.openxmlformats.org/officeDocument/2006/relationships/oleObject" Target="embeddings/oleObject120.bin"/><Relationship Id="rId499" Type="http://schemas.openxmlformats.org/officeDocument/2006/relationships/image" Target="media/image242.wmf"/><Relationship Id="rId2387" Type="http://schemas.openxmlformats.org/officeDocument/2006/relationships/oleObject" Target="embeddings/oleObject1179.bin"/><Relationship Id="rId2594" Type="http://schemas.openxmlformats.org/officeDocument/2006/relationships/image" Target="media/image1290.wmf"/><Relationship Id="rId3340" Type="http://schemas.openxmlformats.org/officeDocument/2006/relationships/oleObject" Target="embeddings/oleObject1658.bin"/><Relationship Id="rId3438" Type="http://schemas.openxmlformats.org/officeDocument/2006/relationships/oleObject" Target="embeddings/oleObject1707.bin"/><Relationship Id="rId359" Type="http://schemas.openxmlformats.org/officeDocument/2006/relationships/image" Target="media/image172.wmf"/><Relationship Id="rId566" Type="http://schemas.openxmlformats.org/officeDocument/2006/relationships/oleObject" Target="embeddings/oleObject272.bin"/><Relationship Id="rId773" Type="http://schemas.openxmlformats.org/officeDocument/2006/relationships/oleObject" Target="embeddings/oleObject376.bin"/><Relationship Id="rId1196" Type="http://schemas.openxmlformats.org/officeDocument/2006/relationships/image" Target="media/image590.wmf"/><Relationship Id="rId2247" Type="http://schemas.openxmlformats.org/officeDocument/2006/relationships/oleObject" Target="embeddings/oleObject1109.bin"/><Relationship Id="rId2454" Type="http://schemas.openxmlformats.org/officeDocument/2006/relationships/image" Target="media/image1220.wmf"/><Relationship Id="rId2899" Type="http://schemas.openxmlformats.org/officeDocument/2006/relationships/oleObject" Target="embeddings/oleObject1438.bin"/><Relationship Id="rId3200" Type="http://schemas.openxmlformats.org/officeDocument/2006/relationships/oleObject" Target="embeddings/oleObject1588.bin"/><Relationship Id="rId3505" Type="http://schemas.openxmlformats.org/officeDocument/2006/relationships/image" Target="media/image1746.wmf"/><Relationship Id="rId121" Type="http://schemas.openxmlformats.org/officeDocument/2006/relationships/image" Target="media/image53.wmf"/><Relationship Id="rId219" Type="http://schemas.openxmlformats.org/officeDocument/2006/relationships/oleObject" Target="embeddings/oleObject99.bin"/><Relationship Id="rId426" Type="http://schemas.openxmlformats.org/officeDocument/2006/relationships/oleObject" Target="embeddings/oleObject202.bin"/><Relationship Id="rId633" Type="http://schemas.openxmlformats.org/officeDocument/2006/relationships/image" Target="media/image309.wmf"/><Relationship Id="rId980" Type="http://schemas.openxmlformats.org/officeDocument/2006/relationships/image" Target="media/image482.wmf"/><Relationship Id="rId1056" Type="http://schemas.openxmlformats.org/officeDocument/2006/relationships/image" Target="media/image520.wmf"/><Relationship Id="rId1263" Type="http://schemas.openxmlformats.org/officeDocument/2006/relationships/oleObject" Target="embeddings/oleObject621.bin"/><Relationship Id="rId2107" Type="http://schemas.openxmlformats.org/officeDocument/2006/relationships/oleObject" Target="embeddings/oleObject1042.bin"/><Relationship Id="rId2314" Type="http://schemas.openxmlformats.org/officeDocument/2006/relationships/image" Target="media/image1153.wmf"/><Relationship Id="rId2661" Type="http://schemas.openxmlformats.org/officeDocument/2006/relationships/oleObject" Target="embeddings/oleObject1319.bin"/><Relationship Id="rId2759" Type="http://schemas.openxmlformats.org/officeDocument/2006/relationships/oleObject" Target="embeddings/oleObject1368.bin"/><Relationship Id="rId2966" Type="http://schemas.openxmlformats.org/officeDocument/2006/relationships/image" Target="media/image1476.emf"/><Relationship Id="rId840" Type="http://schemas.openxmlformats.org/officeDocument/2006/relationships/image" Target="media/image412.wmf"/><Relationship Id="rId938" Type="http://schemas.openxmlformats.org/officeDocument/2006/relationships/image" Target="media/image461.wmf"/><Relationship Id="rId1470" Type="http://schemas.openxmlformats.org/officeDocument/2006/relationships/image" Target="media/image728.wmf"/><Relationship Id="rId1568" Type="http://schemas.openxmlformats.org/officeDocument/2006/relationships/image" Target="media/image777.wmf"/><Relationship Id="rId1775" Type="http://schemas.openxmlformats.org/officeDocument/2006/relationships/oleObject" Target="embeddings/oleObject876.bin"/><Relationship Id="rId2521" Type="http://schemas.openxmlformats.org/officeDocument/2006/relationships/oleObject" Target="embeddings/oleObject1249.bin"/><Relationship Id="rId2619" Type="http://schemas.openxmlformats.org/officeDocument/2006/relationships/oleObject" Target="embeddings/oleObject1298.bin"/><Relationship Id="rId2826" Type="http://schemas.openxmlformats.org/officeDocument/2006/relationships/image" Target="media/image1406.wmf"/><Relationship Id="rId67" Type="http://schemas.openxmlformats.org/officeDocument/2006/relationships/image" Target="media/image26.wmf"/><Relationship Id="rId700" Type="http://schemas.openxmlformats.org/officeDocument/2006/relationships/image" Target="media/image342.wmf"/><Relationship Id="rId1123" Type="http://schemas.openxmlformats.org/officeDocument/2006/relationships/oleObject" Target="embeddings/oleObject551.bin"/><Relationship Id="rId1330" Type="http://schemas.openxmlformats.org/officeDocument/2006/relationships/image" Target="media/image658.wmf"/><Relationship Id="rId1428" Type="http://schemas.openxmlformats.org/officeDocument/2006/relationships/image" Target="media/image707.wmf"/><Relationship Id="rId1635" Type="http://schemas.openxmlformats.org/officeDocument/2006/relationships/oleObject" Target="embeddings/oleObject806.bin"/><Relationship Id="rId1982" Type="http://schemas.openxmlformats.org/officeDocument/2006/relationships/image" Target="media/image984.wmf"/><Relationship Id="rId3088" Type="http://schemas.openxmlformats.org/officeDocument/2006/relationships/image" Target="media/image1537.wmf"/><Relationship Id="rId1842" Type="http://schemas.openxmlformats.org/officeDocument/2006/relationships/image" Target="media/image914.wmf"/><Relationship Id="rId3295" Type="http://schemas.openxmlformats.org/officeDocument/2006/relationships/image" Target="media/image1641.wmf"/><Relationship Id="rId1702" Type="http://schemas.openxmlformats.org/officeDocument/2006/relationships/image" Target="media/image844.wmf"/><Relationship Id="rId3155" Type="http://schemas.openxmlformats.org/officeDocument/2006/relationships/oleObject" Target="embeddings/oleObject1566.bin"/><Relationship Id="rId3362" Type="http://schemas.openxmlformats.org/officeDocument/2006/relationships/oleObject" Target="embeddings/oleObject1669.bin"/><Relationship Id="rId283" Type="http://schemas.openxmlformats.org/officeDocument/2006/relationships/oleObject" Target="embeddings/oleObject131.bin"/><Relationship Id="rId490" Type="http://schemas.openxmlformats.org/officeDocument/2006/relationships/oleObject" Target="embeddings/oleObject234.bin"/><Relationship Id="rId2171" Type="http://schemas.openxmlformats.org/officeDocument/2006/relationships/oleObject" Target="embeddings/oleObject1074.bin"/><Relationship Id="rId3015" Type="http://schemas.openxmlformats.org/officeDocument/2006/relationships/oleObject" Target="embeddings/oleObject1496.bin"/><Relationship Id="rId3222" Type="http://schemas.openxmlformats.org/officeDocument/2006/relationships/oleObject" Target="embeddings/oleObject1599.bin"/><Relationship Id="rId143" Type="http://schemas.openxmlformats.org/officeDocument/2006/relationships/image" Target="media/image64.wmf"/><Relationship Id="rId350" Type="http://schemas.openxmlformats.org/officeDocument/2006/relationships/image" Target="media/image168.wmf"/><Relationship Id="rId588" Type="http://schemas.openxmlformats.org/officeDocument/2006/relationships/oleObject" Target="embeddings/oleObject283.bin"/><Relationship Id="rId795" Type="http://schemas.openxmlformats.org/officeDocument/2006/relationships/oleObject" Target="embeddings/oleObject387.bin"/><Relationship Id="rId2031" Type="http://schemas.openxmlformats.org/officeDocument/2006/relationships/oleObject" Target="embeddings/oleObject1004.bin"/><Relationship Id="rId2269" Type="http://schemas.openxmlformats.org/officeDocument/2006/relationships/oleObject" Target="embeddings/oleObject1120.bin"/><Relationship Id="rId2476" Type="http://schemas.openxmlformats.org/officeDocument/2006/relationships/image" Target="media/image1231.wmf"/><Relationship Id="rId2683" Type="http://schemas.openxmlformats.org/officeDocument/2006/relationships/oleObject" Target="embeddings/oleObject1330.bin"/><Relationship Id="rId2890" Type="http://schemas.openxmlformats.org/officeDocument/2006/relationships/image" Target="media/image1438.wmf"/><Relationship Id="rId3527" Type="http://schemas.openxmlformats.org/officeDocument/2006/relationships/image" Target="media/image1757.wmf"/><Relationship Id="rId9" Type="http://schemas.openxmlformats.org/officeDocument/2006/relationships/image" Target="media/image1.jpeg"/><Relationship Id="rId210" Type="http://schemas.openxmlformats.org/officeDocument/2006/relationships/image" Target="media/image98.wmf"/><Relationship Id="rId448" Type="http://schemas.openxmlformats.org/officeDocument/2006/relationships/oleObject" Target="embeddings/oleObject213.bin"/><Relationship Id="rId655" Type="http://schemas.openxmlformats.org/officeDocument/2006/relationships/image" Target="media/image320.wmf"/><Relationship Id="rId862" Type="http://schemas.openxmlformats.org/officeDocument/2006/relationships/image" Target="media/image423.wmf"/><Relationship Id="rId1078" Type="http://schemas.openxmlformats.org/officeDocument/2006/relationships/image" Target="media/image531.wmf"/><Relationship Id="rId1285" Type="http://schemas.openxmlformats.org/officeDocument/2006/relationships/oleObject" Target="embeddings/oleObject632.bin"/><Relationship Id="rId1492" Type="http://schemas.openxmlformats.org/officeDocument/2006/relationships/image" Target="media/image739.wmf"/><Relationship Id="rId2129" Type="http://schemas.openxmlformats.org/officeDocument/2006/relationships/oleObject" Target="embeddings/oleObject1053.bin"/><Relationship Id="rId2336" Type="http://schemas.openxmlformats.org/officeDocument/2006/relationships/image" Target="media/image1164.wmf"/><Relationship Id="rId2543" Type="http://schemas.openxmlformats.org/officeDocument/2006/relationships/oleObject" Target="embeddings/oleObject1260.bin"/><Relationship Id="rId2750" Type="http://schemas.openxmlformats.org/officeDocument/2006/relationships/image" Target="media/image1368.emf"/><Relationship Id="rId2988" Type="http://schemas.openxmlformats.org/officeDocument/2006/relationships/image" Target="media/image1487.wmf"/><Relationship Id="rId308" Type="http://schemas.openxmlformats.org/officeDocument/2006/relationships/image" Target="media/image147.wmf"/><Relationship Id="rId515" Type="http://schemas.openxmlformats.org/officeDocument/2006/relationships/image" Target="media/image250.wmf"/><Relationship Id="rId722" Type="http://schemas.openxmlformats.org/officeDocument/2006/relationships/image" Target="media/image353.wmf"/><Relationship Id="rId1145" Type="http://schemas.openxmlformats.org/officeDocument/2006/relationships/oleObject" Target="embeddings/oleObject562.bin"/><Relationship Id="rId1352" Type="http://schemas.openxmlformats.org/officeDocument/2006/relationships/image" Target="media/image669.wmf"/><Relationship Id="rId1797" Type="http://schemas.openxmlformats.org/officeDocument/2006/relationships/oleObject" Target="embeddings/oleObject887.bin"/><Relationship Id="rId2403" Type="http://schemas.openxmlformats.org/officeDocument/2006/relationships/oleObject" Target="embeddings/oleObject1189.bin"/><Relationship Id="rId2848" Type="http://schemas.openxmlformats.org/officeDocument/2006/relationships/image" Target="media/image1417.wmf"/><Relationship Id="rId89" Type="http://schemas.openxmlformats.org/officeDocument/2006/relationships/image" Target="media/image37.wmf"/><Relationship Id="rId1005" Type="http://schemas.openxmlformats.org/officeDocument/2006/relationships/oleObject" Target="embeddings/oleObject492.bin"/><Relationship Id="rId1212" Type="http://schemas.openxmlformats.org/officeDocument/2006/relationships/image" Target="media/image598.wmf"/><Relationship Id="rId1657" Type="http://schemas.openxmlformats.org/officeDocument/2006/relationships/oleObject" Target="embeddings/oleObject817.bin"/><Relationship Id="rId1864" Type="http://schemas.openxmlformats.org/officeDocument/2006/relationships/image" Target="media/image925.wmf"/><Relationship Id="rId2610" Type="http://schemas.openxmlformats.org/officeDocument/2006/relationships/image" Target="media/image1298.wmf"/><Relationship Id="rId2708" Type="http://schemas.openxmlformats.org/officeDocument/2006/relationships/image" Target="media/image1347.emf"/><Relationship Id="rId2915" Type="http://schemas.openxmlformats.org/officeDocument/2006/relationships/oleObject" Target="embeddings/oleObject1446.bin"/><Relationship Id="rId1517" Type="http://schemas.openxmlformats.org/officeDocument/2006/relationships/oleObject" Target="embeddings/oleObject747.bin"/><Relationship Id="rId1724" Type="http://schemas.openxmlformats.org/officeDocument/2006/relationships/image" Target="media/image855.wmf"/><Relationship Id="rId3177" Type="http://schemas.openxmlformats.org/officeDocument/2006/relationships/oleObject" Target="embeddings/oleObject1577.bin"/><Relationship Id="rId16" Type="http://schemas.openxmlformats.org/officeDocument/2006/relationships/hyperlink" Target="http://mrlforums.sci.utah.edu/forums/" TargetMode="External"/><Relationship Id="rId1931" Type="http://schemas.openxmlformats.org/officeDocument/2006/relationships/oleObject" Target="embeddings/oleObject954.bin"/><Relationship Id="rId3037" Type="http://schemas.openxmlformats.org/officeDocument/2006/relationships/oleObject" Target="embeddings/oleObject1507.bin"/><Relationship Id="rId3384" Type="http://schemas.openxmlformats.org/officeDocument/2006/relationships/oleObject" Target="embeddings/oleObject1680.bin"/><Relationship Id="rId3591" Type="http://schemas.openxmlformats.org/officeDocument/2006/relationships/image" Target="media/image1789.wmf"/><Relationship Id="rId2193" Type="http://schemas.openxmlformats.org/officeDocument/2006/relationships/oleObject" Target="embeddings/oleObject1085.bin"/><Relationship Id="rId2498" Type="http://schemas.openxmlformats.org/officeDocument/2006/relationships/image" Target="media/image1242.wmf"/><Relationship Id="rId3244" Type="http://schemas.openxmlformats.org/officeDocument/2006/relationships/oleObject" Target="embeddings/oleObject1610.bin"/><Relationship Id="rId3451" Type="http://schemas.openxmlformats.org/officeDocument/2006/relationships/image" Target="media/image1719.wmf"/><Relationship Id="rId3549" Type="http://schemas.openxmlformats.org/officeDocument/2006/relationships/image" Target="media/image1768.wmf"/><Relationship Id="rId165" Type="http://schemas.openxmlformats.org/officeDocument/2006/relationships/oleObject" Target="embeddings/oleObject72.bin"/><Relationship Id="rId372" Type="http://schemas.openxmlformats.org/officeDocument/2006/relationships/oleObject" Target="embeddings/oleObject175.bin"/><Relationship Id="rId677" Type="http://schemas.openxmlformats.org/officeDocument/2006/relationships/image" Target="media/image331.wmf"/><Relationship Id="rId2053" Type="http://schemas.openxmlformats.org/officeDocument/2006/relationships/oleObject" Target="embeddings/oleObject1015.bin"/><Relationship Id="rId2260" Type="http://schemas.openxmlformats.org/officeDocument/2006/relationships/image" Target="media/image1126.wmf"/><Relationship Id="rId2358" Type="http://schemas.openxmlformats.org/officeDocument/2006/relationships/image" Target="media/image1175.wmf"/><Relationship Id="rId3104" Type="http://schemas.openxmlformats.org/officeDocument/2006/relationships/image" Target="media/image1545.wmf"/><Relationship Id="rId3311" Type="http://schemas.openxmlformats.org/officeDocument/2006/relationships/image" Target="media/image1649.wmf"/><Relationship Id="rId232" Type="http://schemas.openxmlformats.org/officeDocument/2006/relationships/image" Target="media/image109.wmf"/><Relationship Id="rId884" Type="http://schemas.openxmlformats.org/officeDocument/2006/relationships/image" Target="media/image434.wmf"/><Relationship Id="rId2120" Type="http://schemas.openxmlformats.org/officeDocument/2006/relationships/image" Target="media/image1053.wmf"/><Relationship Id="rId2565" Type="http://schemas.openxmlformats.org/officeDocument/2006/relationships/oleObject" Target="embeddings/oleObject1271.bin"/><Relationship Id="rId2772" Type="http://schemas.openxmlformats.org/officeDocument/2006/relationships/image" Target="media/image1379.emf"/><Relationship Id="rId3409" Type="http://schemas.openxmlformats.org/officeDocument/2006/relationships/image" Target="media/image1698.wmf"/><Relationship Id="rId3616" Type="http://schemas.openxmlformats.org/officeDocument/2006/relationships/oleObject" Target="embeddings/oleObject1796.bin"/><Relationship Id="rId537" Type="http://schemas.openxmlformats.org/officeDocument/2006/relationships/image" Target="media/image261.wmf"/><Relationship Id="rId744" Type="http://schemas.openxmlformats.org/officeDocument/2006/relationships/image" Target="media/image364.wmf"/><Relationship Id="rId951" Type="http://schemas.openxmlformats.org/officeDocument/2006/relationships/oleObject" Target="embeddings/oleObject465.bin"/><Relationship Id="rId1167" Type="http://schemas.openxmlformats.org/officeDocument/2006/relationships/oleObject" Target="embeddings/oleObject573.bin"/><Relationship Id="rId1374" Type="http://schemas.openxmlformats.org/officeDocument/2006/relationships/image" Target="media/image680.wmf"/><Relationship Id="rId1581" Type="http://schemas.openxmlformats.org/officeDocument/2006/relationships/oleObject" Target="embeddings/oleObject779.bin"/><Relationship Id="rId1679" Type="http://schemas.openxmlformats.org/officeDocument/2006/relationships/oleObject" Target="embeddings/oleObject828.bin"/><Relationship Id="rId2218" Type="http://schemas.openxmlformats.org/officeDocument/2006/relationships/oleObject" Target="embeddings/oleObject1095.bin"/><Relationship Id="rId2425" Type="http://schemas.openxmlformats.org/officeDocument/2006/relationships/oleObject" Target="embeddings/oleObject1201.bin"/><Relationship Id="rId2632" Type="http://schemas.openxmlformats.org/officeDocument/2006/relationships/image" Target="media/image1309.wmf"/><Relationship Id="rId80" Type="http://schemas.openxmlformats.org/officeDocument/2006/relationships/oleObject" Target="embeddings/oleObject30.bin"/><Relationship Id="rId604" Type="http://schemas.openxmlformats.org/officeDocument/2006/relationships/oleObject" Target="embeddings/oleObject291.bin"/><Relationship Id="rId811" Type="http://schemas.openxmlformats.org/officeDocument/2006/relationships/oleObject" Target="embeddings/oleObject395.bin"/><Relationship Id="rId1027" Type="http://schemas.openxmlformats.org/officeDocument/2006/relationships/oleObject" Target="embeddings/oleObject503.bin"/><Relationship Id="rId1234" Type="http://schemas.openxmlformats.org/officeDocument/2006/relationships/image" Target="media/image609.wmf"/><Relationship Id="rId1441" Type="http://schemas.openxmlformats.org/officeDocument/2006/relationships/oleObject" Target="embeddings/oleObject709.bin"/><Relationship Id="rId1886" Type="http://schemas.openxmlformats.org/officeDocument/2006/relationships/image" Target="media/image936.wmf"/><Relationship Id="rId2937" Type="http://schemas.openxmlformats.org/officeDocument/2006/relationships/oleObject" Target="embeddings/oleObject1457.bin"/><Relationship Id="rId909" Type="http://schemas.openxmlformats.org/officeDocument/2006/relationships/oleObject" Target="embeddings/oleObject444.bin"/><Relationship Id="rId1301" Type="http://schemas.openxmlformats.org/officeDocument/2006/relationships/oleObject" Target="embeddings/oleObject639.bin"/><Relationship Id="rId1539" Type="http://schemas.openxmlformats.org/officeDocument/2006/relationships/oleObject" Target="embeddings/oleObject758.bin"/><Relationship Id="rId1746" Type="http://schemas.openxmlformats.org/officeDocument/2006/relationships/image" Target="media/image866.wmf"/><Relationship Id="rId1953" Type="http://schemas.openxmlformats.org/officeDocument/2006/relationships/oleObject" Target="embeddings/oleObject965.bin"/><Relationship Id="rId3199" Type="http://schemas.openxmlformats.org/officeDocument/2006/relationships/image" Target="media/image1593.wmf"/><Relationship Id="rId38" Type="http://schemas.openxmlformats.org/officeDocument/2006/relationships/oleObject" Target="embeddings/oleObject9.bin"/><Relationship Id="rId1606" Type="http://schemas.openxmlformats.org/officeDocument/2006/relationships/image" Target="media/image796.wmf"/><Relationship Id="rId1813" Type="http://schemas.openxmlformats.org/officeDocument/2006/relationships/oleObject" Target="embeddings/oleObject895.bin"/><Relationship Id="rId3059" Type="http://schemas.openxmlformats.org/officeDocument/2006/relationships/oleObject" Target="embeddings/oleObject1518.bin"/><Relationship Id="rId3266" Type="http://schemas.openxmlformats.org/officeDocument/2006/relationships/oleObject" Target="embeddings/oleObject1621.bin"/><Relationship Id="rId3473" Type="http://schemas.openxmlformats.org/officeDocument/2006/relationships/image" Target="media/image1730.wmf"/><Relationship Id="rId187" Type="http://schemas.openxmlformats.org/officeDocument/2006/relationships/oleObject" Target="embeddings/oleObject83.bin"/><Relationship Id="rId394" Type="http://schemas.openxmlformats.org/officeDocument/2006/relationships/oleObject" Target="embeddings/oleObject186.bin"/><Relationship Id="rId2075" Type="http://schemas.openxmlformats.org/officeDocument/2006/relationships/oleObject" Target="embeddings/oleObject1026.bin"/><Relationship Id="rId2282" Type="http://schemas.openxmlformats.org/officeDocument/2006/relationships/image" Target="media/image1137.wmf"/><Relationship Id="rId3126" Type="http://schemas.openxmlformats.org/officeDocument/2006/relationships/image" Target="media/image1556.wmf"/><Relationship Id="rId254" Type="http://schemas.openxmlformats.org/officeDocument/2006/relationships/image" Target="media/image120.wmf"/><Relationship Id="rId699" Type="http://schemas.openxmlformats.org/officeDocument/2006/relationships/oleObject" Target="embeddings/oleObject339.bin"/><Relationship Id="rId1091" Type="http://schemas.openxmlformats.org/officeDocument/2006/relationships/oleObject" Target="embeddings/oleObject535.bin"/><Relationship Id="rId2587" Type="http://schemas.openxmlformats.org/officeDocument/2006/relationships/oleObject" Target="embeddings/oleObject1282.bin"/><Relationship Id="rId2794" Type="http://schemas.openxmlformats.org/officeDocument/2006/relationships/image" Target="media/image1390.emf"/><Relationship Id="rId3333" Type="http://schemas.openxmlformats.org/officeDocument/2006/relationships/image" Target="media/image1660.wmf"/><Relationship Id="rId3540" Type="http://schemas.openxmlformats.org/officeDocument/2006/relationships/oleObject" Target="embeddings/oleObject1758.bin"/><Relationship Id="rId114" Type="http://schemas.openxmlformats.org/officeDocument/2006/relationships/oleObject" Target="embeddings/oleObject47.bin"/><Relationship Id="rId461" Type="http://schemas.openxmlformats.org/officeDocument/2006/relationships/image" Target="media/image223.wmf"/><Relationship Id="rId559" Type="http://schemas.openxmlformats.org/officeDocument/2006/relationships/image" Target="media/image272.wmf"/><Relationship Id="rId766" Type="http://schemas.openxmlformats.org/officeDocument/2006/relationships/image" Target="media/image375.wmf"/><Relationship Id="rId1189" Type="http://schemas.openxmlformats.org/officeDocument/2006/relationships/oleObject" Target="embeddings/oleObject584.bin"/><Relationship Id="rId1396" Type="http://schemas.openxmlformats.org/officeDocument/2006/relationships/image" Target="media/image691.wmf"/><Relationship Id="rId2142" Type="http://schemas.openxmlformats.org/officeDocument/2006/relationships/image" Target="media/image1064.wmf"/><Relationship Id="rId2447" Type="http://schemas.openxmlformats.org/officeDocument/2006/relationships/oleObject" Target="embeddings/oleObject1212.bin"/><Relationship Id="rId3400" Type="http://schemas.openxmlformats.org/officeDocument/2006/relationships/oleObject" Target="embeddings/oleObject1688.bin"/><Relationship Id="rId321" Type="http://schemas.openxmlformats.org/officeDocument/2006/relationships/oleObject" Target="embeddings/oleObject150.bin"/><Relationship Id="rId419" Type="http://schemas.openxmlformats.org/officeDocument/2006/relationships/image" Target="media/image202.wmf"/><Relationship Id="rId626" Type="http://schemas.openxmlformats.org/officeDocument/2006/relationships/oleObject" Target="embeddings/oleObject302.bin"/><Relationship Id="rId973" Type="http://schemas.openxmlformats.org/officeDocument/2006/relationships/oleObject" Target="embeddings/oleObject476.bin"/><Relationship Id="rId1049" Type="http://schemas.openxmlformats.org/officeDocument/2006/relationships/oleObject" Target="embeddings/oleObject514.bin"/><Relationship Id="rId1256" Type="http://schemas.openxmlformats.org/officeDocument/2006/relationships/image" Target="media/image620.wmf"/><Relationship Id="rId2002" Type="http://schemas.openxmlformats.org/officeDocument/2006/relationships/image" Target="media/image994.wmf"/><Relationship Id="rId2307" Type="http://schemas.openxmlformats.org/officeDocument/2006/relationships/oleObject" Target="embeddings/oleObject1139.bin"/><Relationship Id="rId2654" Type="http://schemas.openxmlformats.org/officeDocument/2006/relationships/image" Target="media/image1320.wmf"/><Relationship Id="rId2861" Type="http://schemas.openxmlformats.org/officeDocument/2006/relationships/oleObject" Target="embeddings/oleObject1419.bin"/><Relationship Id="rId2959" Type="http://schemas.openxmlformats.org/officeDocument/2006/relationships/oleObject" Target="embeddings/oleObject1468.bin"/><Relationship Id="rId833" Type="http://schemas.openxmlformats.org/officeDocument/2006/relationships/oleObject" Target="embeddings/oleObject406.bin"/><Relationship Id="rId1116" Type="http://schemas.openxmlformats.org/officeDocument/2006/relationships/image" Target="media/image550.wmf"/><Relationship Id="rId1463" Type="http://schemas.openxmlformats.org/officeDocument/2006/relationships/oleObject" Target="embeddings/oleObject720.bin"/><Relationship Id="rId1670" Type="http://schemas.openxmlformats.org/officeDocument/2006/relationships/image" Target="media/image828.wmf"/><Relationship Id="rId1768" Type="http://schemas.openxmlformats.org/officeDocument/2006/relationships/image" Target="media/image877.wmf"/><Relationship Id="rId2514" Type="http://schemas.openxmlformats.org/officeDocument/2006/relationships/image" Target="media/image1250.wmf"/><Relationship Id="rId2721" Type="http://schemas.openxmlformats.org/officeDocument/2006/relationships/oleObject" Target="embeddings/oleObject1349.bin"/><Relationship Id="rId2819" Type="http://schemas.openxmlformats.org/officeDocument/2006/relationships/oleObject" Target="embeddings/oleObject1398.bin"/><Relationship Id="rId900" Type="http://schemas.openxmlformats.org/officeDocument/2006/relationships/image" Target="media/image442.wmf"/><Relationship Id="rId1323" Type="http://schemas.openxmlformats.org/officeDocument/2006/relationships/oleObject" Target="embeddings/oleObject650.bin"/><Relationship Id="rId1530" Type="http://schemas.openxmlformats.org/officeDocument/2006/relationships/image" Target="media/image758.wmf"/><Relationship Id="rId1628" Type="http://schemas.openxmlformats.org/officeDocument/2006/relationships/image" Target="media/image807.wmf"/><Relationship Id="rId1975" Type="http://schemas.openxmlformats.org/officeDocument/2006/relationships/oleObject" Target="embeddings/oleObject976.bin"/><Relationship Id="rId3190" Type="http://schemas.openxmlformats.org/officeDocument/2006/relationships/image" Target="media/image1588.wmf"/><Relationship Id="rId1835" Type="http://schemas.openxmlformats.org/officeDocument/2006/relationships/oleObject" Target="embeddings/oleObject906.bin"/><Relationship Id="rId3050" Type="http://schemas.openxmlformats.org/officeDocument/2006/relationships/image" Target="media/image1518.wmf"/><Relationship Id="rId3288" Type="http://schemas.openxmlformats.org/officeDocument/2006/relationships/oleObject" Target="embeddings/oleObject1632.bin"/><Relationship Id="rId3495" Type="http://schemas.openxmlformats.org/officeDocument/2006/relationships/image" Target="media/image1741.wmf"/><Relationship Id="rId1902" Type="http://schemas.openxmlformats.org/officeDocument/2006/relationships/image" Target="media/image944.wmf"/><Relationship Id="rId2097" Type="http://schemas.openxmlformats.org/officeDocument/2006/relationships/oleObject" Target="embeddings/oleObject1037.bin"/><Relationship Id="rId3148" Type="http://schemas.openxmlformats.org/officeDocument/2006/relationships/image" Target="media/image1567.wmf"/><Relationship Id="rId3355" Type="http://schemas.openxmlformats.org/officeDocument/2006/relationships/image" Target="media/image1671.wmf"/><Relationship Id="rId3562" Type="http://schemas.openxmlformats.org/officeDocument/2006/relationships/oleObject" Target="embeddings/oleObject1769.bin"/><Relationship Id="rId276" Type="http://schemas.openxmlformats.org/officeDocument/2006/relationships/image" Target="media/image131.wmf"/><Relationship Id="rId483" Type="http://schemas.openxmlformats.org/officeDocument/2006/relationships/image" Target="media/image234.wmf"/><Relationship Id="rId690" Type="http://schemas.openxmlformats.org/officeDocument/2006/relationships/oleObject" Target="embeddings/oleObject334.bin"/><Relationship Id="rId2164" Type="http://schemas.openxmlformats.org/officeDocument/2006/relationships/image" Target="media/image1075.wmf"/><Relationship Id="rId2371" Type="http://schemas.openxmlformats.org/officeDocument/2006/relationships/oleObject" Target="embeddings/oleObject1171.bin"/><Relationship Id="rId3008" Type="http://schemas.openxmlformats.org/officeDocument/2006/relationships/image" Target="media/image1497.wmf"/><Relationship Id="rId3215" Type="http://schemas.openxmlformats.org/officeDocument/2006/relationships/image" Target="media/image1601.wmf"/><Relationship Id="rId3422" Type="http://schemas.openxmlformats.org/officeDocument/2006/relationships/oleObject" Target="embeddings/oleObject1699.bin"/><Relationship Id="rId136" Type="http://schemas.openxmlformats.org/officeDocument/2006/relationships/oleObject" Target="embeddings/oleObject58.bin"/><Relationship Id="rId343" Type="http://schemas.openxmlformats.org/officeDocument/2006/relationships/oleObject" Target="embeddings/oleObject161.bin"/><Relationship Id="rId550" Type="http://schemas.openxmlformats.org/officeDocument/2006/relationships/oleObject" Target="embeddings/oleObject264.bin"/><Relationship Id="rId788" Type="http://schemas.openxmlformats.org/officeDocument/2006/relationships/image" Target="media/image386.wmf"/><Relationship Id="rId995" Type="http://schemas.openxmlformats.org/officeDocument/2006/relationships/oleObject" Target="embeddings/oleObject487.bin"/><Relationship Id="rId1180" Type="http://schemas.openxmlformats.org/officeDocument/2006/relationships/image" Target="media/image582.wmf"/><Relationship Id="rId2024" Type="http://schemas.openxmlformats.org/officeDocument/2006/relationships/image" Target="media/image1005.wmf"/><Relationship Id="rId2231" Type="http://schemas.openxmlformats.org/officeDocument/2006/relationships/image" Target="media/image1111.wmf"/><Relationship Id="rId2469" Type="http://schemas.openxmlformats.org/officeDocument/2006/relationships/oleObject" Target="embeddings/oleObject1223.bin"/><Relationship Id="rId2676" Type="http://schemas.openxmlformats.org/officeDocument/2006/relationships/image" Target="media/image1331.wmf"/><Relationship Id="rId2883" Type="http://schemas.openxmlformats.org/officeDocument/2006/relationships/oleObject" Target="embeddings/oleObject1430.bin"/><Relationship Id="rId203" Type="http://schemas.openxmlformats.org/officeDocument/2006/relationships/oleObject" Target="embeddings/oleObject91.bin"/><Relationship Id="rId648" Type="http://schemas.openxmlformats.org/officeDocument/2006/relationships/oleObject" Target="embeddings/oleObject313.bin"/><Relationship Id="rId855" Type="http://schemas.openxmlformats.org/officeDocument/2006/relationships/oleObject" Target="embeddings/oleObject417.bin"/><Relationship Id="rId1040" Type="http://schemas.openxmlformats.org/officeDocument/2006/relationships/image" Target="media/image512.wmf"/><Relationship Id="rId1278" Type="http://schemas.openxmlformats.org/officeDocument/2006/relationships/image" Target="media/image631.wmf"/><Relationship Id="rId1485" Type="http://schemas.openxmlformats.org/officeDocument/2006/relationships/oleObject" Target="embeddings/oleObject731.bin"/><Relationship Id="rId1692" Type="http://schemas.openxmlformats.org/officeDocument/2006/relationships/image" Target="media/image839.wmf"/><Relationship Id="rId2329" Type="http://schemas.openxmlformats.org/officeDocument/2006/relationships/oleObject" Target="embeddings/oleObject1150.bin"/><Relationship Id="rId2536" Type="http://schemas.openxmlformats.org/officeDocument/2006/relationships/image" Target="media/image1261.wmf"/><Relationship Id="rId2743" Type="http://schemas.openxmlformats.org/officeDocument/2006/relationships/oleObject" Target="embeddings/oleObject1360.bin"/><Relationship Id="rId410" Type="http://schemas.openxmlformats.org/officeDocument/2006/relationships/oleObject" Target="embeddings/oleObject194.bin"/><Relationship Id="rId508" Type="http://schemas.openxmlformats.org/officeDocument/2006/relationships/oleObject" Target="embeddings/oleObject243.bin"/><Relationship Id="rId715" Type="http://schemas.openxmlformats.org/officeDocument/2006/relationships/oleObject" Target="embeddings/oleObject347.bin"/><Relationship Id="rId922" Type="http://schemas.openxmlformats.org/officeDocument/2006/relationships/image" Target="media/image453.wmf"/><Relationship Id="rId1138" Type="http://schemas.openxmlformats.org/officeDocument/2006/relationships/image" Target="media/image561.wmf"/><Relationship Id="rId1345" Type="http://schemas.openxmlformats.org/officeDocument/2006/relationships/oleObject" Target="embeddings/oleObject661.bin"/><Relationship Id="rId1552" Type="http://schemas.openxmlformats.org/officeDocument/2006/relationships/image" Target="media/image769.wmf"/><Relationship Id="rId1997" Type="http://schemas.openxmlformats.org/officeDocument/2006/relationships/oleObject" Target="embeddings/oleObject987.bin"/><Relationship Id="rId2603" Type="http://schemas.openxmlformats.org/officeDocument/2006/relationships/oleObject" Target="embeddings/oleObject1290.bin"/><Relationship Id="rId2950" Type="http://schemas.openxmlformats.org/officeDocument/2006/relationships/image" Target="media/image1468.emf"/><Relationship Id="rId1205" Type="http://schemas.openxmlformats.org/officeDocument/2006/relationships/oleObject" Target="embeddings/oleObject592.bin"/><Relationship Id="rId1857" Type="http://schemas.openxmlformats.org/officeDocument/2006/relationships/oleObject" Target="embeddings/oleObject917.bin"/><Relationship Id="rId2810" Type="http://schemas.openxmlformats.org/officeDocument/2006/relationships/image" Target="media/image1398.emf"/><Relationship Id="rId2908" Type="http://schemas.openxmlformats.org/officeDocument/2006/relationships/image" Target="media/image1447.wmf"/><Relationship Id="rId51" Type="http://schemas.openxmlformats.org/officeDocument/2006/relationships/image" Target="media/image18.wmf"/><Relationship Id="rId1412" Type="http://schemas.openxmlformats.org/officeDocument/2006/relationships/image" Target="media/image699.wmf"/><Relationship Id="rId1717" Type="http://schemas.openxmlformats.org/officeDocument/2006/relationships/oleObject" Target="embeddings/oleObject847.bin"/><Relationship Id="rId1924" Type="http://schemas.openxmlformats.org/officeDocument/2006/relationships/image" Target="media/image955.wmf"/><Relationship Id="rId3072" Type="http://schemas.openxmlformats.org/officeDocument/2006/relationships/image" Target="media/image1529.wmf"/><Relationship Id="rId3377" Type="http://schemas.openxmlformats.org/officeDocument/2006/relationships/image" Target="media/image1682.wmf"/><Relationship Id="rId298" Type="http://schemas.openxmlformats.org/officeDocument/2006/relationships/image" Target="media/image142.wmf"/><Relationship Id="rId3584" Type="http://schemas.openxmlformats.org/officeDocument/2006/relationships/oleObject" Target="embeddings/oleObject1780.bin"/><Relationship Id="rId158" Type="http://schemas.openxmlformats.org/officeDocument/2006/relationships/image" Target="media/image72.wmf"/><Relationship Id="rId2186" Type="http://schemas.openxmlformats.org/officeDocument/2006/relationships/image" Target="media/image1086.wmf"/><Relationship Id="rId2393" Type="http://schemas.openxmlformats.org/officeDocument/2006/relationships/oleObject" Target="embeddings/oleObject1182.bin"/><Relationship Id="rId2698" Type="http://schemas.openxmlformats.org/officeDocument/2006/relationships/image" Target="media/image1342.wmf"/><Relationship Id="rId3237" Type="http://schemas.openxmlformats.org/officeDocument/2006/relationships/image" Target="media/image1612.wmf"/><Relationship Id="rId3444" Type="http://schemas.openxmlformats.org/officeDocument/2006/relationships/oleObject" Target="embeddings/oleObject1710.bin"/><Relationship Id="rId365" Type="http://schemas.openxmlformats.org/officeDocument/2006/relationships/image" Target="media/image175.wmf"/><Relationship Id="rId572" Type="http://schemas.openxmlformats.org/officeDocument/2006/relationships/oleObject" Target="embeddings/oleObject275.bin"/><Relationship Id="rId2046" Type="http://schemas.openxmlformats.org/officeDocument/2006/relationships/image" Target="media/image1016.wmf"/><Relationship Id="rId2253" Type="http://schemas.openxmlformats.org/officeDocument/2006/relationships/oleObject" Target="embeddings/oleObject1112.bin"/><Relationship Id="rId2460" Type="http://schemas.openxmlformats.org/officeDocument/2006/relationships/image" Target="media/image1223.wmf"/><Relationship Id="rId3304" Type="http://schemas.openxmlformats.org/officeDocument/2006/relationships/oleObject" Target="embeddings/oleObject1640.bin"/><Relationship Id="rId3511" Type="http://schemas.openxmlformats.org/officeDocument/2006/relationships/image" Target="media/image1749.wmf"/><Relationship Id="rId225" Type="http://schemas.openxmlformats.org/officeDocument/2006/relationships/oleObject" Target="embeddings/oleObject102.bin"/><Relationship Id="rId432" Type="http://schemas.openxmlformats.org/officeDocument/2006/relationships/oleObject" Target="embeddings/oleObject205.bin"/><Relationship Id="rId877" Type="http://schemas.openxmlformats.org/officeDocument/2006/relationships/oleObject" Target="embeddings/oleObject428.bin"/><Relationship Id="rId1062" Type="http://schemas.openxmlformats.org/officeDocument/2006/relationships/image" Target="media/image523.wmf"/><Relationship Id="rId2113" Type="http://schemas.openxmlformats.org/officeDocument/2006/relationships/oleObject" Target="embeddings/oleObject1045.bin"/><Relationship Id="rId2320" Type="http://schemas.openxmlformats.org/officeDocument/2006/relationships/image" Target="media/image1156.wmf"/><Relationship Id="rId2558" Type="http://schemas.openxmlformats.org/officeDocument/2006/relationships/image" Target="media/image1272.wmf"/><Relationship Id="rId2765" Type="http://schemas.openxmlformats.org/officeDocument/2006/relationships/oleObject" Target="embeddings/oleObject1371.bin"/><Relationship Id="rId2972" Type="http://schemas.openxmlformats.org/officeDocument/2006/relationships/image" Target="media/image1479.wmf"/><Relationship Id="rId3609" Type="http://schemas.openxmlformats.org/officeDocument/2006/relationships/image" Target="media/image1798.wmf"/><Relationship Id="rId737" Type="http://schemas.openxmlformats.org/officeDocument/2006/relationships/oleObject" Target="embeddings/oleObject358.bin"/><Relationship Id="rId944" Type="http://schemas.openxmlformats.org/officeDocument/2006/relationships/image" Target="media/image464.wmf"/><Relationship Id="rId1367" Type="http://schemas.openxmlformats.org/officeDocument/2006/relationships/oleObject" Target="embeddings/oleObject672.bin"/><Relationship Id="rId1574" Type="http://schemas.openxmlformats.org/officeDocument/2006/relationships/image" Target="media/image780.wmf"/><Relationship Id="rId1781" Type="http://schemas.openxmlformats.org/officeDocument/2006/relationships/oleObject" Target="embeddings/oleObject879.bin"/><Relationship Id="rId2418" Type="http://schemas.openxmlformats.org/officeDocument/2006/relationships/oleObject" Target="embeddings/oleObject1197.bin"/><Relationship Id="rId2625" Type="http://schemas.openxmlformats.org/officeDocument/2006/relationships/oleObject" Target="embeddings/oleObject1301.bin"/><Relationship Id="rId2832" Type="http://schemas.openxmlformats.org/officeDocument/2006/relationships/image" Target="media/image1409.wmf"/><Relationship Id="rId73" Type="http://schemas.openxmlformats.org/officeDocument/2006/relationships/image" Target="media/image29.wmf"/><Relationship Id="rId804" Type="http://schemas.openxmlformats.org/officeDocument/2006/relationships/image" Target="media/image394.wmf"/><Relationship Id="rId1227" Type="http://schemas.openxmlformats.org/officeDocument/2006/relationships/oleObject" Target="embeddings/oleObject603.bin"/><Relationship Id="rId1434" Type="http://schemas.openxmlformats.org/officeDocument/2006/relationships/image" Target="media/image710.wmf"/><Relationship Id="rId1641" Type="http://schemas.openxmlformats.org/officeDocument/2006/relationships/oleObject" Target="embeddings/oleObject809.bin"/><Relationship Id="rId1879" Type="http://schemas.openxmlformats.org/officeDocument/2006/relationships/oleObject" Target="embeddings/oleObject928.bin"/><Relationship Id="rId3094" Type="http://schemas.openxmlformats.org/officeDocument/2006/relationships/image" Target="media/image1540.wmf"/><Relationship Id="rId1501" Type="http://schemas.openxmlformats.org/officeDocument/2006/relationships/oleObject" Target="embeddings/oleObject739.bin"/><Relationship Id="rId1739" Type="http://schemas.openxmlformats.org/officeDocument/2006/relationships/oleObject" Target="embeddings/oleObject858.bin"/><Relationship Id="rId1946" Type="http://schemas.openxmlformats.org/officeDocument/2006/relationships/image" Target="media/image966.wmf"/><Relationship Id="rId3399" Type="http://schemas.openxmlformats.org/officeDocument/2006/relationships/image" Target="media/image1693.wmf"/><Relationship Id="rId1806" Type="http://schemas.openxmlformats.org/officeDocument/2006/relationships/image" Target="media/image896.wmf"/><Relationship Id="rId3161" Type="http://schemas.openxmlformats.org/officeDocument/2006/relationships/oleObject" Target="embeddings/oleObject1569.bin"/><Relationship Id="rId3259" Type="http://schemas.openxmlformats.org/officeDocument/2006/relationships/image" Target="media/image1623.wmf"/><Relationship Id="rId3466" Type="http://schemas.openxmlformats.org/officeDocument/2006/relationships/oleObject" Target="embeddings/oleObject1721.bin"/><Relationship Id="rId387" Type="http://schemas.openxmlformats.org/officeDocument/2006/relationships/image" Target="media/image186.wmf"/><Relationship Id="rId594" Type="http://schemas.openxmlformats.org/officeDocument/2006/relationships/oleObject" Target="embeddings/oleObject286.bin"/><Relationship Id="rId2068" Type="http://schemas.openxmlformats.org/officeDocument/2006/relationships/image" Target="media/image1027.wmf"/><Relationship Id="rId2275" Type="http://schemas.openxmlformats.org/officeDocument/2006/relationships/oleObject" Target="embeddings/oleObject1123.bin"/><Relationship Id="rId3021" Type="http://schemas.openxmlformats.org/officeDocument/2006/relationships/oleObject" Target="embeddings/oleObject1499.bin"/><Relationship Id="rId3119" Type="http://schemas.openxmlformats.org/officeDocument/2006/relationships/oleObject" Target="embeddings/oleObject1548.bin"/><Relationship Id="rId3326" Type="http://schemas.openxmlformats.org/officeDocument/2006/relationships/oleObject" Target="embeddings/oleObject1651.bin"/><Relationship Id="rId247" Type="http://schemas.openxmlformats.org/officeDocument/2006/relationships/oleObject" Target="embeddings/oleObject113.bin"/><Relationship Id="rId899" Type="http://schemas.openxmlformats.org/officeDocument/2006/relationships/oleObject" Target="embeddings/oleObject439.bin"/><Relationship Id="rId1084" Type="http://schemas.openxmlformats.org/officeDocument/2006/relationships/image" Target="media/image534.wmf"/><Relationship Id="rId2482" Type="http://schemas.openxmlformats.org/officeDocument/2006/relationships/image" Target="media/image1234.wmf"/><Relationship Id="rId2787" Type="http://schemas.openxmlformats.org/officeDocument/2006/relationships/oleObject" Target="embeddings/oleObject1382.bin"/><Relationship Id="rId3533" Type="http://schemas.openxmlformats.org/officeDocument/2006/relationships/image" Target="media/image1760.wmf"/><Relationship Id="rId107" Type="http://schemas.openxmlformats.org/officeDocument/2006/relationships/image" Target="media/image46.wmf"/><Relationship Id="rId454" Type="http://schemas.openxmlformats.org/officeDocument/2006/relationships/oleObject" Target="embeddings/oleObject216.bin"/><Relationship Id="rId661" Type="http://schemas.openxmlformats.org/officeDocument/2006/relationships/image" Target="media/image323.wmf"/><Relationship Id="rId759" Type="http://schemas.openxmlformats.org/officeDocument/2006/relationships/oleObject" Target="embeddings/oleObject369.bin"/><Relationship Id="rId966" Type="http://schemas.openxmlformats.org/officeDocument/2006/relationships/image" Target="media/image475.wmf"/><Relationship Id="rId1291" Type="http://schemas.openxmlformats.org/officeDocument/2006/relationships/oleObject" Target="embeddings/oleObject634.bin"/><Relationship Id="rId1389" Type="http://schemas.openxmlformats.org/officeDocument/2006/relationships/oleObject" Target="embeddings/oleObject683.bin"/><Relationship Id="rId1596" Type="http://schemas.openxmlformats.org/officeDocument/2006/relationships/image" Target="media/image791.wmf"/><Relationship Id="rId2135" Type="http://schemas.openxmlformats.org/officeDocument/2006/relationships/oleObject" Target="embeddings/oleObject1056.bin"/><Relationship Id="rId2342" Type="http://schemas.openxmlformats.org/officeDocument/2006/relationships/image" Target="media/image1167.wmf"/><Relationship Id="rId2647" Type="http://schemas.openxmlformats.org/officeDocument/2006/relationships/oleObject" Target="embeddings/oleObject1312.bin"/><Relationship Id="rId2994" Type="http://schemas.openxmlformats.org/officeDocument/2006/relationships/image" Target="media/image1490.wmf"/><Relationship Id="rId3600" Type="http://schemas.openxmlformats.org/officeDocument/2006/relationships/oleObject" Target="embeddings/oleObject1788.bin"/><Relationship Id="rId314" Type="http://schemas.openxmlformats.org/officeDocument/2006/relationships/image" Target="media/image150.wmf"/><Relationship Id="rId521" Type="http://schemas.openxmlformats.org/officeDocument/2006/relationships/image" Target="media/image253.wmf"/><Relationship Id="rId619" Type="http://schemas.openxmlformats.org/officeDocument/2006/relationships/image" Target="media/image302.wmf"/><Relationship Id="rId1151" Type="http://schemas.openxmlformats.org/officeDocument/2006/relationships/oleObject" Target="embeddings/oleObject565.bin"/><Relationship Id="rId1249" Type="http://schemas.openxmlformats.org/officeDocument/2006/relationships/oleObject" Target="embeddings/oleObject614.bin"/><Relationship Id="rId2202" Type="http://schemas.openxmlformats.org/officeDocument/2006/relationships/image" Target="media/image1096.png"/><Relationship Id="rId2854" Type="http://schemas.openxmlformats.org/officeDocument/2006/relationships/image" Target="media/image1420.wmf"/><Relationship Id="rId95" Type="http://schemas.openxmlformats.org/officeDocument/2006/relationships/image" Target="media/image40.wmf"/><Relationship Id="rId826" Type="http://schemas.openxmlformats.org/officeDocument/2006/relationships/image" Target="media/image405.wmf"/><Relationship Id="rId1011" Type="http://schemas.openxmlformats.org/officeDocument/2006/relationships/oleObject" Target="embeddings/oleObject495.bin"/><Relationship Id="rId1109" Type="http://schemas.openxmlformats.org/officeDocument/2006/relationships/oleObject" Target="embeddings/oleObject544.bin"/><Relationship Id="rId1456" Type="http://schemas.openxmlformats.org/officeDocument/2006/relationships/image" Target="media/image721.wmf"/><Relationship Id="rId1663" Type="http://schemas.openxmlformats.org/officeDocument/2006/relationships/oleObject" Target="embeddings/oleObject820.bin"/><Relationship Id="rId1870" Type="http://schemas.openxmlformats.org/officeDocument/2006/relationships/image" Target="media/image928.wmf"/><Relationship Id="rId1968" Type="http://schemas.openxmlformats.org/officeDocument/2006/relationships/image" Target="media/image977.wmf"/><Relationship Id="rId2507" Type="http://schemas.openxmlformats.org/officeDocument/2006/relationships/oleObject" Target="embeddings/oleObject1242.bin"/><Relationship Id="rId2714" Type="http://schemas.openxmlformats.org/officeDocument/2006/relationships/image" Target="media/image1350.emf"/><Relationship Id="rId2921" Type="http://schemas.openxmlformats.org/officeDocument/2006/relationships/oleObject" Target="embeddings/oleObject1449.bin"/><Relationship Id="rId1316" Type="http://schemas.openxmlformats.org/officeDocument/2006/relationships/image" Target="media/image651.wmf"/><Relationship Id="rId1523" Type="http://schemas.openxmlformats.org/officeDocument/2006/relationships/oleObject" Target="embeddings/oleObject750.bin"/><Relationship Id="rId1730" Type="http://schemas.openxmlformats.org/officeDocument/2006/relationships/image" Target="media/image858.wmf"/><Relationship Id="rId3183" Type="http://schemas.openxmlformats.org/officeDocument/2006/relationships/oleObject" Target="embeddings/oleObject1580.bin"/><Relationship Id="rId3390" Type="http://schemas.openxmlformats.org/officeDocument/2006/relationships/oleObject" Target="embeddings/oleObject1683.bin"/><Relationship Id="rId22" Type="http://schemas.openxmlformats.org/officeDocument/2006/relationships/oleObject" Target="embeddings/oleObject1.bin"/><Relationship Id="rId1828" Type="http://schemas.openxmlformats.org/officeDocument/2006/relationships/image" Target="media/image907.wmf"/><Relationship Id="rId3043" Type="http://schemas.openxmlformats.org/officeDocument/2006/relationships/oleObject" Target="embeddings/oleObject1510.bin"/><Relationship Id="rId3250" Type="http://schemas.openxmlformats.org/officeDocument/2006/relationships/oleObject" Target="embeddings/oleObject1613.bin"/><Relationship Id="rId3488" Type="http://schemas.openxmlformats.org/officeDocument/2006/relationships/oleObject" Target="embeddings/oleObject1732.bin"/><Relationship Id="rId171" Type="http://schemas.openxmlformats.org/officeDocument/2006/relationships/oleObject" Target="embeddings/oleObject75.bin"/><Relationship Id="rId2297" Type="http://schemas.openxmlformats.org/officeDocument/2006/relationships/oleObject" Target="embeddings/oleObject1134.bin"/><Relationship Id="rId3348" Type="http://schemas.openxmlformats.org/officeDocument/2006/relationships/oleObject" Target="embeddings/oleObject1662.bin"/><Relationship Id="rId3555" Type="http://schemas.openxmlformats.org/officeDocument/2006/relationships/image" Target="media/image1771.wmf"/><Relationship Id="rId269" Type="http://schemas.openxmlformats.org/officeDocument/2006/relationships/oleObject" Target="embeddings/oleObject124.bin"/><Relationship Id="rId476" Type="http://schemas.openxmlformats.org/officeDocument/2006/relationships/oleObject" Target="embeddings/oleObject227.bin"/><Relationship Id="rId683" Type="http://schemas.openxmlformats.org/officeDocument/2006/relationships/image" Target="media/image334.wmf"/><Relationship Id="rId890" Type="http://schemas.openxmlformats.org/officeDocument/2006/relationships/image" Target="media/image437.wmf"/><Relationship Id="rId2157" Type="http://schemas.openxmlformats.org/officeDocument/2006/relationships/oleObject" Target="embeddings/oleObject1067.bin"/><Relationship Id="rId2364" Type="http://schemas.openxmlformats.org/officeDocument/2006/relationships/image" Target="media/image1178.wmf"/><Relationship Id="rId2571" Type="http://schemas.openxmlformats.org/officeDocument/2006/relationships/oleObject" Target="embeddings/oleObject1274.bin"/><Relationship Id="rId3110" Type="http://schemas.openxmlformats.org/officeDocument/2006/relationships/image" Target="media/image1548.wmf"/><Relationship Id="rId3208" Type="http://schemas.openxmlformats.org/officeDocument/2006/relationships/oleObject" Target="embeddings/oleObject1592.bin"/><Relationship Id="rId3415" Type="http://schemas.openxmlformats.org/officeDocument/2006/relationships/image" Target="media/image1701.wmf"/><Relationship Id="rId129" Type="http://schemas.openxmlformats.org/officeDocument/2006/relationships/image" Target="media/image57.wmf"/><Relationship Id="rId336" Type="http://schemas.openxmlformats.org/officeDocument/2006/relationships/image" Target="media/image161.wmf"/><Relationship Id="rId543" Type="http://schemas.openxmlformats.org/officeDocument/2006/relationships/image" Target="media/image264.wmf"/><Relationship Id="rId988" Type="http://schemas.openxmlformats.org/officeDocument/2006/relationships/image" Target="media/image486.wmf"/><Relationship Id="rId1173" Type="http://schemas.openxmlformats.org/officeDocument/2006/relationships/oleObject" Target="embeddings/oleObject576.bin"/><Relationship Id="rId1380" Type="http://schemas.openxmlformats.org/officeDocument/2006/relationships/image" Target="media/image683.wmf"/><Relationship Id="rId2017" Type="http://schemas.openxmlformats.org/officeDocument/2006/relationships/oleObject" Target="embeddings/oleObject997.bin"/><Relationship Id="rId2224" Type="http://schemas.openxmlformats.org/officeDocument/2006/relationships/oleObject" Target="embeddings/oleObject1098.bin"/><Relationship Id="rId2669" Type="http://schemas.openxmlformats.org/officeDocument/2006/relationships/oleObject" Target="embeddings/oleObject1323.bin"/><Relationship Id="rId2876" Type="http://schemas.openxmlformats.org/officeDocument/2006/relationships/image" Target="media/image1431.wmf"/><Relationship Id="rId3622" Type="http://schemas.openxmlformats.org/officeDocument/2006/relationships/oleObject" Target="embeddings/oleObject1799.bin"/><Relationship Id="rId403" Type="http://schemas.openxmlformats.org/officeDocument/2006/relationships/image" Target="media/image194.wmf"/><Relationship Id="rId750" Type="http://schemas.openxmlformats.org/officeDocument/2006/relationships/image" Target="media/image367.wmf"/><Relationship Id="rId848" Type="http://schemas.openxmlformats.org/officeDocument/2006/relationships/image" Target="media/image416.wmf"/><Relationship Id="rId1033" Type="http://schemas.openxmlformats.org/officeDocument/2006/relationships/oleObject" Target="embeddings/oleObject506.bin"/><Relationship Id="rId1478" Type="http://schemas.openxmlformats.org/officeDocument/2006/relationships/image" Target="media/image732.wmf"/><Relationship Id="rId1685" Type="http://schemas.openxmlformats.org/officeDocument/2006/relationships/oleObject" Target="embeddings/oleObject831.bin"/><Relationship Id="rId1892" Type="http://schemas.openxmlformats.org/officeDocument/2006/relationships/image" Target="media/image939.wmf"/><Relationship Id="rId2431" Type="http://schemas.openxmlformats.org/officeDocument/2006/relationships/oleObject" Target="embeddings/oleObject1204.bin"/><Relationship Id="rId2529" Type="http://schemas.openxmlformats.org/officeDocument/2006/relationships/oleObject" Target="embeddings/oleObject1253.bin"/><Relationship Id="rId2736" Type="http://schemas.openxmlformats.org/officeDocument/2006/relationships/image" Target="media/image1361.emf"/><Relationship Id="rId610" Type="http://schemas.openxmlformats.org/officeDocument/2006/relationships/oleObject" Target="embeddings/oleObject294.bin"/><Relationship Id="rId708" Type="http://schemas.openxmlformats.org/officeDocument/2006/relationships/image" Target="media/image346.wmf"/><Relationship Id="rId915" Type="http://schemas.openxmlformats.org/officeDocument/2006/relationships/oleObject" Target="embeddings/oleObject447.bin"/><Relationship Id="rId1240" Type="http://schemas.openxmlformats.org/officeDocument/2006/relationships/image" Target="media/image612.wmf"/><Relationship Id="rId1338" Type="http://schemas.openxmlformats.org/officeDocument/2006/relationships/image" Target="media/image662.wmf"/><Relationship Id="rId1545" Type="http://schemas.openxmlformats.org/officeDocument/2006/relationships/oleObject" Target="embeddings/oleObject761.bin"/><Relationship Id="rId2943" Type="http://schemas.openxmlformats.org/officeDocument/2006/relationships/oleObject" Target="embeddings/oleObject1460.bin"/><Relationship Id="rId1100" Type="http://schemas.openxmlformats.org/officeDocument/2006/relationships/image" Target="media/image542.wmf"/><Relationship Id="rId1405" Type="http://schemas.openxmlformats.org/officeDocument/2006/relationships/oleObject" Target="embeddings/oleObject691.bin"/><Relationship Id="rId1752" Type="http://schemas.openxmlformats.org/officeDocument/2006/relationships/image" Target="media/image869.wmf"/><Relationship Id="rId2803" Type="http://schemas.openxmlformats.org/officeDocument/2006/relationships/oleObject" Target="embeddings/oleObject1390.bin"/><Relationship Id="rId44" Type="http://schemas.openxmlformats.org/officeDocument/2006/relationships/oleObject" Target="embeddings/oleObject12.bin"/><Relationship Id="rId1612" Type="http://schemas.openxmlformats.org/officeDocument/2006/relationships/image" Target="media/image799.wmf"/><Relationship Id="rId1917" Type="http://schemas.openxmlformats.org/officeDocument/2006/relationships/oleObject" Target="embeddings/oleObject947.bin"/><Relationship Id="rId3065" Type="http://schemas.openxmlformats.org/officeDocument/2006/relationships/oleObject" Target="embeddings/oleObject1521.bin"/><Relationship Id="rId3272" Type="http://schemas.openxmlformats.org/officeDocument/2006/relationships/oleObject" Target="embeddings/oleObject1624.bin"/><Relationship Id="rId193" Type="http://schemas.openxmlformats.org/officeDocument/2006/relationships/oleObject" Target="embeddings/oleObject86.bin"/><Relationship Id="rId498" Type="http://schemas.openxmlformats.org/officeDocument/2006/relationships/oleObject" Target="embeddings/oleObject238.bin"/><Relationship Id="rId2081" Type="http://schemas.openxmlformats.org/officeDocument/2006/relationships/oleObject" Target="embeddings/oleObject1029.bin"/><Relationship Id="rId2179" Type="http://schemas.openxmlformats.org/officeDocument/2006/relationships/oleObject" Target="embeddings/oleObject1078.bin"/><Relationship Id="rId3132" Type="http://schemas.openxmlformats.org/officeDocument/2006/relationships/image" Target="media/image1559.wmf"/><Relationship Id="rId3577" Type="http://schemas.openxmlformats.org/officeDocument/2006/relationships/image" Target="media/image1782.wmf"/><Relationship Id="rId260" Type="http://schemas.openxmlformats.org/officeDocument/2006/relationships/image" Target="media/image123.wmf"/><Relationship Id="rId2386" Type="http://schemas.openxmlformats.org/officeDocument/2006/relationships/image" Target="media/image1189.wmf"/><Relationship Id="rId2593" Type="http://schemas.openxmlformats.org/officeDocument/2006/relationships/oleObject" Target="embeddings/oleObject1285.bin"/><Relationship Id="rId3437" Type="http://schemas.openxmlformats.org/officeDocument/2006/relationships/image" Target="media/image1712.wmf"/><Relationship Id="rId120" Type="http://schemas.openxmlformats.org/officeDocument/2006/relationships/oleObject" Target="embeddings/oleObject50.bin"/><Relationship Id="rId358" Type="http://schemas.openxmlformats.org/officeDocument/2006/relationships/comments" Target="comments.xml"/><Relationship Id="rId565" Type="http://schemas.openxmlformats.org/officeDocument/2006/relationships/image" Target="media/image275.wmf"/><Relationship Id="rId772" Type="http://schemas.openxmlformats.org/officeDocument/2006/relationships/image" Target="media/image378.wmf"/><Relationship Id="rId1195" Type="http://schemas.openxmlformats.org/officeDocument/2006/relationships/oleObject" Target="embeddings/oleObject587.bin"/><Relationship Id="rId2039" Type="http://schemas.openxmlformats.org/officeDocument/2006/relationships/oleObject" Target="embeddings/oleObject1008.bin"/><Relationship Id="rId2246" Type="http://schemas.openxmlformats.org/officeDocument/2006/relationships/image" Target="media/image1119.wmf"/><Relationship Id="rId2453" Type="http://schemas.openxmlformats.org/officeDocument/2006/relationships/oleObject" Target="embeddings/oleObject1215.bin"/><Relationship Id="rId2660" Type="http://schemas.openxmlformats.org/officeDocument/2006/relationships/image" Target="media/image1323.wmf"/><Relationship Id="rId2898" Type="http://schemas.openxmlformats.org/officeDocument/2006/relationships/image" Target="media/image1442.wmf"/><Relationship Id="rId3504" Type="http://schemas.openxmlformats.org/officeDocument/2006/relationships/oleObject" Target="embeddings/oleObject1740.bin"/><Relationship Id="rId218" Type="http://schemas.openxmlformats.org/officeDocument/2006/relationships/image" Target="media/image102.wmf"/><Relationship Id="rId425" Type="http://schemas.openxmlformats.org/officeDocument/2006/relationships/image" Target="media/image205.wmf"/><Relationship Id="rId632" Type="http://schemas.openxmlformats.org/officeDocument/2006/relationships/oleObject" Target="embeddings/oleObject305.bin"/><Relationship Id="rId1055" Type="http://schemas.openxmlformats.org/officeDocument/2006/relationships/oleObject" Target="embeddings/oleObject517.bin"/><Relationship Id="rId1262" Type="http://schemas.openxmlformats.org/officeDocument/2006/relationships/image" Target="media/image623.wmf"/><Relationship Id="rId2106" Type="http://schemas.openxmlformats.org/officeDocument/2006/relationships/image" Target="media/image1046.wmf"/><Relationship Id="rId2313" Type="http://schemas.openxmlformats.org/officeDocument/2006/relationships/oleObject" Target="embeddings/oleObject1142.bin"/><Relationship Id="rId2520" Type="http://schemas.openxmlformats.org/officeDocument/2006/relationships/image" Target="media/image1253.wmf"/><Relationship Id="rId2758" Type="http://schemas.openxmlformats.org/officeDocument/2006/relationships/image" Target="media/image1372.emf"/><Relationship Id="rId2965" Type="http://schemas.openxmlformats.org/officeDocument/2006/relationships/oleObject" Target="embeddings/oleObject1471.bin"/><Relationship Id="rId937" Type="http://schemas.openxmlformats.org/officeDocument/2006/relationships/oleObject" Target="embeddings/oleObject458.bin"/><Relationship Id="rId1122" Type="http://schemas.openxmlformats.org/officeDocument/2006/relationships/image" Target="media/image553.wmf"/><Relationship Id="rId1567" Type="http://schemas.openxmlformats.org/officeDocument/2006/relationships/oleObject" Target="embeddings/oleObject772.bin"/><Relationship Id="rId1774" Type="http://schemas.openxmlformats.org/officeDocument/2006/relationships/image" Target="media/image880.wmf"/><Relationship Id="rId1981" Type="http://schemas.openxmlformats.org/officeDocument/2006/relationships/oleObject" Target="embeddings/oleObject979.bin"/><Relationship Id="rId2618" Type="http://schemas.openxmlformats.org/officeDocument/2006/relationships/image" Target="media/image1302.wmf"/><Relationship Id="rId2825" Type="http://schemas.openxmlformats.org/officeDocument/2006/relationships/oleObject" Target="embeddings/oleObject1401.bin"/><Relationship Id="rId66" Type="http://schemas.openxmlformats.org/officeDocument/2006/relationships/oleObject" Target="embeddings/oleObject23.bin"/><Relationship Id="rId1427" Type="http://schemas.openxmlformats.org/officeDocument/2006/relationships/oleObject" Target="embeddings/oleObject702.bin"/><Relationship Id="rId1634" Type="http://schemas.openxmlformats.org/officeDocument/2006/relationships/image" Target="media/image810.wmf"/><Relationship Id="rId1841" Type="http://schemas.openxmlformats.org/officeDocument/2006/relationships/oleObject" Target="embeddings/oleObject909.bin"/><Relationship Id="rId3087" Type="http://schemas.openxmlformats.org/officeDocument/2006/relationships/oleObject" Target="embeddings/oleObject1532.bin"/><Relationship Id="rId3294" Type="http://schemas.openxmlformats.org/officeDocument/2006/relationships/oleObject" Target="embeddings/oleObject1635.bin"/><Relationship Id="rId1939" Type="http://schemas.openxmlformats.org/officeDocument/2006/relationships/oleObject" Target="embeddings/oleObject958.bin"/><Relationship Id="rId3599" Type="http://schemas.openxmlformats.org/officeDocument/2006/relationships/image" Target="media/image1793.wmf"/><Relationship Id="rId1701" Type="http://schemas.openxmlformats.org/officeDocument/2006/relationships/oleObject" Target="embeddings/oleObject839.bin"/><Relationship Id="rId3154" Type="http://schemas.openxmlformats.org/officeDocument/2006/relationships/image" Target="media/image1570.wmf"/><Relationship Id="rId3361" Type="http://schemas.openxmlformats.org/officeDocument/2006/relationships/image" Target="media/image1674.wmf"/><Relationship Id="rId3459" Type="http://schemas.openxmlformats.org/officeDocument/2006/relationships/image" Target="media/image1723.wmf"/><Relationship Id="rId282" Type="http://schemas.openxmlformats.org/officeDocument/2006/relationships/image" Target="media/image134.wmf"/><Relationship Id="rId587" Type="http://schemas.openxmlformats.org/officeDocument/2006/relationships/image" Target="media/image286.wmf"/><Relationship Id="rId2170" Type="http://schemas.openxmlformats.org/officeDocument/2006/relationships/image" Target="media/image1078.wmf"/><Relationship Id="rId2268" Type="http://schemas.openxmlformats.org/officeDocument/2006/relationships/image" Target="media/image1130.wmf"/><Relationship Id="rId3014" Type="http://schemas.openxmlformats.org/officeDocument/2006/relationships/image" Target="media/image1500.wmf"/><Relationship Id="rId3221" Type="http://schemas.openxmlformats.org/officeDocument/2006/relationships/image" Target="media/image1604.wmf"/><Relationship Id="rId3319" Type="http://schemas.openxmlformats.org/officeDocument/2006/relationships/image" Target="media/image1653.wmf"/><Relationship Id="rId8" Type="http://schemas.openxmlformats.org/officeDocument/2006/relationships/endnotes" Target="endnotes.xml"/><Relationship Id="rId142" Type="http://schemas.openxmlformats.org/officeDocument/2006/relationships/oleObject" Target="embeddings/oleObject61.bin"/><Relationship Id="rId447" Type="http://schemas.openxmlformats.org/officeDocument/2006/relationships/image" Target="media/image216.wmf"/><Relationship Id="rId794" Type="http://schemas.openxmlformats.org/officeDocument/2006/relationships/image" Target="media/image389.wmf"/><Relationship Id="rId1077" Type="http://schemas.openxmlformats.org/officeDocument/2006/relationships/oleObject" Target="embeddings/oleObject528.bin"/><Relationship Id="rId2030" Type="http://schemas.openxmlformats.org/officeDocument/2006/relationships/image" Target="media/image1008.wmf"/><Relationship Id="rId2128" Type="http://schemas.openxmlformats.org/officeDocument/2006/relationships/image" Target="media/image1057.wmf"/><Relationship Id="rId2475" Type="http://schemas.openxmlformats.org/officeDocument/2006/relationships/oleObject" Target="embeddings/oleObject1226.bin"/><Relationship Id="rId2682" Type="http://schemas.openxmlformats.org/officeDocument/2006/relationships/image" Target="media/image1334.wmf"/><Relationship Id="rId2987" Type="http://schemas.openxmlformats.org/officeDocument/2006/relationships/oleObject" Target="embeddings/oleObject1482.bin"/><Relationship Id="rId3526" Type="http://schemas.openxmlformats.org/officeDocument/2006/relationships/oleObject" Target="embeddings/oleObject1751.bin"/><Relationship Id="rId654" Type="http://schemas.openxmlformats.org/officeDocument/2006/relationships/oleObject" Target="embeddings/oleObject316.bin"/><Relationship Id="rId861" Type="http://schemas.openxmlformats.org/officeDocument/2006/relationships/oleObject" Target="embeddings/oleObject420.bin"/><Relationship Id="rId959" Type="http://schemas.openxmlformats.org/officeDocument/2006/relationships/oleObject" Target="embeddings/oleObject469.bin"/><Relationship Id="rId1284" Type="http://schemas.openxmlformats.org/officeDocument/2006/relationships/image" Target="media/image634.wmf"/><Relationship Id="rId1491" Type="http://schemas.openxmlformats.org/officeDocument/2006/relationships/oleObject" Target="embeddings/oleObject734.bin"/><Relationship Id="rId1589" Type="http://schemas.openxmlformats.org/officeDocument/2006/relationships/oleObject" Target="embeddings/oleObject783.bin"/><Relationship Id="rId2335" Type="http://schemas.openxmlformats.org/officeDocument/2006/relationships/oleObject" Target="embeddings/oleObject1153.bin"/><Relationship Id="rId2542" Type="http://schemas.openxmlformats.org/officeDocument/2006/relationships/image" Target="media/image1264.wmf"/><Relationship Id="rId307" Type="http://schemas.openxmlformats.org/officeDocument/2006/relationships/oleObject" Target="embeddings/oleObject143.bin"/><Relationship Id="rId514" Type="http://schemas.openxmlformats.org/officeDocument/2006/relationships/oleObject" Target="embeddings/oleObject246.bin"/><Relationship Id="rId721" Type="http://schemas.openxmlformats.org/officeDocument/2006/relationships/oleObject" Target="embeddings/oleObject350.bin"/><Relationship Id="rId1144" Type="http://schemas.openxmlformats.org/officeDocument/2006/relationships/image" Target="media/image564.wmf"/><Relationship Id="rId1351" Type="http://schemas.openxmlformats.org/officeDocument/2006/relationships/oleObject" Target="embeddings/oleObject664.bin"/><Relationship Id="rId1449" Type="http://schemas.openxmlformats.org/officeDocument/2006/relationships/oleObject" Target="embeddings/oleObject713.bin"/><Relationship Id="rId1796" Type="http://schemas.openxmlformats.org/officeDocument/2006/relationships/image" Target="media/image891.wmf"/><Relationship Id="rId2402" Type="http://schemas.openxmlformats.org/officeDocument/2006/relationships/oleObject" Target="embeddings/oleObject1188.bin"/><Relationship Id="rId2847" Type="http://schemas.openxmlformats.org/officeDocument/2006/relationships/oleObject" Target="embeddings/oleObject1412.bin"/><Relationship Id="rId88" Type="http://schemas.openxmlformats.org/officeDocument/2006/relationships/oleObject" Target="embeddings/oleObject34.bin"/><Relationship Id="rId819" Type="http://schemas.openxmlformats.org/officeDocument/2006/relationships/oleObject" Target="embeddings/oleObject399.bin"/><Relationship Id="rId1004" Type="http://schemas.openxmlformats.org/officeDocument/2006/relationships/image" Target="media/image494.wmf"/><Relationship Id="rId1211" Type="http://schemas.openxmlformats.org/officeDocument/2006/relationships/oleObject" Target="embeddings/oleObject595.bin"/><Relationship Id="rId1656" Type="http://schemas.openxmlformats.org/officeDocument/2006/relationships/image" Target="media/image821.wmf"/><Relationship Id="rId1863" Type="http://schemas.openxmlformats.org/officeDocument/2006/relationships/oleObject" Target="embeddings/oleObject920.bin"/><Relationship Id="rId2707" Type="http://schemas.openxmlformats.org/officeDocument/2006/relationships/oleObject" Target="embeddings/oleObject1342.bin"/><Relationship Id="rId2914" Type="http://schemas.openxmlformats.org/officeDocument/2006/relationships/image" Target="media/image1450.wmf"/><Relationship Id="rId1309" Type="http://schemas.openxmlformats.org/officeDocument/2006/relationships/oleObject" Target="embeddings/oleObject643.bin"/><Relationship Id="rId1516" Type="http://schemas.openxmlformats.org/officeDocument/2006/relationships/image" Target="media/image751.wmf"/><Relationship Id="rId1723" Type="http://schemas.openxmlformats.org/officeDocument/2006/relationships/oleObject" Target="embeddings/oleObject850.bin"/><Relationship Id="rId1930" Type="http://schemas.openxmlformats.org/officeDocument/2006/relationships/image" Target="media/image958.wmf"/><Relationship Id="rId3176" Type="http://schemas.openxmlformats.org/officeDocument/2006/relationships/image" Target="media/image1581.wmf"/><Relationship Id="rId3383" Type="http://schemas.openxmlformats.org/officeDocument/2006/relationships/image" Target="media/image1685.wmf"/><Relationship Id="rId3590" Type="http://schemas.openxmlformats.org/officeDocument/2006/relationships/oleObject" Target="embeddings/oleObject1783.bin"/><Relationship Id="rId15" Type="http://schemas.openxmlformats.org/officeDocument/2006/relationships/hyperlink" Target="http://mrl.sci.utah.edu/software/febio" TargetMode="External"/><Relationship Id="rId2192" Type="http://schemas.openxmlformats.org/officeDocument/2006/relationships/image" Target="media/image1089.wmf"/><Relationship Id="rId3036" Type="http://schemas.openxmlformats.org/officeDocument/2006/relationships/image" Target="media/image1511.wmf"/><Relationship Id="rId3243" Type="http://schemas.openxmlformats.org/officeDocument/2006/relationships/image" Target="media/image1615.wmf"/><Relationship Id="rId164" Type="http://schemas.openxmlformats.org/officeDocument/2006/relationships/image" Target="media/image75.wmf"/><Relationship Id="rId371" Type="http://schemas.openxmlformats.org/officeDocument/2006/relationships/image" Target="media/image178.wmf"/><Relationship Id="rId2052" Type="http://schemas.openxmlformats.org/officeDocument/2006/relationships/image" Target="media/image1019.wmf"/><Relationship Id="rId2497" Type="http://schemas.openxmlformats.org/officeDocument/2006/relationships/oleObject" Target="embeddings/oleObject1237.bin"/><Relationship Id="rId3450" Type="http://schemas.openxmlformats.org/officeDocument/2006/relationships/oleObject" Target="embeddings/oleObject1713.bin"/><Relationship Id="rId3548" Type="http://schemas.openxmlformats.org/officeDocument/2006/relationships/oleObject" Target="embeddings/oleObject1762.bin"/><Relationship Id="rId469" Type="http://schemas.openxmlformats.org/officeDocument/2006/relationships/image" Target="media/image227.wmf"/><Relationship Id="rId676" Type="http://schemas.openxmlformats.org/officeDocument/2006/relationships/oleObject" Target="embeddings/oleObject327.bin"/><Relationship Id="rId883" Type="http://schemas.openxmlformats.org/officeDocument/2006/relationships/oleObject" Target="embeddings/oleObject431.bin"/><Relationship Id="rId1099" Type="http://schemas.openxmlformats.org/officeDocument/2006/relationships/oleObject" Target="embeddings/oleObject539.bin"/><Relationship Id="rId2357" Type="http://schemas.openxmlformats.org/officeDocument/2006/relationships/oleObject" Target="embeddings/oleObject1164.bin"/><Relationship Id="rId2564" Type="http://schemas.openxmlformats.org/officeDocument/2006/relationships/image" Target="media/image1275.wmf"/><Relationship Id="rId3103" Type="http://schemas.openxmlformats.org/officeDocument/2006/relationships/oleObject" Target="embeddings/oleObject1540.bin"/><Relationship Id="rId3310" Type="http://schemas.openxmlformats.org/officeDocument/2006/relationships/oleObject" Target="embeddings/oleObject1643.bin"/><Relationship Id="rId3408" Type="http://schemas.openxmlformats.org/officeDocument/2006/relationships/oleObject" Target="embeddings/oleObject1692.bin"/><Relationship Id="rId3615" Type="http://schemas.openxmlformats.org/officeDocument/2006/relationships/image" Target="media/image1801.wmf"/><Relationship Id="rId231" Type="http://schemas.openxmlformats.org/officeDocument/2006/relationships/oleObject" Target="embeddings/oleObject105.bin"/><Relationship Id="rId329" Type="http://schemas.openxmlformats.org/officeDocument/2006/relationships/oleObject" Target="embeddings/oleObject154.bin"/><Relationship Id="rId536" Type="http://schemas.openxmlformats.org/officeDocument/2006/relationships/oleObject" Target="embeddings/oleObject257.bin"/><Relationship Id="rId1166" Type="http://schemas.openxmlformats.org/officeDocument/2006/relationships/image" Target="media/image575.wmf"/><Relationship Id="rId1373" Type="http://schemas.openxmlformats.org/officeDocument/2006/relationships/oleObject" Target="embeddings/oleObject675.bin"/><Relationship Id="rId2217" Type="http://schemas.openxmlformats.org/officeDocument/2006/relationships/image" Target="media/image1104.wmf"/><Relationship Id="rId2771" Type="http://schemas.openxmlformats.org/officeDocument/2006/relationships/oleObject" Target="embeddings/oleObject1374.bin"/><Relationship Id="rId2869" Type="http://schemas.openxmlformats.org/officeDocument/2006/relationships/oleObject" Target="embeddings/oleObject1423.bin"/><Relationship Id="rId743" Type="http://schemas.openxmlformats.org/officeDocument/2006/relationships/oleObject" Target="embeddings/oleObject361.bin"/><Relationship Id="rId950" Type="http://schemas.openxmlformats.org/officeDocument/2006/relationships/image" Target="media/image467.wmf"/><Relationship Id="rId1026" Type="http://schemas.openxmlformats.org/officeDocument/2006/relationships/image" Target="media/image505.wmf"/><Relationship Id="rId1580" Type="http://schemas.openxmlformats.org/officeDocument/2006/relationships/image" Target="media/image783.wmf"/><Relationship Id="rId1678" Type="http://schemas.openxmlformats.org/officeDocument/2006/relationships/image" Target="media/image832.wmf"/><Relationship Id="rId1885" Type="http://schemas.openxmlformats.org/officeDocument/2006/relationships/oleObject" Target="embeddings/oleObject931.bin"/><Relationship Id="rId2424" Type="http://schemas.openxmlformats.org/officeDocument/2006/relationships/image" Target="media/image1205.emf"/><Relationship Id="rId2631" Type="http://schemas.openxmlformats.org/officeDocument/2006/relationships/oleObject" Target="embeddings/oleObject1304.bin"/><Relationship Id="rId2729" Type="http://schemas.openxmlformats.org/officeDocument/2006/relationships/oleObject" Target="embeddings/oleObject1353.bin"/><Relationship Id="rId2936" Type="http://schemas.openxmlformats.org/officeDocument/2006/relationships/image" Target="media/image1461.wmf"/><Relationship Id="rId603" Type="http://schemas.openxmlformats.org/officeDocument/2006/relationships/image" Target="media/image294.wmf"/><Relationship Id="rId810" Type="http://schemas.openxmlformats.org/officeDocument/2006/relationships/image" Target="media/image397.wmf"/><Relationship Id="rId908" Type="http://schemas.openxmlformats.org/officeDocument/2006/relationships/image" Target="media/image446.wmf"/><Relationship Id="rId1233" Type="http://schemas.openxmlformats.org/officeDocument/2006/relationships/oleObject" Target="embeddings/oleObject606.bin"/><Relationship Id="rId1440" Type="http://schemas.openxmlformats.org/officeDocument/2006/relationships/image" Target="media/image713.wmf"/><Relationship Id="rId1538" Type="http://schemas.openxmlformats.org/officeDocument/2006/relationships/image" Target="media/image762.wmf"/><Relationship Id="rId1300" Type="http://schemas.openxmlformats.org/officeDocument/2006/relationships/image" Target="media/image643.wmf"/><Relationship Id="rId1745" Type="http://schemas.openxmlformats.org/officeDocument/2006/relationships/oleObject" Target="embeddings/oleObject861.bin"/><Relationship Id="rId1952" Type="http://schemas.openxmlformats.org/officeDocument/2006/relationships/image" Target="media/image969.wmf"/><Relationship Id="rId3198" Type="http://schemas.openxmlformats.org/officeDocument/2006/relationships/oleObject" Target="embeddings/oleObject1587.bin"/><Relationship Id="rId37" Type="http://schemas.openxmlformats.org/officeDocument/2006/relationships/image" Target="media/image11.wmf"/><Relationship Id="rId1605" Type="http://schemas.openxmlformats.org/officeDocument/2006/relationships/oleObject" Target="embeddings/oleObject791.bin"/><Relationship Id="rId1812" Type="http://schemas.openxmlformats.org/officeDocument/2006/relationships/image" Target="media/image899.wmf"/><Relationship Id="rId3058" Type="http://schemas.openxmlformats.org/officeDocument/2006/relationships/image" Target="media/image1522.wmf"/><Relationship Id="rId3265" Type="http://schemas.openxmlformats.org/officeDocument/2006/relationships/image" Target="media/image1626.wmf"/><Relationship Id="rId3472" Type="http://schemas.openxmlformats.org/officeDocument/2006/relationships/oleObject" Target="embeddings/oleObject1724.bin"/><Relationship Id="rId186" Type="http://schemas.openxmlformats.org/officeDocument/2006/relationships/image" Target="media/image86.wmf"/><Relationship Id="rId393" Type="http://schemas.openxmlformats.org/officeDocument/2006/relationships/image" Target="media/image189.wmf"/><Relationship Id="rId2074" Type="http://schemas.openxmlformats.org/officeDocument/2006/relationships/image" Target="media/image1030.wmf"/><Relationship Id="rId2281" Type="http://schemas.openxmlformats.org/officeDocument/2006/relationships/oleObject" Target="embeddings/oleObject1126.bin"/><Relationship Id="rId3125" Type="http://schemas.openxmlformats.org/officeDocument/2006/relationships/oleObject" Target="embeddings/oleObject1551.bin"/><Relationship Id="rId3332" Type="http://schemas.openxmlformats.org/officeDocument/2006/relationships/oleObject" Target="embeddings/oleObject1654.bin"/><Relationship Id="rId253" Type="http://schemas.openxmlformats.org/officeDocument/2006/relationships/oleObject" Target="embeddings/oleObject116.bin"/><Relationship Id="rId460" Type="http://schemas.openxmlformats.org/officeDocument/2006/relationships/oleObject" Target="embeddings/oleObject219.bin"/><Relationship Id="rId698" Type="http://schemas.openxmlformats.org/officeDocument/2006/relationships/image" Target="media/image341.wmf"/><Relationship Id="rId1090" Type="http://schemas.openxmlformats.org/officeDocument/2006/relationships/image" Target="media/image537.wmf"/><Relationship Id="rId2141" Type="http://schemas.openxmlformats.org/officeDocument/2006/relationships/oleObject" Target="embeddings/oleObject1059.bin"/><Relationship Id="rId2379" Type="http://schemas.openxmlformats.org/officeDocument/2006/relationships/oleObject" Target="embeddings/oleObject1175.bin"/><Relationship Id="rId2586" Type="http://schemas.openxmlformats.org/officeDocument/2006/relationships/image" Target="media/image1286.wmf"/><Relationship Id="rId2793" Type="http://schemas.openxmlformats.org/officeDocument/2006/relationships/oleObject" Target="embeddings/oleObject1385.bin"/><Relationship Id="rId113" Type="http://schemas.openxmlformats.org/officeDocument/2006/relationships/image" Target="media/image49.wmf"/><Relationship Id="rId320" Type="http://schemas.openxmlformats.org/officeDocument/2006/relationships/image" Target="media/image153.wmf"/><Relationship Id="rId558" Type="http://schemas.openxmlformats.org/officeDocument/2006/relationships/oleObject" Target="embeddings/oleObject268.bin"/><Relationship Id="rId765" Type="http://schemas.openxmlformats.org/officeDocument/2006/relationships/oleObject" Target="embeddings/oleObject372.bin"/><Relationship Id="rId972" Type="http://schemas.openxmlformats.org/officeDocument/2006/relationships/image" Target="media/image478.wmf"/><Relationship Id="rId1188" Type="http://schemas.openxmlformats.org/officeDocument/2006/relationships/image" Target="media/image586.wmf"/><Relationship Id="rId1395" Type="http://schemas.openxmlformats.org/officeDocument/2006/relationships/oleObject" Target="embeddings/oleObject686.bin"/><Relationship Id="rId2001" Type="http://schemas.openxmlformats.org/officeDocument/2006/relationships/oleObject" Target="embeddings/oleObject989.bin"/><Relationship Id="rId2239" Type="http://schemas.openxmlformats.org/officeDocument/2006/relationships/oleObject" Target="embeddings/oleObject1105.bin"/><Relationship Id="rId2446" Type="http://schemas.openxmlformats.org/officeDocument/2006/relationships/image" Target="media/image1216.wmf"/><Relationship Id="rId2653" Type="http://schemas.openxmlformats.org/officeDocument/2006/relationships/oleObject" Target="embeddings/oleObject1315.bin"/><Relationship Id="rId2860" Type="http://schemas.openxmlformats.org/officeDocument/2006/relationships/image" Target="media/image1423.wmf"/><Relationship Id="rId418" Type="http://schemas.openxmlformats.org/officeDocument/2006/relationships/oleObject" Target="embeddings/oleObject198.bin"/><Relationship Id="rId625" Type="http://schemas.openxmlformats.org/officeDocument/2006/relationships/image" Target="media/image305.wmf"/><Relationship Id="rId832" Type="http://schemas.openxmlformats.org/officeDocument/2006/relationships/image" Target="media/image408.wmf"/><Relationship Id="rId1048" Type="http://schemas.openxmlformats.org/officeDocument/2006/relationships/image" Target="media/image516.wmf"/><Relationship Id="rId1255" Type="http://schemas.openxmlformats.org/officeDocument/2006/relationships/oleObject" Target="embeddings/oleObject617.bin"/><Relationship Id="rId1462" Type="http://schemas.openxmlformats.org/officeDocument/2006/relationships/image" Target="media/image724.wmf"/><Relationship Id="rId2306" Type="http://schemas.openxmlformats.org/officeDocument/2006/relationships/image" Target="media/image1149.wmf"/><Relationship Id="rId2513" Type="http://schemas.openxmlformats.org/officeDocument/2006/relationships/oleObject" Target="embeddings/oleObject1245.bin"/><Relationship Id="rId2958" Type="http://schemas.openxmlformats.org/officeDocument/2006/relationships/image" Target="media/image1472.emf"/><Relationship Id="rId1115" Type="http://schemas.openxmlformats.org/officeDocument/2006/relationships/oleObject" Target="embeddings/oleObject547.bin"/><Relationship Id="rId1322" Type="http://schemas.openxmlformats.org/officeDocument/2006/relationships/image" Target="media/image654.wmf"/><Relationship Id="rId1767" Type="http://schemas.openxmlformats.org/officeDocument/2006/relationships/oleObject" Target="embeddings/oleObject872.bin"/><Relationship Id="rId1974" Type="http://schemas.openxmlformats.org/officeDocument/2006/relationships/image" Target="media/image980.wmf"/><Relationship Id="rId2720" Type="http://schemas.openxmlformats.org/officeDocument/2006/relationships/image" Target="media/image1353.emf"/><Relationship Id="rId2818" Type="http://schemas.openxmlformats.org/officeDocument/2006/relationships/image" Target="media/image1402.emf"/><Relationship Id="rId59" Type="http://schemas.openxmlformats.org/officeDocument/2006/relationships/image" Target="media/image22.wmf"/><Relationship Id="rId1627" Type="http://schemas.openxmlformats.org/officeDocument/2006/relationships/oleObject" Target="embeddings/oleObject802.bin"/><Relationship Id="rId1834" Type="http://schemas.openxmlformats.org/officeDocument/2006/relationships/image" Target="media/image910.wmf"/><Relationship Id="rId3287" Type="http://schemas.openxmlformats.org/officeDocument/2006/relationships/image" Target="media/image1637.wmf"/><Relationship Id="rId2096" Type="http://schemas.openxmlformats.org/officeDocument/2006/relationships/image" Target="media/image1041.wmf"/><Relationship Id="rId3494" Type="http://schemas.openxmlformats.org/officeDocument/2006/relationships/oleObject" Target="embeddings/oleObject1735.bin"/><Relationship Id="rId1901" Type="http://schemas.openxmlformats.org/officeDocument/2006/relationships/oleObject" Target="embeddings/oleObject939.bin"/><Relationship Id="rId3147" Type="http://schemas.openxmlformats.org/officeDocument/2006/relationships/oleObject" Target="embeddings/oleObject1562.bin"/><Relationship Id="rId3354" Type="http://schemas.openxmlformats.org/officeDocument/2006/relationships/oleObject" Target="embeddings/oleObject1665.bin"/><Relationship Id="rId3561" Type="http://schemas.openxmlformats.org/officeDocument/2006/relationships/image" Target="media/image1774.wmf"/><Relationship Id="rId275" Type="http://schemas.openxmlformats.org/officeDocument/2006/relationships/oleObject" Target="embeddings/oleObject127.bin"/><Relationship Id="rId482" Type="http://schemas.openxmlformats.org/officeDocument/2006/relationships/oleObject" Target="embeddings/oleObject230.bin"/><Relationship Id="rId2163" Type="http://schemas.openxmlformats.org/officeDocument/2006/relationships/oleObject" Target="embeddings/oleObject1070.bin"/><Relationship Id="rId2370" Type="http://schemas.openxmlformats.org/officeDocument/2006/relationships/image" Target="media/image1181.wmf"/><Relationship Id="rId3007" Type="http://schemas.openxmlformats.org/officeDocument/2006/relationships/oleObject" Target="embeddings/oleObject1492.bin"/><Relationship Id="rId3214" Type="http://schemas.openxmlformats.org/officeDocument/2006/relationships/oleObject" Target="embeddings/oleObject1595.bin"/><Relationship Id="rId3421" Type="http://schemas.openxmlformats.org/officeDocument/2006/relationships/image" Target="media/image1704.wmf"/><Relationship Id="rId135" Type="http://schemas.openxmlformats.org/officeDocument/2006/relationships/image" Target="media/image60.wmf"/><Relationship Id="rId342" Type="http://schemas.openxmlformats.org/officeDocument/2006/relationships/image" Target="media/image164.wmf"/><Relationship Id="rId787" Type="http://schemas.openxmlformats.org/officeDocument/2006/relationships/oleObject" Target="embeddings/oleObject383.bin"/><Relationship Id="rId994" Type="http://schemas.openxmlformats.org/officeDocument/2006/relationships/image" Target="media/image489.wmf"/><Relationship Id="rId2023" Type="http://schemas.openxmlformats.org/officeDocument/2006/relationships/oleObject" Target="embeddings/oleObject1000.bin"/><Relationship Id="rId2230" Type="http://schemas.openxmlformats.org/officeDocument/2006/relationships/oleObject" Target="embeddings/oleObject1101.bin"/><Relationship Id="rId2468" Type="http://schemas.openxmlformats.org/officeDocument/2006/relationships/image" Target="media/image1227.wmf"/><Relationship Id="rId2675" Type="http://schemas.openxmlformats.org/officeDocument/2006/relationships/oleObject" Target="embeddings/oleObject1326.bin"/><Relationship Id="rId2882" Type="http://schemas.openxmlformats.org/officeDocument/2006/relationships/image" Target="media/image1434.wmf"/><Relationship Id="rId3519" Type="http://schemas.openxmlformats.org/officeDocument/2006/relationships/image" Target="media/image1753.wmf"/><Relationship Id="rId202" Type="http://schemas.openxmlformats.org/officeDocument/2006/relationships/image" Target="media/image94.wmf"/><Relationship Id="rId647" Type="http://schemas.openxmlformats.org/officeDocument/2006/relationships/image" Target="media/image316.wmf"/><Relationship Id="rId854" Type="http://schemas.openxmlformats.org/officeDocument/2006/relationships/image" Target="media/image419.wmf"/><Relationship Id="rId1277" Type="http://schemas.openxmlformats.org/officeDocument/2006/relationships/oleObject" Target="embeddings/oleObject628.bin"/><Relationship Id="rId1484" Type="http://schemas.openxmlformats.org/officeDocument/2006/relationships/image" Target="media/image735.wmf"/><Relationship Id="rId1691" Type="http://schemas.openxmlformats.org/officeDocument/2006/relationships/oleObject" Target="embeddings/oleObject834.bin"/><Relationship Id="rId2328" Type="http://schemas.openxmlformats.org/officeDocument/2006/relationships/image" Target="media/image1160.wmf"/><Relationship Id="rId2535" Type="http://schemas.openxmlformats.org/officeDocument/2006/relationships/oleObject" Target="embeddings/oleObject1256.bin"/><Relationship Id="rId2742" Type="http://schemas.openxmlformats.org/officeDocument/2006/relationships/image" Target="media/image1364.emf"/><Relationship Id="rId507" Type="http://schemas.openxmlformats.org/officeDocument/2006/relationships/image" Target="media/image246.wmf"/><Relationship Id="rId714" Type="http://schemas.openxmlformats.org/officeDocument/2006/relationships/image" Target="media/image349.wmf"/><Relationship Id="rId921" Type="http://schemas.openxmlformats.org/officeDocument/2006/relationships/oleObject" Target="embeddings/oleObject450.bin"/><Relationship Id="rId1137" Type="http://schemas.openxmlformats.org/officeDocument/2006/relationships/oleObject" Target="embeddings/oleObject558.bin"/><Relationship Id="rId1344" Type="http://schemas.openxmlformats.org/officeDocument/2006/relationships/image" Target="media/image665.wmf"/><Relationship Id="rId1551" Type="http://schemas.openxmlformats.org/officeDocument/2006/relationships/oleObject" Target="embeddings/oleObject764.bin"/><Relationship Id="rId1789" Type="http://schemas.openxmlformats.org/officeDocument/2006/relationships/oleObject" Target="embeddings/oleObject883.bin"/><Relationship Id="rId1996" Type="http://schemas.openxmlformats.org/officeDocument/2006/relationships/image" Target="media/image991.wmf"/><Relationship Id="rId2602" Type="http://schemas.openxmlformats.org/officeDocument/2006/relationships/image" Target="media/image1294.wmf"/><Relationship Id="rId50" Type="http://schemas.openxmlformats.org/officeDocument/2006/relationships/oleObject" Target="embeddings/oleObject15.bin"/><Relationship Id="rId1204" Type="http://schemas.openxmlformats.org/officeDocument/2006/relationships/image" Target="media/image594.wmf"/><Relationship Id="rId1411" Type="http://schemas.openxmlformats.org/officeDocument/2006/relationships/oleObject" Target="embeddings/oleObject694.bin"/><Relationship Id="rId1649" Type="http://schemas.openxmlformats.org/officeDocument/2006/relationships/oleObject" Target="embeddings/oleObject813.bin"/><Relationship Id="rId1856" Type="http://schemas.openxmlformats.org/officeDocument/2006/relationships/image" Target="media/image921.wmf"/><Relationship Id="rId2907" Type="http://schemas.openxmlformats.org/officeDocument/2006/relationships/oleObject" Target="embeddings/oleObject1442.bin"/><Relationship Id="rId3071" Type="http://schemas.openxmlformats.org/officeDocument/2006/relationships/oleObject" Target="embeddings/oleObject1524.bin"/><Relationship Id="rId1509" Type="http://schemas.openxmlformats.org/officeDocument/2006/relationships/oleObject" Target="embeddings/oleObject743.bin"/><Relationship Id="rId1716" Type="http://schemas.openxmlformats.org/officeDocument/2006/relationships/image" Target="media/image851.wmf"/><Relationship Id="rId1923" Type="http://schemas.openxmlformats.org/officeDocument/2006/relationships/oleObject" Target="embeddings/oleObject950.bin"/><Relationship Id="rId3169" Type="http://schemas.openxmlformats.org/officeDocument/2006/relationships/oleObject" Target="embeddings/oleObject1573.bin"/><Relationship Id="rId3376" Type="http://schemas.openxmlformats.org/officeDocument/2006/relationships/oleObject" Target="embeddings/oleObject1676.bin"/><Relationship Id="rId3583" Type="http://schemas.openxmlformats.org/officeDocument/2006/relationships/image" Target="media/image1785.wmf"/><Relationship Id="rId297" Type="http://schemas.openxmlformats.org/officeDocument/2006/relationships/oleObject" Target="embeddings/oleObject138.bin"/><Relationship Id="rId2185" Type="http://schemas.openxmlformats.org/officeDocument/2006/relationships/oleObject" Target="embeddings/oleObject1081.bin"/><Relationship Id="rId2392" Type="http://schemas.openxmlformats.org/officeDocument/2006/relationships/image" Target="media/image1192.wmf"/><Relationship Id="rId3029" Type="http://schemas.openxmlformats.org/officeDocument/2006/relationships/oleObject" Target="embeddings/oleObject1503.bin"/><Relationship Id="rId3236" Type="http://schemas.openxmlformats.org/officeDocument/2006/relationships/oleObject" Target="embeddings/oleObject1606.bin"/><Relationship Id="rId157" Type="http://schemas.openxmlformats.org/officeDocument/2006/relationships/oleObject" Target="embeddings/oleObject68.bin"/><Relationship Id="rId364" Type="http://schemas.openxmlformats.org/officeDocument/2006/relationships/oleObject" Target="embeddings/oleObject171.bin"/><Relationship Id="rId2045" Type="http://schemas.openxmlformats.org/officeDocument/2006/relationships/oleObject" Target="embeddings/oleObject1011.bin"/><Relationship Id="rId2697" Type="http://schemas.openxmlformats.org/officeDocument/2006/relationships/oleObject" Target="embeddings/oleObject1337.bin"/><Relationship Id="rId3443" Type="http://schemas.openxmlformats.org/officeDocument/2006/relationships/image" Target="media/image1715.wmf"/><Relationship Id="rId571" Type="http://schemas.openxmlformats.org/officeDocument/2006/relationships/image" Target="media/image278.wmf"/><Relationship Id="rId669" Type="http://schemas.openxmlformats.org/officeDocument/2006/relationships/image" Target="media/image327.wmf"/><Relationship Id="rId876" Type="http://schemas.openxmlformats.org/officeDocument/2006/relationships/image" Target="media/image430.wmf"/><Relationship Id="rId1299" Type="http://schemas.openxmlformats.org/officeDocument/2006/relationships/oleObject" Target="embeddings/oleObject638.bin"/><Relationship Id="rId2252" Type="http://schemas.openxmlformats.org/officeDocument/2006/relationships/image" Target="media/image1122.wmf"/><Relationship Id="rId2557" Type="http://schemas.openxmlformats.org/officeDocument/2006/relationships/oleObject" Target="embeddings/oleObject1267.bin"/><Relationship Id="rId3303" Type="http://schemas.openxmlformats.org/officeDocument/2006/relationships/image" Target="media/image1645.wmf"/><Relationship Id="rId3510" Type="http://schemas.openxmlformats.org/officeDocument/2006/relationships/oleObject" Target="embeddings/oleObject1743.bin"/><Relationship Id="rId3608" Type="http://schemas.openxmlformats.org/officeDocument/2006/relationships/oleObject" Target="embeddings/oleObject1792.bin"/><Relationship Id="rId224" Type="http://schemas.openxmlformats.org/officeDocument/2006/relationships/image" Target="media/image105.wmf"/><Relationship Id="rId431" Type="http://schemas.openxmlformats.org/officeDocument/2006/relationships/image" Target="media/image208.wmf"/><Relationship Id="rId529" Type="http://schemas.openxmlformats.org/officeDocument/2006/relationships/image" Target="media/image257.wmf"/><Relationship Id="rId736" Type="http://schemas.openxmlformats.org/officeDocument/2006/relationships/image" Target="media/image360.wmf"/><Relationship Id="rId1061" Type="http://schemas.openxmlformats.org/officeDocument/2006/relationships/oleObject" Target="embeddings/oleObject520.bin"/><Relationship Id="rId1159" Type="http://schemas.openxmlformats.org/officeDocument/2006/relationships/oleObject" Target="embeddings/oleObject569.bin"/><Relationship Id="rId1366" Type="http://schemas.openxmlformats.org/officeDocument/2006/relationships/image" Target="media/image676.wmf"/><Relationship Id="rId2112" Type="http://schemas.openxmlformats.org/officeDocument/2006/relationships/image" Target="media/image1049.wmf"/><Relationship Id="rId2417" Type="http://schemas.openxmlformats.org/officeDocument/2006/relationships/image" Target="media/image1202.emf"/><Relationship Id="rId2764" Type="http://schemas.openxmlformats.org/officeDocument/2006/relationships/image" Target="media/image1375.emf"/><Relationship Id="rId2971" Type="http://schemas.openxmlformats.org/officeDocument/2006/relationships/oleObject" Target="embeddings/oleObject1474.bin"/><Relationship Id="rId943" Type="http://schemas.openxmlformats.org/officeDocument/2006/relationships/oleObject" Target="embeddings/oleObject461.bin"/><Relationship Id="rId1019" Type="http://schemas.openxmlformats.org/officeDocument/2006/relationships/oleObject" Target="embeddings/oleObject499.bin"/><Relationship Id="rId1573" Type="http://schemas.openxmlformats.org/officeDocument/2006/relationships/oleObject" Target="embeddings/oleObject775.bin"/><Relationship Id="rId1780" Type="http://schemas.openxmlformats.org/officeDocument/2006/relationships/image" Target="media/image883.wmf"/><Relationship Id="rId1878" Type="http://schemas.openxmlformats.org/officeDocument/2006/relationships/image" Target="media/image932.wmf"/><Relationship Id="rId2624" Type="http://schemas.openxmlformats.org/officeDocument/2006/relationships/image" Target="media/image1305.wmf"/><Relationship Id="rId2831" Type="http://schemas.openxmlformats.org/officeDocument/2006/relationships/oleObject" Target="embeddings/oleObject1404.bin"/><Relationship Id="rId2929" Type="http://schemas.openxmlformats.org/officeDocument/2006/relationships/oleObject" Target="embeddings/oleObject1453.bin"/><Relationship Id="rId72" Type="http://schemas.openxmlformats.org/officeDocument/2006/relationships/oleObject" Target="embeddings/oleObject26.bin"/><Relationship Id="rId803" Type="http://schemas.openxmlformats.org/officeDocument/2006/relationships/oleObject" Target="embeddings/oleObject391.bin"/><Relationship Id="rId1226" Type="http://schemas.openxmlformats.org/officeDocument/2006/relationships/image" Target="media/image605.wmf"/><Relationship Id="rId1433" Type="http://schemas.openxmlformats.org/officeDocument/2006/relationships/oleObject" Target="embeddings/oleObject705.bin"/><Relationship Id="rId1640" Type="http://schemas.openxmlformats.org/officeDocument/2006/relationships/image" Target="media/image813.wmf"/><Relationship Id="rId1738" Type="http://schemas.openxmlformats.org/officeDocument/2006/relationships/image" Target="media/image862.wmf"/><Relationship Id="rId3093" Type="http://schemas.openxmlformats.org/officeDocument/2006/relationships/oleObject" Target="embeddings/oleObject1535.bin"/><Relationship Id="rId1500" Type="http://schemas.openxmlformats.org/officeDocument/2006/relationships/image" Target="media/image743.wmf"/><Relationship Id="rId1945" Type="http://schemas.openxmlformats.org/officeDocument/2006/relationships/oleObject" Target="embeddings/oleObject961.bin"/><Relationship Id="rId3160" Type="http://schemas.openxmlformats.org/officeDocument/2006/relationships/image" Target="media/image1573.wmf"/><Relationship Id="rId3398" Type="http://schemas.openxmlformats.org/officeDocument/2006/relationships/oleObject" Target="embeddings/oleObject1687.bin"/><Relationship Id="rId1805" Type="http://schemas.openxmlformats.org/officeDocument/2006/relationships/oleObject" Target="embeddings/oleObject891.bin"/><Relationship Id="rId3020" Type="http://schemas.openxmlformats.org/officeDocument/2006/relationships/image" Target="media/image1503.wmf"/><Relationship Id="rId3258" Type="http://schemas.openxmlformats.org/officeDocument/2006/relationships/oleObject" Target="embeddings/oleObject1617.bin"/><Relationship Id="rId3465" Type="http://schemas.openxmlformats.org/officeDocument/2006/relationships/image" Target="media/image1726.wmf"/><Relationship Id="rId179" Type="http://schemas.openxmlformats.org/officeDocument/2006/relationships/oleObject" Target="embeddings/oleObject79.bin"/><Relationship Id="rId386" Type="http://schemas.openxmlformats.org/officeDocument/2006/relationships/oleObject" Target="embeddings/oleObject182.bin"/><Relationship Id="rId593" Type="http://schemas.openxmlformats.org/officeDocument/2006/relationships/image" Target="media/image289.wmf"/><Relationship Id="rId2067" Type="http://schemas.openxmlformats.org/officeDocument/2006/relationships/oleObject" Target="embeddings/oleObject1022.bin"/><Relationship Id="rId2274" Type="http://schemas.openxmlformats.org/officeDocument/2006/relationships/image" Target="media/image1133.wmf"/><Relationship Id="rId2481" Type="http://schemas.openxmlformats.org/officeDocument/2006/relationships/oleObject" Target="embeddings/oleObject1229.bin"/><Relationship Id="rId3118" Type="http://schemas.openxmlformats.org/officeDocument/2006/relationships/image" Target="media/image1552.wmf"/><Relationship Id="rId3325" Type="http://schemas.openxmlformats.org/officeDocument/2006/relationships/image" Target="media/image1656.wmf"/><Relationship Id="rId3532" Type="http://schemas.openxmlformats.org/officeDocument/2006/relationships/oleObject" Target="embeddings/oleObject1754.bin"/><Relationship Id="rId246" Type="http://schemas.openxmlformats.org/officeDocument/2006/relationships/image" Target="media/image116.wmf"/><Relationship Id="rId453" Type="http://schemas.openxmlformats.org/officeDocument/2006/relationships/image" Target="media/image219.wmf"/><Relationship Id="rId660" Type="http://schemas.openxmlformats.org/officeDocument/2006/relationships/oleObject" Target="embeddings/oleObject319.bin"/><Relationship Id="rId898" Type="http://schemas.openxmlformats.org/officeDocument/2006/relationships/image" Target="media/image441.wmf"/><Relationship Id="rId1083" Type="http://schemas.openxmlformats.org/officeDocument/2006/relationships/oleObject" Target="embeddings/oleObject531.bin"/><Relationship Id="rId1290" Type="http://schemas.openxmlformats.org/officeDocument/2006/relationships/image" Target="media/image638.wmf"/><Relationship Id="rId2134" Type="http://schemas.openxmlformats.org/officeDocument/2006/relationships/image" Target="media/image1060.wmf"/><Relationship Id="rId2341" Type="http://schemas.openxmlformats.org/officeDocument/2006/relationships/oleObject" Target="embeddings/oleObject1156.bin"/><Relationship Id="rId2579" Type="http://schemas.openxmlformats.org/officeDocument/2006/relationships/oleObject" Target="embeddings/oleObject1278.bin"/><Relationship Id="rId2786" Type="http://schemas.openxmlformats.org/officeDocument/2006/relationships/image" Target="media/image1386.emf"/><Relationship Id="rId2993" Type="http://schemas.openxmlformats.org/officeDocument/2006/relationships/oleObject" Target="embeddings/oleObject1485.bin"/><Relationship Id="rId106" Type="http://schemas.openxmlformats.org/officeDocument/2006/relationships/oleObject" Target="embeddings/oleObject43.bin"/><Relationship Id="rId313" Type="http://schemas.openxmlformats.org/officeDocument/2006/relationships/oleObject" Target="embeddings/oleObject146.bin"/><Relationship Id="rId758" Type="http://schemas.openxmlformats.org/officeDocument/2006/relationships/image" Target="media/image371.wmf"/><Relationship Id="rId965" Type="http://schemas.openxmlformats.org/officeDocument/2006/relationships/oleObject" Target="embeddings/oleObject472.bin"/><Relationship Id="rId1150" Type="http://schemas.openxmlformats.org/officeDocument/2006/relationships/image" Target="media/image567.wmf"/><Relationship Id="rId1388" Type="http://schemas.openxmlformats.org/officeDocument/2006/relationships/image" Target="media/image687.wmf"/><Relationship Id="rId1595" Type="http://schemas.openxmlformats.org/officeDocument/2006/relationships/oleObject" Target="embeddings/oleObject786.bin"/><Relationship Id="rId2439" Type="http://schemas.openxmlformats.org/officeDocument/2006/relationships/oleObject" Target="embeddings/oleObject1208.bin"/><Relationship Id="rId2646" Type="http://schemas.openxmlformats.org/officeDocument/2006/relationships/image" Target="media/image1316.wmf"/><Relationship Id="rId2853" Type="http://schemas.openxmlformats.org/officeDocument/2006/relationships/oleObject" Target="embeddings/oleObject1415.bin"/><Relationship Id="rId94" Type="http://schemas.openxmlformats.org/officeDocument/2006/relationships/oleObject" Target="embeddings/oleObject37.bin"/><Relationship Id="rId520" Type="http://schemas.openxmlformats.org/officeDocument/2006/relationships/oleObject" Target="embeddings/oleObject249.bin"/><Relationship Id="rId618" Type="http://schemas.openxmlformats.org/officeDocument/2006/relationships/oleObject" Target="embeddings/oleObject298.bin"/><Relationship Id="rId825" Type="http://schemas.openxmlformats.org/officeDocument/2006/relationships/oleObject" Target="embeddings/oleObject402.bin"/><Relationship Id="rId1248" Type="http://schemas.openxmlformats.org/officeDocument/2006/relationships/image" Target="media/image616.wmf"/><Relationship Id="rId1455" Type="http://schemas.openxmlformats.org/officeDocument/2006/relationships/oleObject" Target="embeddings/oleObject716.bin"/><Relationship Id="rId1662" Type="http://schemas.openxmlformats.org/officeDocument/2006/relationships/image" Target="media/image824.wmf"/><Relationship Id="rId2201" Type="http://schemas.openxmlformats.org/officeDocument/2006/relationships/image" Target="media/image1095.png"/><Relationship Id="rId2506" Type="http://schemas.openxmlformats.org/officeDocument/2006/relationships/image" Target="media/image1246.wmf"/><Relationship Id="rId1010" Type="http://schemas.openxmlformats.org/officeDocument/2006/relationships/image" Target="media/image497.wmf"/><Relationship Id="rId1108" Type="http://schemas.openxmlformats.org/officeDocument/2006/relationships/image" Target="media/image546.wmf"/><Relationship Id="rId1315" Type="http://schemas.openxmlformats.org/officeDocument/2006/relationships/oleObject" Target="embeddings/oleObject646.bin"/><Relationship Id="rId1967" Type="http://schemas.openxmlformats.org/officeDocument/2006/relationships/oleObject" Target="embeddings/oleObject972.bin"/><Relationship Id="rId2713" Type="http://schemas.openxmlformats.org/officeDocument/2006/relationships/oleObject" Target="embeddings/oleObject1345.bin"/><Relationship Id="rId2920" Type="http://schemas.openxmlformats.org/officeDocument/2006/relationships/image" Target="media/image1453.wmf"/><Relationship Id="rId1522" Type="http://schemas.openxmlformats.org/officeDocument/2006/relationships/image" Target="media/image754.wmf"/><Relationship Id="rId21" Type="http://schemas.openxmlformats.org/officeDocument/2006/relationships/image" Target="media/image3.wmf"/><Relationship Id="rId2089" Type="http://schemas.openxmlformats.org/officeDocument/2006/relationships/oleObject" Target="embeddings/oleObject1033.bin"/><Relationship Id="rId3487" Type="http://schemas.openxmlformats.org/officeDocument/2006/relationships/image" Target="media/image1737.wmf"/><Relationship Id="rId2296" Type="http://schemas.openxmlformats.org/officeDocument/2006/relationships/image" Target="media/image1144.wmf"/><Relationship Id="rId3347" Type="http://schemas.openxmlformats.org/officeDocument/2006/relationships/image" Target="media/image1667.wmf"/><Relationship Id="rId3554" Type="http://schemas.openxmlformats.org/officeDocument/2006/relationships/oleObject" Target="embeddings/oleObject1765.bin"/><Relationship Id="rId268" Type="http://schemas.openxmlformats.org/officeDocument/2006/relationships/image" Target="media/image127.wmf"/><Relationship Id="rId475" Type="http://schemas.openxmlformats.org/officeDocument/2006/relationships/image" Target="media/image230.wmf"/><Relationship Id="rId682" Type="http://schemas.openxmlformats.org/officeDocument/2006/relationships/oleObject" Target="embeddings/oleObject330.bin"/><Relationship Id="rId2156" Type="http://schemas.openxmlformats.org/officeDocument/2006/relationships/image" Target="media/image1071.wmf"/><Relationship Id="rId2363" Type="http://schemas.openxmlformats.org/officeDocument/2006/relationships/oleObject" Target="embeddings/oleObject1167.bin"/><Relationship Id="rId2570" Type="http://schemas.openxmlformats.org/officeDocument/2006/relationships/image" Target="media/image1278.wmf"/><Relationship Id="rId3207" Type="http://schemas.openxmlformats.org/officeDocument/2006/relationships/image" Target="media/image1597.wmf"/><Relationship Id="rId3414" Type="http://schemas.openxmlformats.org/officeDocument/2006/relationships/oleObject" Target="embeddings/oleObject1695.bin"/><Relationship Id="rId3621" Type="http://schemas.openxmlformats.org/officeDocument/2006/relationships/image" Target="media/image1804.wmf"/><Relationship Id="rId128" Type="http://schemas.openxmlformats.org/officeDocument/2006/relationships/oleObject" Target="embeddings/oleObject54.bin"/><Relationship Id="rId335" Type="http://schemas.openxmlformats.org/officeDocument/2006/relationships/oleObject" Target="embeddings/oleObject157.bin"/><Relationship Id="rId542" Type="http://schemas.openxmlformats.org/officeDocument/2006/relationships/oleObject" Target="embeddings/oleObject260.bin"/><Relationship Id="rId1172" Type="http://schemas.openxmlformats.org/officeDocument/2006/relationships/image" Target="media/image578.wmf"/><Relationship Id="rId2016" Type="http://schemas.openxmlformats.org/officeDocument/2006/relationships/image" Target="media/image1001.wmf"/><Relationship Id="rId2223" Type="http://schemas.openxmlformats.org/officeDocument/2006/relationships/image" Target="media/image1107.wmf"/><Relationship Id="rId2430" Type="http://schemas.openxmlformats.org/officeDocument/2006/relationships/image" Target="media/image1208.wmf"/><Relationship Id="rId402" Type="http://schemas.openxmlformats.org/officeDocument/2006/relationships/oleObject" Target="embeddings/oleObject190.bin"/><Relationship Id="rId1032" Type="http://schemas.openxmlformats.org/officeDocument/2006/relationships/image" Target="media/image508.wmf"/><Relationship Id="rId1989" Type="http://schemas.openxmlformats.org/officeDocument/2006/relationships/oleObject" Target="embeddings/oleObject983.bin"/><Relationship Id="rId1849" Type="http://schemas.openxmlformats.org/officeDocument/2006/relationships/oleObject" Target="embeddings/oleObject913.bin"/><Relationship Id="rId3064" Type="http://schemas.openxmlformats.org/officeDocument/2006/relationships/image" Target="media/image1525.wmf"/><Relationship Id="rId192" Type="http://schemas.openxmlformats.org/officeDocument/2006/relationships/image" Target="media/image89.wmf"/><Relationship Id="rId1709" Type="http://schemas.openxmlformats.org/officeDocument/2006/relationships/oleObject" Target="embeddings/oleObject843.bin"/><Relationship Id="rId1916" Type="http://schemas.openxmlformats.org/officeDocument/2006/relationships/image" Target="media/image951.wmf"/><Relationship Id="rId3271" Type="http://schemas.openxmlformats.org/officeDocument/2006/relationships/image" Target="media/image1629.wmf"/><Relationship Id="rId2080" Type="http://schemas.openxmlformats.org/officeDocument/2006/relationships/image" Target="media/image1033.wmf"/><Relationship Id="rId3131" Type="http://schemas.openxmlformats.org/officeDocument/2006/relationships/oleObject" Target="embeddings/oleObject1554.bin"/><Relationship Id="rId2897" Type="http://schemas.openxmlformats.org/officeDocument/2006/relationships/oleObject" Target="embeddings/oleObject1437.bin"/><Relationship Id="rId869" Type="http://schemas.openxmlformats.org/officeDocument/2006/relationships/oleObject" Target="embeddings/oleObject424.bin"/><Relationship Id="rId1499" Type="http://schemas.openxmlformats.org/officeDocument/2006/relationships/oleObject" Target="embeddings/oleObject738.bin"/><Relationship Id="rId729" Type="http://schemas.openxmlformats.org/officeDocument/2006/relationships/oleObject" Target="embeddings/oleObject354.bin"/><Relationship Id="rId1359" Type="http://schemas.openxmlformats.org/officeDocument/2006/relationships/oleObject" Target="embeddings/oleObject668.bin"/><Relationship Id="rId2757" Type="http://schemas.openxmlformats.org/officeDocument/2006/relationships/oleObject" Target="embeddings/oleObject1367.bin"/><Relationship Id="rId2964" Type="http://schemas.openxmlformats.org/officeDocument/2006/relationships/image" Target="media/image1475.emf"/><Relationship Id="rId936" Type="http://schemas.openxmlformats.org/officeDocument/2006/relationships/image" Target="media/image460.wmf"/><Relationship Id="rId1219" Type="http://schemas.openxmlformats.org/officeDocument/2006/relationships/oleObject" Target="embeddings/oleObject599.bin"/><Relationship Id="rId1566" Type="http://schemas.openxmlformats.org/officeDocument/2006/relationships/image" Target="media/image776.wmf"/><Relationship Id="rId1773" Type="http://schemas.openxmlformats.org/officeDocument/2006/relationships/oleObject" Target="embeddings/oleObject875.bin"/><Relationship Id="rId1980" Type="http://schemas.openxmlformats.org/officeDocument/2006/relationships/image" Target="media/image983.wmf"/><Relationship Id="rId2617" Type="http://schemas.openxmlformats.org/officeDocument/2006/relationships/oleObject" Target="embeddings/oleObject1297.bin"/><Relationship Id="rId2824" Type="http://schemas.openxmlformats.org/officeDocument/2006/relationships/image" Target="media/image1405.emf"/><Relationship Id="rId65" Type="http://schemas.openxmlformats.org/officeDocument/2006/relationships/image" Target="media/image25.wmf"/><Relationship Id="rId1426" Type="http://schemas.openxmlformats.org/officeDocument/2006/relationships/image" Target="media/image706.wmf"/><Relationship Id="rId1633" Type="http://schemas.openxmlformats.org/officeDocument/2006/relationships/oleObject" Target="embeddings/oleObject805.bin"/><Relationship Id="rId1840" Type="http://schemas.openxmlformats.org/officeDocument/2006/relationships/image" Target="media/image913.wmf"/><Relationship Id="rId1700" Type="http://schemas.openxmlformats.org/officeDocument/2006/relationships/image" Target="media/image843.wmf"/><Relationship Id="rId3598" Type="http://schemas.openxmlformats.org/officeDocument/2006/relationships/oleObject" Target="embeddings/oleObject1787.bin"/><Relationship Id="rId3458" Type="http://schemas.openxmlformats.org/officeDocument/2006/relationships/oleObject" Target="embeddings/oleObject1717.bin"/><Relationship Id="rId379" Type="http://schemas.openxmlformats.org/officeDocument/2006/relationships/image" Target="media/image182.wmf"/><Relationship Id="rId586" Type="http://schemas.openxmlformats.org/officeDocument/2006/relationships/oleObject" Target="embeddings/oleObject282.bin"/><Relationship Id="rId793" Type="http://schemas.openxmlformats.org/officeDocument/2006/relationships/oleObject" Target="embeddings/oleObject386.bin"/><Relationship Id="rId2267" Type="http://schemas.openxmlformats.org/officeDocument/2006/relationships/oleObject" Target="embeddings/oleObject1119.bin"/><Relationship Id="rId2474" Type="http://schemas.openxmlformats.org/officeDocument/2006/relationships/image" Target="media/image1230.wmf"/><Relationship Id="rId2681" Type="http://schemas.openxmlformats.org/officeDocument/2006/relationships/oleObject" Target="embeddings/oleObject1329.bin"/><Relationship Id="rId3318" Type="http://schemas.openxmlformats.org/officeDocument/2006/relationships/oleObject" Target="embeddings/oleObject1647.bin"/><Relationship Id="rId3525" Type="http://schemas.openxmlformats.org/officeDocument/2006/relationships/image" Target="media/image1756.wmf"/><Relationship Id="rId239" Type="http://schemas.openxmlformats.org/officeDocument/2006/relationships/oleObject" Target="embeddings/oleObject109.bin"/><Relationship Id="rId446" Type="http://schemas.openxmlformats.org/officeDocument/2006/relationships/oleObject" Target="embeddings/oleObject212.bin"/><Relationship Id="rId653" Type="http://schemas.openxmlformats.org/officeDocument/2006/relationships/image" Target="media/image319.wmf"/><Relationship Id="rId1076" Type="http://schemas.openxmlformats.org/officeDocument/2006/relationships/image" Target="media/image530.wmf"/><Relationship Id="rId1283" Type="http://schemas.openxmlformats.org/officeDocument/2006/relationships/oleObject" Target="embeddings/oleObject631.bin"/><Relationship Id="rId1490" Type="http://schemas.openxmlformats.org/officeDocument/2006/relationships/image" Target="media/image738.wmf"/><Relationship Id="rId2127" Type="http://schemas.openxmlformats.org/officeDocument/2006/relationships/oleObject" Target="embeddings/oleObject1052.bin"/><Relationship Id="rId2334" Type="http://schemas.openxmlformats.org/officeDocument/2006/relationships/image" Target="media/image1163.wmf"/><Relationship Id="rId306" Type="http://schemas.openxmlformats.org/officeDocument/2006/relationships/image" Target="media/image146.wmf"/><Relationship Id="rId860" Type="http://schemas.openxmlformats.org/officeDocument/2006/relationships/image" Target="media/image422.wmf"/><Relationship Id="rId1143" Type="http://schemas.openxmlformats.org/officeDocument/2006/relationships/oleObject" Target="embeddings/oleObject561.bin"/><Relationship Id="rId2541" Type="http://schemas.openxmlformats.org/officeDocument/2006/relationships/oleObject" Target="embeddings/oleObject1259.bin"/><Relationship Id="rId513" Type="http://schemas.openxmlformats.org/officeDocument/2006/relationships/image" Target="media/image249.wmf"/><Relationship Id="rId720" Type="http://schemas.openxmlformats.org/officeDocument/2006/relationships/image" Target="media/image352.wmf"/><Relationship Id="rId1350" Type="http://schemas.openxmlformats.org/officeDocument/2006/relationships/image" Target="media/image668.wmf"/><Relationship Id="rId2401" Type="http://schemas.openxmlformats.org/officeDocument/2006/relationships/image" Target="media/image1195.emf"/><Relationship Id="rId1003" Type="http://schemas.openxmlformats.org/officeDocument/2006/relationships/oleObject" Target="embeddings/oleObject491.bin"/><Relationship Id="rId1210" Type="http://schemas.openxmlformats.org/officeDocument/2006/relationships/image" Target="media/image597.wmf"/><Relationship Id="rId3175" Type="http://schemas.openxmlformats.org/officeDocument/2006/relationships/oleObject" Target="embeddings/oleObject1576.bin"/><Relationship Id="rId3382" Type="http://schemas.openxmlformats.org/officeDocument/2006/relationships/oleObject" Target="embeddings/oleObject1679.bin"/><Relationship Id="rId2191" Type="http://schemas.openxmlformats.org/officeDocument/2006/relationships/oleObject" Target="embeddings/oleObject1084.bin"/><Relationship Id="rId3035" Type="http://schemas.openxmlformats.org/officeDocument/2006/relationships/oleObject" Target="embeddings/oleObject1506.bin"/><Relationship Id="rId3242" Type="http://schemas.openxmlformats.org/officeDocument/2006/relationships/oleObject" Target="embeddings/oleObject1609.bin"/><Relationship Id="rId163" Type="http://schemas.openxmlformats.org/officeDocument/2006/relationships/oleObject" Target="embeddings/oleObject71.bin"/><Relationship Id="rId370" Type="http://schemas.openxmlformats.org/officeDocument/2006/relationships/oleObject" Target="embeddings/oleObject174.bin"/><Relationship Id="rId2051" Type="http://schemas.openxmlformats.org/officeDocument/2006/relationships/oleObject" Target="embeddings/oleObject1014.bin"/><Relationship Id="rId3102" Type="http://schemas.openxmlformats.org/officeDocument/2006/relationships/image" Target="media/image1544.wmf"/><Relationship Id="rId230" Type="http://schemas.openxmlformats.org/officeDocument/2006/relationships/image" Target="media/image108.wmf"/><Relationship Id="rId2868" Type="http://schemas.openxmlformats.org/officeDocument/2006/relationships/image" Target="media/image1427.wmf"/><Relationship Id="rId1677" Type="http://schemas.openxmlformats.org/officeDocument/2006/relationships/oleObject" Target="embeddings/oleObject827.bin"/><Relationship Id="rId1884" Type="http://schemas.openxmlformats.org/officeDocument/2006/relationships/image" Target="media/image935.wmf"/><Relationship Id="rId2728" Type="http://schemas.openxmlformats.org/officeDocument/2006/relationships/image" Target="media/image1357.emf"/><Relationship Id="rId2935" Type="http://schemas.openxmlformats.org/officeDocument/2006/relationships/oleObject" Target="embeddings/oleObject1456.bin"/><Relationship Id="rId907" Type="http://schemas.openxmlformats.org/officeDocument/2006/relationships/oleObject" Target="embeddings/oleObject443.bin"/><Relationship Id="rId1537" Type="http://schemas.openxmlformats.org/officeDocument/2006/relationships/oleObject" Target="embeddings/oleObject757.bin"/><Relationship Id="rId1744" Type="http://schemas.openxmlformats.org/officeDocument/2006/relationships/image" Target="media/image865.wmf"/><Relationship Id="rId1951" Type="http://schemas.openxmlformats.org/officeDocument/2006/relationships/oleObject" Target="embeddings/oleObject964.bin"/><Relationship Id="rId36" Type="http://schemas.openxmlformats.org/officeDocument/2006/relationships/oleObject" Target="embeddings/oleObject8.bin"/><Relationship Id="rId1604" Type="http://schemas.openxmlformats.org/officeDocument/2006/relationships/image" Target="media/image795.wmf"/><Relationship Id="rId1811" Type="http://schemas.openxmlformats.org/officeDocument/2006/relationships/oleObject" Target="embeddings/oleObject894.bin"/><Relationship Id="rId3569" Type="http://schemas.openxmlformats.org/officeDocument/2006/relationships/image" Target="media/image1778.wmf"/><Relationship Id="rId697" Type="http://schemas.openxmlformats.org/officeDocument/2006/relationships/oleObject" Target="embeddings/oleObject338.bin"/><Relationship Id="rId2378" Type="http://schemas.openxmlformats.org/officeDocument/2006/relationships/image" Target="media/image1185.wmf"/><Relationship Id="rId3429" Type="http://schemas.openxmlformats.org/officeDocument/2006/relationships/image" Target="media/image1708.wmf"/><Relationship Id="rId1187" Type="http://schemas.openxmlformats.org/officeDocument/2006/relationships/oleObject" Target="embeddings/oleObject583.bin"/><Relationship Id="rId2585" Type="http://schemas.openxmlformats.org/officeDocument/2006/relationships/oleObject" Target="embeddings/oleObject1281.bin"/><Relationship Id="rId2792" Type="http://schemas.openxmlformats.org/officeDocument/2006/relationships/image" Target="media/image1389.emf"/><Relationship Id="rId3636" Type="http://schemas.openxmlformats.org/officeDocument/2006/relationships/theme" Target="theme/theme1.xml"/><Relationship Id="rId557" Type="http://schemas.openxmlformats.org/officeDocument/2006/relationships/image" Target="media/image271.wmf"/><Relationship Id="rId764" Type="http://schemas.openxmlformats.org/officeDocument/2006/relationships/image" Target="media/image374.wmf"/><Relationship Id="rId971" Type="http://schemas.openxmlformats.org/officeDocument/2006/relationships/oleObject" Target="embeddings/oleObject475.bin"/><Relationship Id="rId1394" Type="http://schemas.openxmlformats.org/officeDocument/2006/relationships/image" Target="media/image690.wmf"/><Relationship Id="rId2238" Type="http://schemas.openxmlformats.org/officeDocument/2006/relationships/image" Target="media/image1115.wmf"/><Relationship Id="rId2445" Type="http://schemas.openxmlformats.org/officeDocument/2006/relationships/oleObject" Target="embeddings/oleObject1211.bin"/><Relationship Id="rId2652" Type="http://schemas.openxmlformats.org/officeDocument/2006/relationships/image" Target="media/image1319.wmf"/><Relationship Id="rId417" Type="http://schemas.openxmlformats.org/officeDocument/2006/relationships/image" Target="media/image201.wmf"/><Relationship Id="rId624" Type="http://schemas.openxmlformats.org/officeDocument/2006/relationships/oleObject" Target="embeddings/oleObject301.bin"/><Relationship Id="rId831" Type="http://schemas.openxmlformats.org/officeDocument/2006/relationships/oleObject" Target="embeddings/oleObject405.bin"/><Relationship Id="rId1047" Type="http://schemas.openxmlformats.org/officeDocument/2006/relationships/oleObject" Target="embeddings/oleObject513.bin"/><Relationship Id="rId1254" Type="http://schemas.openxmlformats.org/officeDocument/2006/relationships/image" Target="media/image619.wmf"/><Relationship Id="rId1461" Type="http://schemas.openxmlformats.org/officeDocument/2006/relationships/oleObject" Target="embeddings/oleObject719.bin"/><Relationship Id="rId2305" Type="http://schemas.openxmlformats.org/officeDocument/2006/relationships/oleObject" Target="embeddings/oleObject1138.bin"/><Relationship Id="rId2512" Type="http://schemas.openxmlformats.org/officeDocument/2006/relationships/image" Target="media/image1249.wmf"/><Relationship Id="rId1114" Type="http://schemas.openxmlformats.org/officeDocument/2006/relationships/image" Target="media/image549.wmf"/><Relationship Id="rId1321" Type="http://schemas.openxmlformats.org/officeDocument/2006/relationships/oleObject" Target="embeddings/oleObject649.bin"/><Relationship Id="rId3079" Type="http://schemas.openxmlformats.org/officeDocument/2006/relationships/oleObject" Target="embeddings/oleObject1528.bin"/><Relationship Id="rId3286" Type="http://schemas.openxmlformats.org/officeDocument/2006/relationships/oleObject" Target="embeddings/oleObject1631.bin"/><Relationship Id="rId3493" Type="http://schemas.openxmlformats.org/officeDocument/2006/relationships/image" Target="media/image1740.wmf"/><Relationship Id="rId2095" Type="http://schemas.openxmlformats.org/officeDocument/2006/relationships/oleObject" Target="embeddings/oleObject1036.bin"/><Relationship Id="rId3146" Type="http://schemas.openxmlformats.org/officeDocument/2006/relationships/image" Target="media/image1566.wmf"/><Relationship Id="rId3353" Type="http://schemas.openxmlformats.org/officeDocument/2006/relationships/image" Target="media/image1670.wmf"/><Relationship Id="rId274" Type="http://schemas.openxmlformats.org/officeDocument/2006/relationships/image" Target="media/image130.wmf"/><Relationship Id="rId481" Type="http://schemas.openxmlformats.org/officeDocument/2006/relationships/image" Target="media/image233.wmf"/><Relationship Id="rId2162" Type="http://schemas.openxmlformats.org/officeDocument/2006/relationships/image" Target="media/image1074.wmf"/><Relationship Id="rId3006" Type="http://schemas.openxmlformats.org/officeDocument/2006/relationships/image" Target="media/image1496.wmf"/><Relationship Id="rId3560" Type="http://schemas.openxmlformats.org/officeDocument/2006/relationships/oleObject" Target="embeddings/oleObject1768.bin"/><Relationship Id="rId134" Type="http://schemas.openxmlformats.org/officeDocument/2006/relationships/oleObject" Target="embeddings/oleObject57.bin"/><Relationship Id="rId3213" Type="http://schemas.openxmlformats.org/officeDocument/2006/relationships/image" Target="media/image1600.wmf"/><Relationship Id="rId3420" Type="http://schemas.openxmlformats.org/officeDocument/2006/relationships/oleObject" Target="embeddings/oleObject1698.bin"/><Relationship Id="rId341" Type="http://schemas.openxmlformats.org/officeDocument/2006/relationships/oleObject" Target="embeddings/oleObject160.bin"/><Relationship Id="rId2022" Type="http://schemas.openxmlformats.org/officeDocument/2006/relationships/image" Target="media/image1004.wmf"/><Relationship Id="rId2979" Type="http://schemas.openxmlformats.org/officeDocument/2006/relationships/oleObject" Target="embeddings/oleObject1478.bin"/><Relationship Id="rId201" Type="http://schemas.openxmlformats.org/officeDocument/2006/relationships/oleObject" Target="embeddings/oleObject90.bin"/><Relationship Id="rId1788" Type="http://schemas.openxmlformats.org/officeDocument/2006/relationships/image" Target="media/image887.wmf"/><Relationship Id="rId1995" Type="http://schemas.openxmlformats.org/officeDocument/2006/relationships/oleObject" Target="embeddings/oleObject986.bin"/><Relationship Id="rId2839" Type="http://schemas.openxmlformats.org/officeDocument/2006/relationships/oleObject" Target="embeddings/oleObject1408.bin"/><Relationship Id="rId1648" Type="http://schemas.openxmlformats.org/officeDocument/2006/relationships/image" Target="media/image817.wmf"/><Relationship Id="rId1508" Type="http://schemas.openxmlformats.org/officeDocument/2006/relationships/image" Target="media/image747.wmf"/><Relationship Id="rId1855" Type="http://schemas.openxmlformats.org/officeDocument/2006/relationships/oleObject" Target="embeddings/oleObject916.bin"/><Relationship Id="rId2906" Type="http://schemas.openxmlformats.org/officeDocument/2006/relationships/image" Target="media/image1446.wmf"/><Relationship Id="rId3070" Type="http://schemas.openxmlformats.org/officeDocument/2006/relationships/image" Target="media/image1528.wmf"/><Relationship Id="rId1715" Type="http://schemas.openxmlformats.org/officeDocument/2006/relationships/oleObject" Target="embeddings/oleObject846.bin"/><Relationship Id="rId1922" Type="http://schemas.openxmlformats.org/officeDocument/2006/relationships/image" Target="media/image954.wmf"/><Relationship Id="rId2489" Type="http://schemas.openxmlformats.org/officeDocument/2006/relationships/oleObject" Target="embeddings/oleObject1233.bin"/><Relationship Id="rId2696" Type="http://schemas.openxmlformats.org/officeDocument/2006/relationships/image" Target="media/image1341.wmf"/><Relationship Id="rId668" Type="http://schemas.openxmlformats.org/officeDocument/2006/relationships/oleObject" Target="embeddings/oleObject323.bin"/><Relationship Id="rId875" Type="http://schemas.openxmlformats.org/officeDocument/2006/relationships/oleObject" Target="embeddings/oleObject427.bin"/><Relationship Id="rId1298" Type="http://schemas.openxmlformats.org/officeDocument/2006/relationships/image" Target="media/image642.wmf"/><Relationship Id="rId2349" Type="http://schemas.openxmlformats.org/officeDocument/2006/relationships/oleObject" Target="embeddings/oleObject1160.bin"/><Relationship Id="rId2556" Type="http://schemas.openxmlformats.org/officeDocument/2006/relationships/image" Target="media/image1271.wmf"/><Relationship Id="rId2763" Type="http://schemas.openxmlformats.org/officeDocument/2006/relationships/oleObject" Target="embeddings/oleObject1370.bin"/><Relationship Id="rId2970" Type="http://schemas.openxmlformats.org/officeDocument/2006/relationships/image" Target="media/image1478.wmf"/><Relationship Id="rId3607" Type="http://schemas.openxmlformats.org/officeDocument/2006/relationships/image" Target="media/image1797.wmf"/><Relationship Id="rId528" Type="http://schemas.openxmlformats.org/officeDocument/2006/relationships/oleObject" Target="embeddings/oleObject253.bin"/><Relationship Id="rId735" Type="http://schemas.openxmlformats.org/officeDocument/2006/relationships/oleObject" Target="embeddings/oleObject357.bin"/><Relationship Id="rId942" Type="http://schemas.openxmlformats.org/officeDocument/2006/relationships/image" Target="media/image463.wmf"/><Relationship Id="rId1158" Type="http://schemas.openxmlformats.org/officeDocument/2006/relationships/image" Target="media/image571.wmf"/><Relationship Id="rId1365" Type="http://schemas.openxmlformats.org/officeDocument/2006/relationships/oleObject" Target="embeddings/oleObject671.bin"/><Relationship Id="rId1572" Type="http://schemas.openxmlformats.org/officeDocument/2006/relationships/image" Target="media/image779.wmf"/><Relationship Id="rId2209" Type="http://schemas.openxmlformats.org/officeDocument/2006/relationships/image" Target="media/image1100.wmf"/><Relationship Id="rId2416" Type="http://schemas.openxmlformats.org/officeDocument/2006/relationships/oleObject" Target="embeddings/oleObject1196.bin"/><Relationship Id="rId2623" Type="http://schemas.openxmlformats.org/officeDocument/2006/relationships/oleObject" Target="embeddings/oleObject1300.bin"/><Relationship Id="rId1018" Type="http://schemas.openxmlformats.org/officeDocument/2006/relationships/image" Target="media/image501.wmf"/><Relationship Id="rId1225" Type="http://schemas.openxmlformats.org/officeDocument/2006/relationships/oleObject" Target="embeddings/oleObject602.bin"/><Relationship Id="rId1432" Type="http://schemas.openxmlformats.org/officeDocument/2006/relationships/image" Target="media/image709.wmf"/><Relationship Id="rId2830" Type="http://schemas.openxmlformats.org/officeDocument/2006/relationships/image" Target="media/image1408.wmf"/><Relationship Id="rId71" Type="http://schemas.openxmlformats.org/officeDocument/2006/relationships/image" Target="media/image28.wmf"/><Relationship Id="rId802" Type="http://schemas.openxmlformats.org/officeDocument/2006/relationships/image" Target="media/image393.wmf"/><Relationship Id="rId3397" Type="http://schemas.openxmlformats.org/officeDocument/2006/relationships/image" Target="media/image1692.wmf"/><Relationship Id="rId178" Type="http://schemas.openxmlformats.org/officeDocument/2006/relationships/image" Target="media/image82.wmf"/><Relationship Id="rId3257" Type="http://schemas.openxmlformats.org/officeDocument/2006/relationships/image" Target="media/image1622.wmf"/><Relationship Id="rId3464" Type="http://schemas.openxmlformats.org/officeDocument/2006/relationships/oleObject" Target="embeddings/oleObject1720.bin"/><Relationship Id="rId385" Type="http://schemas.openxmlformats.org/officeDocument/2006/relationships/image" Target="media/image185.wmf"/><Relationship Id="rId592" Type="http://schemas.openxmlformats.org/officeDocument/2006/relationships/oleObject" Target="embeddings/oleObject285.bin"/><Relationship Id="rId2066" Type="http://schemas.openxmlformats.org/officeDocument/2006/relationships/image" Target="media/image1026.wmf"/><Relationship Id="rId2273" Type="http://schemas.openxmlformats.org/officeDocument/2006/relationships/oleObject" Target="embeddings/oleObject1122.bin"/><Relationship Id="rId2480" Type="http://schemas.openxmlformats.org/officeDocument/2006/relationships/image" Target="media/image1233.wmf"/><Relationship Id="rId3117" Type="http://schemas.openxmlformats.org/officeDocument/2006/relationships/oleObject" Target="embeddings/oleObject1547.bin"/><Relationship Id="rId3324" Type="http://schemas.openxmlformats.org/officeDocument/2006/relationships/oleObject" Target="embeddings/oleObject1650.bin"/><Relationship Id="rId3531" Type="http://schemas.openxmlformats.org/officeDocument/2006/relationships/image" Target="media/image1759.wmf"/><Relationship Id="rId245" Type="http://schemas.openxmlformats.org/officeDocument/2006/relationships/oleObject" Target="embeddings/oleObject112.bin"/><Relationship Id="rId452" Type="http://schemas.openxmlformats.org/officeDocument/2006/relationships/oleObject" Target="embeddings/oleObject215.bin"/><Relationship Id="rId1082" Type="http://schemas.openxmlformats.org/officeDocument/2006/relationships/image" Target="media/image533.wmf"/><Relationship Id="rId2133" Type="http://schemas.openxmlformats.org/officeDocument/2006/relationships/oleObject" Target="embeddings/oleObject1055.bin"/><Relationship Id="rId2340" Type="http://schemas.openxmlformats.org/officeDocument/2006/relationships/image" Target="media/image1166.wmf"/><Relationship Id="rId105" Type="http://schemas.openxmlformats.org/officeDocument/2006/relationships/image" Target="media/image45.wmf"/><Relationship Id="rId312" Type="http://schemas.openxmlformats.org/officeDocument/2006/relationships/image" Target="media/image149.wmf"/><Relationship Id="rId2200" Type="http://schemas.openxmlformats.org/officeDocument/2006/relationships/image" Target="media/image1094.png"/><Relationship Id="rId1899" Type="http://schemas.openxmlformats.org/officeDocument/2006/relationships/oleObject" Target="embeddings/oleObject938.bin"/><Relationship Id="rId1759" Type="http://schemas.openxmlformats.org/officeDocument/2006/relationships/oleObject" Target="embeddings/oleObject868.bin"/><Relationship Id="rId1966" Type="http://schemas.openxmlformats.org/officeDocument/2006/relationships/image" Target="media/image976.wmf"/><Relationship Id="rId3181" Type="http://schemas.openxmlformats.org/officeDocument/2006/relationships/oleObject" Target="embeddings/oleObject1579.bin"/><Relationship Id="rId1619" Type="http://schemas.openxmlformats.org/officeDocument/2006/relationships/oleObject" Target="embeddings/oleObject798.bin"/><Relationship Id="rId1826" Type="http://schemas.openxmlformats.org/officeDocument/2006/relationships/image" Target="media/image906.wmf"/><Relationship Id="rId3041" Type="http://schemas.openxmlformats.org/officeDocument/2006/relationships/oleObject" Target="embeddings/oleObject1509.bin"/><Relationship Id="rId779" Type="http://schemas.openxmlformats.org/officeDocument/2006/relationships/oleObject" Target="embeddings/oleObject379.bin"/><Relationship Id="rId986" Type="http://schemas.openxmlformats.org/officeDocument/2006/relationships/image" Target="media/image485.wmf"/><Relationship Id="rId2667" Type="http://schemas.openxmlformats.org/officeDocument/2006/relationships/oleObject" Target="embeddings/oleObject1322.bin"/><Relationship Id="rId639" Type="http://schemas.openxmlformats.org/officeDocument/2006/relationships/image" Target="media/image312.wmf"/><Relationship Id="rId1269" Type="http://schemas.openxmlformats.org/officeDocument/2006/relationships/oleObject" Target="embeddings/oleObject624.bin"/><Relationship Id="rId1476" Type="http://schemas.openxmlformats.org/officeDocument/2006/relationships/image" Target="media/image731.wmf"/><Relationship Id="rId2874" Type="http://schemas.openxmlformats.org/officeDocument/2006/relationships/image" Target="media/image1430.wmf"/><Relationship Id="rId846" Type="http://schemas.openxmlformats.org/officeDocument/2006/relationships/image" Target="media/image415.wmf"/><Relationship Id="rId1129" Type="http://schemas.openxmlformats.org/officeDocument/2006/relationships/oleObject" Target="embeddings/oleObject554.bin"/><Relationship Id="rId1683" Type="http://schemas.openxmlformats.org/officeDocument/2006/relationships/oleObject" Target="embeddings/oleObject830.bin"/><Relationship Id="rId1890" Type="http://schemas.openxmlformats.org/officeDocument/2006/relationships/image" Target="media/image938.wmf"/><Relationship Id="rId2527" Type="http://schemas.openxmlformats.org/officeDocument/2006/relationships/oleObject" Target="embeddings/oleObject1252.bin"/><Relationship Id="rId2734" Type="http://schemas.openxmlformats.org/officeDocument/2006/relationships/image" Target="media/image1360.emf"/><Relationship Id="rId2941" Type="http://schemas.openxmlformats.org/officeDocument/2006/relationships/oleObject" Target="embeddings/oleObject1459.bin"/><Relationship Id="rId706" Type="http://schemas.openxmlformats.org/officeDocument/2006/relationships/image" Target="media/image345.wmf"/><Relationship Id="rId913" Type="http://schemas.openxmlformats.org/officeDocument/2006/relationships/oleObject" Target="embeddings/oleObject446.bin"/><Relationship Id="rId1336" Type="http://schemas.openxmlformats.org/officeDocument/2006/relationships/image" Target="media/image661.wmf"/><Relationship Id="rId1543" Type="http://schemas.openxmlformats.org/officeDocument/2006/relationships/oleObject" Target="embeddings/oleObject760.bin"/><Relationship Id="rId1750" Type="http://schemas.openxmlformats.org/officeDocument/2006/relationships/image" Target="media/image868.wmf"/><Relationship Id="rId2801" Type="http://schemas.openxmlformats.org/officeDocument/2006/relationships/oleObject" Target="embeddings/oleObject1389.bin"/><Relationship Id="rId42" Type="http://schemas.openxmlformats.org/officeDocument/2006/relationships/oleObject" Target="embeddings/oleObject11.bin"/><Relationship Id="rId1403" Type="http://schemas.openxmlformats.org/officeDocument/2006/relationships/oleObject" Target="embeddings/oleObject690.bin"/><Relationship Id="rId1610" Type="http://schemas.openxmlformats.org/officeDocument/2006/relationships/image" Target="media/image798.wmf"/><Relationship Id="rId3368" Type="http://schemas.openxmlformats.org/officeDocument/2006/relationships/oleObject" Target="embeddings/oleObject1672.bin"/><Relationship Id="rId3575" Type="http://schemas.openxmlformats.org/officeDocument/2006/relationships/image" Target="media/image1781.wmf"/><Relationship Id="rId289" Type="http://schemas.openxmlformats.org/officeDocument/2006/relationships/oleObject" Target="embeddings/oleObject134.bin"/><Relationship Id="rId496" Type="http://schemas.openxmlformats.org/officeDocument/2006/relationships/oleObject" Target="embeddings/oleObject237.bin"/><Relationship Id="rId2177" Type="http://schemas.openxmlformats.org/officeDocument/2006/relationships/oleObject" Target="embeddings/oleObject1077.bin"/><Relationship Id="rId2384" Type="http://schemas.openxmlformats.org/officeDocument/2006/relationships/image" Target="media/image1188.wmf"/><Relationship Id="rId2591" Type="http://schemas.openxmlformats.org/officeDocument/2006/relationships/oleObject" Target="embeddings/oleObject1284.bin"/><Relationship Id="rId3228" Type="http://schemas.openxmlformats.org/officeDocument/2006/relationships/oleObject" Target="embeddings/oleObject1602.bin"/><Relationship Id="rId3435" Type="http://schemas.openxmlformats.org/officeDocument/2006/relationships/image" Target="media/image1711.wmf"/><Relationship Id="rId149" Type="http://schemas.openxmlformats.org/officeDocument/2006/relationships/image" Target="media/image67.png"/><Relationship Id="rId356" Type="http://schemas.openxmlformats.org/officeDocument/2006/relationships/image" Target="media/image171.wmf"/><Relationship Id="rId563" Type="http://schemas.openxmlformats.org/officeDocument/2006/relationships/image" Target="media/image274.wmf"/><Relationship Id="rId770" Type="http://schemas.openxmlformats.org/officeDocument/2006/relationships/image" Target="media/image377.wmf"/><Relationship Id="rId1193" Type="http://schemas.openxmlformats.org/officeDocument/2006/relationships/oleObject" Target="embeddings/oleObject586.bin"/><Relationship Id="rId2037" Type="http://schemas.openxmlformats.org/officeDocument/2006/relationships/oleObject" Target="embeddings/oleObject1007.bin"/><Relationship Id="rId2244" Type="http://schemas.openxmlformats.org/officeDocument/2006/relationships/image" Target="media/image1118.wmf"/><Relationship Id="rId2451" Type="http://schemas.openxmlformats.org/officeDocument/2006/relationships/oleObject" Target="embeddings/oleObject1214.bin"/><Relationship Id="rId216" Type="http://schemas.openxmlformats.org/officeDocument/2006/relationships/image" Target="media/image101.wmf"/><Relationship Id="rId423" Type="http://schemas.openxmlformats.org/officeDocument/2006/relationships/image" Target="media/image204.wmf"/><Relationship Id="rId1053" Type="http://schemas.openxmlformats.org/officeDocument/2006/relationships/oleObject" Target="embeddings/oleObject516.bin"/><Relationship Id="rId1260" Type="http://schemas.openxmlformats.org/officeDocument/2006/relationships/image" Target="media/image622.wmf"/><Relationship Id="rId2104" Type="http://schemas.openxmlformats.org/officeDocument/2006/relationships/image" Target="media/image1045.wmf"/><Relationship Id="rId3502" Type="http://schemas.openxmlformats.org/officeDocument/2006/relationships/oleObject" Target="embeddings/oleObject1739.bin"/><Relationship Id="rId630" Type="http://schemas.openxmlformats.org/officeDocument/2006/relationships/oleObject" Target="embeddings/oleObject304.bin"/><Relationship Id="rId2311" Type="http://schemas.openxmlformats.org/officeDocument/2006/relationships/oleObject" Target="embeddings/oleObject1141.bin"/><Relationship Id="rId1120" Type="http://schemas.openxmlformats.org/officeDocument/2006/relationships/image" Target="media/image552.wmf"/><Relationship Id="rId1937" Type="http://schemas.openxmlformats.org/officeDocument/2006/relationships/oleObject" Target="embeddings/oleObject957.bin"/><Relationship Id="rId3085" Type="http://schemas.openxmlformats.org/officeDocument/2006/relationships/oleObject" Target="embeddings/oleObject1531.bin"/><Relationship Id="rId3292" Type="http://schemas.openxmlformats.org/officeDocument/2006/relationships/oleObject" Target="embeddings/oleObject1634.bin"/><Relationship Id="rId3152" Type="http://schemas.openxmlformats.org/officeDocument/2006/relationships/image" Target="media/image1569.wmf"/><Relationship Id="rId280" Type="http://schemas.openxmlformats.org/officeDocument/2006/relationships/image" Target="media/image133.wmf"/><Relationship Id="rId3012" Type="http://schemas.openxmlformats.org/officeDocument/2006/relationships/image" Target="media/image1499.wmf"/><Relationship Id="rId140" Type="http://schemas.openxmlformats.org/officeDocument/2006/relationships/oleObject" Target="embeddings/oleObject60.bin"/><Relationship Id="rId6" Type="http://schemas.openxmlformats.org/officeDocument/2006/relationships/webSettings" Target="webSettings.xml"/><Relationship Id="rId2778" Type="http://schemas.openxmlformats.org/officeDocument/2006/relationships/image" Target="media/image1382.emf"/><Relationship Id="rId2985" Type="http://schemas.openxmlformats.org/officeDocument/2006/relationships/oleObject" Target="embeddings/oleObject1481.bin"/><Relationship Id="rId957" Type="http://schemas.openxmlformats.org/officeDocument/2006/relationships/oleObject" Target="embeddings/oleObject468.bin"/><Relationship Id="rId1587" Type="http://schemas.openxmlformats.org/officeDocument/2006/relationships/oleObject" Target="embeddings/oleObject782.bin"/><Relationship Id="rId1794" Type="http://schemas.openxmlformats.org/officeDocument/2006/relationships/image" Target="media/image890.wmf"/><Relationship Id="rId2638" Type="http://schemas.openxmlformats.org/officeDocument/2006/relationships/image" Target="media/image1312.wmf"/><Relationship Id="rId2845" Type="http://schemas.openxmlformats.org/officeDocument/2006/relationships/oleObject" Target="embeddings/oleObject1411.bin"/><Relationship Id="rId86" Type="http://schemas.openxmlformats.org/officeDocument/2006/relationships/oleObject" Target="embeddings/oleObject33.bin"/><Relationship Id="rId817" Type="http://schemas.openxmlformats.org/officeDocument/2006/relationships/oleObject" Target="embeddings/oleObject398.bin"/><Relationship Id="rId1447" Type="http://schemas.openxmlformats.org/officeDocument/2006/relationships/oleObject" Target="embeddings/oleObject712.bin"/><Relationship Id="rId1654" Type="http://schemas.openxmlformats.org/officeDocument/2006/relationships/image" Target="media/image820.wmf"/><Relationship Id="rId1861" Type="http://schemas.openxmlformats.org/officeDocument/2006/relationships/oleObject" Target="embeddings/oleObject919.bin"/><Relationship Id="rId2705" Type="http://schemas.openxmlformats.org/officeDocument/2006/relationships/oleObject" Target="embeddings/oleObject1341.bin"/><Relationship Id="rId2912" Type="http://schemas.openxmlformats.org/officeDocument/2006/relationships/image" Target="media/image1449.wmf"/><Relationship Id="rId1307" Type="http://schemas.openxmlformats.org/officeDocument/2006/relationships/oleObject" Target="embeddings/oleObject642.bin"/><Relationship Id="rId1514" Type="http://schemas.openxmlformats.org/officeDocument/2006/relationships/image" Target="media/image750.wmf"/><Relationship Id="rId1721" Type="http://schemas.openxmlformats.org/officeDocument/2006/relationships/oleObject" Target="embeddings/oleObject849.bin"/><Relationship Id="rId13" Type="http://schemas.openxmlformats.org/officeDocument/2006/relationships/hyperlink" Target="mailto:ateshian@columbia.edu" TargetMode="External"/><Relationship Id="rId3479" Type="http://schemas.openxmlformats.org/officeDocument/2006/relationships/image" Target="media/image1733.wmf"/><Relationship Id="rId2288" Type="http://schemas.openxmlformats.org/officeDocument/2006/relationships/image" Target="media/image1140.wmf"/><Relationship Id="rId2495" Type="http://schemas.openxmlformats.org/officeDocument/2006/relationships/oleObject" Target="embeddings/oleObject1236.bin"/><Relationship Id="rId3339" Type="http://schemas.openxmlformats.org/officeDocument/2006/relationships/image" Target="media/image1663.wmf"/><Relationship Id="rId467" Type="http://schemas.openxmlformats.org/officeDocument/2006/relationships/image" Target="media/image226.wmf"/><Relationship Id="rId1097" Type="http://schemas.openxmlformats.org/officeDocument/2006/relationships/oleObject" Target="embeddings/oleObject538.bin"/><Relationship Id="rId2148" Type="http://schemas.openxmlformats.org/officeDocument/2006/relationships/image" Target="media/image1067.wmf"/><Relationship Id="rId3546" Type="http://schemas.openxmlformats.org/officeDocument/2006/relationships/oleObject" Target="embeddings/oleObject1761.bin"/><Relationship Id="rId674" Type="http://schemas.openxmlformats.org/officeDocument/2006/relationships/oleObject" Target="embeddings/oleObject326.bin"/><Relationship Id="rId881" Type="http://schemas.openxmlformats.org/officeDocument/2006/relationships/oleObject" Target="embeddings/oleObject430.bin"/><Relationship Id="rId2355" Type="http://schemas.openxmlformats.org/officeDocument/2006/relationships/oleObject" Target="embeddings/oleObject1163.bin"/><Relationship Id="rId2562" Type="http://schemas.openxmlformats.org/officeDocument/2006/relationships/image" Target="media/image1274.wmf"/><Relationship Id="rId3406" Type="http://schemas.openxmlformats.org/officeDocument/2006/relationships/oleObject" Target="embeddings/oleObject1691.bin"/><Relationship Id="rId3613" Type="http://schemas.openxmlformats.org/officeDocument/2006/relationships/image" Target="media/image1800.wmf"/><Relationship Id="rId327" Type="http://schemas.openxmlformats.org/officeDocument/2006/relationships/oleObject" Target="embeddings/oleObject153.bin"/><Relationship Id="rId534" Type="http://schemas.openxmlformats.org/officeDocument/2006/relationships/oleObject" Target="embeddings/oleObject256.bin"/><Relationship Id="rId741" Type="http://schemas.openxmlformats.org/officeDocument/2006/relationships/oleObject" Target="embeddings/oleObject360.bin"/><Relationship Id="rId1164" Type="http://schemas.openxmlformats.org/officeDocument/2006/relationships/image" Target="media/image574.wmf"/><Relationship Id="rId1371" Type="http://schemas.openxmlformats.org/officeDocument/2006/relationships/oleObject" Target="embeddings/oleObject674.bin"/><Relationship Id="rId2008" Type="http://schemas.openxmlformats.org/officeDocument/2006/relationships/image" Target="media/image997.wmf"/><Relationship Id="rId2215" Type="http://schemas.openxmlformats.org/officeDocument/2006/relationships/image" Target="media/image1103.wmf"/><Relationship Id="rId2422" Type="http://schemas.openxmlformats.org/officeDocument/2006/relationships/image" Target="media/image1204.emf"/><Relationship Id="rId601" Type="http://schemas.openxmlformats.org/officeDocument/2006/relationships/image" Target="media/image293.wmf"/><Relationship Id="rId1024" Type="http://schemas.openxmlformats.org/officeDocument/2006/relationships/image" Target="media/image504.wmf"/><Relationship Id="rId1231" Type="http://schemas.openxmlformats.org/officeDocument/2006/relationships/oleObject" Target="embeddings/oleObject605.bin"/><Relationship Id="rId3196" Type="http://schemas.openxmlformats.org/officeDocument/2006/relationships/oleObject" Target="embeddings/oleObject1586.bin"/><Relationship Id="rId3056" Type="http://schemas.openxmlformats.org/officeDocument/2006/relationships/image" Target="media/image1521.wmf"/><Relationship Id="rId3263" Type="http://schemas.openxmlformats.org/officeDocument/2006/relationships/image" Target="media/image1625.wmf"/><Relationship Id="rId3470" Type="http://schemas.openxmlformats.org/officeDocument/2006/relationships/oleObject" Target="embeddings/oleObject1723.bin"/><Relationship Id="rId184" Type="http://schemas.openxmlformats.org/officeDocument/2006/relationships/image" Target="media/image85.wmf"/><Relationship Id="rId391" Type="http://schemas.openxmlformats.org/officeDocument/2006/relationships/image" Target="media/image188.wmf"/><Relationship Id="rId1908" Type="http://schemas.openxmlformats.org/officeDocument/2006/relationships/image" Target="media/image947.wmf"/><Relationship Id="rId2072" Type="http://schemas.openxmlformats.org/officeDocument/2006/relationships/image" Target="media/image1029.wmf"/><Relationship Id="rId3123" Type="http://schemas.openxmlformats.org/officeDocument/2006/relationships/oleObject" Target="embeddings/oleObject1550.bin"/><Relationship Id="rId251" Type="http://schemas.openxmlformats.org/officeDocument/2006/relationships/oleObject" Target="embeddings/oleObject115.bin"/><Relationship Id="rId3330" Type="http://schemas.openxmlformats.org/officeDocument/2006/relationships/oleObject" Target="embeddings/oleObject1653.bin"/><Relationship Id="rId2889" Type="http://schemas.openxmlformats.org/officeDocument/2006/relationships/oleObject" Target="embeddings/oleObject1433.bin"/><Relationship Id="rId111" Type="http://schemas.openxmlformats.org/officeDocument/2006/relationships/image" Target="media/image48.wmf"/><Relationship Id="rId1698" Type="http://schemas.openxmlformats.org/officeDocument/2006/relationships/image" Target="media/image842.wmf"/><Relationship Id="rId2749" Type="http://schemas.openxmlformats.org/officeDocument/2006/relationships/oleObject" Target="embeddings/oleObject1363.bin"/><Relationship Id="rId2956" Type="http://schemas.openxmlformats.org/officeDocument/2006/relationships/image" Target="media/image1471.emf"/><Relationship Id="rId928" Type="http://schemas.openxmlformats.org/officeDocument/2006/relationships/image" Target="media/image456.wmf"/><Relationship Id="rId1558" Type="http://schemas.openxmlformats.org/officeDocument/2006/relationships/image" Target="media/image772.wmf"/><Relationship Id="rId1765" Type="http://schemas.openxmlformats.org/officeDocument/2006/relationships/oleObject" Target="embeddings/oleObject871.bin"/><Relationship Id="rId2609" Type="http://schemas.openxmlformats.org/officeDocument/2006/relationships/oleObject" Target="embeddings/oleObject1293.bin"/><Relationship Id="rId57" Type="http://schemas.openxmlformats.org/officeDocument/2006/relationships/image" Target="media/image21.wmf"/><Relationship Id="rId1418" Type="http://schemas.openxmlformats.org/officeDocument/2006/relationships/image" Target="media/image702.wmf"/><Relationship Id="rId1972" Type="http://schemas.openxmlformats.org/officeDocument/2006/relationships/image" Target="media/image979.wmf"/><Relationship Id="rId2816" Type="http://schemas.openxmlformats.org/officeDocument/2006/relationships/image" Target="media/image1401.emf"/><Relationship Id="rId1625" Type="http://schemas.openxmlformats.org/officeDocument/2006/relationships/oleObject" Target="embeddings/oleObject801.bin"/><Relationship Id="rId1832" Type="http://schemas.openxmlformats.org/officeDocument/2006/relationships/image" Target="media/image909.wmf"/><Relationship Id="rId2399" Type="http://schemas.openxmlformats.org/officeDocument/2006/relationships/oleObject" Target="embeddings/oleObject1186.bin"/><Relationship Id="rId578" Type="http://schemas.openxmlformats.org/officeDocument/2006/relationships/oleObject" Target="embeddings/oleObject278.bin"/><Relationship Id="rId785" Type="http://schemas.openxmlformats.org/officeDocument/2006/relationships/oleObject" Target="embeddings/oleObject382.bin"/><Relationship Id="rId992" Type="http://schemas.openxmlformats.org/officeDocument/2006/relationships/image" Target="media/image488.wmf"/><Relationship Id="rId2259" Type="http://schemas.openxmlformats.org/officeDocument/2006/relationships/oleObject" Target="embeddings/oleObject1115.bin"/><Relationship Id="rId2466" Type="http://schemas.openxmlformats.org/officeDocument/2006/relationships/image" Target="media/image1226.wmf"/><Relationship Id="rId2673" Type="http://schemas.openxmlformats.org/officeDocument/2006/relationships/oleObject" Target="embeddings/oleObject1325.bin"/><Relationship Id="rId2880" Type="http://schemas.openxmlformats.org/officeDocument/2006/relationships/image" Target="media/image1433.wmf"/><Relationship Id="rId3517" Type="http://schemas.openxmlformats.org/officeDocument/2006/relationships/image" Target="media/image1752.wmf"/><Relationship Id="rId438" Type="http://schemas.openxmlformats.org/officeDocument/2006/relationships/oleObject" Target="embeddings/oleObject208.bin"/><Relationship Id="rId645" Type="http://schemas.openxmlformats.org/officeDocument/2006/relationships/image" Target="media/image315.wmf"/><Relationship Id="rId852" Type="http://schemas.openxmlformats.org/officeDocument/2006/relationships/image" Target="media/image418.wmf"/><Relationship Id="rId1068" Type="http://schemas.openxmlformats.org/officeDocument/2006/relationships/image" Target="media/image526.wmf"/><Relationship Id="rId1275" Type="http://schemas.openxmlformats.org/officeDocument/2006/relationships/oleObject" Target="embeddings/oleObject627.bin"/><Relationship Id="rId1482" Type="http://schemas.openxmlformats.org/officeDocument/2006/relationships/image" Target="media/image734.wmf"/><Relationship Id="rId2119" Type="http://schemas.openxmlformats.org/officeDocument/2006/relationships/oleObject" Target="embeddings/oleObject1048.bin"/><Relationship Id="rId2326" Type="http://schemas.openxmlformats.org/officeDocument/2006/relationships/image" Target="media/image1159.wmf"/><Relationship Id="rId2533" Type="http://schemas.openxmlformats.org/officeDocument/2006/relationships/oleObject" Target="embeddings/oleObject1255.bin"/><Relationship Id="rId2740" Type="http://schemas.openxmlformats.org/officeDocument/2006/relationships/image" Target="media/image1363.emf"/><Relationship Id="rId505" Type="http://schemas.openxmlformats.org/officeDocument/2006/relationships/image" Target="media/image245.wmf"/><Relationship Id="rId712" Type="http://schemas.openxmlformats.org/officeDocument/2006/relationships/image" Target="media/image348.wmf"/><Relationship Id="rId1135" Type="http://schemas.openxmlformats.org/officeDocument/2006/relationships/oleObject" Target="embeddings/oleObject557.bin"/><Relationship Id="rId1342" Type="http://schemas.openxmlformats.org/officeDocument/2006/relationships/image" Target="media/image664.wmf"/><Relationship Id="rId1202" Type="http://schemas.openxmlformats.org/officeDocument/2006/relationships/image" Target="media/image593.wmf"/><Relationship Id="rId2600" Type="http://schemas.openxmlformats.org/officeDocument/2006/relationships/image" Target="media/image1293.wmf"/><Relationship Id="rId3167" Type="http://schemas.openxmlformats.org/officeDocument/2006/relationships/oleObject" Target="embeddings/oleObject1572.bin"/><Relationship Id="rId295" Type="http://schemas.openxmlformats.org/officeDocument/2006/relationships/oleObject" Target="embeddings/oleObject137.bin"/><Relationship Id="rId3374" Type="http://schemas.openxmlformats.org/officeDocument/2006/relationships/oleObject" Target="embeddings/oleObject1675.bin"/><Relationship Id="rId3581" Type="http://schemas.openxmlformats.org/officeDocument/2006/relationships/image" Target="media/image1784.wmf"/><Relationship Id="rId2183" Type="http://schemas.openxmlformats.org/officeDocument/2006/relationships/oleObject" Target="embeddings/oleObject1080.bin"/><Relationship Id="rId2390" Type="http://schemas.openxmlformats.org/officeDocument/2006/relationships/image" Target="media/image1191.wmf"/><Relationship Id="rId3027" Type="http://schemas.openxmlformats.org/officeDocument/2006/relationships/oleObject" Target="embeddings/oleObject1502.bin"/><Relationship Id="rId3234" Type="http://schemas.openxmlformats.org/officeDocument/2006/relationships/oleObject" Target="embeddings/oleObject1605.bin"/><Relationship Id="rId3441" Type="http://schemas.openxmlformats.org/officeDocument/2006/relationships/image" Target="media/image1714.wmf"/><Relationship Id="rId155" Type="http://schemas.openxmlformats.org/officeDocument/2006/relationships/oleObject" Target="embeddings/oleObject67.bin"/><Relationship Id="rId362" Type="http://schemas.openxmlformats.org/officeDocument/2006/relationships/oleObject" Target="embeddings/oleObject170.bin"/><Relationship Id="rId2043" Type="http://schemas.openxmlformats.org/officeDocument/2006/relationships/oleObject" Target="embeddings/oleObject1010.bin"/><Relationship Id="rId2250" Type="http://schemas.openxmlformats.org/officeDocument/2006/relationships/image" Target="media/image1121.wmf"/><Relationship Id="rId3301" Type="http://schemas.openxmlformats.org/officeDocument/2006/relationships/image" Target="media/image1644.wmf"/><Relationship Id="rId222" Type="http://schemas.openxmlformats.org/officeDocument/2006/relationships/image" Target="media/image104.wmf"/><Relationship Id="rId2110" Type="http://schemas.openxmlformats.org/officeDocument/2006/relationships/image" Target="media/image1048.wmf"/><Relationship Id="rId1669" Type="http://schemas.openxmlformats.org/officeDocument/2006/relationships/oleObject" Target="embeddings/oleObject823.bin"/><Relationship Id="rId1876" Type="http://schemas.openxmlformats.org/officeDocument/2006/relationships/image" Target="media/image931.wmf"/><Relationship Id="rId2927" Type="http://schemas.openxmlformats.org/officeDocument/2006/relationships/oleObject" Target="embeddings/oleObject1452.bin"/><Relationship Id="rId3091" Type="http://schemas.openxmlformats.org/officeDocument/2006/relationships/oleObject" Target="embeddings/oleObject1534.bin"/><Relationship Id="rId1529" Type="http://schemas.openxmlformats.org/officeDocument/2006/relationships/oleObject" Target="embeddings/oleObject753.bin"/><Relationship Id="rId1736" Type="http://schemas.openxmlformats.org/officeDocument/2006/relationships/image" Target="media/image861.wmf"/><Relationship Id="rId1943" Type="http://schemas.openxmlformats.org/officeDocument/2006/relationships/oleObject" Target="embeddings/oleObject960.bin"/><Relationship Id="rId28" Type="http://schemas.openxmlformats.org/officeDocument/2006/relationships/oleObject" Target="embeddings/oleObject4.bin"/><Relationship Id="rId1803" Type="http://schemas.openxmlformats.org/officeDocument/2006/relationships/oleObject" Target="embeddings/oleObject890.bin"/><Relationship Id="rId689" Type="http://schemas.openxmlformats.org/officeDocument/2006/relationships/image" Target="media/image337.wmf"/><Relationship Id="rId896" Type="http://schemas.openxmlformats.org/officeDocument/2006/relationships/image" Target="media/image440.wmf"/><Relationship Id="rId2577" Type="http://schemas.openxmlformats.org/officeDocument/2006/relationships/oleObject" Target="embeddings/oleObject1277.bin"/><Relationship Id="rId2784" Type="http://schemas.openxmlformats.org/officeDocument/2006/relationships/image" Target="media/image1385.emf"/><Relationship Id="rId3628" Type="http://schemas.openxmlformats.org/officeDocument/2006/relationships/oleObject" Target="embeddings/oleObject1802.bin"/><Relationship Id="rId549" Type="http://schemas.openxmlformats.org/officeDocument/2006/relationships/image" Target="media/image267.wmf"/><Relationship Id="rId756" Type="http://schemas.openxmlformats.org/officeDocument/2006/relationships/image" Target="media/image370.wmf"/><Relationship Id="rId1179" Type="http://schemas.openxmlformats.org/officeDocument/2006/relationships/oleObject" Target="embeddings/oleObject579.bin"/><Relationship Id="rId1386" Type="http://schemas.openxmlformats.org/officeDocument/2006/relationships/image" Target="media/image686.wmf"/><Relationship Id="rId1593" Type="http://schemas.openxmlformats.org/officeDocument/2006/relationships/oleObject" Target="embeddings/oleObject785.bin"/><Relationship Id="rId2437" Type="http://schemas.openxmlformats.org/officeDocument/2006/relationships/oleObject" Target="embeddings/oleObject1207.bin"/><Relationship Id="rId2991" Type="http://schemas.openxmlformats.org/officeDocument/2006/relationships/oleObject" Target="embeddings/oleObject1484.bin"/><Relationship Id="rId409" Type="http://schemas.openxmlformats.org/officeDocument/2006/relationships/image" Target="media/image197.wmf"/><Relationship Id="rId963" Type="http://schemas.openxmlformats.org/officeDocument/2006/relationships/oleObject" Target="embeddings/oleObject471.bin"/><Relationship Id="rId1039" Type="http://schemas.openxmlformats.org/officeDocument/2006/relationships/oleObject" Target="embeddings/oleObject509.bin"/><Relationship Id="rId1246" Type="http://schemas.openxmlformats.org/officeDocument/2006/relationships/image" Target="media/image615.wmf"/><Relationship Id="rId2644" Type="http://schemas.openxmlformats.org/officeDocument/2006/relationships/image" Target="media/image1315.wmf"/><Relationship Id="rId2851" Type="http://schemas.openxmlformats.org/officeDocument/2006/relationships/oleObject" Target="embeddings/oleObject1414.bin"/><Relationship Id="rId92" Type="http://schemas.openxmlformats.org/officeDocument/2006/relationships/oleObject" Target="embeddings/oleObject36.bin"/><Relationship Id="rId616" Type="http://schemas.openxmlformats.org/officeDocument/2006/relationships/oleObject" Target="embeddings/oleObject297.bin"/><Relationship Id="rId823" Type="http://schemas.openxmlformats.org/officeDocument/2006/relationships/oleObject" Target="embeddings/oleObject401.bin"/><Relationship Id="rId1453" Type="http://schemas.openxmlformats.org/officeDocument/2006/relationships/oleObject" Target="embeddings/oleObject715.bin"/><Relationship Id="rId1660" Type="http://schemas.openxmlformats.org/officeDocument/2006/relationships/image" Target="media/image823.wmf"/><Relationship Id="rId2504" Type="http://schemas.openxmlformats.org/officeDocument/2006/relationships/image" Target="media/image1245.wmf"/><Relationship Id="rId2711" Type="http://schemas.openxmlformats.org/officeDocument/2006/relationships/oleObject" Target="embeddings/oleObject1344.bin"/><Relationship Id="rId1106" Type="http://schemas.openxmlformats.org/officeDocument/2006/relationships/image" Target="media/image545.wmf"/><Relationship Id="rId1313" Type="http://schemas.openxmlformats.org/officeDocument/2006/relationships/oleObject" Target="embeddings/oleObject645.bin"/><Relationship Id="rId1520" Type="http://schemas.openxmlformats.org/officeDocument/2006/relationships/image" Target="media/image753.wmf"/><Relationship Id="rId3278" Type="http://schemas.openxmlformats.org/officeDocument/2006/relationships/oleObject" Target="embeddings/oleObject1627.bin"/><Relationship Id="rId3485" Type="http://schemas.openxmlformats.org/officeDocument/2006/relationships/image" Target="media/image1736.wmf"/><Relationship Id="rId199" Type="http://schemas.openxmlformats.org/officeDocument/2006/relationships/oleObject" Target="embeddings/oleObject89.bin"/><Relationship Id="rId2087" Type="http://schemas.openxmlformats.org/officeDocument/2006/relationships/oleObject" Target="embeddings/oleObject1032.bin"/><Relationship Id="rId2294" Type="http://schemas.openxmlformats.org/officeDocument/2006/relationships/image" Target="media/image1143.wmf"/><Relationship Id="rId3138" Type="http://schemas.openxmlformats.org/officeDocument/2006/relationships/image" Target="media/image1562.wmf"/><Relationship Id="rId3345" Type="http://schemas.openxmlformats.org/officeDocument/2006/relationships/image" Target="media/image1666.wmf"/><Relationship Id="rId3552" Type="http://schemas.openxmlformats.org/officeDocument/2006/relationships/oleObject" Target="embeddings/oleObject1764.bin"/><Relationship Id="rId266" Type="http://schemas.openxmlformats.org/officeDocument/2006/relationships/image" Target="media/image126.wmf"/><Relationship Id="rId473" Type="http://schemas.openxmlformats.org/officeDocument/2006/relationships/image" Target="media/image229.wmf"/><Relationship Id="rId680" Type="http://schemas.openxmlformats.org/officeDocument/2006/relationships/oleObject" Target="embeddings/oleObject329.bin"/><Relationship Id="rId2154" Type="http://schemas.openxmlformats.org/officeDocument/2006/relationships/image" Target="media/image1070.wmf"/><Relationship Id="rId2361" Type="http://schemas.openxmlformats.org/officeDocument/2006/relationships/oleObject" Target="embeddings/oleObject1166.bin"/><Relationship Id="rId3205" Type="http://schemas.openxmlformats.org/officeDocument/2006/relationships/image" Target="media/image1596.wmf"/><Relationship Id="rId3412" Type="http://schemas.openxmlformats.org/officeDocument/2006/relationships/oleObject" Target="embeddings/oleObject1694.bin"/><Relationship Id="rId126" Type="http://schemas.openxmlformats.org/officeDocument/2006/relationships/oleObject" Target="embeddings/oleObject53.bin"/><Relationship Id="rId333" Type="http://schemas.openxmlformats.org/officeDocument/2006/relationships/oleObject" Target="embeddings/oleObject156.bin"/><Relationship Id="rId540" Type="http://schemas.openxmlformats.org/officeDocument/2006/relationships/oleObject" Target="embeddings/oleObject259.bin"/><Relationship Id="rId1170" Type="http://schemas.openxmlformats.org/officeDocument/2006/relationships/image" Target="media/image577.wmf"/><Relationship Id="rId2014" Type="http://schemas.openxmlformats.org/officeDocument/2006/relationships/image" Target="media/image1000.wmf"/><Relationship Id="rId2221" Type="http://schemas.openxmlformats.org/officeDocument/2006/relationships/image" Target="media/image1106.wmf"/><Relationship Id="rId1030" Type="http://schemas.openxmlformats.org/officeDocument/2006/relationships/image" Target="media/image507.wmf"/><Relationship Id="rId400" Type="http://schemas.openxmlformats.org/officeDocument/2006/relationships/oleObject" Target="embeddings/oleObject189.bin"/><Relationship Id="rId1987" Type="http://schemas.openxmlformats.org/officeDocument/2006/relationships/oleObject" Target="embeddings/oleObject982.bin"/><Relationship Id="rId1847" Type="http://schemas.openxmlformats.org/officeDocument/2006/relationships/oleObject" Target="embeddings/oleObject912.bin"/><Relationship Id="rId1707" Type="http://schemas.openxmlformats.org/officeDocument/2006/relationships/oleObject" Target="embeddings/oleObject842.bin"/><Relationship Id="rId3062" Type="http://schemas.openxmlformats.org/officeDocument/2006/relationships/image" Target="media/image1524.wmf"/><Relationship Id="rId190" Type="http://schemas.openxmlformats.org/officeDocument/2006/relationships/image" Target="media/image88.wmf"/><Relationship Id="rId1914" Type="http://schemas.openxmlformats.org/officeDocument/2006/relationships/image" Target="media/image950.wmf"/><Relationship Id="rId2688" Type="http://schemas.openxmlformats.org/officeDocument/2006/relationships/image" Target="media/image1337.wmf"/><Relationship Id="rId2895" Type="http://schemas.openxmlformats.org/officeDocument/2006/relationships/oleObject" Target="embeddings/oleObject1436.bin"/><Relationship Id="rId867" Type="http://schemas.openxmlformats.org/officeDocument/2006/relationships/oleObject" Target="embeddings/oleObject423.bin"/><Relationship Id="rId1497" Type="http://schemas.openxmlformats.org/officeDocument/2006/relationships/oleObject" Target="embeddings/oleObject737.bin"/><Relationship Id="rId2548" Type="http://schemas.openxmlformats.org/officeDocument/2006/relationships/image" Target="media/image1267.wmf"/><Relationship Id="rId2755" Type="http://schemas.openxmlformats.org/officeDocument/2006/relationships/oleObject" Target="embeddings/oleObject1366.bin"/><Relationship Id="rId2962" Type="http://schemas.openxmlformats.org/officeDocument/2006/relationships/image" Target="media/image1474.emf"/><Relationship Id="rId727" Type="http://schemas.openxmlformats.org/officeDocument/2006/relationships/oleObject" Target="embeddings/oleObject353.bin"/><Relationship Id="rId934" Type="http://schemas.openxmlformats.org/officeDocument/2006/relationships/image" Target="media/image459.wmf"/><Relationship Id="rId1357" Type="http://schemas.openxmlformats.org/officeDocument/2006/relationships/oleObject" Target="embeddings/oleObject667.bin"/><Relationship Id="rId1564" Type="http://schemas.openxmlformats.org/officeDocument/2006/relationships/image" Target="media/image775.wmf"/><Relationship Id="rId1771" Type="http://schemas.openxmlformats.org/officeDocument/2006/relationships/oleObject" Target="embeddings/oleObject874.bin"/><Relationship Id="rId2408" Type="http://schemas.openxmlformats.org/officeDocument/2006/relationships/image" Target="media/image1198.emf"/><Relationship Id="rId2615" Type="http://schemas.openxmlformats.org/officeDocument/2006/relationships/oleObject" Target="embeddings/oleObject1296.bin"/><Relationship Id="rId2822" Type="http://schemas.openxmlformats.org/officeDocument/2006/relationships/image" Target="media/image1404.emf"/><Relationship Id="rId63" Type="http://schemas.openxmlformats.org/officeDocument/2006/relationships/image" Target="media/image24.wmf"/><Relationship Id="rId1217" Type="http://schemas.openxmlformats.org/officeDocument/2006/relationships/oleObject" Target="embeddings/oleObject598.bin"/><Relationship Id="rId1424" Type="http://schemas.openxmlformats.org/officeDocument/2006/relationships/image" Target="media/image705.wmf"/><Relationship Id="rId1631" Type="http://schemas.openxmlformats.org/officeDocument/2006/relationships/oleObject" Target="embeddings/oleObject804.bin"/><Relationship Id="rId3389" Type="http://schemas.openxmlformats.org/officeDocument/2006/relationships/image" Target="media/image1688.wmf"/><Relationship Id="rId3596" Type="http://schemas.openxmlformats.org/officeDocument/2006/relationships/oleObject" Target="embeddings/oleObject1786.bin"/><Relationship Id="rId2198" Type="http://schemas.openxmlformats.org/officeDocument/2006/relationships/oleObject" Target="embeddings/oleObject1087.bin"/><Relationship Id="rId3249" Type="http://schemas.openxmlformats.org/officeDocument/2006/relationships/image" Target="media/image1618.wmf"/><Relationship Id="rId3456" Type="http://schemas.openxmlformats.org/officeDocument/2006/relationships/oleObject" Target="embeddings/oleObject1716.bin"/><Relationship Id="rId377" Type="http://schemas.openxmlformats.org/officeDocument/2006/relationships/image" Target="media/image181.wmf"/><Relationship Id="rId584" Type="http://schemas.openxmlformats.org/officeDocument/2006/relationships/oleObject" Target="embeddings/oleObject281.bin"/><Relationship Id="rId2058" Type="http://schemas.openxmlformats.org/officeDocument/2006/relationships/image" Target="media/image1022.wmf"/><Relationship Id="rId2265" Type="http://schemas.openxmlformats.org/officeDocument/2006/relationships/oleObject" Target="embeddings/oleObject1118.bin"/><Relationship Id="rId3109" Type="http://schemas.openxmlformats.org/officeDocument/2006/relationships/oleObject" Target="embeddings/oleObject1543.bin"/><Relationship Id="rId237" Type="http://schemas.openxmlformats.org/officeDocument/2006/relationships/oleObject" Target="embeddings/oleObject108.bin"/><Relationship Id="rId791" Type="http://schemas.openxmlformats.org/officeDocument/2006/relationships/oleObject" Target="embeddings/oleObject385.bin"/><Relationship Id="rId1074" Type="http://schemas.openxmlformats.org/officeDocument/2006/relationships/image" Target="media/image529.wmf"/><Relationship Id="rId2472" Type="http://schemas.openxmlformats.org/officeDocument/2006/relationships/image" Target="media/image1229.wmf"/><Relationship Id="rId3316" Type="http://schemas.openxmlformats.org/officeDocument/2006/relationships/oleObject" Target="embeddings/oleObject1646.bin"/><Relationship Id="rId3523" Type="http://schemas.openxmlformats.org/officeDocument/2006/relationships/image" Target="media/image1755.wmf"/><Relationship Id="rId444" Type="http://schemas.openxmlformats.org/officeDocument/2006/relationships/oleObject" Target="embeddings/oleObject211.bin"/><Relationship Id="rId651" Type="http://schemas.openxmlformats.org/officeDocument/2006/relationships/image" Target="media/image318.wmf"/><Relationship Id="rId1281" Type="http://schemas.openxmlformats.org/officeDocument/2006/relationships/oleObject" Target="embeddings/oleObject630.bin"/><Relationship Id="rId2125" Type="http://schemas.openxmlformats.org/officeDocument/2006/relationships/oleObject" Target="embeddings/oleObject1051.bin"/><Relationship Id="rId2332" Type="http://schemas.openxmlformats.org/officeDocument/2006/relationships/image" Target="media/image1162.wmf"/><Relationship Id="rId304" Type="http://schemas.openxmlformats.org/officeDocument/2006/relationships/image" Target="media/image145.wmf"/><Relationship Id="rId511" Type="http://schemas.openxmlformats.org/officeDocument/2006/relationships/image" Target="media/image248.wmf"/><Relationship Id="rId1141" Type="http://schemas.openxmlformats.org/officeDocument/2006/relationships/oleObject" Target="embeddings/oleObject560.bin"/><Relationship Id="rId1001" Type="http://schemas.openxmlformats.org/officeDocument/2006/relationships/oleObject" Target="embeddings/oleObject490.bin"/><Relationship Id="rId1958" Type="http://schemas.openxmlformats.org/officeDocument/2006/relationships/image" Target="media/image972.wmf"/><Relationship Id="rId3173" Type="http://schemas.openxmlformats.org/officeDocument/2006/relationships/oleObject" Target="embeddings/oleObject1575.bin"/><Relationship Id="rId3380" Type="http://schemas.openxmlformats.org/officeDocument/2006/relationships/oleObject" Target="embeddings/oleObject1678.bin"/><Relationship Id="rId1818" Type="http://schemas.openxmlformats.org/officeDocument/2006/relationships/image" Target="media/image902.wmf"/><Relationship Id="rId3033" Type="http://schemas.openxmlformats.org/officeDocument/2006/relationships/oleObject" Target="embeddings/oleObject1505.bin"/><Relationship Id="rId3240" Type="http://schemas.openxmlformats.org/officeDocument/2006/relationships/oleObject" Target="embeddings/oleObject1608.bin"/><Relationship Id="rId161" Type="http://schemas.openxmlformats.org/officeDocument/2006/relationships/oleObject" Target="embeddings/oleObject70.bin"/><Relationship Id="rId2799" Type="http://schemas.openxmlformats.org/officeDocument/2006/relationships/oleObject" Target="embeddings/oleObject1388.bin"/><Relationship Id="rId3100" Type="http://schemas.openxmlformats.org/officeDocument/2006/relationships/image" Target="media/image1543.wmf"/><Relationship Id="rId978" Type="http://schemas.openxmlformats.org/officeDocument/2006/relationships/image" Target="media/image481.wmf"/><Relationship Id="rId2659" Type="http://schemas.openxmlformats.org/officeDocument/2006/relationships/oleObject" Target="embeddings/oleObject1318.bin"/><Relationship Id="rId2866" Type="http://schemas.openxmlformats.org/officeDocument/2006/relationships/image" Target="media/image1426.wmf"/><Relationship Id="rId838" Type="http://schemas.openxmlformats.org/officeDocument/2006/relationships/image" Target="media/image411.wmf"/><Relationship Id="rId1468" Type="http://schemas.openxmlformats.org/officeDocument/2006/relationships/image" Target="media/image727.wmf"/><Relationship Id="rId1675" Type="http://schemas.openxmlformats.org/officeDocument/2006/relationships/oleObject" Target="embeddings/oleObject826.bin"/><Relationship Id="rId1882" Type="http://schemas.openxmlformats.org/officeDocument/2006/relationships/image" Target="media/image934.wmf"/><Relationship Id="rId2519" Type="http://schemas.openxmlformats.org/officeDocument/2006/relationships/oleObject" Target="embeddings/oleObject1248.bin"/><Relationship Id="rId2726" Type="http://schemas.openxmlformats.org/officeDocument/2006/relationships/image" Target="media/image1356.emf"/><Relationship Id="rId1328" Type="http://schemas.openxmlformats.org/officeDocument/2006/relationships/image" Target="media/image657.wmf"/><Relationship Id="rId1535" Type="http://schemas.openxmlformats.org/officeDocument/2006/relationships/oleObject" Target="embeddings/oleObject756.bin"/><Relationship Id="rId2933" Type="http://schemas.openxmlformats.org/officeDocument/2006/relationships/oleObject" Target="embeddings/oleObject1455.bin"/><Relationship Id="rId905" Type="http://schemas.openxmlformats.org/officeDocument/2006/relationships/oleObject" Target="embeddings/oleObject442.bin"/><Relationship Id="rId1742" Type="http://schemas.openxmlformats.org/officeDocument/2006/relationships/image" Target="media/image864.wmf"/><Relationship Id="rId34" Type="http://schemas.openxmlformats.org/officeDocument/2006/relationships/oleObject" Target="embeddings/oleObject7.bin"/><Relationship Id="rId1602" Type="http://schemas.openxmlformats.org/officeDocument/2006/relationships/image" Target="media/image794.wmf"/><Relationship Id="rId3567" Type="http://schemas.openxmlformats.org/officeDocument/2006/relationships/image" Target="media/image1777.wmf"/><Relationship Id="rId488" Type="http://schemas.openxmlformats.org/officeDocument/2006/relationships/oleObject" Target="embeddings/oleObject233.bin"/><Relationship Id="rId695" Type="http://schemas.openxmlformats.org/officeDocument/2006/relationships/image" Target="media/image340.wmf"/><Relationship Id="rId2169" Type="http://schemas.openxmlformats.org/officeDocument/2006/relationships/oleObject" Target="embeddings/oleObject1073.bin"/><Relationship Id="rId2376" Type="http://schemas.openxmlformats.org/officeDocument/2006/relationships/image" Target="media/image1184.wmf"/><Relationship Id="rId2583" Type="http://schemas.openxmlformats.org/officeDocument/2006/relationships/oleObject" Target="embeddings/oleObject1280.bin"/><Relationship Id="rId2790" Type="http://schemas.openxmlformats.org/officeDocument/2006/relationships/image" Target="media/image1388.emf"/><Relationship Id="rId3427" Type="http://schemas.openxmlformats.org/officeDocument/2006/relationships/image" Target="media/image1707.wmf"/><Relationship Id="rId3634" Type="http://schemas.openxmlformats.org/officeDocument/2006/relationships/header" Target="header2.xml"/><Relationship Id="rId348" Type="http://schemas.openxmlformats.org/officeDocument/2006/relationships/image" Target="media/image167.wmf"/><Relationship Id="rId555" Type="http://schemas.openxmlformats.org/officeDocument/2006/relationships/image" Target="media/image270.wmf"/><Relationship Id="rId762" Type="http://schemas.openxmlformats.org/officeDocument/2006/relationships/image" Target="media/image373.wmf"/><Relationship Id="rId1185" Type="http://schemas.openxmlformats.org/officeDocument/2006/relationships/oleObject" Target="embeddings/oleObject582.bin"/><Relationship Id="rId1392" Type="http://schemas.openxmlformats.org/officeDocument/2006/relationships/image" Target="media/image689.wmf"/><Relationship Id="rId2029" Type="http://schemas.openxmlformats.org/officeDocument/2006/relationships/oleObject" Target="embeddings/oleObject1003.bin"/><Relationship Id="rId2236" Type="http://schemas.openxmlformats.org/officeDocument/2006/relationships/oleObject" Target="embeddings/oleObject1104.bin"/><Relationship Id="rId2443" Type="http://schemas.openxmlformats.org/officeDocument/2006/relationships/oleObject" Target="embeddings/oleObject1210.bin"/><Relationship Id="rId2650" Type="http://schemas.openxmlformats.org/officeDocument/2006/relationships/image" Target="media/image1318.wmf"/><Relationship Id="rId208" Type="http://schemas.openxmlformats.org/officeDocument/2006/relationships/image" Target="media/image97.wmf"/><Relationship Id="rId415" Type="http://schemas.openxmlformats.org/officeDocument/2006/relationships/image" Target="media/image200.wmf"/><Relationship Id="rId622" Type="http://schemas.openxmlformats.org/officeDocument/2006/relationships/oleObject" Target="embeddings/oleObject300.bin"/><Relationship Id="rId1045" Type="http://schemas.openxmlformats.org/officeDocument/2006/relationships/oleObject" Target="embeddings/oleObject512.bin"/><Relationship Id="rId1252" Type="http://schemas.openxmlformats.org/officeDocument/2006/relationships/image" Target="media/image618.wmf"/><Relationship Id="rId2303" Type="http://schemas.openxmlformats.org/officeDocument/2006/relationships/oleObject" Target="embeddings/oleObject1137.bin"/><Relationship Id="rId2510" Type="http://schemas.openxmlformats.org/officeDocument/2006/relationships/image" Target="media/image1248.wmf"/><Relationship Id="rId1112" Type="http://schemas.openxmlformats.org/officeDocument/2006/relationships/image" Target="media/image548.wmf"/><Relationship Id="rId3077" Type="http://schemas.openxmlformats.org/officeDocument/2006/relationships/oleObject" Target="embeddings/oleObject1527.bin"/><Relationship Id="rId3284" Type="http://schemas.openxmlformats.org/officeDocument/2006/relationships/oleObject" Target="embeddings/oleObject1630.bin"/><Relationship Id="rId1929" Type="http://schemas.openxmlformats.org/officeDocument/2006/relationships/oleObject" Target="embeddings/oleObject953.bin"/><Relationship Id="rId2093" Type="http://schemas.openxmlformats.org/officeDocument/2006/relationships/oleObject" Target="embeddings/oleObject1035.bin"/><Relationship Id="rId3491" Type="http://schemas.openxmlformats.org/officeDocument/2006/relationships/image" Target="media/image1739.wmf"/><Relationship Id="rId3144" Type="http://schemas.openxmlformats.org/officeDocument/2006/relationships/image" Target="media/image1565.wmf"/><Relationship Id="rId3351" Type="http://schemas.openxmlformats.org/officeDocument/2006/relationships/image" Target="media/image1669.wmf"/><Relationship Id="rId272" Type="http://schemas.openxmlformats.org/officeDocument/2006/relationships/image" Target="media/image129.wmf"/><Relationship Id="rId2160" Type="http://schemas.openxmlformats.org/officeDocument/2006/relationships/image" Target="media/image1073.wmf"/><Relationship Id="rId3004" Type="http://schemas.openxmlformats.org/officeDocument/2006/relationships/image" Target="media/image1495.wmf"/><Relationship Id="rId3211" Type="http://schemas.openxmlformats.org/officeDocument/2006/relationships/image" Target="media/image1599.wmf"/><Relationship Id="rId132" Type="http://schemas.openxmlformats.org/officeDocument/2006/relationships/oleObject" Target="embeddings/oleObject56.bin"/><Relationship Id="rId2020" Type="http://schemas.openxmlformats.org/officeDocument/2006/relationships/image" Target="media/image1003.wmf"/><Relationship Id="rId1579" Type="http://schemas.openxmlformats.org/officeDocument/2006/relationships/oleObject" Target="embeddings/oleObject778.bin"/><Relationship Id="rId2977" Type="http://schemas.openxmlformats.org/officeDocument/2006/relationships/oleObject" Target="embeddings/oleObject1477.bin"/><Relationship Id="rId949" Type="http://schemas.openxmlformats.org/officeDocument/2006/relationships/oleObject" Target="embeddings/oleObject464.bin"/><Relationship Id="rId1786" Type="http://schemas.openxmlformats.org/officeDocument/2006/relationships/image" Target="media/image886.wmf"/><Relationship Id="rId1993" Type="http://schemas.openxmlformats.org/officeDocument/2006/relationships/oleObject" Target="embeddings/oleObject985.bin"/><Relationship Id="rId2837" Type="http://schemas.openxmlformats.org/officeDocument/2006/relationships/oleObject" Target="embeddings/oleObject1407.bin"/><Relationship Id="rId78" Type="http://schemas.openxmlformats.org/officeDocument/2006/relationships/oleObject" Target="embeddings/oleObject29.bin"/><Relationship Id="rId809" Type="http://schemas.openxmlformats.org/officeDocument/2006/relationships/oleObject" Target="embeddings/oleObject394.bin"/><Relationship Id="rId1439" Type="http://schemas.openxmlformats.org/officeDocument/2006/relationships/oleObject" Target="embeddings/oleObject708.bin"/><Relationship Id="rId1646" Type="http://schemas.openxmlformats.org/officeDocument/2006/relationships/image" Target="media/image816.wmf"/><Relationship Id="rId1853" Type="http://schemas.openxmlformats.org/officeDocument/2006/relationships/oleObject" Target="embeddings/oleObject915.bin"/><Relationship Id="rId2904" Type="http://schemas.openxmlformats.org/officeDocument/2006/relationships/image" Target="media/image1445.wmf"/><Relationship Id="rId1506" Type="http://schemas.openxmlformats.org/officeDocument/2006/relationships/image" Target="media/image746.wmf"/><Relationship Id="rId1713" Type="http://schemas.openxmlformats.org/officeDocument/2006/relationships/oleObject" Target="embeddings/oleObject845.bin"/><Relationship Id="rId1920" Type="http://schemas.openxmlformats.org/officeDocument/2006/relationships/image" Target="media/image953.wmf"/><Relationship Id="rId599" Type="http://schemas.openxmlformats.org/officeDocument/2006/relationships/image" Target="media/image292.wmf"/><Relationship Id="rId2487" Type="http://schemas.openxmlformats.org/officeDocument/2006/relationships/oleObject" Target="embeddings/oleObject1232.bin"/><Relationship Id="rId2694" Type="http://schemas.openxmlformats.org/officeDocument/2006/relationships/image" Target="media/image1340.wmf"/><Relationship Id="rId3538" Type="http://schemas.openxmlformats.org/officeDocument/2006/relationships/oleObject" Target="embeddings/oleObject1757.bin"/><Relationship Id="rId459" Type="http://schemas.openxmlformats.org/officeDocument/2006/relationships/image" Target="media/image222.wmf"/><Relationship Id="rId666" Type="http://schemas.openxmlformats.org/officeDocument/2006/relationships/oleObject" Target="embeddings/oleObject322.bin"/><Relationship Id="rId873" Type="http://schemas.openxmlformats.org/officeDocument/2006/relationships/oleObject" Target="embeddings/oleObject426.bin"/><Relationship Id="rId1089" Type="http://schemas.openxmlformats.org/officeDocument/2006/relationships/oleObject" Target="embeddings/oleObject534.bin"/><Relationship Id="rId1296" Type="http://schemas.openxmlformats.org/officeDocument/2006/relationships/image" Target="media/image641.wmf"/><Relationship Id="rId2347" Type="http://schemas.openxmlformats.org/officeDocument/2006/relationships/oleObject" Target="embeddings/oleObject1159.bin"/><Relationship Id="rId2554" Type="http://schemas.openxmlformats.org/officeDocument/2006/relationships/image" Target="media/image1270.wmf"/><Relationship Id="rId319" Type="http://schemas.openxmlformats.org/officeDocument/2006/relationships/oleObject" Target="embeddings/oleObject149.bin"/><Relationship Id="rId526" Type="http://schemas.openxmlformats.org/officeDocument/2006/relationships/oleObject" Target="embeddings/oleObject252.bin"/><Relationship Id="rId1156" Type="http://schemas.openxmlformats.org/officeDocument/2006/relationships/image" Target="media/image570.wmf"/><Relationship Id="rId1363" Type="http://schemas.openxmlformats.org/officeDocument/2006/relationships/oleObject" Target="embeddings/oleObject670.bin"/><Relationship Id="rId2207" Type="http://schemas.openxmlformats.org/officeDocument/2006/relationships/image" Target="media/image1099.wmf"/><Relationship Id="rId2761" Type="http://schemas.openxmlformats.org/officeDocument/2006/relationships/oleObject" Target="embeddings/oleObject1369.bin"/><Relationship Id="rId3605" Type="http://schemas.openxmlformats.org/officeDocument/2006/relationships/image" Target="media/image1796.wmf"/><Relationship Id="rId733" Type="http://schemas.openxmlformats.org/officeDocument/2006/relationships/oleObject" Target="embeddings/oleObject356.bin"/><Relationship Id="rId940" Type="http://schemas.openxmlformats.org/officeDocument/2006/relationships/image" Target="media/image462.wmf"/><Relationship Id="rId1016" Type="http://schemas.openxmlformats.org/officeDocument/2006/relationships/image" Target="media/image500.wmf"/><Relationship Id="rId1570" Type="http://schemas.openxmlformats.org/officeDocument/2006/relationships/image" Target="media/image778.wmf"/><Relationship Id="rId2414" Type="http://schemas.openxmlformats.org/officeDocument/2006/relationships/oleObject" Target="embeddings/oleObject1195.bin"/><Relationship Id="rId2621" Type="http://schemas.openxmlformats.org/officeDocument/2006/relationships/oleObject" Target="embeddings/oleObject1299.bin"/><Relationship Id="rId800" Type="http://schemas.openxmlformats.org/officeDocument/2006/relationships/image" Target="media/image392.wmf"/><Relationship Id="rId1223" Type="http://schemas.openxmlformats.org/officeDocument/2006/relationships/oleObject" Target="embeddings/oleObject601.bin"/><Relationship Id="rId1430" Type="http://schemas.openxmlformats.org/officeDocument/2006/relationships/image" Target="media/image708.wmf"/><Relationship Id="rId3188" Type="http://schemas.openxmlformats.org/officeDocument/2006/relationships/image" Target="media/image1587.wmf"/><Relationship Id="rId3395" Type="http://schemas.openxmlformats.org/officeDocument/2006/relationships/image" Target="media/image1691.wmf"/><Relationship Id="rId3048" Type="http://schemas.openxmlformats.org/officeDocument/2006/relationships/image" Target="media/image1517.wmf"/><Relationship Id="rId3255" Type="http://schemas.openxmlformats.org/officeDocument/2006/relationships/image" Target="media/image1621.wmf"/><Relationship Id="rId3462" Type="http://schemas.openxmlformats.org/officeDocument/2006/relationships/oleObject" Target="embeddings/oleObject1719.bin"/><Relationship Id="rId176" Type="http://schemas.openxmlformats.org/officeDocument/2006/relationships/image" Target="media/image81.wmf"/><Relationship Id="rId383" Type="http://schemas.openxmlformats.org/officeDocument/2006/relationships/image" Target="media/image184.wmf"/><Relationship Id="rId590" Type="http://schemas.openxmlformats.org/officeDocument/2006/relationships/oleObject" Target="embeddings/oleObject284.bin"/><Relationship Id="rId2064" Type="http://schemas.openxmlformats.org/officeDocument/2006/relationships/image" Target="media/image1025.wmf"/><Relationship Id="rId2271" Type="http://schemas.openxmlformats.org/officeDocument/2006/relationships/oleObject" Target="embeddings/oleObject1121.bin"/><Relationship Id="rId3115" Type="http://schemas.openxmlformats.org/officeDocument/2006/relationships/oleObject" Target="embeddings/oleObject1546.bin"/><Relationship Id="rId3322" Type="http://schemas.openxmlformats.org/officeDocument/2006/relationships/oleObject" Target="embeddings/oleObject1649.bin"/><Relationship Id="rId243" Type="http://schemas.openxmlformats.org/officeDocument/2006/relationships/oleObject" Target="embeddings/oleObject111.bin"/><Relationship Id="rId450" Type="http://schemas.openxmlformats.org/officeDocument/2006/relationships/oleObject" Target="embeddings/oleObject214.bin"/><Relationship Id="rId1080" Type="http://schemas.openxmlformats.org/officeDocument/2006/relationships/image" Target="media/image532.wmf"/><Relationship Id="rId2131" Type="http://schemas.openxmlformats.org/officeDocument/2006/relationships/oleObject" Target="embeddings/oleObject1054.bin"/><Relationship Id="rId103" Type="http://schemas.openxmlformats.org/officeDocument/2006/relationships/image" Target="media/image44.wmf"/><Relationship Id="rId310" Type="http://schemas.openxmlformats.org/officeDocument/2006/relationships/image" Target="media/image148.wmf"/><Relationship Id="rId1897" Type="http://schemas.openxmlformats.org/officeDocument/2006/relationships/oleObject" Target="embeddings/oleObject937.bin"/><Relationship Id="rId2948" Type="http://schemas.openxmlformats.org/officeDocument/2006/relationships/image" Target="media/image1467.emf"/><Relationship Id="rId1757" Type="http://schemas.openxmlformats.org/officeDocument/2006/relationships/oleObject" Target="embeddings/oleObject867.bin"/><Relationship Id="rId1964" Type="http://schemas.openxmlformats.org/officeDocument/2006/relationships/image" Target="media/image975.wmf"/><Relationship Id="rId2808" Type="http://schemas.openxmlformats.org/officeDocument/2006/relationships/image" Target="media/image1397.emf"/><Relationship Id="rId49" Type="http://schemas.openxmlformats.org/officeDocument/2006/relationships/image" Target="media/image17.wmf"/><Relationship Id="rId1617" Type="http://schemas.openxmlformats.org/officeDocument/2006/relationships/oleObject" Target="embeddings/oleObject797.bin"/><Relationship Id="rId1824" Type="http://schemas.openxmlformats.org/officeDocument/2006/relationships/image" Target="media/image905.wmf"/><Relationship Id="rId2598" Type="http://schemas.openxmlformats.org/officeDocument/2006/relationships/image" Target="media/image1292.wmf"/><Relationship Id="rId777" Type="http://schemas.openxmlformats.org/officeDocument/2006/relationships/oleObject" Target="embeddings/oleObject378.bin"/><Relationship Id="rId984" Type="http://schemas.openxmlformats.org/officeDocument/2006/relationships/image" Target="media/image484.wmf"/><Relationship Id="rId2458" Type="http://schemas.openxmlformats.org/officeDocument/2006/relationships/image" Target="media/image1222.wmf"/><Relationship Id="rId2665" Type="http://schemas.openxmlformats.org/officeDocument/2006/relationships/oleObject" Target="embeddings/oleObject1321.bin"/><Relationship Id="rId2872" Type="http://schemas.openxmlformats.org/officeDocument/2006/relationships/image" Target="media/image1429.wmf"/><Relationship Id="rId3509" Type="http://schemas.openxmlformats.org/officeDocument/2006/relationships/image" Target="media/image1748.wmf"/><Relationship Id="rId637" Type="http://schemas.openxmlformats.org/officeDocument/2006/relationships/image" Target="media/image311.wmf"/><Relationship Id="rId844" Type="http://schemas.openxmlformats.org/officeDocument/2006/relationships/image" Target="media/image414.wmf"/><Relationship Id="rId1267" Type="http://schemas.openxmlformats.org/officeDocument/2006/relationships/oleObject" Target="embeddings/oleObject623.bin"/><Relationship Id="rId1474" Type="http://schemas.openxmlformats.org/officeDocument/2006/relationships/image" Target="media/image730.wmf"/><Relationship Id="rId1681" Type="http://schemas.openxmlformats.org/officeDocument/2006/relationships/oleObject" Target="embeddings/oleObject829.bin"/><Relationship Id="rId2318" Type="http://schemas.openxmlformats.org/officeDocument/2006/relationships/image" Target="media/image1155.wmf"/><Relationship Id="rId2525" Type="http://schemas.openxmlformats.org/officeDocument/2006/relationships/oleObject" Target="embeddings/oleObject1251.bin"/><Relationship Id="rId2732" Type="http://schemas.openxmlformats.org/officeDocument/2006/relationships/image" Target="media/image1359.emf"/><Relationship Id="rId704" Type="http://schemas.openxmlformats.org/officeDocument/2006/relationships/image" Target="media/image344.wmf"/><Relationship Id="rId911" Type="http://schemas.openxmlformats.org/officeDocument/2006/relationships/oleObject" Target="embeddings/oleObject445.bin"/><Relationship Id="rId1127" Type="http://schemas.openxmlformats.org/officeDocument/2006/relationships/oleObject" Target="embeddings/oleObject553.bin"/><Relationship Id="rId1334" Type="http://schemas.openxmlformats.org/officeDocument/2006/relationships/image" Target="media/image660.wmf"/><Relationship Id="rId1541" Type="http://schemas.openxmlformats.org/officeDocument/2006/relationships/oleObject" Target="embeddings/oleObject759.bin"/><Relationship Id="rId40" Type="http://schemas.openxmlformats.org/officeDocument/2006/relationships/oleObject" Target="embeddings/oleObject10.bin"/><Relationship Id="rId1401" Type="http://schemas.openxmlformats.org/officeDocument/2006/relationships/oleObject" Target="embeddings/oleObject689.bin"/><Relationship Id="rId3299" Type="http://schemas.openxmlformats.org/officeDocument/2006/relationships/image" Target="media/image1643.wmf"/><Relationship Id="rId3159" Type="http://schemas.openxmlformats.org/officeDocument/2006/relationships/oleObject" Target="embeddings/oleObject1568.bin"/><Relationship Id="rId3366" Type="http://schemas.openxmlformats.org/officeDocument/2006/relationships/oleObject" Target="embeddings/oleObject1671.bin"/><Relationship Id="rId3573" Type="http://schemas.openxmlformats.org/officeDocument/2006/relationships/image" Target="media/image1780.wmf"/><Relationship Id="rId287" Type="http://schemas.openxmlformats.org/officeDocument/2006/relationships/oleObject" Target="embeddings/oleObject133.bin"/><Relationship Id="rId494" Type="http://schemas.openxmlformats.org/officeDocument/2006/relationships/oleObject" Target="embeddings/oleObject236.bin"/><Relationship Id="rId2175" Type="http://schemas.openxmlformats.org/officeDocument/2006/relationships/oleObject" Target="embeddings/oleObject1076.bin"/><Relationship Id="rId2382" Type="http://schemas.openxmlformats.org/officeDocument/2006/relationships/image" Target="media/image1187.wmf"/><Relationship Id="rId3019" Type="http://schemas.openxmlformats.org/officeDocument/2006/relationships/oleObject" Target="embeddings/oleObject1498.bin"/><Relationship Id="rId3226" Type="http://schemas.openxmlformats.org/officeDocument/2006/relationships/oleObject" Target="embeddings/oleObject1601.bin"/><Relationship Id="rId147" Type="http://schemas.openxmlformats.org/officeDocument/2006/relationships/image" Target="media/image66.wmf"/><Relationship Id="rId354" Type="http://schemas.openxmlformats.org/officeDocument/2006/relationships/image" Target="media/image170.wmf"/><Relationship Id="rId1191" Type="http://schemas.openxmlformats.org/officeDocument/2006/relationships/oleObject" Target="embeddings/oleObject585.bin"/><Relationship Id="rId2035" Type="http://schemas.openxmlformats.org/officeDocument/2006/relationships/oleObject" Target="embeddings/oleObject1006.bin"/><Relationship Id="rId3433" Type="http://schemas.openxmlformats.org/officeDocument/2006/relationships/image" Target="media/image1710.wmf"/><Relationship Id="rId561" Type="http://schemas.openxmlformats.org/officeDocument/2006/relationships/image" Target="media/image273.wmf"/><Relationship Id="rId2242" Type="http://schemas.openxmlformats.org/officeDocument/2006/relationships/image" Target="media/image1117.wmf"/><Relationship Id="rId3500" Type="http://schemas.openxmlformats.org/officeDocument/2006/relationships/oleObject" Target="embeddings/oleObject1738.bin"/><Relationship Id="rId214" Type="http://schemas.openxmlformats.org/officeDocument/2006/relationships/image" Target="media/image100.wmf"/><Relationship Id="rId421" Type="http://schemas.openxmlformats.org/officeDocument/2006/relationships/image" Target="media/image203.wmf"/><Relationship Id="rId1051" Type="http://schemas.openxmlformats.org/officeDocument/2006/relationships/oleObject" Target="embeddings/oleObject515.bin"/><Relationship Id="rId2102" Type="http://schemas.openxmlformats.org/officeDocument/2006/relationships/image" Target="media/image1044.wmf"/><Relationship Id="rId1868" Type="http://schemas.openxmlformats.org/officeDocument/2006/relationships/image" Target="media/image927.wmf"/><Relationship Id="rId2919" Type="http://schemas.openxmlformats.org/officeDocument/2006/relationships/oleObject" Target="embeddings/oleObject1448.bin"/><Relationship Id="rId3083" Type="http://schemas.openxmlformats.org/officeDocument/2006/relationships/oleObject" Target="embeddings/oleObject1530.bin"/><Relationship Id="rId3290" Type="http://schemas.openxmlformats.org/officeDocument/2006/relationships/oleObject" Target="embeddings/oleObject1633.bin"/><Relationship Id="rId1728" Type="http://schemas.openxmlformats.org/officeDocument/2006/relationships/image" Target="media/image857.wmf"/><Relationship Id="rId1935" Type="http://schemas.openxmlformats.org/officeDocument/2006/relationships/oleObject" Target="embeddings/oleObject956.bin"/><Relationship Id="rId3150" Type="http://schemas.openxmlformats.org/officeDocument/2006/relationships/image" Target="media/image1568.wmf"/><Relationship Id="rId3010" Type="http://schemas.openxmlformats.org/officeDocument/2006/relationships/image" Target="media/image1498.wmf"/><Relationship Id="rId4" Type="http://schemas.microsoft.com/office/2007/relationships/stylesWithEffects" Target="stylesWithEffects.xml"/><Relationship Id="rId888" Type="http://schemas.openxmlformats.org/officeDocument/2006/relationships/image" Target="media/image436.wmf"/><Relationship Id="rId2569" Type="http://schemas.openxmlformats.org/officeDocument/2006/relationships/oleObject" Target="embeddings/oleObject1273.bin"/><Relationship Id="rId2776" Type="http://schemas.openxmlformats.org/officeDocument/2006/relationships/image" Target="media/image1381.emf"/><Relationship Id="rId2983" Type="http://schemas.openxmlformats.org/officeDocument/2006/relationships/oleObject" Target="embeddings/oleObject1480.bin"/><Relationship Id="rId748" Type="http://schemas.openxmlformats.org/officeDocument/2006/relationships/image" Target="media/image366.wmf"/><Relationship Id="rId955" Type="http://schemas.openxmlformats.org/officeDocument/2006/relationships/oleObject" Target="embeddings/oleObject467.bin"/><Relationship Id="rId1378" Type="http://schemas.openxmlformats.org/officeDocument/2006/relationships/image" Target="media/image682.wmf"/><Relationship Id="rId1585" Type="http://schemas.openxmlformats.org/officeDocument/2006/relationships/oleObject" Target="embeddings/oleObject781.bin"/><Relationship Id="rId1792" Type="http://schemas.openxmlformats.org/officeDocument/2006/relationships/image" Target="media/image889.wmf"/><Relationship Id="rId2429" Type="http://schemas.openxmlformats.org/officeDocument/2006/relationships/oleObject" Target="embeddings/oleObject1203.bin"/><Relationship Id="rId2636" Type="http://schemas.openxmlformats.org/officeDocument/2006/relationships/image" Target="media/image1311.wmf"/><Relationship Id="rId2843" Type="http://schemas.openxmlformats.org/officeDocument/2006/relationships/oleObject" Target="embeddings/oleObject1410.bin"/><Relationship Id="rId84" Type="http://schemas.openxmlformats.org/officeDocument/2006/relationships/oleObject" Target="embeddings/oleObject32.bin"/><Relationship Id="rId608" Type="http://schemas.openxmlformats.org/officeDocument/2006/relationships/oleObject" Target="embeddings/oleObject293.bin"/><Relationship Id="rId815" Type="http://schemas.openxmlformats.org/officeDocument/2006/relationships/oleObject" Target="embeddings/oleObject397.bin"/><Relationship Id="rId1238" Type="http://schemas.openxmlformats.org/officeDocument/2006/relationships/image" Target="media/image611.wmf"/><Relationship Id="rId1445" Type="http://schemas.openxmlformats.org/officeDocument/2006/relationships/oleObject" Target="embeddings/oleObject711.bin"/><Relationship Id="rId1652" Type="http://schemas.openxmlformats.org/officeDocument/2006/relationships/image" Target="media/image819.wmf"/><Relationship Id="rId1305" Type="http://schemas.openxmlformats.org/officeDocument/2006/relationships/oleObject" Target="embeddings/oleObject641.bin"/><Relationship Id="rId2703" Type="http://schemas.openxmlformats.org/officeDocument/2006/relationships/oleObject" Target="embeddings/oleObject1340.bin"/><Relationship Id="rId2910" Type="http://schemas.openxmlformats.org/officeDocument/2006/relationships/image" Target="media/image1448.wmf"/><Relationship Id="rId1512" Type="http://schemas.openxmlformats.org/officeDocument/2006/relationships/image" Target="media/image749.wmf"/><Relationship Id="rId11" Type="http://schemas.openxmlformats.org/officeDocument/2006/relationships/hyperlink" Target="mailto:rawlins@sci.utah.edu" TargetMode="External"/><Relationship Id="rId398" Type="http://schemas.openxmlformats.org/officeDocument/2006/relationships/oleObject" Target="embeddings/oleObject188.bin"/><Relationship Id="rId2079" Type="http://schemas.openxmlformats.org/officeDocument/2006/relationships/oleObject" Target="embeddings/oleObject1028.bin"/><Relationship Id="rId3477" Type="http://schemas.openxmlformats.org/officeDocument/2006/relationships/image" Target="media/image1732.wmf"/><Relationship Id="rId2286" Type="http://schemas.openxmlformats.org/officeDocument/2006/relationships/image" Target="media/image1139.wmf"/><Relationship Id="rId2493" Type="http://schemas.openxmlformats.org/officeDocument/2006/relationships/oleObject" Target="embeddings/oleObject1235.bin"/><Relationship Id="rId3337" Type="http://schemas.openxmlformats.org/officeDocument/2006/relationships/image" Target="media/image1662.wmf"/><Relationship Id="rId3544" Type="http://schemas.openxmlformats.org/officeDocument/2006/relationships/oleObject" Target="embeddings/oleObject1760.bin"/><Relationship Id="rId258" Type="http://schemas.openxmlformats.org/officeDocument/2006/relationships/image" Target="media/image122.wmf"/><Relationship Id="rId465" Type="http://schemas.openxmlformats.org/officeDocument/2006/relationships/image" Target="media/image225.wmf"/><Relationship Id="rId672" Type="http://schemas.openxmlformats.org/officeDocument/2006/relationships/oleObject" Target="embeddings/oleObject325.bin"/><Relationship Id="rId1095" Type="http://schemas.openxmlformats.org/officeDocument/2006/relationships/oleObject" Target="embeddings/oleObject537.bin"/><Relationship Id="rId2146" Type="http://schemas.openxmlformats.org/officeDocument/2006/relationships/image" Target="media/image1066.wmf"/><Relationship Id="rId2353" Type="http://schemas.openxmlformats.org/officeDocument/2006/relationships/oleObject" Target="embeddings/oleObject1162.bin"/><Relationship Id="rId2560" Type="http://schemas.openxmlformats.org/officeDocument/2006/relationships/image" Target="media/image1273.wmf"/><Relationship Id="rId3404" Type="http://schemas.openxmlformats.org/officeDocument/2006/relationships/oleObject" Target="embeddings/oleObject1690.bin"/><Relationship Id="rId3611" Type="http://schemas.openxmlformats.org/officeDocument/2006/relationships/image" Target="media/image1799.wmf"/><Relationship Id="rId118" Type="http://schemas.openxmlformats.org/officeDocument/2006/relationships/oleObject" Target="embeddings/oleObject49.bin"/><Relationship Id="rId325" Type="http://schemas.openxmlformats.org/officeDocument/2006/relationships/oleObject" Target="embeddings/oleObject152.bin"/><Relationship Id="rId532" Type="http://schemas.openxmlformats.org/officeDocument/2006/relationships/oleObject" Target="embeddings/oleObject255.bin"/><Relationship Id="rId1162" Type="http://schemas.openxmlformats.org/officeDocument/2006/relationships/image" Target="media/image573.wmf"/><Relationship Id="rId2006" Type="http://schemas.openxmlformats.org/officeDocument/2006/relationships/image" Target="media/image996.wmf"/><Relationship Id="rId2213" Type="http://schemas.openxmlformats.org/officeDocument/2006/relationships/image" Target="media/image1102.wmf"/><Relationship Id="rId2420" Type="http://schemas.openxmlformats.org/officeDocument/2006/relationships/image" Target="media/image1203.emf"/><Relationship Id="rId1022" Type="http://schemas.openxmlformats.org/officeDocument/2006/relationships/image" Target="media/image503.wmf"/><Relationship Id="rId1979" Type="http://schemas.openxmlformats.org/officeDocument/2006/relationships/oleObject" Target="embeddings/oleObject978.bin"/><Relationship Id="rId3194" Type="http://schemas.openxmlformats.org/officeDocument/2006/relationships/oleObject" Target="embeddings/oleObject1585.bin"/><Relationship Id="rId1839" Type="http://schemas.openxmlformats.org/officeDocument/2006/relationships/oleObject" Target="embeddings/oleObject908.bin"/><Relationship Id="rId3054" Type="http://schemas.openxmlformats.org/officeDocument/2006/relationships/image" Target="media/image1520.wmf"/><Relationship Id="rId182" Type="http://schemas.openxmlformats.org/officeDocument/2006/relationships/image" Target="media/image84.wmf"/><Relationship Id="rId1906" Type="http://schemas.openxmlformats.org/officeDocument/2006/relationships/image" Target="media/image946.wmf"/><Relationship Id="rId3261" Type="http://schemas.openxmlformats.org/officeDocument/2006/relationships/image" Target="media/image1624.wmf"/><Relationship Id="rId2070" Type="http://schemas.openxmlformats.org/officeDocument/2006/relationships/image" Target="media/image1028.wmf"/><Relationship Id="rId3121" Type="http://schemas.openxmlformats.org/officeDocument/2006/relationships/oleObject" Target="embeddings/oleObject1549.bin"/><Relationship Id="rId999" Type="http://schemas.openxmlformats.org/officeDocument/2006/relationships/oleObject" Target="embeddings/oleObject489.bin"/><Relationship Id="rId2887" Type="http://schemas.openxmlformats.org/officeDocument/2006/relationships/oleObject" Target="embeddings/oleObject1432.bin"/><Relationship Id="rId859" Type="http://schemas.openxmlformats.org/officeDocument/2006/relationships/oleObject" Target="embeddings/oleObject419.bin"/><Relationship Id="rId1489" Type="http://schemas.openxmlformats.org/officeDocument/2006/relationships/oleObject" Target="embeddings/oleObject733.bin"/><Relationship Id="rId1696" Type="http://schemas.openxmlformats.org/officeDocument/2006/relationships/image" Target="media/image841.wmf"/><Relationship Id="rId1349" Type="http://schemas.openxmlformats.org/officeDocument/2006/relationships/oleObject" Target="embeddings/oleObject663.bin"/><Relationship Id="rId2747" Type="http://schemas.openxmlformats.org/officeDocument/2006/relationships/oleObject" Target="embeddings/oleObject1362.bin"/><Relationship Id="rId2954" Type="http://schemas.openxmlformats.org/officeDocument/2006/relationships/image" Target="media/image1470.emf"/><Relationship Id="rId719" Type="http://schemas.openxmlformats.org/officeDocument/2006/relationships/oleObject" Target="embeddings/oleObject349.bin"/><Relationship Id="rId926" Type="http://schemas.openxmlformats.org/officeDocument/2006/relationships/image" Target="media/image455.wmf"/><Relationship Id="rId1556" Type="http://schemas.openxmlformats.org/officeDocument/2006/relationships/image" Target="media/image771.wmf"/><Relationship Id="rId1763" Type="http://schemas.openxmlformats.org/officeDocument/2006/relationships/oleObject" Target="embeddings/oleObject870.bin"/><Relationship Id="rId1970" Type="http://schemas.openxmlformats.org/officeDocument/2006/relationships/image" Target="media/image978.wmf"/><Relationship Id="rId2607" Type="http://schemas.openxmlformats.org/officeDocument/2006/relationships/oleObject" Target="embeddings/oleObject1292.bin"/><Relationship Id="rId2814" Type="http://schemas.openxmlformats.org/officeDocument/2006/relationships/image" Target="media/image1400.emf"/><Relationship Id="rId55" Type="http://schemas.openxmlformats.org/officeDocument/2006/relationships/image" Target="media/image20.wmf"/><Relationship Id="rId1209" Type="http://schemas.openxmlformats.org/officeDocument/2006/relationships/oleObject" Target="embeddings/oleObject594.bin"/><Relationship Id="rId1416" Type="http://schemas.openxmlformats.org/officeDocument/2006/relationships/image" Target="media/image701.wmf"/><Relationship Id="rId1623" Type="http://schemas.openxmlformats.org/officeDocument/2006/relationships/oleObject" Target="embeddings/oleObject800.bin"/><Relationship Id="rId1830" Type="http://schemas.openxmlformats.org/officeDocument/2006/relationships/image" Target="media/image908.wmf"/><Relationship Id="rId3588" Type="http://schemas.openxmlformats.org/officeDocument/2006/relationships/oleObject" Target="embeddings/oleObject1782.bin"/><Relationship Id="rId2397" Type="http://schemas.openxmlformats.org/officeDocument/2006/relationships/oleObject" Target="embeddings/oleObject1184.bin"/><Relationship Id="rId3448" Type="http://schemas.openxmlformats.org/officeDocument/2006/relationships/oleObject" Target="embeddings/oleObject1712.bin"/><Relationship Id="rId369" Type="http://schemas.openxmlformats.org/officeDocument/2006/relationships/image" Target="media/image177.wmf"/><Relationship Id="rId576" Type="http://schemas.openxmlformats.org/officeDocument/2006/relationships/oleObject" Target="embeddings/oleObject277.bin"/><Relationship Id="rId783" Type="http://schemas.openxmlformats.org/officeDocument/2006/relationships/oleObject" Target="embeddings/oleObject381.bin"/><Relationship Id="rId990" Type="http://schemas.openxmlformats.org/officeDocument/2006/relationships/image" Target="media/image487.wmf"/><Relationship Id="rId2257" Type="http://schemas.openxmlformats.org/officeDocument/2006/relationships/oleObject" Target="embeddings/oleObject1114.bin"/><Relationship Id="rId2464" Type="http://schemas.openxmlformats.org/officeDocument/2006/relationships/image" Target="media/image1225.wmf"/><Relationship Id="rId2671" Type="http://schemas.openxmlformats.org/officeDocument/2006/relationships/oleObject" Target="embeddings/oleObject1324.bin"/><Relationship Id="rId3308" Type="http://schemas.openxmlformats.org/officeDocument/2006/relationships/oleObject" Target="embeddings/oleObject1642.bin"/><Relationship Id="rId3515" Type="http://schemas.openxmlformats.org/officeDocument/2006/relationships/image" Target="media/image1751.wmf"/><Relationship Id="rId229" Type="http://schemas.openxmlformats.org/officeDocument/2006/relationships/oleObject" Target="embeddings/oleObject104.bin"/><Relationship Id="rId436" Type="http://schemas.openxmlformats.org/officeDocument/2006/relationships/oleObject" Target="embeddings/oleObject207.bin"/><Relationship Id="rId643" Type="http://schemas.openxmlformats.org/officeDocument/2006/relationships/image" Target="media/image314.wmf"/><Relationship Id="rId1066" Type="http://schemas.openxmlformats.org/officeDocument/2006/relationships/image" Target="media/image525.wmf"/><Relationship Id="rId1273" Type="http://schemas.openxmlformats.org/officeDocument/2006/relationships/oleObject" Target="embeddings/oleObject626.bin"/><Relationship Id="rId1480" Type="http://schemas.openxmlformats.org/officeDocument/2006/relationships/image" Target="media/image733.wmf"/><Relationship Id="rId2117" Type="http://schemas.openxmlformats.org/officeDocument/2006/relationships/oleObject" Target="embeddings/oleObject1047.bin"/><Relationship Id="rId2324" Type="http://schemas.openxmlformats.org/officeDocument/2006/relationships/image" Target="media/image1158.wmf"/><Relationship Id="rId850" Type="http://schemas.openxmlformats.org/officeDocument/2006/relationships/image" Target="media/image417.wmf"/><Relationship Id="rId1133" Type="http://schemas.openxmlformats.org/officeDocument/2006/relationships/oleObject" Target="embeddings/oleObject556.bin"/><Relationship Id="rId2531" Type="http://schemas.openxmlformats.org/officeDocument/2006/relationships/oleObject" Target="embeddings/oleObject1254.bin"/><Relationship Id="rId503" Type="http://schemas.openxmlformats.org/officeDocument/2006/relationships/image" Target="media/image244.wmf"/><Relationship Id="rId710" Type="http://schemas.openxmlformats.org/officeDocument/2006/relationships/image" Target="media/image347.wmf"/><Relationship Id="rId1340" Type="http://schemas.openxmlformats.org/officeDocument/2006/relationships/image" Target="media/image663.wmf"/><Relationship Id="rId3098" Type="http://schemas.openxmlformats.org/officeDocument/2006/relationships/image" Target="media/image1542.wmf"/><Relationship Id="rId1200" Type="http://schemas.openxmlformats.org/officeDocument/2006/relationships/image" Target="media/image592.wmf"/><Relationship Id="rId3165" Type="http://schemas.openxmlformats.org/officeDocument/2006/relationships/oleObject" Target="embeddings/oleObject1571.bin"/><Relationship Id="rId3372" Type="http://schemas.openxmlformats.org/officeDocument/2006/relationships/oleObject" Target="embeddings/oleObject1674.bin"/><Relationship Id="rId293" Type="http://schemas.openxmlformats.org/officeDocument/2006/relationships/oleObject" Target="embeddings/oleObject136.bin"/><Relationship Id="rId2181" Type="http://schemas.openxmlformats.org/officeDocument/2006/relationships/oleObject" Target="embeddings/oleObject1079.bin"/><Relationship Id="rId3025" Type="http://schemas.openxmlformats.org/officeDocument/2006/relationships/oleObject" Target="embeddings/oleObject1501.bin"/><Relationship Id="rId3232" Type="http://schemas.openxmlformats.org/officeDocument/2006/relationships/oleObject" Target="embeddings/oleObject1604.bin"/><Relationship Id="rId153" Type="http://schemas.openxmlformats.org/officeDocument/2006/relationships/oleObject" Target="embeddings/oleObject66.bin"/><Relationship Id="rId360" Type="http://schemas.openxmlformats.org/officeDocument/2006/relationships/oleObject" Target="embeddings/oleObject169.bin"/><Relationship Id="rId2041" Type="http://schemas.openxmlformats.org/officeDocument/2006/relationships/oleObject" Target="embeddings/oleObject1009.bin"/><Relationship Id="rId220" Type="http://schemas.openxmlformats.org/officeDocument/2006/relationships/image" Target="media/image103.wmf"/><Relationship Id="rId2998" Type="http://schemas.openxmlformats.org/officeDocument/2006/relationships/image" Target="media/image1492.wmf"/><Relationship Id="rId2858" Type="http://schemas.openxmlformats.org/officeDocument/2006/relationships/image" Target="media/image1422.wmf"/><Relationship Id="rId99" Type="http://schemas.openxmlformats.org/officeDocument/2006/relationships/image" Target="media/image42.wmf"/><Relationship Id="rId1667" Type="http://schemas.openxmlformats.org/officeDocument/2006/relationships/oleObject" Target="embeddings/oleObject822.bin"/><Relationship Id="rId1874" Type="http://schemas.openxmlformats.org/officeDocument/2006/relationships/image" Target="media/image930.wmf"/><Relationship Id="rId2718" Type="http://schemas.openxmlformats.org/officeDocument/2006/relationships/image" Target="media/image1352.emf"/><Relationship Id="rId2925" Type="http://schemas.openxmlformats.org/officeDocument/2006/relationships/oleObject" Target="embeddings/oleObject1451.bin"/><Relationship Id="rId1527" Type="http://schemas.openxmlformats.org/officeDocument/2006/relationships/oleObject" Target="embeddings/oleObject752.bin"/><Relationship Id="rId1734" Type="http://schemas.openxmlformats.org/officeDocument/2006/relationships/image" Target="media/image860.wmf"/><Relationship Id="rId1941" Type="http://schemas.openxmlformats.org/officeDocument/2006/relationships/oleObject" Target="embeddings/oleObject959.bin"/><Relationship Id="rId26" Type="http://schemas.openxmlformats.org/officeDocument/2006/relationships/oleObject" Target="embeddings/oleObject3.bin"/><Relationship Id="rId1801" Type="http://schemas.openxmlformats.org/officeDocument/2006/relationships/oleObject" Target="embeddings/oleObject889.bin"/><Relationship Id="rId3559" Type="http://schemas.openxmlformats.org/officeDocument/2006/relationships/image" Target="media/image1773.wmf"/><Relationship Id="rId687" Type="http://schemas.openxmlformats.org/officeDocument/2006/relationships/image" Target="media/image336.wmf"/><Relationship Id="rId2368" Type="http://schemas.openxmlformats.org/officeDocument/2006/relationships/image" Target="media/image1180.wmf"/><Relationship Id="rId894" Type="http://schemas.openxmlformats.org/officeDocument/2006/relationships/image" Target="media/image439.wmf"/><Relationship Id="rId1177" Type="http://schemas.openxmlformats.org/officeDocument/2006/relationships/oleObject" Target="embeddings/oleObject578.bin"/><Relationship Id="rId2575" Type="http://schemas.openxmlformats.org/officeDocument/2006/relationships/oleObject" Target="embeddings/oleObject1276.bin"/><Relationship Id="rId2782" Type="http://schemas.openxmlformats.org/officeDocument/2006/relationships/image" Target="media/image1384.emf"/><Relationship Id="rId3419" Type="http://schemas.openxmlformats.org/officeDocument/2006/relationships/image" Target="media/image1703.wmf"/><Relationship Id="rId3626" Type="http://schemas.openxmlformats.org/officeDocument/2006/relationships/oleObject" Target="embeddings/oleObject1801.bin"/><Relationship Id="rId547" Type="http://schemas.openxmlformats.org/officeDocument/2006/relationships/image" Target="media/image266.wmf"/><Relationship Id="rId754" Type="http://schemas.openxmlformats.org/officeDocument/2006/relationships/image" Target="media/image369.wmf"/><Relationship Id="rId961" Type="http://schemas.openxmlformats.org/officeDocument/2006/relationships/oleObject" Target="embeddings/oleObject470.bin"/><Relationship Id="rId1384" Type="http://schemas.openxmlformats.org/officeDocument/2006/relationships/image" Target="media/image685.wmf"/><Relationship Id="rId1591" Type="http://schemas.openxmlformats.org/officeDocument/2006/relationships/oleObject" Target="embeddings/oleObject784.bin"/><Relationship Id="rId2228" Type="http://schemas.openxmlformats.org/officeDocument/2006/relationships/oleObject" Target="embeddings/oleObject1100.bin"/><Relationship Id="rId2435" Type="http://schemas.openxmlformats.org/officeDocument/2006/relationships/oleObject" Target="embeddings/oleObject1206.bin"/><Relationship Id="rId2642" Type="http://schemas.openxmlformats.org/officeDocument/2006/relationships/image" Target="media/image1314.wmf"/><Relationship Id="rId90" Type="http://schemas.openxmlformats.org/officeDocument/2006/relationships/oleObject" Target="embeddings/oleObject35.bin"/><Relationship Id="rId407" Type="http://schemas.openxmlformats.org/officeDocument/2006/relationships/image" Target="media/image196.wmf"/><Relationship Id="rId614" Type="http://schemas.openxmlformats.org/officeDocument/2006/relationships/oleObject" Target="embeddings/oleObject296.bin"/><Relationship Id="rId821" Type="http://schemas.openxmlformats.org/officeDocument/2006/relationships/oleObject" Target="embeddings/oleObject400.bin"/><Relationship Id="rId1037" Type="http://schemas.openxmlformats.org/officeDocument/2006/relationships/oleObject" Target="embeddings/oleObject508.bin"/><Relationship Id="rId1244" Type="http://schemas.openxmlformats.org/officeDocument/2006/relationships/image" Target="media/image614.wmf"/><Relationship Id="rId1451" Type="http://schemas.openxmlformats.org/officeDocument/2006/relationships/oleObject" Target="embeddings/oleObject714.bin"/><Relationship Id="rId2502" Type="http://schemas.openxmlformats.org/officeDocument/2006/relationships/image" Target="media/image1244.wmf"/><Relationship Id="rId1104" Type="http://schemas.openxmlformats.org/officeDocument/2006/relationships/image" Target="media/image544.wmf"/><Relationship Id="rId1311" Type="http://schemas.openxmlformats.org/officeDocument/2006/relationships/oleObject" Target="embeddings/oleObject644.bin"/><Relationship Id="rId3069" Type="http://schemas.openxmlformats.org/officeDocument/2006/relationships/oleObject" Target="embeddings/oleObject1523.bin"/><Relationship Id="rId3276" Type="http://schemas.openxmlformats.org/officeDocument/2006/relationships/oleObject" Target="embeddings/oleObject1626.bin"/><Relationship Id="rId3483" Type="http://schemas.openxmlformats.org/officeDocument/2006/relationships/image" Target="media/image1735.wmf"/><Relationship Id="rId197" Type="http://schemas.openxmlformats.org/officeDocument/2006/relationships/oleObject" Target="embeddings/oleObject88.bin"/><Relationship Id="rId2085" Type="http://schemas.openxmlformats.org/officeDocument/2006/relationships/oleObject" Target="embeddings/oleObject1031.bin"/><Relationship Id="rId2292" Type="http://schemas.openxmlformats.org/officeDocument/2006/relationships/image" Target="media/image1142.wmf"/><Relationship Id="rId3136" Type="http://schemas.openxmlformats.org/officeDocument/2006/relationships/image" Target="media/image1561.wmf"/><Relationship Id="rId3343" Type="http://schemas.openxmlformats.org/officeDocument/2006/relationships/image" Target="media/image1665.wmf"/><Relationship Id="rId264" Type="http://schemas.openxmlformats.org/officeDocument/2006/relationships/image" Target="media/image125.wmf"/><Relationship Id="rId471" Type="http://schemas.openxmlformats.org/officeDocument/2006/relationships/image" Target="media/image228.wmf"/><Relationship Id="rId2152" Type="http://schemas.openxmlformats.org/officeDocument/2006/relationships/image" Target="media/image1069.wmf"/><Relationship Id="rId3550" Type="http://schemas.openxmlformats.org/officeDocument/2006/relationships/oleObject" Target="embeddings/oleObject1763.bin"/><Relationship Id="rId124" Type="http://schemas.openxmlformats.org/officeDocument/2006/relationships/oleObject" Target="embeddings/oleObject52.bin"/><Relationship Id="rId3203" Type="http://schemas.openxmlformats.org/officeDocument/2006/relationships/image" Target="media/image1595.wmf"/><Relationship Id="rId3410" Type="http://schemas.openxmlformats.org/officeDocument/2006/relationships/oleObject" Target="embeddings/oleObject1693.bin"/><Relationship Id="rId331" Type="http://schemas.openxmlformats.org/officeDocument/2006/relationships/oleObject" Target="embeddings/oleObject155.bin"/><Relationship Id="rId2012" Type="http://schemas.openxmlformats.org/officeDocument/2006/relationships/image" Target="media/image999.wmf"/><Relationship Id="rId2969" Type="http://schemas.openxmlformats.org/officeDocument/2006/relationships/oleObject" Target="embeddings/oleObject1473.bin"/><Relationship Id="rId1778" Type="http://schemas.openxmlformats.org/officeDocument/2006/relationships/image" Target="media/image882.wmf"/><Relationship Id="rId1985" Type="http://schemas.openxmlformats.org/officeDocument/2006/relationships/oleObject" Target="embeddings/oleObject981.bin"/><Relationship Id="rId2829" Type="http://schemas.openxmlformats.org/officeDocument/2006/relationships/oleObject" Target="embeddings/oleObject1403.bin"/><Relationship Id="rId1638" Type="http://schemas.openxmlformats.org/officeDocument/2006/relationships/image" Target="media/image812.wmf"/><Relationship Id="rId1845" Type="http://schemas.openxmlformats.org/officeDocument/2006/relationships/oleObject" Target="embeddings/oleObject911.bin"/><Relationship Id="rId3060" Type="http://schemas.openxmlformats.org/officeDocument/2006/relationships/image" Target="media/image1523.wmf"/><Relationship Id="rId1705" Type="http://schemas.openxmlformats.org/officeDocument/2006/relationships/oleObject" Target="embeddings/oleObject841.bin"/><Relationship Id="rId1912" Type="http://schemas.openxmlformats.org/officeDocument/2006/relationships/image" Target="media/image949.wmf"/><Relationship Id="rId798" Type="http://schemas.openxmlformats.org/officeDocument/2006/relationships/image" Target="media/image391.wmf"/><Relationship Id="rId2479" Type="http://schemas.openxmlformats.org/officeDocument/2006/relationships/oleObject" Target="embeddings/oleObject1228.bin"/><Relationship Id="rId2686" Type="http://schemas.openxmlformats.org/officeDocument/2006/relationships/image" Target="media/image1336.wmf"/><Relationship Id="rId2893" Type="http://schemas.openxmlformats.org/officeDocument/2006/relationships/oleObject" Target="embeddings/oleObject1435.bin"/><Relationship Id="rId658" Type="http://schemas.openxmlformats.org/officeDocument/2006/relationships/oleObject" Target="embeddings/oleObject318.bin"/><Relationship Id="rId865" Type="http://schemas.openxmlformats.org/officeDocument/2006/relationships/oleObject" Target="embeddings/oleObject422.bin"/><Relationship Id="rId1288" Type="http://schemas.openxmlformats.org/officeDocument/2006/relationships/image" Target="media/image637.wmf"/><Relationship Id="rId1495" Type="http://schemas.openxmlformats.org/officeDocument/2006/relationships/oleObject" Target="embeddings/oleObject736.bin"/><Relationship Id="rId2339" Type="http://schemas.openxmlformats.org/officeDocument/2006/relationships/oleObject" Target="embeddings/oleObject1155.bin"/><Relationship Id="rId2546" Type="http://schemas.openxmlformats.org/officeDocument/2006/relationships/image" Target="media/image1266.wmf"/><Relationship Id="rId2753" Type="http://schemas.openxmlformats.org/officeDocument/2006/relationships/oleObject" Target="embeddings/oleObject1365.bin"/><Relationship Id="rId2960" Type="http://schemas.openxmlformats.org/officeDocument/2006/relationships/image" Target="media/image1473.emf"/><Relationship Id="rId518" Type="http://schemas.openxmlformats.org/officeDocument/2006/relationships/oleObject" Target="embeddings/oleObject248.bin"/><Relationship Id="rId725" Type="http://schemas.openxmlformats.org/officeDocument/2006/relationships/oleObject" Target="embeddings/oleObject352.bin"/><Relationship Id="rId932" Type="http://schemas.openxmlformats.org/officeDocument/2006/relationships/image" Target="media/image458.wmf"/><Relationship Id="rId1148" Type="http://schemas.openxmlformats.org/officeDocument/2006/relationships/image" Target="media/image566.wmf"/><Relationship Id="rId1355" Type="http://schemas.openxmlformats.org/officeDocument/2006/relationships/oleObject" Target="embeddings/oleObject666.bin"/><Relationship Id="rId1562" Type="http://schemas.openxmlformats.org/officeDocument/2006/relationships/image" Target="media/image774.wmf"/><Relationship Id="rId2406" Type="http://schemas.openxmlformats.org/officeDocument/2006/relationships/image" Target="media/image1197.emf"/><Relationship Id="rId2613" Type="http://schemas.openxmlformats.org/officeDocument/2006/relationships/oleObject" Target="embeddings/oleObject1295.bin"/><Relationship Id="rId1008" Type="http://schemas.openxmlformats.org/officeDocument/2006/relationships/image" Target="media/image496.wmf"/><Relationship Id="rId1215" Type="http://schemas.openxmlformats.org/officeDocument/2006/relationships/oleObject" Target="embeddings/oleObject597.bin"/><Relationship Id="rId1422" Type="http://schemas.openxmlformats.org/officeDocument/2006/relationships/image" Target="media/image704.wmf"/><Relationship Id="rId2820" Type="http://schemas.openxmlformats.org/officeDocument/2006/relationships/image" Target="media/image1403.emf"/><Relationship Id="rId61" Type="http://schemas.openxmlformats.org/officeDocument/2006/relationships/image" Target="media/image23.wmf"/><Relationship Id="rId3387" Type="http://schemas.openxmlformats.org/officeDocument/2006/relationships/image" Target="media/image1687.wmf"/><Relationship Id="rId2196" Type="http://schemas.openxmlformats.org/officeDocument/2006/relationships/oleObject" Target="embeddings/oleObject1086.bin"/><Relationship Id="rId3594" Type="http://schemas.openxmlformats.org/officeDocument/2006/relationships/oleObject" Target="embeddings/oleObject1785.bin"/><Relationship Id="rId168" Type="http://schemas.openxmlformats.org/officeDocument/2006/relationships/image" Target="media/image77.wmf"/><Relationship Id="rId3247" Type="http://schemas.openxmlformats.org/officeDocument/2006/relationships/image" Target="media/image1617.wmf"/><Relationship Id="rId3454" Type="http://schemas.openxmlformats.org/officeDocument/2006/relationships/oleObject" Target="embeddings/oleObject1715.bin"/><Relationship Id="rId375" Type="http://schemas.openxmlformats.org/officeDocument/2006/relationships/image" Target="media/image180.wmf"/><Relationship Id="rId582" Type="http://schemas.openxmlformats.org/officeDocument/2006/relationships/oleObject" Target="embeddings/oleObject280.bin"/><Relationship Id="rId2056" Type="http://schemas.openxmlformats.org/officeDocument/2006/relationships/image" Target="media/image1021.wmf"/><Relationship Id="rId2263" Type="http://schemas.openxmlformats.org/officeDocument/2006/relationships/oleObject" Target="embeddings/oleObject1117.bin"/><Relationship Id="rId2470" Type="http://schemas.openxmlformats.org/officeDocument/2006/relationships/image" Target="media/image1228.wmf"/><Relationship Id="rId3107" Type="http://schemas.openxmlformats.org/officeDocument/2006/relationships/oleObject" Target="embeddings/oleObject1542.bin"/><Relationship Id="rId3314" Type="http://schemas.openxmlformats.org/officeDocument/2006/relationships/oleObject" Target="embeddings/oleObject1645.bin"/><Relationship Id="rId3521" Type="http://schemas.openxmlformats.org/officeDocument/2006/relationships/image" Target="media/image1754.wmf"/><Relationship Id="rId235" Type="http://schemas.openxmlformats.org/officeDocument/2006/relationships/oleObject" Target="embeddings/oleObject107.bin"/><Relationship Id="rId442" Type="http://schemas.openxmlformats.org/officeDocument/2006/relationships/oleObject" Target="embeddings/oleObject210.bin"/><Relationship Id="rId1072" Type="http://schemas.openxmlformats.org/officeDocument/2006/relationships/image" Target="media/image528.wmf"/><Relationship Id="rId2123" Type="http://schemas.openxmlformats.org/officeDocument/2006/relationships/oleObject" Target="embeddings/oleObject1050.bin"/><Relationship Id="rId2330" Type="http://schemas.openxmlformats.org/officeDocument/2006/relationships/image" Target="media/image1161.wmf"/><Relationship Id="rId302" Type="http://schemas.openxmlformats.org/officeDocument/2006/relationships/image" Target="media/image144.wmf"/><Relationship Id="rId1889" Type="http://schemas.openxmlformats.org/officeDocument/2006/relationships/oleObject" Target="embeddings/oleObject933.bin"/><Relationship Id="rId1749" Type="http://schemas.openxmlformats.org/officeDocument/2006/relationships/oleObject" Target="embeddings/oleObject863.bin"/><Relationship Id="rId1956" Type="http://schemas.openxmlformats.org/officeDocument/2006/relationships/image" Target="media/image971.wmf"/><Relationship Id="rId3171" Type="http://schemas.openxmlformats.org/officeDocument/2006/relationships/oleObject" Target="embeddings/oleObject1574.bin"/><Relationship Id="rId1609" Type="http://schemas.openxmlformats.org/officeDocument/2006/relationships/oleObject" Target="embeddings/oleObject793.bin"/><Relationship Id="rId1816" Type="http://schemas.openxmlformats.org/officeDocument/2006/relationships/image" Target="media/image901.wmf"/><Relationship Id="rId3031" Type="http://schemas.openxmlformats.org/officeDocument/2006/relationships/oleObject" Target="embeddings/oleObject1504.bin"/><Relationship Id="rId2797" Type="http://schemas.openxmlformats.org/officeDocument/2006/relationships/oleObject" Target="embeddings/oleObject1387.bin"/><Relationship Id="rId769" Type="http://schemas.openxmlformats.org/officeDocument/2006/relationships/oleObject" Target="embeddings/oleObject374.bin"/><Relationship Id="rId976" Type="http://schemas.openxmlformats.org/officeDocument/2006/relationships/image" Target="media/image480.wmf"/><Relationship Id="rId1399" Type="http://schemas.openxmlformats.org/officeDocument/2006/relationships/oleObject" Target="embeddings/oleObject688.bin"/><Relationship Id="rId2657" Type="http://schemas.openxmlformats.org/officeDocument/2006/relationships/oleObject" Target="embeddings/oleObject1317.bin"/><Relationship Id="rId629" Type="http://schemas.openxmlformats.org/officeDocument/2006/relationships/image" Target="media/image307.wmf"/><Relationship Id="rId1259" Type="http://schemas.openxmlformats.org/officeDocument/2006/relationships/oleObject" Target="embeddings/oleObject619.bin"/><Relationship Id="rId1466" Type="http://schemas.openxmlformats.org/officeDocument/2006/relationships/image" Target="media/image726.wmf"/><Relationship Id="rId2864" Type="http://schemas.openxmlformats.org/officeDocument/2006/relationships/image" Target="media/image1425.wmf"/><Relationship Id="rId836" Type="http://schemas.openxmlformats.org/officeDocument/2006/relationships/image" Target="media/image410.wmf"/><Relationship Id="rId1119" Type="http://schemas.openxmlformats.org/officeDocument/2006/relationships/oleObject" Target="embeddings/oleObject549.bin"/><Relationship Id="rId1673" Type="http://schemas.openxmlformats.org/officeDocument/2006/relationships/oleObject" Target="embeddings/oleObject825.bin"/><Relationship Id="rId1880" Type="http://schemas.openxmlformats.org/officeDocument/2006/relationships/image" Target="media/image933.wmf"/><Relationship Id="rId2517" Type="http://schemas.openxmlformats.org/officeDocument/2006/relationships/oleObject" Target="embeddings/oleObject1247.bin"/><Relationship Id="rId2724" Type="http://schemas.openxmlformats.org/officeDocument/2006/relationships/image" Target="media/image1355.emf"/><Relationship Id="rId2931" Type="http://schemas.openxmlformats.org/officeDocument/2006/relationships/oleObject" Target="embeddings/oleObject1454.bin"/><Relationship Id="rId903" Type="http://schemas.openxmlformats.org/officeDocument/2006/relationships/oleObject" Target="embeddings/oleObject441.bin"/><Relationship Id="rId1326" Type="http://schemas.openxmlformats.org/officeDocument/2006/relationships/image" Target="media/image656.wmf"/><Relationship Id="rId1533" Type="http://schemas.openxmlformats.org/officeDocument/2006/relationships/oleObject" Target="embeddings/oleObject755.bin"/><Relationship Id="rId1740" Type="http://schemas.openxmlformats.org/officeDocument/2006/relationships/image" Target="media/image863.wmf"/><Relationship Id="rId32" Type="http://schemas.openxmlformats.org/officeDocument/2006/relationships/oleObject" Target="embeddings/oleObject6.bin"/><Relationship Id="rId1600" Type="http://schemas.openxmlformats.org/officeDocument/2006/relationships/image" Target="media/image793.wmf"/><Relationship Id="rId3498" Type="http://schemas.openxmlformats.org/officeDocument/2006/relationships/oleObject" Target="embeddings/oleObject1737.bin"/><Relationship Id="rId3358" Type="http://schemas.openxmlformats.org/officeDocument/2006/relationships/oleObject" Target="embeddings/oleObject1667.bin"/><Relationship Id="rId3565" Type="http://schemas.openxmlformats.org/officeDocument/2006/relationships/image" Target="media/image1776.wmf"/><Relationship Id="rId279" Type="http://schemas.openxmlformats.org/officeDocument/2006/relationships/oleObject" Target="embeddings/oleObject129.bin"/><Relationship Id="rId486" Type="http://schemas.openxmlformats.org/officeDocument/2006/relationships/oleObject" Target="embeddings/oleObject232.bin"/><Relationship Id="rId693" Type="http://schemas.openxmlformats.org/officeDocument/2006/relationships/image" Target="media/image339.wmf"/><Relationship Id="rId2167" Type="http://schemas.openxmlformats.org/officeDocument/2006/relationships/oleObject" Target="embeddings/oleObject1072.bin"/><Relationship Id="rId2374" Type="http://schemas.openxmlformats.org/officeDocument/2006/relationships/image" Target="media/image1183.wmf"/><Relationship Id="rId2581" Type="http://schemas.openxmlformats.org/officeDocument/2006/relationships/oleObject" Target="embeddings/oleObject1279.bin"/><Relationship Id="rId3218" Type="http://schemas.openxmlformats.org/officeDocument/2006/relationships/oleObject" Target="embeddings/oleObject1597.bin"/><Relationship Id="rId3425" Type="http://schemas.openxmlformats.org/officeDocument/2006/relationships/image" Target="media/image1706.wmf"/><Relationship Id="rId3632" Type="http://schemas.openxmlformats.org/officeDocument/2006/relationships/oleObject" Target="embeddings/oleObject1804.bin"/><Relationship Id="rId139" Type="http://schemas.openxmlformats.org/officeDocument/2006/relationships/image" Target="media/image62.wmf"/><Relationship Id="rId346" Type="http://schemas.openxmlformats.org/officeDocument/2006/relationships/image" Target="media/image166.wmf"/><Relationship Id="rId553" Type="http://schemas.openxmlformats.org/officeDocument/2006/relationships/image" Target="media/image269.wmf"/><Relationship Id="rId760" Type="http://schemas.openxmlformats.org/officeDocument/2006/relationships/image" Target="media/image372.wmf"/><Relationship Id="rId1183" Type="http://schemas.openxmlformats.org/officeDocument/2006/relationships/oleObject" Target="embeddings/oleObject581.bin"/><Relationship Id="rId1390" Type="http://schemas.openxmlformats.org/officeDocument/2006/relationships/image" Target="media/image688.wmf"/><Relationship Id="rId2027" Type="http://schemas.openxmlformats.org/officeDocument/2006/relationships/oleObject" Target="embeddings/oleObject1002.bin"/><Relationship Id="rId2234" Type="http://schemas.openxmlformats.org/officeDocument/2006/relationships/oleObject" Target="embeddings/oleObject1103.bin"/><Relationship Id="rId2441" Type="http://schemas.openxmlformats.org/officeDocument/2006/relationships/oleObject" Target="embeddings/oleObject1209.bin"/><Relationship Id="rId206" Type="http://schemas.openxmlformats.org/officeDocument/2006/relationships/image" Target="media/image96.wmf"/><Relationship Id="rId413" Type="http://schemas.openxmlformats.org/officeDocument/2006/relationships/image" Target="media/image199.wmf"/><Relationship Id="rId1043" Type="http://schemas.openxmlformats.org/officeDocument/2006/relationships/oleObject" Target="embeddings/oleObject511.bin"/><Relationship Id="rId620" Type="http://schemas.openxmlformats.org/officeDocument/2006/relationships/oleObject" Target="embeddings/oleObject299.bin"/><Relationship Id="rId1250" Type="http://schemas.openxmlformats.org/officeDocument/2006/relationships/image" Target="media/image617.wmf"/><Relationship Id="rId2301" Type="http://schemas.openxmlformats.org/officeDocument/2006/relationships/oleObject" Target="embeddings/oleObject1136.bin"/><Relationship Id="rId1110" Type="http://schemas.openxmlformats.org/officeDocument/2006/relationships/image" Target="media/image547.wmf"/><Relationship Id="rId1927" Type="http://schemas.openxmlformats.org/officeDocument/2006/relationships/oleObject" Target="embeddings/oleObject952.bin"/><Relationship Id="rId3075" Type="http://schemas.openxmlformats.org/officeDocument/2006/relationships/oleObject" Target="embeddings/oleObject1526.bin"/><Relationship Id="rId3282" Type="http://schemas.openxmlformats.org/officeDocument/2006/relationships/oleObject" Target="embeddings/oleObject1629.bin"/><Relationship Id="rId2091" Type="http://schemas.openxmlformats.org/officeDocument/2006/relationships/oleObject" Target="embeddings/oleObject1034.bin"/><Relationship Id="rId3142" Type="http://schemas.openxmlformats.org/officeDocument/2006/relationships/image" Target="media/image1564.wmf"/><Relationship Id="rId270" Type="http://schemas.openxmlformats.org/officeDocument/2006/relationships/image" Target="media/image128.wmf"/><Relationship Id="rId3002" Type="http://schemas.openxmlformats.org/officeDocument/2006/relationships/image" Target="media/image1494.wmf"/><Relationship Id="rId130" Type="http://schemas.openxmlformats.org/officeDocument/2006/relationships/oleObject" Target="embeddings/oleObject55.bin"/><Relationship Id="rId2768" Type="http://schemas.openxmlformats.org/officeDocument/2006/relationships/image" Target="media/image1377.emf"/><Relationship Id="rId2975" Type="http://schemas.openxmlformats.org/officeDocument/2006/relationships/oleObject" Target="embeddings/oleObject1476.bin"/><Relationship Id="rId947" Type="http://schemas.openxmlformats.org/officeDocument/2006/relationships/oleObject" Target="embeddings/oleObject463.bin"/><Relationship Id="rId1577" Type="http://schemas.openxmlformats.org/officeDocument/2006/relationships/oleObject" Target="embeddings/oleObject777.bin"/><Relationship Id="rId1784" Type="http://schemas.openxmlformats.org/officeDocument/2006/relationships/image" Target="media/image885.wmf"/><Relationship Id="rId1991" Type="http://schemas.openxmlformats.org/officeDocument/2006/relationships/oleObject" Target="embeddings/oleObject984.bin"/><Relationship Id="rId2628" Type="http://schemas.openxmlformats.org/officeDocument/2006/relationships/image" Target="media/image1307.wmf"/><Relationship Id="rId2835" Type="http://schemas.openxmlformats.org/officeDocument/2006/relationships/oleObject" Target="embeddings/oleObject1406.bin"/><Relationship Id="rId76" Type="http://schemas.openxmlformats.org/officeDocument/2006/relationships/oleObject" Target="embeddings/oleObject28.bin"/><Relationship Id="rId807" Type="http://schemas.openxmlformats.org/officeDocument/2006/relationships/oleObject" Target="embeddings/oleObject393.bin"/><Relationship Id="rId1437" Type="http://schemas.openxmlformats.org/officeDocument/2006/relationships/oleObject" Target="embeddings/oleObject707.bin"/><Relationship Id="rId1644" Type="http://schemas.openxmlformats.org/officeDocument/2006/relationships/image" Target="media/image815.wmf"/><Relationship Id="rId1851" Type="http://schemas.openxmlformats.org/officeDocument/2006/relationships/oleObject" Target="embeddings/oleObject914.bin"/><Relationship Id="rId2902" Type="http://schemas.openxmlformats.org/officeDocument/2006/relationships/image" Target="media/image1444.wmf"/><Relationship Id="rId1504" Type="http://schemas.openxmlformats.org/officeDocument/2006/relationships/image" Target="media/image745.wmf"/><Relationship Id="rId1711" Type="http://schemas.openxmlformats.org/officeDocument/2006/relationships/oleObject" Target="embeddings/oleObject844.bin"/><Relationship Id="rId3469" Type="http://schemas.openxmlformats.org/officeDocument/2006/relationships/image" Target="media/image1728.wmf"/><Relationship Id="rId597" Type="http://schemas.openxmlformats.org/officeDocument/2006/relationships/image" Target="media/image291.wmf"/><Relationship Id="rId2278" Type="http://schemas.openxmlformats.org/officeDocument/2006/relationships/image" Target="media/image1135.wmf"/><Relationship Id="rId2485" Type="http://schemas.openxmlformats.org/officeDocument/2006/relationships/oleObject" Target="embeddings/oleObject1231.bin"/><Relationship Id="rId3329" Type="http://schemas.openxmlformats.org/officeDocument/2006/relationships/image" Target="media/image1658.wmf"/><Relationship Id="rId457" Type="http://schemas.openxmlformats.org/officeDocument/2006/relationships/image" Target="media/image221.wmf"/><Relationship Id="rId1087" Type="http://schemas.openxmlformats.org/officeDocument/2006/relationships/oleObject" Target="embeddings/oleObject533.bin"/><Relationship Id="rId1294" Type="http://schemas.openxmlformats.org/officeDocument/2006/relationships/image" Target="media/image640.wmf"/><Relationship Id="rId2138" Type="http://schemas.openxmlformats.org/officeDocument/2006/relationships/image" Target="media/image1062.wmf"/><Relationship Id="rId2692" Type="http://schemas.openxmlformats.org/officeDocument/2006/relationships/image" Target="media/image1339.wmf"/><Relationship Id="rId3536" Type="http://schemas.openxmlformats.org/officeDocument/2006/relationships/oleObject" Target="embeddings/oleObject1756.bin"/><Relationship Id="rId664" Type="http://schemas.openxmlformats.org/officeDocument/2006/relationships/oleObject" Target="embeddings/oleObject321.bin"/><Relationship Id="rId871" Type="http://schemas.openxmlformats.org/officeDocument/2006/relationships/oleObject" Target="embeddings/oleObject425.bin"/><Relationship Id="rId2345" Type="http://schemas.openxmlformats.org/officeDocument/2006/relationships/oleObject" Target="embeddings/oleObject1158.bin"/><Relationship Id="rId2552" Type="http://schemas.openxmlformats.org/officeDocument/2006/relationships/image" Target="media/image1269.wmf"/><Relationship Id="rId3603" Type="http://schemas.openxmlformats.org/officeDocument/2006/relationships/image" Target="media/image1795.wmf"/><Relationship Id="rId317" Type="http://schemas.openxmlformats.org/officeDocument/2006/relationships/oleObject" Target="embeddings/oleObject148.bin"/><Relationship Id="rId524" Type="http://schemas.openxmlformats.org/officeDocument/2006/relationships/oleObject" Target="embeddings/oleObject251.bin"/><Relationship Id="rId731" Type="http://schemas.openxmlformats.org/officeDocument/2006/relationships/oleObject" Target="embeddings/oleObject355.bin"/><Relationship Id="rId1154" Type="http://schemas.openxmlformats.org/officeDocument/2006/relationships/image" Target="media/image569.wmf"/><Relationship Id="rId1361" Type="http://schemas.openxmlformats.org/officeDocument/2006/relationships/oleObject" Target="embeddings/oleObject669.bin"/><Relationship Id="rId2205" Type="http://schemas.openxmlformats.org/officeDocument/2006/relationships/image" Target="media/image1098.wmf"/><Relationship Id="rId2412" Type="http://schemas.openxmlformats.org/officeDocument/2006/relationships/oleObject" Target="embeddings/oleObject1194.bin"/><Relationship Id="rId1014" Type="http://schemas.openxmlformats.org/officeDocument/2006/relationships/image" Target="media/image499.wmf"/><Relationship Id="rId1221" Type="http://schemas.openxmlformats.org/officeDocument/2006/relationships/oleObject" Target="embeddings/oleObject600.bin"/><Relationship Id="rId3186" Type="http://schemas.openxmlformats.org/officeDocument/2006/relationships/image" Target="media/image1586.wmf"/><Relationship Id="rId3393" Type="http://schemas.openxmlformats.org/officeDocument/2006/relationships/image" Target="media/image1690.wmf"/><Relationship Id="rId3046" Type="http://schemas.openxmlformats.org/officeDocument/2006/relationships/image" Target="media/image1516.wmf"/><Relationship Id="rId3253" Type="http://schemas.openxmlformats.org/officeDocument/2006/relationships/image" Target="media/image1620.wmf"/><Relationship Id="rId3460" Type="http://schemas.openxmlformats.org/officeDocument/2006/relationships/oleObject" Target="embeddings/oleObject1718.bin"/><Relationship Id="rId174" Type="http://schemas.openxmlformats.org/officeDocument/2006/relationships/image" Target="media/image80.wmf"/><Relationship Id="rId381" Type="http://schemas.openxmlformats.org/officeDocument/2006/relationships/image" Target="media/image183.wmf"/><Relationship Id="rId2062" Type="http://schemas.openxmlformats.org/officeDocument/2006/relationships/image" Target="media/image1024.wmf"/><Relationship Id="rId3113" Type="http://schemas.openxmlformats.org/officeDocument/2006/relationships/oleObject" Target="embeddings/oleObject1545.bin"/><Relationship Id="rId241" Type="http://schemas.openxmlformats.org/officeDocument/2006/relationships/oleObject" Target="embeddings/oleObject110.bin"/><Relationship Id="rId3320" Type="http://schemas.openxmlformats.org/officeDocument/2006/relationships/oleObject" Target="embeddings/oleObject1648.bin"/><Relationship Id="rId2879" Type="http://schemas.openxmlformats.org/officeDocument/2006/relationships/oleObject" Target="embeddings/oleObject1428.bin"/><Relationship Id="rId101" Type="http://schemas.openxmlformats.org/officeDocument/2006/relationships/image" Target="media/image43.wmf"/><Relationship Id="rId1688" Type="http://schemas.openxmlformats.org/officeDocument/2006/relationships/image" Target="media/image837.wmf"/><Relationship Id="rId1895" Type="http://schemas.openxmlformats.org/officeDocument/2006/relationships/oleObject" Target="embeddings/oleObject936.bin"/><Relationship Id="rId2739" Type="http://schemas.openxmlformats.org/officeDocument/2006/relationships/oleObject" Target="embeddings/oleObject1358.bin"/><Relationship Id="rId2946" Type="http://schemas.openxmlformats.org/officeDocument/2006/relationships/image" Target="media/image1466.emf"/><Relationship Id="rId918" Type="http://schemas.openxmlformats.org/officeDocument/2006/relationships/image" Target="media/image451.wmf"/><Relationship Id="rId1548" Type="http://schemas.openxmlformats.org/officeDocument/2006/relationships/image" Target="media/image767.wmf"/><Relationship Id="rId1755" Type="http://schemas.openxmlformats.org/officeDocument/2006/relationships/oleObject" Target="embeddings/oleObject866.bin"/><Relationship Id="rId1408" Type="http://schemas.openxmlformats.org/officeDocument/2006/relationships/image" Target="media/image697.wmf"/><Relationship Id="rId1962" Type="http://schemas.openxmlformats.org/officeDocument/2006/relationships/image" Target="media/image974.wmf"/><Relationship Id="rId2806" Type="http://schemas.openxmlformats.org/officeDocument/2006/relationships/image" Target="media/image1396.emf"/><Relationship Id="rId47" Type="http://schemas.openxmlformats.org/officeDocument/2006/relationships/image" Target="media/image16.wmf"/><Relationship Id="rId1615" Type="http://schemas.openxmlformats.org/officeDocument/2006/relationships/oleObject" Target="embeddings/oleObject796.bin"/><Relationship Id="rId1822" Type="http://schemas.openxmlformats.org/officeDocument/2006/relationships/image" Target="media/image904.wmf"/><Relationship Id="rId2389" Type="http://schemas.openxmlformats.org/officeDocument/2006/relationships/oleObject" Target="embeddings/oleObject1180.bin"/><Relationship Id="rId2596" Type="http://schemas.openxmlformats.org/officeDocument/2006/relationships/image" Target="media/image1291.wmf"/><Relationship Id="rId568" Type="http://schemas.openxmlformats.org/officeDocument/2006/relationships/oleObject" Target="embeddings/oleObject273.bin"/><Relationship Id="rId775" Type="http://schemas.openxmlformats.org/officeDocument/2006/relationships/oleObject" Target="embeddings/oleObject377.bin"/><Relationship Id="rId982" Type="http://schemas.openxmlformats.org/officeDocument/2006/relationships/image" Target="media/image483.wmf"/><Relationship Id="rId1198" Type="http://schemas.openxmlformats.org/officeDocument/2006/relationships/image" Target="media/image591.wmf"/><Relationship Id="rId2249" Type="http://schemas.openxmlformats.org/officeDocument/2006/relationships/oleObject" Target="embeddings/oleObject1110.bin"/><Relationship Id="rId2456" Type="http://schemas.openxmlformats.org/officeDocument/2006/relationships/image" Target="media/image1221.wmf"/><Relationship Id="rId2663" Type="http://schemas.openxmlformats.org/officeDocument/2006/relationships/oleObject" Target="embeddings/oleObject1320.bin"/><Relationship Id="rId2870" Type="http://schemas.openxmlformats.org/officeDocument/2006/relationships/image" Target="media/image1428.wmf"/><Relationship Id="rId3507" Type="http://schemas.openxmlformats.org/officeDocument/2006/relationships/image" Target="media/image1747.wmf"/><Relationship Id="rId428" Type="http://schemas.openxmlformats.org/officeDocument/2006/relationships/oleObject" Target="embeddings/oleObject203.bin"/><Relationship Id="rId635" Type="http://schemas.openxmlformats.org/officeDocument/2006/relationships/image" Target="media/image310.wmf"/><Relationship Id="rId842" Type="http://schemas.openxmlformats.org/officeDocument/2006/relationships/image" Target="media/image413.wmf"/><Relationship Id="rId1058" Type="http://schemas.openxmlformats.org/officeDocument/2006/relationships/image" Target="media/image521.wmf"/><Relationship Id="rId1265" Type="http://schemas.openxmlformats.org/officeDocument/2006/relationships/oleObject" Target="embeddings/oleObject622.bin"/><Relationship Id="rId1472" Type="http://schemas.openxmlformats.org/officeDocument/2006/relationships/image" Target="media/image729.wmf"/><Relationship Id="rId2109" Type="http://schemas.openxmlformats.org/officeDocument/2006/relationships/oleObject" Target="embeddings/oleObject1043.bin"/><Relationship Id="rId2316" Type="http://schemas.openxmlformats.org/officeDocument/2006/relationships/image" Target="media/image1154.wmf"/><Relationship Id="rId2523" Type="http://schemas.openxmlformats.org/officeDocument/2006/relationships/oleObject" Target="embeddings/oleObject1250.bin"/><Relationship Id="rId2730" Type="http://schemas.openxmlformats.org/officeDocument/2006/relationships/image" Target="media/image1358.emf"/><Relationship Id="rId702" Type="http://schemas.openxmlformats.org/officeDocument/2006/relationships/image" Target="media/image343.wmf"/><Relationship Id="rId1125" Type="http://schemas.openxmlformats.org/officeDocument/2006/relationships/oleObject" Target="embeddings/oleObject552.bin"/><Relationship Id="rId1332" Type="http://schemas.openxmlformats.org/officeDocument/2006/relationships/image" Target="media/image659.wmf"/><Relationship Id="rId3297" Type="http://schemas.openxmlformats.org/officeDocument/2006/relationships/image" Target="media/image1642.wmf"/><Relationship Id="rId3157" Type="http://schemas.openxmlformats.org/officeDocument/2006/relationships/oleObject" Target="embeddings/oleObject1567.bin"/><Relationship Id="rId285" Type="http://schemas.openxmlformats.org/officeDocument/2006/relationships/oleObject" Target="embeddings/oleObject132.bin"/><Relationship Id="rId3364" Type="http://schemas.openxmlformats.org/officeDocument/2006/relationships/oleObject" Target="embeddings/oleObject1670.bin"/><Relationship Id="rId3571" Type="http://schemas.openxmlformats.org/officeDocument/2006/relationships/image" Target="media/image1779.wmf"/><Relationship Id="rId492" Type="http://schemas.openxmlformats.org/officeDocument/2006/relationships/oleObject" Target="embeddings/oleObject235.bin"/><Relationship Id="rId2173" Type="http://schemas.openxmlformats.org/officeDocument/2006/relationships/oleObject" Target="embeddings/oleObject1075.bin"/><Relationship Id="rId2380" Type="http://schemas.openxmlformats.org/officeDocument/2006/relationships/image" Target="media/image1186.wmf"/><Relationship Id="rId3017" Type="http://schemas.openxmlformats.org/officeDocument/2006/relationships/oleObject" Target="embeddings/oleObject1497.bin"/><Relationship Id="rId3224" Type="http://schemas.openxmlformats.org/officeDocument/2006/relationships/oleObject" Target="embeddings/oleObject1600.bin"/><Relationship Id="rId3431" Type="http://schemas.openxmlformats.org/officeDocument/2006/relationships/image" Target="media/image1709.wmf"/><Relationship Id="rId145" Type="http://schemas.openxmlformats.org/officeDocument/2006/relationships/image" Target="media/image65.wmf"/><Relationship Id="rId352" Type="http://schemas.openxmlformats.org/officeDocument/2006/relationships/image" Target="media/image169.wmf"/><Relationship Id="rId2033" Type="http://schemas.openxmlformats.org/officeDocument/2006/relationships/oleObject" Target="embeddings/oleObject1005.bin"/><Relationship Id="rId2240" Type="http://schemas.openxmlformats.org/officeDocument/2006/relationships/image" Target="media/image1116.wmf"/><Relationship Id="rId212" Type="http://schemas.openxmlformats.org/officeDocument/2006/relationships/image" Target="media/image99.wmf"/><Relationship Id="rId1799" Type="http://schemas.openxmlformats.org/officeDocument/2006/relationships/oleObject" Target="embeddings/oleObject888.bin"/><Relationship Id="rId2100" Type="http://schemas.openxmlformats.org/officeDocument/2006/relationships/image" Target="media/image1043.wmf"/><Relationship Id="rId1659" Type="http://schemas.openxmlformats.org/officeDocument/2006/relationships/oleObject" Target="embeddings/oleObject818.bin"/><Relationship Id="rId1866" Type="http://schemas.openxmlformats.org/officeDocument/2006/relationships/image" Target="media/image926.wmf"/><Relationship Id="rId2917" Type="http://schemas.openxmlformats.org/officeDocument/2006/relationships/oleObject" Target="embeddings/oleObject1447.bin"/><Relationship Id="rId3081" Type="http://schemas.openxmlformats.org/officeDocument/2006/relationships/oleObject" Target="embeddings/oleObject1529.bin"/><Relationship Id="rId1519" Type="http://schemas.openxmlformats.org/officeDocument/2006/relationships/oleObject" Target="embeddings/oleObject748.bin"/><Relationship Id="rId1726" Type="http://schemas.openxmlformats.org/officeDocument/2006/relationships/image" Target="media/image856.wmf"/><Relationship Id="rId1933" Type="http://schemas.openxmlformats.org/officeDocument/2006/relationships/oleObject" Target="embeddings/oleObject955.bin"/><Relationship Id="rId18" Type="http://schemas.openxmlformats.org/officeDocument/2006/relationships/hyperlink" Target="http://mrl.sci.utah.edu/software/febio" TargetMode="External"/><Relationship Id="rId679" Type="http://schemas.openxmlformats.org/officeDocument/2006/relationships/image" Target="media/image332.wmf"/><Relationship Id="rId886" Type="http://schemas.openxmlformats.org/officeDocument/2006/relationships/image" Target="media/image435.wmf"/><Relationship Id="rId2567" Type="http://schemas.openxmlformats.org/officeDocument/2006/relationships/oleObject" Target="embeddings/oleObject1272.bin"/><Relationship Id="rId2774" Type="http://schemas.openxmlformats.org/officeDocument/2006/relationships/image" Target="media/image1380.emf"/><Relationship Id="rId3618" Type="http://schemas.openxmlformats.org/officeDocument/2006/relationships/oleObject" Target="embeddings/oleObject1797.bin"/><Relationship Id="rId2" Type="http://schemas.openxmlformats.org/officeDocument/2006/relationships/numbering" Target="numbering.xml"/><Relationship Id="rId539" Type="http://schemas.openxmlformats.org/officeDocument/2006/relationships/image" Target="media/image262.wmf"/><Relationship Id="rId746" Type="http://schemas.openxmlformats.org/officeDocument/2006/relationships/image" Target="media/image365.wmf"/><Relationship Id="rId1169" Type="http://schemas.openxmlformats.org/officeDocument/2006/relationships/oleObject" Target="embeddings/oleObject574.bin"/><Relationship Id="rId1376" Type="http://schemas.openxmlformats.org/officeDocument/2006/relationships/image" Target="media/image681.wmf"/><Relationship Id="rId1583" Type="http://schemas.openxmlformats.org/officeDocument/2006/relationships/oleObject" Target="embeddings/oleObject780.bin"/><Relationship Id="rId2427" Type="http://schemas.openxmlformats.org/officeDocument/2006/relationships/oleObject" Target="embeddings/oleObject1202.bin"/><Relationship Id="rId2981" Type="http://schemas.openxmlformats.org/officeDocument/2006/relationships/oleObject" Target="embeddings/oleObject1479.bin"/><Relationship Id="rId953" Type="http://schemas.openxmlformats.org/officeDocument/2006/relationships/oleObject" Target="embeddings/oleObject466.bin"/><Relationship Id="rId1029" Type="http://schemas.openxmlformats.org/officeDocument/2006/relationships/oleObject" Target="embeddings/oleObject504.bin"/><Relationship Id="rId1236" Type="http://schemas.openxmlformats.org/officeDocument/2006/relationships/image" Target="media/image610.wmf"/><Relationship Id="rId1790" Type="http://schemas.openxmlformats.org/officeDocument/2006/relationships/image" Target="media/image888.wmf"/><Relationship Id="rId2634" Type="http://schemas.openxmlformats.org/officeDocument/2006/relationships/image" Target="media/image1310.wmf"/><Relationship Id="rId2841" Type="http://schemas.openxmlformats.org/officeDocument/2006/relationships/oleObject" Target="embeddings/oleObject1409.bin"/><Relationship Id="rId82" Type="http://schemas.openxmlformats.org/officeDocument/2006/relationships/oleObject" Target="embeddings/oleObject31.bin"/><Relationship Id="rId606" Type="http://schemas.openxmlformats.org/officeDocument/2006/relationships/oleObject" Target="embeddings/oleObject292.bin"/><Relationship Id="rId813" Type="http://schemas.openxmlformats.org/officeDocument/2006/relationships/oleObject" Target="embeddings/oleObject396.bin"/><Relationship Id="rId1443" Type="http://schemas.openxmlformats.org/officeDocument/2006/relationships/oleObject" Target="embeddings/oleObject710.bin"/><Relationship Id="rId1650" Type="http://schemas.openxmlformats.org/officeDocument/2006/relationships/image" Target="media/image818.wmf"/><Relationship Id="rId2701" Type="http://schemas.openxmlformats.org/officeDocument/2006/relationships/oleObject" Target="embeddings/oleObject1339.bin"/><Relationship Id="rId1303" Type="http://schemas.openxmlformats.org/officeDocument/2006/relationships/oleObject" Target="embeddings/oleObject640.bin"/><Relationship Id="rId1510" Type="http://schemas.openxmlformats.org/officeDocument/2006/relationships/image" Target="media/image748.wmf"/><Relationship Id="rId3268" Type="http://schemas.openxmlformats.org/officeDocument/2006/relationships/oleObject" Target="embeddings/oleObject1622.bin"/><Relationship Id="rId3475" Type="http://schemas.openxmlformats.org/officeDocument/2006/relationships/image" Target="media/image1731.wmf"/><Relationship Id="rId189" Type="http://schemas.openxmlformats.org/officeDocument/2006/relationships/oleObject" Target="embeddings/oleObject84.bin"/><Relationship Id="rId396" Type="http://schemas.openxmlformats.org/officeDocument/2006/relationships/oleObject" Target="embeddings/oleObject187.bin"/><Relationship Id="rId2077" Type="http://schemas.openxmlformats.org/officeDocument/2006/relationships/oleObject" Target="embeddings/oleObject1027.bin"/><Relationship Id="rId2284" Type="http://schemas.openxmlformats.org/officeDocument/2006/relationships/image" Target="media/image1138.wmf"/><Relationship Id="rId2491" Type="http://schemas.openxmlformats.org/officeDocument/2006/relationships/oleObject" Target="embeddings/oleObject1234.bin"/><Relationship Id="rId3128" Type="http://schemas.openxmlformats.org/officeDocument/2006/relationships/image" Target="media/image1557.wmf"/><Relationship Id="rId3335" Type="http://schemas.openxmlformats.org/officeDocument/2006/relationships/image" Target="media/image1661.wmf"/><Relationship Id="rId3542" Type="http://schemas.openxmlformats.org/officeDocument/2006/relationships/oleObject" Target="embeddings/oleObject1759.bin"/><Relationship Id="rId256" Type="http://schemas.openxmlformats.org/officeDocument/2006/relationships/image" Target="media/image121.wmf"/><Relationship Id="rId463" Type="http://schemas.openxmlformats.org/officeDocument/2006/relationships/image" Target="media/image224.wmf"/><Relationship Id="rId670" Type="http://schemas.openxmlformats.org/officeDocument/2006/relationships/oleObject" Target="embeddings/oleObject324.bin"/><Relationship Id="rId1093" Type="http://schemas.openxmlformats.org/officeDocument/2006/relationships/oleObject" Target="embeddings/oleObject536.bin"/><Relationship Id="rId2144" Type="http://schemas.openxmlformats.org/officeDocument/2006/relationships/image" Target="media/image1065.wmf"/><Relationship Id="rId2351" Type="http://schemas.openxmlformats.org/officeDocument/2006/relationships/oleObject" Target="embeddings/oleObject1161.bin"/><Relationship Id="rId3402" Type="http://schemas.openxmlformats.org/officeDocument/2006/relationships/oleObject" Target="embeddings/oleObject1689.bin"/><Relationship Id="rId116" Type="http://schemas.openxmlformats.org/officeDocument/2006/relationships/oleObject" Target="embeddings/oleObject48.bin"/><Relationship Id="rId323" Type="http://schemas.openxmlformats.org/officeDocument/2006/relationships/oleObject" Target="embeddings/oleObject151.bin"/><Relationship Id="rId530" Type="http://schemas.openxmlformats.org/officeDocument/2006/relationships/oleObject" Target="embeddings/oleObject254.bin"/><Relationship Id="rId1160" Type="http://schemas.openxmlformats.org/officeDocument/2006/relationships/image" Target="media/image572.wmf"/><Relationship Id="rId2004" Type="http://schemas.openxmlformats.org/officeDocument/2006/relationships/image" Target="media/image995.wmf"/><Relationship Id="rId2211" Type="http://schemas.openxmlformats.org/officeDocument/2006/relationships/image" Target="media/image1101.wmf"/><Relationship Id="rId1020" Type="http://schemas.openxmlformats.org/officeDocument/2006/relationships/image" Target="media/image502.wmf"/><Relationship Id="rId1977" Type="http://schemas.openxmlformats.org/officeDocument/2006/relationships/oleObject" Target="embeddings/oleObject977.bin"/><Relationship Id="rId1837" Type="http://schemas.openxmlformats.org/officeDocument/2006/relationships/oleObject" Target="embeddings/oleObject907.bin"/><Relationship Id="rId3192" Type="http://schemas.openxmlformats.org/officeDocument/2006/relationships/image" Target="media/image1589.png"/><Relationship Id="rId3052" Type="http://schemas.openxmlformats.org/officeDocument/2006/relationships/image" Target="media/image1519.wmf"/><Relationship Id="rId180" Type="http://schemas.openxmlformats.org/officeDocument/2006/relationships/image" Target="media/image83.wmf"/><Relationship Id="rId1904" Type="http://schemas.openxmlformats.org/officeDocument/2006/relationships/image" Target="media/image945.wmf"/><Relationship Id="rId997" Type="http://schemas.openxmlformats.org/officeDocument/2006/relationships/oleObject" Target="embeddings/oleObject488.bin"/><Relationship Id="rId2678" Type="http://schemas.openxmlformats.org/officeDocument/2006/relationships/image" Target="media/image1332.wmf"/><Relationship Id="rId2885" Type="http://schemas.openxmlformats.org/officeDocument/2006/relationships/oleObject" Target="embeddings/oleObject1431.bin"/><Relationship Id="rId857" Type="http://schemas.openxmlformats.org/officeDocument/2006/relationships/oleObject" Target="embeddings/oleObject418.bin"/><Relationship Id="rId1487" Type="http://schemas.openxmlformats.org/officeDocument/2006/relationships/oleObject" Target="embeddings/oleObject732.bin"/><Relationship Id="rId1694" Type="http://schemas.openxmlformats.org/officeDocument/2006/relationships/image" Target="media/image840.wmf"/><Relationship Id="rId2538" Type="http://schemas.openxmlformats.org/officeDocument/2006/relationships/image" Target="media/image1262.wmf"/><Relationship Id="rId2745" Type="http://schemas.openxmlformats.org/officeDocument/2006/relationships/oleObject" Target="embeddings/oleObject1361.bin"/><Relationship Id="rId2952" Type="http://schemas.openxmlformats.org/officeDocument/2006/relationships/image" Target="media/image1469.emf"/><Relationship Id="rId717" Type="http://schemas.openxmlformats.org/officeDocument/2006/relationships/oleObject" Target="embeddings/oleObject348.bin"/><Relationship Id="rId924" Type="http://schemas.openxmlformats.org/officeDocument/2006/relationships/image" Target="media/image454.wmf"/><Relationship Id="rId1347" Type="http://schemas.openxmlformats.org/officeDocument/2006/relationships/oleObject" Target="embeddings/oleObject662.bin"/><Relationship Id="rId1554" Type="http://schemas.openxmlformats.org/officeDocument/2006/relationships/image" Target="media/image770.wmf"/><Relationship Id="rId1761" Type="http://schemas.openxmlformats.org/officeDocument/2006/relationships/oleObject" Target="embeddings/oleObject869.bin"/><Relationship Id="rId2605" Type="http://schemas.openxmlformats.org/officeDocument/2006/relationships/oleObject" Target="embeddings/oleObject1291.bin"/><Relationship Id="rId2812" Type="http://schemas.openxmlformats.org/officeDocument/2006/relationships/image" Target="media/image1399.emf"/><Relationship Id="rId53" Type="http://schemas.openxmlformats.org/officeDocument/2006/relationships/image" Target="media/image19.wmf"/><Relationship Id="rId1207" Type="http://schemas.openxmlformats.org/officeDocument/2006/relationships/oleObject" Target="embeddings/oleObject593.bin"/><Relationship Id="rId1414" Type="http://schemas.openxmlformats.org/officeDocument/2006/relationships/image" Target="media/image700.wmf"/><Relationship Id="rId1621" Type="http://schemas.openxmlformats.org/officeDocument/2006/relationships/oleObject" Target="embeddings/oleObject799.bin"/><Relationship Id="rId3379" Type="http://schemas.openxmlformats.org/officeDocument/2006/relationships/image" Target="media/image1683.wmf"/><Relationship Id="rId3586" Type="http://schemas.openxmlformats.org/officeDocument/2006/relationships/oleObject" Target="embeddings/oleObject1781.bin"/><Relationship Id="rId2188" Type="http://schemas.openxmlformats.org/officeDocument/2006/relationships/image" Target="media/image1087.wmf"/><Relationship Id="rId2395" Type="http://schemas.openxmlformats.org/officeDocument/2006/relationships/oleObject" Target="embeddings/oleObject1183.bin"/><Relationship Id="rId3239" Type="http://schemas.openxmlformats.org/officeDocument/2006/relationships/image" Target="media/image1613.wmf"/><Relationship Id="rId3446" Type="http://schemas.openxmlformats.org/officeDocument/2006/relationships/oleObject" Target="embeddings/oleObject1711.bin"/><Relationship Id="rId367" Type="http://schemas.openxmlformats.org/officeDocument/2006/relationships/image" Target="media/image176.wmf"/><Relationship Id="rId574" Type="http://schemas.openxmlformats.org/officeDocument/2006/relationships/oleObject" Target="embeddings/oleObject276.bin"/><Relationship Id="rId2048" Type="http://schemas.openxmlformats.org/officeDocument/2006/relationships/image" Target="media/image1017.wmf"/><Relationship Id="rId2255" Type="http://schemas.openxmlformats.org/officeDocument/2006/relationships/oleObject" Target="embeddings/oleObject1113.bin"/><Relationship Id="rId227" Type="http://schemas.openxmlformats.org/officeDocument/2006/relationships/oleObject" Target="embeddings/oleObject103.bin"/><Relationship Id="rId781" Type="http://schemas.openxmlformats.org/officeDocument/2006/relationships/oleObject" Target="embeddings/oleObject380.bin"/><Relationship Id="rId2462" Type="http://schemas.openxmlformats.org/officeDocument/2006/relationships/image" Target="media/image1224.wmf"/><Relationship Id="rId3306" Type="http://schemas.openxmlformats.org/officeDocument/2006/relationships/oleObject" Target="embeddings/oleObject1641.bin"/><Relationship Id="rId3513" Type="http://schemas.openxmlformats.org/officeDocument/2006/relationships/image" Target="media/image1750.wmf"/><Relationship Id="rId434" Type="http://schemas.openxmlformats.org/officeDocument/2006/relationships/oleObject" Target="embeddings/oleObject206.bin"/><Relationship Id="rId641" Type="http://schemas.openxmlformats.org/officeDocument/2006/relationships/image" Target="media/image313.wmf"/><Relationship Id="rId1064" Type="http://schemas.openxmlformats.org/officeDocument/2006/relationships/image" Target="media/image524.wmf"/><Relationship Id="rId1271" Type="http://schemas.openxmlformats.org/officeDocument/2006/relationships/oleObject" Target="embeddings/oleObject625.bin"/><Relationship Id="rId2115" Type="http://schemas.openxmlformats.org/officeDocument/2006/relationships/oleObject" Target="embeddings/oleObject1046.bin"/><Relationship Id="rId2322" Type="http://schemas.openxmlformats.org/officeDocument/2006/relationships/image" Target="media/image1157.wmf"/><Relationship Id="rId501" Type="http://schemas.openxmlformats.org/officeDocument/2006/relationships/image" Target="media/image243.wmf"/><Relationship Id="rId1131" Type="http://schemas.openxmlformats.org/officeDocument/2006/relationships/oleObject" Target="embeddings/oleObject555.bin"/><Relationship Id="rId3096" Type="http://schemas.openxmlformats.org/officeDocument/2006/relationships/image" Target="media/image1541.wmf"/><Relationship Id="rId1948" Type="http://schemas.openxmlformats.org/officeDocument/2006/relationships/image" Target="media/image967.wmf"/><Relationship Id="rId3163" Type="http://schemas.openxmlformats.org/officeDocument/2006/relationships/oleObject" Target="embeddings/oleObject1570.bin"/><Relationship Id="rId3370" Type="http://schemas.openxmlformats.org/officeDocument/2006/relationships/oleObject" Target="embeddings/oleObject1673.bin"/><Relationship Id="rId291" Type="http://schemas.openxmlformats.org/officeDocument/2006/relationships/oleObject" Target="embeddings/oleObject135.bin"/><Relationship Id="rId1808" Type="http://schemas.openxmlformats.org/officeDocument/2006/relationships/image" Target="media/image897.wmf"/><Relationship Id="rId3023" Type="http://schemas.openxmlformats.org/officeDocument/2006/relationships/oleObject" Target="embeddings/oleObject1500.bin"/><Relationship Id="rId151" Type="http://schemas.openxmlformats.org/officeDocument/2006/relationships/oleObject" Target="embeddings/oleObject65.bin"/><Relationship Id="rId3230" Type="http://schemas.openxmlformats.org/officeDocument/2006/relationships/oleObject" Target="embeddings/oleObject1603.bin"/><Relationship Id="rId2789" Type="http://schemas.openxmlformats.org/officeDocument/2006/relationships/oleObject" Target="embeddings/oleObject1383.bin"/><Relationship Id="rId2996" Type="http://schemas.openxmlformats.org/officeDocument/2006/relationships/image" Target="media/image1491.wmf"/><Relationship Id="rId968" Type="http://schemas.openxmlformats.org/officeDocument/2006/relationships/image" Target="media/image476.wmf"/><Relationship Id="rId1598" Type="http://schemas.openxmlformats.org/officeDocument/2006/relationships/image" Target="media/image792.wmf"/><Relationship Id="rId2649" Type="http://schemas.openxmlformats.org/officeDocument/2006/relationships/oleObject" Target="embeddings/oleObject1313.bin"/><Relationship Id="rId2856" Type="http://schemas.openxmlformats.org/officeDocument/2006/relationships/image" Target="media/image1421.wmf"/><Relationship Id="rId97" Type="http://schemas.openxmlformats.org/officeDocument/2006/relationships/image" Target="media/image41.wmf"/><Relationship Id="rId828" Type="http://schemas.openxmlformats.org/officeDocument/2006/relationships/image" Target="media/image406.wmf"/><Relationship Id="rId1458" Type="http://schemas.openxmlformats.org/officeDocument/2006/relationships/image" Target="media/image722.wmf"/><Relationship Id="rId1665" Type="http://schemas.openxmlformats.org/officeDocument/2006/relationships/oleObject" Target="embeddings/oleObject821.bin"/><Relationship Id="rId1872" Type="http://schemas.openxmlformats.org/officeDocument/2006/relationships/image" Target="media/image929.wmf"/><Relationship Id="rId2509" Type="http://schemas.openxmlformats.org/officeDocument/2006/relationships/oleObject" Target="embeddings/oleObject1243.bin"/><Relationship Id="rId2716" Type="http://schemas.openxmlformats.org/officeDocument/2006/relationships/image" Target="media/image1351.emf"/><Relationship Id="rId1318" Type="http://schemas.openxmlformats.org/officeDocument/2006/relationships/image" Target="media/image652.wmf"/><Relationship Id="rId1525" Type="http://schemas.openxmlformats.org/officeDocument/2006/relationships/oleObject" Target="embeddings/oleObject751.bin"/><Relationship Id="rId2923" Type="http://schemas.openxmlformats.org/officeDocument/2006/relationships/oleObject" Target="embeddings/oleObject1450.bin"/><Relationship Id="rId1732" Type="http://schemas.openxmlformats.org/officeDocument/2006/relationships/image" Target="media/image859.wmf"/><Relationship Id="rId24" Type="http://schemas.openxmlformats.org/officeDocument/2006/relationships/oleObject" Target="embeddings/oleObject2.bin"/><Relationship Id="rId2299" Type="http://schemas.openxmlformats.org/officeDocument/2006/relationships/oleObject" Target="embeddings/oleObject1135.bin"/><Relationship Id="rId3557" Type="http://schemas.openxmlformats.org/officeDocument/2006/relationships/image" Target="media/image1772.wmf"/><Relationship Id="rId478" Type="http://schemas.openxmlformats.org/officeDocument/2006/relationships/oleObject" Target="embeddings/oleObject228.bin"/><Relationship Id="rId685" Type="http://schemas.openxmlformats.org/officeDocument/2006/relationships/image" Target="media/image335.wmf"/><Relationship Id="rId892" Type="http://schemas.openxmlformats.org/officeDocument/2006/relationships/image" Target="media/image438.wmf"/><Relationship Id="rId2159" Type="http://schemas.openxmlformats.org/officeDocument/2006/relationships/oleObject" Target="embeddings/oleObject1068.bin"/><Relationship Id="rId2366" Type="http://schemas.openxmlformats.org/officeDocument/2006/relationships/image" Target="media/image1179.wmf"/><Relationship Id="rId2573" Type="http://schemas.openxmlformats.org/officeDocument/2006/relationships/oleObject" Target="embeddings/oleObject1275.bin"/><Relationship Id="rId2780" Type="http://schemas.openxmlformats.org/officeDocument/2006/relationships/image" Target="media/image1383.emf"/><Relationship Id="rId3417" Type="http://schemas.openxmlformats.org/officeDocument/2006/relationships/image" Target="media/image1702.wmf"/><Relationship Id="rId3624" Type="http://schemas.openxmlformats.org/officeDocument/2006/relationships/oleObject" Target="embeddings/oleObject1800.bin"/><Relationship Id="rId338" Type="http://schemas.openxmlformats.org/officeDocument/2006/relationships/image" Target="media/image162.wmf"/><Relationship Id="rId545" Type="http://schemas.openxmlformats.org/officeDocument/2006/relationships/image" Target="media/image265.wmf"/><Relationship Id="rId752" Type="http://schemas.openxmlformats.org/officeDocument/2006/relationships/image" Target="media/image368.wmf"/><Relationship Id="rId1175" Type="http://schemas.openxmlformats.org/officeDocument/2006/relationships/oleObject" Target="embeddings/oleObject577.bin"/><Relationship Id="rId1382" Type="http://schemas.openxmlformats.org/officeDocument/2006/relationships/image" Target="media/image684.wmf"/><Relationship Id="rId2019" Type="http://schemas.openxmlformats.org/officeDocument/2006/relationships/oleObject" Target="embeddings/oleObject998.bin"/><Relationship Id="rId2226" Type="http://schemas.openxmlformats.org/officeDocument/2006/relationships/oleObject" Target="embeddings/oleObject1099.bin"/><Relationship Id="rId2433" Type="http://schemas.openxmlformats.org/officeDocument/2006/relationships/oleObject" Target="embeddings/oleObject1205.bin"/><Relationship Id="rId2640" Type="http://schemas.openxmlformats.org/officeDocument/2006/relationships/image" Target="media/image1313.wmf"/><Relationship Id="rId405" Type="http://schemas.openxmlformats.org/officeDocument/2006/relationships/image" Target="media/image195.wmf"/><Relationship Id="rId612" Type="http://schemas.openxmlformats.org/officeDocument/2006/relationships/oleObject" Target="embeddings/oleObject295.bin"/><Relationship Id="rId1035" Type="http://schemas.openxmlformats.org/officeDocument/2006/relationships/oleObject" Target="embeddings/oleObject507.bin"/><Relationship Id="rId1242" Type="http://schemas.openxmlformats.org/officeDocument/2006/relationships/image" Target="media/image613.wmf"/><Relationship Id="rId2500" Type="http://schemas.openxmlformats.org/officeDocument/2006/relationships/image" Target="media/image1243.wmf"/><Relationship Id="rId1102" Type="http://schemas.openxmlformats.org/officeDocument/2006/relationships/image" Target="media/image543.wmf"/><Relationship Id="rId3067" Type="http://schemas.openxmlformats.org/officeDocument/2006/relationships/oleObject" Target="embeddings/oleObject1522.bin"/><Relationship Id="rId3274" Type="http://schemas.openxmlformats.org/officeDocument/2006/relationships/oleObject" Target="embeddings/oleObject1625.bin"/><Relationship Id="rId195" Type="http://schemas.openxmlformats.org/officeDocument/2006/relationships/oleObject" Target="embeddings/oleObject87.bin"/><Relationship Id="rId1919" Type="http://schemas.openxmlformats.org/officeDocument/2006/relationships/oleObject" Target="embeddings/oleObject948.bin"/><Relationship Id="rId3481" Type="http://schemas.openxmlformats.org/officeDocument/2006/relationships/image" Target="media/image1734.wmf"/><Relationship Id="rId2083" Type="http://schemas.openxmlformats.org/officeDocument/2006/relationships/oleObject" Target="embeddings/oleObject1030.bin"/><Relationship Id="rId2290" Type="http://schemas.openxmlformats.org/officeDocument/2006/relationships/image" Target="media/image1141.wmf"/><Relationship Id="rId3134" Type="http://schemas.openxmlformats.org/officeDocument/2006/relationships/image" Target="media/image1560.wmf"/><Relationship Id="rId3341" Type="http://schemas.openxmlformats.org/officeDocument/2006/relationships/image" Target="media/image1664.wmf"/><Relationship Id="rId262" Type="http://schemas.openxmlformats.org/officeDocument/2006/relationships/image" Target="media/image124.wmf"/><Relationship Id="rId2150" Type="http://schemas.openxmlformats.org/officeDocument/2006/relationships/image" Target="media/image1068.wmf"/><Relationship Id="rId3201" Type="http://schemas.openxmlformats.org/officeDocument/2006/relationships/image" Target="media/image1594.wmf"/><Relationship Id="rId122" Type="http://schemas.openxmlformats.org/officeDocument/2006/relationships/oleObject" Target="embeddings/oleObject51.bin"/><Relationship Id="rId2010" Type="http://schemas.openxmlformats.org/officeDocument/2006/relationships/image" Target="media/image998.wmf"/><Relationship Id="rId1569" Type="http://schemas.openxmlformats.org/officeDocument/2006/relationships/oleObject" Target="embeddings/oleObject773.bin"/><Relationship Id="rId2967" Type="http://schemas.openxmlformats.org/officeDocument/2006/relationships/oleObject" Target="embeddings/oleObject1472.bin"/><Relationship Id="rId939" Type="http://schemas.openxmlformats.org/officeDocument/2006/relationships/oleObject" Target="embeddings/oleObject459.bin"/><Relationship Id="rId1776" Type="http://schemas.openxmlformats.org/officeDocument/2006/relationships/image" Target="media/image881.wmf"/><Relationship Id="rId1983" Type="http://schemas.openxmlformats.org/officeDocument/2006/relationships/oleObject" Target="embeddings/oleObject980.bin"/><Relationship Id="rId2827" Type="http://schemas.openxmlformats.org/officeDocument/2006/relationships/oleObject" Target="embeddings/oleObject1402.bin"/><Relationship Id="rId68" Type="http://schemas.openxmlformats.org/officeDocument/2006/relationships/oleObject" Target="embeddings/oleObject24.bin"/><Relationship Id="rId1429" Type="http://schemas.openxmlformats.org/officeDocument/2006/relationships/oleObject" Target="embeddings/oleObject703.bin"/><Relationship Id="rId1636" Type="http://schemas.openxmlformats.org/officeDocument/2006/relationships/image" Target="media/image811.wmf"/><Relationship Id="rId1843" Type="http://schemas.openxmlformats.org/officeDocument/2006/relationships/oleObject" Target="embeddings/oleObject910.bin"/><Relationship Id="rId1703" Type="http://schemas.openxmlformats.org/officeDocument/2006/relationships/oleObject" Target="embeddings/oleObject840.bin"/><Relationship Id="rId1910" Type="http://schemas.openxmlformats.org/officeDocument/2006/relationships/image" Target="media/image948.wmf"/><Relationship Id="rId589" Type="http://schemas.openxmlformats.org/officeDocument/2006/relationships/image" Target="media/image287.wmf"/><Relationship Id="rId796" Type="http://schemas.openxmlformats.org/officeDocument/2006/relationships/image" Target="media/image390.wmf"/><Relationship Id="rId2477" Type="http://schemas.openxmlformats.org/officeDocument/2006/relationships/oleObject" Target="embeddings/oleObject1227.bin"/><Relationship Id="rId2684" Type="http://schemas.openxmlformats.org/officeDocument/2006/relationships/image" Target="media/image1335.wmf"/><Relationship Id="rId3528" Type="http://schemas.openxmlformats.org/officeDocument/2006/relationships/oleObject" Target="embeddings/oleObject1752.bin"/><Relationship Id="rId449" Type="http://schemas.openxmlformats.org/officeDocument/2006/relationships/image" Target="media/image217.wmf"/><Relationship Id="rId656" Type="http://schemas.openxmlformats.org/officeDocument/2006/relationships/oleObject" Target="embeddings/oleObject317.bin"/><Relationship Id="rId863" Type="http://schemas.openxmlformats.org/officeDocument/2006/relationships/oleObject" Target="embeddings/oleObject421.bin"/><Relationship Id="rId1079" Type="http://schemas.openxmlformats.org/officeDocument/2006/relationships/oleObject" Target="embeddings/oleObject529.bin"/><Relationship Id="rId1286" Type="http://schemas.openxmlformats.org/officeDocument/2006/relationships/image" Target="media/image635.png"/><Relationship Id="rId1493" Type="http://schemas.openxmlformats.org/officeDocument/2006/relationships/oleObject" Target="embeddings/oleObject735.bin"/><Relationship Id="rId2337" Type="http://schemas.openxmlformats.org/officeDocument/2006/relationships/oleObject" Target="embeddings/oleObject1154.bin"/><Relationship Id="rId2544" Type="http://schemas.openxmlformats.org/officeDocument/2006/relationships/image" Target="media/image1265.wmf"/><Relationship Id="rId2891" Type="http://schemas.openxmlformats.org/officeDocument/2006/relationships/oleObject" Target="embeddings/oleObject1434.bin"/><Relationship Id="rId309" Type="http://schemas.openxmlformats.org/officeDocument/2006/relationships/oleObject" Target="embeddings/oleObject144.bin"/><Relationship Id="rId516" Type="http://schemas.openxmlformats.org/officeDocument/2006/relationships/oleObject" Target="embeddings/oleObject247.bin"/><Relationship Id="rId1146" Type="http://schemas.openxmlformats.org/officeDocument/2006/relationships/image" Target="media/image565.wmf"/><Relationship Id="rId2751" Type="http://schemas.openxmlformats.org/officeDocument/2006/relationships/oleObject" Target="embeddings/oleObject1364.bin"/><Relationship Id="rId723" Type="http://schemas.openxmlformats.org/officeDocument/2006/relationships/oleObject" Target="embeddings/oleObject351.bin"/><Relationship Id="rId930" Type="http://schemas.openxmlformats.org/officeDocument/2006/relationships/image" Target="media/image457.wmf"/><Relationship Id="rId1006" Type="http://schemas.openxmlformats.org/officeDocument/2006/relationships/image" Target="media/image495.wmf"/><Relationship Id="rId1353" Type="http://schemas.openxmlformats.org/officeDocument/2006/relationships/oleObject" Target="embeddings/oleObject665.bin"/><Relationship Id="rId1560" Type="http://schemas.openxmlformats.org/officeDocument/2006/relationships/image" Target="media/image773.wmf"/><Relationship Id="rId2404" Type="http://schemas.openxmlformats.org/officeDocument/2006/relationships/image" Target="media/image1196.emf"/><Relationship Id="rId2611" Type="http://schemas.openxmlformats.org/officeDocument/2006/relationships/oleObject" Target="embeddings/oleObject1294.bin"/><Relationship Id="rId1213" Type="http://schemas.openxmlformats.org/officeDocument/2006/relationships/oleObject" Target="embeddings/oleObject596.bin"/><Relationship Id="rId1420" Type="http://schemas.openxmlformats.org/officeDocument/2006/relationships/image" Target="media/image703.wmf"/><Relationship Id="rId3178" Type="http://schemas.openxmlformats.org/officeDocument/2006/relationships/image" Target="media/image1582.wmf"/><Relationship Id="rId3385" Type="http://schemas.openxmlformats.org/officeDocument/2006/relationships/image" Target="media/image1686.wmf"/><Relationship Id="rId3592" Type="http://schemas.openxmlformats.org/officeDocument/2006/relationships/oleObject" Target="embeddings/oleObject1784.bin"/><Relationship Id="rId2194" Type="http://schemas.openxmlformats.org/officeDocument/2006/relationships/image" Target="media/image1090.png"/><Relationship Id="rId3038" Type="http://schemas.openxmlformats.org/officeDocument/2006/relationships/image" Target="media/image1512.wmf"/><Relationship Id="rId3245" Type="http://schemas.openxmlformats.org/officeDocument/2006/relationships/image" Target="media/image1616.wmf"/><Relationship Id="rId3452" Type="http://schemas.openxmlformats.org/officeDocument/2006/relationships/oleObject" Target="embeddings/oleObject1714.bin"/><Relationship Id="rId166" Type="http://schemas.openxmlformats.org/officeDocument/2006/relationships/image" Target="media/image76.wmf"/><Relationship Id="rId373" Type="http://schemas.openxmlformats.org/officeDocument/2006/relationships/image" Target="media/image179.wmf"/><Relationship Id="rId580" Type="http://schemas.openxmlformats.org/officeDocument/2006/relationships/oleObject" Target="embeddings/oleObject279.bin"/><Relationship Id="rId2054" Type="http://schemas.openxmlformats.org/officeDocument/2006/relationships/image" Target="media/image1020.wmf"/><Relationship Id="rId2261" Type="http://schemas.openxmlformats.org/officeDocument/2006/relationships/oleObject" Target="embeddings/oleObject1116.bin"/><Relationship Id="rId3105" Type="http://schemas.openxmlformats.org/officeDocument/2006/relationships/oleObject" Target="embeddings/oleObject1541.bin"/><Relationship Id="rId3312" Type="http://schemas.openxmlformats.org/officeDocument/2006/relationships/oleObject" Target="embeddings/oleObject1644.bin"/><Relationship Id="rId233" Type="http://schemas.openxmlformats.org/officeDocument/2006/relationships/oleObject" Target="embeddings/oleObject106.bin"/><Relationship Id="rId440" Type="http://schemas.openxmlformats.org/officeDocument/2006/relationships/oleObject" Target="embeddings/oleObject209.bin"/><Relationship Id="rId1070" Type="http://schemas.openxmlformats.org/officeDocument/2006/relationships/image" Target="media/image527.wmf"/><Relationship Id="rId2121" Type="http://schemas.openxmlformats.org/officeDocument/2006/relationships/oleObject" Target="embeddings/oleObject1049.bin"/><Relationship Id="rId300" Type="http://schemas.openxmlformats.org/officeDocument/2006/relationships/image" Target="media/image143.wmf"/><Relationship Id="rId1887" Type="http://schemas.openxmlformats.org/officeDocument/2006/relationships/oleObject" Target="embeddings/oleObject932.bin"/><Relationship Id="rId2938" Type="http://schemas.openxmlformats.org/officeDocument/2006/relationships/image" Target="media/image1462.wmf"/><Relationship Id="rId1747" Type="http://schemas.openxmlformats.org/officeDocument/2006/relationships/oleObject" Target="embeddings/oleObject862.bin"/><Relationship Id="rId1954" Type="http://schemas.openxmlformats.org/officeDocument/2006/relationships/image" Target="media/image970.wmf"/><Relationship Id="rId39" Type="http://schemas.openxmlformats.org/officeDocument/2006/relationships/image" Target="media/image12.wmf"/><Relationship Id="rId1607" Type="http://schemas.openxmlformats.org/officeDocument/2006/relationships/oleObject" Target="embeddings/oleObject792.bin"/><Relationship Id="rId1814" Type="http://schemas.openxmlformats.org/officeDocument/2006/relationships/image" Target="media/image900.wmf"/><Relationship Id="rId2588" Type="http://schemas.openxmlformats.org/officeDocument/2006/relationships/image" Target="media/image1287.wmf"/><Relationship Id="rId1397" Type="http://schemas.openxmlformats.org/officeDocument/2006/relationships/oleObject" Target="embeddings/oleObject687.bin"/><Relationship Id="rId2795" Type="http://schemas.openxmlformats.org/officeDocument/2006/relationships/oleObject" Target="embeddings/oleObject1386.bin"/><Relationship Id="rId767" Type="http://schemas.openxmlformats.org/officeDocument/2006/relationships/oleObject" Target="embeddings/oleObject373.bin"/><Relationship Id="rId974" Type="http://schemas.openxmlformats.org/officeDocument/2006/relationships/image" Target="media/image479.wmf"/><Relationship Id="rId2448" Type="http://schemas.openxmlformats.org/officeDocument/2006/relationships/image" Target="media/image1217.wmf"/><Relationship Id="rId2655" Type="http://schemas.openxmlformats.org/officeDocument/2006/relationships/oleObject" Target="embeddings/oleObject1316.bin"/><Relationship Id="rId2862" Type="http://schemas.openxmlformats.org/officeDocument/2006/relationships/image" Target="media/image1424.wmf"/><Relationship Id="rId627" Type="http://schemas.openxmlformats.org/officeDocument/2006/relationships/image" Target="media/image306.wmf"/><Relationship Id="rId834" Type="http://schemas.openxmlformats.org/officeDocument/2006/relationships/image" Target="media/image409.wmf"/><Relationship Id="rId1257" Type="http://schemas.openxmlformats.org/officeDocument/2006/relationships/oleObject" Target="embeddings/oleObject618.bin"/><Relationship Id="rId1464" Type="http://schemas.openxmlformats.org/officeDocument/2006/relationships/image" Target="media/image725.wmf"/><Relationship Id="rId1671" Type="http://schemas.openxmlformats.org/officeDocument/2006/relationships/oleObject" Target="embeddings/oleObject824.bin"/><Relationship Id="rId2308" Type="http://schemas.openxmlformats.org/officeDocument/2006/relationships/image" Target="media/image1150.wmf"/><Relationship Id="rId2515" Type="http://schemas.openxmlformats.org/officeDocument/2006/relationships/oleObject" Target="embeddings/oleObject1246.bin"/><Relationship Id="rId2722" Type="http://schemas.openxmlformats.org/officeDocument/2006/relationships/image" Target="media/image1354.emf"/><Relationship Id="rId901" Type="http://schemas.openxmlformats.org/officeDocument/2006/relationships/oleObject" Target="embeddings/oleObject440.bin"/><Relationship Id="rId1117" Type="http://schemas.openxmlformats.org/officeDocument/2006/relationships/oleObject" Target="embeddings/oleObject548.bin"/><Relationship Id="rId1324" Type="http://schemas.openxmlformats.org/officeDocument/2006/relationships/image" Target="media/image655.wmf"/><Relationship Id="rId1531" Type="http://schemas.openxmlformats.org/officeDocument/2006/relationships/oleObject" Target="embeddings/oleObject754.bin"/><Relationship Id="rId30" Type="http://schemas.openxmlformats.org/officeDocument/2006/relationships/oleObject" Target="embeddings/oleObject5.bin"/><Relationship Id="rId3289" Type="http://schemas.openxmlformats.org/officeDocument/2006/relationships/image" Target="media/image1638.wmf"/><Relationship Id="rId3496" Type="http://schemas.openxmlformats.org/officeDocument/2006/relationships/oleObject" Target="embeddings/oleObject1736.bin"/><Relationship Id="rId2098" Type="http://schemas.openxmlformats.org/officeDocument/2006/relationships/image" Target="media/image1042.wmf"/><Relationship Id="rId3149" Type="http://schemas.openxmlformats.org/officeDocument/2006/relationships/oleObject" Target="embeddings/oleObject1563.bin"/><Relationship Id="rId3356" Type="http://schemas.openxmlformats.org/officeDocument/2006/relationships/oleObject" Target="embeddings/oleObject1666.bin"/><Relationship Id="rId3563" Type="http://schemas.openxmlformats.org/officeDocument/2006/relationships/image" Target="media/image1775.wmf"/><Relationship Id="rId277" Type="http://schemas.openxmlformats.org/officeDocument/2006/relationships/oleObject" Target="embeddings/oleObject128.bin"/><Relationship Id="rId484" Type="http://schemas.openxmlformats.org/officeDocument/2006/relationships/oleObject" Target="embeddings/oleObject231.bin"/><Relationship Id="rId2165" Type="http://schemas.openxmlformats.org/officeDocument/2006/relationships/oleObject" Target="embeddings/oleObject1071.bin"/><Relationship Id="rId3009" Type="http://schemas.openxmlformats.org/officeDocument/2006/relationships/oleObject" Target="embeddings/oleObject1493.bin"/><Relationship Id="rId3216" Type="http://schemas.openxmlformats.org/officeDocument/2006/relationships/oleObject" Target="embeddings/oleObject1596.bin"/><Relationship Id="rId137" Type="http://schemas.openxmlformats.org/officeDocument/2006/relationships/image" Target="media/image61.wmf"/><Relationship Id="rId344" Type="http://schemas.openxmlformats.org/officeDocument/2006/relationships/image" Target="media/image165.wmf"/><Relationship Id="rId691" Type="http://schemas.openxmlformats.org/officeDocument/2006/relationships/image" Target="media/image338.wmf"/><Relationship Id="rId2025" Type="http://schemas.openxmlformats.org/officeDocument/2006/relationships/oleObject" Target="embeddings/oleObject1001.bin"/><Relationship Id="rId2372" Type="http://schemas.openxmlformats.org/officeDocument/2006/relationships/image" Target="media/image1182.wmf"/><Relationship Id="rId3423" Type="http://schemas.openxmlformats.org/officeDocument/2006/relationships/image" Target="media/image1705.wmf"/><Relationship Id="rId3630" Type="http://schemas.openxmlformats.org/officeDocument/2006/relationships/oleObject" Target="embeddings/oleObject1803.bin"/><Relationship Id="rId551" Type="http://schemas.openxmlformats.org/officeDocument/2006/relationships/image" Target="media/image268.wmf"/><Relationship Id="rId1181" Type="http://schemas.openxmlformats.org/officeDocument/2006/relationships/oleObject" Target="embeddings/oleObject580.bin"/><Relationship Id="rId2232" Type="http://schemas.openxmlformats.org/officeDocument/2006/relationships/oleObject" Target="embeddings/oleObject1102.bin"/><Relationship Id="rId204" Type="http://schemas.openxmlformats.org/officeDocument/2006/relationships/image" Target="media/image95.wmf"/><Relationship Id="rId411" Type="http://schemas.openxmlformats.org/officeDocument/2006/relationships/image" Target="media/image198.wmf"/><Relationship Id="rId1041" Type="http://schemas.openxmlformats.org/officeDocument/2006/relationships/oleObject" Target="embeddings/oleObject510.bin"/><Relationship Id="rId1998" Type="http://schemas.openxmlformats.org/officeDocument/2006/relationships/image" Target="media/image992.wmf"/><Relationship Id="rId1858" Type="http://schemas.openxmlformats.org/officeDocument/2006/relationships/image" Target="media/image922.wmf"/><Relationship Id="rId2909" Type="http://schemas.openxmlformats.org/officeDocument/2006/relationships/oleObject" Target="embeddings/oleObject1443.bin"/><Relationship Id="rId3073" Type="http://schemas.openxmlformats.org/officeDocument/2006/relationships/oleObject" Target="embeddings/oleObject1525.bin"/><Relationship Id="rId3280" Type="http://schemas.openxmlformats.org/officeDocument/2006/relationships/oleObject" Target="embeddings/oleObject1628.bin"/><Relationship Id="rId1718" Type="http://schemas.openxmlformats.org/officeDocument/2006/relationships/image" Target="media/image852.wmf"/><Relationship Id="rId1925" Type="http://schemas.openxmlformats.org/officeDocument/2006/relationships/oleObject" Target="embeddings/oleObject951.bin"/><Relationship Id="rId3140" Type="http://schemas.openxmlformats.org/officeDocument/2006/relationships/image" Target="media/image1563.wmf"/><Relationship Id="rId2699" Type="http://schemas.openxmlformats.org/officeDocument/2006/relationships/oleObject" Target="embeddings/oleObject1338.bin"/><Relationship Id="rId3000" Type="http://schemas.openxmlformats.org/officeDocument/2006/relationships/image" Target="media/image1493.wmf"/><Relationship Id="rId878" Type="http://schemas.openxmlformats.org/officeDocument/2006/relationships/image" Target="media/image431.wmf"/><Relationship Id="rId2559" Type="http://schemas.openxmlformats.org/officeDocument/2006/relationships/oleObject" Target="embeddings/oleObject1268.bin"/><Relationship Id="rId2766" Type="http://schemas.openxmlformats.org/officeDocument/2006/relationships/image" Target="media/image1376.emf"/><Relationship Id="rId2973" Type="http://schemas.openxmlformats.org/officeDocument/2006/relationships/oleObject" Target="embeddings/oleObject1475.bin"/><Relationship Id="rId738" Type="http://schemas.openxmlformats.org/officeDocument/2006/relationships/image" Target="media/image361.wmf"/><Relationship Id="rId945" Type="http://schemas.openxmlformats.org/officeDocument/2006/relationships/oleObject" Target="embeddings/oleObject462.bin"/><Relationship Id="rId1368" Type="http://schemas.openxmlformats.org/officeDocument/2006/relationships/image" Target="media/image677.wmf"/><Relationship Id="rId1575" Type="http://schemas.openxmlformats.org/officeDocument/2006/relationships/oleObject" Target="embeddings/oleObject776.bin"/><Relationship Id="rId1782" Type="http://schemas.openxmlformats.org/officeDocument/2006/relationships/image" Target="media/image884.wmf"/><Relationship Id="rId2419" Type="http://schemas.openxmlformats.org/officeDocument/2006/relationships/oleObject" Target="embeddings/oleObject1198.bin"/><Relationship Id="rId2626" Type="http://schemas.openxmlformats.org/officeDocument/2006/relationships/image" Target="media/image1306.wmf"/><Relationship Id="rId2833" Type="http://schemas.openxmlformats.org/officeDocument/2006/relationships/oleObject" Target="embeddings/oleObject1405.bin"/><Relationship Id="rId74" Type="http://schemas.openxmlformats.org/officeDocument/2006/relationships/oleObject" Target="embeddings/oleObject27.bin"/><Relationship Id="rId805" Type="http://schemas.openxmlformats.org/officeDocument/2006/relationships/oleObject" Target="embeddings/oleObject392.bin"/><Relationship Id="rId1228" Type="http://schemas.openxmlformats.org/officeDocument/2006/relationships/image" Target="media/image606.wmf"/><Relationship Id="rId1435" Type="http://schemas.openxmlformats.org/officeDocument/2006/relationships/oleObject" Target="embeddings/oleObject706.bin"/><Relationship Id="rId1642" Type="http://schemas.openxmlformats.org/officeDocument/2006/relationships/image" Target="media/image814.wmf"/><Relationship Id="rId2900" Type="http://schemas.openxmlformats.org/officeDocument/2006/relationships/image" Target="media/image1443.wmf"/><Relationship Id="rId1502" Type="http://schemas.openxmlformats.org/officeDocument/2006/relationships/image" Target="media/image744.wmf"/><Relationship Id="rId388" Type="http://schemas.openxmlformats.org/officeDocument/2006/relationships/oleObject" Target="embeddings/oleObject183.bin"/><Relationship Id="rId2069" Type="http://schemas.openxmlformats.org/officeDocument/2006/relationships/oleObject" Target="embeddings/oleObject1023.bin"/><Relationship Id="rId3467" Type="http://schemas.openxmlformats.org/officeDocument/2006/relationships/image" Target="media/image1727.wmf"/><Relationship Id="rId595" Type="http://schemas.openxmlformats.org/officeDocument/2006/relationships/image" Target="media/image290.wmf"/><Relationship Id="rId2276" Type="http://schemas.openxmlformats.org/officeDocument/2006/relationships/image" Target="media/image1134.wmf"/><Relationship Id="rId2483" Type="http://schemas.openxmlformats.org/officeDocument/2006/relationships/oleObject" Target="embeddings/oleObject1230.bin"/><Relationship Id="rId2690" Type="http://schemas.openxmlformats.org/officeDocument/2006/relationships/image" Target="media/image1338.wmf"/><Relationship Id="rId3327" Type="http://schemas.openxmlformats.org/officeDocument/2006/relationships/image" Target="media/image1657.wmf"/><Relationship Id="rId3534" Type="http://schemas.openxmlformats.org/officeDocument/2006/relationships/oleObject" Target="embeddings/oleObject1755.bin"/><Relationship Id="rId248" Type="http://schemas.openxmlformats.org/officeDocument/2006/relationships/image" Target="media/image117.wmf"/><Relationship Id="rId455" Type="http://schemas.openxmlformats.org/officeDocument/2006/relationships/image" Target="media/image220.wmf"/><Relationship Id="rId662" Type="http://schemas.openxmlformats.org/officeDocument/2006/relationships/oleObject" Target="embeddings/oleObject320.bin"/><Relationship Id="rId1085" Type="http://schemas.openxmlformats.org/officeDocument/2006/relationships/oleObject" Target="embeddings/oleObject532.bin"/><Relationship Id="rId1292" Type="http://schemas.openxmlformats.org/officeDocument/2006/relationships/image" Target="media/image639.wmf"/><Relationship Id="rId2136" Type="http://schemas.openxmlformats.org/officeDocument/2006/relationships/image" Target="media/image1061.wmf"/><Relationship Id="rId2343" Type="http://schemas.openxmlformats.org/officeDocument/2006/relationships/oleObject" Target="embeddings/oleObject1157.bin"/><Relationship Id="rId2550" Type="http://schemas.openxmlformats.org/officeDocument/2006/relationships/image" Target="media/image1268.wmf"/><Relationship Id="rId3601" Type="http://schemas.openxmlformats.org/officeDocument/2006/relationships/image" Target="media/image1794.wmf"/><Relationship Id="rId108" Type="http://schemas.openxmlformats.org/officeDocument/2006/relationships/oleObject" Target="embeddings/oleObject44.bin"/><Relationship Id="rId315" Type="http://schemas.openxmlformats.org/officeDocument/2006/relationships/oleObject" Target="embeddings/oleObject147.bin"/><Relationship Id="rId522" Type="http://schemas.openxmlformats.org/officeDocument/2006/relationships/oleObject" Target="embeddings/oleObject250.bin"/><Relationship Id="rId1152" Type="http://schemas.openxmlformats.org/officeDocument/2006/relationships/image" Target="media/image568.wmf"/><Relationship Id="rId2203" Type="http://schemas.openxmlformats.org/officeDocument/2006/relationships/image" Target="media/image1097.wmf"/><Relationship Id="rId2410" Type="http://schemas.openxmlformats.org/officeDocument/2006/relationships/image" Target="media/image1199.emf"/><Relationship Id="rId1012" Type="http://schemas.openxmlformats.org/officeDocument/2006/relationships/image" Target="media/image498.wmf"/><Relationship Id="rId1969" Type="http://schemas.openxmlformats.org/officeDocument/2006/relationships/oleObject" Target="embeddings/oleObject973.bin"/><Relationship Id="rId3184" Type="http://schemas.openxmlformats.org/officeDocument/2006/relationships/image" Target="media/image158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6C7875-CB47-4BC9-9B67-EC8EDAB16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129</Pages>
  <Words>58120</Words>
  <Characters>331287</Characters>
  <Application>Microsoft Office Word</Application>
  <DocSecurity>0</DocSecurity>
  <Lines>2760</Lines>
  <Paragraphs>777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388630</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Steve Maas</cp:lastModifiedBy>
  <cp:revision>21</cp:revision>
  <dcterms:created xsi:type="dcterms:W3CDTF">2014-12-23T22:51:00Z</dcterms:created>
  <dcterms:modified xsi:type="dcterms:W3CDTF">2015-05-13T20:08:00Z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